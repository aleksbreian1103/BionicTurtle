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png" ContentType="image/png"/>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0204776E" w14:textId="2F5B3339" w:rsidR="001E3158" w:rsidRDefault="001E3158" w:rsidP="001E3158">
      <w:pPr>
        <w:rPr>
          <w:rFonts w:ascii="Calibri" w:hAnsi="Calibri"/>
          <w:b/>
          <w:caps/>
          <w:sz w:val="22"/>
          <w:szCs w:val="22"/>
        </w:rPr>
      </w:pPr>
      <w:bookmarkStart w:id="4" w:name="_GoBack"/>
      <w:bookmarkEnd w:id="4"/>
    </w:p>
    <w:p w14:paraId="00665B15" w14:textId="330A87F2" w:rsidR="001E3158" w:rsidRDefault="001E3158" w:rsidP="001E3158"/>
    <w:p w14:paraId="71C0D6DF" w14:textId="118E1AE2" w:rsidR="001E3158" w:rsidRDefault="001E3158" w:rsidP="001E3158"/>
    <w:p w14:paraId="0E001A3A" w14:textId="03F1946C" w:rsidR="001E3158" w:rsidRDefault="001E3158" w:rsidP="001E3158"/>
    <w:p w14:paraId="34FAD7E5" w14:textId="40101A0F" w:rsidR="001E3158" w:rsidRPr="00216620" w:rsidRDefault="00BB2CAB">
      <w:pPr>
        <w:rPr>
          <w:sz w:val="40"/>
          <w:szCs w:val="40"/>
        </w:rPr>
        <w:pPrChange w:id="5" w:author="Aleksander Hansen" w:date="2013-02-15T20:52:00Z">
          <w:pPr>
            <w:jc w:val="center"/>
          </w:pPr>
        </w:pPrChange>
      </w:pPr>
      <w:r>
        <w:rPr>
          <w:rFonts w:ascii="Calibri" w:hAnsi="Calibri"/>
          <w:noProof/>
        </w:rPr>
        <w:drawing>
          <wp:anchor distT="0" distB="0" distL="114300" distR="114300" simplePos="0" relativeHeight="251710976" behindDoc="0" locked="0" layoutInCell="1" allowOverlap="1" wp14:anchorId="0A1FC511" wp14:editId="78BF2F03">
            <wp:simplePos x="0" y="0"/>
            <wp:positionH relativeFrom="column">
              <wp:posOffset>-1365250</wp:posOffset>
            </wp:positionH>
            <wp:positionV relativeFrom="paragraph">
              <wp:posOffset>335915</wp:posOffset>
            </wp:positionV>
            <wp:extent cx="7772400" cy="2741930"/>
            <wp:effectExtent l="0" t="0" r="0" b="1270"/>
            <wp:wrapTight wrapText="bothSides">
              <wp:wrapPolygon edited="0">
                <wp:start x="0" y="0"/>
                <wp:lineTo x="0" y="21410"/>
                <wp:lineTo x="21529" y="21410"/>
                <wp:lineTo x="21529"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jpg"/>
                    <pic:cNvPicPr/>
                  </pic:nvPicPr>
                  <pic:blipFill>
                    <a:blip r:embed="rId9">
                      <a:extLst>
                        <a:ext uri="{28A0092B-C50C-407E-A947-70E740481C1C}">
                          <a14:useLocalDpi xmlns:a14="http://schemas.microsoft.com/office/drawing/2010/main" val="0"/>
                        </a:ext>
                      </a:extLst>
                    </a:blip>
                    <a:stretch>
                      <a:fillRect/>
                    </a:stretch>
                  </pic:blipFill>
                  <pic:spPr>
                    <a:xfrm>
                      <a:off x="0" y="0"/>
                      <a:ext cx="7772400" cy="27419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D61794">
        <w:rPr>
          <w:rFonts w:ascii="Calibri" w:hAnsi="Calibri"/>
          <w:noProof/>
        </w:rPr>
        <mc:AlternateContent>
          <mc:Choice Requires="wps">
            <w:drawing>
              <wp:anchor distT="0" distB="0" distL="114300" distR="114300" simplePos="0" relativeHeight="251715072" behindDoc="0" locked="0" layoutInCell="1" allowOverlap="1" wp14:anchorId="049489FF" wp14:editId="44C491BB">
                <wp:simplePos x="0" y="0"/>
                <wp:positionH relativeFrom="column">
                  <wp:posOffset>-1371600</wp:posOffset>
                </wp:positionH>
                <wp:positionV relativeFrom="paragraph">
                  <wp:posOffset>3843655</wp:posOffset>
                </wp:positionV>
                <wp:extent cx="7772400" cy="1892300"/>
                <wp:effectExtent l="0" t="0" r="0" b="12700"/>
                <wp:wrapTopAndBottom/>
                <wp:docPr id="3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892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90696" w14:textId="5AD1D146" w:rsidR="003D168C" w:rsidRPr="00D61794" w:rsidRDefault="003D168C" w:rsidP="00BB2CAB">
                            <w:pPr>
                              <w:pStyle w:val="Heading1"/>
                              <w:jc w:val="center"/>
                              <w:rPr>
                                <w:sz w:val="60"/>
                                <w:szCs w:val="60"/>
                              </w:rPr>
                            </w:pPr>
                            <w:r>
                              <w:rPr>
                                <w:sz w:val="60"/>
                                <w:szCs w:val="60"/>
                              </w:rPr>
                              <w:t>P1.T</w:t>
                            </w:r>
                            <w:ins w:id="6" w:author="Aleksander Hansen" w:date="2013-02-09T12:38:00Z">
                              <w:r>
                                <w:rPr>
                                  <w:sz w:val="60"/>
                                  <w:szCs w:val="60"/>
                                </w:rPr>
                                <w:t>3</w:t>
                              </w:r>
                            </w:ins>
                            <w:del w:id="7" w:author="Aleksander Hansen" w:date="2013-02-09T12:38:00Z">
                              <w:r w:rsidDel="00821F16">
                                <w:rPr>
                                  <w:sz w:val="60"/>
                                  <w:szCs w:val="60"/>
                                </w:rPr>
                                <w:delText>1</w:delText>
                              </w:r>
                            </w:del>
                            <w:r>
                              <w:rPr>
                                <w:sz w:val="60"/>
                                <w:szCs w:val="60"/>
                              </w:rPr>
                              <w:t xml:space="preserve">. </w:t>
                            </w:r>
                            <w:ins w:id="8" w:author="Aleksander Hansen" w:date="2013-02-09T12:38:00Z">
                              <w:r>
                                <w:rPr>
                                  <w:sz w:val="60"/>
                                  <w:szCs w:val="60"/>
                                </w:rPr>
                                <w:t>Financial Markets and Products</w:t>
                              </w:r>
                            </w:ins>
                            <w:del w:id="9" w:author="Aleksander Hansen" w:date="2013-02-09T12:38:00Z">
                              <w:r w:rsidRPr="00D61794" w:rsidDel="00821F16">
                                <w:rPr>
                                  <w:sz w:val="60"/>
                                  <w:szCs w:val="60"/>
                                </w:rPr>
                                <w:delText>Foundations of Risk Management</w:delText>
                              </w:r>
                            </w:del>
                          </w:p>
                          <w:p w14:paraId="29BE846E" w14:textId="77777777" w:rsidR="003D168C" w:rsidRDefault="003D168C">
                            <w:pPr>
                              <w:pStyle w:val="Heading1"/>
                              <w:jc w:val="center"/>
                              <w:rPr>
                                <w:sz w:val="60"/>
                                <w:szCs w:val="60"/>
                              </w:rPr>
                            </w:pPr>
                            <w:r>
                              <w:rPr>
                                <w:sz w:val="60"/>
                                <w:szCs w:val="60"/>
                              </w:rPr>
                              <w:t xml:space="preserve">Bionic Turtle </w:t>
                            </w:r>
                            <w:r w:rsidRPr="00D61794">
                              <w:rPr>
                                <w:sz w:val="60"/>
                                <w:szCs w:val="60"/>
                              </w:rPr>
                              <w:t>FRM 2013 Study Notes</w:t>
                            </w:r>
                          </w:p>
                          <w:p w14:paraId="0CEB44EF" w14:textId="77777777" w:rsidR="003D168C" w:rsidRPr="00D61794" w:rsidRDefault="003D168C">
                            <w:pPr>
                              <w:pStyle w:val="Paragraph"/>
                              <w:jc w:val="center"/>
                              <w:rPr>
                                <w:lang w:bidi="ar-SA"/>
                              </w:rPr>
                              <w:pPrChange w:id="10" w:author="Aleksander Hansen" w:date="2013-02-15T20:50:00Z">
                                <w:pPr>
                                  <w:pStyle w:val="Paragraph"/>
                                </w:pPr>
                              </w:pPrChange>
                            </w:pPr>
                          </w:p>
                          <w:p w14:paraId="38C0378D" w14:textId="77777777" w:rsidR="003D168C" w:rsidRPr="00D61794" w:rsidRDefault="003D168C">
                            <w:pPr>
                              <w:pStyle w:val="Paragraph"/>
                              <w:jc w:val="center"/>
                              <w:rPr>
                                <w:lang w:bidi="ar-SA"/>
                              </w:rPr>
                              <w:pPrChange w:id="11" w:author="Aleksander Hansen" w:date="2013-02-15T20:50:00Z">
                                <w:pPr>
                                  <w:pStyle w:val="Paragraph"/>
                                </w:pPr>
                              </w:pPrChange>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8" o:spid="_x0000_s1026" type="#_x0000_t202" style="position:absolute;margin-left:-107.95pt;margin-top:302.65pt;width:612pt;height:149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" filled="f" stroked="f">
                <v:textbox>
                  <w:txbxContent>
                    <w:p w14:paraId="5F390696" w14:textId="5AD1D146" w:rsidR="003D168C" w:rsidRPr="00D61794" w:rsidRDefault="003D168C" w:rsidP="00BB2CAB">
                      <w:pPr>
                        <w:pStyle w:val="Heading1"/>
                        <w:jc w:val="center"/>
                        <w:rPr>
                          <w:sz w:val="60"/>
                          <w:szCs w:val="60"/>
                        </w:rPr>
                      </w:pPr>
                      <w:r>
                        <w:rPr>
                          <w:sz w:val="60"/>
                          <w:szCs w:val="60"/>
                        </w:rPr>
                        <w:t>P1.T</w:t>
                      </w:r>
                      <w:ins w:id="12" w:author="Aleksander Hansen" w:date="2013-02-09T12:38:00Z">
                        <w:r>
                          <w:rPr>
                            <w:sz w:val="60"/>
                            <w:szCs w:val="60"/>
                          </w:rPr>
                          <w:t>3</w:t>
                        </w:r>
                      </w:ins>
                      <w:del w:id="13" w:author="Aleksander Hansen" w:date="2013-02-09T12:38:00Z">
                        <w:r w:rsidDel="00821F16">
                          <w:rPr>
                            <w:sz w:val="60"/>
                            <w:szCs w:val="60"/>
                          </w:rPr>
                          <w:delText>1</w:delText>
                        </w:r>
                      </w:del>
                      <w:r>
                        <w:rPr>
                          <w:sz w:val="60"/>
                          <w:szCs w:val="60"/>
                        </w:rPr>
                        <w:t xml:space="preserve">. </w:t>
                      </w:r>
                      <w:ins w:id="14" w:author="Aleksander Hansen" w:date="2013-02-09T12:38:00Z">
                        <w:r>
                          <w:rPr>
                            <w:sz w:val="60"/>
                            <w:szCs w:val="60"/>
                          </w:rPr>
                          <w:t>Financial Markets and Products</w:t>
                        </w:r>
                      </w:ins>
                      <w:del w:id="15" w:author="Aleksander Hansen" w:date="2013-02-09T12:38:00Z">
                        <w:r w:rsidRPr="00D61794" w:rsidDel="00821F16">
                          <w:rPr>
                            <w:sz w:val="60"/>
                            <w:szCs w:val="60"/>
                          </w:rPr>
                          <w:delText>Foundations of Risk Management</w:delText>
                        </w:r>
                      </w:del>
                    </w:p>
                    <w:p w14:paraId="29BE846E" w14:textId="77777777" w:rsidR="003D168C" w:rsidRDefault="003D168C" w:rsidP="00BB2CAB">
                      <w:pPr>
                        <w:pStyle w:val="Heading1"/>
                        <w:jc w:val="center"/>
                        <w:rPr>
                          <w:sz w:val="60"/>
                          <w:szCs w:val="60"/>
                        </w:rPr>
                        <w:pPrChange w:id="16" w:author="Aleksander Hansen" w:date="2013-02-15T20:50:00Z">
                          <w:pPr>
                            <w:pStyle w:val="Heading1"/>
                            <w:jc w:val="center"/>
                          </w:pPr>
                        </w:pPrChange>
                      </w:pPr>
                      <w:r>
                        <w:rPr>
                          <w:sz w:val="60"/>
                          <w:szCs w:val="60"/>
                        </w:rPr>
                        <w:t xml:space="preserve">Bionic Turtle </w:t>
                      </w:r>
                      <w:r w:rsidRPr="00D61794">
                        <w:rPr>
                          <w:sz w:val="60"/>
                          <w:szCs w:val="60"/>
                        </w:rPr>
                        <w:t>FRM 2013 Study Notes</w:t>
                      </w:r>
                    </w:p>
                    <w:p w14:paraId="0CEB44EF" w14:textId="77777777" w:rsidR="003D168C" w:rsidRPr="00D61794" w:rsidRDefault="003D168C" w:rsidP="00BB2CAB">
                      <w:pPr>
                        <w:pStyle w:val="Paragraph"/>
                        <w:jc w:val="center"/>
                        <w:rPr>
                          <w:lang w:bidi="ar-SA"/>
                        </w:rPr>
                        <w:pPrChange w:id="17" w:author="Aleksander Hansen" w:date="2013-02-15T20:50:00Z">
                          <w:pPr>
                            <w:pStyle w:val="Paragraph"/>
                          </w:pPr>
                        </w:pPrChange>
                      </w:pPr>
                    </w:p>
                    <w:p w14:paraId="38C0378D" w14:textId="77777777" w:rsidR="003D168C" w:rsidRPr="00D61794" w:rsidRDefault="003D168C" w:rsidP="00BB2CAB">
                      <w:pPr>
                        <w:pStyle w:val="Paragraph"/>
                        <w:jc w:val="center"/>
                        <w:rPr>
                          <w:lang w:bidi="ar-SA"/>
                        </w:rPr>
                        <w:pPrChange w:id="18" w:author="Aleksander Hansen" w:date="2013-02-15T20:50:00Z">
                          <w:pPr>
                            <w:pStyle w:val="Paragraph"/>
                          </w:pPr>
                        </w:pPrChange>
                      </w:pPr>
                    </w:p>
                  </w:txbxContent>
                </v:textbox>
                <w10:wrap type="topAndBottom"/>
              </v:shape>
            </w:pict>
          </mc:Fallback>
        </mc:AlternateContent>
      </w:r>
      <w:r w:rsidR="001E3158">
        <w:br w:type="page"/>
      </w:r>
    </w:p>
    <w:p w14:paraId="095B417A" w14:textId="77777777" w:rsidR="003D168C" w:rsidRDefault="00963501">
      <w:pPr>
        <w:pStyle w:val="TOC1"/>
        <w:tabs>
          <w:tab w:val="right" w:leader="dot" w:pos="9080"/>
        </w:tabs>
        <w:rPr>
          <w:ins w:id="12" w:author="Aleksander Hansen" w:date="2013-02-15T20:42:00Z"/>
          <w:b w:val="0"/>
          <w:noProof/>
          <w:lang w:eastAsia="ja-JP"/>
        </w:rPr>
      </w:pPr>
      <w:r w:rsidRPr="008568A7">
        <w:rPr>
          <w:rFonts w:ascii="Calibri" w:hAnsi="Calibri"/>
        </w:rPr>
        <w:lastRenderedPageBreak/>
        <w:fldChar w:fldCharType="begin"/>
      </w:r>
      <w:r w:rsidRPr="008568A7">
        <w:rPr>
          <w:rFonts w:ascii="Calibri" w:hAnsi="Calibri"/>
        </w:rPr>
        <w:instrText xml:space="preserve"> TOC \o "1-3" </w:instrText>
      </w:r>
      <w:r w:rsidRPr="008568A7">
        <w:rPr>
          <w:rFonts w:ascii="Calibri" w:hAnsi="Calibri"/>
        </w:rPr>
        <w:fldChar w:fldCharType="separate"/>
      </w:r>
      <w:ins w:id="13" w:author="Aleksander Hansen" w:date="2013-02-15T20:42:00Z">
        <w:r w:rsidR="003D168C" w:rsidRPr="00413E24">
          <w:rPr>
            <w:rFonts w:ascii="Calibri" w:hAnsi="Calibri"/>
            <w:noProof/>
          </w:rPr>
          <w:t>Hull, Chapter 1, Introduction</w:t>
        </w:r>
        <w:r w:rsidR="003D168C">
          <w:rPr>
            <w:noProof/>
          </w:rPr>
          <w:tab/>
        </w:r>
        <w:r w:rsidR="003D168C">
          <w:rPr>
            <w:noProof/>
          </w:rPr>
          <w:fldChar w:fldCharType="begin"/>
        </w:r>
        <w:r w:rsidR="003D168C">
          <w:rPr>
            <w:noProof/>
          </w:rPr>
          <w:instrText xml:space="preserve"> PAGEREF _Toc222580559 \h </w:instrText>
        </w:r>
      </w:ins>
      <w:r w:rsidR="003D168C">
        <w:rPr>
          <w:noProof/>
        </w:rPr>
      </w:r>
      <w:r w:rsidR="003D168C">
        <w:rPr>
          <w:noProof/>
        </w:rPr>
        <w:fldChar w:fldCharType="separate"/>
      </w:r>
      <w:ins w:id="14" w:author="Aleksander Hansen" w:date="2013-02-15T21:18:00Z">
        <w:r w:rsidR="00DE5CF7">
          <w:rPr>
            <w:noProof/>
          </w:rPr>
          <w:t>10</w:t>
        </w:r>
      </w:ins>
      <w:ins w:id="15" w:author="Aleksander Hansen" w:date="2013-02-15T20:42:00Z">
        <w:r w:rsidR="003D168C">
          <w:rPr>
            <w:noProof/>
          </w:rPr>
          <w:fldChar w:fldCharType="end"/>
        </w:r>
      </w:ins>
    </w:p>
    <w:p w14:paraId="0CEB9308" w14:textId="77777777" w:rsidR="003D168C" w:rsidRDefault="003D168C">
      <w:pPr>
        <w:pStyle w:val="TOC2"/>
        <w:tabs>
          <w:tab w:val="right" w:leader="dot" w:pos="9080"/>
        </w:tabs>
        <w:rPr>
          <w:ins w:id="16" w:author="Aleksander Hansen" w:date="2013-02-15T20:42:00Z"/>
          <w:b/>
          <w:noProof/>
          <w:sz w:val="24"/>
          <w:szCs w:val="24"/>
          <w:lang w:eastAsia="ja-JP"/>
        </w:rPr>
      </w:pPr>
      <w:ins w:id="17" w:author="Aleksander Hansen" w:date="2013-02-15T20:42:00Z">
        <w:r>
          <w:rPr>
            <w:noProof/>
          </w:rPr>
          <w:t>Differentiate between an open outcry system and electronic trading</w:t>
        </w:r>
        <w:r>
          <w:rPr>
            <w:noProof/>
          </w:rPr>
          <w:tab/>
        </w:r>
        <w:r>
          <w:rPr>
            <w:noProof/>
          </w:rPr>
          <w:fldChar w:fldCharType="begin"/>
        </w:r>
        <w:r>
          <w:rPr>
            <w:noProof/>
          </w:rPr>
          <w:instrText xml:space="preserve"> PAGEREF _Toc222580560 \h </w:instrText>
        </w:r>
      </w:ins>
      <w:r>
        <w:rPr>
          <w:noProof/>
        </w:rPr>
      </w:r>
      <w:r>
        <w:rPr>
          <w:noProof/>
        </w:rPr>
        <w:fldChar w:fldCharType="separate"/>
      </w:r>
      <w:ins w:id="18" w:author="Aleksander Hansen" w:date="2013-02-15T21:18:00Z">
        <w:r w:rsidR="00DE5CF7">
          <w:rPr>
            <w:noProof/>
          </w:rPr>
          <w:t>10</w:t>
        </w:r>
      </w:ins>
      <w:ins w:id="19" w:author="Aleksander Hansen" w:date="2013-02-15T20:42:00Z">
        <w:r>
          <w:rPr>
            <w:noProof/>
          </w:rPr>
          <w:fldChar w:fldCharType="end"/>
        </w:r>
      </w:ins>
    </w:p>
    <w:p w14:paraId="447445BD" w14:textId="77777777" w:rsidR="003D168C" w:rsidRDefault="003D168C">
      <w:pPr>
        <w:pStyle w:val="TOC3"/>
        <w:tabs>
          <w:tab w:val="right" w:leader="dot" w:pos="9080"/>
        </w:tabs>
        <w:rPr>
          <w:ins w:id="20" w:author="Aleksander Hansen" w:date="2013-02-15T20:42:00Z"/>
          <w:noProof/>
          <w:sz w:val="24"/>
          <w:szCs w:val="24"/>
          <w:lang w:eastAsia="ja-JP"/>
        </w:rPr>
      </w:pPr>
      <w:ins w:id="21" w:author="Aleksander Hansen" w:date="2013-02-15T20:42:00Z">
        <w:r>
          <w:rPr>
            <w:noProof/>
          </w:rPr>
          <w:t>Open outcry</w:t>
        </w:r>
        <w:r>
          <w:rPr>
            <w:noProof/>
          </w:rPr>
          <w:tab/>
        </w:r>
        <w:r>
          <w:rPr>
            <w:noProof/>
          </w:rPr>
          <w:fldChar w:fldCharType="begin"/>
        </w:r>
        <w:r>
          <w:rPr>
            <w:noProof/>
          </w:rPr>
          <w:instrText xml:space="preserve"> PAGEREF _Toc222580561 \h </w:instrText>
        </w:r>
      </w:ins>
      <w:r>
        <w:rPr>
          <w:noProof/>
        </w:rPr>
      </w:r>
      <w:r>
        <w:rPr>
          <w:noProof/>
        </w:rPr>
        <w:fldChar w:fldCharType="separate"/>
      </w:r>
      <w:ins w:id="22" w:author="Aleksander Hansen" w:date="2013-02-15T21:18:00Z">
        <w:r w:rsidR="00DE5CF7">
          <w:rPr>
            <w:noProof/>
          </w:rPr>
          <w:t>10</w:t>
        </w:r>
      </w:ins>
      <w:ins w:id="23" w:author="Aleksander Hansen" w:date="2013-02-15T20:42:00Z">
        <w:r>
          <w:rPr>
            <w:noProof/>
          </w:rPr>
          <w:fldChar w:fldCharType="end"/>
        </w:r>
      </w:ins>
    </w:p>
    <w:p w14:paraId="3BA44777" w14:textId="77777777" w:rsidR="003D168C" w:rsidRDefault="003D168C">
      <w:pPr>
        <w:pStyle w:val="TOC3"/>
        <w:tabs>
          <w:tab w:val="right" w:leader="dot" w:pos="9080"/>
        </w:tabs>
        <w:rPr>
          <w:ins w:id="24" w:author="Aleksander Hansen" w:date="2013-02-15T20:42:00Z"/>
          <w:noProof/>
          <w:sz w:val="24"/>
          <w:szCs w:val="24"/>
          <w:lang w:eastAsia="ja-JP"/>
        </w:rPr>
      </w:pPr>
      <w:ins w:id="25" w:author="Aleksander Hansen" w:date="2013-02-15T20:42:00Z">
        <w:r>
          <w:rPr>
            <w:noProof/>
          </w:rPr>
          <w:t xml:space="preserve">Electronic </w:t>
        </w:r>
        <w:r w:rsidRPr="003D168C">
          <w:rPr>
            <w:rFonts w:asciiTheme="majorHAnsi" w:hAnsiTheme="majorHAnsi"/>
            <w:i w:val="0"/>
            <w:noProof/>
            <w:rPrChange w:id="26" w:author="Aleksander Hansen" w:date="2013-02-15T20:47:00Z">
              <w:rPr>
                <w:noProof/>
              </w:rPr>
            </w:rPrChange>
          </w:rPr>
          <w:t>trading</w:t>
        </w:r>
        <w:r>
          <w:rPr>
            <w:noProof/>
          </w:rPr>
          <w:tab/>
        </w:r>
        <w:r>
          <w:rPr>
            <w:noProof/>
          </w:rPr>
          <w:fldChar w:fldCharType="begin"/>
        </w:r>
        <w:r>
          <w:rPr>
            <w:noProof/>
          </w:rPr>
          <w:instrText xml:space="preserve"> PAGEREF _Toc222580562 \h </w:instrText>
        </w:r>
      </w:ins>
      <w:r>
        <w:rPr>
          <w:noProof/>
        </w:rPr>
      </w:r>
      <w:r>
        <w:rPr>
          <w:noProof/>
        </w:rPr>
        <w:fldChar w:fldCharType="separate"/>
      </w:r>
      <w:ins w:id="27" w:author="Aleksander Hansen" w:date="2013-02-15T21:18:00Z">
        <w:r w:rsidR="00DE5CF7">
          <w:rPr>
            <w:noProof/>
          </w:rPr>
          <w:t>10</w:t>
        </w:r>
      </w:ins>
      <w:ins w:id="28" w:author="Aleksander Hansen" w:date="2013-02-15T20:42:00Z">
        <w:r>
          <w:rPr>
            <w:noProof/>
          </w:rPr>
          <w:fldChar w:fldCharType="end"/>
        </w:r>
      </w:ins>
    </w:p>
    <w:p w14:paraId="285677F9" w14:textId="77777777" w:rsidR="003D168C" w:rsidRDefault="003D168C">
      <w:pPr>
        <w:pStyle w:val="TOC2"/>
        <w:tabs>
          <w:tab w:val="right" w:leader="dot" w:pos="9080"/>
        </w:tabs>
        <w:rPr>
          <w:ins w:id="29" w:author="Aleksander Hansen" w:date="2013-02-15T20:42:00Z"/>
          <w:b/>
          <w:noProof/>
          <w:sz w:val="24"/>
          <w:szCs w:val="24"/>
          <w:lang w:eastAsia="ja-JP"/>
        </w:rPr>
      </w:pPr>
      <w:ins w:id="30" w:author="Aleksander Hansen" w:date="2013-02-15T20:42:00Z">
        <w:r>
          <w:rPr>
            <w:noProof/>
          </w:rPr>
          <w:t>Describe the over the counter market and how it differs from trading on an exchange, including advantages and disadvantages</w:t>
        </w:r>
        <w:r>
          <w:rPr>
            <w:noProof/>
          </w:rPr>
          <w:tab/>
        </w:r>
        <w:r>
          <w:rPr>
            <w:noProof/>
          </w:rPr>
          <w:fldChar w:fldCharType="begin"/>
        </w:r>
        <w:r>
          <w:rPr>
            <w:noProof/>
          </w:rPr>
          <w:instrText xml:space="preserve"> PAGEREF _Toc222580563 \h </w:instrText>
        </w:r>
      </w:ins>
      <w:r>
        <w:rPr>
          <w:noProof/>
        </w:rPr>
      </w:r>
      <w:r>
        <w:rPr>
          <w:noProof/>
        </w:rPr>
        <w:fldChar w:fldCharType="separate"/>
      </w:r>
      <w:ins w:id="31" w:author="Aleksander Hansen" w:date="2013-02-15T21:18:00Z">
        <w:r w:rsidR="00DE5CF7">
          <w:rPr>
            <w:noProof/>
          </w:rPr>
          <w:t>11</w:t>
        </w:r>
      </w:ins>
      <w:ins w:id="32" w:author="Aleksander Hansen" w:date="2013-02-15T20:42:00Z">
        <w:r>
          <w:rPr>
            <w:noProof/>
          </w:rPr>
          <w:fldChar w:fldCharType="end"/>
        </w:r>
      </w:ins>
    </w:p>
    <w:p w14:paraId="184559D6" w14:textId="77777777" w:rsidR="003D168C" w:rsidRDefault="003D168C">
      <w:pPr>
        <w:pStyle w:val="TOC2"/>
        <w:tabs>
          <w:tab w:val="right" w:leader="dot" w:pos="9080"/>
        </w:tabs>
        <w:rPr>
          <w:ins w:id="33" w:author="Aleksander Hansen" w:date="2013-02-15T20:42:00Z"/>
          <w:b/>
          <w:noProof/>
          <w:sz w:val="24"/>
          <w:szCs w:val="24"/>
          <w:lang w:eastAsia="ja-JP"/>
        </w:rPr>
      </w:pPr>
      <w:ins w:id="34" w:author="Aleksander Hansen" w:date="2013-02-15T20:42:00Z">
        <w:r>
          <w:rPr>
            <w:noProof/>
          </w:rPr>
          <w:t>Differentiate between options, forwards, and Futures contracts</w:t>
        </w:r>
        <w:r>
          <w:rPr>
            <w:noProof/>
          </w:rPr>
          <w:tab/>
        </w:r>
        <w:r>
          <w:rPr>
            <w:noProof/>
          </w:rPr>
          <w:fldChar w:fldCharType="begin"/>
        </w:r>
        <w:r>
          <w:rPr>
            <w:noProof/>
          </w:rPr>
          <w:instrText xml:space="preserve"> PAGEREF _Toc222580564 \h </w:instrText>
        </w:r>
      </w:ins>
      <w:r>
        <w:rPr>
          <w:noProof/>
        </w:rPr>
      </w:r>
      <w:r>
        <w:rPr>
          <w:noProof/>
        </w:rPr>
        <w:fldChar w:fldCharType="separate"/>
      </w:r>
      <w:ins w:id="35" w:author="Aleksander Hansen" w:date="2013-02-15T21:18:00Z">
        <w:r w:rsidR="00DE5CF7">
          <w:rPr>
            <w:noProof/>
          </w:rPr>
          <w:t>11</w:t>
        </w:r>
      </w:ins>
      <w:ins w:id="36" w:author="Aleksander Hansen" w:date="2013-02-15T20:42:00Z">
        <w:r>
          <w:rPr>
            <w:noProof/>
          </w:rPr>
          <w:fldChar w:fldCharType="end"/>
        </w:r>
      </w:ins>
    </w:p>
    <w:p w14:paraId="37941A12" w14:textId="77777777" w:rsidR="003D168C" w:rsidRDefault="003D168C">
      <w:pPr>
        <w:pStyle w:val="TOC2"/>
        <w:tabs>
          <w:tab w:val="right" w:leader="dot" w:pos="9080"/>
        </w:tabs>
        <w:rPr>
          <w:ins w:id="37" w:author="Aleksander Hansen" w:date="2013-02-15T20:42:00Z"/>
          <w:b/>
          <w:noProof/>
          <w:sz w:val="24"/>
          <w:szCs w:val="24"/>
          <w:lang w:eastAsia="ja-JP"/>
        </w:rPr>
      </w:pPr>
      <w:ins w:id="38" w:author="Aleksander Hansen" w:date="2013-02-15T20:42:00Z">
        <w:r>
          <w:rPr>
            <w:noProof/>
          </w:rPr>
          <w:t>Calculate and identify option and forward contract payoffs</w:t>
        </w:r>
        <w:r>
          <w:rPr>
            <w:noProof/>
          </w:rPr>
          <w:tab/>
        </w:r>
        <w:r>
          <w:rPr>
            <w:noProof/>
          </w:rPr>
          <w:fldChar w:fldCharType="begin"/>
        </w:r>
        <w:r>
          <w:rPr>
            <w:noProof/>
          </w:rPr>
          <w:instrText xml:space="preserve"> PAGEREF _Toc222580565 \h </w:instrText>
        </w:r>
      </w:ins>
      <w:r>
        <w:rPr>
          <w:noProof/>
        </w:rPr>
      </w:r>
      <w:r>
        <w:rPr>
          <w:noProof/>
        </w:rPr>
        <w:fldChar w:fldCharType="separate"/>
      </w:r>
      <w:ins w:id="39" w:author="Aleksander Hansen" w:date="2013-02-15T21:18:00Z">
        <w:r w:rsidR="00DE5CF7">
          <w:rPr>
            <w:noProof/>
          </w:rPr>
          <w:t>12</w:t>
        </w:r>
      </w:ins>
      <w:ins w:id="40" w:author="Aleksander Hansen" w:date="2013-02-15T20:42:00Z">
        <w:r>
          <w:rPr>
            <w:noProof/>
          </w:rPr>
          <w:fldChar w:fldCharType="end"/>
        </w:r>
      </w:ins>
    </w:p>
    <w:p w14:paraId="47B8E846" w14:textId="77777777" w:rsidR="003D168C" w:rsidRDefault="003D168C">
      <w:pPr>
        <w:pStyle w:val="TOC3"/>
        <w:tabs>
          <w:tab w:val="right" w:leader="dot" w:pos="9080"/>
        </w:tabs>
        <w:rPr>
          <w:ins w:id="41" w:author="Aleksander Hansen" w:date="2013-02-15T20:42:00Z"/>
          <w:noProof/>
          <w:sz w:val="24"/>
          <w:szCs w:val="24"/>
          <w:lang w:eastAsia="ja-JP"/>
        </w:rPr>
      </w:pPr>
      <w:ins w:id="42" w:author="Aleksander Hansen" w:date="2013-02-15T20:42:00Z">
        <w:r>
          <w:rPr>
            <w:noProof/>
          </w:rPr>
          <w:t>In regard to stock options:</w:t>
        </w:r>
        <w:r>
          <w:rPr>
            <w:noProof/>
          </w:rPr>
          <w:tab/>
        </w:r>
        <w:r>
          <w:rPr>
            <w:noProof/>
          </w:rPr>
          <w:fldChar w:fldCharType="begin"/>
        </w:r>
        <w:r>
          <w:rPr>
            <w:noProof/>
          </w:rPr>
          <w:instrText xml:space="preserve"> PAGEREF _Toc222580566 \h </w:instrText>
        </w:r>
      </w:ins>
      <w:r>
        <w:rPr>
          <w:noProof/>
        </w:rPr>
      </w:r>
      <w:r>
        <w:rPr>
          <w:noProof/>
        </w:rPr>
        <w:fldChar w:fldCharType="separate"/>
      </w:r>
      <w:ins w:id="43" w:author="Aleksander Hansen" w:date="2013-02-15T21:18:00Z">
        <w:r w:rsidR="00DE5CF7">
          <w:rPr>
            <w:noProof/>
          </w:rPr>
          <w:t>12</w:t>
        </w:r>
      </w:ins>
      <w:ins w:id="44" w:author="Aleksander Hansen" w:date="2013-02-15T20:42:00Z">
        <w:r>
          <w:rPr>
            <w:noProof/>
          </w:rPr>
          <w:fldChar w:fldCharType="end"/>
        </w:r>
      </w:ins>
    </w:p>
    <w:p w14:paraId="1BB3A710" w14:textId="77777777" w:rsidR="003D168C" w:rsidRDefault="003D168C">
      <w:pPr>
        <w:pStyle w:val="TOC2"/>
        <w:tabs>
          <w:tab w:val="right" w:leader="dot" w:pos="9080"/>
        </w:tabs>
        <w:rPr>
          <w:ins w:id="45" w:author="Aleksander Hansen" w:date="2013-02-15T20:42:00Z"/>
          <w:b/>
          <w:noProof/>
          <w:sz w:val="24"/>
          <w:szCs w:val="24"/>
          <w:lang w:eastAsia="ja-JP"/>
        </w:rPr>
      </w:pPr>
      <w:ins w:id="46" w:author="Aleksander Hansen" w:date="2013-02-15T20:42:00Z">
        <w:r>
          <w:rPr>
            <w:noProof/>
          </w:rPr>
          <w:t>Describe, contrast, and calculate the payoffs from hedging strategies involving forward contracts and options. Describe, contrast, and calculate the payoffs from speculative strategies involving Futures and options.</w:t>
        </w:r>
        <w:r>
          <w:rPr>
            <w:noProof/>
          </w:rPr>
          <w:tab/>
        </w:r>
        <w:r>
          <w:rPr>
            <w:noProof/>
          </w:rPr>
          <w:fldChar w:fldCharType="begin"/>
        </w:r>
        <w:r>
          <w:rPr>
            <w:noProof/>
          </w:rPr>
          <w:instrText xml:space="preserve"> PAGEREF _Toc222580567 \h </w:instrText>
        </w:r>
      </w:ins>
      <w:r>
        <w:rPr>
          <w:noProof/>
        </w:rPr>
      </w:r>
      <w:r>
        <w:rPr>
          <w:noProof/>
        </w:rPr>
        <w:fldChar w:fldCharType="separate"/>
      </w:r>
      <w:ins w:id="47" w:author="Aleksander Hansen" w:date="2013-02-15T21:18:00Z">
        <w:r w:rsidR="00DE5CF7">
          <w:rPr>
            <w:noProof/>
          </w:rPr>
          <w:t>13</w:t>
        </w:r>
      </w:ins>
      <w:ins w:id="48" w:author="Aleksander Hansen" w:date="2013-02-15T20:42:00Z">
        <w:r>
          <w:rPr>
            <w:noProof/>
          </w:rPr>
          <w:fldChar w:fldCharType="end"/>
        </w:r>
      </w:ins>
    </w:p>
    <w:p w14:paraId="561CDE4A" w14:textId="77777777" w:rsidR="003D168C" w:rsidRDefault="003D168C">
      <w:pPr>
        <w:pStyle w:val="TOC3"/>
        <w:tabs>
          <w:tab w:val="right" w:leader="dot" w:pos="9080"/>
        </w:tabs>
        <w:rPr>
          <w:ins w:id="49" w:author="Aleksander Hansen" w:date="2013-02-15T20:42:00Z"/>
          <w:noProof/>
          <w:sz w:val="24"/>
          <w:szCs w:val="24"/>
          <w:lang w:eastAsia="ja-JP"/>
        </w:rPr>
      </w:pPr>
      <w:ins w:id="50" w:author="Aleksander Hansen" w:date="2013-02-15T20:42:00Z">
        <w:r>
          <w:rPr>
            <w:noProof/>
          </w:rPr>
          <w:t>Forward contract:</w:t>
        </w:r>
        <w:r>
          <w:rPr>
            <w:noProof/>
          </w:rPr>
          <w:tab/>
        </w:r>
        <w:r>
          <w:rPr>
            <w:noProof/>
          </w:rPr>
          <w:fldChar w:fldCharType="begin"/>
        </w:r>
        <w:r>
          <w:rPr>
            <w:noProof/>
          </w:rPr>
          <w:instrText xml:space="preserve"> PAGEREF _Toc222580568 \h </w:instrText>
        </w:r>
      </w:ins>
      <w:r>
        <w:rPr>
          <w:noProof/>
        </w:rPr>
      </w:r>
      <w:r>
        <w:rPr>
          <w:noProof/>
        </w:rPr>
        <w:fldChar w:fldCharType="separate"/>
      </w:r>
      <w:ins w:id="51" w:author="Aleksander Hansen" w:date="2013-02-15T21:18:00Z">
        <w:r w:rsidR="00DE5CF7">
          <w:rPr>
            <w:noProof/>
          </w:rPr>
          <w:t>13</w:t>
        </w:r>
      </w:ins>
      <w:ins w:id="52" w:author="Aleksander Hansen" w:date="2013-02-15T20:42:00Z">
        <w:r>
          <w:rPr>
            <w:noProof/>
          </w:rPr>
          <w:fldChar w:fldCharType="end"/>
        </w:r>
      </w:ins>
    </w:p>
    <w:p w14:paraId="2C888FAE" w14:textId="77777777" w:rsidR="003D168C" w:rsidRDefault="003D168C">
      <w:pPr>
        <w:pStyle w:val="TOC3"/>
        <w:tabs>
          <w:tab w:val="right" w:leader="dot" w:pos="9080"/>
        </w:tabs>
        <w:rPr>
          <w:ins w:id="53" w:author="Aleksander Hansen" w:date="2013-02-15T20:42:00Z"/>
          <w:noProof/>
          <w:sz w:val="24"/>
          <w:szCs w:val="24"/>
          <w:lang w:eastAsia="ja-JP"/>
        </w:rPr>
      </w:pPr>
      <w:ins w:id="54" w:author="Aleksander Hansen" w:date="2013-02-15T20:42:00Z">
        <w:r>
          <w:rPr>
            <w:noProof/>
          </w:rPr>
          <w:t>Option:</w:t>
        </w:r>
        <w:r>
          <w:rPr>
            <w:noProof/>
          </w:rPr>
          <w:tab/>
        </w:r>
        <w:r>
          <w:rPr>
            <w:noProof/>
          </w:rPr>
          <w:fldChar w:fldCharType="begin"/>
        </w:r>
        <w:r>
          <w:rPr>
            <w:noProof/>
          </w:rPr>
          <w:instrText xml:space="preserve"> PAGEREF _Toc222580569 \h </w:instrText>
        </w:r>
      </w:ins>
      <w:r>
        <w:rPr>
          <w:noProof/>
        </w:rPr>
      </w:r>
      <w:r>
        <w:rPr>
          <w:noProof/>
        </w:rPr>
        <w:fldChar w:fldCharType="separate"/>
      </w:r>
      <w:ins w:id="55" w:author="Aleksander Hansen" w:date="2013-02-15T21:18:00Z">
        <w:r w:rsidR="00DE5CF7">
          <w:rPr>
            <w:noProof/>
          </w:rPr>
          <w:t>13</w:t>
        </w:r>
      </w:ins>
      <w:ins w:id="56" w:author="Aleksander Hansen" w:date="2013-02-15T20:42:00Z">
        <w:r>
          <w:rPr>
            <w:noProof/>
          </w:rPr>
          <w:fldChar w:fldCharType="end"/>
        </w:r>
      </w:ins>
    </w:p>
    <w:p w14:paraId="0DFCD50A" w14:textId="77777777" w:rsidR="003D168C" w:rsidRDefault="003D168C">
      <w:pPr>
        <w:pStyle w:val="TOC2"/>
        <w:tabs>
          <w:tab w:val="right" w:leader="dot" w:pos="9080"/>
        </w:tabs>
        <w:rPr>
          <w:ins w:id="57" w:author="Aleksander Hansen" w:date="2013-02-15T20:42:00Z"/>
          <w:b/>
          <w:noProof/>
          <w:sz w:val="24"/>
          <w:szCs w:val="24"/>
          <w:lang w:eastAsia="ja-JP"/>
        </w:rPr>
      </w:pPr>
      <w:ins w:id="58" w:author="Aleksander Hansen" w:date="2013-02-15T20:42:00Z">
        <w:r>
          <w:rPr>
            <w:noProof/>
          </w:rPr>
          <w:t>Calculate an arbitrage payoff &amp; ephemeral arbitrage opportunities</w:t>
        </w:r>
        <w:r>
          <w:rPr>
            <w:noProof/>
          </w:rPr>
          <w:tab/>
        </w:r>
        <w:r>
          <w:rPr>
            <w:noProof/>
          </w:rPr>
          <w:fldChar w:fldCharType="begin"/>
        </w:r>
        <w:r>
          <w:rPr>
            <w:noProof/>
          </w:rPr>
          <w:instrText xml:space="preserve"> PAGEREF _Toc222580570 \h </w:instrText>
        </w:r>
      </w:ins>
      <w:r>
        <w:rPr>
          <w:noProof/>
        </w:rPr>
      </w:r>
      <w:r>
        <w:rPr>
          <w:noProof/>
        </w:rPr>
        <w:fldChar w:fldCharType="separate"/>
      </w:r>
      <w:ins w:id="59" w:author="Aleksander Hansen" w:date="2013-02-15T21:18:00Z">
        <w:r w:rsidR="00DE5CF7">
          <w:rPr>
            <w:noProof/>
          </w:rPr>
          <w:t>14</w:t>
        </w:r>
      </w:ins>
      <w:ins w:id="60" w:author="Aleksander Hansen" w:date="2013-02-15T20:42:00Z">
        <w:r>
          <w:rPr>
            <w:noProof/>
          </w:rPr>
          <w:fldChar w:fldCharType="end"/>
        </w:r>
      </w:ins>
    </w:p>
    <w:p w14:paraId="37859768" w14:textId="77777777" w:rsidR="003D168C" w:rsidRDefault="003D168C">
      <w:pPr>
        <w:pStyle w:val="TOC2"/>
        <w:tabs>
          <w:tab w:val="right" w:leader="dot" w:pos="9080"/>
        </w:tabs>
        <w:rPr>
          <w:ins w:id="61" w:author="Aleksander Hansen" w:date="2013-02-15T20:42:00Z"/>
          <w:b/>
          <w:noProof/>
          <w:sz w:val="24"/>
          <w:szCs w:val="24"/>
          <w:lang w:eastAsia="ja-JP"/>
        </w:rPr>
      </w:pPr>
      <w:ins w:id="62" w:author="Aleksander Hansen" w:date="2013-02-15T20:42:00Z">
        <w:r>
          <w:rPr>
            <w:noProof/>
          </w:rPr>
          <w:t>Describe some of the risks that can arise from the use of derivatives</w:t>
        </w:r>
        <w:r>
          <w:rPr>
            <w:noProof/>
          </w:rPr>
          <w:tab/>
        </w:r>
        <w:r>
          <w:rPr>
            <w:noProof/>
          </w:rPr>
          <w:fldChar w:fldCharType="begin"/>
        </w:r>
        <w:r>
          <w:rPr>
            <w:noProof/>
          </w:rPr>
          <w:instrText xml:space="preserve"> PAGEREF _Toc222580571 \h </w:instrText>
        </w:r>
      </w:ins>
      <w:r>
        <w:rPr>
          <w:noProof/>
        </w:rPr>
      </w:r>
      <w:r>
        <w:rPr>
          <w:noProof/>
        </w:rPr>
        <w:fldChar w:fldCharType="separate"/>
      </w:r>
      <w:ins w:id="63" w:author="Aleksander Hansen" w:date="2013-02-15T21:18:00Z">
        <w:r w:rsidR="00DE5CF7">
          <w:rPr>
            <w:noProof/>
          </w:rPr>
          <w:t>16</w:t>
        </w:r>
      </w:ins>
      <w:ins w:id="64" w:author="Aleksander Hansen" w:date="2013-02-15T20:42:00Z">
        <w:r>
          <w:rPr>
            <w:noProof/>
          </w:rPr>
          <w:fldChar w:fldCharType="end"/>
        </w:r>
      </w:ins>
    </w:p>
    <w:p w14:paraId="1B0E4228" w14:textId="77777777" w:rsidR="003D168C" w:rsidRDefault="003D168C">
      <w:pPr>
        <w:pStyle w:val="TOC3"/>
        <w:tabs>
          <w:tab w:val="right" w:leader="dot" w:pos="9080"/>
        </w:tabs>
        <w:rPr>
          <w:ins w:id="65" w:author="Aleksander Hansen" w:date="2013-02-15T20:42:00Z"/>
          <w:noProof/>
          <w:sz w:val="24"/>
          <w:szCs w:val="24"/>
          <w:lang w:eastAsia="ja-JP"/>
        </w:rPr>
      </w:pPr>
      <w:ins w:id="66" w:author="Aleksander Hansen" w:date="2013-02-15T20:42:00Z">
        <w:r>
          <w:rPr>
            <w:noProof/>
          </w:rPr>
          <w:t>Lessons for Financial Institutions (Unassigned Hull, Chapter 34):</w:t>
        </w:r>
        <w:r>
          <w:rPr>
            <w:noProof/>
          </w:rPr>
          <w:tab/>
        </w:r>
        <w:r>
          <w:rPr>
            <w:noProof/>
          </w:rPr>
          <w:fldChar w:fldCharType="begin"/>
        </w:r>
        <w:r>
          <w:rPr>
            <w:noProof/>
          </w:rPr>
          <w:instrText xml:space="preserve"> PAGEREF _Toc222580572 \h </w:instrText>
        </w:r>
      </w:ins>
      <w:r>
        <w:rPr>
          <w:noProof/>
        </w:rPr>
      </w:r>
      <w:r>
        <w:rPr>
          <w:noProof/>
        </w:rPr>
        <w:fldChar w:fldCharType="separate"/>
      </w:r>
      <w:ins w:id="67" w:author="Aleksander Hansen" w:date="2013-02-15T21:18:00Z">
        <w:r w:rsidR="00DE5CF7">
          <w:rPr>
            <w:noProof/>
          </w:rPr>
          <w:t>16</w:t>
        </w:r>
      </w:ins>
      <w:ins w:id="68" w:author="Aleksander Hansen" w:date="2013-02-15T20:42:00Z">
        <w:r>
          <w:rPr>
            <w:noProof/>
          </w:rPr>
          <w:fldChar w:fldCharType="end"/>
        </w:r>
      </w:ins>
    </w:p>
    <w:p w14:paraId="0D0CB60D" w14:textId="77777777" w:rsidR="003D168C" w:rsidRDefault="003D168C">
      <w:pPr>
        <w:pStyle w:val="TOC2"/>
        <w:tabs>
          <w:tab w:val="right" w:leader="dot" w:pos="9080"/>
        </w:tabs>
        <w:rPr>
          <w:ins w:id="69" w:author="Aleksander Hansen" w:date="2013-02-15T20:42:00Z"/>
          <w:b/>
          <w:noProof/>
          <w:sz w:val="24"/>
          <w:szCs w:val="24"/>
          <w:lang w:eastAsia="ja-JP"/>
        </w:rPr>
      </w:pPr>
      <w:ins w:id="70" w:author="Aleksander Hansen" w:date="2013-02-15T20:42:00Z">
        <w:r>
          <w:rPr>
            <w:noProof/>
          </w:rPr>
          <w:t>Chapter Summary</w:t>
        </w:r>
        <w:r>
          <w:rPr>
            <w:noProof/>
          </w:rPr>
          <w:tab/>
        </w:r>
        <w:r>
          <w:rPr>
            <w:noProof/>
          </w:rPr>
          <w:fldChar w:fldCharType="begin"/>
        </w:r>
        <w:r>
          <w:rPr>
            <w:noProof/>
          </w:rPr>
          <w:instrText xml:space="preserve"> PAGEREF _Toc222580573 \h </w:instrText>
        </w:r>
      </w:ins>
      <w:r>
        <w:rPr>
          <w:noProof/>
        </w:rPr>
      </w:r>
      <w:r>
        <w:rPr>
          <w:noProof/>
        </w:rPr>
        <w:fldChar w:fldCharType="separate"/>
      </w:r>
      <w:ins w:id="71" w:author="Aleksander Hansen" w:date="2013-02-15T21:18:00Z">
        <w:r w:rsidR="00DE5CF7">
          <w:rPr>
            <w:noProof/>
          </w:rPr>
          <w:t>18</w:t>
        </w:r>
      </w:ins>
      <w:ins w:id="72" w:author="Aleksander Hansen" w:date="2013-02-15T20:42:00Z">
        <w:r>
          <w:rPr>
            <w:noProof/>
          </w:rPr>
          <w:fldChar w:fldCharType="end"/>
        </w:r>
      </w:ins>
    </w:p>
    <w:p w14:paraId="3BB0C912" w14:textId="77777777" w:rsidR="003D168C" w:rsidRDefault="003D168C">
      <w:pPr>
        <w:pStyle w:val="TOC2"/>
        <w:tabs>
          <w:tab w:val="right" w:leader="dot" w:pos="9080"/>
        </w:tabs>
        <w:rPr>
          <w:ins w:id="73" w:author="Aleksander Hansen" w:date="2013-02-15T20:42:00Z"/>
          <w:b/>
          <w:noProof/>
          <w:sz w:val="24"/>
          <w:szCs w:val="24"/>
          <w:lang w:eastAsia="ja-JP"/>
        </w:rPr>
      </w:pPr>
      <w:ins w:id="74" w:author="Aleksander Hansen" w:date="2013-02-15T20:42:00Z">
        <w:r>
          <w:rPr>
            <w:noProof/>
          </w:rPr>
          <w:t>1 Questions &amp; Answers</w:t>
        </w:r>
        <w:r>
          <w:rPr>
            <w:noProof/>
          </w:rPr>
          <w:tab/>
        </w:r>
        <w:r>
          <w:rPr>
            <w:noProof/>
          </w:rPr>
          <w:fldChar w:fldCharType="begin"/>
        </w:r>
        <w:r>
          <w:rPr>
            <w:noProof/>
          </w:rPr>
          <w:instrText xml:space="preserve"> PAGEREF _Toc222580574 \h </w:instrText>
        </w:r>
      </w:ins>
      <w:r>
        <w:rPr>
          <w:noProof/>
        </w:rPr>
      </w:r>
      <w:r>
        <w:rPr>
          <w:noProof/>
        </w:rPr>
        <w:fldChar w:fldCharType="separate"/>
      </w:r>
      <w:ins w:id="75" w:author="Aleksander Hansen" w:date="2013-02-15T21:18:00Z">
        <w:r w:rsidR="00DE5CF7">
          <w:rPr>
            <w:noProof/>
          </w:rPr>
          <w:t>19</w:t>
        </w:r>
      </w:ins>
      <w:ins w:id="76" w:author="Aleksander Hansen" w:date="2013-02-15T20:42:00Z">
        <w:r>
          <w:rPr>
            <w:noProof/>
          </w:rPr>
          <w:fldChar w:fldCharType="end"/>
        </w:r>
      </w:ins>
    </w:p>
    <w:p w14:paraId="081E81CC" w14:textId="77777777" w:rsidR="003D168C" w:rsidRDefault="003D168C">
      <w:pPr>
        <w:pStyle w:val="TOC3"/>
        <w:tabs>
          <w:tab w:val="right" w:leader="dot" w:pos="9080"/>
        </w:tabs>
        <w:rPr>
          <w:ins w:id="77" w:author="Aleksander Hansen" w:date="2013-02-15T20:42:00Z"/>
          <w:noProof/>
          <w:sz w:val="24"/>
          <w:szCs w:val="24"/>
          <w:lang w:eastAsia="ja-JP"/>
        </w:rPr>
      </w:pPr>
      <w:ins w:id="78" w:author="Aleksander Hansen" w:date="2013-02-15T20:42:00Z">
        <w:r>
          <w:rPr>
            <w:noProof/>
          </w:rPr>
          <w:t>Questions</w:t>
        </w:r>
        <w:r>
          <w:rPr>
            <w:noProof/>
          </w:rPr>
          <w:tab/>
        </w:r>
        <w:r>
          <w:rPr>
            <w:noProof/>
          </w:rPr>
          <w:fldChar w:fldCharType="begin"/>
        </w:r>
        <w:r>
          <w:rPr>
            <w:noProof/>
          </w:rPr>
          <w:instrText xml:space="preserve"> PAGEREF _Toc222580575 \h </w:instrText>
        </w:r>
      </w:ins>
      <w:r>
        <w:rPr>
          <w:noProof/>
        </w:rPr>
      </w:r>
      <w:r>
        <w:rPr>
          <w:noProof/>
        </w:rPr>
        <w:fldChar w:fldCharType="separate"/>
      </w:r>
      <w:ins w:id="79" w:author="Aleksander Hansen" w:date="2013-02-15T21:18:00Z">
        <w:r w:rsidR="00DE5CF7">
          <w:rPr>
            <w:noProof/>
          </w:rPr>
          <w:t>19</w:t>
        </w:r>
      </w:ins>
      <w:ins w:id="80" w:author="Aleksander Hansen" w:date="2013-02-15T20:42:00Z">
        <w:r>
          <w:rPr>
            <w:noProof/>
          </w:rPr>
          <w:fldChar w:fldCharType="end"/>
        </w:r>
      </w:ins>
    </w:p>
    <w:p w14:paraId="156622D0" w14:textId="77777777" w:rsidR="003D168C" w:rsidRDefault="003D168C">
      <w:pPr>
        <w:pStyle w:val="TOC3"/>
        <w:tabs>
          <w:tab w:val="right" w:leader="dot" w:pos="9080"/>
        </w:tabs>
        <w:rPr>
          <w:ins w:id="81" w:author="Aleksander Hansen" w:date="2013-02-15T20:42:00Z"/>
          <w:noProof/>
          <w:sz w:val="24"/>
          <w:szCs w:val="24"/>
          <w:lang w:eastAsia="ja-JP"/>
        </w:rPr>
      </w:pPr>
      <w:ins w:id="82" w:author="Aleksander Hansen" w:date="2013-02-15T20:42:00Z">
        <w:r>
          <w:rPr>
            <w:noProof/>
          </w:rPr>
          <w:t>Answers</w:t>
        </w:r>
        <w:r>
          <w:rPr>
            <w:noProof/>
          </w:rPr>
          <w:tab/>
        </w:r>
        <w:r>
          <w:rPr>
            <w:noProof/>
          </w:rPr>
          <w:fldChar w:fldCharType="begin"/>
        </w:r>
        <w:r>
          <w:rPr>
            <w:noProof/>
          </w:rPr>
          <w:instrText xml:space="preserve"> PAGEREF _Toc222580576 \h </w:instrText>
        </w:r>
      </w:ins>
      <w:r>
        <w:rPr>
          <w:noProof/>
        </w:rPr>
      </w:r>
      <w:r>
        <w:rPr>
          <w:noProof/>
        </w:rPr>
        <w:fldChar w:fldCharType="separate"/>
      </w:r>
      <w:ins w:id="83" w:author="Aleksander Hansen" w:date="2013-02-15T21:18:00Z">
        <w:r w:rsidR="00DE5CF7">
          <w:rPr>
            <w:noProof/>
          </w:rPr>
          <w:t>20</w:t>
        </w:r>
      </w:ins>
      <w:ins w:id="84" w:author="Aleksander Hansen" w:date="2013-02-15T20:42:00Z">
        <w:r>
          <w:rPr>
            <w:noProof/>
          </w:rPr>
          <w:fldChar w:fldCharType="end"/>
        </w:r>
      </w:ins>
    </w:p>
    <w:p w14:paraId="0A5245C8" w14:textId="77777777" w:rsidR="003D168C" w:rsidRDefault="003D168C">
      <w:pPr>
        <w:pStyle w:val="TOC1"/>
        <w:tabs>
          <w:tab w:val="right" w:leader="dot" w:pos="9080"/>
        </w:tabs>
        <w:rPr>
          <w:ins w:id="85" w:author="Aleksander Hansen" w:date="2013-02-15T20:42:00Z"/>
          <w:b w:val="0"/>
          <w:noProof/>
          <w:lang w:eastAsia="ja-JP"/>
        </w:rPr>
      </w:pPr>
      <w:ins w:id="86" w:author="Aleksander Hansen" w:date="2013-02-15T20:42:00Z">
        <w:r w:rsidRPr="00413E24">
          <w:rPr>
            <w:rFonts w:ascii="Calibri" w:hAnsi="Calibri"/>
            <w:noProof/>
          </w:rPr>
          <w:t>Hull, Chapter 2: Mechanics of Futures Markets</w:t>
        </w:r>
        <w:r>
          <w:rPr>
            <w:noProof/>
          </w:rPr>
          <w:tab/>
        </w:r>
        <w:r>
          <w:rPr>
            <w:noProof/>
          </w:rPr>
          <w:fldChar w:fldCharType="begin"/>
        </w:r>
        <w:r>
          <w:rPr>
            <w:noProof/>
          </w:rPr>
          <w:instrText xml:space="preserve"> PAGEREF _Toc222580577 \h </w:instrText>
        </w:r>
      </w:ins>
      <w:r>
        <w:rPr>
          <w:noProof/>
        </w:rPr>
      </w:r>
      <w:r>
        <w:rPr>
          <w:noProof/>
        </w:rPr>
        <w:fldChar w:fldCharType="separate"/>
      </w:r>
      <w:ins w:id="87" w:author="Aleksander Hansen" w:date="2013-02-15T21:18:00Z">
        <w:r w:rsidR="00DE5CF7">
          <w:rPr>
            <w:noProof/>
          </w:rPr>
          <w:t>21</w:t>
        </w:r>
      </w:ins>
      <w:ins w:id="88" w:author="Aleksander Hansen" w:date="2013-02-15T20:42:00Z">
        <w:r>
          <w:rPr>
            <w:noProof/>
          </w:rPr>
          <w:fldChar w:fldCharType="end"/>
        </w:r>
      </w:ins>
    </w:p>
    <w:p w14:paraId="114BB053" w14:textId="77777777" w:rsidR="003D168C" w:rsidRDefault="003D168C">
      <w:pPr>
        <w:pStyle w:val="TOC2"/>
        <w:tabs>
          <w:tab w:val="right" w:leader="dot" w:pos="9080"/>
        </w:tabs>
        <w:rPr>
          <w:ins w:id="89" w:author="Aleksander Hansen" w:date="2013-02-15T20:42:00Z"/>
          <w:b/>
          <w:noProof/>
          <w:sz w:val="24"/>
          <w:szCs w:val="24"/>
          <w:lang w:eastAsia="ja-JP"/>
        </w:rPr>
      </w:pPr>
      <w:ins w:id="90" w:author="Aleksander Hansen" w:date="2013-02-15T20:42:00Z">
        <w:r>
          <w:rPr>
            <w:noProof/>
          </w:rPr>
          <w:t>Define and describe the key features of a Futures contract including the asset, the contract price and size, delivery and limits.</w:t>
        </w:r>
        <w:r>
          <w:rPr>
            <w:noProof/>
          </w:rPr>
          <w:tab/>
        </w:r>
        <w:r>
          <w:rPr>
            <w:noProof/>
          </w:rPr>
          <w:fldChar w:fldCharType="begin"/>
        </w:r>
        <w:r>
          <w:rPr>
            <w:noProof/>
          </w:rPr>
          <w:instrText xml:space="preserve"> PAGEREF _Toc222580578 \h </w:instrText>
        </w:r>
      </w:ins>
      <w:r>
        <w:rPr>
          <w:noProof/>
        </w:rPr>
      </w:r>
      <w:r>
        <w:rPr>
          <w:noProof/>
        </w:rPr>
        <w:fldChar w:fldCharType="separate"/>
      </w:r>
      <w:ins w:id="91" w:author="Aleksander Hansen" w:date="2013-02-15T21:18:00Z">
        <w:r w:rsidR="00DE5CF7">
          <w:rPr>
            <w:noProof/>
          </w:rPr>
          <w:t>21</w:t>
        </w:r>
      </w:ins>
      <w:ins w:id="92" w:author="Aleksander Hansen" w:date="2013-02-15T20:42:00Z">
        <w:r>
          <w:rPr>
            <w:noProof/>
          </w:rPr>
          <w:fldChar w:fldCharType="end"/>
        </w:r>
      </w:ins>
    </w:p>
    <w:p w14:paraId="1FB80924" w14:textId="77777777" w:rsidR="003D168C" w:rsidRDefault="003D168C">
      <w:pPr>
        <w:pStyle w:val="TOC3"/>
        <w:tabs>
          <w:tab w:val="right" w:leader="dot" w:pos="9080"/>
        </w:tabs>
        <w:rPr>
          <w:ins w:id="93" w:author="Aleksander Hansen" w:date="2013-02-15T20:42:00Z"/>
          <w:noProof/>
          <w:sz w:val="24"/>
          <w:szCs w:val="24"/>
          <w:lang w:eastAsia="ja-JP"/>
        </w:rPr>
      </w:pPr>
      <w:ins w:id="94" w:author="Aleksander Hansen" w:date="2013-02-15T20:42:00Z">
        <w:r>
          <w:rPr>
            <w:noProof/>
          </w:rPr>
          <w:t>Delivery Arrangement</w:t>
        </w:r>
        <w:r>
          <w:rPr>
            <w:noProof/>
          </w:rPr>
          <w:tab/>
        </w:r>
        <w:r>
          <w:rPr>
            <w:noProof/>
          </w:rPr>
          <w:fldChar w:fldCharType="begin"/>
        </w:r>
        <w:r>
          <w:rPr>
            <w:noProof/>
          </w:rPr>
          <w:instrText xml:space="preserve"> PAGEREF _Toc222580579 \h </w:instrText>
        </w:r>
      </w:ins>
      <w:r>
        <w:rPr>
          <w:noProof/>
        </w:rPr>
      </w:r>
      <w:r>
        <w:rPr>
          <w:noProof/>
        </w:rPr>
        <w:fldChar w:fldCharType="separate"/>
      </w:r>
      <w:ins w:id="95" w:author="Aleksander Hansen" w:date="2013-02-15T21:18:00Z">
        <w:r w:rsidR="00DE5CF7">
          <w:rPr>
            <w:noProof/>
          </w:rPr>
          <w:t>22</w:t>
        </w:r>
      </w:ins>
      <w:ins w:id="96" w:author="Aleksander Hansen" w:date="2013-02-15T20:42:00Z">
        <w:r>
          <w:rPr>
            <w:noProof/>
          </w:rPr>
          <w:fldChar w:fldCharType="end"/>
        </w:r>
      </w:ins>
    </w:p>
    <w:p w14:paraId="72436B43" w14:textId="77777777" w:rsidR="003D168C" w:rsidRDefault="003D168C">
      <w:pPr>
        <w:pStyle w:val="TOC3"/>
        <w:tabs>
          <w:tab w:val="right" w:leader="dot" w:pos="9080"/>
        </w:tabs>
        <w:rPr>
          <w:ins w:id="97" w:author="Aleksander Hansen" w:date="2013-02-15T20:42:00Z"/>
          <w:noProof/>
          <w:sz w:val="24"/>
          <w:szCs w:val="24"/>
          <w:lang w:eastAsia="ja-JP"/>
        </w:rPr>
      </w:pPr>
      <w:ins w:id="98" w:author="Aleksander Hansen" w:date="2013-02-15T20:42:00Z">
        <w:r>
          <w:rPr>
            <w:noProof/>
          </w:rPr>
          <w:t>Price limits and position limits</w:t>
        </w:r>
        <w:r>
          <w:rPr>
            <w:noProof/>
          </w:rPr>
          <w:tab/>
        </w:r>
        <w:r>
          <w:rPr>
            <w:noProof/>
          </w:rPr>
          <w:fldChar w:fldCharType="begin"/>
        </w:r>
        <w:r>
          <w:rPr>
            <w:noProof/>
          </w:rPr>
          <w:instrText xml:space="preserve"> PAGEREF _Toc222580580 \h </w:instrText>
        </w:r>
      </w:ins>
      <w:r>
        <w:rPr>
          <w:noProof/>
        </w:rPr>
      </w:r>
      <w:r>
        <w:rPr>
          <w:noProof/>
        </w:rPr>
        <w:fldChar w:fldCharType="separate"/>
      </w:r>
      <w:ins w:id="99" w:author="Aleksander Hansen" w:date="2013-02-15T21:18:00Z">
        <w:r w:rsidR="00DE5CF7">
          <w:rPr>
            <w:noProof/>
          </w:rPr>
          <w:t>22</w:t>
        </w:r>
      </w:ins>
      <w:ins w:id="100" w:author="Aleksander Hansen" w:date="2013-02-15T20:42:00Z">
        <w:r>
          <w:rPr>
            <w:noProof/>
          </w:rPr>
          <w:fldChar w:fldCharType="end"/>
        </w:r>
      </w:ins>
    </w:p>
    <w:p w14:paraId="1F76EA98" w14:textId="77777777" w:rsidR="003D168C" w:rsidRDefault="003D168C">
      <w:pPr>
        <w:pStyle w:val="TOC2"/>
        <w:tabs>
          <w:tab w:val="right" w:leader="dot" w:pos="9080"/>
        </w:tabs>
        <w:rPr>
          <w:ins w:id="101" w:author="Aleksander Hansen" w:date="2013-02-15T20:42:00Z"/>
          <w:b/>
          <w:noProof/>
          <w:sz w:val="24"/>
          <w:szCs w:val="24"/>
          <w:lang w:eastAsia="ja-JP"/>
        </w:rPr>
      </w:pPr>
      <w:ins w:id="102" w:author="Aleksander Hansen" w:date="2013-02-15T20:42:00Z">
        <w:r>
          <w:rPr>
            <w:noProof/>
          </w:rPr>
          <w:t>Explain the convergence of Futures and spot prices</w:t>
        </w:r>
        <w:r>
          <w:rPr>
            <w:noProof/>
          </w:rPr>
          <w:tab/>
        </w:r>
        <w:r>
          <w:rPr>
            <w:noProof/>
          </w:rPr>
          <w:fldChar w:fldCharType="begin"/>
        </w:r>
        <w:r>
          <w:rPr>
            <w:noProof/>
          </w:rPr>
          <w:instrText xml:space="preserve"> PAGEREF _Toc222580581 \h </w:instrText>
        </w:r>
      </w:ins>
      <w:r>
        <w:rPr>
          <w:noProof/>
        </w:rPr>
      </w:r>
      <w:r>
        <w:rPr>
          <w:noProof/>
        </w:rPr>
        <w:fldChar w:fldCharType="separate"/>
      </w:r>
      <w:ins w:id="103" w:author="Aleksander Hansen" w:date="2013-02-15T21:18:00Z">
        <w:r w:rsidR="00DE5CF7">
          <w:rPr>
            <w:noProof/>
          </w:rPr>
          <w:t>23</w:t>
        </w:r>
      </w:ins>
      <w:ins w:id="104" w:author="Aleksander Hansen" w:date="2013-02-15T20:42:00Z">
        <w:r>
          <w:rPr>
            <w:noProof/>
          </w:rPr>
          <w:fldChar w:fldCharType="end"/>
        </w:r>
      </w:ins>
    </w:p>
    <w:p w14:paraId="3012896F" w14:textId="77777777" w:rsidR="003D168C" w:rsidRDefault="003D168C">
      <w:pPr>
        <w:pStyle w:val="TOC2"/>
        <w:tabs>
          <w:tab w:val="right" w:leader="dot" w:pos="9080"/>
        </w:tabs>
        <w:rPr>
          <w:ins w:id="105" w:author="Aleksander Hansen" w:date="2013-02-15T20:42:00Z"/>
          <w:b/>
          <w:noProof/>
          <w:sz w:val="24"/>
          <w:szCs w:val="24"/>
          <w:lang w:eastAsia="ja-JP"/>
        </w:rPr>
      </w:pPr>
      <w:ins w:id="106" w:author="Aleksander Hansen" w:date="2013-02-15T20:42:00Z">
        <w:r>
          <w:rPr>
            <w:noProof/>
          </w:rPr>
          <w:t>Describe the rationale for margin requirements and explain how they work</w:t>
        </w:r>
        <w:r>
          <w:rPr>
            <w:noProof/>
          </w:rPr>
          <w:tab/>
        </w:r>
        <w:r>
          <w:rPr>
            <w:noProof/>
          </w:rPr>
          <w:fldChar w:fldCharType="begin"/>
        </w:r>
        <w:r>
          <w:rPr>
            <w:noProof/>
          </w:rPr>
          <w:instrText xml:space="preserve"> PAGEREF _Toc222580582 \h </w:instrText>
        </w:r>
      </w:ins>
      <w:r>
        <w:rPr>
          <w:noProof/>
        </w:rPr>
      </w:r>
      <w:r>
        <w:rPr>
          <w:noProof/>
        </w:rPr>
        <w:fldChar w:fldCharType="separate"/>
      </w:r>
      <w:ins w:id="107" w:author="Aleksander Hansen" w:date="2013-02-15T21:18:00Z">
        <w:r w:rsidR="00DE5CF7">
          <w:rPr>
            <w:noProof/>
          </w:rPr>
          <w:t>25</w:t>
        </w:r>
      </w:ins>
      <w:ins w:id="108" w:author="Aleksander Hansen" w:date="2013-02-15T20:42:00Z">
        <w:r>
          <w:rPr>
            <w:noProof/>
          </w:rPr>
          <w:fldChar w:fldCharType="end"/>
        </w:r>
      </w:ins>
    </w:p>
    <w:p w14:paraId="522F345A" w14:textId="77777777" w:rsidR="003D168C" w:rsidRDefault="003D168C">
      <w:pPr>
        <w:pStyle w:val="TOC3"/>
        <w:tabs>
          <w:tab w:val="right" w:leader="dot" w:pos="9080"/>
        </w:tabs>
        <w:rPr>
          <w:ins w:id="109" w:author="Aleksander Hansen" w:date="2013-02-15T20:42:00Z"/>
          <w:noProof/>
          <w:sz w:val="24"/>
          <w:szCs w:val="24"/>
          <w:lang w:eastAsia="ja-JP"/>
        </w:rPr>
      </w:pPr>
      <w:ins w:id="110" w:author="Aleksander Hansen" w:date="2013-02-15T20:42:00Z">
        <w:r>
          <w:rPr>
            <w:noProof/>
          </w:rPr>
          <w:t>Operations of Margins:</w:t>
        </w:r>
        <w:r>
          <w:rPr>
            <w:noProof/>
          </w:rPr>
          <w:tab/>
        </w:r>
        <w:r>
          <w:rPr>
            <w:noProof/>
          </w:rPr>
          <w:fldChar w:fldCharType="begin"/>
        </w:r>
        <w:r>
          <w:rPr>
            <w:noProof/>
          </w:rPr>
          <w:instrText xml:space="preserve"> PAGEREF _Toc222580583 \h </w:instrText>
        </w:r>
      </w:ins>
      <w:r>
        <w:rPr>
          <w:noProof/>
        </w:rPr>
      </w:r>
      <w:r>
        <w:rPr>
          <w:noProof/>
        </w:rPr>
        <w:fldChar w:fldCharType="separate"/>
      </w:r>
      <w:ins w:id="111" w:author="Aleksander Hansen" w:date="2013-02-15T21:18:00Z">
        <w:r w:rsidR="00DE5CF7">
          <w:rPr>
            <w:noProof/>
          </w:rPr>
          <w:t>25</w:t>
        </w:r>
      </w:ins>
      <w:ins w:id="112" w:author="Aleksander Hansen" w:date="2013-02-15T20:42:00Z">
        <w:r>
          <w:rPr>
            <w:noProof/>
          </w:rPr>
          <w:fldChar w:fldCharType="end"/>
        </w:r>
      </w:ins>
    </w:p>
    <w:p w14:paraId="77F8300B" w14:textId="77777777" w:rsidR="003D168C" w:rsidRDefault="003D168C">
      <w:pPr>
        <w:pStyle w:val="TOC2"/>
        <w:tabs>
          <w:tab w:val="right" w:leader="dot" w:pos="9080"/>
        </w:tabs>
        <w:rPr>
          <w:ins w:id="113" w:author="Aleksander Hansen" w:date="2013-02-15T20:42:00Z"/>
          <w:b/>
          <w:noProof/>
          <w:sz w:val="24"/>
          <w:szCs w:val="24"/>
          <w:lang w:eastAsia="ja-JP"/>
        </w:rPr>
      </w:pPr>
      <w:ins w:id="114" w:author="Aleksander Hansen" w:date="2013-02-15T20:42:00Z">
        <w:r>
          <w:rPr>
            <w:noProof/>
          </w:rPr>
          <w:t>Describe the role of a clearinghouse in Futures transactions</w:t>
        </w:r>
        <w:r>
          <w:rPr>
            <w:noProof/>
          </w:rPr>
          <w:tab/>
        </w:r>
        <w:r>
          <w:rPr>
            <w:noProof/>
          </w:rPr>
          <w:fldChar w:fldCharType="begin"/>
        </w:r>
        <w:r>
          <w:rPr>
            <w:noProof/>
          </w:rPr>
          <w:instrText xml:space="preserve"> PAGEREF _Toc222580584 \h </w:instrText>
        </w:r>
      </w:ins>
      <w:r>
        <w:rPr>
          <w:noProof/>
        </w:rPr>
      </w:r>
      <w:r>
        <w:rPr>
          <w:noProof/>
        </w:rPr>
        <w:fldChar w:fldCharType="separate"/>
      </w:r>
      <w:ins w:id="115" w:author="Aleksander Hansen" w:date="2013-02-15T21:18:00Z">
        <w:r w:rsidR="00DE5CF7">
          <w:rPr>
            <w:noProof/>
          </w:rPr>
          <w:t>27</w:t>
        </w:r>
      </w:ins>
      <w:ins w:id="116" w:author="Aleksander Hansen" w:date="2013-02-15T20:42:00Z">
        <w:r>
          <w:rPr>
            <w:noProof/>
          </w:rPr>
          <w:fldChar w:fldCharType="end"/>
        </w:r>
      </w:ins>
    </w:p>
    <w:p w14:paraId="0757FD8D" w14:textId="77777777" w:rsidR="003D168C" w:rsidRDefault="003D168C">
      <w:pPr>
        <w:pStyle w:val="TOC2"/>
        <w:tabs>
          <w:tab w:val="right" w:leader="dot" w:pos="9080"/>
        </w:tabs>
        <w:rPr>
          <w:ins w:id="117" w:author="Aleksander Hansen" w:date="2013-02-15T20:42:00Z"/>
          <w:b/>
          <w:noProof/>
          <w:sz w:val="24"/>
          <w:szCs w:val="24"/>
          <w:lang w:eastAsia="ja-JP"/>
        </w:rPr>
      </w:pPr>
      <w:ins w:id="118" w:author="Aleksander Hansen" w:date="2013-02-15T20:42:00Z">
        <w:r>
          <w:rPr>
            <w:noProof/>
          </w:rPr>
          <w:t>Describe the role of collateralization in the over</w:t>
        </w:r>
        <w:r w:rsidRPr="00413E24">
          <w:rPr>
            <w:rFonts w:cs="Monaco" w:hint="eastAsia"/>
            <w:noProof/>
          </w:rPr>
          <w:t>‐</w:t>
        </w:r>
        <w:r>
          <w:rPr>
            <w:noProof/>
          </w:rPr>
          <w:t>the</w:t>
        </w:r>
        <w:r w:rsidRPr="00413E24">
          <w:rPr>
            <w:rFonts w:cs="Monaco" w:hint="eastAsia"/>
            <w:noProof/>
          </w:rPr>
          <w:t>‐</w:t>
        </w:r>
        <w:r>
          <w:rPr>
            <w:noProof/>
          </w:rPr>
          <w:t>counter market and compare it to the margining system</w:t>
        </w:r>
        <w:r>
          <w:rPr>
            <w:noProof/>
          </w:rPr>
          <w:tab/>
        </w:r>
        <w:r>
          <w:rPr>
            <w:noProof/>
          </w:rPr>
          <w:fldChar w:fldCharType="begin"/>
        </w:r>
        <w:r>
          <w:rPr>
            <w:noProof/>
          </w:rPr>
          <w:instrText xml:space="preserve"> PAGEREF _Toc222580585 \h </w:instrText>
        </w:r>
      </w:ins>
      <w:r>
        <w:rPr>
          <w:noProof/>
        </w:rPr>
      </w:r>
      <w:r>
        <w:rPr>
          <w:noProof/>
        </w:rPr>
        <w:fldChar w:fldCharType="separate"/>
      </w:r>
      <w:ins w:id="119" w:author="Aleksander Hansen" w:date="2013-02-15T21:18:00Z">
        <w:r w:rsidR="00DE5CF7">
          <w:rPr>
            <w:noProof/>
          </w:rPr>
          <w:t>28</w:t>
        </w:r>
      </w:ins>
      <w:ins w:id="120" w:author="Aleksander Hansen" w:date="2013-02-15T20:42:00Z">
        <w:r>
          <w:rPr>
            <w:noProof/>
          </w:rPr>
          <w:fldChar w:fldCharType="end"/>
        </w:r>
      </w:ins>
    </w:p>
    <w:p w14:paraId="55A6BEE5" w14:textId="77777777" w:rsidR="003D168C" w:rsidRDefault="003D168C">
      <w:pPr>
        <w:pStyle w:val="TOC3"/>
        <w:tabs>
          <w:tab w:val="right" w:leader="dot" w:pos="9080"/>
        </w:tabs>
        <w:rPr>
          <w:ins w:id="121" w:author="Aleksander Hansen" w:date="2013-02-15T20:42:00Z"/>
          <w:noProof/>
          <w:sz w:val="24"/>
          <w:szCs w:val="24"/>
          <w:lang w:eastAsia="ja-JP"/>
        </w:rPr>
      </w:pPr>
      <w:ins w:id="122" w:author="Aleksander Hansen" w:date="2013-02-15T20:42:00Z">
        <w:r>
          <w:rPr>
            <w:noProof/>
          </w:rPr>
          <w:t>Collateralization</w:t>
        </w:r>
        <w:r>
          <w:rPr>
            <w:noProof/>
          </w:rPr>
          <w:tab/>
        </w:r>
        <w:r>
          <w:rPr>
            <w:noProof/>
          </w:rPr>
          <w:fldChar w:fldCharType="begin"/>
        </w:r>
        <w:r>
          <w:rPr>
            <w:noProof/>
          </w:rPr>
          <w:instrText xml:space="preserve"> PAGEREF _Toc222580586 \h </w:instrText>
        </w:r>
      </w:ins>
      <w:r>
        <w:rPr>
          <w:noProof/>
        </w:rPr>
      </w:r>
      <w:r>
        <w:rPr>
          <w:noProof/>
        </w:rPr>
        <w:fldChar w:fldCharType="separate"/>
      </w:r>
      <w:ins w:id="123" w:author="Aleksander Hansen" w:date="2013-02-15T21:18:00Z">
        <w:r w:rsidR="00DE5CF7">
          <w:rPr>
            <w:noProof/>
          </w:rPr>
          <w:t>28</w:t>
        </w:r>
      </w:ins>
      <w:ins w:id="124" w:author="Aleksander Hansen" w:date="2013-02-15T20:42:00Z">
        <w:r>
          <w:rPr>
            <w:noProof/>
          </w:rPr>
          <w:fldChar w:fldCharType="end"/>
        </w:r>
      </w:ins>
    </w:p>
    <w:p w14:paraId="78F64BA0" w14:textId="77777777" w:rsidR="003D168C" w:rsidRDefault="003D168C">
      <w:pPr>
        <w:pStyle w:val="TOC2"/>
        <w:tabs>
          <w:tab w:val="right" w:leader="dot" w:pos="9080"/>
        </w:tabs>
        <w:rPr>
          <w:ins w:id="125" w:author="Aleksander Hansen" w:date="2013-02-15T20:42:00Z"/>
          <w:b/>
          <w:noProof/>
          <w:sz w:val="24"/>
          <w:szCs w:val="24"/>
          <w:lang w:eastAsia="ja-JP"/>
        </w:rPr>
      </w:pPr>
      <w:ins w:id="126" w:author="Aleksander Hansen" w:date="2013-02-15T20:42:00Z">
        <w:r>
          <w:rPr>
            <w:noProof/>
          </w:rPr>
          <w:t>Identify and describe the differences between a normal and inverted Futures market</w:t>
        </w:r>
        <w:r>
          <w:rPr>
            <w:noProof/>
          </w:rPr>
          <w:tab/>
        </w:r>
        <w:r>
          <w:rPr>
            <w:noProof/>
          </w:rPr>
          <w:fldChar w:fldCharType="begin"/>
        </w:r>
        <w:r>
          <w:rPr>
            <w:noProof/>
          </w:rPr>
          <w:instrText xml:space="preserve"> PAGEREF _Toc222580587 \h </w:instrText>
        </w:r>
      </w:ins>
      <w:r>
        <w:rPr>
          <w:noProof/>
        </w:rPr>
      </w:r>
      <w:r>
        <w:rPr>
          <w:noProof/>
        </w:rPr>
        <w:fldChar w:fldCharType="separate"/>
      </w:r>
      <w:ins w:id="127" w:author="Aleksander Hansen" w:date="2013-02-15T21:18:00Z">
        <w:r w:rsidR="00DE5CF7">
          <w:rPr>
            <w:noProof/>
          </w:rPr>
          <w:t>28</w:t>
        </w:r>
      </w:ins>
      <w:ins w:id="128" w:author="Aleksander Hansen" w:date="2013-02-15T20:42:00Z">
        <w:r>
          <w:rPr>
            <w:noProof/>
          </w:rPr>
          <w:fldChar w:fldCharType="end"/>
        </w:r>
      </w:ins>
    </w:p>
    <w:p w14:paraId="1BC043AC" w14:textId="77777777" w:rsidR="003D168C" w:rsidRDefault="003D168C">
      <w:pPr>
        <w:pStyle w:val="TOC2"/>
        <w:tabs>
          <w:tab w:val="right" w:leader="dot" w:pos="9080"/>
        </w:tabs>
        <w:rPr>
          <w:ins w:id="129" w:author="Aleksander Hansen" w:date="2013-02-15T20:42:00Z"/>
          <w:b/>
          <w:noProof/>
          <w:sz w:val="24"/>
          <w:szCs w:val="24"/>
          <w:lang w:eastAsia="ja-JP"/>
        </w:rPr>
      </w:pPr>
      <w:ins w:id="130" w:author="Aleksander Hansen" w:date="2013-02-15T20:42:00Z">
        <w:r>
          <w:rPr>
            <w:noProof/>
          </w:rPr>
          <w:t>Describe the mechanics of the delivery process and contrast it with cash settlement</w:t>
        </w:r>
        <w:r>
          <w:rPr>
            <w:noProof/>
          </w:rPr>
          <w:tab/>
        </w:r>
        <w:r>
          <w:rPr>
            <w:noProof/>
          </w:rPr>
          <w:fldChar w:fldCharType="begin"/>
        </w:r>
        <w:r>
          <w:rPr>
            <w:noProof/>
          </w:rPr>
          <w:instrText xml:space="preserve"> PAGEREF _Toc222580588 \h </w:instrText>
        </w:r>
      </w:ins>
      <w:r>
        <w:rPr>
          <w:noProof/>
        </w:rPr>
      </w:r>
      <w:r>
        <w:rPr>
          <w:noProof/>
        </w:rPr>
        <w:fldChar w:fldCharType="separate"/>
      </w:r>
      <w:ins w:id="131" w:author="Aleksander Hansen" w:date="2013-02-15T21:18:00Z">
        <w:r w:rsidR="00DE5CF7">
          <w:rPr>
            <w:noProof/>
          </w:rPr>
          <w:t>29</w:t>
        </w:r>
      </w:ins>
      <w:ins w:id="132" w:author="Aleksander Hansen" w:date="2013-02-15T20:42:00Z">
        <w:r>
          <w:rPr>
            <w:noProof/>
          </w:rPr>
          <w:fldChar w:fldCharType="end"/>
        </w:r>
      </w:ins>
    </w:p>
    <w:p w14:paraId="39F0CB6B" w14:textId="77777777" w:rsidR="003D168C" w:rsidRDefault="003D168C">
      <w:pPr>
        <w:pStyle w:val="TOC2"/>
        <w:tabs>
          <w:tab w:val="right" w:leader="dot" w:pos="9080"/>
        </w:tabs>
        <w:rPr>
          <w:ins w:id="133" w:author="Aleksander Hansen" w:date="2013-02-15T20:42:00Z"/>
          <w:b/>
          <w:noProof/>
          <w:sz w:val="24"/>
          <w:szCs w:val="24"/>
          <w:lang w:eastAsia="ja-JP"/>
        </w:rPr>
      </w:pPr>
      <w:ins w:id="134" w:author="Aleksander Hansen" w:date="2013-02-15T20:42:00Z">
        <w:r>
          <w:rPr>
            <w:noProof/>
          </w:rPr>
          <w:t>Define and demonstrate an understanding of the impact of different order types, including: market, limit, stop</w:t>
        </w:r>
        <w:r w:rsidRPr="00413E24">
          <w:rPr>
            <w:rFonts w:cs="Monaco"/>
            <w:noProof/>
          </w:rPr>
          <w:t>-</w:t>
        </w:r>
        <w:r>
          <w:rPr>
            <w:noProof/>
          </w:rPr>
          <w:t>loss, stop</w:t>
        </w:r>
        <w:r w:rsidRPr="00413E24">
          <w:rPr>
            <w:rFonts w:cs="Monaco"/>
            <w:noProof/>
          </w:rPr>
          <w:t>-</w:t>
        </w:r>
        <w:r>
          <w:rPr>
            <w:noProof/>
          </w:rPr>
          <w:t>limit, market</w:t>
        </w:r>
        <w:r w:rsidRPr="00413E24">
          <w:rPr>
            <w:rFonts w:cs="Monaco"/>
            <w:noProof/>
          </w:rPr>
          <w:t>-</w:t>
        </w:r>
        <w:r>
          <w:rPr>
            <w:noProof/>
          </w:rPr>
          <w:t>if</w:t>
        </w:r>
        <w:r w:rsidRPr="00413E24">
          <w:rPr>
            <w:rFonts w:cs="Monaco"/>
            <w:noProof/>
          </w:rPr>
          <w:t>-</w:t>
        </w:r>
        <w:r>
          <w:rPr>
            <w:noProof/>
          </w:rPr>
          <w:t>touched, discretionary, time</w:t>
        </w:r>
        <w:r w:rsidRPr="00413E24">
          <w:rPr>
            <w:rFonts w:cs="Monaco"/>
            <w:noProof/>
          </w:rPr>
          <w:t>-</w:t>
        </w:r>
        <w:r>
          <w:rPr>
            <w:noProof/>
          </w:rPr>
          <w:t>of</w:t>
        </w:r>
        <w:r w:rsidRPr="00413E24">
          <w:rPr>
            <w:rFonts w:cs="Monaco"/>
            <w:noProof/>
          </w:rPr>
          <w:t>-</w:t>
        </w:r>
        <w:r>
          <w:rPr>
            <w:noProof/>
          </w:rPr>
          <w:t>day, open, and fill</w:t>
        </w:r>
        <w:r w:rsidRPr="00413E24">
          <w:rPr>
            <w:rFonts w:cs="Monaco"/>
            <w:noProof/>
          </w:rPr>
          <w:t>-</w:t>
        </w:r>
        <w:r>
          <w:rPr>
            <w:noProof/>
          </w:rPr>
          <w:t>or</w:t>
        </w:r>
        <w:r w:rsidRPr="00413E24">
          <w:rPr>
            <w:rFonts w:cs="Monaco"/>
            <w:noProof/>
          </w:rPr>
          <w:t>-</w:t>
        </w:r>
        <w:r>
          <w:rPr>
            <w:noProof/>
          </w:rPr>
          <w:t>kill</w:t>
        </w:r>
        <w:r>
          <w:rPr>
            <w:noProof/>
          </w:rPr>
          <w:tab/>
        </w:r>
        <w:r>
          <w:rPr>
            <w:noProof/>
          </w:rPr>
          <w:fldChar w:fldCharType="begin"/>
        </w:r>
        <w:r>
          <w:rPr>
            <w:noProof/>
          </w:rPr>
          <w:instrText xml:space="preserve"> PAGEREF _Toc222580589 \h </w:instrText>
        </w:r>
      </w:ins>
      <w:r>
        <w:rPr>
          <w:noProof/>
        </w:rPr>
      </w:r>
      <w:r>
        <w:rPr>
          <w:noProof/>
        </w:rPr>
        <w:fldChar w:fldCharType="separate"/>
      </w:r>
      <w:ins w:id="135" w:author="Aleksander Hansen" w:date="2013-02-15T21:18:00Z">
        <w:r w:rsidR="00DE5CF7">
          <w:rPr>
            <w:noProof/>
          </w:rPr>
          <w:t>29</w:t>
        </w:r>
      </w:ins>
      <w:ins w:id="136" w:author="Aleksander Hansen" w:date="2013-02-15T20:42:00Z">
        <w:r>
          <w:rPr>
            <w:noProof/>
          </w:rPr>
          <w:fldChar w:fldCharType="end"/>
        </w:r>
      </w:ins>
    </w:p>
    <w:p w14:paraId="65B8889B" w14:textId="77777777" w:rsidR="003D168C" w:rsidRDefault="003D168C">
      <w:pPr>
        <w:pStyle w:val="TOC2"/>
        <w:tabs>
          <w:tab w:val="right" w:leader="dot" w:pos="9080"/>
        </w:tabs>
        <w:rPr>
          <w:ins w:id="137" w:author="Aleksander Hansen" w:date="2013-02-15T20:42:00Z"/>
          <w:b/>
          <w:noProof/>
          <w:sz w:val="24"/>
          <w:szCs w:val="24"/>
          <w:lang w:eastAsia="ja-JP"/>
        </w:rPr>
      </w:pPr>
      <w:ins w:id="138" w:author="Aleksander Hansen" w:date="2013-02-15T20:42:00Z">
        <w:r>
          <w:rPr>
            <w:noProof/>
          </w:rPr>
          <w:t>Compare and contrast forward and Futures contracts</w:t>
        </w:r>
        <w:r>
          <w:rPr>
            <w:noProof/>
          </w:rPr>
          <w:tab/>
        </w:r>
        <w:r>
          <w:rPr>
            <w:noProof/>
          </w:rPr>
          <w:fldChar w:fldCharType="begin"/>
        </w:r>
        <w:r>
          <w:rPr>
            <w:noProof/>
          </w:rPr>
          <w:instrText xml:space="preserve"> PAGEREF _Toc222580590 \h </w:instrText>
        </w:r>
      </w:ins>
      <w:r>
        <w:rPr>
          <w:noProof/>
        </w:rPr>
      </w:r>
      <w:r>
        <w:rPr>
          <w:noProof/>
        </w:rPr>
        <w:fldChar w:fldCharType="separate"/>
      </w:r>
      <w:ins w:id="139" w:author="Aleksander Hansen" w:date="2013-02-15T21:18:00Z">
        <w:r w:rsidR="00DE5CF7">
          <w:rPr>
            <w:noProof/>
          </w:rPr>
          <w:t>30</w:t>
        </w:r>
      </w:ins>
      <w:ins w:id="140" w:author="Aleksander Hansen" w:date="2013-02-15T20:42:00Z">
        <w:r>
          <w:rPr>
            <w:noProof/>
          </w:rPr>
          <w:fldChar w:fldCharType="end"/>
        </w:r>
      </w:ins>
    </w:p>
    <w:p w14:paraId="735DA01C" w14:textId="77777777" w:rsidR="003D168C" w:rsidRDefault="003D168C">
      <w:pPr>
        <w:pStyle w:val="TOC2"/>
        <w:tabs>
          <w:tab w:val="right" w:leader="dot" w:pos="9080"/>
        </w:tabs>
        <w:rPr>
          <w:ins w:id="141" w:author="Aleksander Hansen" w:date="2013-02-15T20:42:00Z"/>
          <w:b/>
          <w:noProof/>
          <w:sz w:val="24"/>
          <w:szCs w:val="24"/>
          <w:lang w:eastAsia="ja-JP"/>
        </w:rPr>
      </w:pPr>
      <w:ins w:id="142" w:author="Aleksander Hansen" w:date="2013-02-15T20:42:00Z">
        <w:r>
          <w:rPr>
            <w:noProof/>
          </w:rPr>
          <w:t>Chapter Summary</w:t>
        </w:r>
        <w:r>
          <w:rPr>
            <w:noProof/>
          </w:rPr>
          <w:tab/>
        </w:r>
        <w:r>
          <w:rPr>
            <w:noProof/>
          </w:rPr>
          <w:fldChar w:fldCharType="begin"/>
        </w:r>
        <w:r>
          <w:rPr>
            <w:noProof/>
          </w:rPr>
          <w:instrText xml:space="preserve"> PAGEREF _Toc222580591 \h </w:instrText>
        </w:r>
      </w:ins>
      <w:r>
        <w:rPr>
          <w:noProof/>
        </w:rPr>
      </w:r>
      <w:r>
        <w:rPr>
          <w:noProof/>
        </w:rPr>
        <w:fldChar w:fldCharType="separate"/>
      </w:r>
      <w:ins w:id="143" w:author="Aleksander Hansen" w:date="2013-02-15T21:18:00Z">
        <w:r w:rsidR="00DE5CF7">
          <w:rPr>
            <w:noProof/>
          </w:rPr>
          <w:t>31</w:t>
        </w:r>
      </w:ins>
      <w:ins w:id="144" w:author="Aleksander Hansen" w:date="2013-02-15T20:42:00Z">
        <w:r>
          <w:rPr>
            <w:noProof/>
          </w:rPr>
          <w:fldChar w:fldCharType="end"/>
        </w:r>
      </w:ins>
    </w:p>
    <w:p w14:paraId="69D45166" w14:textId="77777777" w:rsidR="003D168C" w:rsidRDefault="003D168C">
      <w:pPr>
        <w:pStyle w:val="TOC2"/>
        <w:tabs>
          <w:tab w:val="right" w:leader="dot" w:pos="9080"/>
        </w:tabs>
        <w:rPr>
          <w:ins w:id="145" w:author="Aleksander Hansen" w:date="2013-02-15T20:42:00Z"/>
          <w:b/>
          <w:noProof/>
          <w:sz w:val="24"/>
          <w:szCs w:val="24"/>
          <w:lang w:eastAsia="ja-JP"/>
        </w:rPr>
      </w:pPr>
      <w:ins w:id="146" w:author="Aleksander Hansen" w:date="2013-02-15T20:42:00Z">
        <w:r>
          <w:rPr>
            <w:noProof/>
          </w:rPr>
          <w:t>2 Questions &amp; Answers</w:t>
        </w:r>
        <w:r>
          <w:rPr>
            <w:noProof/>
          </w:rPr>
          <w:tab/>
        </w:r>
        <w:r>
          <w:rPr>
            <w:noProof/>
          </w:rPr>
          <w:fldChar w:fldCharType="begin"/>
        </w:r>
        <w:r>
          <w:rPr>
            <w:noProof/>
          </w:rPr>
          <w:instrText xml:space="preserve"> PAGEREF _Toc222580592 \h </w:instrText>
        </w:r>
      </w:ins>
      <w:r>
        <w:rPr>
          <w:noProof/>
        </w:rPr>
      </w:r>
      <w:r>
        <w:rPr>
          <w:noProof/>
        </w:rPr>
        <w:fldChar w:fldCharType="separate"/>
      </w:r>
      <w:ins w:id="147" w:author="Aleksander Hansen" w:date="2013-02-15T21:18:00Z">
        <w:r w:rsidR="00DE5CF7">
          <w:rPr>
            <w:noProof/>
          </w:rPr>
          <w:t>32</w:t>
        </w:r>
      </w:ins>
      <w:ins w:id="148" w:author="Aleksander Hansen" w:date="2013-02-15T20:42:00Z">
        <w:r>
          <w:rPr>
            <w:noProof/>
          </w:rPr>
          <w:fldChar w:fldCharType="end"/>
        </w:r>
      </w:ins>
    </w:p>
    <w:p w14:paraId="1143A062" w14:textId="77777777" w:rsidR="003D168C" w:rsidRDefault="003D168C">
      <w:pPr>
        <w:pStyle w:val="TOC3"/>
        <w:tabs>
          <w:tab w:val="right" w:leader="dot" w:pos="9080"/>
        </w:tabs>
        <w:rPr>
          <w:ins w:id="149" w:author="Aleksander Hansen" w:date="2013-02-15T20:42:00Z"/>
          <w:noProof/>
          <w:sz w:val="24"/>
          <w:szCs w:val="24"/>
          <w:lang w:eastAsia="ja-JP"/>
        </w:rPr>
      </w:pPr>
      <w:ins w:id="150" w:author="Aleksander Hansen" w:date="2013-02-15T20:42:00Z">
        <w:r>
          <w:rPr>
            <w:noProof/>
          </w:rPr>
          <w:t>Questions</w:t>
        </w:r>
        <w:r>
          <w:rPr>
            <w:noProof/>
          </w:rPr>
          <w:tab/>
        </w:r>
        <w:r>
          <w:rPr>
            <w:noProof/>
          </w:rPr>
          <w:fldChar w:fldCharType="begin"/>
        </w:r>
        <w:r>
          <w:rPr>
            <w:noProof/>
          </w:rPr>
          <w:instrText xml:space="preserve"> PAGEREF _Toc222580593 \h </w:instrText>
        </w:r>
      </w:ins>
      <w:r>
        <w:rPr>
          <w:noProof/>
        </w:rPr>
      </w:r>
      <w:r>
        <w:rPr>
          <w:noProof/>
        </w:rPr>
        <w:fldChar w:fldCharType="separate"/>
      </w:r>
      <w:ins w:id="151" w:author="Aleksander Hansen" w:date="2013-02-15T21:18:00Z">
        <w:r w:rsidR="00DE5CF7">
          <w:rPr>
            <w:noProof/>
          </w:rPr>
          <w:t>32</w:t>
        </w:r>
      </w:ins>
      <w:ins w:id="152" w:author="Aleksander Hansen" w:date="2013-02-15T20:42:00Z">
        <w:r>
          <w:rPr>
            <w:noProof/>
          </w:rPr>
          <w:fldChar w:fldCharType="end"/>
        </w:r>
      </w:ins>
    </w:p>
    <w:p w14:paraId="6A6C7969" w14:textId="77777777" w:rsidR="003D168C" w:rsidRDefault="003D168C">
      <w:pPr>
        <w:pStyle w:val="TOC3"/>
        <w:tabs>
          <w:tab w:val="right" w:leader="dot" w:pos="9080"/>
        </w:tabs>
        <w:rPr>
          <w:ins w:id="153" w:author="Aleksander Hansen" w:date="2013-02-15T20:42:00Z"/>
          <w:noProof/>
          <w:sz w:val="24"/>
          <w:szCs w:val="24"/>
          <w:lang w:eastAsia="ja-JP"/>
        </w:rPr>
      </w:pPr>
      <w:ins w:id="154" w:author="Aleksander Hansen" w:date="2013-02-15T20:42:00Z">
        <w:r>
          <w:rPr>
            <w:noProof/>
          </w:rPr>
          <w:t>Answers</w:t>
        </w:r>
        <w:r>
          <w:rPr>
            <w:noProof/>
          </w:rPr>
          <w:tab/>
        </w:r>
        <w:r>
          <w:rPr>
            <w:noProof/>
          </w:rPr>
          <w:fldChar w:fldCharType="begin"/>
        </w:r>
        <w:r>
          <w:rPr>
            <w:noProof/>
          </w:rPr>
          <w:instrText xml:space="preserve"> PAGEREF _Toc222580594 \h </w:instrText>
        </w:r>
      </w:ins>
      <w:r>
        <w:rPr>
          <w:noProof/>
        </w:rPr>
      </w:r>
      <w:r>
        <w:rPr>
          <w:noProof/>
        </w:rPr>
        <w:fldChar w:fldCharType="separate"/>
      </w:r>
      <w:ins w:id="155" w:author="Aleksander Hansen" w:date="2013-02-15T21:18:00Z">
        <w:r w:rsidR="00DE5CF7">
          <w:rPr>
            <w:noProof/>
          </w:rPr>
          <w:t>33</w:t>
        </w:r>
      </w:ins>
      <w:ins w:id="156" w:author="Aleksander Hansen" w:date="2013-02-15T20:42:00Z">
        <w:r>
          <w:rPr>
            <w:noProof/>
          </w:rPr>
          <w:fldChar w:fldCharType="end"/>
        </w:r>
      </w:ins>
    </w:p>
    <w:p w14:paraId="5E7A989E" w14:textId="77777777" w:rsidR="003D168C" w:rsidRDefault="003D168C">
      <w:pPr>
        <w:pStyle w:val="TOC1"/>
        <w:tabs>
          <w:tab w:val="right" w:leader="dot" w:pos="9080"/>
        </w:tabs>
        <w:rPr>
          <w:ins w:id="157" w:author="Aleksander Hansen" w:date="2013-02-15T20:42:00Z"/>
          <w:b w:val="0"/>
          <w:noProof/>
          <w:lang w:eastAsia="ja-JP"/>
        </w:rPr>
      </w:pPr>
      <w:ins w:id="158" w:author="Aleksander Hansen" w:date="2013-02-15T20:42:00Z">
        <w:r w:rsidRPr="00413E24">
          <w:rPr>
            <w:rFonts w:ascii="Calibri" w:hAnsi="Calibri"/>
            <w:noProof/>
          </w:rPr>
          <w:t>Hull, Chapter 3: Hedging Strategies Using Futures</w:t>
        </w:r>
        <w:r>
          <w:rPr>
            <w:noProof/>
          </w:rPr>
          <w:tab/>
        </w:r>
        <w:r>
          <w:rPr>
            <w:noProof/>
          </w:rPr>
          <w:fldChar w:fldCharType="begin"/>
        </w:r>
        <w:r>
          <w:rPr>
            <w:noProof/>
          </w:rPr>
          <w:instrText xml:space="preserve"> PAGEREF _Toc222580595 \h </w:instrText>
        </w:r>
      </w:ins>
      <w:r>
        <w:rPr>
          <w:noProof/>
        </w:rPr>
      </w:r>
      <w:r>
        <w:rPr>
          <w:noProof/>
        </w:rPr>
        <w:fldChar w:fldCharType="separate"/>
      </w:r>
      <w:ins w:id="159" w:author="Aleksander Hansen" w:date="2013-02-15T21:18:00Z">
        <w:r w:rsidR="00DE5CF7">
          <w:rPr>
            <w:noProof/>
          </w:rPr>
          <w:t>34</w:t>
        </w:r>
      </w:ins>
      <w:ins w:id="160" w:author="Aleksander Hansen" w:date="2013-02-15T20:42:00Z">
        <w:r>
          <w:rPr>
            <w:noProof/>
          </w:rPr>
          <w:fldChar w:fldCharType="end"/>
        </w:r>
      </w:ins>
    </w:p>
    <w:p w14:paraId="203DDFAF" w14:textId="77777777" w:rsidR="003D168C" w:rsidRDefault="003D168C">
      <w:pPr>
        <w:pStyle w:val="TOC2"/>
        <w:tabs>
          <w:tab w:val="right" w:leader="dot" w:pos="9080"/>
        </w:tabs>
        <w:rPr>
          <w:ins w:id="161" w:author="Aleksander Hansen" w:date="2013-02-15T20:42:00Z"/>
          <w:b/>
          <w:noProof/>
          <w:sz w:val="24"/>
          <w:szCs w:val="24"/>
          <w:lang w:eastAsia="ja-JP"/>
        </w:rPr>
      </w:pPr>
      <w:ins w:id="162" w:author="Aleksander Hansen" w:date="2013-02-15T20:42:00Z">
        <w:r>
          <w:rPr>
            <w:noProof/>
          </w:rPr>
          <w:t>Define and differentiate between short and long hedges and identify appropriate use.</w:t>
        </w:r>
        <w:r>
          <w:rPr>
            <w:noProof/>
          </w:rPr>
          <w:tab/>
        </w:r>
        <w:r>
          <w:rPr>
            <w:noProof/>
          </w:rPr>
          <w:fldChar w:fldCharType="begin"/>
        </w:r>
        <w:r>
          <w:rPr>
            <w:noProof/>
          </w:rPr>
          <w:instrText xml:space="preserve"> PAGEREF _Toc222580596 \h </w:instrText>
        </w:r>
      </w:ins>
      <w:r>
        <w:rPr>
          <w:noProof/>
        </w:rPr>
      </w:r>
      <w:r>
        <w:rPr>
          <w:noProof/>
        </w:rPr>
        <w:fldChar w:fldCharType="separate"/>
      </w:r>
      <w:ins w:id="163" w:author="Aleksander Hansen" w:date="2013-02-15T21:18:00Z">
        <w:r w:rsidR="00DE5CF7">
          <w:rPr>
            <w:noProof/>
          </w:rPr>
          <w:t>34</w:t>
        </w:r>
      </w:ins>
      <w:ins w:id="164" w:author="Aleksander Hansen" w:date="2013-02-15T20:42:00Z">
        <w:r>
          <w:rPr>
            <w:noProof/>
          </w:rPr>
          <w:fldChar w:fldCharType="end"/>
        </w:r>
      </w:ins>
    </w:p>
    <w:p w14:paraId="00BB00D7" w14:textId="77777777" w:rsidR="003D168C" w:rsidRDefault="003D168C">
      <w:pPr>
        <w:pStyle w:val="TOC3"/>
        <w:tabs>
          <w:tab w:val="right" w:leader="dot" w:pos="9080"/>
        </w:tabs>
        <w:rPr>
          <w:ins w:id="165" w:author="Aleksander Hansen" w:date="2013-02-15T20:42:00Z"/>
          <w:noProof/>
          <w:sz w:val="24"/>
          <w:szCs w:val="24"/>
          <w:lang w:eastAsia="ja-JP"/>
        </w:rPr>
      </w:pPr>
      <w:ins w:id="166" w:author="Aleksander Hansen" w:date="2013-02-15T20:42:00Z">
        <w:r>
          <w:rPr>
            <w:noProof/>
          </w:rPr>
          <w:t>Short hedge</w:t>
        </w:r>
        <w:r>
          <w:rPr>
            <w:noProof/>
          </w:rPr>
          <w:tab/>
        </w:r>
        <w:r>
          <w:rPr>
            <w:noProof/>
          </w:rPr>
          <w:fldChar w:fldCharType="begin"/>
        </w:r>
        <w:r>
          <w:rPr>
            <w:noProof/>
          </w:rPr>
          <w:instrText xml:space="preserve"> PAGEREF _Toc222580597 \h </w:instrText>
        </w:r>
      </w:ins>
      <w:r>
        <w:rPr>
          <w:noProof/>
        </w:rPr>
      </w:r>
      <w:r>
        <w:rPr>
          <w:noProof/>
        </w:rPr>
        <w:fldChar w:fldCharType="separate"/>
      </w:r>
      <w:ins w:id="167" w:author="Aleksander Hansen" w:date="2013-02-15T21:18:00Z">
        <w:r w:rsidR="00DE5CF7">
          <w:rPr>
            <w:noProof/>
          </w:rPr>
          <w:t>34</w:t>
        </w:r>
      </w:ins>
      <w:ins w:id="168" w:author="Aleksander Hansen" w:date="2013-02-15T20:42:00Z">
        <w:r>
          <w:rPr>
            <w:noProof/>
          </w:rPr>
          <w:fldChar w:fldCharType="end"/>
        </w:r>
      </w:ins>
    </w:p>
    <w:p w14:paraId="3B52141D" w14:textId="77777777" w:rsidR="003D168C" w:rsidRDefault="003D168C">
      <w:pPr>
        <w:pStyle w:val="TOC2"/>
        <w:tabs>
          <w:tab w:val="right" w:leader="dot" w:pos="9080"/>
        </w:tabs>
        <w:rPr>
          <w:ins w:id="169" w:author="Aleksander Hansen" w:date="2013-02-15T20:42:00Z"/>
          <w:b/>
          <w:noProof/>
          <w:sz w:val="24"/>
          <w:szCs w:val="24"/>
          <w:lang w:eastAsia="ja-JP"/>
        </w:rPr>
      </w:pPr>
      <w:ins w:id="170" w:author="Aleksander Hansen" w:date="2013-02-15T20:42:00Z">
        <w:r>
          <w:rPr>
            <w:noProof/>
          </w:rPr>
          <w:t>Describe the arguments for and against hedging and the potential impact of hedging on firm profitability</w:t>
        </w:r>
      </w:ins>
    </w:p>
    <w:p w14:paraId="211BD76D" w14:textId="37C27D6A" w:rsidR="003D168C" w:rsidRDefault="003D168C">
      <w:pPr>
        <w:pStyle w:val="TOC2"/>
        <w:tabs>
          <w:tab w:val="right" w:leader="dot" w:pos="9080"/>
        </w:tabs>
        <w:rPr>
          <w:ins w:id="171" w:author="Aleksander Hansen" w:date="2013-02-15T20:42:00Z"/>
          <w:b/>
          <w:noProof/>
          <w:sz w:val="24"/>
          <w:szCs w:val="24"/>
          <w:lang w:eastAsia="ja-JP"/>
        </w:rPr>
      </w:pPr>
      <w:ins w:id="172" w:author="Aleksander Hansen" w:date="2013-02-15T20:42:00Z">
        <w:r>
          <w:rPr>
            <w:noProof/>
          </w:rPr>
          <w:tab/>
        </w:r>
        <w:r>
          <w:rPr>
            <w:noProof/>
          </w:rPr>
          <w:fldChar w:fldCharType="begin"/>
        </w:r>
        <w:r>
          <w:rPr>
            <w:noProof/>
          </w:rPr>
          <w:instrText xml:space="preserve"> PAGEREF _Toc222580598 \h </w:instrText>
        </w:r>
      </w:ins>
      <w:r>
        <w:rPr>
          <w:noProof/>
        </w:rPr>
      </w:r>
      <w:r>
        <w:rPr>
          <w:noProof/>
        </w:rPr>
        <w:fldChar w:fldCharType="separate"/>
      </w:r>
      <w:ins w:id="173" w:author="Aleksander Hansen" w:date="2013-02-15T21:18:00Z">
        <w:r w:rsidR="00DE5CF7">
          <w:rPr>
            <w:noProof/>
          </w:rPr>
          <w:t>35</w:t>
        </w:r>
      </w:ins>
      <w:ins w:id="174" w:author="Aleksander Hansen" w:date="2013-02-15T20:42:00Z">
        <w:r>
          <w:rPr>
            <w:noProof/>
          </w:rPr>
          <w:fldChar w:fldCharType="end"/>
        </w:r>
      </w:ins>
    </w:p>
    <w:p w14:paraId="44244797" w14:textId="77777777" w:rsidR="003D168C" w:rsidRDefault="003D168C">
      <w:pPr>
        <w:pStyle w:val="TOC3"/>
        <w:tabs>
          <w:tab w:val="right" w:leader="dot" w:pos="9080"/>
        </w:tabs>
        <w:rPr>
          <w:ins w:id="175" w:author="Aleksander Hansen" w:date="2013-02-15T20:42:00Z"/>
          <w:noProof/>
          <w:sz w:val="24"/>
          <w:szCs w:val="24"/>
          <w:lang w:eastAsia="ja-JP"/>
        </w:rPr>
      </w:pPr>
      <w:ins w:id="176" w:author="Aleksander Hansen" w:date="2013-02-15T20:42:00Z">
        <w:r>
          <w:rPr>
            <w:noProof/>
          </w:rPr>
          <w:t>In favor of hedging:</w:t>
        </w:r>
        <w:r>
          <w:rPr>
            <w:noProof/>
          </w:rPr>
          <w:tab/>
        </w:r>
        <w:r>
          <w:rPr>
            <w:noProof/>
          </w:rPr>
          <w:fldChar w:fldCharType="begin"/>
        </w:r>
        <w:r>
          <w:rPr>
            <w:noProof/>
          </w:rPr>
          <w:instrText xml:space="preserve"> PAGEREF _Toc222580599 \h </w:instrText>
        </w:r>
      </w:ins>
      <w:r>
        <w:rPr>
          <w:noProof/>
        </w:rPr>
      </w:r>
      <w:r>
        <w:rPr>
          <w:noProof/>
        </w:rPr>
        <w:fldChar w:fldCharType="separate"/>
      </w:r>
      <w:ins w:id="177" w:author="Aleksander Hansen" w:date="2013-02-15T21:18:00Z">
        <w:r w:rsidR="00DE5CF7">
          <w:rPr>
            <w:noProof/>
          </w:rPr>
          <w:t>35</w:t>
        </w:r>
      </w:ins>
      <w:ins w:id="178" w:author="Aleksander Hansen" w:date="2013-02-15T20:42:00Z">
        <w:r>
          <w:rPr>
            <w:noProof/>
          </w:rPr>
          <w:fldChar w:fldCharType="end"/>
        </w:r>
      </w:ins>
    </w:p>
    <w:p w14:paraId="3EDB4CC7" w14:textId="77777777" w:rsidR="003D168C" w:rsidRDefault="003D168C">
      <w:pPr>
        <w:pStyle w:val="TOC3"/>
        <w:tabs>
          <w:tab w:val="right" w:leader="dot" w:pos="9080"/>
        </w:tabs>
        <w:rPr>
          <w:ins w:id="179" w:author="Aleksander Hansen" w:date="2013-02-15T20:42:00Z"/>
          <w:noProof/>
          <w:sz w:val="24"/>
          <w:szCs w:val="24"/>
          <w:lang w:eastAsia="ja-JP"/>
        </w:rPr>
      </w:pPr>
      <w:ins w:id="180" w:author="Aleksander Hansen" w:date="2013-02-15T20:42:00Z">
        <w:r>
          <w:rPr>
            <w:noProof/>
          </w:rPr>
          <w:lastRenderedPageBreak/>
          <w:t>Against hedging:</w:t>
        </w:r>
        <w:r>
          <w:rPr>
            <w:noProof/>
          </w:rPr>
          <w:tab/>
        </w:r>
        <w:r>
          <w:rPr>
            <w:noProof/>
          </w:rPr>
          <w:fldChar w:fldCharType="begin"/>
        </w:r>
        <w:r>
          <w:rPr>
            <w:noProof/>
          </w:rPr>
          <w:instrText xml:space="preserve"> PAGEREF _Toc222580600 \h </w:instrText>
        </w:r>
      </w:ins>
      <w:r>
        <w:rPr>
          <w:noProof/>
        </w:rPr>
      </w:r>
      <w:r>
        <w:rPr>
          <w:noProof/>
        </w:rPr>
        <w:fldChar w:fldCharType="separate"/>
      </w:r>
      <w:ins w:id="181" w:author="Aleksander Hansen" w:date="2013-02-15T21:18:00Z">
        <w:r w:rsidR="00DE5CF7">
          <w:rPr>
            <w:noProof/>
          </w:rPr>
          <w:t>35</w:t>
        </w:r>
      </w:ins>
      <w:ins w:id="182" w:author="Aleksander Hansen" w:date="2013-02-15T20:42:00Z">
        <w:r>
          <w:rPr>
            <w:noProof/>
          </w:rPr>
          <w:fldChar w:fldCharType="end"/>
        </w:r>
      </w:ins>
    </w:p>
    <w:p w14:paraId="7E1D3313" w14:textId="77777777" w:rsidR="003D168C" w:rsidRDefault="003D168C">
      <w:pPr>
        <w:pStyle w:val="TOC2"/>
        <w:tabs>
          <w:tab w:val="right" w:leader="dot" w:pos="9080"/>
        </w:tabs>
        <w:rPr>
          <w:ins w:id="183" w:author="Aleksander Hansen" w:date="2013-02-15T20:42:00Z"/>
          <w:b/>
          <w:noProof/>
          <w:sz w:val="24"/>
          <w:szCs w:val="24"/>
          <w:lang w:eastAsia="ja-JP"/>
        </w:rPr>
      </w:pPr>
      <w:ins w:id="184" w:author="Aleksander Hansen" w:date="2013-02-15T20:42:00Z">
        <w:r>
          <w:rPr>
            <w:noProof/>
          </w:rPr>
          <w:t>Define the basis and the various sources of basis risk, and explain how basis risks arise when hedging with Futures.</w:t>
        </w:r>
        <w:r>
          <w:rPr>
            <w:noProof/>
          </w:rPr>
          <w:tab/>
        </w:r>
        <w:r>
          <w:rPr>
            <w:noProof/>
          </w:rPr>
          <w:fldChar w:fldCharType="begin"/>
        </w:r>
        <w:r>
          <w:rPr>
            <w:noProof/>
          </w:rPr>
          <w:instrText xml:space="preserve"> PAGEREF _Toc222580601 \h </w:instrText>
        </w:r>
      </w:ins>
      <w:r>
        <w:rPr>
          <w:noProof/>
        </w:rPr>
      </w:r>
      <w:r>
        <w:rPr>
          <w:noProof/>
        </w:rPr>
        <w:fldChar w:fldCharType="separate"/>
      </w:r>
      <w:ins w:id="185" w:author="Aleksander Hansen" w:date="2013-02-15T21:18:00Z">
        <w:r w:rsidR="00DE5CF7">
          <w:rPr>
            <w:noProof/>
          </w:rPr>
          <w:t>36</w:t>
        </w:r>
      </w:ins>
      <w:ins w:id="186" w:author="Aleksander Hansen" w:date="2013-02-15T20:42:00Z">
        <w:r>
          <w:rPr>
            <w:noProof/>
          </w:rPr>
          <w:fldChar w:fldCharType="end"/>
        </w:r>
      </w:ins>
    </w:p>
    <w:p w14:paraId="413D565D" w14:textId="77777777" w:rsidR="003D168C" w:rsidRDefault="003D168C">
      <w:pPr>
        <w:pStyle w:val="TOC3"/>
        <w:tabs>
          <w:tab w:val="right" w:leader="dot" w:pos="9080"/>
        </w:tabs>
        <w:rPr>
          <w:ins w:id="187" w:author="Aleksander Hansen" w:date="2013-02-15T20:42:00Z"/>
          <w:noProof/>
          <w:sz w:val="24"/>
          <w:szCs w:val="24"/>
          <w:lang w:eastAsia="ja-JP"/>
        </w:rPr>
      </w:pPr>
      <w:ins w:id="188" w:author="Aleksander Hansen" w:date="2013-02-15T20:42:00Z">
        <w:r>
          <w:rPr>
            <w:noProof/>
          </w:rPr>
          <w:t>Define and compute the basis</w:t>
        </w:r>
        <w:r>
          <w:rPr>
            <w:noProof/>
          </w:rPr>
          <w:tab/>
        </w:r>
        <w:r>
          <w:rPr>
            <w:noProof/>
          </w:rPr>
          <w:fldChar w:fldCharType="begin"/>
        </w:r>
        <w:r>
          <w:rPr>
            <w:noProof/>
          </w:rPr>
          <w:instrText xml:space="preserve"> PAGEREF _Toc222580602 \h </w:instrText>
        </w:r>
      </w:ins>
      <w:r>
        <w:rPr>
          <w:noProof/>
        </w:rPr>
      </w:r>
      <w:r>
        <w:rPr>
          <w:noProof/>
        </w:rPr>
        <w:fldChar w:fldCharType="separate"/>
      </w:r>
      <w:ins w:id="189" w:author="Aleksander Hansen" w:date="2013-02-15T21:18:00Z">
        <w:r w:rsidR="00DE5CF7">
          <w:rPr>
            <w:noProof/>
          </w:rPr>
          <w:t>36</w:t>
        </w:r>
      </w:ins>
      <w:ins w:id="190" w:author="Aleksander Hansen" w:date="2013-02-15T20:42:00Z">
        <w:r>
          <w:rPr>
            <w:noProof/>
          </w:rPr>
          <w:fldChar w:fldCharType="end"/>
        </w:r>
      </w:ins>
    </w:p>
    <w:p w14:paraId="69270E5E" w14:textId="77777777" w:rsidR="003D168C" w:rsidRDefault="003D168C">
      <w:pPr>
        <w:pStyle w:val="TOC3"/>
        <w:tabs>
          <w:tab w:val="right" w:leader="dot" w:pos="9080"/>
        </w:tabs>
        <w:rPr>
          <w:ins w:id="191" w:author="Aleksander Hansen" w:date="2013-02-15T20:42:00Z"/>
          <w:noProof/>
          <w:sz w:val="24"/>
          <w:szCs w:val="24"/>
          <w:lang w:eastAsia="ja-JP"/>
        </w:rPr>
      </w:pPr>
      <w:ins w:id="192" w:author="Aleksander Hansen" w:date="2013-02-15T20:42:00Z">
        <w:r>
          <w:rPr>
            <w:noProof/>
          </w:rPr>
          <w:t>Define the various sources of basis risk and explain how basis risks arise when hedging with Futures</w:t>
        </w:r>
        <w:r>
          <w:rPr>
            <w:noProof/>
          </w:rPr>
          <w:tab/>
        </w:r>
        <w:r>
          <w:rPr>
            <w:noProof/>
          </w:rPr>
          <w:fldChar w:fldCharType="begin"/>
        </w:r>
        <w:r>
          <w:rPr>
            <w:noProof/>
          </w:rPr>
          <w:instrText xml:space="preserve"> PAGEREF _Toc222580603 \h </w:instrText>
        </w:r>
      </w:ins>
      <w:r>
        <w:rPr>
          <w:noProof/>
        </w:rPr>
      </w:r>
      <w:r>
        <w:rPr>
          <w:noProof/>
        </w:rPr>
        <w:fldChar w:fldCharType="separate"/>
      </w:r>
      <w:ins w:id="193" w:author="Aleksander Hansen" w:date="2013-02-15T21:18:00Z">
        <w:r w:rsidR="00DE5CF7">
          <w:rPr>
            <w:noProof/>
          </w:rPr>
          <w:t>38</w:t>
        </w:r>
      </w:ins>
      <w:ins w:id="194" w:author="Aleksander Hansen" w:date="2013-02-15T20:42:00Z">
        <w:r>
          <w:rPr>
            <w:noProof/>
          </w:rPr>
          <w:fldChar w:fldCharType="end"/>
        </w:r>
      </w:ins>
    </w:p>
    <w:p w14:paraId="1A5F0B29" w14:textId="77777777" w:rsidR="003D168C" w:rsidRDefault="003D168C">
      <w:pPr>
        <w:pStyle w:val="TOC3"/>
        <w:tabs>
          <w:tab w:val="right" w:leader="dot" w:pos="9080"/>
        </w:tabs>
        <w:rPr>
          <w:ins w:id="195" w:author="Aleksander Hansen" w:date="2013-02-15T20:42:00Z"/>
          <w:noProof/>
          <w:sz w:val="24"/>
          <w:szCs w:val="24"/>
          <w:lang w:eastAsia="ja-JP"/>
        </w:rPr>
      </w:pPr>
      <w:ins w:id="196" w:author="Aleksander Hansen" w:date="2013-02-15T20:42:00Z">
        <w:r>
          <w:rPr>
            <w:noProof/>
          </w:rPr>
          <w:t>Basis risk arises when hedging with Futures</w:t>
        </w:r>
        <w:r>
          <w:rPr>
            <w:noProof/>
          </w:rPr>
          <w:tab/>
        </w:r>
        <w:r>
          <w:rPr>
            <w:noProof/>
          </w:rPr>
          <w:fldChar w:fldCharType="begin"/>
        </w:r>
        <w:r>
          <w:rPr>
            <w:noProof/>
          </w:rPr>
          <w:instrText xml:space="preserve"> PAGEREF _Toc222580604 \h </w:instrText>
        </w:r>
      </w:ins>
      <w:r>
        <w:rPr>
          <w:noProof/>
        </w:rPr>
      </w:r>
      <w:r>
        <w:rPr>
          <w:noProof/>
        </w:rPr>
        <w:fldChar w:fldCharType="separate"/>
      </w:r>
      <w:ins w:id="197" w:author="Aleksander Hansen" w:date="2013-02-15T21:18:00Z">
        <w:r w:rsidR="00DE5CF7">
          <w:rPr>
            <w:noProof/>
          </w:rPr>
          <w:t>38</w:t>
        </w:r>
      </w:ins>
      <w:ins w:id="198" w:author="Aleksander Hansen" w:date="2013-02-15T20:42:00Z">
        <w:r>
          <w:rPr>
            <w:noProof/>
          </w:rPr>
          <w:fldChar w:fldCharType="end"/>
        </w:r>
      </w:ins>
    </w:p>
    <w:p w14:paraId="4B3BE3A8" w14:textId="77777777" w:rsidR="003D168C" w:rsidRDefault="003D168C">
      <w:pPr>
        <w:pStyle w:val="TOC2"/>
        <w:tabs>
          <w:tab w:val="right" w:leader="dot" w:pos="9080"/>
        </w:tabs>
        <w:rPr>
          <w:ins w:id="199" w:author="Aleksander Hansen" w:date="2013-02-15T20:42:00Z"/>
          <w:b/>
          <w:noProof/>
          <w:sz w:val="24"/>
          <w:szCs w:val="24"/>
          <w:lang w:eastAsia="ja-JP"/>
        </w:rPr>
      </w:pPr>
      <w:ins w:id="200" w:author="Aleksander Hansen" w:date="2013-02-15T20:42:00Z">
        <w:r>
          <w:rPr>
            <w:noProof/>
          </w:rPr>
          <w:t>Define cross hedging, and compute and interpret the minimum variance hedge ratio and hedge effectiveness</w:t>
        </w:r>
        <w:r>
          <w:rPr>
            <w:noProof/>
          </w:rPr>
          <w:tab/>
        </w:r>
        <w:r>
          <w:rPr>
            <w:noProof/>
          </w:rPr>
          <w:fldChar w:fldCharType="begin"/>
        </w:r>
        <w:r>
          <w:rPr>
            <w:noProof/>
          </w:rPr>
          <w:instrText xml:space="preserve"> PAGEREF _Toc222580605 \h </w:instrText>
        </w:r>
      </w:ins>
      <w:r>
        <w:rPr>
          <w:noProof/>
        </w:rPr>
      </w:r>
      <w:r>
        <w:rPr>
          <w:noProof/>
        </w:rPr>
        <w:fldChar w:fldCharType="separate"/>
      </w:r>
      <w:ins w:id="201" w:author="Aleksander Hansen" w:date="2013-02-15T21:18:00Z">
        <w:r w:rsidR="00DE5CF7">
          <w:rPr>
            <w:noProof/>
          </w:rPr>
          <w:t>39</w:t>
        </w:r>
      </w:ins>
      <w:ins w:id="202" w:author="Aleksander Hansen" w:date="2013-02-15T20:42:00Z">
        <w:r>
          <w:rPr>
            <w:noProof/>
          </w:rPr>
          <w:fldChar w:fldCharType="end"/>
        </w:r>
      </w:ins>
    </w:p>
    <w:p w14:paraId="539993F9" w14:textId="77777777" w:rsidR="003D168C" w:rsidRDefault="003D168C">
      <w:pPr>
        <w:pStyle w:val="TOC3"/>
        <w:tabs>
          <w:tab w:val="right" w:leader="dot" w:pos="9080"/>
        </w:tabs>
        <w:rPr>
          <w:ins w:id="203" w:author="Aleksander Hansen" w:date="2013-02-15T20:42:00Z"/>
          <w:noProof/>
          <w:sz w:val="24"/>
          <w:szCs w:val="24"/>
          <w:lang w:eastAsia="ja-JP"/>
        </w:rPr>
      </w:pPr>
      <w:ins w:id="204" w:author="Aleksander Hansen" w:date="2013-02-15T20:42:00Z">
        <w:r>
          <w:rPr>
            <w:noProof/>
          </w:rPr>
          <w:t>Define cross hedging</w:t>
        </w:r>
        <w:r>
          <w:rPr>
            <w:noProof/>
          </w:rPr>
          <w:tab/>
        </w:r>
        <w:r>
          <w:rPr>
            <w:noProof/>
          </w:rPr>
          <w:fldChar w:fldCharType="begin"/>
        </w:r>
        <w:r>
          <w:rPr>
            <w:noProof/>
          </w:rPr>
          <w:instrText xml:space="preserve"> PAGEREF _Toc222580606 \h </w:instrText>
        </w:r>
      </w:ins>
      <w:r>
        <w:rPr>
          <w:noProof/>
        </w:rPr>
      </w:r>
      <w:r>
        <w:rPr>
          <w:noProof/>
        </w:rPr>
        <w:fldChar w:fldCharType="separate"/>
      </w:r>
      <w:ins w:id="205" w:author="Aleksander Hansen" w:date="2013-02-15T21:18:00Z">
        <w:r w:rsidR="00DE5CF7">
          <w:rPr>
            <w:noProof/>
          </w:rPr>
          <w:t>39</w:t>
        </w:r>
      </w:ins>
      <w:ins w:id="206" w:author="Aleksander Hansen" w:date="2013-02-15T20:42:00Z">
        <w:r>
          <w:rPr>
            <w:noProof/>
          </w:rPr>
          <w:fldChar w:fldCharType="end"/>
        </w:r>
      </w:ins>
    </w:p>
    <w:p w14:paraId="45CE9F88" w14:textId="77777777" w:rsidR="003D168C" w:rsidRDefault="003D168C">
      <w:pPr>
        <w:pStyle w:val="TOC3"/>
        <w:tabs>
          <w:tab w:val="right" w:leader="dot" w:pos="9080"/>
        </w:tabs>
        <w:rPr>
          <w:ins w:id="207" w:author="Aleksander Hansen" w:date="2013-02-15T20:42:00Z"/>
          <w:noProof/>
          <w:sz w:val="24"/>
          <w:szCs w:val="24"/>
          <w:lang w:eastAsia="ja-JP"/>
        </w:rPr>
      </w:pPr>
      <w:ins w:id="208" w:author="Aleksander Hansen" w:date="2013-02-15T20:42:00Z">
        <w:r>
          <w:rPr>
            <w:noProof/>
          </w:rPr>
          <w:t>Define, compute and interpret the minimum variance hedge ratio and hedge effectiveness</w:t>
        </w:r>
        <w:r>
          <w:rPr>
            <w:noProof/>
          </w:rPr>
          <w:tab/>
        </w:r>
        <w:r>
          <w:rPr>
            <w:noProof/>
          </w:rPr>
          <w:fldChar w:fldCharType="begin"/>
        </w:r>
        <w:r>
          <w:rPr>
            <w:noProof/>
          </w:rPr>
          <w:instrText xml:space="preserve"> PAGEREF _Toc222580607 \h </w:instrText>
        </w:r>
      </w:ins>
      <w:r>
        <w:rPr>
          <w:noProof/>
        </w:rPr>
      </w:r>
      <w:r>
        <w:rPr>
          <w:noProof/>
        </w:rPr>
        <w:fldChar w:fldCharType="separate"/>
      </w:r>
      <w:ins w:id="209" w:author="Aleksander Hansen" w:date="2013-02-15T21:18:00Z">
        <w:r w:rsidR="00DE5CF7">
          <w:rPr>
            <w:noProof/>
          </w:rPr>
          <w:t>39</w:t>
        </w:r>
      </w:ins>
      <w:ins w:id="210" w:author="Aleksander Hansen" w:date="2013-02-15T20:42:00Z">
        <w:r>
          <w:rPr>
            <w:noProof/>
          </w:rPr>
          <w:fldChar w:fldCharType="end"/>
        </w:r>
      </w:ins>
    </w:p>
    <w:p w14:paraId="22CB09B6" w14:textId="77777777" w:rsidR="003D168C" w:rsidRDefault="003D168C">
      <w:pPr>
        <w:pStyle w:val="TOC2"/>
        <w:tabs>
          <w:tab w:val="right" w:leader="dot" w:pos="9080"/>
        </w:tabs>
        <w:rPr>
          <w:ins w:id="211" w:author="Aleksander Hansen" w:date="2013-02-15T20:42:00Z"/>
          <w:b/>
          <w:noProof/>
          <w:sz w:val="24"/>
          <w:szCs w:val="24"/>
          <w:lang w:eastAsia="ja-JP"/>
        </w:rPr>
      </w:pPr>
      <w:ins w:id="212" w:author="Aleksander Hansen" w:date="2013-02-15T20:42:00Z">
        <w:r>
          <w:rPr>
            <w:noProof/>
          </w:rPr>
          <w:t>Define, compute and interpret the optimal number of Futures contracts needed to hedge an exposure, and explain and calculate the “tailing the hedge” adjustment.</w:t>
        </w:r>
        <w:r>
          <w:rPr>
            <w:noProof/>
          </w:rPr>
          <w:tab/>
        </w:r>
        <w:r>
          <w:rPr>
            <w:noProof/>
          </w:rPr>
          <w:fldChar w:fldCharType="begin"/>
        </w:r>
        <w:r>
          <w:rPr>
            <w:noProof/>
          </w:rPr>
          <w:instrText xml:space="preserve"> PAGEREF _Toc222580608 \h </w:instrText>
        </w:r>
      </w:ins>
      <w:r>
        <w:rPr>
          <w:noProof/>
        </w:rPr>
      </w:r>
      <w:r>
        <w:rPr>
          <w:noProof/>
        </w:rPr>
        <w:fldChar w:fldCharType="separate"/>
      </w:r>
      <w:ins w:id="213" w:author="Aleksander Hansen" w:date="2013-02-15T21:18:00Z">
        <w:r w:rsidR="00DE5CF7">
          <w:rPr>
            <w:noProof/>
          </w:rPr>
          <w:t>41</w:t>
        </w:r>
      </w:ins>
      <w:ins w:id="214" w:author="Aleksander Hansen" w:date="2013-02-15T20:42:00Z">
        <w:r>
          <w:rPr>
            <w:noProof/>
          </w:rPr>
          <w:fldChar w:fldCharType="end"/>
        </w:r>
      </w:ins>
    </w:p>
    <w:p w14:paraId="624054C5" w14:textId="77777777" w:rsidR="003D168C" w:rsidRDefault="003D168C">
      <w:pPr>
        <w:pStyle w:val="TOC2"/>
        <w:tabs>
          <w:tab w:val="right" w:leader="dot" w:pos="9080"/>
        </w:tabs>
        <w:rPr>
          <w:ins w:id="215" w:author="Aleksander Hansen" w:date="2013-02-15T20:42:00Z"/>
          <w:b/>
          <w:noProof/>
          <w:sz w:val="24"/>
          <w:szCs w:val="24"/>
          <w:lang w:eastAsia="ja-JP"/>
        </w:rPr>
      </w:pPr>
      <w:ins w:id="216" w:author="Aleksander Hansen" w:date="2013-02-15T20:42:00Z">
        <w:r>
          <w:rPr>
            <w:noProof/>
          </w:rPr>
          <w:t>Explain how to use stock index Futures contracts to change a stock portfolio’s beta</w:t>
        </w:r>
        <w:r>
          <w:rPr>
            <w:noProof/>
          </w:rPr>
          <w:tab/>
        </w:r>
        <w:r>
          <w:rPr>
            <w:noProof/>
          </w:rPr>
          <w:fldChar w:fldCharType="begin"/>
        </w:r>
        <w:r>
          <w:rPr>
            <w:noProof/>
          </w:rPr>
          <w:instrText xml:space="preserve"> PAGEREF _Toc222580609 \h </w:instrText>
        </w:r>
      </w:ins>
      <w:r>
        <w:rPr>
          <w:noProof/>
        </w:rPr>
      </w:r>
      <w:r>
        <w:rPr>
          <w:noProof/>
        </w:rPr>
        <w:fldChar w:fldCharType="separate"/>
      </w:r>
      <w:ins w:id="217" w:author="Aleksander Hansen" w:date="2013-02-15T21:18:00Z">
        <w:r w:rsidR="00DE5CF7">
          <w:rPr>
            <w:noProof/>
          </w:rPr>
          <w:t>42</w:t>
        </w:r>
      </w:ins>
      <w:ins w:id="218" w:author="Aleksander Hansen" w:date="2013-02-15T20:42:00Z">
        <w:r>
          <w:rPr>
            <w:noProof/>
          </w:rPr>
          <w:fldChar w:fldCharType="end"/>
        </w:r>
      </w:ins>
    </w:p>
    <w:p w14:paraId="5900F89C" w14:textId="77777777" w:rsidR="003D168C" w:rsidRDefault="003D168C">
      <w:pPr>
        <w:pStyle w:val="TOC2"/>
        <w:tabs>
          <w:tab w:val="right" w:leader="dot" w:pos="9080"/>
        </w:tabs>
        <w:rPr>
          <w:ins w:id="219" w:author="Aleksander Hansen" w:date="2013-02-15T20:42:00Z"/>
          <w:b/>
          <w:noProof/>
          <w:sz w:val="24"/>
          <w:szCs w:val="24"/>
          <w:lang w:eastAsia="ja-JP"/>
        </w:rPr>
      </w:pPr>
      <w:ins w:id="220" w:author="Aleksander Hansen" w:date="2013-02-15T20:42:00Z">
        <w:r>
          <w:rPr>
            <w:noProof/>
          </w:rPr>
          <w:t>Describe what “rolling the hedge forward” means and describe some of the risks that arise from such a strategy</w:t>
        </w:r>
        <w:r>
          <w:rPr>
            <w:noProof/>
          </w:rPr>
          <w:tab/>
        </w:r>
        <w:r>
          <w:rPr>
            <w:noProof/>
          </w:rPr>
          <w:fldChar w:fldCharType="begin"/>
        </w:r>
        <w:r>
          <w:rPr>
            <w:noProof/>
          </w:rPr>
          <w:instrText xml:space="preserve"> PAGEREF _Toc222580610 \h </w:instrText>
        </w:r>
      </w:ins>
      <w:r>
        <w:rPr>
          <w:noProof/>
        </w:rPr>
      </w:r>
      <w:r>
        <w:rPr>
          <w:noProof/>
        </w:rPr>
        <w:fldChar w:fldCharType="separate"/>
      </w:r>
      <w:ins w:id="221" w:author="Aleksander Hansen" w:date="2013-02-15T21:18:00Z">
        <w:r w:rsidR="00DE5CF7">
          <w:rPr>
            <w:noProof/>
          </w:rPr>
          <w:t>43</w:t>
        </w:r>
      </w:ins>
      <w:ins w:id="222" w:author="Aleksander Hansen" w:date="2013-02-15T20:42:00Z">
        <w:r>
          <w:rPr>
            <w:noProof/>
          </w:rPr>
          <w:fldChar w:fldCharType="end"/>
        </w:r>
      </w:ins>
    </w:p>
    <w:p w14:paraId="154E59DB" w14:textId="77777777" w:rsidR="003D168C" w:rsidRDefault="003D168C">
      <w:pPr>
        <w:pStyle w:val="TOC3"/>
        <w:tabs>
          <w:tab w:val="right" w:leader="dot" w:pos="9080"/>
        </w:tabs>
        <w:rPr>
          <w:ins w:id="223" w:author="Aleksander Hansen" w:date="2013-02-15T20:42:00Z"/>
          <w:noProof/>
          <w:sz w:val="24"/>
          <w:szCs w:val="24"/>
          <w:lang w:eastAsia="ja-JP"/>
        </w:rPr>
      </w:pPr>
      <w:ins w:id="224" w:author="Aleksander Hansen" w:date="2013-02-15T20:42:00Z">
        <w:r>
          <w:rPr>
            <w:noProof/>
          </w:rPr>
          <w:t>Risk arising from a stack and roll strategy</w:t>
        </w:r>
        <w:r>
          <w:rPr>
            <w:noProof/>
          </w:rPr>
          <w:tab/>
        </w:r>
        <w:r>
          <w:rPr>
            <w:noProof/>
          </w:rPr>
          <w:fldChar w:fldCharType="begin"/>
        </w:r>
        <w:r>
          <w:rPr>
            <w:noProof/>
          </w:rPr>
          <w:instrText xml:space="preserve"> PAGEREF _Toc222580611 \h </w:instrText>
        </w:r>
      </w:ins>
      <w:r>
        <w:rPr>
          <w:noProof/>
        </w:rPr>
      </w:r>
      <w:r>
        <w:rPr>
          <w:noProof/>
        </w:rPr>
        <w:fldChar w:fldCharType="separate"/>
      </w:r>
      <w:ins w:id="225" w:author="Aleksander Hansen" w:date="2013-02-15T21:18:00Z">
        <w:r w:rsidR="00DE5CF7">
          <w:rPr>
            <w:noProof/>
          </w:rPr>
          <w:t>43</w:t>
        </w:r>
      </w:ins>
      <w:ins w:id="226" w:author="Aleksander Hansen" w:date="2013-02-15T20:42:00Z">
        <w:r>
          <w:rPr>
            <w:noProof/>
          </w:rPr>
          <w:fldChar w:fldCharType="end"/>
        </w:r>
      </w:ins>
    </w:p>
    <w:p w14:paraId="79D9F096" w14:textId="77777777" w:rsidR="003D168C" w:rsidRDefault="003D168C">
      <w:pPr>
        <w:pStyle w:val="TOC2"/>
        <w:tabs>
          <w:tab w:val="right" w:leader="dot" w:pos="9080"/>
        </w:tabs>
        <w:rPr>
          <w:ins w:id="227" w:author="Aleksander Hansen" w:date="2013-02-15T20:42:00Z"/>
          <w:b/>
          <w:noProof/>
          <w:sz w:val="24"/>
          <w:szCs w:val="24"/>
          <w:lang w:eastAsia="ja-JP"/>
        </w:rPr>
      </w:pPr>
      <w:ins w:id="228" w:author="Aleksander Hansen" w:date="2013-02-15T20:42:00Z">
        <w:r>
          <w:rPr>
            <w:noProof/>
          </w:rPr>
          <w:t>Chapter Summary</w:t>
        </w:r>
        <w:r>
          <w:rPr>
            <w:noProof/>
          </w:rPr>
          <w:tab/>
        </w:r>
        <w:r>
          <w:rPr>
            <w:noProof/>
          </w:rPr>
          <w:fldChar w:fldCharType="begin"/>
        </w:r>
        <w:r>
          <w:rPr>
            <w:noProof/>
          </w:rPr>
          <w:instrText xml:space="preserve"> PAGEREF _Toc222580612 \h </w:instrText>
        </w:r>
      </w:ins>
      <w:r>
        <w:rPr>
          <w:noProof/>
        </w:rPr>
      </w:r>
      <w:r>
        <w:rPr>
          <w:noProof/>
        </w:rPr>
        <w:fldChar w:fldCharType="separate"/>
      </w:r>
      <w:ins w:id="229" w:author="Aleksander Hansen" w:date="2013-02-15T21:18:00Z">
        <w:r w:rsidR="00DE5CF7">
          <w:rPr>
            <w:noProof/>
          </w:rPr>
          <w:t>44</w:t>
        </w:r>
      </w:ins>
      <w:ins w:id="230" w:author="Aleksander Hansen" w:date="2013-02-15T20:42:00Z">
        <w:r>
          <w:rPr>
            <w:noProof/>
          </w:rPr>
          <w:fldChar w:fldCharType="end"/>
        </w:r>
      </w:ins>
    </w:p>
    <w:p w14:paraId="38EF9604" w14:textId="77777777" w:rsidR="003D168C" w:rsidRDefault="003D168C">
      <w:pPr>
        <w:pStyle w:val="TOC2"/>
        <w:tabs>
          <w:tab w:val="right" w:leader="dot" w:pos="9080"/>
        </w:tabs>
        <w:rPr>
          <w:ins w:id="231" w:author="Aleksander Hansen" w:date="2013-02-15T20:42:00Z"/>
          <w:b/>
          <w:noProof/>
          <w:sz w:val="24"/>
          <w:szCs w:val="24"/>
          <w:lang w:eastAsia="ja-JP"/>
        </w:rPr>
      </w:pPr>
      <w:ins w:id="232" w:author="Aleksander Hansen" w:date="2013-02-15T20:42:00Z">
        <w:r>
          <w:rPr>
            <w:noProof/>
          </w:rPr>
          <w:t>3 Questions &amp; Answers</w:t>
        </w:r>
        <w:r>
          <w:rPr>
            <w:noProof/>
          </w:rPr>
          <w:tab/>
        </w:r>
        <w:r>
          <w:rPr>
            <w:noProof/>
          </w:rPr>
          <w:fldChar w:fldCharType="begin"/>
        </w:r>
        <w:r>
          <w:rPr>
            <w:noProof/>
          </w:rPr>
          <w:instrText xml:space="preserve"> PAGEREF _Toc222580613 \h </w:instrText>
        </w:r>
      </w:ins>
      <w:r>
        <w:rPr>
          <w:noProof/>
        </w:rPr>
      </w:r>
      <w:r>
        <w:rPr>
          <w:noProof/>
        </w:rPr>
        <w:fldChar w:fldCharType="separate"/>
      </w:r>
      <w:ins w:id="233" w:author="Aleksander Hansen" w:date="2013-02-15T21:18:00Z">
        <w:r w:rsidR="00DE5CF7">
          <w:rPr>
            <w:noProof/>
          </w:rPr>
          <w:t>45</w:t>
        </w:r>
      </w:ins>
      <w:ins w:id="234" w:author="Aleksander Hansen" w:date="2013-02-15T20:42:00Z">
        <w:r>
          <w:rPr>
            <w:noProof/>
          </w:rPr>
          <w:fldChar w:fldCharType="end"/>
        </w:r>
      </w:ins>
    </w:p>
    <w:p w14:paraId="5A5AE41A" w14:textId="77777777" w:rsidR="003D168C" w:rsidRDefault="003D168C">
      <w:pPr>
        <w:pStyle w:val="TOC3"/>
        <w:tabs>
          <w:tab w:val="right" w:leader="dot" w:pos="9080"/>
        </w:tabs>
        <w:rPr>
          <w:ins w:id="235" w:author="Aleksander Hansen" w:date="2013-02-15T20:42:00Z"/>
          <w:noProof/>
          <w:sz w:val="24"/>
          <w:szCs w:val="24"/>
          <w:lang w:eastAsia="ja-JP"/>
        </w:rPr>
      </w:pPr>
      <w:ins w:id="236" w:author="Aleksander Hansen" w:date="2013-02-15T20:42:00Z">
        <w:r>
          <w:rPr>
            <w:noProof/>
          </w:rPr>
          <w:t>Questions</w:t>
        </w:r>
        <w:r>
          <w:rPr>
            <w:noProof/>
          </w:rPr>
          <w:tab/>
        </w:r>
        <w:r>
          <w:rPr>
            <w:noProof/>
          </w:rPr>
          <w:fldChar w:fldCharType="begin"/>
        </w:r>
        <w:r>
          <w:rPr>
            <w:noProof/>
          </w:rPr>
          <w:instrText xml:space="preserve"> PAGEREF _Toc222580614 \h </w:instrText>
        </w:r>
      </w:ins>
      <w:r>
        <w:rPr>
          <w:noProof/>
        </w:rPr>
      </w:r>
      <w:r>
        <w:rPr>
          <w:noProof/>
        </w:rPr>
        <w:fldChar w:fldCharType="separate"/>
      </w:r>
      <w:ins w:id="237" w:author="Aleksander Hansen" w:date="2013-02-15T21:18:00Z">
        <w:r w:rsidR="00DE5CF7">
          <w:rPr>
            <w:noProof/>
          </w:rPr>
          <w:t>45</w:t>
        </w:r>
      </w:ins>
      <w:ins w:id="238" w:author="Aleksander Hansen" w:date="2013-02-15T20:42:00Z">
        <w:r>
          <w:rPr>
            <w:noProof/>
          </w:rPr>
          <w:fldChar w:fldCharType="end"/>
        </w:r>
      </w:ins>
    </w:p>
    <w:p w14:paraId="6BEDB2AD" w14:textId="77777777" w:rsidR="003D168C" w:rsidRDefault="003D168C">
      <w:pPr>
        <w:pStyle w:val="TOC3"/>
        <w:tabs>
          <w:tab w:val="right" w:leader="dot" w:pos="9080"/>
        </w:tabs>
        <w:rPr>
          <w:ins w:id="239" w:author="Aleksander Hansen" w:date="2013-02-15T20:42:00Z"/>
          <w:noProof/>
          <w:sz w:val="24"/>
          <w:szCs w:val="24"/>
          <w:lang w:eastAsia="ja-JP"/>
        </w:rPr>
      </w:pPr>
      <w:ins w:id="240" w:author="Aleksander Hansen" w:date="2013-02-15T20:42:00Z">
        <w:r>
          <w:rPr>
            <w:noProof/>
          </w:rPr>
          <w:t>Answers</w:t>
        </w:r>
        <w:r>
          <w:rPr>
            <w:noProof/>
          </w:rPr>
          <w:tab/>
        </w:r>
        <w:r>
          <w:rPr>
            <w:noProof/>
          </w:rPr>
          <w:fldChar w:fldCharType="begin"/>
        </w:r>
        <w:r>
          <w:rPr>
            <w:noProof/>
          </w:rPr>
          <w:instrText xml:space="preserve"> PAGEREF _Toc222580615 \h </w:instrText>
        </w:r>
      </w:ins>
      <w:r>
        <w:rPr>
          <w:noProof/>
        </w:rPr>
      </w:r>
      <w:r>
        <w:rPr>
          <w:noProof/>
        </w:rPr>
        <w:fldChar w:fldCharType="separate"/>
      </w:r>
      <w:ins w:id="241" w:author="Aleksander Hansen" w:date="2013-02-15T21:18:00Z">
        <w:r w:rsidR="00DE5CF7">
          <w:rPr>
            <w:noProof/>
          </w:rPr>
          <w:t>46</w:t>
        </w:r>
      </w:ins>
      <w:ins w:id="242" w:author="Aleksander Hansen" w:date="2013-02-15T20:42:00Z">
        <w:r>
          <w:rPr>
            <w:noProof/>
          </w:rPr>
          <w:fldChar w:fldCharType="end"/>
        </w:r>
      </w:ins>
    </w:p>
    <w:p w14:paraId="18EC9302" w14:textId="77777777" w:rsidR="003D168C" w:rsidRDefault="003D168C">
      <w:pPr>
        <w:pStyle w:val="TOC1"/>
        <w:tabs>
          <w:tab w:val="right" w:leader="dot" w:pos="9080"/>
        </w:tabs>
        <w:rPr>
          <w:ins w:id="243" w:author="Aleksander Hansen" w:date="2013-02-15T20:42:00Z"/>
          <w:b w:val="0"/>
          <w:noProof/>
          <w:lang w:eastAsia="ja-JP"/>
        </w:rPr>
      </w:pPr>
      <w:ins w:id="244" w:author="Aleksander Hansen" w:date="2013-02-15T20:42:00Z">
        <w:r w:rsidRPr="00413E24">
          <w:rPr>
            <w:rFonts w:ascii="Calibri" w:hAnsi="Calibri"/>
            <w:noProof/>
          </w:rPr>
          <w:t>Hull, Chapter 4: Interest Rates</w:t>
        </w:r>
        <w:r>
          <w:rPr>
            <w:noProof/>
          </w:rPr>
          <w:tab/>
        </w:r>
        <w:r>
          <w:rPr>
            <w:noProof/>
          </w:rPr>
          <w:fldChar w:fldCharType="begin"/>
        </w:r>
        <w:r>
          <w:rPr>
            <w:noProof/>
          </w:rPr>
          <w:instrText xml:space="preserve"> PAGEREF _Toc222580616 \h </w:instrText>
        </w:r>
      </w:ins>
      <w:r>
        <w:rPr>
          <w:noProof/>
        </w:rPr>
      </w:r>
      <w:r>
        <w:rPr>
          <w:noProof/>
        </w:rPr>
        <w:fldChar w:fldCharType="separate"/>
      </w:r>
      <w:ins w:id="245" w:author="Aleksander Hansen" w:date="2013-02-15T21:18:00Z">
        <w:r w:rsidR="00DE5CF7">
          <w:rPr>
            <w:noProof/>
          </w:rPr>
          <w:t>47</w:t>
        </w:r>
      </w:ins>
      <w:ins w:id="246" w:author="Aleksander Hansen" w:date="2013-02-15T20:42:00Z">
        <w:r>
          <w:rPr>
            <w:noProof/>
          </w:rPr>
          <w:fldChar w:fldCharType="end"/>
        </w:r>
      </w:ins>
    </w:p>
    <w:p w14:paraId="46D06674" w14:textId="77777777" w:rsidR="003D168C" w:rsidRDefault="003D168C">
      <w:pPr>
        <w:pStyle w:val="TOC2"/>
        <w:tabs>
          <w:tab w:val="right" w:leader="dot" w:pos="9080"/>
        </w:tabs>
        <w:rPr>
          <w:ins w:id="247" w:author="Aleksander Hansen" w:date="2013-02-15T20:42:00Z"/>
          <w:b/>
          <w:noProof/>
          <w:sz w:val="24"/>
          <w:szCs w:val="24"/>
          <w:lang w:eastAsia="ja-JP"/>
        </w:rPr>
      </w:pPr>
      <w:ins w:id="248" w:author="Aleksander Hansen" w:date="2013-02-15T20:42:00Z">
        <w:r>
          <w:rPr>
            <w:noProof/>
          </w:rPr>
          <w:t>Describe Treasury Rates, LIBOR, Repo Rates, and what is meant by the risk-free rate.</w:t>
        </w:r>
        <w:r>
          <w:rPr>
            <w:noProof/>
          </w:rPr>
          <w:tab/>
        </w:r>
        <w:r>
          <w:rPr>
            <w:noProof/>
          </w:rPr>
          <w:fldChar w:fldCharType="begin"/>
        </w:r>
        <w:r>
          <w:rPr>
            <w:noProof/>
          </w:rPr>
          <w:instrText xml:space="preserve"> PAGEREF _Toc222580617 \h </w:instrText>
        </w:r>
      </w:ins>
      <w:r>
        <w:rPr>
          <w:noProof/>
        </w:rPr>
      </w:r>
      <w:r>
        <w:rPr>
          <w:noProof/>
        </w:rPr>
        <w:fldChar w:fldCharType="separate"/>
      </w:r>
      <w:ins w:id="249" w:author="Aleksander Hansen" w:date="2013-02-15T21:18:00Z">
        <w:r w:rsidR="00DE5CF7">
          <w:rPr>
            <w:noProof/>
          </w:rPr>
          <w:t>47</w:t>
        </w:r>
      </w:ins>
      <w:ins w:id="250" w:author="Aleksander Hansen" w:date="2013-02-15T20:42:00Z">
        <w:r>
          <w:rPr>
            <w:noProof/>
          </w:rPr>
          <w:fldChar w:fldCharType="end"/>
        </w:r>
      </w:ins>
    </w:p>
    <w:p w14:paraId="43F748DB" w14:textId="77777777" w:rsidR="003D168C" w:rsidRDefault="003D168C">
      <w:pPr>
        <w:pStyle w:val="TOC3"/>
        <w:tabs>
          <w:tab w:val="right" w:leader="dot" w:pos="9080"/>
        </w:tabs>
        <w:rPr>
          <w:ins w:id="251" w:author="Aleksander Hansen" w:date="2013-02-15T20:42:00Z"/>
          <w:noProof/>
          <w:sz w:val="24"/>
          <w:szCs w:val="24"/>
          <w:lang w:eastAsia="ja-JP"/>
        </w:rPr>
      </w:pPr>
      <w:ins w:id="252" w:author="Aleksander Hansen" w:date="2013-02-15T20:42:00Z">
        <w:r>
          <w:rPr>
            <w:noProof/>
          </w:rPr>
          <w:t>Treasury rates</w:t>
        </w:r>
        <w:r>
          <w:rPr>
            <w:noProof/>
          </w:rPr>
          <w:tab/>
        </w:r>
        <w:r>
          <w:rPr>
            <w:noProof/>
          </w:rPr>
          <w:fldChar w:fldCharType="begin"/>
        </w:r>
        <w:r>
          <w:rPr>
            <w:noProof/>
          </w:rPr>
          <w:instrText xml:space="preserve"> PAGEREF _Toc222580618 \h </w:instrText>
        </w:r>
      </w:ins>
      <w:r>
        <w:rPr>
          <w:noProof/>
        </w:rPr>
      </w:r>
      <w:r>
        <w:rPr>
          <w:noProof/>
        </w:rPr>
        <w:fldChar w:fldCharType="separate"/>
      </w:r>
      <w:ins w:id="253" w:author="Aleksander Hansen" w:date="2013-02-15T21:18:00Z">
        <w:r w:rsidR="00DE5CF7">
          <w:rPr>
            <w:noProof/>
          </w:rPr>
          <w:t>47</w:t>
        </w:r>
      </w:ins>
      <w:ins w:id="254" w:author="Aleksander Hansen" w:date="2013-02-15T20:42:00Z">
        <w:r>
          <w:rPr>
            <w:noProof/>
          </w:rPr>
          <w:fldChar w:fldCharType="end"/>
        </w:r>
      </w:ins>
    </w:p>
    <w:p w14:paraId="00B2D5CD" w14:textId="77777777" w:rsidR="003D168C" w:rsidRDefault="003D168C">
      <w:pPr>
        <w:pStyle w:val="TOC3"/>
        <w:tabs>
          <w:tab w:val="right" w:leader="dot" w:pos="9080"/>
        </w:tabs>
        <w:rPr>
          <w:ins w:id="255" w:author="Aleksander Hansen" w:date="2013-02-15T20:42:00Z"/>
          <w:noProof/>
          <w:sz w:val="24"/>
          <w:szCs w:val="24"/>
          <w:lang w:eastAsia="ja-JP"/>
        </w:rPr>
      </w:pPr>
      <w:ins w:id="256" w:author="Aleksander Hansen" w:date="2013-02-15T20:42:00Z">
        <w:r>
          <w:rPr>
            <w:noProof/>
          </w:rPr>
          <w:t>LIBOR (London Interbank Offered Rate)</w:t>
        </w:r>
        <w:r>
          <w:rPr>
            <w:noProof/>
          </w:rPr>
          <w:tab/>
        </w:r>
        <w:r>
          <w:rPr>
            <w:noProof/>
          </w:rPr>
          <w:fldChar w:fldCharType="begin"/>
        </w:r>
        <w:r>
          <w:rPr>
            <w:noProof/>
          </w:rPr>
          <w:instrText xml:space="preserve"> PAGEREF _Toc222580619 \h </w:instrText>
        </w:r>
      </w:ins>
      <w:r>
        <w:rPr>
          <w:noProof/>
        </w:rPr>
      </w:r>
      <w:r>
        <w:rPr>
          <w:noProof/>
        </w:rPr>
        <w:fldChar w:fldCharType="separate"/>
      </w:r>
      <w:ins w:id="257" w:author="Aleksander Hansen" w:date="2013-02-15T21:18:00Z">
        <w:r w:rsidR="00DE5CF7">
          <w:rPr>
            <w:noProof/>
          </w:rPr>
          <w:t>48</w:t>
        </w:r>
      </w:ins>
      <w:ins w:id="258" w:author="Aleksander Hansen" w:date="2013-02-15T20:42:00Z">
        <w:r>
          <w:rPr>
            <w:noProof/>
          </w:rPr>
          <w:fldChar w:fldCharType="end"/>
        </w:r>
      </w:ins>
    </w:p>
    <w:p w14:paraId="67C0BD96" w14:textId="77777777" w:rsidR="003D168C" w:rsidRDefault="003D168C">
      <w:pPr>
        <w:pStyle w:val="TOC3"/>
        <w:tabs>
          <w:tab w:val="right" w:leader="dot" w:pos="9080"/>
        </w:tabs>
        <w:rPr>
          <w:ins w:id="259" w:author="Aleksander Hansen" w:date="2013-02-15T20:42:00Z"/>
          <w:noProof/>
          <w:sz w:val="24"/>
          <w:szCs w:val="24"/>
          <w:lang w:eastAsia="ja-JP"/>
        </w:rPr>
      </w:pPr>
      <w:ins w:id="260" w:author="Aleksander Hansen" w:date="2013-02-15T20:42:00Z">
        <w:r>
          <w:rPr>
            <w:noProof/>
          </w:rPr>
          <w:t>Repo rates</w:t>
        </w:r>
        <w:r>
          <w:rPr>
            <w:noProof/>
          </w:rPr>
          <w:tab/>
        </w:r>
        <w:r>
          <w:rPr>
            <w:noProof/>
          </w:rPr>
          <w:fldChar w:fldCharType="begin"/>
        </w:r>
        <w:r>
          <w:rPr>
            <w:noProof/>
          </w:rPr>
          <w:instrText xml:space="preserve"> PAGEREF _Toc222580620 \h </w:instrText>
        </w:r>
      </w:ins>
      <w:r>
        <w:rPr>
          <w:noProof/>
        </w:rPr>
      </w:r>
      <w:r>
        <w:rPr>
          <w:noProof/>
        </w:rPr>
        <w:fldChar w:fldCharType="separate"/>
      </w:r>
      <w:ins w:id="261" w:author="Aleksander Hansen" w:date="2013-02-15T21:18:00Z">
        <w:r w:rsidR="00DE5CF7">
          <w:rPr>
            <w:noProof/>
          </w:rPr>
          <w:t>48</w:t>
        </w:r>
      </w:ins>
      <w:ins w:id="262" w:author="Aleksander Hansen" w:date="2013-02-15T20:42:00Z">
        <w:r>
          <w:rPr>
            <w:noProof/>
          </w:rPr>
          <w:fldChar w:fldCharType="end"/>
        </w:r>
      </w:ins>
    </w:p>
    <w:p w14:paraId="68361276" w14:textId="77777777" w:rsidR="003D168C" w:rsidRDefault="003D168C">
      <w:pPr>
        <w:pStyle w:val="TOC3"/>
        <w:tabs>
          <w:tab w:val="right" w:leader="dot" w:pos="9080"/>
        </w:tabs>
        <w:rPr>
          <w:ins w:id="263" w:author="Aleksander Hansen" w:date="2013-02-15T20:42:00Z"/>
          <w:noProof/>
          <w:sz w:val="24"/>
          <w:szCs w:val="24"/>
          <w:lang w:eastAsia="ja-JP"/>
        </w:rPr>
      </w:pPr>
      <w:ins w:id="264" w:author="Aleksander Hansen" w:date="2013-02-15T20:42:00Z">
        <w:r>
          <w:rPr>
            <w:noProof/>
          </w:rPr>
          <w:t>Risk-Free Rate</w:t>
        </w:r>
        <w:r>
          <w:rPr>
            <w:noProof/>
          </w:rPr>
          <w:tab/>
        </w:r>
        <w:r>
          <w:rPr>
            <w:noProof/>
          </w:rPr>
          <w:fldChar w:fldCharType="begin"/>
        </w:r>
        <w:r>
          <w:rPr>
            <w:noProof/>
          </w:rPr>
          <w:instrText xml:space="preserve"> PAGEREF _Toc222580621 \h </w:instrText>
        </w:r>
      </w:ins>
      <w:r>
        <w:rPr>
          <w:noProof/>
        </w:rPr>
      </w:r>
      <w:r>
        <w:rPr>
          <w:noProof/>
        </w:rPr>
        <w:fldChar w:fldCharType="separate"/>
      </w:r>
      <w:ins w:id="265" w:author="Aleksander Hansen" w:date="2013-02-15T21:18:00Z">
        <w:r w:rsidR="00DE5CF7">
          <w:rPr>
            <w:noProof/>
          </w:rPr>
          <w:t>48</w:t>
        </w:r>
      </w:ins>
      <w:ins w:id="266" w:author="Aleksander Hansen" w:date="2013-02-15T20:42:00Z">
        <w:r>
          <w:rPr>
            <w:noProof/>
          </w:rPr>
          <w:fldChar w:fldCharType="end"/>
        </w:r>
      </w:ins>
    </w:p>
    <w:p w14:paraId="7D6F1E8B" w14:textId="77777777" w:rsidR="003D168C" w:rsidRDefault="003D168C">
      <w:pPr>
        <w:pStyle w:val="TOC2"/>
        <w:tabs>
          <w:tab w:val="right" w:leader="dot" w:pos="9080"/>
        </w:tabs>
        <w:rPr>
          <w:ins w:id="267" w:author="Aleksander Hansen" w:date="2013-02-15T20:42:00Z"/>
          <w:b/>
          <w:noProof/>
          <w:sz w:val="24"/>
          <w:szCs w:val="24"/>
          <w:lang w:eastAsia="ja-JP"/>
        </w:rPr>
      </w:pPr>
      <w:ins w:id="268" w:author="Aleksander Hansen" w:date="2013-02-15T20:42:00Z">
        <w:r>
          <w:rPr>
            <w:noProof/>
          </w:rPr>
          <w:t>Calculate the value of an investment using daily, weekly, monthly, quarterly, semiannual, annual, and continuous compounding. Convert rates based on different compounding frequencies.</w:t>
        </w:r>
        <w:r>
          <w:rPr>
            <w:noProof/>
          </w:rPr>
          <w:tab/>
        </w:r>
        <w:r>
          <w:rPr>
            <w:noProof/>
          </w:rPr>
          <w:fldChar w:fldCharType="begin"/>
        </w:r>
        <w:r>
          <w:rPr>
            <w:noProof/>
          </w:rPr>
          <w:instrText xml:space="preserve"> PAGEREF _Toc222580622 \h </w:instrText>
        </w:r>
      </w:ins>
      <w:r>
        <w:rPr>
          <w:noProof/>
        </w:rPr>
      </w:r>
      <w:r>
        <w:rPr>
          <w:noProof/>
        </w:rPr>
        <w:fldChar w:fldCharType="separate"/>
      </w:r>
      <w:ins w:id="269" w:author="Aleksander Hansen" w:date="2013-02-15T21:18:00Z">
        <w:r w:rsidR="00DE5CF7">
          <w:rPr>
            <w:noProof/>
          </w:rPr>
          <w:t>49</w:t>
        </w:r>
      </w:ins>
      <w:ins w:id="270" w:author="Aleksander Hansen" w:date="2013-02-15T20:42:00Z">
        <w:r>
          <w:rPr>
            <w:noProof/>
          </w:rPr>
          <w:fldChar w:fldCharType="end"/>
        </w:r>
      </w:ins>
    </w:p>
    <w:p w14:paraId="2AF3A6FE" w14:textId="77777777" w:rsidR="003D168C" w:rsidRDefault="003D168C">
      <w:pPr>
        <w:pStyle w:val="TOC3"/>
        <w:tabs>
          <w:tab w:val="right" w:leader="dot" w:pos="9080"/>
        </w:tabs>
        <w:rPr>
          <w:ins w:id="271" w:author="Aleksander Hansen" w:date="2013-02-15T20:42:00Z"/>
          <w:noProof/>
          <w:sz w:val="24"/>
          <w:szCs w:val="24"/>
          <w:lang w:eastAsia="ja-JP"/>
        </w:rPr>
      </w:pPr>
      <w:ins w:id="272" w:author="Aleksander Hansen" w:date="2013-02-15T20:42:00Z">
        <w:r>
          <w:rPr>
            <w:noProof/>
          </w:rPr>
          <w:t>Calculate the value of an investment using daily, weekly, monthly, quarterly, semi-annual, annual, and continuous compounding.</w:t>
        </w:r>
        <w:r>
          <w:rPr>
            <w:noProof/>
          </w:rPr>
          <w:tab/>
        </w:r>
        <w:r>
          <w:rPr>
            <w:noProof/>
          </w:rPr>
          <w:fldChar w:fldCharType="begin"/>
        </w:r>
        <w:r>
          <w:rPr>
            <w:noProof/>
          </w:rPr>
          <w:instrText xml:space="preserve"> PAGEREF _Toc222580623 \h </w:instrText>
        </w:r>
      </w:ins>
      <w:r>
        <w:rPr>
          <w:noProof/>
        </w:rPr>
      </w:r>
      <w:r>
        <w:rPr>
          <w:noProof/>
        </w:rPr>
        <w:fldChar w:fldCharType="separate"/>
      </w:r>
      <w:ins w:id="273" w:author="Aleksander Hansen" w:date="2013-02-15T21:18:00Z">
        <w:r w:rsidR="00DE5CF7">
          <w:rPr>
            <w:noProof/>
          </w:rPr>
          <w:t>49</w:t>
        </w:r>
      </w:ins>
      <w:ins w:id="274" w:author="Aleksander Hansen" w:date="2013-02-15T20:42:00Z">
        <w:r>
          <w:rPr>
            <w:noProof/>
          </w:rPr>
          <w:fldChar w:fldCharType="end"/>
        </w:r>
      </w:ins>
    </w:p>
    <w:p w14:paraId="605A38B6" w14:textId="77777777" w:rsidR="003D168C" w:rsidRDefault="003D168C">
      <w:pPr>
        <w:pStyle w:val="TOC3"/>
        <w:tabs>
          <w:tab w:val="right" w:leader="dot" w:pos="9080"/>
        </w:tabs>
        <w:rPr>
          <w:ins w:id="275" w:author="Aleksander Hansen" w:date="2013-02-15T20:42:00Z"/>
          <w:noProof/>
          <w:sz w:val="24"/>
          <w:szCs w:val="24"/>
          <w:lang w:eastAsia="ja-JP"/>
        </w:rPr>
      </w:pPr>
      <w:ins w:id="276" w:author="Aleksander Hansen" w:date="2013-02-15T20:42:00Z">
        <w:r>
          <w:rPr>
            <w:noProof/>
          </w:rPr>
          <w:t>Convert rates based on different compounding frequencies</w:t>
        </w:r>
        <w:r>
          <w:rPr>
            <w:noProof/>
          </w:rPr>
          <w:tab/>
        </w:r>
        <w:r>
          <w:rPr>
            <w:noProof/>
          </w:rPr>
          <w:fldChar w:fldCharType="begin"/>
        </w:r>
        <w:r>
          <w:rPr>
            <w:noProof/>
          </w:rPr>
          <w:instrText xml:space="preserve"> PAGEREF _Toc222580624 \h </w:instrText>
        </w:r>
      </w:ins>
      <w:r>
        <w:rPr>
          <w:noProof/>
        </w:rPr>
      </w:r>
      <w:r>
        <w:rPr>
          <w:noProof/>
        </w:rPr>
        <w:fldChar w:fldCharType="separate"/>
      </w:r>
      <w:ins w:id="277" w:author="Aleksander Hansen" w:date="2013-02-15T21:18:00Z">
        <w:r w:rsidR="00DE5CF7">
          <w:rPr>
            <w:noProof/>
          </w:rPr>
          <w:t>49</w:t>
        </w:r>
      </w:ins>
      <w:ins w:id="278" w:author="Aleksander Hansen" w:date="2013-02-15T20:42:00Z">
        <w:r>
          <w:rPr>
            <w:noProof/>
          </w:rPr>
          <w:fldChar w:fldCharType="end"/>
        </w:r>
      </w:ins>
    </w:p>
    <w:p w14:paraId="003E812D" w14:textId="77777777" w:rsidR="003D168C" w:rsidRDefault="003D168C">
      <w:pPr>
        <w:pStyle w:val="TOC3"/>
        <w:tabs>
          <w:tab w:val="right" w:leader="dot" w:pos="9080"/>
        </w:tabs>
        <w:rPr>
          <w:ins w:id="279" w:author="Aleksander Hansen" w:date="2013-02-15T20:42:00Z"/>
          <w:noProof/>
          <w:sz w:val="24"/>
          <w:szCs w:val="24"/>
          <w:lang w:eastAsia="ja-JP"/>
        </w:rPr>
      </w:pPr>
      <w:ins w:id="280" w:author="Aleksander Hansen" w:date="2013-02-15T20:42:00Z">
        <w:r>
          <w:rPr>
            <w:noProof/>
          </w:rPr>
          <w:t>Calculate the theoretical price of a coupon-paying bond using spot rates</w:t>
        </w:r>
        <w:r>
          <w:rPr>
            <w:noProof/>
          </w:rPr>
          <w:tab/>
        </w:r>
        <w:r>
          <w:rPr>
            <w:noProof/>
          </w:rPr>
          <w:fldChar w:fldCharType="begin"/>
        </w:r>
        <w:r>
          <w:rPr>
            <w:noProof/>
          </w:rPr>
          <w:instrText xml:space="preserve"> PAGEREF _Toc222580625 \h </w:instrText>
        </w:r>
      </w:ins>
      <w:r>
        <w:rPr>
          <w:noProof/>
        </w:rPr>
      </w:r>
      <w:r>
        <w:rPr>
          <w:noProof/>
        </w:rPr>
        <w:fldChar w:fldCharType="separate"/>
      </w:r>
      <w:ins w:id="281" w:author="Aleksander Hansen" w:date="2013-02-15T21:18:00Z">
        <w:r w:rsidR="00DE5CF7">
          <w:rPr>
            <w:noProof/>
          </w:rPr>
          <w:t>51</w:t>
        </w:r>
      </w:ins>
      <w:ins w:id="282" w:author="Aleksander Hansen" w:date="2013-02-15T20:42:00Z">
        <w:r>
          <w:rPr>
            <w:noProof/>
          </w:rPr>
          <w:fldChar w:fldCharType="end"/>
        </w:r>
      </w:ins>
    </w:p>
    <w:p w14:paraId="78EE53C4" w14:textId="77777777" w:rsidR="003D168C" w:rsidRDefault="003D168C">
      <w:pPr>
        <w:pStyle w:val="TOC2"/>
        <w:tabs>
          <w:tab w:val="right" w:leader="dot" w:pos="9080"/>
        </w:tabs>
        <w:rPr>
          <w:ins w:id="283" w:author="Aleksander Hansen" w:date="2013-02-15T20:42:00Z"/>
          <w:b/>
          <w:noProof/>
          <w:sz w:val="24"/>
          <w:szCs w:val="24"/>
          <w:lang w:eastAsia="ja-JP"/>
        </w:rPr>
      </w:pPr>
      <w:ins w:id="284" w:author="Aleksander Hansen" w:date="2013-02-15T20:42:00Z">
        <w:r>
          <w:rPr>
            <w:noProof/>
          </w:rPr>
          <w:t>Calculate forward interest rates from a set of spot rates</w:t>
        </w:r>
        <w:r>
          <w:rPr>
            <w:noProof/>
          </w:rPr>
          <w:tab/>
        </w:r>
        <w:r>
          <w:rPr>
            <w:noProof/>
          </w:rPr>
          <w:fldChar w:fldCharType="begin"/>
        </w:r>
        <w:r>
          <w:rPr>
            <w:noProof/>
          </w:rPr>
          <w:instrText xml:space="preserve"> PAGEREF _Toc222580626 \h </w:instrText>
        </w:r>
      </w:ins>
      <w:r>
        <w:rPr>
          <w:noProof/>
        </w:rPr>
      </w:r>
      <w:r>
        <w:rPr>
          <w:noProof/>
        </w:rPr>
        <w:fldChar w:fldCharType="separate"/>
      </w:r>
      <w:ins w:id="285" w:author="Aleksander Hansen" w:date="2013-02-15T21:18:00Z">
        <w:r w:rsidR="00DE5CF7">
          <w:rPr>
            <w:noProof/>
          </w:rPr>
          <w:t>51</w:t>
        </w:r>
      </w:ins>
      <w:ins w:id="286" w:author="Aleksander Hansen" w:date="2013-02-15T20:42:00Z">
        <w:r>
          <w:rPr>
            <w:noProof/>
          </w:rPr>
          <w:fldChar w:fldCharType="end"/>
        </w:r>
      </w:ins>
    </w:p>
    <w:p w14:paraId="6A107DCA" w14:textId="77777777" w:rsidR="003D168C" w:rsidRDefault="003D168C">
      <w:pPr>
        <w:pStyle w:val="TOC2"/>
        <w:tabs>
          <w:tab w:val="right" w:leader="dot" w:pos="9080"/>
        </w:tabs>
        <w:rPr>
          <w:ins w:id="287" w:author="Aleksander Hansen" w:date="2013-02-15T20:42:00Z"/>
          <w:b/>
          <w:noProof/>
          <w:sz w:val="24"/>
          <w:szCs w:val="24"/>
          <w:lang w:eastAsia="ja-JP"/>
        </w:rPr>
      </w:pPr>
      <w:ins w:id="288" w:author="Aleksander Hansen" w:date="2013-02-15T20:42:00Z">
        <w:r>
          <w:rPr>
            <w:noProof/>
          </w:rPr>
          <w:t>Calculate the value of the cash flows from a forward rate agreement (FRA).</w:t>
        </w:r>
        <w:r>
          <w:rPr>
            <w:noProof/>
          </w:rPr>
          <w:tab/>
        </w:r>
        <w:r>
          <w:rPr>
            <w:noProof/>
          </w:rPr>
          <w:fldChar w:fldCharType="begin"/>
        </w:r>
        <w:r>
          <w:rPr>
            <w:noProof/>
          </w:rPr>
          <w:instrText xml:space="preserve"> PAGEREF _Toc222580627 \h </w:instrText>
        </w:r>
      </w:ins>
      <w:r>
        <w:rPr>
          <w:noProof/>
        </w:rPr>
      </w:r>
      <w:r>
        <w:rPr>
          <w:noProof/>
        </w:rPr>
        <w:fldChar w:fldCharType="separate"/>
      </w:r>
      <w:ins w:id="289" w:author="Aleksander Hansen" w:date="2013-02-15T21:18:00Z">
        <w:r w:rsidR="00DE5CF7">
          <w:rPr>
            <w:noProof/>
          </w:rPr>
          <w:t>53</w:t>
        </w:r>
      </w:ins>
      <w:ins w:id="290" w:author="Aleksander Hansen" w:date="2013-02-15T20:42:00Z">
        <w:r>
          <w:rPr>
            <w:noProof/>
          </w:rPr>
          <w:fldChar w:fldCharType="end"/>
        </w:r>
      </w:ins>
    </w:p>
    <w:p w14:paraId="15B692B7" w14:textId="77777777" w:rsidR="003D168C" w:rsidRDefault="003D168C">
      <w:pPr>
        <w:pStyle w:val="TOC3"/>
        <w:tabs>
          <w:tab w:val="right" w:leader="dot" w:pos="9080"/>
        </w:tabs>
        <w:rPr>
          <w:ins w:id="291" w:author="Aleksander Hansen" w:date="2013-02-15T20:42:00Z"/>
          <w:noProof/>
          <w:sz w:val="24"/>
          <w:szCs w:val="24"/>
          <w:lang w:eastAsia="ja-JP"/>
        </w:rPr>
      </w:pPr>
      <w:ins w:id="292" w:author="Aleksander Hansen" w:date="2013-02-15T20:42:00Z">
        <w:r>
          <w:rPr>
            <w:noProof/>
          </w:rPr>
          <w:t>FRA Notation</w:t>
        </w:r>
        <w:r>
          <w:rPr>
            <w:noProof/>
          </w:rPr>
          <w:tab/>
        </w:r>
        <w:r>
          <w:rPr>
            <w:noProof/>
          </w:rPr>
          <w:fldChar w:fldCharType="begin"/>
        </w:r>
        <w:r>
          <w:rPr>
            <w:noProof/>
          </w:rPr>
          <w:instrText xml:space="preserve"> PAGEREF _Toc222580628 \h </w:instrText>
        </w:r>
      </w:ins>
      <w:r>
        <w:rPr>
          <w:noProof/>
        </w:rPr>
      </w:r>
      <w:r>
        <w:rPr>
          <w:noProof/>
        </w:rPr>
        <w:fldChar w:fldCharType="separate"/>
      </w:r>
      <w:ins w:id="293" w:author="Aleksander Hansen" w:date="2013-02-15T21:18:00Z">
        <w:r w:rsidR="00DE5CF7">
          <w:rPr>
            <w:noProof/>
          </w:rPr>
          <w:t>53</w:t>
        </w:r>
      </w:ins>
      <w:ins w:id="294" w:author="Aleksander Hansen" w:date="2013-02-15T20:42:00Z">
        <w:r>
          <w:rPr>
            <w:noProof/>
          </w:rPr>
          <w:fldChar w:fldCharType="end"/>
        </w:r>
      </w:ins>
    </w:p>
    <w:p w14:paraId="18273247" w14:textId="77777777" w:rsidR="003D168C" w:rsidRDefault="003D168C">
      <w:pPr>
        <w:pStyle w:val="TOC3"/>
        <w:tabs>
          <w:tab w:val="right" w:leader="dot" w:pos="9080"/>
        </w:tabs>
        <w:rPr>
          <w:ins w:id="295" w:author="Aleksander Hansen" w:date="2013-02-15T20:42:00Z"/>
          <w:noProof/>
          <w:sz w:val="24"/>
          <w:szCs w:val="24"/>
          <w:lang w:eastAsia="ja-JP"/>
        </w:rPr>
      </w:pPr>
      <w:ins w:id="296" w:author="Aleksander Hansen" w:date="2013-02-15T20:42:00Z">
        <w:r>
          <w:rPr>
            <w:noProof/>
          </w:rPr>
          <w:t>The first notation method to describe this swap is given by:</w:t>
        </w:r>
        <w:r>
          <w:rPr>
            <w:noProof/>
          </w:rPr>
          <w:tab/>
        </w:r>
        <w:r>
          <w:rPr>
            <w:noProof/>
          </w:rPr>
          <w:fldChar w:fldCharType="begin"/>
        </w:r>
        <w:r>
          <w:rPr>
            <w:noProof/>
          </w:rPr>
          <w:instrText xml:space="preserve"> PAGEREF _Toc222580629 \h </w:instrText>
        </w:r>
      </w:ins>
      <w:r>
        <w:rPr>
          <w:noProof/>
        </w:rPr>
      </w:r>
      <w:r>
        <w:rPr>
          <w:noProof/>
        </w:rPr>
        <w:fldChar w:fldCharType="separate"/>
      </w:r>
      <w:ins w:id="297" w:author="Aleksander Hansen" w:date="2013-02-15T21:18:00Z">
        <w:r w:rsidR="00DE5CF7">
          <w:rPr>
            <w:noProof/>
          </w:rPr>
          <w:t>54</w:t>
        </w:r>
      </w:ins>
      <w:ins w:id="298" w:author="Aleksander Hansen" w:date="2013-02-15T20:42:00Z">
        <w:r>
          <w:rPr>
            <w:noProof/>
          </w:rPr>
          <w:fldChar w:fldCharType="end"/>
        </w:r>
      </w:ins>
    </w:p>
    <w:p w14:paraId="32C07F52" w14:textId="77777777" w:rsidR="003D168C" w:rsidRDefault="003D168C">
      <w:pPr>
        <w:pStyle w:val="TOC3"/>
        <w:tabs>
          <w:tab w:val="right" w:leader="dot" w:pos="9080"/>
        </w:tabs>
        <w:rPr>
          <w:ins w:id="299" w:author="Aleksander Hansen" w:date="2013-02-15T20:42:00Z"/>
          <w:noProof/>
          <w:sz w:val="24"/>
          <w:szCs w:val="24"/>
          <w:lang w:eastAsia="ja-JP"/>
        </w:rPr>
      </w:pPr>
      <w:ins w:id="300" w:author="Aleksander Hansen" w:date="2013-02-15T20:42:00Z">
        <w:r>
          <w:rPr>
            <w:noProof/>
          </w:rPr>
          <w:t>The second notation method to describe this (same) swap:</w:t>
        </w:r>
        <w:r>
          <w:rPr>
            <w:noProof/>
          </w:rPr>
          <w:tab/>
        </w:r>
        <w:r>
          <w:rPr>
            <w:noProof/>
          </w:rPr>
          <w:fldChar w:fldCharType="begin"/>
        </w:r>
        <w:r>
          <w:rPr>
            <w:noProof/>
          </w:rPr>
          <w:instrText xml:space="preserve"> PAGEREF _Toc222580630 \h </w:instrText>
        </w:r>
      </w:ins>
      <w:r>
        <w:rPr>
          <w:noProof/>
        </w:rPr>
      </w:r>
      <w:r>
        <w:rPr>
          <w:noProof/>
        </w:rPr>
        <w:fldChar w:fldCharType="separate"/>
      </w:r>
      <w:ins w:id="301" w:author="Aleksander Hansen" w:date="2013-02-15T21:18:00Z">
        <w:r w:rsidR="00DE5CF7">
          <w:rPr>
            <w:noProof/>
          </w:rPr>
          <w:t>54</w:t>
        </w:r>
      </w:ins>
      <w:ins w:id="302" w:author="Aleksander Hansen" w:date="2013-02-15T20:42:00Z">
        <w:r>
          <w:rPr>
            <w:noProof/>
          </w:rPr>
          <w:fldChar w:fldCharType="end"/>
        </w:r>
      </w:ins>
    </w:p>
    <w:p w14:paraId="1DE1491A" w14:textId="77777777" w:rsidR="003D168C" w:rsidRDefault="003D168C">
      <w:pPr>
        <w:pStyle w:val="TOC2"/>
        <w:tabs>
          <w:tab w:val="right" w:leader="dot" w:pos="9080"/>
        </w:tabs>
        <w:rPr>
          <w:ins w:id="303" w:author="Aleksander Hansen" w:date="2013-02-15T20:42:00Z"/>
          <w:b/>
          <w:noProof/>
          <w:sz w:val="24"/>
          <w:szCs w:val="24"/>
          <w:lang w:eastAsia="ja-JP"/>
        </w:rPr>
      </w:pPr>
      <w:ins w:id="304" w:author="Aleksander Hansen" w:date="2013-02-15T20:42:00Z">
        <w:r>
          <w:rPr>
            <w:noProof/>
          </w:rPr>
          <w:t>Describe the limitations of duration and how convexity addresses some of them  Limitations of duration</w:t>
        </w:r>
        <w:r>
          <w:rPr>
            <w:noProof/>
          </w:rPr>
          <w:tab/>
        </w:r>
        <w:r>
          <w:rPr>
            <w:noProof/>
          </w:rPr>
          <w:fldChar w:fldCharType="begin"/>
        </w:r>
        <w:r>
          <w:rPr>
            <w:noProof/>
          </w:rPr>
          <w:instrText xml:space="preserve"> PAGEREF _Toc222580631 \h </w:instrText>
        </w:r>
      </w:ins>
      <w:r>
        <w:rPr>
          <w:noProof/>
        </w:rPr>
      </w:r>
      <w:r>
        <w:rPr>
          <w:noProof/>
        </w:rPr>
        <w:fldChar w:fldCharType="separate"/>
      </w:r>
      <w:ins w:id="305" w:author="Aleksander Hansen" w:date="2013-02-15T21:18:00Z">
        <w:r w:rsidR="00DE5CF7">
          <w:rPr>
            <w:noProof/>
          </w:rPr>
          <w:t>54</w:t>
        </w:r>
      </w:ins>
      <w:ins w:id="306" w:author="Aleksander Hansen" w:date="2013-02-15T20:42:00Z">
        <w:r>
          <w:rPr>
            <w:noProof/>
          </w:rPr>
          <w:fldChar w:fldCharType="end"/>
        </w:r>
      </w:ins>
    </w:p>
    <w:p w14:paraId="66BE3BE4" w14:textId="77777777" w:rsidR="003D168C" w:rsidRDefault="003D168C">
      <w:pPr>
        <w:pStyle w:val="TOC3"/>
        <w:tabs>
          <w:tab w:val="right" w:leader="dot" w:pos="9080"/>
        </w:tabs>
        <w:rPr>
          <w:ins w:id="307" w:author="Aleksander Hansen" w:date="2013-02-15T20:42:00Z"/>
          <w:noProof/>
          <w:sz w:val="24"/>
          <w:szCs w:val="24"/>
          <w:lang w:eastAsia="ja-JP"/>
        </w:rPr>
      </w:pPr>
      <w:ins w:id="308" w:author="Aleksander Hansen" w:date="2013-02-15T20:42:00Z">
        <w:r>
          <w:rPr>
            <w:noProof/>
          </w:rPr>
          <w:t>How convexity can help alleviate the problem</w:t>
        </w:r>
        <w:r>
          <w:rPr>
            <w:noProof/>
          </w:rPr>
          <w:tab/>
        </w:r>
        <w:r>
          <w:rPr>
            <w:noProof/>
          </w:rPr>
          <w:fldChar w:fldCharType="begin"/>
        </w:r>
        <w:r>
          <w:rPr>
            <w:noProof/>
          </w:rPr>
          <w:instrText xml:space="preserve"> PAGEREF _Toc222580632 \h </w:instrText>
        </w:r>
      </w:ins>
      <w:r>
        <w:rPr>
          <w:noProof/>
        </w:rPr>
      </w:r>
      <w:r>
        <w:rPr>
          <w:noProof/>
        </w:rPr>
        <w:fldChar w:fldCharType="separate"/>
      </w:r>
      <w:ins w:id="309" w:author="Aleksander Hansen" w:date="2013-02-15T21:18:00Z">
        <w:r w:rsidR="00DE5CF7">
          <w:rPr>
            <w:noProof/>
          </w:rPr>
          <w:t>54</w:t>
        </w:r>
      </w:ins>
      <w:ins w:id="310" w:author="Aleksander Hansen" w:date="2013-02-15T20:42:00Z">
        <w:r>
          <w:rPr>
            <w:noProof/>
          </w:rPr>
          <w:fldChar w:fldCharType="end"/>
        </w:r>
      </w:ins>
    </w:p>
    <w:p w14:paraId="2B0C84AD" w14:textId="77777777" w:rsidR="003D168C" w:rsidRDefault="003D168C">
      <w:pPr>
        <w:pStyle w:val="TOC2"/>
        <w:tabs>
          <w:tab w:val="right" w:leader="dot" w:pos="9080"/>
        </w:tabs>
        <w:rPr>
          <w:ins w:id="311" w:author="Aleksander Hansen" w:date="2013-02-15T20:42:00Z"/>
          <w:b/>
          <w:noProof/>
          <w:sz w:val="24"/>
          <w:szCs w:val="24"/>
          <w:lang w:eastAsia="ja-JP"/>
        </w:rPr>
      </w:pPr>
      <w:ins w:id="312" w:author="Aleksander Hansen" w:date="2013-02-15T20:42:00Z">
        <w:r>
          <w:rPr>
            <w:noProof/>
          </w:rPr>
          <w:t>Calculate the change in a bond’s price given duration, convexity, and a change in interest rates</w:t>
        </w:r>
        <w:r>
          <w:rPr>
            <w:noProof/>
          </w:rPr>
          <w:tab/>
        </w:r>
        <w:r>
          <w:rPr>
            <w:noProof/>
          </w:rPr>
          <w:fldChar w:fldCharType="begin"/>
        </w:r>
        <w:r>
          <w:rPr>
            <w:noProof/>
          </w:rPr>
          <w:instrText xml:space="preserve"> PAGEREF _Toc222580633 \h </w:instrText>
        </w:r>
      </w:ins>
      <w:r>
        <w:rPr>
          <w:noProof/>
        </w:rPr>
      </w:r>
      <w:r>
        <w:rPr>
          <w:noProof/>
        </w:rPr>
        <w:fldChar w:fldCharType="separate"/>
      </w:r>
      <w:ins w:id="313" w:author="Aleksander Hansen" w:date="2013-02-15T21:18:00Z">
        <w:r w:rsidR="00DE5CF7">
          <w:rPr>
            <w:noProof/>
          </w:rPr>
          <w:t>55</w:t>
        </w:r>
      </w:ins>
      <w:ins w:id="314" w:author="Aleksander Hansen" w:date="2013-02-15T20:42:00Z">
        <w:r>
          <w:rPr>
            <w:noProof/>
          </w:rPr>
          <w:fldChar w:fldCharType="end"/>
        </w:r>
      </w:ins>
    </w:p>
    <w:p w14:paraId="1A4ABB70" w14:textId="77777777" w:rsidR="003D168C" w:rsidRDefault="003D168C">
      <w:pPr>
        <w:pStyle w:val="TOC2"/>
        <w:tabs>
          <w:tab w:val="right" w:leader="dot" w:pos="9080"/>
        </w:tabs>
        <w:rPr>
          <w:ins w:id="315" w:author="Aleksander Hansen" w:date="2013-02-15T20:42:00Z"/>
          <w:b/>
          <w:noProof/>
          <w:sz w:val="24"/>
          <w:szCs w:val="24"/>
          <w:lang w:eastAsia="ja-JP"/>
        </w:rPr>
      </w:pPr>
      <w:ins w:id="316" w:author="Aleksander Hansen" w:date="2013-02-15T20:42:00Z">
        <w:r>
          <w:rPr>
            <w:noProof/>
          </w:rPr>
          <w:t>Describe the major theories of the term structure of interest rates</w:t>
        </w:r>
        <w:r>
          <w:rPr>
            <w:noProof/>
          </w:rPr>
          <w:tab/>
        </w:r>
        <w:r>
          <w:rPr>
            <w:noProof/>
          </w:rPr>
          <w:fldChar w:fldCharType="begin"/>
        </w:r>
        <w:r>
          <w:rPr>
            <w:noProof/>
          </w:rPr>
          <w:instrText xml:space="preserve"> PAGEREF _Toc222580634 \h </w:instrText>
        </w:r>
      </w:ins>
      <w:r>
        <w:rPr>
          <w:noProof/>
        </w:rPr>
      </w:r>
      <w:r>
        <w:rPr>
          <w:noProof/>
        </w:rPr>
        <w:fldChar w:fldCharType="separate"/>
      </w:r>
      <w:ins w:id="317" w:author="Aleksander Hansen" w:date="2013-02-15T21:18:00Z">
        <w:r w:rsidR="00DE5CF7">
          <w:rPr>
            <w:noProof/>
          </w:rPr>
          <w:t>57</w:t>
        </w:r>
      </w:ins>
      <w:ins w:id="318" w:author="Aleksander Hansen" w:date="2013-02-15T20:42:00Z">
        <w:r>
          <w:rPr>
            <w:noProof/>
          </w:rPr>
          <w:fldChar w:fldCharType="end"/>
        </w:r>
      </w:ins>
    </w:p>
    <w:p w14:paraId="40058251" w14:textId="77777777" w:rsidR="003D168C" w:rsidRDefault="003D168C">
      <w:pPr>
        <w:pStyle w:val="TOC2"/>
        <w:tabs>
          <w:tab w:val="right" w:leader="dot" w:pos="9080"/>
        </w:tabs>
        <w:rPr>
          <w:ins w:id="319" w:author="Aleksander Hansen" w:date="2013-02-15T20:42:00Z"/>
          <w:b/>
          <w:noProof/>
          <w:sz w:val="24"/>
          <w:szCs w:val="24"/>
          <w:lang w:eastAsia="ja-JP"/>
        </w:rPr>
      </w:pPr>
      <w:ins w:id="320" w:author="Aleksander Hansen" w:date="2013-02-15T20:42:00Z">
        <w:r>
          <w:rPr>
            <w:noProof/>
          </w:rPr>
          <w:t>Chapter Summary</w:t>
        </w:r>
        <w:r>
          <w:rPr>
            <w:noProof/>
          </w:rPr>
          <w:tab/>
        </w:r>
        <w:r>
          <w:rPr>
            <w:noProof/>
          </w:rPr>
          <w:fldChar w:fldCharType="begin"/>
        </w:r>
        <w:r>
          <w:rPr>
            <w:noProof/>
          </w:rPr>
          <w:instrText xml:space="preserve"> PAGEREF _Toc222580635 \h </w:instrText>
        </w:r>
      </w:ins>
      <w:r>
        <w:rPr>
          <w:noProof/>
        </w:rPr>
      </w:r>
      <w:r>
        <w:rPr>
          <w:noProof/>
        </w:rPr>
        <w:fldChar w:fldCharType="separate"/>
      </w:r>
      <w:ins w:id="321" w:author="Aleksander Hansen" w:date="2013-02-15T21:18:00Z">
        <w:r w:rsidR="00DE5CF7">
          <w:rPr>
            <w:noProof/>
          </w:rPr>
          <w:t>58</w:t>
        </w:r>
      </w:ins>
      <w:ins w:id="322" w:author="Aleksander Hansen" w:date="2013-02-15T20:42:00Z">
        <w:r>
          <w:rPr>
            <w:noProof/>
          </w:rPr>
          <w:fldChar w:fldCharType="end"/>
        </w:r>
      </w:ins>
    </w:p>
    <w:p w14:paraId="2E6533F8" w14:textId="77777777" w:rsidR="003D168C" w:rsidRDefault="003D168C">
      <w:pPr>
        <w:pStyle w:val="TOC2"/>
        <w:tabs>
          <w:tab w:val="right" w:leader="dot" w:pos="9080"/>
        </w:tabs>
        <w:rPr>
          <w:ins w:id="323" w:author="Aleksander Hansen" w:date="2013-02-15T20:42:00Z"/>
          <w:b/>
          <w:noProof/>
          <w:sz w:val="24"/>
          <w:szCs w:val="24"/>
          <w:lang w:eastAsia="ja-JP"/>
        </w:rPr>
      </w:pPr>
      <w:ins w:id="324" w:author="Aleksander Hansen" w:date="2013-02-15T20:42:00Z">
        <w:r>
          <w:rPr>
            <w:noProof/>
          </w:rPr>
          <w:t>4 Questions &amp; Answers</w:t>
        </w:r>
        <w:r>
          <w:rPr>
            <w:noProof/>
          </w:rPr>
          <w:tab/>
        </w:r>
        <w:r>
          <w:rPr>
            <w:noProof/>
          </w:rPr>
          <w:fldChar w:fldCharType="begin"/>
        </w:r>
        <w:r>
          <w:rPr>
            <w:noProof/>
          </w:rPr>
          <w:instrText xml:space="preserve"> PAGEREF _Toc222580636 \h </w:instrText>
        </w:r>
      </w:ins>
      <w:r>
        <w:rPr>
          <w:noProof/>
        </w:rPr>
      </w:r>
      <w:r>
        <w:rPr>
          <w:noProof/>
        </w:rPr>
        <w:fldChar w:fldCharType="separate"/>
      </w:r>
      <w:ins w:id="325" w:author="Aleksander Hansen" w:date="2013-02-15T21:18:00Z">
        <w:r w:rsidR="00DE5CF7">
          <w:rPr>
            <w:noProof/>
          </w:rPr>
          <w:t>59</w:t>
        </w:r>
      </w:ins>
      <w:ins w:id="326" w:author="Aleksander Hansen" w:date="2013-02-15T20:42:00Z">
        <w:r>
          <w:rPr>
            <w:noProof/>
          </w:rPr>
          <w:fldChar w:fldCharType="end"/>
        </w:r>
      </w:ins>
    </w:p>
    <w:p w14:paraId="7B878310" w14:textId="77777777" w:rsidR="003D168C" w:rsidRDefault="003D168C">
      <w:pPr>
        <w:pStyle w:val="TOC3"/>
        <w:tabs>
          <w:tab w:val="right" w:leader="dot" w:pos="9080"/>
        </w:tabs>
        <w:rPr>
          <w:ins w:id="327" w:author="Aleksander Hansen" w:date="2013-02-15T20:42:00Z"/>
          <w:noProof/>
          <w:sz w:val="24"/>
          <w:szCs w:val="24"/>
          <w:lang w:eastAsia="ja-JP"/>
        </w:rPr>
      </w:pPr>
      <w:ins w:id="328" w:author="Aleksander Hansen" w:date="2013-02-15T20:42:00Z">
        <w:r>
          <w:rPr>
            <w:noProof/>
          </w:rPr>
          <w:t>Questions</w:t>
        </w:r>
        <w:r>
          <w:rPr>
            <w:noProof/>
          </w:rPr>
          <w:tab/>
        </w:r>
        <w:r>
          <w:rPr>
            <w:noProof/>
          </w:rPr>
          <w:fldChar w:fldCharType="begin"/>
        </w:r>
        <w:r>
          <w:rPr>
            <w:noProof/>
          </w:rPr>
          <w:instrText xml:space="preserve"> PAGEREF _Toc222580637 \h </w:instrText>
        </w:r>
      </w:ins>
      <w:r>
        <w:rPr>
          <w:noProof/>
        </w:rPr>
      </w:r>
      <w:r>
        <w:rPr>
          <w:noProof/>
        </w:rPr>
        <w:fldChar w:fldCharType="separate"/>
      </w:r>
      <w:ins w:id="329" w:author="Aleksander Hansen" w:date="2013-02-15T21:18:00Z">
        <w:r w:rsidR="00DE5CF7">
          <w:rPr>
            <w:noProof/>
          </w:rPr>
          <w:t>59</w:t>
        </w:r>
      </w:ins>
      <w:ins w:id="330" w:author="Aleksander Hansen" w:date="2013-02-15T20:42:00Z">
        <w:r>
          <w:rPr>
            <w:noProof/>
          </w:rPr>
          <w:fldChar w:fldCharType="end"/>
        </w:r>
      </w:ins>
    </w:p>
    <w:p w14:paraId="18BBF214" w14:textId="77777777" w:rsidR="003D168C" w:rsidRDefault="003D168C">
      <w:pPr>
        <w:pStyle w:val="TOC3"/>
        <w:tabs>
          <w:tab w:val="right" w:leader="dot" w:pos="9080"/>
        </w:tabs>
        <w:rPr>
          <w:ins w:id="331" w:author="Aleksander Hansen" w:date="2013-02-15T20:42:00Z"/>
          <w:noProof/>
          <w:sz w:val="24"/>
          <w:szCs w:val="24"/>
          <w:lang w:eastAsia="ja-JP"/>
        </w:rPr>
      </w:pPr>
      <w:ins w:id="332" w:author="Aleksander Hansen" w:date="2013-02-15T20:42:00Z">
        <w:r>
          <w:rPr>
            <w:noProof/>
          </w:rPr>
          <w:t>Answers</w:t>
        </w:r>
        <w:r>
          <w:rPr>
            <w:noProof/>
          </w:rPr>
          <w:tab/>
        </w:r>
        <w:r>
          <w:rPr>
            <w:noProof/>
          </w:rPr>
          <w:fldChar w:fldCharType="begin"/>
        </w:r>
        <w:r>
          <w:rPr>
            <w:noProof/>
          </w:rPr>
          <w:instrText xml:space="preserve"> PAGEREF _Toc222580638 \h </w:instrText>
        </w:r>
      </w:ins>
      <w:r>
        <w:rPr>
          <w:noProof/>
        </w:rPr>
      </w:r>
      <w:r>
        <w:rPr>
          <w:noProof/>
        </w:rPr>
        <w:fldChar w:fldCharType="separate"/>
      </w:r>
      <w:ins w:id="333" w:author="Aleksander Hansen" w:date="2013-02-15T21:18:00Z">
        <w:r w:rsidR="00DE5CF7">
          <w:rPr>
            <w:noProof/>
          </w:rPr>
          <w:t>60</w:t>
        </w:r>
      </w:ins>
      <w:ins w:id="334" w:author="Aleksander Hansen" w:date="2013-02-15T20:42:00Z">
        <w:r>
          <w:rPr>
            <w:noProof/>
          </w:rPr>
          <w:fldChar w:fldCharType="end"/>
        </w:r>
      </w:ins>
    </w:p>
    <w:p w14:paraId="7D42A714" w14:textId="77777777" w:rsidR="003D168C" w:rsidRDefault="003D168C">
      <w:pPr>
        <w:pStyle w:val="TOC1"/>
        <w:tabs>
          <w:tab w:val="right" w:leader="dot" w:pos="9080"/>
        </w:tabs>
        <w:rPr>
          <w:ins w:id="335" w:author="Aleksander Hansen" w:date="2013-02-15T20:42:00Z"/>
          <w:b w:val="0"/>
          <w:noProof/>
          <w:lang w:eastAsia="ja-JP"/>
        </w:rPr>
      </w:pPr>
      <w:ins w:id="336" w:author="Aleksander Hansen" w:date="2013-02-15T20:42:00Z">
        <w:r w:rsidRPr="00413E24">
          <w:rPr>
            <w:rFonts w:ascii="Calibri" w:hAnsi="Calibri"/>
            <w:noProof/>
          </w:rPr>
          <w:t>Hull, Chapter 5: Determination of Forward and Futures Prices</w:t>
        </w:r>
        <w:r>
          <w:rPr>
            <w:noProof/>
          </w:rPr>
          <w:tab/>
        </w:r>
        <w:r>
          <w:rPr>
            <w:noProof/>
          </w:rPr>
          <w:fldChar w:fldCharType="begin"/>
        </w:r>
        <w:r>
          <w:rPr>
            <w:noProof/>
          </w:rPr>
          <w:instrText xml:space="preserve"> PAGEREF _Toc222580639 \h </w:instrText>
        </w:r>
      </w:ins>
      <w:r>
        <w:rPr>
          <w:noProof/>
        </w:rPr>
      </w:r>
      <w:r>
        <w:rPr>
          <w:noProof/>
        </w:rPr>
        <w:fldChar w:fldCharType="separate"/>
      </w:r>
      <w:ins w:id="337" w:author="Aleksander Hansen" w:date="2013-02-15T21:18:00Z">
        <w:r w:rsidR="00DE5CF7">
          <w:rPr>
            <w:noProof/>
          </w:rPr>
          <w:t>61</w:t>
        </w:r>
      </w:ins>
      <w:ins w:id="338" w:author="Aleksander Hansen" w:date="2013-02-15T20:42:00Z">
        <w:r>
          <w:rPr>
            <w:noProof/>
          </w:rPr>
          <w:fldChar w:fldCharType="end"/>
        </w:r>
      </w:ins>
    </w:p>
    <w:p w14:paraId="0110A4DA" w14:textId="77777777" w:rsidR="003D168C" w:rsidRDefault="003D168C">
      <w:pPr>
        <w:pStyle w:val="TOC2"/>
        <w:tabs>
          <w:tab w:val="right" w:leader="dot" w:pos="9080"/>
        </w:tabs>
        <w:rPr>
          <w:ins w:id="339" w:author="Aleksander Hansen" w:date="2013-02-15T20:42:00Z"/>
          <w:b/>
          <w:noProof/>
          <w:sz w:val="24"/>
          <w:szCs w:val="24"/>
          <w:lang w:eastAsia="ja-JP"/>
        </w:rPr>
      </w:pPr>
      <w:ins w:id="340" w:author="Aleksander Hansen" w:date="2013-02-15T20:42:00Z">
        <w:r>
          <w:rPr>
            <w:noProof/>
          </w:rPr>
          <w:t>Differentiate between investment and consumption assets</w:t>
        </w:r>
        <w:r>
          <w:rPr>
            <w:noProof/>
          </w:rPr>
          <w:tab/>
        </w:r>
        <w:r>
          <w:rPr>
            <w:noProof/>
          </w:rPr>
          <w:fldChar w:fldCharType="begin"/>
        </w:r>
        <w:r>
          <w:rPr>
            <w:noProof/>
          </w:rPr>
          <w:instrText xml:space="preserve"> PAGEREF _Toc222580640 \h </w:instrText>
        </w:r>
      </w:ins>
      <w:r>
        <w:rPr>
          <w:noProof/>
        </w:rPr>
      </w:r>
      <w:r>
        <w:rPr>
          <w:noProof/>
        </w:rPr>
        <w:fldChar w:fldCharType="separate"/>
      </w:r>
      <w:ins w:id="341" w:author="Aleksander Hansen" w:date="2013-02-15T21:18:00Z">
        <w:r w:rsidR="00DE5CF7">
          <w:rPr>
            <w:noProof/>
          </w:rPr>
          <w:t>62</w:t>
        </w:r>
      </w:ins>
      <w:ins w:id="342" w:author="Aleksander Hansen" w:date="2013-02-15T20:42:00Z">
        <w:r>
          <w:rPr>
            <w:noProof/>
          </w:rPr>
          <w:fldChar w:fldCharType="end"/>
        </w:r>
      </w:ins>
    </w:p>
    <w:p w14:paraId="7690F8F6" w14:textId="77777777" w:rsidR="003D168C" w:rsidRDefault="003D168C">
      <w:pPr>
        <w:pStyle w:val="TOC2"/>
        <w:tabs>
          <w:tab w:val="right" w:leader="dot" w:pos="9080"/>
        </w:tabs>
        <w:rPr>
          <w:ins w:id="343" w:author="Aleksander Hansen" w:date="2013-02-15T20:42:00Z"/>
          <w:b/>
          <w:noProof/>
          <w:sz w:val="24"/>
          <w:szCs w:val="24"/>
          <w:lang w:eastAsia="ja-JP"/>
        </w:rPr>
      </w:pPr>
      <w:ins w:id="344" w:author="Aleksander Hansen" w:date="2013-02-15T20:42:00Z">
        <w:r>
          <w:rPr>
            <w:noProof/>
          </w:rPr>
          <w:t>Define short</w:t>
        </w:r>
        <w:r w:rsidRPr="00413E24">
          <w:rPr>
            <w:rFonts w:cs="Monaco" w:hint="eastAsia"/>
            <w:noProof/>
          </w:rPr>
          <w:t>‐</w:t>
        </w:r>
        <w:r>
          <w:rPr>
            <w:noProof/>
          </w:rPr>
          <w:t>selling and short squeeze</w:t>
        </w:r>
        <w:r>
          <w:rPr>
            <w:noProof/>
          </w:rPr>
          <w:tab/>
        </w:r>
        <w:r>
          <w:rPr>
            <w:noProof/>
          </w:rPr>
          <w:fldChar w:fldCharType="begin"/>
        </w:r>
        <w:r>
          <w:rPr>
            <w:noProof/>
          </w:rPr>
          <w:instrText xml:space="preserve"> PAGEREF _Toc222580641 \h </w:instrText>
        </w:r>
      </w:ins>
      <w:r>
        <w:rPr>
          <w:noProof/>
        </w:rPr>
      </w:r>
      <w:r>
        <w:rPr>
          <w:noProof/>
        </w:rPr>
        <w:fldChar w:fldCharType="separate"/>
      </w:r>
      <w:ins w:id="345" w:author="Aleksander Hansen" w:date="2013-02-15T21:18:00Z">
        <w:r w:rsidR="00DE5CF7">
          <w:rPr>
            <w:noProof/>
          </w:rPr>
          <w:t>62</w:t>
        </w:r>
      </w:ins>
      <w:ins w:id="346" w:author="Aleksander Hansen" w:date="2013-02-15T20:42:00Z">
        <w:r>
          <w:rPr>
            <w:noProof/>
          </w:rPr>
          <w:fldChar w:fldCharType="end"/>
        </w:r>
      </w:ins>
    </w:p>
    <w:p w14:paraId="32ABF74C" w14:textId="77777777" w:rsidR="003D168C" w:rsidRDefault="003D168C">
      <w:pPr>
        <w:pStyle w:val="TOC2"/>
        <w:tabs>
          <w:tab w:val="right" w:leader="dot" w:pos="9080"/>
        </w:tabs>
        <w:rPr>
          <w:ins w:id="347" w:author="Aleksander Hansen" w:date="2013-02-15T20:42:00Z"/>
          <w:b/>
          <w:noProof/>
          <w:sz w:val="24"/>
          <w:szCs w:val="24"/>
          <w:lang w:eastAsia="ja-JP"/>
        </w:rPr>
      </w:pPr>
      <w:ins w:id="348" w:author="Aleksander Hansen" w:date="2013-02-15T20:42:00Z">
        <w:r>
          <w:rPr>
            <w:noProof/>
          </w:rPr>
          <w:t>Describe the differences between forward and Futures contracts and explain the relationship between forward and spot prices</w:t>
        </w:r>
        <w:r>
          <w:rPr>
            <w:noProof/>
          </w:rPr>
          <w:tab/>
        </w:r>
        <w:r>
          <w:rPr>
            <w:noProof/>
          </w:rPr>
          <w:fldChar w:fldCharType="begin"/>
        </w:r>
        <w:r>
          <w:rPr>
            <w:noProof/>
          </w:rPr>
          <w:instrText xml:space="preserve"> PAGEREF _Toc222580642 \h </w:instrText>
        </w:r>
      </w:ins>
      <w:r>
        <w:rPr>
          <w:noProof/>
        </w:rPr>
      </w:r>
      <w:r>
        <w:rPr>
          <w:noProof/>
        </w:rPr>
        <w:fldChar w:fldCharType="separate"/>
      </w:r>
      <w:ins w:id="349" w:author="Aleksander Hansen" w:date="2013-02-15T21:18:00Z">
        <w:r w:rsidR="00DE5CF7">
          <w:rPr>
            <w:noProof/>
          </w:rPr>
          <w:t>63</w:t>
        </w:r>
      </w:ins>
      <w:ins w:id="350" w:author="Aleksander Hansen" w:date="2013-02-15T20:42:00Z">
        <w:r>
          <w:rPr>
            <w:noProof/>
          </w:rPr>
          <w:fldChar w:fldCharType="end"/>
        </w:r>
      </w:ins>
    </w:p>
    <w:p w14:paraId="0A3ADC47" w14:textId="77777777" w:rsidR="003D168C" w:rsidRDefault="003D168C">
      <w:pPr>
        <w:pStyle w:val="TOC3"/>
        <w:tabs>
          <w:tab w:val="right" w:leader="dot" w:pos="9080"/>
        </w:tabs>
        <w:rPr>
          <w:ins w:id="351" w:author="Aleksander Hansen" w:date="2013-02-15T20:42:00Z"/>
          <w:noProof/>
          <w:sz w:val="24"/>
          <w:szCs w:val="24"/>
          <w:lang w:eastAsia="ja-JP"/>
        </w:rPr>
      </w:pPr>
      <w:ins w:id="352" w:author="Aleksander Hansen" w:date="2013-02-15T20:42:00Z">
        <w:r>
          <w:rPr>
            <w:noProof/>
          </w:rPr>
          <w:t>Differences between forward and Futures contracts</w:t>
        </w:r>
        <w:r>
          <w:rPr>
            <w:noProof/>
          </w:rPr>
          <w:tab/>
        </w:r>
        <w:r>
          <w:rPr>
            <w:noProof/>
          </w:rPr>
          <w:fldChar w:fldCharType="begin"/>
        </w:r>
        <w:r>
          <w:rPr>
            <w:noProof/>
          </w:rPr>
          <w:instrText xml:space="preserve"> PAGEREF _Toc222580643 \h </w:instrText>
        </w:r>
      </w:ins>
      <w:r>
        <w:rPr>
          <w:noProof/>
        </w:rPr>
      </w:r>
      <w:r>
        <w:rPr>
          <w:noProof/>
        </w:rPr>
        <w:fldChar w:fldCharType="separate"/>
      </w:r>
      <w:ins w:id="353" w:author="Aleksander Hansen" w:date="2013-02-15T21:18:00Z">
        <w:r w:rsidR="00DE5CF7">
          <w:rPr>
            <w:noProof/>
          </w:rPr>
          <w:t>63</w:t>
        </w:r>
      </w:ins>
      <w:ins w:id="354" w:author="Aleksander Hansen" w:date="2013-02-15T20:42:00Z">
        <w:r>
          <w:rPr>
            <w:noProof/>
          </w:rPr>
          <w:fldChar w:fldCharType="end"/>
        </w:r>
      </w:ins>
    </w:p>
    <w:p w14:paraId="0F215614" w14:textId="77777777" w:rsidR="003D168C" w:rsidRDefault="003D168C">
      <w:pPr>
        <w:pStyle w:val="TOC3"/>
        <w:tabs>
          <w:tab w:val="right" w:leader="dot" w:pos="9080"/>
        </w:tabs>
        <w:rPr>
          <w:ins w:id="355" w:author="Aleksander Hansen" w:date="2013-02-15T20:42:00Z"/>
          <w:noProof/>
          <w:sz w:val="24"/>
          <w:szCs w:val="24"/>
          <w:lang w:eastAsia="ja-JP"/>
        </w:rPr>
      </w:pPr>
      <w:ins w:id="356" w:author="Aleksander Hansen" w:date="2013-02-15T20:42:00Z">
        <w:r>
          <w:rPr>
            <w:noProof/>
          </w:rPr>
          <w:t>Explain the relationship between forward and spot prices</w:t>
        </w:r>
        <w:r>
          <w:rPr>
            <w:noProof/>
          </w:rPr>
          <w:tab/>
        </w:r>
        <w:r>
          <w:rPr>
            <w:noProof/>
          </w:rPr>
          <w:fldChar w:fldCharType="begin"/>
        </w:r>
        <w:r>
          <w:rPr>
            <w:noProof/>
          </w:rPr>
          <w:instrText xml:space="preserve"> PAGEREF _Toc222580644 \h </w:instrText>
        </w:r>
      </w:ins>
      <w:r>
        <w:rPr>
          <w:noProof/>
        </w:rPr>
      </w:r>
      <w:r>
        <w:rPr>
          <w:noProof/>
        </w:rPr>
        <w:fldChar w:fldCharType="separate"/>
      </w:r>
      <w:ins w:id="357" w:author="Aleksander Hansen" w:date="2013-02-15T21:18:00Z">
        <w:r w:rsidR="00DE5CF7">
          <w:rPr>
            <w:noProof/>
          </w:rPr>
          <w:t>63</w:t>
        </w:r>
      </w:ins>
      <w:ins w:id="358" w:author="Aleksander Hansen" w:date="2013-02-15T20:42:00Z">
        <w:r>
          <w:rPr>
            <w:noProof/>
          </w:rPr>
          <w:fldChar w:fldCharType="end"/>
        </w:r>
      </w:ins>
    </w:p>
    <w:p w14:paraId="0CEFFF48" w14:textId="77777777" w:rsidR="003D168C" w:rsidRDefault="003D168C">
      <w:pPr>
        <w:pStyle w:val="TOC2"/>
        <w:tabs>
          <w:tab w:val="right" w:leader="dot" w:pos="9080"/>
        </w:tabs>
        <w:rPr>
          <w:ins w:id="359" w:author="Aleksander Hansen" w:date="2013-02-15T20:42:00Z"/>
          <w:b/>
          <w:noProof/>
          <w:sz w:val="24"/>
          <w:szCs w:val="24"/>
          <w:lang w:eastAsia="ja-JP"/>
        </w:rPr>
      </w:pPr>
      <w:ins w:id="360" w:author="Aleksander Hansen" w:date="2013-02-15T20:42:00Z">
        <w:r>
          <w:rPr>
            <w:noProof/>
          </w:rPr>
          <w:t>Calculate the forward price, given the underlying asset’s price, with or without short sales and/or consideration to the income or yield of the underlying asset. Describe an arbitrage argument in support of these prices</w:t>
        </w:r>
        <w:r>
          <w:rPr>
            <w:noProof/>
          </w:rPr>
          <w:tab/>
        </w:r>
        <w:r>
          <w:rPr>
            <w:noProof/>
          </w:rPr>
          <w:fldChar w:fldCharType="begin"/>
        </w:r>
        <w:r>
          <w:rPr>
            <w:noProof/>
          </w:rPr>
          <w:instrText xml:space="preserve"> PAGEREF _Toc222580645 \h </w:instrText>
        </w:r>
      </w:ins>
      <w:r>
        <w:rPr>
          <w:noProof/>
        </w:rPr>
      </w:r>
      <w:r>
        <w:rPr>
          <w:noProof/>
        </w:rPr>
        <w:fldChar w:fldCharType="separate"/>
      </w:r>
      <w:ins w:id="361" w:author="Aleksander Hansen" w:date="2013-02-15T21:18:00Z">
        <w:r w:rsidR="00DE5CF7">
          <w:rPr>
            <w:noProof/>
          </w:rPr>
          <w:t>66</w:t>
        </w:r>
      </w:ins>
      <w:ins w:id="362" w:author="Aleksander Hansen" w:date="2013-02-15T20:42:00Z">
        <w:r>
          <w:rPr>
            <w:noProof/>
          </w:rPr>
          <w:fldChar w:fldCharType="end"/>
        </w:r>
      </w:ins>
    </w:p>
    <w:p w14:paraId="6E21219B" w14:textId="77777777" w:rsidR="003D168C" w:rsidRDefault="003D168C">
      <w:pPr>
        <w:pStyle w:val="TOC2"/>
        <w:tabs>
          <w:tab w:val="right" w:leader="dot" w:pos="9080"/>
        </w:tabs>
        <w:rPr>
          <w:ins w:id="363" w:author="Aleksander Hansen" w:date="2013-02-15T20:42:00Z"/>
          <w:b/>
          <w:noProof/>
          <w:sz w:val="24"/>
          <w:szCs w:val="24"/>
          <w:lang w:eastAsia="ja-JP"/>
        </w:rPr>
      </w:pPr>
      <w:ins w:id="364" w:author="Aleksander Hansen" w:date="2013-02-15T20:42:00Z">
        <w:r>
          <w:rPr>
            <w:noProof/>
          </w:rPr>
          <w:t>Explain the relationship between forward and Futures prices</w:t>
        </w:r>
        <w:r>
          <w:rPr>
            <w:noProof/>
          </w:rPr>
          <w:tab/>
        </w:r>
        <w:r>
          <w:rPr>
            <w:noProof/>
          </w:rPr>
          <w:fldChar w:fldCharType="begin"/>
        </w:r>
        <w:r>
          <w:rPr>
            <w:noProof/>
          </w:rPr>
          <w:instrText xml:space="preserve"> PAGEREF _Toc222580646 \h </w:instrText>
        </w:r>
      </w:ins>
      <w:r>
        <w:rPr>
          <w:noProof/>
        </w:rPr>
      </w:r>
      <w:r>
        <w:rPr>
          <w:noProof/>
        </w:rPr>
        <w:fldChar w:fldCharType="separate"/>
      </w:r>
      <w:ins w:id="365" w:author="Aleksander Hansen" w:date="2013-02-15T21:18:00Z">
        <w:r w:rsidR="00DE5CF7">
          <w:rPr>
            <w:noProof/>
          </w:rPr>
          <w:t>67</w:t>
        </w:r>
      </w:ins>
      <w:ins w:id="366" w:author="Aleksander Hansen" w:date="2013-02-15T20:42:00Z">
        <w:r>
          <w:rPr>
            <w:noProof/>
          </w:rPr>
          <w:fldChar w:fldCharType="end"/>
        </w:r>
      </w:ins>
    </w:p>
    <w:p w14:paraId="081316D9" w14:textId="77777777" w:rsidR="003D168C" w:rsidRDefault="003D168C">
      <w:pPr>
        <w:pStyle w:val="TOC2"/>
        <w:tabs>
          <w:tab w:val="right" w:leader="dot" w:pos="9080"/>
        </w:tabs>
        <w:rPr>
          <w:ins w:id="367" w:author="Aleksander Hansen" w:date="2013-02-15T20:42:00Z"/>
          <w:b/>
          <w:noProof/>
          <w:sz w:val="24"/>
          <w:szCs w:val="24"/>
          <w:lang w:eastAsia="ja-JP"/>
        </w:rPr>
      </w:pPr>
      <w:ins w:id="368" w:author="Aleksander Hansen" w:date="2013-02-15T20:42:00Z">
        <w:r>
          <w:rPr>
            <w:noProof/>
          </w:rPr>
          <w:t>Calculate the Futures price on commodities incorporating storage costs and/or convenience yields</w:t>
        </w:r>
        <w:r>
          <w:rPr>
            <w:noProof/>
          </w:rPr>
          <w:tab/>
        </w:r>
        <w:r>
          <w:rPr>
            <w:noProof/>
          </w:rPr>
          <w:fldChar w:fldCharType="begin"/>
        </w:r>
        <w:r>
          <w:rPr>
            <w:noProof/>
          </w:rPr>
          <w:instrText xml:space="preserve"> PAGEREF _Toc222580647 \h </w:instrText>
        </w:r>
      </w:ins>
      <w:r>
        <w:rPr>
          <w:noProof/>
        </w:rPr>
      </w:r>
      <w:r>
        <w:rPr>
          <w:noProof/>
        </w:rPr>
        <w:fldChar w:fldCharType="separate"/>
      </w:r>
      <w:ins w:id="369" w:author="Aleksander Hansen" w:date="2013-02-15T21:18:00Z">
        <w:r w:rsidR="00DE5CF7">
          <w:rPr>
            <w:noProof/>
          </w:rPr>
          <w:t>69</w:t>
        </w:r>
      </w:ins>
      <w:ins w:id="370" w:author="Aleksander Hansen" w:date="2013-02-15T20:42:00Z">
        <w:r>
          <w:rPr>
            <w:noProof/>
          </w:rPr>
          <w:fldChar w:fldCharType="end"/>
        </w:r>
      </w:ins>
    </w:p>
    <w:p w14:paraId="5F6026B9" w14:textId="77777777" w:rsidR="003D168C" w:rsidRDefault="003D168C">
      <w:pPr>
        <w:pStyle w:val="TOC2"/>
        <w:tabs>
          <w:tab w:val="right" w:leader="dot" w:pos="9080"/>
        </w:tabs>
        <w:rPr>
          <w:ins w:id="371" w:author="Aleksander Hansen" w:date="2013-02-15T20:42:00Z"/>
          <w:b/>
          <w:noProof/>
          <w:sz w:val="24"/>
          <w:szCs w:val="24"/>
          <w:lang w:eastAsia="ja-JP"/>
        </w:rPr>
      </w:pPr>
      <w:ins w:id="372" w:author="Aleksander Hansen" w:date="2013-02-15T20:42:00Z">
        <w:r>
          <w:rPr>
            <w:noProof/>
          </w:rPr>
          <w:t>Define and calculate, using the cost</w:t>
        </w:r>
        <w:r w:rsidRPr="00413E24">
          <w:rPr>
            <w:rFonts w:cs="Monaco" w:hint="eastAsia"/>
            <w:noProof/>
          </w:rPr>
          <w:t>‐</w:t>
        </w:r>
        <w:r>
          <w:rPr>
            <w:noProof/>
          </w:rPr>
          <w:t>of</w:t>
        </w:r>
        <w:r w:rsidRPr="00413E24">
          <w:rPr>
            <w:rFonts w:cs="Monaco" w:hint="eastAsia"/>
            <w:noProof/>
          </w:rPr>
          <w:t>‐</w:t>
        </w:r>
        <w:r>
          <w:rPr>
            <w:noProof/>
          </w:rPr>
          <w:t>carry model, forward prices where the underlying asset either does or does not have interim cash flows</w:t>
        </w:r>
        <w:r>
          <w:rPr>
            <w:noProof/>
          </w:rPr>
          <w:tab/>
        </w:r>
        <w:r>
          <w:rPr>
            <w:noProof/>
          </w:rPr>
          <w:fldChar w:fldCharType="begin"/>
        </w:r>
        <w:r>
          <w:rPr>
            <w:noProof/>
          </w:rPr>
          <w:instrText xml:space="preserve"> PAGEREF _Toc222580648 \h </w:instrText>
        </w:r>
      </w:ins>
      <w:r>
        <w:rPr>
          <w:noProof/>
        </w:rPr>
      </w:r>
      <w:r>
        <w:rPr>
          <w:noProof/>
        </w:rPr>
        <w:fldChar w:fldCharType="separate"/>
      </w:r>
      <w:ins w:id="373" w:author="Aleksander Hansen" w:date="2013-02-15T21:18:00Z">
        <w:r w:rsidR="00DE5CF7">
          <w:rPr>
            <w:noProof/>
          </w:rPr>
          <w:t>70</w:t>
        </w:r>
      </w:ins>
      <w:ins w:id="374" w:author="Aleksander Hansen" w:date="2013-02-15T20:42:00Z">
        <w:r>
          <w:rPr>
            <w:noProof/>
          </w:rPr>
          <w:fldChar w:fldCharType="end"/>
        </w:r>
      </w:ins>
    </w:p>
    <w:p w14:paraId="06BA6146" w14:textId="77777777" w:rsidR="003D168C" w:rsidRDefault="003D168C">
      <w:pPr>
        <w:pStyle w:val="TOC2"/>
        <w:tabs>
          <w:tab w:val="right" w:leader="dot" w:pos="9080"/>
        </w:tabs>
        <w:rPr>
          <w:ins w:id="375" w:author="Aleksander Hansen" w:date="2013-02-15T20:42:00Z"/>
          <w:b/>
          <w:noProof/>
          <w:sz w:val="24"/>
          <w:szCs w:val="24"/>
          <w:lang w:eastAsia="ja-JP"/>
        </w:rPr>
      </w:pPr>
      <w:ins w:id="376" w:author="Aleksander Hansen" w:date="2013-02-15T20:42:00Z">
        <w:r>
          <w:rPr>
            <w:noProof/>
          </w:rPr>
          <w:t>Describe the various delivery options available in the Futures markets and how they can influence Futures prices</w:t>
        </w:r>
        <w:r>
          <w:rPr>
            <w:noProof/>
          </w:rPr>
          <w:tab/>
        </w:r>
        <w:r>
          <w:rPr>
            <w:noProof/>
          </w:rPr>
          <w:fldChar w:fldCharType="begin"/>
        </w:r>
        <w:r>
          <w:rPr>
            <w:noProof/>
          </w:rPr>
          <w:instrText xml:space="preserve"> PAGEREF _Toc222580649 \h </w:instrText>
        </w:r>
      </w:ins>
      <w:r>
        <w:rPr>
          <w:noProof/>
        </w:rPr>
      </w:r>
      <w:r>
        <w:rPr>
          <w:noProof/>
        </w:rPr>
        <w:fldChar w:fldCharType="separate"/>
      </w:r>
      <w:ins w:id="377" w:author="Aleksander Hansen" w:date="2013-02-15T21:18:00Z">
        <w:r w:rsidR="00DE5CF7">
          <w:rPr>
            <w:noProof/>
          </w:rPr>
          <w:t>71</w:t>
        </w:r>
      </w:ins>
      <w:ins w:id="378" w:author="Aleksander Hansen" w:date="2013-02-15T20:42:00Z">
        <w:r>
          <w:rPr>
            <w:noProof/>
          </w:rPr>
          <w:fldChar w:fldCharType="end"/>
        </w:r>
      </w:ins>
    </w:p>
    <w:p w14:paraId="37327AA5" w14:textId="77777777" w:rsidR="003D168C" w:rsidRDefault="003D168C">
      <w:pPr>
        <w:pStyle w:val="TOC2"/>
        <w:tabs>
          <w:tab w:val="right" w:leader="dot" w:pos="9080"/>
        </w:tabs>
        <w:rPr>
          <w:ins w:id="379" w:author="Aleksander Hansen" w:date="2013-02-15T20:42:00Z"/>
          <w:b/>
          <w:noProof/>
          <w:sz w:val="24"/>
          <w:szCs w:val="24"/>
          <w:lang w:eastAsia="ja-JP"/>
        </w:rPr>
      </w:pPr>
      <w:ins w:id="380" w:author="Aleksander Hansen" w:date="2013-02-15T20:42:00Z">
        <w:r>
          <w:rPr>
            <w:noProof/>
          </w:rPr>
          <w:t>Analyze the relationship between current Futures prices and expected future spot prices, including impact of systematic and nonsystematic risk.</w:t>
        </w:r>
        <w:r>
          <w:rPr>
            <w:noProof/>
          </w:rPr>
          <w:tab/>
        </w:r>
        <w:r>
          <w:rPr>
            <w:noProof/>
          </w:rPr>
          <w:fldChar w:fldCharType="begin"/>
        </w:r>
        <w:r>
          <w:rPr>
            <w:noProof/>
          </w:rPr>
          <w:instrText xml:space="preserve"> PAGEREF _Toc222580650 \h </w:instrText>
        </w:r>
      </w:ins>
      <w:r>
        <w:rPr>
          <w:noProof/>
        </w:rPr>
      </w:r>
      <w:r>
        <w:rPr>
          <w:noProof/>
        </w:rPr>
        <w:fldChar w:fldCharType="separate"/>
      </w:r>
      <w:ins w:id="381" w:author="Aleksander Hansen" w:date="2013-02-15T21:18:00Z">
        <w:r w:rsidR="00DE5CF7">
          <w:rPr>
            <w:noProof/>
          </w:rPr>
          <w:t>72</w:t>
        </w:r>
      </w:ins>
      <w:ins w:id="382" w:author="Aleksander Hansen" w:date="2013-02-15T20:42:00Z">
        <w:r>
          <w:rPr>
            <w:noProof/>
          </w:rPr>
          <w:fldChar w:fldCharType="end"/>
        </w:r>
      </w:ins>
    </w:p>
    <w:p w14:paraId="2697D8F8" w14:textId="77777777" w:rsidR="003D168C" w:rsidRDefault="003D168C">
      <w:pPr>
        <w:pStyle w:val="TOC3"/>
        <w:tabs>
          <w:tab w:val="right" w:leader="dot" w:pos="9080"/>
        </w:tabs>
        <w:rPr>
          <w:ins w:id="383" w:author="Aleksander Hansen" w:date="2013-02-15T20:42:00Z"/>
          <w:noProof/>
          <w:sz w:val="24"/>
          <w:szCs w:val="24"/>
          <w:lang w:eastAsia="ja-JP"/>
        </w:rPr>
      </w:pPr>
      <w:ins w:id="384" w:author="Aleksander Hansen" w:date="2013-02-15T20:42:00Z">
        <w:r>
          <w:rPr>
            <w:noProof/>
          </w:rPr>
          <w:t>Analyze the relationship between current Futures prices and expected future spot prices</w:t>
        </w:r>
        <w:r>
          <w:rPr>
            <w:noProof/>
          </w:rPr>
          <w:tab/>
        </w:r>
        <w:r>
          <w:rPr>
            <w:noProof/>
          </w:rPr>
          <w:fldChar w:fldCharType="begin"/>
        </w:r>
        <w:r>
          <w:rPr>
            <w:noProof/>
          </w:rPr>
          <w:instrText xml:space="preserve"> PAGEREF _Toc222580651 \h </w:instrText>
        </w:r>
      </w:ins>
      <w:r>
        <w:rPr>
          <w:noProof/>
        </w:rPr>
      </w:r>
      <w:r>
        <w:rPr>
          <w:noProof/>
        </w:rPr>
        <w:fldChar w:fldCharType="separate"/>
      </w:r>
      <w:ins w:id="385" w:author="Aleksander Hansen" w:date="2013-02-15T21:18:00Z">
        <w:r w:rsidR="00DE5CF7">
          <w:rPr>
            <w:noProof/>
          </w:rPr>
          <w:t>72</w:t>
        </w:r>
      </w:ins>
      <w:ins w:id="386" w:author="Aleksander Hansen" w:date="2013-02-15T20:42:00Z">
        <w:r>
          <w:rPr>
            <w:noProof/>
          </w:rPr>
          <w:fldChar w:fldCharType="end"/>
        </w:r>
      </w:ins>
    </w:p>
    <w:p w14:paraId="2A6B7172" w14:textId="77777777" w:rsidR="003D168C" w:rsidRDefault="003D168C">
      <w:pPr>
        <w:pStyle w:val="TOC3"/>
        <w:tabs>
          <w:tab w:val="right" w:leader="dot" w:pos="9080"/>
        </w:tabs>
        <w:rPr>
          <w:ins w:id="387" w:author="Aleksander Hansen" w:date="2013-02-15T20:42:00Z"/>
          <w:noProof/>
          <w:sz w:val="24"/>
          <w:szCs w:val="24"/>
          <w:lang w:eastAsia="ja-JP"/>
        </w:rPr>
      </w:pPr>
      <w:ins w:id="388" w:author="Aleksander Hansen" w:date="2013-02-15T20:42:00Z">
        <w:r>
          <w:rPr>
            <w:noProof/>
          </w:rPr>
          <w:t>The impact of systemic and non-systemic risk</w:t>
        </w:r>
        <w:r>
          <w:rPr>
            <w:noProof/>
          </w:rPr>
          <w:tab/>
        </w:r>
        <w:r>
          <w:rPr>
            <w:noProof/>
          </w:rPr>
          <w:fldChar w:fldCharType="begin"/>
        </w:r>
        <w:r>
          <w:rPr>
            <w:noProof/>
          </w:rPr>
          <w:instrText xml:space="preserve"> PAGEREF _Toc222580652 \h </w:instrText>
        </w:r>
      </w:ins>
      <w:r>
        <w:rPr>
          <w:noProof/>
        </w:rPr>
      </w:r>
      <w:r>
        <w:rPr>
          <w:noProof/>
        </w:rPr>
        <w:fldChar w:fldCharType="separate"/>
      </w:r>
      <w:ins w:id="389" w:author="Aleksander Hansen" w:date="2013-02-15T21:18:00Z">
        <w:r w:rsidR="00DE5CF7">
          <w:rPr>
            <w:noProof/>
          </w:rPr>
          <w:t>72</w:t>
        </w:r>
      </w:ins>
      <w:ins w:id="390" w:author="Aleksander Hansen" w:date="2013-02-15T20:42:00Z">
        <w:r>
          <w:rPr>
            <w:noProof/>
          </w:rPr>
          <w:fldChar w:fldCharType="end"/>
        </w:r>
      </w:ins>
    </w:p>
    <w:p w14:paraId="76EBE399" w14:textId="77777777" w:rsidR="003D168C" w:rsidRDefault="003D168C">
      <w:pPr>
        <w:pStyle w:val="TOC2"/>
        <w:tabs>
          <w:tab w:val="right" w:leader="dot" w:pos="9080"/>
        </w:tabs>
        <w:rPr>
          <w:ins w:id="391" w:author="Aleksander Hansen" w:date="2013-02-15T20:42:00Z"/>
          <w:b/>
          <w:noProof/>
          <w:sz w:val="24"/>
          <w:szCs w:val="24"/>
          <w:lang w:eastAsia="ja-JP"/>
        </w:rPr>
      </w:pPr>
      <w:ins w:id="392" w:author="Aleksander Hansen" w:date="2013-02-15T20:42:00Z">
        <w:r>
          <w:rPr>
            <w:noProof/>
          </w:rPr>
          <w:t>Define contango and backwardation, interpret the effect contango or backwardation may have on the relationship between commodity Futures and spot prices, and relate the cost</w:t>
        </w:r>
        <w:r w:rsidRPr="00413E24">
          <w:rPr>
            <w:rFonts w:cs="Monaco" w:hint="eastAsia"/>
            <w:noProof/>
          </w:rPr>
          <w:t>‐</w:t>
        </w:r>
        <w:r>
          <w:rPr>
            <w:noProof/>
          </w:rPr>
          <w:t>of</w:t>
        </w:r>
        <w:r w:rsidRPr="00413E24">
          <w:rPr>
            <w:rFonts w:cs="Monaco" w:hint="eastAsia"/>
            <w:noProof/>
          </w:rPr>
          <w:t>‐</w:t>
        </w:r>
        <w:r>
          <w:rPr>
            <w:noProof/>
          </w:rPr>
          <w:t>carry model to contango and backwardation</w:t>
        </w:r>
        <w:r>
          <w:rPr>
            <w:noProof/>
          </w:rPr>
          <w:tab/>
        </w:r>
        <w:r>
          <w:rPr>
            <w:noProof/>
          </w:rPr>
          <w:fldChar w:fldCharType="begin"/>
        </w:r>
        <w:r>
          <w:rPr>
            <w:noProof/>
          </w:rPr>
          <w:instrText xml:space="preserve"> PAGEREF _Toc222580653 \h </w:instrText>
        </w:r>
      </w:ins>
      <w:r>
        <w:rPr>
          <w:noProof/>
        </w:rPr>
      </w:r>
      <w:r>
        <w:rPr>
          <w:noProof/>
        </w:rPr>
        <w:fldChar w:fldCharType="separate"/>
      </w:r>
      <w:ins w:id="393" w:author="Aleksander Hansen" w:date="2013-02-15T21:18:00Z">
        <w:r w:rsidR="00DE5CF7">
          <w:rPr>
            <w:noProof/>
          </w:rPr>
          <w:t>73</w:t>
        </w:r>
      </w:ins>
      <w:ins w:id="394" w:author="Aleksander Hansen" w:date="2013-02-15T20:42:00Z">
        <w:r>
          <w:rPr>
            <w:noProof/>
          </w:rPr>
          <w:fldChar w:fldCharType="end"/>
        </w:r>
      </w:ins>
    </w:p>
    <w:p w14:paraId="528765D5" w14:textId="77777777" w:rsidR="003D168C" w:rsidRDefault="003D168C">
      <w:pPr>
        <w:pStyle w:val="TOC3"/>
        <w:tabs>
          <w:tab w:val="right" w:leader="dot" w:pos="9080"/>
        </w:tabs>
        <w:rPr>
          <w:ins w:id="395" w:author="Aleksander Hansen" w:date="2013-02-15T20:42:00Z"/>
          <w:noProof/>
          <w:sz w:val="24"/>
          <w:szCs w:val="24"/>
          <w:lang w:eastAsia="ja-JP"/>
        </w:rPr>
      </w:pPr>
      <w:ins w:id="396" w:author="Aleksander Hansen" w:date="2013-02-15T20:42:00Z">
        <w:r>
          <w:rPr>
            <w:noProof/>
          </w:rPr>
          <w:t>Contango</w:t>
        </w:r>
        <w:r>
          <w:rPr>
            <w:noProof/>
          </w:rPr>
          <w:tab/>
        </w:r>
        <w:r>
          <w:rPr>
            <w:noProof/>
          </w:rPr>
          <w:fldChar w:fldCharType="begin"/>
        </w:r>
        <w:r>
          <w:rPr>
            <w:noProof/>
          </w:rPr>
          <w:instrText xml:space="preserve"> PAGEREF _Toc222580654 \h </w:instrText>
        </w:r>
      </w:ins>
      <w:r>
        <w:rPr>
          <w:noProof/>
        </w:rPr>
      </w:r>
      <w:r>
        <w:rPr>
          <w:noProof/>
        </w:rPr>
        <w:fldChar w:fldCharType="separate"/>
      </w:r>
      <w:ins w:id="397" w:author="Aleksander Hansen" w:date="2013-02-15T21:18:00Z">
        <w:r w:rsidR="00DE5CF7">
          <w:rPr>
            <w:noProof/>
          </w:rPr>
          <w:t>73</w:t>
        </w:r>
      </w:ins>
      <w:ins w:id="398" w:author="Aleksander Hansen" w:date="2013-02-15T20:42:00Z">
        <w:r>
          <w:rPr>
            <w:noProof/>
          </w:rPr>
          <w:fldChar w:fldCharType="end"/>
        </w:r>
      </w:ins>
    </w:p>
    <w:p w14:paraId="2F5A82F5" w14:textId="77777777" w:rsidR="003D168C" w:rsidRDefault="003D168C">
      <w:pPr>
        <w:pStyle w:val="TOC3"/>
        <w:tabs>
          <w:tab w:val="right" w:leader="dot" w:pos="9080"/>
        </w:tabs>
        <w:rPr>
          <w:ins w:id="399" w:author="Aleksander Hansen" w:date="2013-02-15T20:42:00Z"/>
          <w:noProof/>
          <w:sz w:val="24"/>
          <w:szCs w:val="24"/>
          <w:lang w:eastAsia="ja-JP"/>
        </w:rPr>
      </w:pPr>
      <w:ins w:id="400" w:author="Aleksander Hansen" w:date="2013-02-15T20:42:00Z">
        <w:r>
          <w:rPr>
            <w:noProof/>
          </w:rPr>
          <w:t>Backwardation</w:t>
        </w:r>
        <w:r>
          <w:rPr>
            <w:noProof/>
          </w:rPr>
          <w:tab/>
        </w:r>
        <w:r>
          <w:rPr>
            <w:noProof/>
          </w:rPr>
          <w:fldChar w:fldCharType="begin"/>
        </w:r>
        <w:r>
          <w:rPr>
            <w:noProof/>
          </w:rPr>
          <w:instrText xml:space="preserve"> PAGEREF _Toc222580655 \h </w:instrText>
        </w:r>
      </w:ins>
      <w:r>
        <w:rPr>
          <w:noProof/>
        </w:rPr>
      </w:r>
      <w:r>
        <w:rPr>
          <w:noProof/>
        </w:rPr>
        <w:fldChar w:fldCharType="separate"/>
      </w:r>
      <w:ins w:id="401" w:author="Aleksander Hansen" w:date="2013-02-15T21:18:00Z">
        <w:r w:rsidR="00DE5CF7">
          <w:rPr>
            <w:noProof/>
          </w:rPr>
          <w:t>73</w:t>
        </w:r>
      </w:ins>
      <w:ins w:id="402" w:author="Aleksander Hansen" w:date="2013-02-15T20:42:00Z">
        <w:r>
          <w:rPr>
            <w:noProof/>
          </w:rPr>
          <w:fldChar w:fldCharType="end"/>
        </w:r>
      </w:ins>
    </w:p>
    <w:p w14:paraId="3E5EBE08" w14:textId="77777777" w:rsidR="003D168C" w:rsidRDefault="003D168C">
      <w:pPr>
        <w:pStyle w:val="TOC3"/>
        <w:tabs>
          <w:tab w:val="right" w:leader="dot" w:pos="9080"/>
        </w:tabs>
        <w:rPr>
          <w:ins w:id="403" w:author="Aleksander Hansen" w:date="2013-02-15T20:42:00Z"/>
          <w:noProof/>
          <w:sz w:val="24"/>
          <w:szCs w:val="24"/>
          <w:lang w:eastAsia="ja-JP"/>
        </w:rPr>
      </w:pPr>
      <w:ins w:id="404" w:author="Aleksander Hansen" w:date="2013-02-15T20:42:00Z">
        <w:r>
          <w:rPr>
            <w:noProof/>
          </w:rPr>
          <w:t>Relationship between commodity Future and spot prices, and how it relates to the cost of carry model</w:t>
        </w:r>
        <w:r>
          <w:rPr>
            <w:noProof/>
          </w:rPr>
          <w:tab/>
        </w:r>
        <w:r>
          <w:rPr>
            <w:noProof/>
          </w:rPr>
          <w:fldChar w:fldCharType="begin"/>
        </w:r>
        <w:r>
          <w:rPr>
            <w:noProof/>
          </w:rPr>
          <w:instrText xml:space="preserve"> PAGEREF _Toc222580656 \h </w:instrText>
        </w:r>
      </w:ins>
      <w:r>
        <w:rPr>
          <w:noProof/>
        </w:rPr>
      </w:r>
      <w:r>
        <w:rPr>
          <w:noProof/>
        </w:rPr>
        <w:fldChar w:fldCharType="separate"/>
      </w:r>
      <w:ins w:id="405" w:author="Aleksander Hansen" w:date="2013-02-15T21:18:00Z">
        <w:r w:rsidR="00DE5CF7">
          <w:rPr>
            <w:noProof/>
          </w:rPr>
          <w:t>73</w:t>
        </w:r>
      </w:ins>
      <w:ins w:id="406" w:author="Aleksander Hansen" w:date="2013-02-15T20:42:00Z">
        <w:r>
          <w:rPr>
            <w:noProof/>
          </w:rPr>
          <w:fldChar w:fldCharType="end"/>
        </w:r>
      </w:ins>
    </w:p>
    <w:p w14:paraId="53AD0841" w14:textId="77777777" w:rsidR="003D168C" w:rsidRDefault="003D168C">
      <w:pPr>
        <w:pStyle w:val="TOC2"/>
        <w:tabs>
          <w:tab w:val="right" w:leader="dot" w:pos="9080"/>
        </w:tabs>
        <w:rPr>
          <w:ins w:id="407" w:author="Aleksander Hansen" w:date="2013-02-15T20:42:00Z"/>
          <w:b/>
          <w:noProof/>
          <w:sz w:val="24"/>
          <w:szCs w:val="24"/>
          <w:lang w:eastAsia="ja-JP"/>
        </w:rPr>
      </w:pPr>
      <w:ins w:id="408" w:author="Aleksander Hansen" w:date="2013-02-15T20:42:00Z">
        <w:r>
          <w:rPr>
            <w:noProof/>
          </w:rPr>
          <w:t>Chapter Summary</w:t>
        </w:r>
        <w:r>
          <w:rPr>
            <w:noProof/>
          </w:rPr>
          <w:tab/>
        </w:r>
        <w:r>
          <w:rPr>
            <w:noProof/>
          </w:rPr>
          <w:fldChar w:fldCharType="begin"/>
        </w:r>
        <w:r>
          <w:rPr>
            <w:noProof/>
          </w:rPr>
          <w:instrText xml:space="preserve"> PAGEREF _Toc222580657 \h </w:instrText>
        </w:r>
      </w:ins>
      <w:r>
        <w:rPr>
          <w:noProof/>
        </w:rPr>
      </w:r>
      <w:r>
        <w:rPr>
          <w:noProof/>
        </w:rPr>
        <w:fldChar w:fldCharType="separate"/>
      </w:r>
      <w:ins w:id="409" w:author="Aleksander Hansen" w:date="2013-02-15T21:18:00Z">
        <w:r w:rsidR="00DE5CF7">
          <w:rPr>
            <w:noProof/>
          </w:rPr>
          <w:t>74</w:t>
        </w:r>
      </w:ins>
      <w:ins w:id="410" w:author="Aleksander Hansen" w:date="2013-02-15T20:42:00Z">
        <w:r>
          <w:rPr>
            <w:noProof/>
          </w:rPr>
          <w:fldChar w:fldCharType="end"/>
        </w:r>
      </w:ins>
    </w:p>
    <w:p w14:paraId="30228D2A" w14:textId="77777777" w:rsidR="003D168C" w:rsidRDefault="003D168C">
      <w:pPr>
        <w:pStyle w:val="TOC2"/>
        <w:tabs>
          <w:tab w:val="right" w:leader="dot" w:pos="9080"/>
        </w:tabs>
        <w:rPr>
          <w:ins w:id="411" w:author="Aleksander Hansen" w:date="2013-02-15T20:42:00Z"/>
          <w:b/>
          <w:noProof/>
          <w:sz w:val="24"/>
          <w:szCs w:val="24"/>
          <w:lang w:eastAsia="ja-JP"/>
        </w:rPr>
      </w:pPr>
      <w:ins w:id="412" w:author="Aleksander Hansen" w:date="2013-02-15T20:42:00Z">
        <w:r>
          <w:rPr>
            <w:noProof/>
          </w:rPr>
          <w:t>5 Questions &amp; Answers</w:t>
        </w:r>
        <w:r>
          <w:rPr>
            <w:noProof/>
          </w:rPr>
          <w:tab/>
        </w:r>
        <w:r>
          <w:rPr>
            <w:noProof/>
          </w:rPr>
          <w:fldChar w:fldCharType="begin"/>
        </w:r>
        <w:r>
          <w:rPr>
            <w:noProof/>
          </w:rPr>
          <w:instrText xml:space="preserve"> PAGEREF _Toc222580658 \h </w:instrText>
        </w:r>
      </w:ins>
      <w:r>
        <w:rPr>
          <w:noProof/>
        </w:rPr>
      </w:r>
      <w:r>
        <w:rPr>
          <w:noProof/>
        </w:rPr>
        <w:fldChar w:fldCharType="separate"/>
      </w:r>
      <w:ins w:id="413" w:author="Aleksander Hansen" w:date="2013-02-15T21:18:00Z">
        <w:r w:rsidR="00DE5CF7">
          <w:rPr>
            <w:noProof/>
          </w:rPr>
          <w:t>75</w:t>
        </w:r>
      </w:ins>
      <w:ins w:id="414" w:author="Aleksander Hansen" w:date="2013-02-15T20:42:00Z">
        <w:r>
          <w:rPr>
            <w:noProof/>
          </w:rPr>
          <w:fldChar w:fldCharType="end"/>
        </w:r>
      </w:ins>
    </w:p>
    <w:p w14:paraId="388E5F26" w14:textId="77777777" w:rsidR="003D168C" w:rsidRDefault="003D168C">
      <w:pPr>
        <w:pStyle w:val="TOC3"/>
        <w:tabs>
          <w:tab w:val="right" w:leader="dot" w:pos="9080"/>
        </w:tabs>
        <w:rPr>
          <w:ins w:id="415" w:author="Aleksander Hansen" w:date="2013-02-15T20:42:00Z"/>
          <w:noProof/>
          <w:sz w:val="24"/>
          <w:szCs w:val="24"/>
          <w:lang w:eastAsia="ja-JP"/>
        </w:rPr>
      </w:pPr>
      <w:ins w:id="416" w:author="Aleksander Hansen" w:date="2013-02-15T20:42:00Z">
        <w:r>
          <w:rPr>
            <w:noProof/>
          </w:rPr>
          <w:t>Questions</w:t>
        </w:r>
        <w:r>
          <w:rPr>
            <w:noProof/>
          </w:rPr>
          <w:tab/>
        </w:r>
        <w:r>
          <w:rPr>
            <w:noProof/>
          </w:rPr>
          <w:fldChar w:fldCharType="begin"/>
        </w:r>
        <w:r>
          <w:rPr>
            <w:noProof/>
          </w:rPr>
          <w:instrText xml:space="preserve"> PAGEREF _Toc222580659 \h </w:instrText>
        </w:r>
      </w:ins>
      <w:r>
        <w:rPr>
          <w:noProof/>
        </w:rPr>
      </w:r>
      <w:r>
        <w:rPr>
          <w:noProof/>
        </w:rPr>
        <w:fldChar w:fldCharType="separate"/>
      </w:r>
      <w:ins w:id="417" w:author="Aleksander Hansen" w:date="2013-02-15T21:18:00Z">
        <w:r w:rsidR="00DE5CF7">
          <w:rPr>
            <w:noProof/>
          </w:rPr>
          <w:t>75</w:t>
        </w:r>
      </w:ins>
      <w:ins w:id="418" w:author="Aleksander Hansen" w:date="2013-02-15T20:42:00Z">
        <w:r>
          <w:rPr>
            <w:noProof/>
          </w:rPr>
          <w:fldChar w:fldCharType="end"/>
        </w:r>
      </w:ins>
    </w:p>
    <w:p w14:paraId="48E4F4F1" w14:textId="77777777" w:rsidR="003D168C" w:rsidRDefault="003D168C">
      <w:pPr>
        <w:pStyle w:val="TOC3"/>
        <w:tabs>
          <w:tab w:val="right" w:leader="dot" w:pos="9080"/>
        </w:tabs>
        <w:rPr>
          <w:ins w:id="419" w:author="Aleksander Hansen" w:date="2013-02-15T20:42:00Z"/>
          <w:noProof/>
          <w:sz w:val="24"/>
          <w:szCs w:val="24"/>
          <w:lang w:eastAsia="ja-JP"/>
        </w:rPr>
      </w:pPr>
      <w:ins w:id="420" w:author="Aleksander Hansen" w:date="2013-02-15T20:42:00Z">
        <w:r>
          <w:rPr>
            <w:noProof/>
          </w:rPr>
          <w:t>Answers</w:t>
        </w:r>
        <w:r>
          <w:rPr>
            <w:noProof/>
          </w:rPr>
          <w:tab/>
        </w:r>
        <w:r>
          <w:rPr>
            <w:noProof/>
          </w:rPr>
          <w:fldChar w:fldCharType="begin"/>
        </w:r>
        <w:r>
          <w:rPr>
            <w:noProof/>
          </w:rPr>
          <w:instrText xml:space="preserve"> PAGEREF _Toc222580660 \h </w:instrText>
        </w:r>
      </w:ins>
      <w:r>
        <w:rPr>
          <w:noProof/>
        </w:rPr>
      </w:r>
      <w:r>
        <w:rPr>
          <w:noProof/>
        </w:rPr>
        <w:fldChar w:fldCharType="separate"/>
      </w:r>
      <w:ins w:id="421" w:author="Aleksander Hansen" w:date="2013-02-15T21:18:00Z">
        <w:r w:rsidR="00DE5CF7">
          <w:rPr>
            <w:noProof/>
          </w:rPr>
          <w:t>76</w:t>
        </w:r>
      </w:ins>
      <w:ins w:id="422" w:author="Aleksander Hansen" w:date="2013-02-15T20:42:00Z">
        <w:r>
          <w:rPr>
            <w:noProof/>
          </w:rPr>
          <w:fldChar w:fldCharType="end"/>
        </w:r>
      </w:ins>
    </w:p>
    <w:p w14:paraId="1295ADFA" w14:textId="77777777" w:rsidR="003D168C" w:rsidRDefault="003D168C">
      <w:pPr>
        <w:pStyle w:val="TOC1"/>
        <w:tabs>
          <w:tab w:val="right" w:leader="dot" w:pos="9080"/>
        </w:tabs>
        <w:rPr>
          <w:ins w:id="423" w:author="Aleksander Hansen" w:date="2013-02-15T20:42:00Z"/>
          <w:b w:val="0"/>
          <w:noProof/>
          <w:lang w:eastAsia="ja-JP"/>
        </w:rPr>
      </w:pPr>
      <w:ins w:id="424" w:author="Aleksander Hansen" w:date="2013-02-15T20:42:00Z">
        <w:r w:rsidRPr="00413E24">
          <w:rPr>
            <w:rFonts w:ascii="Calibri" w:hAnsi="Calibri"/>
            <w:noProof/>
          </w:rPr>
          <w:t>Hull, Chapter 6: Interest Rate Futures</w:t>
        </w:r>
        <w:r>
          <w:rPr>
            <w:noProof/>
          </w:rPr>
          <w:tab/>
        </w:r>
        <w:r>
          <w:rPr>
            <w:noProof/>
          </w:rPr>
          <w:fldChar w:fldCharType="begin"/>
        </w:r>
        <w:r>
          <w:rPr>
            <w:noProof/>
          </w:rPr>
          <w:instrText xml:space="preserve"> PAGEREF _Toc222580661 \h </w:instrText>
        </w:r>
      </w:ins>
      <w:r>
        <w:rPr>
          <w:noProof/>
        </w:rPr>
      </w:r>
      <w:r>
        <w:rPr>
          <w:noProof/>
        </w:rPr>
        <w:fldChar w:fldCharType="separate"/>
      </w:r>
      <w:ins w:id="425" w:author="Aleksander Hansen" w:date="2013-02-15T21:18:00Z">
        <w:r w:rsidR="00DE5CF7">
          <w:rPr>
            <w:noProof/>
          </w:rPr>
          <w:t>77</w:t>
        </w:r>
      </w:ins>
      <w:ins w:id="426" w:author="Aleksander Hansen" w:date="2013-02-15T20:42:00Z">
        <w:r>
          <w:rPr>
            <w:noProof/>
          </w:rPr>
          <w:fldChar w:fldCharType="end"/>
        </w:r>
      </w:ins>
    </w:p>
    <w:p w14:paraId="133FFCEE" w14:textId="77777777" w:rsidR="003D168C" w:rsidRDefault="003D168C">
      <w:pPr>
        <w:pStyle w:val="TOC2"/>
        <w:tabs>
          <w:tab w:val="right" w:leader="dot" w:pos="9080"/>
        </w:tabs>
        <w:rPr>
          <w:ins w:id="427" w:author="Aleksander Hansen" w:date="2013-02-15T20:42:00Z"/>
          <w:b/>
          <w:noProof/>
          <w:sz w:val="24"/>
          <w:szCs w:val="24"/>
          <w:lang w:eastAsia="ja-JP"/>
        </w:rPr>
      </w:pPr>
      <w:ins w:id="428" w:author="Aleksander Hansen" w:date="2013-02-15T20:42:00Z">
        <w:r>
          <w:rPr>
            <w:noProof/>
          </w:rPr>
          <w:t>Identify the most commonly used day count conventions, describe the markets that each one is typically used in, and apply each to an interest calculation.</w:t>
        </w:r>
        <w:r>
          <w:rPr>
            <w:noProof/>
          </w:rPr>
          <w:tab/>
        </w:r>
        <w:r>
          <w:rPr>
            <w:noProof/>
          </w:rPr>
          <w:fldChar w:fldCharType="begin"/>
        </w:r>
        <w:r>
          <w:rPr>
            <w:noProof/>
          </w:rPr>
          <w:instrText xml:space="preserve"> PAGEREF _Toc222580662 \h </w:instrText>
        </w:r>
      </w:ins>
      <w:r>
        <w:rPr>
          <w:noProof/>
        </w:rPr>
      </w:r>
      <w:r>
        <w:rPr>
          <w:noProof/>
        </w:rPr>
        <w:fldChar w:fldCharType="separate"/>
      </w:r>
      <w:ins w:id="429" w:author="Aleksander Hansen" w:date="2013-02-15T21:18:00Z">
        <w:r w:rsidR="00DE5CF7">
          <w:rPr>
            <w:noProof/>
          </w:rPr>
          <w:t>78</w:t>
        </w:r>
      </w:ins>
      <w:ins w:id="430" w:author="Aleksander Hansen" w:date="2013-02-15T20:42:00Z">
        <w:r>
          <w:rPr>
            <w:noProof/>
          </w:rPr>
          <w:fldChar w:fldCharType="end"/>
        </w:r>
      </w:ins>
    </w:p>
    <w:p w14:paraId="18D6F747" w14:textId="77777777" w:rsidR="003D168C" w:rsidRDefault="003D168C">
      <w:pPr>
        <w:pStyle w:val="TOC3"/>
        <w:tabs>
          <w:tab w:val="right" w:leader="dot" w:pos="9080"/>
        </w:tabs>
        <w:rPr>
          <w:ins w:id="431" w:author="Aleksander Hansen" w:date="2013-02-15T20:42:00Z"/>
          <w:noProof/>
          <w:sz w:val="24"/>
          <w:szCs w:val="24"/>
          <w:lang w:eastAsia="ja-JP"/>
        </w:rPr>
      </w:pPr>
      <w:ins w:id="432" w:author="Aleksander Hansen" w:date="2013-02-15T20:42:00Z">
        <w:r>
          <w:rPr>
            <w:noProof/>
          </w:rPr>
          <w:t>Day count conventions are important for computing accrued interest:</w:t>
        </w:r>
        <w:r>
          <w:rPr>
            <w:noProof/>
          </w:rPr>
          <w:tab/>
        </w:r>
        <w:r>
          <w:rPr>
            <w:noProof/>
          </w:rPr>
          <w:fldChar w:fldCharType="begin"/>
        </w:r>
        <w:r>
          <w:rPr>
            <w:noProof/>
          </w:rPr>
          <w:instrText xml:space="preserve"> PAGEREF _Toc222580663 \h </w:instrText>
        </w:r>
      </w:ins>
      <w:r>
        <w:rPr>
          <w:noProof/>
        </w:rPr>
      </w:r>
      <w:r>
        <w:rPr>
          <w:noProof/>
        </w:rPr>
        <w:fldChar w:fldCharType="separate"/>
      </w:r>
      <w:ins w:id="433" w:author="Aleksander Hansen" w:date="2013-02-15T21:18:00Z">
        <w:r w:rsidR="00DE5CF7">
          <w:rPr>
            <w:noProof/>
          </w:rPr>
          <w:t>78</w:t>
        </w:r>
      </w:ins>
      <w:ins w:id="434" w:author="Aleksander Hansen" w:date="2013-02-15T20:42:00Z">
        <w:r>
          <w:rPr>
            <w:noProof/>
          </w:rPr>
          <w:fldChar w:fldCharType="end"/>
        </w:r>
      </w:ins>
    </w:p>
    <w:p w14:paraId="09D916D8" w14:textId="77777777" w:rsidR="003D168C" w:rsidRDefault="003D168C">
      <w:pPr>
        <w:pStyle w:val="TOC3"/>
        <w:tabs>
          <w:tab w:val="right" w:leader="dot" w:pos="9080"/>
        </w:tabs>
        <w:rPr>
          <w:ins w:id="435" w:author="Aleksander Hansen" w:date="2013-02-15T20:42:00Z"/>
          <w:noProof/>
          <w:sz w:val="24"/>
          <w:szCs w:val="24"/>
          <w:lang w:eastAsia="ja-JP"/>
        </w:rPr>
      </w:pPr>
      <w:ins w:id="436" w:author="Aleksander Hansen" w:date="2013-02-15T20:42:00Z">
        <w:r>
          <w:rPr>
            <w:noProof/>
          </w:rPr>
          <w:t>Money Market instruments include:</w:t>
        </w:r>
        <w:r>
          <w:rPr>
            <w:noProof/>
          </w:rPr>
          <w:tab/>
        </w:r>
        <w:r>
          <w:rPr>
            <w:noProof/>
          </w:rPr>
          <w:fldChar w:fldCharType="begin"/>
        </w:r>
        <w:r>
          <w:rPr>
            <w:noProof/>
          </w:rPr>
          <w:instrText xml:space="preserve"> PAGEREF _Toc222580664 \h </w:instrText>
        </w:r>
      </w:ins>
      <w:r>
        <w:rPr>
          <w:noProof/>
        </w:rPr>
      </w:r>
      <w:r>
        <w:rPr>
          <w:noProof/>
        </w:rPr>
        <w:fldChar w:fldCharType="separate"/>
      </w:r>
      <w:ins w:id="437" w:author="Aleksander Hansen" w:date="2013-02-15T21:18:00Z">
        <w:r w:rsidR="00DE5CF7">
          <w:rPr>
            <w:noProof/>
          </w:rPr>
          <w:t>78</w:t>
        </w:r>
      </w:ins>
      <w:ins w:id="438" w:author="Aleksander Hansen" w:date="2013-02-15T20:42:00Z">
        <w:r>
          <w:rPr>
            <w:noProof/>
          </w:rPr>
          <w:fldChar w:fldCharType="end"/>
        </w:r>
      </w:ins>
    </w:p>
    <w:p w14:paraId="684E0AD9" w14:textId="77777777" w:rsidR="003D168C" w:rsidRDefault="003D168C">
      <w:pPr>
        <w:pStyle w:val="TOC3"/>
        <w:tabs>
          <w:tab w:val="right" w:leader="dot" w:pos="9080"/>
        </w:tabs>
        <w:rPr>
          <w:ins w:id="439" w:author="Aleksander Hansen" w:date="2013-02-15T20:42:00Z"/>
          <w:noProof/>
          <w:sz w:val="24"/>
          <w:szCs w:val="24"/>
          <w:lang w:eastAsia="ja-JP"/>
        </w:rPr>
      </w:pPr>
      <w:ins w:id="440" w:author="Aleksander Hansen" w:date="2013-02-15T20:42:00Z">
        <w:r>
          <w:rPr>
            <w:noProof/>
          </w:rPr>
          <w:t>Capital Market Instruments include:</w:t>
        </w:r>
        <w:r>
          <w:rPr>
            <w:noProof/>
          </w:rPr>
          <w:tab/>
        </w:r>
        <w:r>
          <w:rPr>
            <w:noProof/>
          </w:rPr>
          <w:fldChar w:fldCharType="begin"/>
        </w:r>
        <w:r>
          <w:rPr>
            <w:noProof/>
          </w:rPr>
          <w:instrText xml:space="preserve"> PAGEREF _Toc222580665 \h </w:instrText>
        </w:r>
      </w:ins>
      <w:r>
        <w:rPr>
          <w:noProof/>
        </w:rPr>
      </w:r>
      <w:r>
        <w:rPr>
          <w:noProof/>
        </w:rPr>
        <w:fldChar w:fldCharType="separate"/>
      </w:r>
      <w:ins w:id="441" w:author="Aleksander Hansen" w:date="2013-02-15T21:18:00Z">
        <w:r w:rsidR="00DE5CF7">
          <w:rPr>
            <w:noProof/>
          </w:rPr>
          <w:t>78</w:t>
        </w:r>
      </w:ins>
      <w:ins w:id="442" w:author="Aleksander Hansen" w:date="2013-02-15T20:42:00Z">
        <w:r>
          <w:rPr>
            <w:noProof/>
          </w:rPr>
          <w:fldChar w:fldCharType="end"/>
        </w:r>
      </w:ins>
    </w:p>
    <w:p w14:paraId="15031162" w14:textId="77777777" w:rsidR="003D168C" w:rsidRDefault="003D168C">
      <w:pPr>
        <w:pStyle w:val="TOC2"/>
        <w:tabs>
          <w:tab w:val="right" w:leader="dot" w:pos="9080"/>
        </w:tabs>
        <w:rPr>
          <w:ins w:id="443" w:author="Aleksander Hansen" w:date="2013-02-15T20:42:00Z"/>
          <w:b/>
          <w:noProof/>
          <w:sz w:val="24"/>
          <w:szCs w:val="24"/>
          <w:lang w:eastAsia="ja-JP"/>
        </w:rPr>
      </w:pPr>
      <w:ins w:id="444" w:author="Aleksander Hansen" w:date="2013-02-15T20:42:00Z">
        <w:r>
          <w:rPr>
            <w:noProof/>
          </w:rPr>
          <w:t>Calculate the conversion of a discount rate to a price for a U.S. Treasury bill.</w:t>
        </w:r>
        <w:r>
          <w:rPr>
            <w:noProof/>
          </w:rPr>
          <w:tab/>
        </w:r>
        <w:r>
          <w:rPr>
            <w:noProof/>
          </w:rPr>
          <w:fldChar w:fldCharType="begin"/>
        </w:r>
        <w:r>
          <w:rPr>
            <w:noProof/>
          </w:rPr>
          <w:instrText xml:space="preserve"> PAGEREF _Toc222580666 \h </w:instrText>
        </w:r>
      </w:ins>
      <w:r>
        <w:rPr>
          <w:noProof/>
        </w:rPr>
      </w:r>
      <w:r>
        <w:rPr>
          <w:noProof/>
        </w:rPr>
        <w:fldChar w:fldCharType="separate"/>
      </w:r>
      <w:ins w:id="445" w:author="Aleksander Hansen" w:date="2013-02-15T21:18:00Z">
        <w:r w:rsidR="00DE5CF7">
          <w:rPr>
            <w:noProof/>
          </w:rPr>
          <w:t>79</w:t>
        </w:r>
      </w:ins>
      <w:ins w:id="446" w:author="Aleksander Hansen" w:date="2013-02-15T20:42:00Z">
        <w:r>
          <w:rPr>
            <w:noProof/>
          </w:rPr>
          <w:fldChar w:fldCharType="end"/>
        </w:r>
      </w:ins>
    </w:p>
    <w:p w14:paraId="31BE9B51" w14:textId="77777777" w:rsidR="003D168C" w:rsidRDefault="003D168C">
      <w:pPr>
        <w:pStyle w:val="TOC2"/>
        <w:tabs>
          <w:tab w:val="right" w:leader="dot" w:pos="9080"/>
        </w:tabs>
        <w:rPr>
          <w:ins w:id="447" w:author="Aleksander Hansen" w:date="2013-02-15T20:42:00Z"/>
          <w:b/>
          <w:noProof/>
          <w:sz w:val="24"/>
          <w:szCs w:val="24"/>
          <w:lang w:eastAsia="ja-JP"/>
        </w:rPr>
      </w:pPr>
      <w:ins w:id="448" w:author="Aleksander Hansen" w:date="2013-02-15T20:42:00Z">
        <w:r>
          <w:rPr>
            <w:noProof/>
          </w:rPr>
          <w:t>Differentiate between the clean and dirty price for a US Treasury bond; calculate the accrued interest and dirty price on a US Treasury bond.</w:t>
        </w:r>
        <w:r>
          <w:rPr>
            <w:noProof/>
          </w:rPr>
          <w:tab/>
        </w:r>
        <w:r>
          <w:rPr>
            <w:noProof/>
          </w:rPr>
          <w:fldChar w:fldCharType="begin"/>
        </w:r>
        <w:r>
          <w:rPr>
            <w:noProof/>
          </w:rPr>
          <w:instrText xml:space="preserve"> PAGEREF _Toc222580667 \h </w:instrText>
        </w:r>
      </w:ins>
      <w:r>
        <w:rPr>
          <w:noProof/>
        </w:rPr>
      </w:r>
      <w:r>
        <w:rPr>
          <w:noProof/>
        </w:rPr>
        <w:fldChar w:fldCharType="separate"/>
      </w:r>
      <w:ins w:id="449" w:author="Aleksander Hansen" w:date="2013-02-15T21:18:00Z">
        <w:r w:rsidR="00DE5CF7">
          <w:rPr>
            <w:noProof/>
          </w:rPr>
          <w:t>80</w:t>
        </w:r>
      </w:ins>
      <w:ins w:id="450" w:author="Aleksander Hansen" w:date="2013-02-15T20:42:00Z">
        <w:r>
          <w:rPr>
            <w:noProof/>
          </w:rPr>
          <w:fldChar w:fldCharType="end"/>
        </w:r>
      </w:ins>
    </w:p>
    <w:p w14:paraId="78594D89" w14:textId="77777777" w:rsidR="003D168C" w:rsidRDefault="003D168C">
      <w:pPr>
        <w:pStyle w:val="TOC3"/>
        <w:tabs>
          <w:tab w:val="right" w:leader="dot" w:pos="9080"/>
        </w:tabs>
        <w:rPr>
          <w:ins w:id="451" w:author="Aleksander Hansen" w:date="2013-02-15T20:42:00Z"/>
          <w:noProof/>
          <w:sz w:val="24"/>
          <w:szCs w:val="24"/>
          <w:lang w:eastAsia="ja-JP"/>
        </w:rPr>
      </w:pPr>
      <w:ins w:id="452" w:author="Aleksander Hansen" w:date="2013-02-15T20:42:00Z">
        <w:r>
          <w:rPr>
            <w:noProof/>
          </w:rPr>
          <w:t>Clean Price</w:t>
        </w:r>
        <w:r>
          <w:rPr>
            <w:noProof/>
          </w:rPr>
          <w:tab/>
        </w:r>
        <w:r>
          <w:rPr>
            <w:noProof/>
          </w:rPr>
          <w:fldChar w:fldCharType="begin"/>
        </w:r>
        <w:r>
          <w:rPr>
            <w:noProof/>
          </w:rPr>
          <w:instrText xml:space="preserve"> PAGEREF _Toc222580668 \h </w:instrText>
        </w:r>
      </w:ins>
      <w:r>
        <w:rPr>
          <w:noProof/>
        </w:rPr>
      </w:r>
      <w:r>
        <w:rPr>
          <w:noProof/>
        </w:rPr>
        <w:fldChar w:fldCharType="separate"/>
      </w:r>
      <w:ins w:id="453" w:author="Aleksander Hansen" w:date="2013-02-15T21:18:00Z">
        <w:r w:rsidR="00DE5CF7">
          <w:rPr>
            <w:noProof/>
          </w:rPr>
          <w:t>80</w:t>
        </w:r>
      </w:ins>
      <w:ins w:id="454" w:author="Aleksander Hansen" w:date="2013-02-15T20:42:00Z">
        <w:r>
          <w:rPr>
            <w:noProof/>
          </w:rPr>
          <w:fldChar w:fldCharType="end"/>
        </w:r>
      </w:ins>
    </w:p>
    <w:p w14:paraId="15007C2E" w14:textId="77777777" w:rsidR="003D168C" w:rsidRDefault="003D168C">
      <w:pPr>
        <w:pStyle w:val="TOC3"/>
        <w:tabs>
          <w:tab w:val="right" w:leader="dot" w:pos="9080"/>
        </w:tabs>
        <w:rPr>
          <w:ins w:id="455" w:author="Aleksander Hansen" w:date="2013-02-15T20:42:00Z"/>
          <w:noProof/>
          <w:sz w:val="24"/>
          <w:szCs w:val="24"/>
          <w:lang w:eastAsia="ja-JP"/>
        </w:rPr>
      </w:pPr>
      <w:ins w:id="456" w:author="Aleksander Hansen" w:date="2013-02-15T20:42:00Z">
        <w:r>
          <w:rPr>
            <w:noProof/>
          </w:rPr>
          <w:t>Dirty Price</w:t>
        </w:r>
        <w:r>
          <w:rPr>
            <w:noProof/>
          </w:rPr>
          <w:tab/>
        </w:r>
        <w:r>
          <w:rPr>
            <w:noProof/>
          </w:rPr>
          <w:fldChar w:fldCharType="begin"/>
        </w:r>
        <w:r>
          <w:rPr>
            <w:noProof/>
          </w:rPr>
          <w:instrText xml:space="preserve"> PAGEREF _Toc222580669 \h </w:instrText>
        </w:r>
      </w:ins>
      <w:r>
        <w:rPr>
          <w:noProof/>
        </w:rPr>
      </w:r>
      <w:r>
        <w:rPr>
          <w:noProof/>
        </w:rPr>
        <w:fldChar w:fldCharType="separate"/>
      </w:r>
      <w:ins w:id="457" w:author="Aleksander Hansen" w:date="2013-02-15T21:18:00Z">
        <w:r w:rsidR="00DE5CF7">
          <w:rPr>
            <w:noProof/>
          </w:rPr>
          <w:t>80</w:t>
        </w:r>
      </w:ins>
      <w:ins w:id="458" w:author="Aleksander Hansen" w:date="2013-02-15T20:42:00Z">
        <w:r>
          <w:rPr>
            <w:noProof/>
          </w:rPr>
          <w:fldChar w:fldCharType="end"/>
        </w:r>
      </w:ins>
    </w:p>
    <w:p w14:paraId="4EA8AA7B" w14:textId="77777777" w:rsidR="003D168C" w:rsidRDefault="003D168C">
      <w:pPr>
        <w:pStyle w:val="TOC2"/>
        <w:tabs>
          <w:tab w:val="right" w:leader="dot" w:pos="9080"/>
        </w:tabs>
        <w:rPr>
          <w:ins w:id="459" w:author="Aleksander Hansen" w:date="2013-02-15T20:42:00Z"/>
          <w:b/>
          <w:noProof/>
          <w:sz w:val="24"/>
          <w:szCs w:val="24"/>
          <w:lang w:eastAsia="ja-JP"/>
        </w:rPr>
      </w:pPr>
      <w:ins w:id="460" w:author="Aleksander Hansen" w:date="2013-02-15T20:42:00Z">
        <w:r>
          <w:rPr>
            <w:noProof/>
          </w:rPr>
          <w:t>Explain and calculate a US Treasury bond Futures contract conversion factor</w:t>
        </w:r>
        <w:r>
          <w:rPr>
            <w:noProof/>
          </w:rPr>
          <w:tab/>
        </w:r>
        <w:r>
          <w:rPr>
            <w:noProof/>
          </w:rPr>
          <w:fldChar w:fldCharType="begin"/>
        </w:r>
        <w:r>
          <w:rPr>
            <w:noProof/>
          </w:rPr>
          <w:instrText xml:space="preserve"> PAGEREF _Toc222580670 \h </w:instrText>
        </w:r>
      </w:ins>
      <w:r>
        <w:rPr>
          <w:noProof/>
        </w:rPr>
      </w:r>
      <w:r>
        <w:rPr>
          <w:noProof/>
        </w:rPr>
        <w:fldChar w:fldCharType="separate"/>
      </w:r>
      <w:ins w:id="461" w:author="Aleksander Hansen" w:date="2013-02-15T21:18:00Z">
        <w:r w:rsidR="00DE5CF7">
          <w:rPr>
            <w:noProof/>
          </w:rPr>
          <w:t>81</w:t>
        </w:r>
      </w:ins>
      <w:ins w:id="462" w:author="Aleksander Hansen" w:date="2013-02-15T20:42:00Z">
        <w:r>
          <w:rPr>
            <w:noProof/>
          </w:rPr>
          <w:fldChar w:fldCharType="end"/>
        </w:r>
      </w:ins>
    </w:p>
    <w:p w14:paraId="37A10C3F" w14:textId="77777777" w:rsidR="003D168C" w:rsidRDefault="003D168C">
      <w:pPr>
        <w:pStyle w:val="TOC2"/>
        <w:tabs>
          <w:tab w:val="right" w:leader="dot" w:pos="9080"/>
        </w:tabs>
        <w:rPr>
          <w:ins w:id="463" w:author="Aleksander Hansen" w:date="2013-02-15T20:42:00Z"/>
          <w:b/>
          <w:noProof/>
          <w:sz w:val="24"/>
          <w:szCs w:val="24"/>
          <w:lang w:eastAsia="ja-JP"/>
        </w:rPr>
      </w:pPr>
      <w:ins w:id="464" w:author="Aleksander Hansen" w:date="2013-02-15T20:42:00Z">
        <w:r>
          <w:rPr>
            <w:noProof/>
          </w:rPr>
          <w:t>Calculate the cost of delivering a bond into a Treasury bond Futures contract</w:t>
        </w:r>
        <w:r>
          <w:rPr>
            <w:noProof/>
          </w:rPr>
          <w:tab/>
        </w:r>
        <w:r>
          <w:rPr>
            <w:noProof/>
          </w:rPr>
          <w:fldChar w:fldCharType="begin"/>
        </w:r>
        <w:r>
          <w:rPr>
            <w:noProof/>
          </w:rPr>
          <w:instrText xml:space="preserve"> PAGEREF _Toc222580671 \h </w:instrText>
        </w:r>
      </w:ins>
      <w:r>
        <w:rPr>
          <w:noProof/>
        </w:rPr>
      </w:r>
      <w:r>
        <w:rPr>
          <w:noProof/>
        </w:rPr>
        <w:fldChar w:fldCharType="separate"/>
      </w:r>
      <w:ins w:id="465" w:author="Aleksander Hansen" w:date="2013-02-15T21:18:00Z">
        <w:r w:rsidR="00DE5CF7">
          <w:rPr>
            <w:noProof/>
          </w:rPr>
          <w:t>82</w:t>
        </w:r>
      </w:ins>
      <w:ins w:id="466" w:author="Aleksander Hansen" w:date="2013-02-15T20:42:00Z">
        <w:r>
          <w:rPr>
            <w:noProof/>
          </w:rPr>
          <w:fldChar w:fldCharType="end"/>
        </w:r>
      </w:ins>
    </w:p>
    <w:p w14:paraId="385FA561" w14:textId="77777777" w:rsidR="003D168C" w:rsidRDefault="003D168C">
      <w:pPr>
        <w:pStyle w:val="TOC2"/>
        <w:tabs>
          <w:tab w:val="right" w:leader="dot" w:pos="9080"/>
        </w:tabs>
        <w:rPr>
          <w:ins w:id="467" w:author="Aleksander Hansen" w:date="2013-02-15T20:42:00Z"/>
          <w:b/>
          <w:noProof/>
          <w:sz w:val="24"/>
          <w:szCs w:val="24"/>
          <w:lang w:eastAsia="ja-JP"/>
        </w:rPr>
      </w:pPr>
      <w:ins w:id="468" w:author="Aleksander Hansen" w:date="2013-02-15T20:42:00Z">
        <w:r>
          <w:rPr>
            <w:noProof/>
          </w:rPr>
          <w:t>Describe the impact of the level and shape of the yield curve on the cheapest</w:t>
        </w:r>
        <w:r w:rsidRPr="00413E24">
          <w:rPr>
            <w:rFonts w:cs="Monaco" w:hint="eastAsia"/>
            <w:noProof/>
          </w:rPr>
          <w:t>‐</w:t>
        </w:r>
        <w:r>
          <w:rPr>
            <w:noProof/>
          </w:rPr>
          <w:t>to</w:t>
        </w:r>
        <w:r w:rsidRPr="00413E24">
          <w:rPr>
            <w:rFonts w:cs="Monaco" w:hint="eastAsia"/>
            <w:noProof/>
          </w:rPr>
          <w:t>‐</w:t>
        </w:r>
        <w:r>
          <w:rPr>
            <w:noProof/>
          </w:rPr>
          <w:t>deliver bond decision</w:t>
        </w:r>
        <w:r>
          <w:rPr>
            <w:noProof/>
          </w:rPr>
          <w:tab/>
        </w:r>
        <w:r>
          <w:rPr>
            <w:noProof/>
          </w:rPr>
          <w:fldChar w:fldCharType="begin"/>
        </w:r>
        <w:r>
          <w:rPr>
            <w:noProof/>
          </w:rPr>
          <w:instrText xml:space="preserve"> PAGEREF _Toc222580672 \h </w:instrText>
        </w:r>
      </w:ins>
      <w:r>
        <w:rPr>
          <w:noProof/>
        </w:rPr>
      </w:r>
      <w:r>
        <w:rPr>
          <w:noProof/>
        </w:rPr>
        <w:fldChar w:fldCharType="separate"/>
      </w:r>
      <w:ins w:id="469" w:author="Aleksander Hansen" w:date="2013-02-15T21:18:00Z">
        <w:r w:rsidR="00DE5CF7">
          <w:rPr>
            <w:noProof/>
          </w:rPr>
          <w:t>82</w:t>
        </w:r>
      </w:ins>
      <w:ins w:id="470" w:author="Aleksander Hansen" w:date="2013-02-15T20:42:00Z">
        <w:r>
          <w:rPr>
            <w:noProof/>
          </w:rPr>
          <w:fldChar w:fldCharType="end"/>
        </w:r>
      </w:ins>
    </w:p>
    <w:p w14:paraId="48584192" w14:textId="77777777" w:rsidR="003D168C" w:rsidRDefault="003D168C">
      <w:pPr>
        <w:pStyle w:val="TOC2"/>
        <w:tabs>
          <w:tab w:val="right" w:leader="dot" w:pos="9080"/>
        </w:tabs>
        <w:rPr>
          <w:ins w:id="471" w:author="Aleksander Hansen" w:date="2013-02-15T20:42:00Z"/>
          <w:b/>
          <w:noProof/>
          <w:sz w:val="24"/>
          <w:szCs w:val="24"/>
          <w:lang w:eastAsia="ja-JP"/>
        </w:rPr>
      </w:pPr>
      <w:ins w:id="472" w:author="Aleksander Hansen" w:date="2013-02-15T20:42:00Z">
        <w:r>
          <w:rPr>
            <w:noProof/>
          </w:rPr>
          <w:t>Calculate the theoretical Futures price for a Treasury bond Futures contract</w:t>
        </w:r>
        <w:r>
          <w:rPr>
            <w:noProof/>
          </w:rPr>
          <w:tab/>
        </w:r>
        <w:r>
          <w:rPr>
            <w:noProof/>
          </w:rPr>
          <w:fldChar w:fldCharType="begin"/>
        </w:r>
        <w:r>
          <w:rPr>
            <w:noProof/>
          </w:rPr>
          <w:instrText xml:space="preserve"> PAGEREF _Toc222580673 \h </w:instrText>
        </w:r>
      </w:ins>
      <w:r>
        <w:rPr>
          <w:noProof/>
        </w:rPr>
      </w:r>
      <w:r>
        <w:rPr>
          <w:noProof/>
        </w:rPr>
        <w:fldChar w:fldCharType="separate"/>
      </w:r>
      <w:ins w:id="473" w:author="Aleksander Hansen" w:date="2013-02-15T21:18:00Z">
        <w:r w:rsidR="00DE5CF7">
          <w:rPr>
            <w:noProof/>
          </w:rPr>
          <w:t>82</w:t>
        </w:r>
      </w:ins>
      <w:ins w:id="474" w:author="Aleksander Hansen" w:date="2013-02-15T20:42:00Z">
        <w:r>
          <w:rPr>
            <w:noProof/>
          </w:rPr>
          <w:fldChar w:fldCharType="end"/>
        </w:r>
      </w:ins>
    </w:p>
    <w:p w14:paraId="7CD854E1" w14:textId="77777777" w:rsidR="003D168C" w:rsidRDefault="003D168C">
      <w:pPr>
        <w:pStyle w:val="TOC2"/>
        <w:tabs>
          <w:tab w:val="right" w:leader="dot" w:pos="9080"/>
        </w:tabs>
        <w:rPr>
          <w:ins w:id="475" w:author="Aleksander Hansen" w:date="2013-02-15T20:42:00Z"/>
          <w:b/>
          <w:noProof/>
          <w:sz w:val="24"/>
          <w:szCs w:val="24"/>
          <w:lang w:eastAsia="ja-JP"/>
        </w:rPr>
      </w:pPr>
      <w:ins w:id="476" w:author="Aleksander Hansen" w:date="2013-02-15T20:42:00Z">
        <w:r>
          <w:rPr>
            <w:noProof/>
          </w:rPr>
          <w:t>Calculate the final contract price on a Eurodollar Futures contract</w:t>
        </w:r>
        <w:r>
          <w:rPr>
            <w:noProof/>
          </w:rPr>
          <w:tab/>
        </w:r>
        <w:r>
          <w:rPr>
            <w:noProof/>
          </w:rPr>
          <w:fldChar w:fldCharType="begin"/>
        </w:r>
        <w:r>
          <w:rPr>
            <w:noProof/>
          </w:rPr>
          <w:instrText xml:space="preserve"> PAGEREF _Toc222580674 \h </w:instrText>
        </w:r>
      </w:ins>
      <w:r>
        <w:rPr>
          <w:noProof/>
        </w:rPr>
      </w:r>
      <w:r>
        <w:rPr>
          <w:noProof/>
        </w:rPr>
        <w:fldChar w:fldCharType="separate"/>
      </w:r>
      <w:ins w:id="477" w:author="Aleksander Hansen" w:date="2013-02-15T21:18:00Z">
        <w:r w:rsidR="00DE5CF7">
          <w:rPr>
            <w:noProof/>
          </w:rPr>
          <w:t>84</w:t>
        </w:r>
      </w:ins>
      <w:ins w:id="478" w:author="Aleksander Hansen" w:date="2013-02-15T20:42:00Z">
        <w:r>
          <w:rPr>
            <w:noProof/>
          </w:rPr>
          <w:fldChar w:fldCharType="end"/>
        </w:r>
      </w:ins>
    </w:p>
    <w:p w14:paraId="123D2996" w14:textId="77777777" w:rsidR="003D168C" w:rsidRDefault="003D168C">
      <w:pPr>
        <w:pStyle w:val="TOC2"/>
        <w:tabs>
          <w:tab w:val="right" w:leader="dot" w:pos="9080"/>
        </w:tabs>
        <w:rPr>
          <w:ins w:id="479" w:author="Aleksander Hansen" w:date="2013-02-15T20:42:00Z"/>
          <w:b/>
          <w:noProof/>
          <w:sz w:val="24"/>
          <w:szCs w:val="24"/>
          <w:lang w:eastAsia="ja-JP"/>
        </w:rPr>
      </w:pPr>
      <w:ins w:id="480" w:author="Aleksander Hansen" w:date="2013-02-15T20:42:00Z">
        <w:r>
          <w:rPr>
            <w:noProof/>
          </w:rPr>
          <w:t>Describe and compute the Eurodollar Futures contract convexity adjustment</w:t>
        </w:r>
        <w:r>
          <w:rPr>
            <w:noProof/>
          </w:rPr>
          <w:tab/>
        </w:r>
        <w:r>
          <w:rPr>
            <w:noProof/>
          </w:rPr>
          <w:fldChar w:fldCharType="begin"/>
        </w:r>
        <w:r>
          <w:rPr>
            <w:noProof/>
          </w:rPr>
          <w:instrText xml:space="preserve"> PAGEREF _Toc222580675 \h </w:instrText>
        </w:r>
      </w:ins>
      <w:r>
        <w:rPr>
          <w:noProof/>
        </w:rPr>
      </w:r>
      <w:r>
        <w:rPr>
          <w:noProof/>
        </w:rPr>
        <w:fldChar w:fldCharType="separate"/>
      </w:r>
      <w:ins w:id="481" w:author="Aleksander Hansen" w:date="2013-02-15T21:18:00Z">
        <w:r w:rsidR="00DE5CF7">
          <w:rPr>
            <w:noProof/>
          </w:rPr>
          <w:t>84</w:t>
        </w:r>
      </w:ins>
      <w:ins w:id="482" w:author="Aleksander Hansen" w:date="2013-02-15T20:42:00Z">
        <w:r>
          <w:rPr>
            <w:noProof/>
          </w:rPr>
          <w:fldChar w:fldCharType="end"/>
        </w:r>
      </w:ins>
    </w:p>
    <w:p w14:paraId="4F711E0F" w14:textId="77777777" w:rsidR="003D168C" w:rsidRDefault="003D168C">
      <w:pPr>
        <w:pStyle w:val="TOC2"/>
        <w:tabs>
          <w:tab w:val="right" w:leader="dot" w:pos="9080"/>
        </w:tabs>
        <w:rPr>
          <w:ins w:id="483" w:author="Aleksander Hansen" w:date="2013-02-15T20:42:00Z"/>
          <w:b/>
          <w:noProof/>
          <w:sz w:val="24"/>
          <w:szCs w:val="24"/>
          <w:lang w:eastAsia="ja-JP"/>
        </w:rPr>
      </w:pPr>
      <w:ins w:id="484" w:author="Aleksander Hansen" w:date="2013-02-15T20:42:00Z">
        <w:r>
          <w:rPr>
            <w:noProof/>
          </w:rPr>
          <w:t>Explain how Eurodollar Futures can be used to extend the LIBOR zero curve</w:t>
        </w:r>
        <w:r>
          <w:rPr>
            <w:noProof/>
          </w:rPr>
          <w:tab/>
        </w:r>
        <w:r>
          <w:rPr>
            <w:noProof/>
          </w:rPr>
          <w:fldChar w:fldCharType="begin"/>
        </w:r>
        <w:r>
          <w:rPr>
            <w:noProof/>
          </w:rPr>
          <w:instrText xml:space="preserve"> PAGEREF _Toc222580676 \h </w:instrText>
        </w:r>
      </w:ins>
      <w:r>
        <w:rPr>
          <w:noProof/>
        </w:rPr>
      </w:r>
      <w:r>
        <w:rPr>
          <w:noProof/>
        </w:rPr>
        <w:fldChar w:fldCharType="separate"/>
      </w:r>
      <w:ins w:id="485" w:author="Aleksander Hansen" w:date="2013-02-15T21:18:00Z">
        <w:r w:rsidR="00DE5CF7">
          <w:rPr>
            <w:noProof/>
          </w:rPr>
          <w:t>85</w:t>
        </w:r>
      </w:ins>
      <w:ins w:id="486" w:author="Aleksander Hansen" w:date="2013-02-15T20:42:00Z">
        <w:r>
          <w:rPr>
            <w:noProof/>
          </w:rPr>
          <w:fldChar w:fldCharType="end"/>
        </w:r>
      </w:ins>
    </w:p>
    <w:p w14:paraId="419AF2A0" w14:textId="77777777" w:rsidR="003D168C" w:rsidRDefault="003D168C">
      <w:pPr>
        <w:pStyle w:val="TOC2"/>
        <w:tabs>
          <w:tab w:val="right" w:leader="dot" w:pos="9080"/>
        </w:tabs>
        <w:rPr>
          <w:ins w:id="487" w:author="Aleksander Hansen" w:date="2013-02-15T20:42:00Z"/>
          <w:b/>
          <w:noProof/>
          <w:sz w:val="24"/>
          <w:szCs w:val="24"/>
          <w:lang w:eastAsia="ja-JP"/>
        </w:rPr>
      </w:pPr>
      <w:ins w:id="488" w:author="Aleksander Hansen" w:date="2013-02-15T20:42:00Z">
        <w:r>
          <w:rPr>
            <w:noProof/>
          </w:rPr>
          <w:t>Calculate the duration</w:t>
        </w:r>
        <w:r w:rsidRPr="00413E24">
          <w:rPr>
            <w:rFonts w:cs="Monaco" w:hint="eastAsia"/>
            <w:noProof/>
          </w:rPr>
          <w:t>‐</w:t>
        </w:r>
        <w:r>
          <w:rPr>
            <w:noProof/>
          </w:rPr>
          <w:t>based hedge ratio and describe a duration</w:t>
        </w:r>
        <w:r w:rsidRPr="00413E24">
          <w:rPr>
            <w:rFonts w:cs="Monaco" w:hint="eastAsia"/>
            <w:noProof/>
          </w:rPr>
          <w:t>‐</w:t>
        </w:r>
        <w:r>
          <w:rPr>
            <w:noProof/>
          </w:rPr>
          <w:t>based hedging strategy using interest rate Futures</w:t>
        </w:r>
        <w:r>
          <w:rPr>
            <w:noProof/>
          </w:rPr>
          <w:tab/>
        </w:r>
        <w:r>
          <w:rPr>
            <w:noProof/>
          </w:rPr>
          <w:fldChar w:fldCharType="begin"/>
        </w:r>
        <w:r>
          <w:rPr>
            <w:noProof/>
          </w:rPr>
          <w:instrText xml:space="preserve"> PAGEREF _Toc222580677 \h </w:instrText>
        </w:r>
      </w:ins>
      <w:r>
        <w:rPr>
          <w:noProof/>
        </w:rPr>
      </w:r>
      <w:r>
        <w:rPr>
          <w:noProof/>
        </w:rPr>
        <w:fldChar w:fldCharType="separate"/>
      </w:r>
      <w:ins w:id="489" w:author="Aleksander Hansen" w:date="2013-02-15T21:18:00Z">
        <w:r w:rsidR="00DE5CF7">
          <w:rPr>
            <w:noProof/>
          </w:rPr>
          <w:t>86</w:t>
        </w:r>
      </w:ins>
      <w:ins w:id="490" w:author="Aleksander Hansen" w:date="2013-02-15T20:42:00Z">
        <w:r>
          <w:rPr>
            <w:noProof/>
          </w:rPr>
          <w:fldChar w:fldCharType="end"/>
        </w:r>
      </w:ins>
    </w:p>
    <w:p w14:paraId="705AC168" w14:textId="77777777" w:rsidR="003D168C" w:rsidRDefault="003D168C">
      <w:pPr>
        <w:pStyle w:val="TOC2"/>
        <w:tabs>
          <w:tab w:val="right" w:leader="dot" w:pos="9080"/>
        </w:tabs>
        <w:rPr>
          <w:ins w:id="491" w:author="Aleksander Hansen" w:date="2013-02-15T20:42:00Z"/>
          <w:b/>
          <w:noProof/>
          <w:sz w:val="24"/>
          <w:szCs w:val="24"/>
          <w:lang w:eastAsia="ja-JP"/>
        </w:rPr>
      </w:pPr>
      <w:ins w:id="492" w:author="Aleksander Hansen" w:date="2013-02-15T20:42:00Z">
        <w:r>
          <w:rPr>
            <w:noProof/>
          </w:rPr>
          <w:t>Explain the limitations of using a duration</w:t>
        </w:r>
        <w:r w:rsidRPr="00413E24">
          <w:rPr>
            <w:rFonts w:cs="Monaco" w:hint="eastAsia"/>
            <w:noProof/>
          </w:rPr>
          <w:t>‐</w:t>
        </w:r>
        <w:r>
          <w:rPr>
            <w:noProof/>
          </w:rPr>
          <w:t>based hedging strategy</w:t>
        </w:r>
        <w:r>
          <w:rPr>
            <w:noProof/>
          </w:rPr>
          <w:tab/>
        </w:r>
        <w:r>
          <w:rPr>
            <w:noProof/>
          </w:rPr>
          <w:fldChar w:fldCharType="begin"/>
        </w:r>
        <w:r>
          <w:rPr>
            <w:noProof/>
          </w:rPr>
          <w:instrText xml:space="preserve"> PAGEREF _Toc222580678 \h </w:instrText>
        </w:r>
      </w:ins>
      <w:r>
        <w:rPr>
          <w:noProof/>
        </w:rPr>
      </w:r>
      <w:r>
        <w:rPr>
          <w:noProof/>
        </w:rPr>
        <w:fldChar w:fldCharType="separate"/>
      </w:r>
      <w:ins w:id="493" w:author="Aleksander Hansen" w:date="2013-02-15T21:18:00Z">
        <w:r w:rsidR="00DE5CF7">
          <w:rPr>
            <w:noProof/>
          </w:rPr>
          <w:t>86</w:t>
        </w:r>
      </w:ins>
      <w:ins w:id="494" w:author="Aleksander Hansen" w:date="2013-02-15T20:42:00Z">
        <w:r>
          <w:rPr>
            <w:noProof/>
          </w:rPr>
          <w:fldChar w:fldCharType="end"/>
        </w:r>
      </w:ins>
    </w:p>
    <w:p w14:paraId="64BAB874" w14:textId="77777777" w:rsidR="003D168C" w:rsidRDefault="003D168C">
      <w:pPr>
        <w:pStyle w:val="TOC2"/>
        <w:tabs>
          <w:tab w:val="right" w:leader="dot" w:pos="9080"/>
        </w:tabs>
        <w:rPr>
          <w:ins w:id="495" w:author="Aleksander Hansen" w:date="2013-02-15T20:42:00Z"/>
          <w:b/>
          <w:noProof/>
          <w:sz w:val="24"/>
          <w:szCs w:val="24"/>
          <w:lang w:eastAsia="ja-JP"/>
        </w:rPr>
      </w:pPr>
      <w:ins w:id="496" w:author="Aleksander Hansen" w:date="2013-02-15T20:42:00Z">
        <w:r>
          <w:rPr>
            <w:noProof/>
          </w:rPr>
          <w:t>Chapter Summary</w:t>
        </w:r>
        <w:r>
          <w:rPr>
            <w:noProof/>
          </w:rPr>
          <w:tab/>
        </w:r>
        <w:r>
          <w:rPr>
            <w:noProof/>
          </w:rPr>
          <w:fldChar w:fldCharType="begin"/>
        </w:r>
        <w:r>
          <w:rPr>
            <w:noProof/>
          </w:rPr>
          <w:instrText xml:space="preserve"> PAGEREF _Toc222580679 \h </w:instrText>
        </w:r>
      </w:ins>
      <w:r>
        <w:rPr>
          <w:noProof/>
        </w:rPr>
      </w:r>
      <w:r>
        <w:rPr>
          <w:noProof/>
        </w:rPr>
        <w:fldChar w:fldCharType="separate"/>
      </w:r>
      <w:ins w:id="497" w:author="Aleksander Hansen" w:date="2013-02-15T21:18:00Z">
        <w:r w:rsidR="00DE5CF7">
          <w:rPr>
            <w:noProof/>
          </w:rPr>
          <w:t>87</w:t>
        </w:r>
      </w:ins>
      <w:ins w:id="498" w:author="Aleksander Hansen" w:date="2013-02-15T20:42:00Z">
        <w:r>
          <w:rPr>
            <w:noProof/>
          </w:rPr>
          <w:fldChar w:fldCharType="end"/>
        </w:r>
      </w:ins>
    </w:p>
    <w:p w14:paraId="6A4315C7" w14:textId="77777777" w:rsidR="003D168C" w:rsidRDefault="003D168C">
      <w:pPr>
        <w:pStyle w:val="TOC2"/>
        <w:tabs>
          <w:tab w:val="right" w:leader="dot" w:pos="9080"/>
        </w:tabs>
        <w:rPr>
          <w:ins w:id="499" w:author="Aleksander Hansen" w:date="2013-02-15T20:42:00Z"/>
          <w:b/>
          <w:noProof/>
          <w:sz w:val="24"/>
          <w:szCs w:val="24"/>
          <w:lang w:eastAsia="ja-JP"/>
        </w:rPr>
      </w:pPr>
      <w:ins w:id="500" w:author="Aleksander Hansen" w:date="2013-02-15T20:42:00Z">
        <w:r>
          <w:rPr>
            <w:noProof/>
          </w:rPr>
          <w:t>6 Questions &amp; Answers</w:t>
        </w:r>
        <w:r>
          <w:rPr>
            <w:noProof/>
          </w:rPr>
          <w:tab/>
        </w:r>
        <w:r>
          <w:rPr>
            <w:noProof/>
          </w:rPr>
          <w:fldChar w:fldCharType="begin"/>
        </w:r>
        <w:r>
          <w:rPr>
            <w:noProof/>
          </w:rPr>
          <w:instrText xml:space="preserve"> PAGEREF _Toc222580680 \h </w:instrText>
        </w:r>
      </w:ins>
      <w:r>
        <w:rPr>
          <w:noProof/>
        </w:rPr>
      </w:r>
      <w:r>
        <w:rPr>
          <w:noProof/>
        </w:rPr>
        <w:fldChar w:fldCharType="separate"/>
      </w:r>
      <w:ins w:id="501" w:author="Aleksander Hansen" w:date="2013-02-15T21:18:00Z">
        <w:r w:rsidR="00DE5CF7">
          <w:rPr>
            <w:noProof/>
          </w:rPr>
          <w:t>88</w:t>
        </w:r>
      </w:ins>
      <w:ins w:id="502" w:author="Aleksander Hansen" w:date="2013-02-15T20:42:00Z">
        <w:r>
          <w:rPr>
            <w:noProof/>
          </w:rPr>
          <w:fldChar w:fldCharType="end"/>
        </w:r>
      </w:ins>
    </w:p>
    <w:p w14:paraId="2AA752C1" w14:textId="77777777" w:rsidR="003D168C" w:rsidRDefault="003D168C">
      <w:pPr>
        <w:pStyle w:val="TOC3"/>
        <w:tabs>
          <w:tab w:val="right" w:leader="dot" w:pos="9080"/>
        </w:tabs>
        <w:rPr>
          <w:ins w:id="503" w:author="Aleksander Hansen" w:date="2013-02-15T20:42:00Z"/>
          <w:noProof/>
          <w:sz w:val="24"/>
          <w:szCs w:val="24"/>
          <w:lang w:eastAsia="ja-JP"/>
        </w:rPr>
      </w:pPr>
      <w:ins w:id="504" w:author="Aleksander Hansen" w:date="2013-02-15T20:42:00Z">
        <w:r>
          <w:rPr>
            <w:noProof/>
          </w:rPr>
          <w:t>Questions</w:t>
        </w:r>
        <w:r>
          <w:rPr>
            <w:noProof/>
          </w:rPr>
          <w:tab/>
        </w:r>
        <w:r>
          <w:rPr>
            <w:noProof/>
          </w:rPr>
          <w:fldChar w:fldCharType="begin"/>
        </w:r>
        <w:r>
          <w:rPr>
            <w:noProof/>
          </w:rPr>
          <w:instrText xml:space="preserve"> PAGEREF _Toc222580681 \h </w:instrText>
        </w:r>
      </w:ins>
      <w:r>
        <w:rPr>
          <w:noProof/>
        </w:rPr>
      </w:r>
      <w:r>
        <w:rPr>
          <w:noProof/>
        </w:rPr>
        <w:fldChar w:fldCharType="separate"/>
      </w:r>
      <w:ins w:id="505" w:author="Aleksander Hansen" w:date="2013-02-15T21:18:00Z">
        <w:r w:rsidR="00DE5CF7">
          <w:rPr>
            <w:noProof/>
          </w:rPr>
          <w:t>88</w:t>
        </w:r>
      </w:ins>
      <w:ins w:id="506" w:author="Aleksander Hansen" w:date="2013-02-15T20:42:00Z">
        <w:r>
          <w:rPr>
            <w:noProof/>
          </w:rPr>
          <w:fldChar w:fldCharType="end"/>
        </w:r>
      </w:ins>
    </w:p>
    <w:p w14:paraId="701E7952" w14:textId="77777777" w:rsidR="003D168C" w:rsidRDefault="003D168C">
      <w:pPr>
        <w:pStyle w:val="TOC3"/>
        <w:tabs>
          <w:tab w:val="right" w:leader="dot" w:pos="9080"/>
        </w:tabs>
        <w:rPr>
          <w:ins w:id="507" w:author="Aleksander Hansen" w:date="2013-02-15T20:42:00Z"/>
          <w:noProof/>
          <w:sz w:val="24"/>
          <w:szCs w:val="24"/>
          <w:lang w:eastAsia="ja-JP"/>
        </w:rPr>
      </w:pPr>
      <w:ins w:id="508" w:author="Aleksander Hansen" w:date="2013-02-15T20:42:00Z">
        <w:r>
          <w:rPr>
            <w:noProof/>
          </w:rPr>
          <w:t>Answers</w:t>
        </w:r>
        <w:r>
          <w:rPr>
            <w:noProof/>
          </w:rPr>
          <w:tab/>
        </w:r>
        <w:r>
          <w:rPr>
            <w:noProof/>
          </w:rPr>
          <w:fldChar w:fldCharType="begin"/>
        </w:r>
        <w:r>
          <w:rPr>
            <w:noProof/>
          </w:rPr>
          <w:instrText xml:space="preserve"> PAGEREF _Toc222580682 \h </w:instrText>
        </w:r>
      </w:ins>
      <w:r>
        <w:rPr>
          <w:noProof/>
        </w:rPr>
      </w:r>
      <w:r>
        <w:rPr>
          <w:noProof/>
        </w:rPr>
        <w:fldChar w:fldCharType="separate"/>
      </w:r>
      <w:ins w:id="509" w:author="Aleksander Hansen" w:date="2013-02-15T21:18:00Z">
        <w:r w:rsidR="00DE5CF7">
          <w:rPr>
            <w:noProof/>
          </w:rPr>
          <w:t>89</w:t>
        </w:r>
      </w:ins>
      <w:ins w:id="510" w:author="Aleksander Hansen" w:date="2013-02-15T20:42:00Z">
        <w:r>
          <w:rPr>
            <w:noProof/>
          </w:rPr>
          <w:fldChar w:fldCharType="end"/>
        </w:r>
      </w:ins>
    </w:p>
    <w:p w14:paraId="5C213C5E" w14:textId="77777777" w:rsidR="003D168C" w:rsidRDefault="003D168C">
      <w:pPr>
        <w:pStyle w:val="TOC1"/>
        <w:tabs>
          <w:tab w:val="right" w:leader="dot" w:pos="9080"/>
        </w:tabs>
        <w:rPr>
          <w:ins w:id="511" w:author="Aleksander Hansen" w:date="2013-02-15T20:42:00Z"/>
          <w:b w:val="0"/>
          <w:noProof/>
          <w:lang w:eastAsia="ja-JP"/>
        </w:rPr>
      </w:pPr>
      <w:ins w:id="512" w:author="Aleksander Hansen" w:date="2013-02-15T20:42:00Z">
        <w:r w:rsidRPr="00413E24">
          <w:rPr>
            <w:rFonts w:ascii="Calibri" w:hAnsi="Calibri"/>
            <w:noProof/>
          </w:rPr>
          <w:t>Hull, Chapter 7: Swaps</w:t>
        </w:r>
        <w:r>
          <w:rPr>
            <w:noProof/>
          </w:rPr>
          <w:tab/>
        </w:r>
        <w:r>
          <w:rPr>
            <w:noProof/>
          </w:rPr>
          <w:fldChar w:fldCharType="begin"/>
        </w:r>
        <w:r>
          <w:rPr>
            <w:noProof/>
          </w:rPr>
          <w:instrText xml:space="preserve"> PAGEREF _Toc222580683 \h </w:instrText>
        </w:r>
      </w:ins>
      <w:r>
        <w:rPr>
          <w:noProof/>
        </w:rPr>
      </w:r>
      <w:r>
        <w:rPr>
          <w:noProof/>
        </w:rPr>
        <w:fldChar w:fldCharType="separate"/>
      </w:r>
      <w:ins w:id="513" w:author="Aleksander Hansen" w:date="2013-02-15T21:18:00Z">
        <w:r w:rsidR="00DE5CF7">
          <w:rPr>
            <w:noProof/>
          </w:rPr>
          <w:t>90</w:t>
        </w:r>
      </w:ins>
      <w:ins w:id="514" w:author="Aleksander Hansen" w:date="2013-02-15T20:42:00Z">
        <w:r>
          <w:rPr>
            <w:noProof/>
          </w:rPr>
          <w:fldChar w:fldCharType="end"/>
        </w:r>
      </w:ins>
    </w:p>
    <w:p w14:paraId="0215CC7A" w14:textId="77777777" w:rsidR="003D168C" w:rsidRDefault="003D168C">
      <w:pPr>
        <w:pStyle w:val="TOC2"/>
        <w:tabs>
          <w:tab w:val="right" w:leader="dot" w:pos="9080"/>
        </w:tabs>
        <w:rPr>
          <w:ins w:id="515" w:author="Aleksander Hansen" w:date="2013-02-15T20:42:00Z"/>
          <w:b/>
          <w:noProof/>
          <w:sz w:val="24"/>
          <w:szCs w:val="24"/>
          <w:lang w:eastAsia="ja-JP"/>
        </w:rPr>
      </w:pPr>
      <w:ins w:id="516" w:author="Aleksander Hansen" w:date="2013-02-15T20:42:00Z">
        <w:r>
          <w:rPr>
            <w:noProof/>
          </w:rPr>
          <w:t>Explain the mechanics of a plain vanilla interest rate swap and compute its cash flows</w:t>
        </w:r>
        <w:r>
          <w:rPr>
            <w:noProof/>
          </w:rPr>
          <w:tab/>
        </w:r>
        <w:r>
          <w:rPr>
            <w:noProof/>
          </w:rPr>
          <w:fldChar w:fldCharType="begin"/>
        </w:r>
        <w:r>
          <w:rPr>
            <w:noProof/>
          </w:rPr>
          <w:instrText xml:space="preserve"> PAGEREF _Toc222580684 \h </w:instrText>
        </w:r>
      </w:ins>
      <w:r>
        <w:rPr>
          <w:noProof/>
        </w:rPr>
      </w:r>
      <w:r>
        <w:rPr>
          <w:noProof/>
        </w:rPr>
        <w:fldChar w:fldCharType="separate"/>
      </w:r>
      <w:ins w:id="517" w:author="Aleksander Hansen" w:date="2013-02-15T21:18:00Z">
        <w:r w:rsidR="00DE5CF7">
          <w:rPr>
            <w:noProof/>
          </w:rPr>
          <w:t>91</w:t>
        </w:r>
      </w:ins>
      <w:ins w:id="518" w:author="Aleksander Hansen" w:date="2013-02-15T20:42:00Z">
        <w:r>
          <w:rPr>
            <w:noProof/>
          </w:rPr>
          <w:fldChar w:fldCharType="end"/>
        </w:r>
      </w:ins>
    </w:p>
    <w:p w14:paraId="19520E22" w14:textId="77777777" w:rsidR="003D168C" w:rsidRDefault="003D168C">
      <w:pPr>
        <w:pStyle w:val="TOC3"/>
        <w:tabs>
          <w:tab w:val="right" w:leader="dot" w:pos="9080"/>
        </w:tabs>
        <w:rPr>
          <w:ins w:id="519" w:author="Aleksander Hansen" w:date="2013-02-15T20:42:00Z"/>
          <w:noProof/>
          <w:sz w:val="24"/>
          <w:szCs w:val="24"/>
          <w:lang w:eastAsia="ja-JP"/>
        </w:rPr>
      </w:pPr>
      <w:ins w:id="520" w:author="Aleksander Hansen" w:date="2013-02-15T20:42:00Z">
        <w:r>
          <w:rPr>
            <w:noProof/>
          </w:rPr>
          <w:t>A note on discounting in wake of the LIBOR scandal and financial crisis</w:t>
        </w:r>
        <w:r>
          <w:rPr>
            <w:noProof/>
          </w:rPr>
          <w:tab/>
        </w:r>
        <w:r>
          <w:rPr>
            <w:noProof/>
          </w:rPr>
          <w:fldChar w:fldCharType="begin"/>
        </w:r>
        <w:r>
          <w:rPr>
            <w:noProof/>
          </w:rPr>
          <w:instrText xml:space="preserve"> PAGEREF _Toc222580685 \h </w:instrText>
        </w:r>
      </w:ins>
      <w:r>
        <w:rPr>
          <w:noProof/>
        </w:rPr>
      </w:r>
      <w:r>
        <w:rPr>
          <w:noProof/>
        </w:rPr>
        <w:fldChar w:fldCharType="separate"/>
      </w:r>
      <w:ins w:id="521" w:author="Aleksander Hansen" w:date="2013-02-15T21:18:00Z">
        <w:r w:rsidR="00DE5CF7">
          <w:rPr>
            <w:noProof/>
          </w:rPr>
          <w:t>91</w:t>
        </w:r>
      </w:ins>
      <w:ins w:id="522" w:author="Aleksander Hansen" w:date="2013-02-15T20:42:00Z">
        <w:r>
          <w:rPr>
            <w:noProof/>
          </w:rPr>
          <w:fldChar w:fldCharType="end"/>
        </w:r>
      </w:ins>
    </w:p>
    <w:p w14:paraId="7BF4EF77" w14:textId="77777777" w:rsidR="003D168C" w:rsidRDefault="003D168C">
      <w:pPr>
        <w:pStyle w:val="TOC2"/>
        <w:tabs>
          <w:tab w:val="right" w:leader="dot" w:pos="9080"/>
        </w:tabs>
        <w:rPr>
          <w:ins w:id="523" w:author="Aleksander Hansen" w:date="2013-02-15T20:42:00Z"/>
          <w:b/>
          <w:noProof/>
          <w:sz w:val="24"/>
          <w:szCs w:val="24"/>
          <w:lang w:eastAsia="ja-JP"/>
        </w:rPr>
      </w:pPr>
      <w:ins w:id="524" w:author="Aleksander Hansen" w:date="2013-02-15T20:42:00Z">
        <w:r>
          <w:rPr>
            <w:noProof/>
          </w:rPr>
          <w:t>Explain how a plain vanilla interest rate swap can be used to transform an asset or a liability and calculate the resulting cash flows</w:t>
        </w:r>
        <w:r>
          <w:rPr>
            <w:noProof/>
          </w:rPr>
          <w:tab/>
        </w:r>
        <w:r>
          <w:rPr>
            <w:noProof/>
          </w:rPr>
          <w:fldChar w:fldCharType="begin"/>
        </w:r>
        <w:r>
          <w:rPr>
            <w:noProof/>
          </w:rPr>
          <w:instrText xml:space="preserve"> PAGEREF _Toc222580686 \h </w:instrText>
        </w:r>
      </w:ins>
      <w:r>
        <w:rPr>
          <w:noProof/>
        </w:rPr>
      </w:r>
      <w:r>
        <w:rPr>
          <w:noProof/>
        </w:rPr>
        <w:fldChar w:fldCharType="separate"/>
      </w:r>
      <w:ins w:id="525" w:author="Aleksander Hansen" w:date="2013-02-15T21:18:00Z">
        <w:r w:rsidR="00DE5CF7">
          <w:rPr>
            <w:noProof/>
          </w:rPr>
          <w:t>93</w:t>
        </w:r>
      </w:ins>
      <w:ins w:id="526" w:author="Aleksander Hansen" w:date="2013-02-15T20:42:00Z">
        <w:r>
          <w:rPr>
            <w:noProof/>
          </w:rPr>
          <w:fldChar w:fldCharType="end"/>
        </w:r>
      </w:ins>
    </w:p>
    <w:p w14:paraId="7E939326" w14:textId="77777777" w:rsidR="003D168C" w:rsidRDefault="003D168C">
      <w:pPr>
        <w:pStyle w:val="TOC2"/>
        <w:tabs>
          <w:tab w:val="right" w:leader="dot" w:pos="9080"/>
        </w:tabs>
        <w:rPr>
          <w:ins w:id="527" w:author="Aleksander Hansen" w:date="2013-02-15T20:42:00Z"/>
          <w:b/>
          <w:noProof/>
          <w:sz w:val="24"/>
          <w:szCs w:val="24"/>
          <w:lang w:eastAsia="ja-JP"/>
        </w:rPr>
      </w:pPr>
      <w:ins w:id="528" w:author="Aleksander Hansen" w:date="2013-02-15T20:42:00Z">
        <w:r>
          <w:rPr>
            <w:noProof/>
          </w:rPr>
          <w:t>Explain the role of financial intermediaries in the swaps market</w:t>
        </w:r>
        <w:r>
          <w:rPr>
            <w:noProof/>
          </w:rPr>
          <w:tab/>
        </w:r>
        <w:r>
          <w:rPr>
            <w:noProof/>
          </w:rPr>
          <w:fldChar w:fldCharType="begin"/>
        </w:r>
        <w:r>
          <w:rPr>
            <w:noProof/>
          </w:rPr>
          <w:instrText xml:space="preserve"> PAGEREF _Toc222580687 \h </w:instrText>
        </w:r>
      </w:ins>
      <w:r>
        <w:rPr>
          <w:noProof/>
        </w:rPr>
      </w:r>
      <w:r>
        <w:rPr>
          <w:noProof/>
        </w:rPr>
        <w:fldChar w:fldCharType="separate"/>
      </w:r>
      <w:ins w:id="529" w:author="Aleksander Hansen" w:date="2013-02-15T21:18:00Z">
        <w:r w:rsidR="00DE5CF7">
          <w:rPr>
            <w:noProof/>
          </w:rPr>
          <w:t>93</w:t>
        </w:r>
      </w:ins>
      <w:ins w:id="530" w:author="Aleksander Hansen" w:date="2013-02-15T20:42:00Z">
        <w:r>
          <w:rPr>
            <w:noProof/>
          </w:rPr>
          <w:fldChar w:fldCharType="end"/>
        </w:r>
      </w:ins>
    </w:p>
    <w:p w14:paraId="7E8120CC" w14:textId="77777777" w:rsidR="003D168C" w:rsidRDefault="003D168C">
      <w:pPr>
        <w:pStyle w:val="TOC2"/>
        <w:tabs>
          <w:tab w:val="right" w:leader="dot" w:pos="9080"/>
        </w:tabs>
        <w:rPr>
          <w:ins w:id="531" w:author="Aleksander Hansen" w:date="2013-02-15T20:42:00Z"/>
          <w:b/>
          <w:noProof/>
          <w:sz w:val="24"/>
          <w:szCs w:val="24"/>
          <w:lang w:eastAsia="ja-JP"/>
        </w:rPr>
      </w:pPr>
      <w:ins w:id="532" w:author="Aleksander Hansen" w:date="2013-02-15T20:42:00Z">
        <w:r>
          <w:rPr>
            <w:noProof/>
          </w:rPr>
          <w:t>Describe the role of the confirmation in a swap transaction</w:t>
        </w:r>
        <w:r>
          <w:rPr>
            <w:noProof/>
          </w:rPr>
          <w:tab/>
        </w:r>
        <w:r>
          <w:rPr>
            <w:noProof/>
          </w:rPr>
          <w:fldChar w:fldCharType="begin"/>
        </w:r>
        <w:r>
          <w:rPr>
            <w:noProof/>
          </w:rPr>
          <w:instrText xml:space="preserve"> PAGEREF _Toc222580688 \h </w:instrText>
        </w:r>
      </w:ins>
      <w:r>
        <w:rPr>
          <w:noProof/>
        </w:rPr>
      </w:r>
      <w:r>
        <w:rPr>
          <w:noProof/>
        </w:rPr>
        <w:fldChar w:fldCharType="separate"/>
      </w:r>
      <w:ins w:id="533" w:author="Aleksander Hansen" w:date="2013-02-15T21:18:00Z">
        <w:r w:rsidR="00DE5CF7">
          <w:rPr>
            <w:noProof/>
          </w:rPr>
          <w:t>93</w:t>
        </w:r>
      </w:ins>
      <w:ins w:id="534" w:author="Aleksander Hansen" w:date="2013-02-15T20:42:00Z">
        <w:r>
          <w:rPr>
            <w:noProof/>
          </w:rPr>
          <w:fldChar w:fldCharType="end"/>
        </w:r>
      </w:ins>
    </w:p>
    <w:p w14:paraId="3AD42606" w14:textId="77777777" w:rsidR="003D168C" w:rsidRDefault="003D168C">
      <w:pPr>
        <w:pStyle w:val="TOC2"/>
        <w:tabs>
          <w:tab w:val="right" w:leader="dot" w:pos="9080"/>
        </w:tabs>
        <w:rPr>
          <w:ins w:id="535" w:author="Aleksander Hansen" w:date="2013-02-15T20:42:00Z"/>
          <w:b/>
          <w:noProof/>
          <w:sz w:val="24"/>
          <w:szCs w:val="24"/>
          <w:lang w:eastAsia="ja-JP"/>
        </w:rPr>
      </w:pPr>
      <w:ins w:id="536" w:author="Aleksander Hansen" w:date="2013-02-15T20:42:00Z">
        <w:r>
          <w:rPr>
            <w:noProof/>
          </w:rPr>
          <w:t>Describe the comparative advantage argument for the existence of interest rate swaps and discuss some of the criticisms of this argument</w:t>
        </w:r>
        <w:r>
          <w:rPr>
            <w:noProof/>
          </w:rPr>
          <w:tab/>
        </w:r>
        <w:r>
          <w:rPr>
            <w:noProof/>
          </w:rPr>
          <w:fldChar w:fldCharType="begin"/>
        </w:r>
        <w:r>
          <w:rPr>
            <w:noProof/>
          </w:rPr>
          <w:instrText xml:space="preserve"> PAGEREF _Toc222580689 \h </w:instrText>
        </w:r>
      </w:ins>
      <w:r>
        <w:rPr>
          <w:noProof/>
        </w:rPr>
      </w:r>
      <w:r>
        <w:rPr>
          <w:noProof/>
        </w:rPr>
        <w:fldChar w:fldCharType="separate"/>
      </w:r>
      <w:ins w:id="537" w:author="Aleksander Hansen" w:date="2013-02-15T21:18:00Z">
        <w:r w:rsidR="00DE5CF7">
          <w:rPr>
            <w:noProof/>
          </w:rPr>
          <w:t>93</w:t>
        </w:r>
      </w:ins>
      <w:ins w:id="538" w:author="Aleksander Hansen" w:date="2013-02-15T20:42:00Z">
        <w:r>
          <w:rPr>
            <w:noProof/>
          </w:rPr>
          <w:fldChar w:fldCharType="end"/>
        </w:r>
      </w:ins>
    </w:p>
    <w:p w14:paraId="77C38E04" w14:textId="77777777" w:rsidR="003D168C" w:rsidRDefault="003D168C">
      <w:pPr>
        <w:pStyle w:val="TOC3"/>
        <w:tabs>
          <w:tab w:val="right" w:leader="dot" w:pos="9080"/>
        </w:tabs>
        <w:rPr>
          <w:ins w:id="539" w:author="Aleksander Hansen" w:date="2013-02-15T20:42:00Z"/>
          <w:noProof/>
          <w:sz w:val="24"/>
          <w:szCs w:val="24"/>
          <w:lang w:eastAsia="ja-JP"/>
        </w:rPr>
      </w:pPr>
      <w:ins w:id="540" w:author="Aleksander Hansen" w:date="2013-02-15T20:42:00Z">
        <w:r>
          <w:rPr>
            <w:noProof/>
          </w:rPr>
          <w:t>Criticism of the comparative advantage argument</w:t>
        </w:r>
        <w:r>
          <w:rPr>
            <w:noProof/>
          </w:rPr>
          <w:tab/>
        </w:r>
        <w:r>
          <w:rPr>
            <w:noProof/>
          </w:rPr>
          <w:fldChar w:fldCharType="begin"/>
        </w:r>
        <w:r>
          <w:rPr>
            <w:noProof/>
          </w:rPr>
          <w:instrText xml:space="preserve"> PAGEREF _Toc222580690 \h </w:instrText>
        </w:r>
      </w:ins>
      <w:r>
        <w:rPr>
          <w:noProof/>
        </w:rPr>
      </w:r>
      <w:r>
        <w:rPr>
          <w:noProof/>
        </w:rPr>
        <w:fldChar w:fldCharType="separate"/>
      </w:r>
      <w:ins w:id="541" w:author="Aleksander Hansen" w:date="2013-02-15T21:18:00Z">
        <w:r w:rsidR="00DE5CF7">
          <w:rPr>
            <w:noProof/>
          </w:rPr>
          <w:t>94</w:t>
        </w:r>
      </w:ins>
      <w:ins w:id="542" w:author="Aleksander Hansen" w:date="2013-02-15T20:42:00Z">
        <w:r>
          <w:rPr>
            <w:noProof/>
          </w:rPr>
          <w:fldChar w:fldCharType="end"/>
        </w:r>
      </w:ins>
    </w:p>
    <w:p w14:paraId="242C277E" w14:textId="77777777" w:rsidR="003D168C" w:rsidRDefault="003D168C">
      <w:pPr>
        <w:pStyle w:val="TOC2"/>
        <w:tabs>
          <w:tab w:val="right" w:leader="dot" w:pos="9080"/>
        </w:tabs>
        <w:rPr>
          <w:ins w:id="543" w:author="Aleksander Hansen" w:date="2013-02-15T20:42:00Z"/>
          <w:b/>
          <w:noProof/>
          <w:sz w:val="24"/>
          <w:szCs w:val="24"/>
          <w:lang w:eastAsia="ja-JP"/>
        </w:rPr>
      </w:pPr>
      <w:ins w:id="544" w:author="Aleksander Hansen" w:date="2013-02-15T20:42:00Z">
        <w:r>
          <w:rPr>
            <w:noProof/>
          </w:rPr>
          <w:t>Explain how the discount rates in a plain vanilla interest rate swap are computed</w:t>
        </w:r>
        <w:r>
          <w:rPr>
            <w:noProof/>
          </w:rPr>
          <w:tab/>
        </w:r>
        <w:r>
          <w:rPr>
            <w:noProof/>
          </w:rPr>
          <w:fldChar w:fldCharType="begin"/>
        </w:r>
        <w:r>
          <w:rPr>
            <w:noProof/>
          </w:rPr>
          <w:instrText xml:space="preserve"> PAGEREF _Toc222580691 \h </w:instrText>
        </w:r>
      </w:ins>
      <w:r>
        <w:rPr>
          <w:noProof/>
        </w:rPr>
      </w:r>
      <w:r>
        <w:rPr>
          <w:noProof/>
        </w:rPr>
        <w:fldChar w:fldCharType="separate"/>
      </w:r>
      <w:ins w:id="545" w:author="Aleksander Hansen" w:date="2013-02-15T21:18:00Z">
        <w:r w:rsidR="00DE5CF7">
          <w:rPr>
            <w:noProof/>
          </w:rPr>
          <w:t>95</w:t>
        </w:r>
      </w:ins>
      <w:ins w:id="546" w:author="Aleksander Hansen" w:date="2013-02-15T20:42:00Z">
        <w:r>
          <w:rPr>
            <w:noProof/>
          </w:rPr>
          <w:fldChar w:fldCharType="end"/>
        </w:r>
      </w:ins>
    </w:p>
    <w:p w14:paraId="4CF3BFF3" w14:textId="77777777" w:rsidR="003D168C" w:rsidRDefault="003D168C">
      <w:pPr>
        <w:pStyle w:val="TOC2"/>
        <w:tabs>
          <w:tab w:val="right" w:leader="dot" w:pos="9080"/>
        </w:tabs>
        <w:rPr>
          <w:ins w:id="547" w:author="Aleksander Hansen" w:date="2013-02-15T20:42:00Z"/>
          <w:b/>
          <w:noProof/>
          <w:sz w:val="24"/>
          <w:szCs w:val="24"/>
          <w:lang w:eastAsia="ja-JP"/>
        </w:rPr>
      </w:pPr>
      <w:ins w:id="548" w:author="Aleksander Hansen" w:date="2013-02-15T20:42:00Z">
        <w:r>
          <w:rPr>
            <w:noProof/>
          </w:rPr>
          <w:t>Calculate the value of a plain vanilla interest rate swap based on two simultaneous bond positions</w:t>
        </w:r>
        <w:r>
          <w:rPr>
            <w:noProof/>
          </w:rPr>
          <w:tab/>
        </w:r>
        <w:r>
          <w:rPr>
            <w:noProof/>
          </w:rPr>
          <w:fldChar w:fldCharType="begin"/>
        </w:r>
        <w:r>
          <w:rPr>
            <w:noProof/>
          </w:rPr>
          <w:instrText xml:space="preserve"> PAGEREF _Toc222580692 \h </w:instrText>
        </w:r>
      </w:ins>
      <w:r>
        <w:rPr>
          <w:noProof/>
        </w:rPr>
      </w:r>
      <w:r>
        <w:rPr>
          <w:noProof/>
        </w:rPr>
        <w:fldChar w:fldCharType="separate"/>
      </w:r>
      <w:ins w:id="549" w:author="Aleksander Hansen" w:date="2013-02-15T21:18:00Z">
        <w:r w:rsidR="00DE5CF7">
          <w:rPr>
            <w:noProof/>
          </w:rPr>
          <w:t>96</w:t>
        </w:r>
      </w:ins>
      <w:ins w:id="550" w:author="Aleksander Hansen" w:date="2013-02-15T20:42:00Z">
        <w:r>
          <w:rPr>
            <w:noProof/>
          </w:rPr>
          <w:fldChar w:fldCharType="end"/>
        </w:r>
      </w:ins>
    </w:p>
    <w:p w14:paraId="3E17A971" w14:textId="77777777" w:rsidR="003D168C" w:rsidRDefault="003D168C">
      <w:pPr>
        <w:pStyle w:val="TOC3"/>
        <w:tabs>
          <w:tab w:val="right" w:leader="dot" w:pos="9080"/>
        </w:tabs>
        <w:rPr>
          <w:ins w:id="551" w:author="Aleksander Hansen" w:date="2013-02-15T20:42:00Z"/>
          <w:noProof/>
          <w:sz w:val="24"/>
          <w:szCs w:val="24"/>
          <w:lang w:eastAsia="ja-JP"/>
        </w:rPr>
      </w:pPr>
      <w:ins w:id="552" w:author="Aleksander Hansen" w:date="2013-02-15T20:42:00Z">
        <w:r>
          <w:rPr>
            <w:noProof/>
          </w:rPr>
          <w:t>Interpretation of Swap</w:t>
        </w:r>
        <w:r>
          <w:rPr>
            <w:noProof/>
          </w:rPr>
          <w:tab/>
        </w:r>
        <w:r>
          <w:rPr>
            <w:noProof/>
          </w:rPr>
          <w:fldChar w:fldCharType="begin"/>
        </w:r>
        <w:r>
          <w:rPr>
            <w:noProof/>
          </w:rPr>
          <w:instrText xml:space="preserve"> PAGEREF _Toc222580693 \h </w:instrText>
        </w:r>
      </w:ins>
      <w:r>
        <w:rPr>
          <w:noProof/>
        </w:rPr>
      </w:r>
      <w:r>
        <w:rPr>
          <w:noProof/>
        </w:rPr>
        <w:fldChar w:fldCharType="separate"/>
      </w:r>
      <w:ins w:id="553" w:author="Aleksander Hansen" w:date="2013-02-15T21:18:00Z">
        <w:r w:rsidR="00DE5CF7">
          <w:rPr>
            <w:noProof/>
          </w:rPr>
          <w:t>96</w:t>
        </w:r>
      </w:ins>
      <w:ins w:id="554" w:author="Aleksander Hansen" w:date="2013-02-15T20:42:00Z">
        <w:r>
          <w:rPr>
            <w:noProof/>
          </w:rPr>
          <w:fldChar w:fldCharType="end"/>
        </w:r>
      </w:ins>
    </w:p>
    <w:p w14:paraId="2CCC1790" w14:textId="77777777" w:rsidR="003D168C" w:rsidRDefault="003D168C">
      <w:pPr>
        <w:pStyle w:val="TOC2"/>
        <w:tabs>
          <w:tab w:val="right" w:leader="dot" w:pos="9080"/>
        </w:tabs>
        <w:rPr>
          <w:ins w:id="555" w:author="Aleksander Hansen" w:date="2013-02-15T20:42:00Z"/>
          <w:b/>
          <w:noProof/>
          <w:sz w:val="24"/>
          <w:szCs w:val="24"/>
          <w:lang w:eastAsia="ja-JP"/>
        </w:rPr>
      </w:pPr>
      <w:ins w:id="556" w:author="Aleksander Hansen" w:date="2013-02-15T20:42:00Z">
        <w:r>
          <w:rPr>
            <w:noProof/>
          </w:rPr>
          <w:t>Calculate the value of a plain vanilla interest rate swap from a sequence of forward rate agreements (FRAs)</w:t>
        </w:r>
        <w:r>
          <w:rPr>
            <w:noProof/>
          </w:rPr>
          <w:tab/>
        </w:r>
        <w:r>
          <w:rPr>
            <w:noProof/>
          </w:rPr>
          <w:fldChar w:fldCharType="begin"/>
        </w:r>
        <w:r>
          <w:rPr>
            <w:noProof/>
          </w:rPr>
          <w:instrText xml:space="preserve"> PAGEREF _Toc222580694 \h </w:instrText>
        </w:r>
      </w:ins>
      <w:r>
        <w:rPr>
          <w:noProof/>
        </w:rPr>
      </w:r>
      <w:r>
        <w:rPr>
          <w:noProof/>
        </w:rPr>
        <w:fldChar w:fldCharType="separate"/>
      </w:r>
      <w:ins w:id="557" w:author="Aleksander Hansen" w:date="2013-02-15T21:18:00Z">
        <w:r w:rsidR="00DE5CF7">
          <w:rPr>
            <w:noProof/>
          </w:rPr>
          <w:t>99</w:t>
        </w:r>
      </w:ins>
      <w:ins w:id="558" w:author="Aleksander Hansen" w:date="2013-02-15T20:42:00Z">
        <w:r>
          <w:rPr>
            <w:noProof/>
          </w:rPr>
          <w:fldChar w:fldCharType="end"/>
        </w:r>
      </w:ins>
    </w:p>
    <w:p w14:paraId="2CB0BC0A" w14:textId="77777777" w:rsidR="003D168C" w:rsidRDefault="003D168C">
      <w:pPr>
        <w:pStyle w:val="TOC2"/>
        <w:tabs>
          <w:tab w:val="right" w:leader="dot" w:pos="9080"/>
        </w:tabs>
        <w:rPr>
          <w:ins w:id="559" w:author="Aleksander Hansen" w:date="2013-02-15T20:42:00Z"/>
          <w:b/>
          <w:noProof/>
          <w:sz w:val="24"/>
          <w:szCs w:val="24"/>
          <w:lang w:eastAsia="ja-JP"/>
        </w:rPr>
      </w:pPr>
      <w:ins w:id="560" w:author="Aleksander Hansen" w:date="2013-02-15T20:42:00Z">
        <w:r>
          <w:rPr>
            <w:noProof/>
          </w:rPr>
          <w:t>Explain the mechanics of a currency swap and compute its cash flows</w:t>
        </w:r>
        <w:r>
          <w:rPr>
            <w:noProof/>
          </w:rPr>
          <w:tab/>
        </w:r>
        <w:r>
          <w:rPr>
            <w:noProof/>
          </w:rPr>
          <w:fldChar w:fldCharType="begin"/>
        </w:r>
        <w:r>
          <w:rPr>
            <w:noProof/>
          </w:rPr>
          <w:instrText xml:space="preserve"> PAGEREF _Toc222580695 \h </w:instrText>
        </w:r>
      </w:ins>
      <w:r>
        <w:rPr>
          <w:noProof/>
        </w:rPr>
      </w:r>
      <w:r>
        <w:rPr>
          <w:noProof/>
        </w:rPr>
        <w:fldChar w:fldCharType="separate"/>
      </w:r>
      <w:ins w:id="561" w:author="Aleksander Hansen" w:date="2013-02-15T21:18:00Z">
        <w:r w:rsidR="00DE5CF7">
          <w:rPr>
            <w:noProof/>
          </w:rPr>
          <w:t>99</w:t>
        </w:r>
      </w:ins>
      <w:ins w:id="562" w:author="Aleksander Hansen" w:date="2013-02-15T20:42:00Z">
        <w:r>
          <w:rPr>
            <w:noProof/>
          </w:rPr>
          <w:fldChar w:fldCharType="end"/>
        </w:r>
      </w:ins>
    </w:p>
    <w:p w14:paraId="132AA57A" w14:textId="77777777" w:rsidR="003D168C" w:rsidRDefault="003D168C">
      <w:pPr>
        <w:pStyle w:val="TOC2"/>
        <w:tabs>
          <w:tab w:val="right" w:leader="dot" w:pos="9080"/>
        </w:tabs>
        <w:rPr>
          <w:ins w:id="563" w:author="Aleksander Hansen" w:date="2013-02-15T20:42:00Z"/>
          <w:b/>
          <w:noProof/>
          <w:sz w:val="24"/>
          <w:szCs w:val="24"/>
          <w:lang w:eastAsia="ja-JP"/>
        </w:rPr>
      </w:pPr>
      <w:ins w:id="564" w:author="Aleksander Hansen" w:date="2013-02-15T20:42:00Z">
        <w:r>
          <w:rPr>
            <w:noProof/>
          </w:rPr>
          <w:t>Describe the comparative advantage argument for the existence of currency swaps</w:t>
        </w:r>
        <w:r>
          <w:rPr>
            <w:noProof/>
          </w:rPr>
          <w:tab/>
        </w:r>
        <w:r>
          <w:rPr>
            <w:noProof/>
          </w:rPr>
          <w:fldChar w:fldCharType="begin"/>
        </w:r>
        <w:r>
          <w:rPr>
            <w:noProof/>
          </w:rPr>
          <w:instrText xml:space="preserve"> PAGEREF _Toc222580696 \h </w:instrText>
        </w:r>
      </w:ins>
      <w:r>
        <w:rPr>
          <w:noProof/>
        </w:rPr>
      </w:r>
      <w:r>
        <w:rPr>
          <w:noProof/>
        </w:rPr>
        <w:fldChar w:fldCharType="separate"/>
      </w:r>
      <w:ins w:id="565" w:author="Aleksander Hansen" w:date="2013-02-15T21:18:00Z">
        <w:r w:rsidR="00DE5CF7">
          <w:rPr>
            <w:noProof/>
          </w:rPr>
          <w:t>101</w:t>
        </w:r>
      </w:ins>
      <w:ins w:id="566" w:author="Aleksander Hansen" w:date="2013-02-15T20:42:00Z">
        <w:r>
          <w:rPr>
            <w:noProof/>
          </w:rPr>
          <w:fldChar w:fldCharType="end"/>
        </w:r>
      </w:ins>
    </w:p>
    <w:p w14:paraId="661AE4A0" w14:textId="77777777" w:rsidR="003D168C" w:rsidRDefault="003D168C">
      <w:pPr>
        <w:pStyle w:val="TOC2"/>
        <w:tabs>
          <w:tab w:val="right" w:leader="dot" w:pos="9080"/>
        </w:tabs>
        <w:rPr>
          <w:ins w:id="567" w:author="Aleksander Hansen" w:date="2013-02-15T20:42:00Z"/>
          <w:b/>
          <w:noProof/>
          <w:sz w:val="24"/>
          <w:szCs w:val="24"/>
          <w:lang w:eastAsia="ja-JP"/>
        </w:rPr>
      </w:pPr>
      <w:ins w:id="568" w:author="Aleksander Hansen" w:date="2013-02-15T20:42:00Z">
        <w:r>
          <w:rPr>
            <w:noProof/>
          </w:rPr>
          <w:t>Explain how a currency swap can be used to transform an asset or liability and calculate the resulting cash flows</w:t>
        </w:r>
        <w:r>
          <w:rPr>
            <w:noProof/>
          </w:rPr>
          <w:tab/>
        </w:r>
        <w:r>
          <w:rPr>
            <w:noProof/>
          </w:rPr>
          <w:fldChar w:fldCharType="begin"/>
        </w:r>
        <w:r>
          <w:rPr>
            <w:noProof/>
          </w:rPr>
          <w:instrText xml:space="preserve"> PAGEREF _Toc222580697 \h </w:instrText>
        </w:r>
      </w:ins>
      <w:r>
        <w:rPr>
          <w:noProof/>
        </w:rPr>
      </w:r>
      <w:r>
        <w:rPr>
          <w:noProof/>
        </w:rPr>
        <w:fldChar w:fldCharType="separate"/>
      </w:r>
      <w:ins w:id="569" w:author="Aleksander Hansen" w:date="2013-02-15T21:18:00Z">
        <w:r w:rsidR="00DE5CF7">
          <w:rPr>
            <w:noProof/>
          </w:rPr>
          <w:t>101</w:t>
        </w:r>
      </w:ins>
      <w:ins w:id="570" w:author="Aleksander Hansen" w:date="2013-02-15T20:42:00Z">
        <w:r>
          <w:rPr>
            <w:noProof/>
          </w:rPr>
          <w:fldChar w:fldCharType="end"/>
        </w:r>
      </w:ins>
    </w:p>
    <w:p w14:paraId="30C1CDE1" w14:textId="77777777" w:rsidR="003D168C" w:rsidRDefault="003D168C">
      <w:pPr>
        <w:pStyle w:val="TOC2"/>
        <w:tabs>
          <w:tab w:val="right" w:leader="dot" w:pos="9080"/>
        </w:tabs>
        <w:rPr>
          <w:ins w:id="571" w:author="Aleksander Hansen" w:date="2013-02-15T20:42:00Z"/>
          <w:b/>
          <w:noProof/>
          <w:sz w:val="24"/>
          <w:szCs w:val="24"/>
          <w:lang w:eastAsia="ja-JP"/>
        </w:rPr>
      </w:pPr>
      <w:ins w:id="572" w:author="Aleksander Hansen" w:date="2013-02-15T20:42:00Z">
        <w:r>
          <w:rPr>
            <w:noProof/>
          </w:rPr>
          <w:t>Calculate the value of a currency swap based on two simultaneous bond positions</w:t>
        </w:r>
        <w:r>
          <w:rPr>
            <w:noProof/>
          </w:rPr>
          <w:tab/>
        </w:r>
        <w:r>
          <w:rPr>
            <w:noProof/>
          </w:rPr>
          <w:fldChar w:fldCharType="begin"/>
        </w:r>
        <w:r>
          <w:rPr>
            <w:noProof/>
          </w:rPr>
          <w:instrText xml:space="preserve"> PAGEREF _Toc222580698 \h </w:instrText>
        </w:r>
      </w:ins>
      <w:r>
        <w:rPr>
          <w:noProof/>
        </w:rPr>
      </w:r>
      <w:r>
        <w:rPr>
          <w:noProof/>
        </w:rPr>
        <w:fldChar w:fldCharType="separate"/>
      </w:r>
      <w:ins w:id="573" w:author="Aleksander Hansen" w:date="2013-02-15T21:18:00Z">
        <w:r w:rsidR="00DE5CF7">
          <w:rPr>
            <w:noProof/>
          </w:rPr>
          <w:t>102</w:t>
        </w:r>
      </w:ins>
      <w:ins w:id="574" w:author="Aleksander Hansen" w:date="2013-02-15T20:42:00Z">
        <w:r>
          <w:rPr>
            <w:noProof/>
          </w:rPr>
          <w:fldChar w:fldCharType="end"/>
        </w:r>
      </w:ins>
    </w:p>
    <w:p w14:paraId="1603FEF7" w14:textId="77777777" w:rsidR="003D168C" w:rsidRDefault="003D168C">
      <w:pPr>
        <w:pStyle w:val="TOC2"/>
        <w:tabs>
          <w:tab w:val="right" w:leader="dot" w:pos="9080"/>
        </w:tabs>
        <w:rPr>
          <w:ins w:id="575" w:author="Aleksander Hansen" w:date="2013-02-15T20:42:00Z"/>
          <w:b/>
          <w:noProof/>
          <w:sz w:val="24"/>
          <w:szCs w:val="24"/>
          <w:lang w:eastAsia="ja-JP"/>
        </w:rPr>
      </w:pPr>
      <w:ins w:id="576" w:author="Aleksander Hansen" w:date="2013-02-15T20:42:00Z">
        <w:r>
          <w:rPr>
            <w:noProof/>
          </w:rPr>
          <w:t>Calculate the value of a currency swap based on a sequence of FRAs</w:t>
        </w:r>
        <w:r>
          <w:rPr>
            <w:noProof/>
          </w:rPr>
          <w:tab/>
        </w:r>
        <w:r>
          <w:rPr>
            <w:noProof/>
          </w:rPr>
          <w:fldChar w:fldCharType="begin"/>
        </w:r>
        <w:r>
          <w:rPr>
            <w:noProof/>
          </w:rPr>
          <w:instrText xml:space="preserve"> PAGEREF _Toc222580699 \h </w:instrText>
        </w:r>
      </w:ins>
      <w:r>
        <w:rPr>
          <w:noProof/>
        </w:rPr>
      </w:r>
      <w:r>
        <w:rPr>
          <w:noProof/>
        </w:rPr>
        <w:fldChar w:fldCharType="separate"/>
      </w:r>
      <w:ins w:id="577" w:author="Aleksander Hansen" w:date="2013-02-15T21:18:00Z">
        <w:r w:rsidR="00DE5CF7">
          <w:rPr>
            <w:noProof/>
          </w:rPr>
          <w:t>102</w:t>
        </w:r>
      </w:ins>
      <w:ins w:id="578" w:author="Aleksander Hansen" w:date="2013-02-15T20:42:00Z">
        <w:r>
          <w:rPr>
            <w:noProof/>
          </w:rPr>
          <w:fldChar w:fldCharType="end"/>
        </w:r>
      </w:ins>
    </w:p>
    <w:p w14:paraId="3259157C" w14:textId="77777777" w:rsidR="003D168C" w:rsidRDefault="003D168C">
      <w:pPr>
        <w:pStyle w:val="TOC2"/>
        <w:tabs>
          <w:tab w:val="right" w:leader="dot" w:pos="9080"/>
        </w:tabs>
        <w:rPr>
          <w:ins w:id="579" w:author="Aleksander Hansen" w:date="2013-02-15T20:42:00Z"/>
          <w:b/>
          <w:noProof/>
          <w:sz w:val="24"/>
          <w:szCs w:val="24"/>
          <w:lang w:eastAsia="ja-JP"/>
        </w:rPr>
      </w:pPr>
      <w:ins w:id="580" w:author="Aleksander Hansen" w:date="2013-02-15T20:42:00Z">
        <w:r>
          <w:rPr>
            <w:noProof/>
          </w:rPr>
          <w:t>Describe the role of credit risk inherent in an existing swap position</w:t>
        </w:r>
        <w:r>
          <w:rPr>
            <w:noProof/>
          </w:rPr>
          <w:tab/>
        </w:r>
        <w:r>
          <w:rPr>
            <w:noProof/>
          </w:rPr>
          <w:fldChar w:fldCharType="begin"/>
        </w:r>
        <w:r>
          <w:rPr>
            <w:noProof/>
          </w:rPr>
          <w:instrText xml:space="preserve"> PAGEREF _Toc222580700 \h </w:instrText>
        </w:r>
      </w:ins>
      <w:r>
        <w:rPr>
          <w:noProof/>
        </w:rPr>
      </w:r>
      <w:r>
        <w:rPr>
          <w:noProof/>
        </w:rPr>
        <w:fldChar w:fldCharType="separate"/>
      </w:r>
      <w:ins w:id="581" w:author="Aleksander Hansen" w:date="2013-02-15T21:18:00Z">
        <w:r w:rsidR="00DE5CF7">
          <w:rPr>
            <w:noProof/>
          </w:rPr>
          <w:t>103</w:t>
        </w:r>
      </w:ins>
      <w:ins w:id="582" w:author="Aleksander Hansen" w:date="2013-02-15T20:42:00Z">
        <w:r>
          <w:rPr>
            <w:noProof/>
          </w:rPr>
          <w:fldChar w:fldCharType="end"/>
        </w:r>
      </w:ins>
    </w:p>
    <w:p w14:paraId="1E9A0207" w14:textId="77777777" w:rsidR="003D168C" w:rsidRDefault="003D168C">
      <w:pPr>
        <w:pStyle w:val="TOC2"/>
        <w:tabs>
          <w:tab w:val="right" w:leader="dot" w:pos="9080"/>
        </w:tabs>
        <w:rPr>
          <w:ins w:id="583" w:author="Aleksander Hansen" w:date="2013-02-15T20:42:00Z"/>
          <w:b/>
          <w:noProof/>
          <w:sz w:val="24"/>
          <w:szCs w:val="24"/>
          <w:lang w:eastAsia="ja-JP"/>
        </w:rPr>
      </w:pPr>
      <w:ins w:id="584" w:author="Aleksander Hansen" w:date="2013-02-15T20:42:00Z">
        <w:r>
          <w:rPr>
            <w:noProof/>
          </w:rPr>
          <w:t>Identify and describe other types of swaps, including commodity, volatility and exotic swaps</w:t>
        </w:r>
        <w:r>
          <w:rPr>
            <w:noProof/>
          </w:rPr>
          <w:tab/>
        </w:r>
        <w:r>
          <w:rPr>
            <w:noProof/>
          </w:rPr>
          <w:fldChar w:fldCharType="begin"/>
        </w:r>
        <w:r>
          <w:rPr>
            <w:noProof/>
          </w:rPr>
          <w:instrText xml:space="preserve"> PAGEREF _Toc222580701 \h </w:instrText>
        </w:r>
      </w:ins>
      <w:r>
        <w:rPr>
          <w:noProof/>
        </w:rPr>
      </w:r>
      <w:r>
        <w:rPr>
          <w:noProof/>
        </w:rPr>
        <w:fldChar w:fldCharType="separate"/>
      </w:r>
      <w:ins w:id="585" w:author="Aleksander Hansen" w:date="2013-02-15T21:18:00Z">
        <w:r w:rsidR="00DE5CF7">
          <w:rPr>
            <w:noProof/>
          </w:rPr>
          <w:t>103</w:t>
        </w:r>
      </w:ins>
      <w:ins w:id="586" w:author="Aleksander Hansen" w:date="2013-02-15T20:42:00Z">
        <w:r>
          <w:rPr>
            <w:noProof/>
          </w:rPr>
          <w:fldChar w:fldCharType="end"/>
        </w:r>
      </w:ins>
    </w:p>
    <w:p w14:paraId="154C8111" w14:textId="77777777" w:rsidR="003D168C" w:rsidRDefault="003D168C">
      <w:pPr>
        <w:pStyle w:val="TOC3"/>
        <w:tabs>
          <w:tab w:val="right" w:leader="dot" w:pos="9080"/>
        </w:tabs>
        <w:rPr>
          <w:ins w:id="587" w:author="Aleksander Hansen" w:date="2013-02-15T20:42:00Z"/>
          <w:noProof/>
          <w:sz w:val="24"/>
          <w:szCs w:val="24"/>
          <w:lang w:eastAsia="ja-JP"/>
        </w:rPr>
      </w:pPr>
      <w:ins w:id="588" w:author="Aleksander Hansen" w:date="2013-02-15T20:42:00Z">
        <w:r>
          <w:rPr>
            <w:noProof/>
          </w:rPr>
          <w:t>The examples in the text refer to a typical “plain vanilla” interest rate swap:</w:t>
        </w:r>
        <w:r>
          <w:rPr>
            <w:noProof/>
          </w:rPr>
          <w:tab/>
        </w:r>
        <w:r>
          <w:rPr>
            <w:noProof/>
          </w:rPr>
          <w:fldChar w:fldCharType="begin"/>
        </w:r>
        <w:r>
          <w:rPr>
            <w:noProof/>
          </w:rPr>
          <w:instrText xml:space="preserve"> PAGEREF _Toc222580702 \h </w:instrText>
        </w:r>
      </w:ins>
      <w:r>
        <w:rPr>
          <w:noProof/>
        </w:rPr>
      </w:r>
      <w:r>
        <w:rPr>
          <w:noProof/>
        </w:rPr>
        <w:fldChar w:fldCharType="separate"/>
      </w:r>
      <w:ins w:id="589" w:author="Aleksander Hansen" w:date="2013-02-15T21:18:00Z">
        <w:r w:rsidR="00DE5CF7">
          <w:rPr>
            <w:noProof/>
          </w:rPr>
          <w:t>103</w:t>
        </w:r>
      </w:ins>
      <w:ins w:id="590" w:author="Aleksander Hansen" w:date="2013-02-15T20:42:00Z">
        <w:r>
          <w:rPr>
            <w:noProof/>
          </w:rPr>
          <w:fldChar w:fldCharType="end"/>
        </w:r>
      </w:ins>
    </w:p>
    <w:p w14:paraId="33001755" w14:textId="77777777" w:rsidR="003D168C" w:rsidRDefault="003D168C">
      <w:pPr>
        <w:pStyle w:val="TOC3"/>
        <w:tabs>
          <w:tab w:val="right" w:leader="dot" w:pos="9080"/>
        </w:tabs>
        <w:rPr>
          <w:ins w:id="591" w:author="Aleksander Hansen" w:date="2013-02-15T20:42:00Z"/>
          <w:noProof/>
          <w:sz w:val="24"/>
          <w:szCs w:val="24"/>
          <w:lang w:eastAsia="ja-JP"/>
        </w:rPr>
      </w:pPr>
      <w:ins w:id="592" w:author="Aleksander Hansen" w:date="2013-02-15T20:42:00Z">
        <w:r>
          <w:rPr>
            <w:noProof/>
          </w:rPr>
          <w:t>Other types of swaps include:</w:t>
        </w:r>
        <w:r>
          <w:rPr>
            <w:noProof/>
          </w:rPr>
          <w:tab/>
        </w:r>
        <w:r>
          <w:rPr>
            <w:noProof/>
          </w:rPr>
          <w:fldChar w:fldCharType="begin"/>
        </w:r>
        <w:r>
          <w:rPr>
            <w:noProof/>
          </w:rPr>
          <w:instrText xml:space="preserve"> PAGEREF _Toc222580703 \h </w:instrText>
        </w:r>
      </w:ins>
      <w:r>
        <w:rPr>
          <w:noProof/>
        </w:rPr>
      </w:r>
      <w:r>
        <w:rPr>
          <w:noProof/>
        </w:rPr>
        <w:fldChar w:fldCharType="separate"/>
      </w:r>
      <w:ins w:id="593" w:author="Aleksander Hansen" w:date="2013-02-15T21:18:00Z">
        <w:r w:rsidR="00DE5CF7">
          <w:rPr>
            <w:noProof/>
          </w:rPr>
          <w:t>103</w:t>
        </w:r>
      </w:ins>
      <w:ins w:id="594" w:author="Aleksander Hansen" w:date="2013-02-15T20:42:00Z">
        <w:r>
          <w:rPr>
            <w:noProof/>
          </w:rPr>
          <w:fldChar w:fldCharType="end"/>
        </w:r>
      </w:ins>
    </w:p>
    <w:p w14:paraId="258BED86" w14:textId="77777777" w:rsidR="003D168C" w:rsidRDefault="003D168C">
      <w:pPr>
        <w:pStyle w:val="TOC2"/>
        <w:tabs>
          <w:tab w:val="right" w:leader="dot" w:pos="9080"/>
        </w:tabs>
        <w:rPr>
          <w:ins w:id="595" w:author="Aleksander Hansen" w:date="2013-02-15T20:42:00Z"/>
          <w:b/>
          <w:noProof/>
          <w:sz w:val="24"/>
          <w:szCs w:val="24"/>
          <w:lang w:eastAsia="ja-JP"/>
        </w:rPr>
      </w:pPr>
      <w:ins w:id="596" w:author="Aleksander Hansen" w:date="2013-02-15T20:42:00Z">
        <w:r>
          <w:rPr>
            <w:noProof/>
          </w:rPr>
          <w:t>Chapter Summary</w:t>
        </w:r>
        <w:r>
          <w:rPr>
            <w:noProof/>
          </w:rPr>
          <w:tab/>
        </w:r>
        <w:r>
          <w:rPr>
            <w:noProof/>
          </w:rPr>
          <w:fldChar w:fldCharType="begin"/>
        </w:r>
        <w:r>
          <w:rPr>
            <w:noProof/>
          </w:rPr>
          <w:instrText xml:space="preserve"> PAGEREF _Toc222580704 \h </w:instrText>
        </w:r>
      </w:ins>
      <w:r>
        <w:rPr>
          <w:noProof/>
        </w:rPr>
      </w:r>
      <w:r>
        <w:rPr>
          <w:noProof/>
        </w:rPr>
        <w:fldChar w:fldCharType="separate"/>
      </w:r>
      <w:ins w:id="597" w:author="Aleksander Hansen" w:date="2013-02-15T21:18:00Z">
        <w:r w:rsidR="00DE5CF7">
          <w:rPr>
            <w:noProof/>
          </w:rPr>
          <w:t>105</w:t>
        </w:r>
      </w:ins>
      <w:ins w:id="598" w:author="Aleksander Hansen" w:date="2013-02-15T20:42:00Z">
        <w:r>
          <w:rPr>
            <w:noProof/>
          </w:rPr>
          <w:fldChar w:fldCharType="end"/>
        </w:r>
      </w:ins>
    </w:p>
    <w:p w14:paraId="0423F8C3" w14:textId="77777777" w:rsidR="003D168C" w:rsidRDefault="003D168C">
      <w:pPr>
        <w:pStyle w:val="TOC2"/>
        <w:tabs>
          <w:tab w:val="right" w:leader="dot" w:pos="9080"/>
        </w:tabs>
        <w:rPr>
          <w:ins w:id="599" w:author="Aleksander Hansen" w:date="2013-02-15T20:42:00Z"/>
          <w:b/>
          <w:noProof/>
          <w:sz w:val="24"/>
          <w:szCs w:val="24"/>
          <w:lang w:eastAsia="ja-JP"/>
        </w:rPr>
      </w:pPr>
      <w:ins w:id="600" w:author="Aleksander Hansen" w:date="2013-02-15T20:42:00Z">
        <w:r>
          <w:rPr>
            <w:noProof/>
          </w:rPr>
          <w:t>7 Questions &amp; Answers</w:t>
        </w:r>
        <w:r>
          <w:rPr>
            <w:noProof/>
          </w:rPr>
          <w:tab/>
        </w:r>
        <w:r>
          <w:rPr>
            <w:noProof/>
          </w:rPr>
          <w:fldChar w:fldCharType="begin"/>
        </w:r>
        <w:r>
          <w:rPr>
            <w:noProof/>
          </w:rPr>
          <w:instrText xml:space="preserve"> PAGEREF _Toc222580705 \h </w:instrText>
        </w:r>
      </w:ins>
      <w:r>
        <w:rPr>
          <w:noProof/>
        </w:rPr>
      </w:r>
      <w:r>
        <w:rPr>
          <w:noProof/>
        </w:rPr>
        <w:fldChar w:fldCharType="separate"/>
      </w:r>
      <w:ins w:id="601" w:author="Aleksander Hansen" w:date="2013-02-15T21:18:00Z">
        <w:r w:rsidR="00DE5CF7">
          <w:rPr>
            <w:noProof/>
          </w:rPr>
          <w:t>106</w:t>
        </w:r>
      </w:ins>
      <w:ins w:id="602" w:author="Aleksander Hansen" w:date="2013-02-15T20:42:00Z">
        <w:r>
          <w:rPr>
            <w:noProof/>
          </w:rPr>
          <w:fldChar w:fldCharType="end"/>
        </w:r>
      </w:ins>
    </w:p>
    <w:p w14:paraId="730B0476" w14:textId="77777777" w:rsidR="003D168C" w:rsidRDefault="003D168C">
      <w:pPr>
        <w:pStyle w:val="TOC3"/>
        <w:tabs>
          <w:tab w:val="right" w:leader="dot" w:pos="9080"/>
        </w:tabs>
        <w:rPr>
          <w:ins w:id="603" w:author="Aleksander Hansen" w:date="2013-02-15T20:42:00Z"/>
          <w:noProof/>
          <w:sz w:val="24"/>
          <w:szCs w:val="24"/>
          <w:lang w:eastAsia="ja-JP"/>
        </w:rPr>
      </w:pPr>
      <w:ins w:id="604" w:author="Aleksander Hansen" w:date="2013-02-15T20:42:00Z">
        <w:r>
          <w:rPr>
            <w:noProof/>
          </w:rPr>
          <w:t>Questions</w:t>
        </w:r>
        <w:r>
          <w:rPr>
            <w:noProof/>
          </w:rPr>
          <w:tab/>
        </w:r>
        <w:r>
          <w:rPr>
            <w:noProof/>
          </w:rPr>
          <w:fldChar w:fldCharType="begin"/>
        </w:r>
        <w:r>
          <w:rPr>
            <w:noProof/>
          </w:rPr>
          <w:instrText xml:space="preserve"> PAGEREF _Toc222580706 \h </w:instrText>
        </w:r>
      </w:ins>
      <w:r>
        <w:rPr>
          <w:noProof/>
        </w:rPr>
      </w:r>
      <w:r>
        <w:rPr>
          <w:noProof/>
        </w:rPr>
        <w:fldChar w:fldCharType="separate"/>
      </w:r>
      <w:ins w:id="605" w:author="Aleksander Hansen" w:date="2013-02-15T21:18:00Z">
        <w:r w:rsidR="00DE5CF7">
          <w:rPr>
            <w:noProof/>
          </w:rPr>
          <w:t>106</w:t>
        </w:r>
      </w:ins>
      <w:ins w:id="606" w:author="Aleksander Hansen" w:date="2013-02-15T20:42:00Z">
        <w:r>
          <w:rPr>
            <w:noProof/>
          </w:rPr>
          <w:fldChar w:fldCharType="end"/>
        </w:r>
      </w:ins>
    </w:p>
    <w:p w14:paraId="08B728D8" w14:textId="77777777" w:rsidR="003D168C" w:rsidRDefault="003D168C">
      <w:pPr>
        <w:pStyle w:val="TOC3"/>
        <w:tabs>
          <w:tab w:val="right" w:leader="dot" w:pos="9080"/>
        </w:tabs>
        <w:rPr>
          <w:ins w:id="607" w:author="Aleksander Hansen" w:date="2013-02-15T20:42:00Z"/>
          <w:noProof/>
          <w:sz w:val="24"/>
          <w:szCs w:val="24"/>
          <w:lang w:eastAsia="ja-JP"/>
        </w:rPr>
      </w:pPr>
      <w:ins w:id="608" w:author="Aleksander Hansen" w:date="2013-02-15T20:42:00Z">
        <w:r>
          <w:rPr>
            <w:noProof/>
          </w:rPr>
          <w:t>Answers</w:t>
        </w:r>
        <w:r>
          <w:rPr>
            <w:noProof/>
          </w:rPr>
          <w:tab/>
        </w:r>
        <w:r>
          <w:rPr>
            <w:noProof/>
          </w:rPr>
          <w:fldChar w:fldCharType="begin"/>
        </w:r>
        <w:r>
          <w:rPr>
            <w:noProof/>
          </w:rPr>
          <w:instrText xml:space="preserve"> PAGEREF _Toc222580707 \h </w:instrText>
        </w:r>
      </w:ins>
      <w:r>
        <w:rPr>
          <w:noProof/>
        </w:rPr>
      </w:r>
      <w:r>
        <w:rPr>
          <w:noProof/>
        </w:rPr>
        <w:fldChar w:fldCharType="separate"/>
      </w:r>
      <w:ins w:id="609" w:author="Aleksander Hansen" w:date="2013-02-15T21:18:00Z">
        <w:r w:rsidR="00DE5CF7">
          <w:rPr>
            <w:noProof/>
          </w:rPr>
          <w:t>107</w:t>
        </w:r>
      </w:ins>
      <w:ins w:id="610" w:author="Aleksander Hansen" w:date="2013-02-15T20:42:00Z">
        <w:r>
          <w:rPr>
            <w:noProof/>
          </w:rPr>
          <w:fldChar w:fldCharType="end"/>
        </w:r>
      </w:ins>
    </w:p>
    <w:p w14:paraId="75A69140" w14:textId="77777777" w:rsidR="003D168C" w:rsidRDefault="003D168C">
      <w:pPr>
        <w:pStyle w:val="TOC1"/>
        <w:tabs>
          <w:tab w:val="right" w:leader="dot" w:pos="9080"/>
        </w:tabs>
        <w:rPr>
          <w:ins w:id="611" w:author="Aleksander Hansen" w:date="2013-02-15T20:42:00Z"/>
          <w:b w:val="0"/>
          <w:noProof/>
          <w:lang w:eastAsia="ja-JP"/>
        </w:rPr>
      </w:pPr>
      <w:ins w:id="612" w:author="Aleksander Hansen" w:date="2013-02-15T20:42:00Z">
        <w:r w:rsidRPr="00413E24">
          <w:rPr>
            <w:rFonts w:ascii="Calibri" w:hAnsi="Calibri"/>
            <w:noProof/>
          </w:rPr>
          <w:t>Hull, Chapter 10: Properties of Stock Options</w:t>
        </w:r>
        <w:r>
          <w:rPr>
            <w:noProof/>
          </w:rPr>
          <w:tab/>
        </w:r>
        <w:r>
          <w:rPr>
            <w:noProof/>
          </w:rPr>
          <w:fldChar w:fldCharType="begin"/>
        </w:r>
        <w:r>
          <w:rPr>
            <w:noProof/>
          </w:rPr>
          <w:instrText xml:space="preserve"> PAGEREF _Toc222580708 \h </w:instrText>
        </w:r>
      </w:ins>
      <w:r>
        <w:rPr>
          <w:noProof/>
        </w:rPr>
      </w:r>
      <w:r>
        <w:rPr>
          <w:noProof/>
        </w:rPr>
        <w:fldChar w:fldCharType="separate"/>
      </w:r>
      <w:ins w:id="613" w:author="Aleksander Hansen" w:date="2013-02-15T21:18:00Z">
        <w:r w:rsidR="00DE5CF7">
          <w:rPr>
            <w:noProof/>
          </w:rPr>
          <w:t>108</w:t>
        </w:r>
      </w:ins>
      <w:ins w:id="614" w:author="Aleksander Hansen" w:date="2013-02-15T20:42:00Z">
        <w:r>
          <w:rPr>
            <w:noProof/>
          </w:rPr>
          <w:fldChar w:fldCharType="end"/>
        </w:r>
      </w:ins>
    </w:p>
    <w:p w14:paraId="121F3997" w14:textId="77777777" w:rsidR="003D168C" w:rsidRDefault="003D168C">
      <w:pPr>
        <w:pStyle w:val="TOC2"/>
        <w:tabs>
          <w:tab w:val="right" w:leader="dot" w:pos="9080"/>
        </w:tabs>
        <w:rPr>
          <w:ins w:id="615" w:author="Aleksander Hansen" w:date="2013-02-15T20:42:00Z"/>
          <w:b/>
          <w:noProof/>
          <w:sz w:val="24"/>
          <w:szCs w:val="24"/>
          <w:lang w:eastAsia="ja-JP"/>
        </w:rPr>
      </w:pPr>
      <w:ins w:id="616" w:author="Aleksander Hansen" w:date="2013-02-15T20:42:00Z">
        <w:r>
          <w:rPr>
            <w:noProof/>
          </w:rPr>
          <w:t>Identify the six factors that affect an option's price and discuss how these six factors affect the price for both European and American options</w:t>
        </w:r>
        <w:r>
          <w:rPr>
            <w:noProof/>
          </w:rPr>
          <w:tab/>
        </w:r>
        <w:r>
          <w:rPr>
            <w:noProof/>
          </w:rPr>
          <w:fldChar w:fldCharType="begin"/>
        </w:r>
        <w:r>
          <w:rPr>
            <w:noProof/>
          </w:rPr>
          <w:instrText xml:space="preserve"> PAGEREF _Toc222580709 \h </w:instrText>
        </w:r>
      </w:ins>
      <w:r>
        <w:rPr>
          <w:noProof/>
        </w:rPr>
      </w:r>
      <w:r>
        <w:rPr>
          <w:noProof/>
        </w:rPr>
        <w:fldChar w:fldCharType="separate"/>
      </w:r>
      <w:ins w:id="617" w:author="Aleksander Hansen" w:date="2013-02-15T21:18:00Z">
        <w:r w:rsidR="00DE5CF7">
          <w:rPr>
            <w:noProof/>
          </w:rPr>
          <w:t>108</w:t>
        </w:r>
      </w:ins>
      <w:ins w:id="618" w:author="Aleksander Hansen" w:date="2013-02-15T20:42:00Z">
        <w:r>
          <w:rPr>
            <w:noProof/>
          </w:rPr>
          <w:fldChar w:fldCharType="end"/>
        </w:r>
      </w:ins>
    </w:p>
    <w:p w14:paraId="52F11AB7" w14:textId="77777777" w:rsidR="003D168C" w:rsidRDefault="003D168C">
      <w:pPr>
        <w:pStyle w:val="TOC2"/>
        <w:tabs>
          <w:tab w:val="right" w:leader="dot" w:pos="9080"/>
        </w:tabs>
        <w:rPr>
          <w:ins w:id="619" w:author="Aleksander Hansen" w:date="2013-02-15T20:42:00Z"/>
          <w:b/>
          <w:noProof/>
          <w:sz w:val="24"/>
          <w:szCs w:val="24"/>
          <w:lang w:eastAsia="ja-JP"/>
        </w:rPr>
      </w:pPr>
      <w:ins w:id="620" w:author="Aleksander Hansen" w:date="2013-02-15T20:42:00Z">
        <w:r>
          <w:rPr>
            <w:noProof/>
          </w:rPr>
          <w:t>Identify, interpret and compute upper and lower bounds for option prices</w:t>
        </w:r>
        <w:r>
          <w:rPr>
            <w:noProof/>
          </w:rPr>
          <w:tab/>
        </w:r>
        <w:r>
          <w:rPr>
            <w:noProof/>
          </w:rPr>
          <w:fldChar w:fldCharType="begin"/>
        </w:r>
        <w:r>
          <w:rPr>
            <w:noProof/>
          </w:rPr>
          <w:instrText xml:space="preserve"> PAGEREF _Toc222580710 \h </w:instrText>
        </w:r>
      </w:ins>
      <w:r>
        <w:rPr>
          <w:noProof/>
        </w:rPr>
      </w:r>
      <w:r>
        <w:rPr>
          <w:noProof/>
        </w:rPr>
        <w:fldChar w:fldCharType="separate"/>
      </w:r>
      <w:ins w:id="621" w:author="Aleksander Hansen" w:date="2013-02-15T21:18:00Z">
        <w:r w:rsidR="00DE5CF7">
          <w:rPr>
            <w:noProof/>
          </w:rPr>
          <w:t>109</w:t>
        </w:r>
      </w:ins>
      <w:ins w:id="622" w:author="Aleksander Hansen" w:date="2013-02-15T20:42:00Z">
        <w:r>
          <w:rPr>
            <w:noProof/>
          </w:rPr>
          <w:fldChar w:fldCharType="end"/>
        </w:r>
      </w:ins>
    </w:p>
    <w:p w14:paraId="069AB58D" w14:textId="77777777" w:rsidR="003D168C" w:rsidRDefault="003D168C">
      <w:pPr>
        <w:pStyle w:val="TOC2"/>
        <w:tabs>
          <w:tab w:val="right" w:leader="dot" w:pos="9080"/>
        </w:tabs>
        <w:rPr>
          <w:ins w:id="623" w:author="Aleksander Hansen" w:date="2013-02-15T20:42:00Z"/>
          <w:b/>
          <w:noProof/>
          <w:sz w:val="24"/>
          <w:szCs w:val="24"/>
          <w:lang w:eastAsia="ja-JP"/>
        </w:rPr>
      </w:pPr>
      <w:ins w:id="624" w:author="Aleksander Hansen" w:date="2013-02-15T20:42:00Z">
        <w:r>
          <w:rPr>
            <w:noProof/>
          </w:rPr>
          <w:t>Explain put</w:t>
        </w:r>
        <w:r w:rsidRPr="00413E24">
          <w:rPr>
            <w:rFonts w:cs="Monaco" w:hint="eastAsia"/>
            <w:noProof/>
          </w:rPr>
          <w:t>‐</w:t>
        </w:r>
        <w:r>
          <w:rPr>
            <w:noProof/>
          </w:rPr>
          <w:t>call parity and calculate, using the put</w:t>
        </w:r>
        <w:r w:rsidRPr="00413E24">
          <w:rPr>
            <w:rFonts w:cs="Monaco" w:hint="eastAsia"/>
            <w:noProof/>
          </w:rPr>
          <w:t>‐</w:t>
        </w:r>
        <w:r>
          <w:rPr>
            <w:noProof/>
          </w:rPr>
          <w:t>call parity on a non</w:t>
        </w:r>
        <w:r w:rsidRPr="00413E24">
          <w:rPr>
            <w:rFonts w:cs="Monaco" w:hint="eastAsia"/>
            <w:noProof/>
          </w:rPr>
          <w:t>‐</w:t>
        </w:r>
        <w:r>
          <w:rPr>
            <w:noProof/>
          </w:rPr>
          <w:t>dividend</w:t>
        </w:r>
        <w:r w:rsidRPr="00413E24">
          <w:rPr>
            <w:rFonts w:cs="Monaco" w:hint="eastAsia"/>
            <w:noProof/>
          </w:rPr>
          <w:t>‐</w:t>
        </w:r>
        <w:r>
          <w:rPr>
            <w:noProof/>
          </w:rPr>
          <w:t>paying stock, the value of a European and American option</w:t>
        </w:r>
        <w:r>
          <w:rPr>
            <w:noProof/>
          </w:rPr>
          <w:tab/>
        </w:r>
        <w:r>
          <w:rPr>
            <w:noProof/>
          </w:rPr>
          <w:fldChar w:fldCharType="begin"/>
        </w:r>
        <w:r>
          <w:rPr>
            <w:noProof/>
          </w:rPr>
          <w:instrText xml:space="preserve"> PAGEREF _Toc222580711 \h </w:instrText>
        </w:r>
      </w:ins>
      <w:r>
        <w:rPr>
          <w:noProof/>
        </w:rPr>
      </w:r>
      <w:r>
        <w:rPr>
          <w:noProof/>
        </w:rPr>
        <w:fldChar w:fldCharType="separate"/>
      </w:r>
      <w:ins w:id="625" w:author="Aleksander Hansen" w:date="2013-02-15T21:18:00Z">
        <w:r w:rsidR="00DE5CF7">
          <w:rPr>
            <w:noProof/>
          </w:rPr>
          <w:t>109</w:t>
        </w:r>
      </w:ins>
      <w:ins w:id="626" w:author="Aleksander Hansen" w:date="2013-02-15T20:42:00Z">
        <w:r>
          <w:rPr>
            <w:noProof/>
          </w:rPr>
          <w:fldChar w:fldCharType="end"/>
        </w:r>
      </w:ins>
    </w:p>
    <w:p w14:paraId="7833983E" w14:textId="77777777" w:rsidR="003D168C" w:rsidRDefault="003D168C">
      <w:pPr>
        <w:pStyle w:val="TOC2"/>
        <w:tabs>
          <w:tab w:val="right" w:leader="dot" w:pos="9080"/>
        </w:tabs>
        <w:rPr>
          <w:ins w:id="627" w:author="Aleksander Hansen" w:date="2013-02-15T20:42:00Z"/>
          <w:b/>
          <w:noProof/>
          <w:sz w:val="24"/>
          <w:szCs w:val="24"/>
          <w:lang w:eastAsia="ja-JP"/>
        </w:rPr>
      </w:pPr>
      <w:ins w:id="628" w:author="Aleksander Hansen" w:date="2013-02-15T20:42:00Z">
        <w:r>
          <w:rPr>
            <w:noProof/>
          </w:rPr>
          <w:t>Explain the early exercise features of American call and put options on a non</w:t>
        </w:r>
        <w:r w:rsidRPr="00413E24">
          <w:rPr>
            <w:rFonts w:cs="Monaco" w:hint="eastAsia"/>
            <w:noProof/>
          </w:rPr>
          <w:t>‐</w:t>
        </w:r>
        <w:r>
          <w:rPr>
            <w:noProof/>
          </w:rPr>
          <w:t>dividend</w:t>
        </w:r>
        <w:r w:rsidRPr="00413E24">
          <w:rPr>
            <w:rFonts w:cs="Monaco" w:hint="eastAsia"/>
            <w:noProof/>
          </w:rPr>
          <w:t>‐</w:t>
        </w:r>
        <w:r>
          <w:rPr>
            <w:noProof/>
          </w:rPr>
          <w:t>paying stock and the price effect early exercise may have</w:t>
        </w:r>
        <w:r>
          <w:rPr>
            <w:noProof/>
          </w:rPr>
          <w:tab/>
        </w:r>
        <w:r>
          <w:rPr>
            <w:noProof/>
          </w:rPr>
          <w:fldChar w:fldCharType="begin"/>
        </w:r>
        <w:r>
          <w:rPr>
            <w:noProof/>
          </w:rPr>
          <w:instrText xml:space="preserve"> PAGEREF _Toc222580712 \h </w:instrText>
        </w:r>
      </w:ins>
      <w:r>
        <w:rPr>
          <w:noProof/>
        </w:rPr>
      </w:r>
      <w:r>
        <w:rPr>
          <w:noProof/>
        </w:rPr>
        <w:fldChar w:fldCharType="separate"/>
      </w:r>
      <w:ins w:id="629" w:author="Aleksander Hansen" w:date="2013-02-15T21:18:00Z">
        <w:r w:rsidR="00DE5CF7">
          <w:rPr>
            <w:noProof/>
          </w:rPr>
          <w:t>112</w:t>
        </w:r>
      </w:ins>
      <w:ins w:id="630" w:author="Aleksander Hansen" w:date="2013-02-15T20:42:00Z">
        <w:r>
          <w:rPr>
            <w:noProof/>
          </w:rPr>
          <w:fldChar w:fldCharType="end"/>
        </w:r>
      </w:ins>
    </w:p>
    <w:p w14:paraId="6E64814D" w14:textId="77777777" w:rsidR="003D168C" w:rsidRDefault="003D168C">
      <w:pPr>
        <w:pStyle w:val="TOC2"/>
        <w:tabs>
          <w:tab w:val="right" w:leader="dot" w:pos="9080"/>
        </w:tabs>
        <w:rPr>
          <w:ins w:id="631" w:author="Aleksander Hansen" w:date="2013-02-15T20:42:00Z"/>
          <w:b/>
          <w:noProof/>
          <w:sz w:val="24"/>
          <w:szCs w:val="24"/>
          <w:lang w:eastAsia="ja-JP"/>
        </w:rPr>
      </w:pPr>
      <w:ins w:id="632" w:author="Aleksander Hansen" w:date="2013-02-15T20:42:00Z">
        <w:r>
          <w:rPr>
            <w:noProof/>
          </w:rPr>
          <w:t>Explain the effects dividends have on the put</w:t>
        </w:r>
        <w:r w:rsidRPr="00413E24">
          <w:rPr>
            <w:rFonts w:cs="Monaco" w:hint="eastAsia"/>
            <w:noProof/>
          </w:rPr>
          <w:t>‐</w:t>
        </w:r>
        <w:r>
          <w:rPr>
            <w:noProof/>
          </w:rPr>
          <w:t>call parity, the bounds of put and call option prices, and on the early exercise feature of American options</w:t>
        </w:r>
        <w:r>
          <w:rPr>
            <w:noProof/>
          </w:rPr>
          <w:tab/>
        </w:r>
        <w:r>
          <w:rPr>
            <w:noProof/>
          </w:rPr>
          <w:fldChar w:fldCharType="begin"/>
        </w:r>
        <w:r>
          <w:rPr>
            <w:noProof/>
          </w:rPr>
          <w:instrText xml:space="preserve"> PAGEREF _Toc222580713 \h </w:instrText>
        </w:r>
      </w:ins>
      <w:r>
        <w:rPr>
          <w:noProof/>
        </w:rPr>
      </w:r>
      <w:r>
        <w:rPr>
          <w:noProof/>
        </w:rPr>
        <w:fldChar w:fldCharType="separate"/>
      </w:r>
      <w:ins w:id="633" w:author="Aleksander Hansen" w:date="2013-02-15T21:18:00Z">
        <w:r w:rsidR="00DE5CF7">
          <w:rPr>
            <w:noProof/>
          </w:rPr>
          <w:t>112</w:t>
        </w:r>
      </w:ins>
      <w:ins w:id="634" w:author="Aleksander Hansen" w:date="2013-02-15T20:42:00Z">
        <w:r>
          <w:rPr>
            <w:noProof/>
          </w:rPr>
          <w:fldChar w:fldCharType="end"/>
        </w:r>
      </w:ins>
    </w:p>
    <w:p w14:paraId="20C14DB4" w14:textId="77777777" w:rsidR="003D168C" w:rsidRDefault="003D168C">
      <w:pPr>
        <w:pStyle w:val="TOC2"/>
        <w:tabs>
          <w:tab w:val="right" w:leader="dot" w:pos="9080"/>
        </w:tabs>
        <w:rPr>
          <w:ins w:id="635" w:author="Aleksander Hansen" w:date="2013-02-15T20:42:00Z"/>
          <w:b/>
          <w:noProof/>
          <w:sz w:val="24"/>
          <w:szCs w:val="24"/>
          <w:lang w:eastAsia="ja-JP"/>
        </w:rPr>
      </w:pPr>
      <w:ins w:id="636" w:author="Aleksander Hansen" w:date="2013-02-15T20:42:00Z">
        <w:r>
          <w:rPr>
            <w:noProof/>
          </w:rPr>
          <w:t>Chapter Summary</w:t>
        </w:r>
        <w:r>
          <w:rPr>
            <w:noProof/>
          </w:rPr>
          <w:tab/>
        </w:r>
        <w:r>
          <w:rPr>
            <w:noProof/>
          </w:rPr>
          <w:fldChar w:fldCharType="begin"/>
        </w:r>
        <w:r>
          <w:rPr>
            <w:noProof/>
          </w:rPr>
          <w:instrText xml:space="preserve"> PAGEREF _Toc222580714 \h </w:instrText>
        </w:r>
      </w:ins>
      <w:r>
        <w:rPr>
          <w:noProof/>
        </w:rPr>
      </w:r>
      <w:r>
        <w:rPr>
          <w:noProof/>
        </w:rPr>
        <w:fldChar w:fldCharType="separate"/>
      </w:r>
      <w:ins w:id="637" w:author="Aleksander Hansen" w:date="2013-02-15T21:18:00Z">
        <w:r w:rsidR="00DE5CF7">
          <w:rPr>
            <w:noProof/>
          </w:rPr>
          <w:t>114</w:t>
        </w:r>
      </w:ins>
      <w:ins w:id="638" w:author="Aleksander Hansen" w:date="2013-02-15T20:42:00Z">
        <w:r>
          <w:rPr>
            <w:noProof/>
          </w:rPr>
          <w:fldChar w:fldCharType="end"/>
        </w:r>
      </w:ins>
    </w:p>
    <w:p w14:paraId="32CEA711" w14:textId="77777777" w:rsidR="003D168C" w:rsidRDefault="003D168C">
      <w:pPr>
        <w:pStyle w:val="TOC2"/>
        <w:tabs>
          <w:tab w:val="right" w:leader="dot" w:pos="9080"/>
        </w:tabs>
        <w:rPr>
          <w:ins w:id="639" w:author="Aleksander Hansen" w:date="2013-02-15T20:42:00Z"/>
          <w:b/>
          <w:noProof/>
          <w:sz w:val="24"/>
          <w:szCs w:val="24"/>
          <w:lang w:eastAsia="ja-JP"/>
        </w:rPr>
      </w:pPr>
      <w:ins w:id="640" w:author="Aleksander Hansen" w:date="2013-02-15T20:42:00Z">
        <w:r>
          <w:rPr>
            <w:noProof/>
          </w:rPr>
          <w:t>8 Questions &amp; Answers</w:t>
        </w:r>
        <w:r>
          <w:rPr>
            <w:noProof/>
          </w:rPr>
          <w:tab/>
        </w:r>
        <w:r>
          <w:rPr>
            <w:noProof/>
          </w:rPr>
          <w:fldChar w:fldCharType="begin"/>
        </w:r>
        <w:r>
          <w:rPr>
            <w:noProof/>
          </w:rPr>
          <w:instrText xml:space="preserve"> PAGEREF _Toc222580715 \h </w:instrText>
        </w:r>
      </w:ins>
      <w:r>
        <w:rPr>
          <w:noProof/>
        </w:rPr>
      </w:r>
      <w:r>
        <w:rPr>
          <w:noProof/>
        </w:rPr>
        <w:fldChar w:fldCharType="separate"/>
      </w:r>
      <w:ins w:id="641" w:author="Aleksander Hansen" w:date="2013-02-15T21:18:00Z">
        <w:r w:rsidR="00DE5CF7">
          <w:rPr>
            <w:noProof/>
          </w:rPr>
          <w:t>115</w:t>
        </w:r>
      </w:ins>
      <w:ins w:id="642" w:author="Aleksander Hansen" w:date="2013-02-15T20:42:00Z">
        <w:r>
          <w:rPr>
            <w:noProof/>
          </w:rPr>
          <w:fldChar w:fldCharType="end"/>
        </w:r>
      </w:ins>
    </w:p>
    <w:p w14:paraId="3CEC0540" w14:textId="77777777" w:rsidR="003D168C" w:rsidRDefault="003D168C">
      <w:pPr>
        <w:pStyle w:val="TOC3"/>
        <w:tabs>
          <w:tab w:val="right" w:leader="dot" w:pos="9080"/>
        </w:tabs>
        <w:rPr>
          <w:ins w:id="643" w:author="Aleksander Hansen" w:date="2013-02-15T20:42:00Z"/>
          <w:noProof/>
          <w:sz w:val="24"/>
          <w:szCs w:val="24"/>
          <w:lang w:eastAsia="ja-JP"/>
        </w:rPr>
      </w:pPr>
      <w:ins w:id="644" w:author="Aleksander Hansen" w:date="2013-02-15T20:42:00Z">
        <w:r>
          <w:rPr>
            <w:noProof/>
          </w:rPr>
          <w:t>Questions</w:t>
        </w:r>
        <w:r>
          <w:rPr>
            <w:noProof/>
          </w:rPr>
          <w:tab/>
        </w:r>
        <w:r>
          <w:rPr>
            <w:noProof/>
          </w:rPr>
          <w:fldChar w:fldCharType="begin"/>
        </w:r>
        <w:r>
          <w:rPr>
            <w:noProof/>
          </w:rPr>
          <w:instrText xml:space="preserve"> PAGEREF _Toc222580716 \h </w:instrText>
        </w:r>
      </w:ins>
      <w:r>
        <w:rPr>
          <w:noProof/>
        </w:rPr>
      </w:r>
      <w:r>
        <w:rPr>
          <w:noProof/>
        </w:rPr>
        <w:fldChar w:fldCharType="separate"/>
      </w:r>
      <w:ins w:id="645" w:author="Aleksander Hansen" w:date="2013-02-15T21:18:00Z">
        <w:r w:rsidR="00DE5CF7">
          <w:rPr>
            <w:noProof/>
          </w:rPr>
          <w:t>115</w:t>
        </w:r>
      </w:ins>
      <w:ins w:id="646" w:author="Aleksander Hansen" w:date="2013-02-15T20:42:00Z">
        <w:r>
          <w:rPr>
            <w:noProof/>
          </w:rPr>
          <w:fldChar w:fldCharType="end"/>
        </w:r>
      </w:ins>
    </w:p>
    <w:p w14:paraId="45924C6E" w14:textId="77777777" w:rsidR="003D168C" w:rsidRDefault="003D168C">
      <w:pPr>
        <w:pStyle w:val="TOC3"/>
        <w:tabs>
          <w:tab w:val="right" w:leader="dot" w:pos="9080"/>
        </w:tabs>
        <w:rPr>
          <w:ins w:id="647" w:author="Aleksander Hansen" w:date="2013-02-15T20:42:00Z"/>
          <w:noProof/>
          <w:sz w:val="24"/>
          <w:szCs w:val="24"/>
          <w:lang w:eastAsia="ja-JP"/>
        </w:rPr>
      </w:pPr>
      <w:ins w:id="648" w:author="Aleksander Hansen" w:date="2013-02-15T20:42:00Z">
        <w:r>
          <w:rPr>
            <w:noProof/>
          </w:rPr>
          <w:t>Answers</w:t>
        </w:r>
        <w:r>
          <w:rPr>
            <w:noProof/>
          </w:rPr>
          <w:tab/>
        </w:r>
        <w:r>
          <w:rPr>
            <w:noProof/>
          </w:rPr>
          <w:fldChar w:fldCharType="begin"/>
        </w:r>
        <w:r>
          <w:rPr>
            <w:noProof/>
          </w:rPr>
          <w:instrText xml:space="preserve"> PAGEREF _Toc222580717 \h </w:instrText>
        </w:r>
      </w:ins>
      <w:r>
        <w:rPr>
          <w:noProof/>
        </w:rPr>
      </w:r>
      <w:r>
        <w:rPr>
          <w:noProof/>
        </w:rPr>
        <w:fldChar w:fldCharType="separate"/>
      </w:r>
      <w:ins w:id="649" w:author="Aleksander Hansen" w:date="2013-02-15T21:18:00Z">
        <w:r w:rsidR="00DE5CF7">
          <w:rPr>
            <w:noProof/>
          </w:rPr>
          <w:t>116</w:t>
        </w:r>
      </w:ins>
      <w:ins w:id="650" w:author="Aleksander Hansen" w:date="2013-02-15T20:42:00Z">
        <w:r>
          <w:rPr>
            <w:noProof/>
          </w:rPr>
          <w:fldChar w:fldCharType="end"/>
        </w:r>
      </w:ins>
    </w:p>
    <w:p w14:paraId="188AEC2F" w14:textId="77777777" w:rsidR="003D168C" w:rsidRDefault="003D168C">
      <w:pPr>
        <w:pStyle w:val="TOC1"/>
        <w:tabs>
          <w:tab w:val="right" w:leader="dot" w:pos="9080"/>
        </w:tabs>
        <w:rPr>
          <w:ins w:id="651" w:author="Aleksander Hansen" w:date="2013-02-15T20:42:00Z"/>
          <w:b w:val="0"/>
          <w:noProof/>
          <w:lang w:eastAsia="ja-JP"/>
        </w:rPr>
      </w:pPr>
      <w:ins w:id="652" w:author="Aleksander Hansen" w:date="2013-02-15T20:42:00Z">
        <w:r w:rsidRPr="00413E24">
          <w:rPr>
            <w:rFonts w:ascii="Calibri" w:hAnsi="Calibri"/>
            <w:noProof/>
          </w:rPr>
          <w:t>9  Hull, Chapter 11: Trading Strategies Involving Options</w:t>
        </w:r>
        <w:r>
          <w:rPr>
            <w:noProof/>
          </w:rPr>
          <w:tab/>
        </w:r>
        <w:r>
          <w:rPr>
            <w:noProof/>
          </w:rPr>
          <w:fldChar w:fldCharType="begin"/>
        </w:r>
        <w:r>
          <w:rPr>
            <w:noProof/>
          </w:rPr>
          <w:instrText xml:space="preserve"> PAGEREF _Toc222580718 \h </w:instrText>
        </w:r>
      </w:ins>
      <w:r>
        <w:rPr>
          <w:noProof/>
        </w:rPr>
      </w:r>
      <w:r>
        <w:rPr>
          <w:noProof/>
        </w:rPr>
        <w:fldChar w:fldCharType="separate"/>
      </w:r>
      <w:ins w:id="653" w:author="Aleksander Hansen" w:date="2013-02-15T21:18:00Z">
        <w:r w:rsidR="00DE5CF7">
          <w:rPr>
            <w:noProof/>
          </w:rPr>
          <w:t>117</w:t>
        </w:r>
      </w:ins>
      <w:ins w:id="654" w:author="Aleksander Hansen" w:date="2013-02-15T20:42:00Z">
        <w:r>
          <w:rPr>
            <w:noProof/>
          </w:rPr>
          <w:fldChar w:fldCharType="end"/>
        </w:r>
      </w:ins>
    </w:p>
    <w:p w14:paraId="249380D9" w14:textId="77777777" w:rsidR="003D168C" w:rsidRDefault="003D168C">
      <w:pPr>
        <w:pStyle w:val="TOC2"/>
        <w:tabs>
          <w:tab w:val="right" w:leader="dot" w:pos="9080"/>
        </w:tabs>
        <w:rPr>
          <w:ins w:id="655" w:author="Aleksander Hansen" w:date="2013-02-15T20:42:00Z"/>
          <w:b/>
          <w:noProof/>
          <w:sz w:val="24"/>
          <w:szCs w:val="24"/>
          <w:lang w:eastAsia="ja-JP"/>
        </w:rPr>
      </w:pPr>
      <w:ins w:id="656" w:author="Aleksander Hansen" w:date="2013-02-15T20:42:00Z">
        <w:r>
          <w:rPr>
            <w:noProof/>
          </w:rPr>
          <w:t>9.1 Explain the motivation to initiate a covered call or a protective put strategy and calculate the payoff functions of the respective strategies.</w:t>
        </w:r>
        <w:r>
          <w:rPr>
            <w:noProof/>
          </w:rPr>
          <w:tab/>
        </w:r>
        <w:r>
          <w:rPr>
            <w:noProof/>
          </w:rPr>
          <w:fldChar w:fldCharType="begin"/>
        </w:r>
        <w:r>
          <w:rPr>
            <w:noProof/>
          </w:rPr>
          <w:instrText xml:space="preserve"> PAGEREF _Toc222580719 \h </w:instrText>
        </w:r>
      </w:ins>
      <w:r>
        <w:rPr>
          <w:noProof/>
        </w:rPr>
      </w:r>
      <w:r>
        <w:rPr>
          <w:noProof/>
        </w:rPr>
        <w:fldChar w:fldCharType="separate"/>
      </w:r>
      <w:ins w:id="657" w:author="Aleksander Hansen" w:date="2013-02-15T21:18:00Z">
        <w:r w:rsidR="00DE5CF7">
          <w:rPr>
            <w:noProof/>
          </w:rPr>
          <w:t>117</w:t>
        </w:r>
      </w:ins>
      <w:ins w:id="658" w:author="Aleksander Hansen" w:date="2013-02-15T20:42:00Z">
        <w:r>
          <w:rPr>
            <w:noProof/>
          </w:rPr>
          <w:fldChar w:fldCharType="end"/>
        </w:r>
      </w:ins>
    </w:p>
    <w:p w14:paraId="49C2BA08" w14:textId="77777777" w:rsidR="003D168C" w:rsidRDefault="003D168C">
      <w:pPr>
        <w:pStyle w:val="TOC3"/>
        <w:tabs>
          <w:tab w:val="right" w:leader="dot" w:pos="9080"/>
        </w:tabs>
        <w:rPr>
          <w:ins w:id="659" w:author="Aleksander Hansen" w:date="2013-02-15T20:42:00Z"/>
          <w:noProof/>
          <w:sz w:val="24"/>
          <w:szCs w:val="24"/>
          <w:lang w:eastAsia="ja-JP"/>
        </w:rPr>
      </w:pPr>
      <w:ins w:id="660" w:author="Aleksander Hansen" w:date="2013-02-15T20:42:00Z">
        <w:r>
          <w:rPr>
            <w:noProof/>
          </w:rPr>
          <w:t>9.1.1 Covered Call</w:t>
        </w:r>
        <w:r>
          <w:rPr>
            <w:noProof/>
          </w:rPr>
          <w:tab/>
        </w:r>
        <w:r>
          <w:rPr>
            <w:noProof/>
          </w:rPr>
          <w:fldChar w:fldCharType="begin"/>
        </w:r>
        <w:r>
          <w:rPr>
            <w:noProof/>
          </w:rPr>
          <w:instrText xml:space="preserve"> PAGEREF _Toc222580720 \h </w:instrText>
        </w:r>
      </w:ins>
      <w:r>
        <w:rPr>
          <w:noProof/>
        </w:rPr>
      </w:r>
      <w:r>
        <w:rPr>
          <w:noProof/>
        </w:rPr>
        <w:fldChar w:fldCharType="separate"/>
      </w:r>
      <w:ins w:id="661" w:author="Aleksander Hansen" w:date="2013-02-15T21:18:00Z">
        <w:r w:rsidR="00DE5CF7">
          <w:rPr>
            <w:noProof/>
          </w:rPr>
          <w:t>117</w:t>
        </w:r>
      </w:ins>
      <w:ins w:id="662" w:author="Aleksander Hansen" w:date="2013-02-15T20:42:00Z">
        <w:r>
          <w:rPr>
            <w:noProof/>
          </w:rPr>
          <w:fldChar w:fldCharType="end"/>
        </w:r>
      </w:ins>
    </w:p>
    <w:p w14:paraId="4E679D65" w14:textId="77777777" w:rsidR="003D168C" w:rsidRDefault="003D168C">
      <w:pPr>
        <w:pStyle w:val="TOC3"/>
        <w:tabs>
          <w:tab w:val="right" w:leader="dot" w:pos="9080"/>
        </w:tabs>
        <w:rPr>
          <w:ins w:id="663" w:author="Aleksander Hansen" w:date="2013-02-15T20:42:00Z"/>
          <w:noProof/>
          <w:sz w:val="24"/>
          <w:szCs w:val="24"/>
          <w:lang w:eastAsia="ja-JP"/>
        </w:rPr>
      </w:pPr>
      <w:ins w:id="664" w:author="Aleksander Hansen" w:date="2013-02-15T20:42:00Z">
        <w:r>
          <w:rPr>
            <w:noProof/>
          </w:rPr>
          <w:t>9.1.2 Protective Put</w:t>
        </w:r>
        <w:r>
          <w:rPr>
            <w:noProof/>
          </w:rPr>
          <w:tab/>
        </w:r>
        <w:r>
          <w:rPr>
            <w:noProof/>
          </w:rPr>
          <w:fldChar w:fldCharType="begin"/>
        </w:r>
        <w:r>
          <w:rPr>
            <w:noProof/>
          </w:rPr>
          <w:instrText xml:space="preserve"> PAGEREF _Toc222580721 \h </w:instrText>
        </w:r>
      </w:ins>
      <w:r>
        <w:rPr>
          <w:noProof/>
        </w:rPr>
      </w:r>
      <w:r>
        <w:rPr>
          <w:noProof/>
        </w:rPr>
        <w:fldChar w:fldCharType="separate"/>
      </w:r>
      <w:ins w:id="665" w:author="Aleksander Hansen" w:date="2013-02-15T21:18:00Z">
        <w:r w:rsidR="00DE5CF7">
          <w:rPr>
            <w:noProof/>
          </w:rPr>
          <w:t>118</w:t>
        </w:r>
      </w:ins>
      <w:ins w:id="666" w:author="Aleksander Hansen" w:date="2013-02-15T20:42:00Z">
        <w:r>
          <w:rPr>
            <w:noProof/>
          </w:rPr>
          <w:fldChar w:fldCharType="end"/>
        </w:r>
      </w:ins>
    </w:p>
    <w:p w14:paraId="780E1962" w14:textId="77777777" w:rsidR="003D168C" w:rsidRDefault="003D168C">
      <w:pPr>
        <w:pStyle w:val="TOC2"/>
        <w:tabs>
          <w:tab w:val="right" w:leader="dot" w:pos="9080"/>
        </w:tabs>
        <w:rPr>
          <w:ins w:id="667" w:author="Aleksander Hansen" w:date="2013-02-15T20:42:00Z"/>
          <w:b/>
          <w:noProof/>
          <w:sz w:val="24"/>
          <w:szCs w:val="24"/>
          <w:lang w:eastAsia="ja-JP"/>
        </w:rPr>
      </w:pPr>
      <w:ins w:id="668" w:author="Aleksander Hansen" w:date="2013-02-15T20:42:00Z">
        <w:r>
          <w:rPr>
            <w:noProof/>
          </w:rPr>
          <w:t>9.2 Describe and explain the use and payoff functions of spread strategies, including bull spread, bear spread, calendar spread, butterfly spread, and diagonal spread.</w:t>
        </w:r>
        <w:r>
          <w:rPr>
            <w:noProof/>
          </w:rPr>
          <w:tab/>
        </w:r>
        <w:r>
          <w:rPr>
            <w:noProof/>
          </w:rPr>
          <w:fldChar w:fldCharType="begin"/>
        </w:r>
        <w:r>
          <w:rPr>
            <w:noProof/>
          </w:rPr>
          <w:instrText xml:space="preserve"> PAGEREF _Toc222580722 \h </w:instrText>
        </w:r>
      </w:ins>
      <w:r>
        <w:rPr>
          <w:noProof/>
        </w:rPr>
      </w:r>
      <w:r>
        <w:rPr>
          <w:noProof/>
        </w:rPr>
        <w:fldChar w:fldCharType="separate"/>
      </w:r>
      <w:ins w:id="669" w:author="Aleksander Hansen" w:date="2013-02-15T21:18:00Z">
        <w:r w:rsidR="00DE5CF7">
          <w:rPr>
            <w:noProof/>
          </w:rPr>
          <w:t>119</w:t>
        </w:r>
      </w:ins>
      <w:ins w:id="670" w:author="Aleksander Hansen" w:date="2013-02-15T20:42:00Z">
        <w:r>
          <w:rPr>
            <w:noProof/>
          </w:rPr>
          <w:fldChar w:fldCharType="end"/>
        </w:r>
      </w:ins>
    </w:p>
    <w:p w14:paraId="4FF0C1CE" w14:textId="77777777" w:rsidR="003D168C" w:rsidRDefault="003D168C">
      <w:pPr>
        <w:pStyle w:val="TOC3"/>
        <w:tabs>
          <w:tab w:val="right" w:leader="dot" w:pos="9080"/>
        </w:tabs>
        <w:rPr>
          <w:ins w:id="671" w:author="Aleksander Hansen" w:date="2013-02-15T20:42:00Z"/>
          <w:noProof/>
          <w:sz w:val="24"/>
          <w:szCs w:val="24"/>
          <w:lang w:eastAsia="ja-JP"/>
        </w:rPr>
      </w:pPr>
      <w:ins w:id="672" w:author="Aleksander Hansen" w:date="2013-02-15T20:42:00Z">
        <w:r>
          <w:rPr>
            <w:noProof/>
          </w:rPr>
          <w:t>9.2.1 Bull spread (type of vertical spread)</w:t>
        </w:r>
        <w:r>
          <w:rPr>
            <w:noProof/>
          </w:rPr>
          <w:tab/>
        </w:r>
        <w:r>
          <w:rPr>
            <w:noProof/>
          </w:rPr>
          <w:fldChar w:fldCharType="begin"/>
        </w:r>
        <w:r>
          <w:rPr>
            <w:noProof/>
          </w:rPr>
          <w:instrText xml:space="preserve"> PAGEREF _Toc222580723 \h </w:instrText>
        </w:r>
      </w:ins>
      <w:r>
        <w:rPr>
          <w:noProof/>
        </w:rPr>
      </w:r>
      <w:r>
        <w:rPr>
          <w:noProof/>
        </w:rPr>
        <w:fldChar w:fldCharType="separate"/>
      </w:r>
      <w:ins w:id="673" w:author="Aleksander Hansen" w:date="2013-02-15T21:18:00Z">
        <w:r w:rsidR="00DE5CF7">
          <w:rPr>
            <w:noProof/>
          </w:rPr>
          <w:t>119</w:t>
        </w:r>
      </w:ins>
      <w:ins w:id="674" w:author="Aleksander Hansen" w:date="2013-02-15T20:42:00Z">
        <w:r>
          <w:rPr>
            <w:noProof/>
          </w:rPr>
          <w:fldChar w:fldCharType="end"/>
        </w:r>
      </w:ins>
    </w:p>
    <w:p w14:paraId="6247E9C1" w14:textId="77777777" w:rsidR="003D168C" w:rsidRDefault="003D168C">
      <w:pPr>
        <w:pStyle w:val="TOC3"/>
        <w:tabs>
          <w:tab w:val="right" w:leader="dot" w:pos="9080"/>
        </w:tabs>
        <w:rPr>
          <w:ins w:id="675" w:author="Aleksander Hansen" w:date="2013-02-15T20:42:00Z"/>
          <w:noProof/>
          <w:sz w:val="24"/>
          <w:szCs w:val="24"/>
          <w:lang w:eastAsia="ja-JP"/>
        </w:rPr>
      </w:pPr>
      <w:ins w:id="676" w:author="Aleksander Hansen" w:date="2013-02-15T20:42:00Z">
        <w:r>
          <w:rPr>
            <w:noProof/>
          </w:rPr>
          <w:t>9.2.2 Bear spread (type of vertical spread)</w:t>
        </w:r>
        <w:r>
          <w:rPr>
            <w:noProof/>
          </w:rPr>
          <w:tab/>
        </w:r>
        <w:r>
          <w:rPr>
            <w:noProof/>
          </w:rPr>
          <w:fldChar w:fldCharType="begin"/>
        </w:r>
        <w:r>
          <w:rPr>
            <w:noProof/>
          </w:rPr>
          <w:instrText xml:space="preserve"> PAGEREF _Toc222580724 \h </w:instrText>
        </w:r>
      </w:ins>
      <w:r>
        <w:rPr>
          <w:noProof/>
        </w:rPr>
      </w:r>
      <w:r>
        <w:rPr>
          <w:noProof/>
        </w:rPr>
        <w:fldChar w:fldCharType="separate"/>
      </w:r>
      <w:ins w:id="677" w:author="Aleksander Hansen" w:date="2013-02-15T21:18:00Z">
        <w:r w:rsidR="00DE5CF7">
          <w:rPr>
            <w:noProof/>
          </w:rPr>
          <w:t>120</w:t>
        </w:r>
      </w:ins>
      <w:ins w:id="678" w:author="Aleksander Hansen" w:date="2013-02-15T20:42:00Z">
        <w:r>
          <w:rPr>
            <w:noProof/>
          </w:rPr>
          <w:fldChar w:fldCharType="end"/>
        </w:r>
      </w:ins>
    </w:p>
    <w:p w14:paraId="7BDF7CDB" w14:textId="77777777" w:rsidR="003D168C" w:rsidRDefault="003D168C">
      <w:pPr>
        <w:pStyle w:val="TOC3"/>
        <w:tabs>
          <w:tab w:val="right" w:leader="dot" w:pos="9080"/>
        </w:tabs>
        <w:rPr>
          <w:ins w:id="679" w:author="Aleksander Hansen" w:date="2013-02-15T20:42:00Z"/>
          <w:noProof/>
          <w:sz w:val="24"/>
          <w:szCs w:val="24"/>
          <w:lang w:eastAsia="ja-JP"/>
        </w:rPr>
      </w:pPr>
      <w:ins w:id="680" w:author="Aleksander Hansen" w:date="2013-02-15T20:42:00Z">
        <w:r>
          <w:rPr>
            <w:noProof/>
          </w:rPr>
          <w:t>9.2.3 Butterfly spread (sideway strategy)</w:t>
        </w:r>
        <w:r>
          <w:rPr>
            <w:noProof/>
          </w:rPr>
          <w:tab/>
        </w:r>
        <w:r>
          <w:rPr>
            <w:noProof/>
          </w:rPr>
          <w:fldChar w:fldCharType="begin"/>
        </w:r>
        <w:r>
          <w:rPr>
            <w:noProof/>
          </w:rPr>
          <w:instrText xml:space="preserve"> PAGEREF _Toc222580725 \h </w:instrText>
        </w:r>
      </w:ins>
      <w:r>
        <w:rPr>
          <w:noProof/>
        </w:rPr>
      </w:r>
      <w:r>
        <w:rPr>
          <w:noProof/>
        </w:rPr>
        <w:fldChar w:fldCharType="separate"/>
      </w:r>
      <w:ins w:id="681" w:author="Aleksander Hansen" w:date="2013-02-15T21:18:00Z">
        <w:r w:rsidR="00DE5CF7">
          <w:rPr>
            <w:noProof/>
          </w:rPr>
          <w:t>121</w:t>
        </w:r>
      </w:ins>
      <w:ins w:id="682" w:author="Aleksander Hansen" w:date="2013-02-15T20:42:00Z">
        <w:r>
          <w:rPr>
            <w:noProof/>
          </w:rPr>
          <w:fldChar w:fldCharType="end"/>
        </w:r>
      </w:ins>
    </w:p>
    <w:p w14:paraId="47C5E567" w14:textId="77777777" w:rsidR="003D168C" w:rsidRDefault="003D168C">
      <w:pPr>
        <w:pStyle w:val="TOC3"/>
        <w:tabs>
          <w:tab w:val="right" w:leader="dot" w:pos="9080"/>
        </w:tabs>
        <w:rPr>
          <w:ins w:id="683" w:author="Aleksander Hansen" w:date="2013-02-15T20:42:00Z"/>
          <w:noProof/>
          <w:sz w:val="24"/>
          <w:szCs w:val="24"/>
          <w:lang w:eastAsia="ja-JP"/>
        </w:rPr>
      </w:pPr>
      <w:ins w:id="684" w:author="Aleksander Hansen" w:date="2013-02-15T20:42:00Z">
        <w:r>
          <w:rPr>
            <w:noProof/>
          </w:rPr>
          <w:t>9.2.5 Diagonal spread</w:t>
        </w:r>
        <w:r>
          <w:rPr>
            <w:noProof/>
          </w:rPr>
          <w:tab/>
        </w:r>
        <w:r>
          <w:rPr>
            <w:noProof/>
          </w:rPr>
          <w:fldChar w:fldCharType="begin"/>
        </w:r>
        <w:r>
          <w:rPr>
            <w:noProof/>
          </w:rPr>
          <w:instrText xml:space="preserve"> PAGEREF _Toc222580726 \h </w:instrText>
        </w:r>
      </w:ins>
      <w:r>
        <w:rPr>
          <w:noProof/>
        </w:rPr>
      </w:r>
      <w:r>
        <w:rPr>
          <w:noProof/>
        </w:rPr>
        <w:fldChar w:fldCharType="separate"/>
      </w:r>
      <w:ins w:id="685" w:author="Aleksander Hansen" w:date="2013-02-15T21:18:00Z">
        <w:r w:rsidR="00DE5CF7">
          <w:rPr>
            <w:noProof/>
          </w:rPr>
          <w:t>122</w:t>
        </w:r>
      </w:ins>
      <w:ins w:id="686" w:author="Aleksander Hansen" w:date="2013-02-15T20:42:00Z">
        <w:r>
          <w:rPr>
            <w:noProof/>
          </w:rPr>
          <w:fldChar w:fldCharType="end"/>
        </w:r>
      </w:ins>
    </w:p>
    <w:p w14:paraId="0DFE8666" w14:textId="77777777" w:rsidR="003D168C" w:rsidRDefault="003D168C">
      <w:pPr>
        <w:pStyle w:val="TOC3"/>
        <w:tabs>
          <w:tab w:val="right" w:leader="dot" w:pos="9080"/>
        </w:tabs>
        <w:rPr>
          <w:ins w:id="687" w:author="Aleksander Hansen" w:date="2013-02-15T20:42:00Z"/>
          <w:noProof/>
          <w:sz w:val="24"/>
          <w:szCs w:val="24"/>
          <w:lang w:eastAsia="ja-JP"/>
        </w:rPr>
      </w:pPr>
      <w:ins w:id="688" w:author="Aleksander Hansen" w:date="2013-02-15T20:42:00Z">
        <w:r>
          <w:rPr>
            <w:noProof/>
          </w:rPr>
          <w:t>9.2.6 Box spread</w:t>
        </w:r>
        <w:r>
          <w:rPr>
            <w:noProof/>
          </w:rPr>
          <w:tab/>
        </w:r>
        <w:r>
          <w:rPr>
            <w:noProof/>
          </w:rPr>
          <w:fldChar w:fldCharType="begin"/>
        </w:r>
        <w:r>
          <w:rPr>
            <w:noProof/>
          </w:rPr>
          <w:instrText xml:space="preserve"> PAGEREF _Toc222580727 \h </w:instrText>
        </w:r>
      </w:ins>
      <w:r>
        <w:rPr>
          <w:noProof/>
        </w:rPr>
      </w:r>
      <w:r>
        <w:rPr>
          <w:noProof/>
        </w:rPr>
        <w:fldChar w:fldCharType="separate"/>
      </w:r>
      <w:ins w:id="689" w:author="Aleksander Hansen" w:date="2013-02-15T21:18:00Z">
        <w:r w:rsidR="00DE5CF7">
          <w:rPr>
            <w:noProof/>
          </w:rPr>
          <w:t>122</w:t>
        </w:r>
      </w:ins>
      <w:ins w:id="690" w:author="Aleksander Hansen" w:date="2013-02-15T20:42:00Z">
        <w:r>
          <w:rPr>
            <w:noProof/>
          </w:rPr>
          <w:fldChar w:fldCharType="end"/>
        </w:r>
      </w:ins>
    </w:p>
    <w:p w14:paraId="7876B2B2" w14:textId="77777777" w:rsidR="003D168C" w:rsidRDefault="003D168C">
      <w:pPr>
        <w:pStyle w:val="TOC2"/>
        <w:tabs>
          <w:tab w:val="right" w:leader="dot" w:pos="9080"/>
        </w:tabs>
        <w:rPr>
          <w:ins w:id="691" w:author="Aleksander Hansen" w:date="2013-02-15T20:42:00Z"/>
          <w:b/>
          <w:noProof/>
          <w:sz w:val="24"/>
          <w:szCs w:val="24"/>
          <w:lang w:eastAsia="ja-JP"/>
        </w:rPr>
      </w:pPr>
      <w:ins w:id="692" w:author="Aleksander Hansen" w:date="2013-02-15T20:42:00Z">
        <w:r>
          <w:rPr>
            <w:noProof/>
          </w:rPr>
          <w:t>9.3 Describe and explain the use and payoff functions of combination strategies, including straddles, strangles, strips, or straps</w:t>
        </w:r>
        <w:r>
          <w:rPr>
            <w:noProof/>
          </w:rPr>
          <w:tab/>
        </w:r>
        <w:r>
          <w:rPr>
            <w:noProof/>
          </w:rPr>
          <w:fldChar w:fldCharType="begin"/>
        </w:r>
        <w:r>
          <w:rPr>
            <w:noProof/>
          </w:rPr>
          <w:instrText xml:space="preserve"> PAGEREF _Toc222580728 \h </w:instrText>
        </w:r>
      </w:ins>
      <w:r>
        <w:rPr>
          <w:noProof/>
        </w:rPr>
      </w:r>
      <w:r>
        <w:rPr>
          <w:noProof/>
        </w:rPr>
        <w:fldChar w:fldCharType="separate"/>
      </w:r>
      <w:ins w:id="693" w:author="Aleksander Hansen" w:date="2013-02-15T21:18:00Z">
        <w:r w:rsidR="00DE5CF7">
          <w:rPr>
            <w:noProof/>
          </w:rPr>
          <w:t>122</w:t>
        </w:r>
      </w:ins>
      <w:ins w:id="694" w:author="Aleksander Hansen" w:date="2013-02-15T20:42:00Z">
        <w:r>
          <w:rPr>
            <w:noProof/>
          </w:rPr>
          <w:fldChar w:fldCharType="end"/>
        </w:r>
      </w:ins>
    </w:p>
    <w:p w14:paraId="7CB246FA" w14:textId="77777777" w:rsidR="003D168C" w:rsidRDefault="003D168C">
      <w:pPr>
        <w:pStyle w:val="TOC3"/>
        <w:tabs>
          <w:tab w:val="right" w:leader="dot" w:pos="9080"/>
        </w:tabs>
        <w:rPr>
          <w:ins w:id="695" w:author="Aleksander Hansen" w:date="2013-02-15T20:42:00Z"/>
          <w:noProof/>
          <w:sz w:val="24"/>
          <w:szCs w:val="24"/>
          <w:lang w:eastAsia="ja-JP"/>
        </w:rPr>
      </w:pPr>
      <w:ins w:id="696" w:author="Aleksander Hansen" w:date="2013-02-15T20:42:00Z">
        <w:r>
          <w:rPr>
            <w:noProof/>
          </w:rPr>
          <w:t>9.3.1 Straddle</w:t>
        </w:r>
        <w:r>
          <w:rPr>
            <w:noProof/>
          </w:rPr>
          <w:tab/>
        </w:r>
        <w:r>
          <w:rPr>
            <w:noProof/>
          </w:rPr>
          <w:fldChar w:fldCharType="begin"/>
        </w:r>
        <w:r>
          <w:rPr>
            <w:noProof/>
          </w:rPr>
          <w:instrText xml:space="preserve"> PAGEREF _Toc222580729 \h </w:instrText>
        </w:r>
      </w:ins>
      <w:r>
        <w:rPr>
          <w:noProof/>
        </w:rPr>
      </w:r>
      <w:r>
        <w:rPr>
          <w:noProof/>
        </w:rPr>
        <w:fldChar w:fldCharType="separate"/>
      </w:r>
      <w:ins w:id="697" w:author="Aleksander Hansen" w:date="2013-02-15T21:18:00Z">
        <w:r w:rsidR="00DE5CF7">
          <w:rPr>
            <w:noProof/>
          </w:rPr>
          <w:t>122</w:t>
        </w:r>
      </w:ins>
      <w:ins w:id="698" w:author="Aleksander Hansen" w:date="2013-02-15T20:42:00Z">
        <w:r>
          <w:rPr>
            <w:noProof/>
          </w:rPr>
          <w:fldChar w:fldCharType="end"/>
        </w:r>
      </w:ins>
    </w:p>
    <w:p w14:paraId="5E59EFD0" w14:textId="77777777" w:rsidR="003D168C" w:rsidRDefault="003D168C">
      <w:pPr>
        <w:pStyle w:val="TOC3"/>
        <w:tabs>
          <w:tab w:val="right" w:leader="dot" w:pos="9080"/>
        </w:tabs>
        <w:rPr>
          <w:ins w:id="699" w:author="Aleksander Hansen" w:date="2013-02-15T20:42:00Z"/>
          <w:noProof/>
          <w:sz w:val="24"/>
          <w:szCs w:val="24"/>
          <w:lang w:eastAsia="ja-JP"/>
        </w:rPr>
      </w:pPr>
      <w:ins w:id="700" w:author="Aleksander Hansen" w:date="2013-02-15T20:42:00Z">
        <w:r>
          <w:rPr>
            <w:noProof/>
          </w:rPr>
          <w:t>9.3.1 Strip</w:t>
        </w:r>
        <w:r>
          <w:rPr>
            <w:noProof/>
          </w:rPr>
          <w:tab/>
        </w:r>
        <w:r>
          <w:rPr>
            <w:noProof/>
          </w:rPr>
          <w:fldChar w:fldCharType="begin"/>
        </w:r>
        <w:r>
          <w:rPr>
            <w:noProof/>
          </w:rPr>
          <w:instrText xml:space="preserve"> PAGEREF _Toc222580730 \h </w:instrText>
        </w:r>
      </w:ins>
      <w:r>
        <w:rPr>
          <w:noProof/>
        </w:rPr>
      </w:r>
      <w:r>
        <w:rPr>
          <w:noProof/>
        </w:rPr>
        <w:fldChar w:fldCharType="separate"/>
      </w:r>
      <w:ins w:id="701" w:author="Aleksander Hansen" w:date="2013-02-15T21:18:00Z">
        <w:r w:rsidR="00DE5CF7">
          <w:rPr>
            <w:noProof/>
          </w:rPr>
          <w:t>123</w:t>
        </w:r>
      </w:ins>
      <w:ins w:id="702" w:author="Aleksander Hansen" w:date="2013-02-15T20:42:00Z">
        <w:r>
          <w:rPr>
            <w:noProof/>
          </w:rPr>
          <w:fldChar w:fldCharType="end"/>
        </w:r>
      </w:ins>
    </w:p>
    <w:p w14:paraId="3B51D64E" w14:textId="77777777" w:rsidR="003D168C" w:rsidRDefault="003D168C">
      <w:pPr>
        <w:pStyle w:val="TOC3"/>
        <w:tabs>
          <w:tab w:val="right" w:leader="dot" w:pos="9080"/>
        </w:tabs>
        <w:rPr>
          <w:ins w:id="703" w:author="Aleksander Hansen" w:date="2013-02-15T20:42:00Z"/>
          <w:noProof/>
          <w:sz w:val="24"/>
          <w:szCs w:val="24"/>
          <w:lang w:eastAsia="ja-JP"/>
        </w:rPr>
      </w:pPr>
      <w:ins w:id="704" w:author="Aleksander Hansen" w:date="2013-02-15T20:42:00Z">
        <w:r>
          <w:rPr>
            <w:noProof/>
          </w:rPr>
          <w:t>9.3.2 Strap</w:t>
        </w:r>
        <w:r>
          <w:rPr>
            <w:noProof/>
          </w:rPr>
          <w:tab/>
        </w:r>
        <w:r>
          <w:rPr>
            <w:noProof/>
          </w:rPr>
          <w:fldChar w:fldCharType="begin"/>
        </w:r>
        <w:r>
          <w:rPr>
            <w:noProof/>
          </w:rPr>
          <w:instrText xml:space="preserve"> PAGEREF _Toc222580731 \h </w:instrText>
        </w:r>
      </w:ins>
      <w:r>
        <w:rPr>
          <w:noProof/>
        </w:rPr>
      </w:r>
      <w:r>
        <w:rPr>
          <w:noProof/>
        </w:rPr>
        <w:fldChar w:fldCharType="separate"/>
      </w:r>
      <w:ins w:id="705" w:author="Aleksander Hansen" w:date="2013-02-15T21:18:00Z">
        <w:r w:rsidR="00DE5CF7">
          <w:rPr>
            <w:noProof/>
          </w:rPr>
          <w:t>124</w:t>
        </w:r>
      </w:ins>
      <w:ins w:id="706" w:author="Aleksander Hansen" w:date="2013-02-15T20:42:00Z">
        <w:r>
          <w:rPr>
            <w:noProof/>
          </w:rPr>
          <w:fldChar w:fldCharType="end"/>
        </w:r>
      </w:ins>
    </w:p>
    <w:p w14:paraId="4D973CB6" w14:textId="77777777" w:rsidR="003D168C" w:rsidRDefault="003D168C">
      <w:pPr>
        <w:pStyle w:val="TOC3"/>
        <w:tabs>
          <w:tab w:val="right" w:leader="dot" w:pos="9080"/>
        </w:tabs>
        <w:rPr>
          <w:ins w:id="707" w:author="Aleksander Hansen" w:date="2013-02-15T20:42:00Z"/>
          <w:noProof/>
          <w:sz w:val="24"/>
          <w:szCs w:val="24"/>
          <w:lang w:eastAsia="ja-JP"/>
        </w:rPr>
      </w:pPr>
      <w:ins w:id="708" w:author="Aleksander Hansen" w:date="2013-02-15T20:42:00Z">
        <w:r>
          <w:rPr>
            <w:noProof/>
          </w:rPr>
          <w:t>9.3.3 Strangle</w:t>
        </w:r>
        <w:r>
          <w:rPr>
            <w:noProof/>
          </w:rPr>
          <w:tab/>
        </w:r>
        <w:r>
          <w:rPr>
            <w:noProof/>
          </w:rPr>
          <w:fldChar w:fldCharType="begin"/>
        </w:r>
        <w:r>
          <w:rPr>
            <w:noProof/>
          </w:rPr>
          <w:instrText xml:space="preserve"> PAGEREF _Toc222580732 \h </w:instrText>
        </w:r>
      </w:ins>
      <w:r>
        <w:rPr>
          <w:noProof/>
        </w:rPr>
      </w:r>
      <w:r>
        <w:rPr>
          <w:noProof/>
        </w:rPr>
        <w:fldChar w:fldCharType="separate"/>
      </w:r>
      <w:ins w:id="709" w:author="Aleksander Hansen" w:date="2013-02-15T21:18:00Z">
        <w:r w:rsidR="00DE5CF7">
          <w:rPr>
            <w:noProof/>
          </w:rPr>
          <w:t>124</w:t>
        </w:r>
      </w:ins>
      <w:ins w:id="710" w:author="Aleksander Hansen" w:date="2013-02-15T20:42:00Z">
        <w:r>
          <w:rPr>
            <w:noProof/>
          </w:rPr>
          <w:fldChar w:fldCharType="end"/>
        </w:r>
      </w:ins>
    </w:p>
    <w:p w14:paraId="3E00EBCF" w14:textId="77777777" w:rsidR="003D168C" w:rsidRDefault="003D168C">
      <w:pPr>
        <w:pStyle w:val="TOC3"/>
        <w:tabs>
          <w:tab w:val="right" w:leader="dot" w:pos="9080"/>
        </w:tabs>
        <w:rPr>
          <w:ins w:id="711" w:author="Aleksander Hansen" w:date="2013-02-15T20:42:00Z"/>
          <w:noProof/>
          <w:sz w:val="24"/>
          <w:szCs w:val="24"/>
          <w:lang w:eastAsia="ja-JP"/>
        </w:rPr>
      </w:pPr>
      <w:ins w:id="712" w:author="Aleksander Hansen" w:date="2013-02-15T20:42:00Z">
        <w:r>
          <w:rPr>
            <w:noProof/>
          </w:rPr>
          <w:t>9.3.4 Collar and costless collar</w:t>
        </w:r>
        <w:r>
          <w:rPr>
            <w:noProof/>
          </w:rPr>
          <w:tab/>
        </w:r>
        <w:r>
          <w:rPr>
            <w:noProof/>
          </w:rPr>
          <w:fldChar w:fldCharType="begin"/>
        </w:r>
        <w:r>
          <w:rPr>
            <w:noProof/>
          </w:rPr>
          <w:instrText xml:space="preserve"> PAGEREF _Toc222580733 \h </w:instrText>
        </w:r>
      </w:ins>
      <w:r>
        <w:rPr>
          <w:noProof/>
        </w:rPr>
      </w:r>
      <w:r>
        <w:rPr>
          <w:noProof/>
        </w:rPr>
        <w:fldChar w:fldCharType="separate"/>
      </w:r>
      <w:ins w:id="713" w:author="Aleksander Hansen" w:date="2013-02-15T21:18:00Z">
        <w:r w:rsidR="00DE5CF7">
          <w:rPr>
            <w:noProof/>
          </w:rPr>
          <w:t>125</w:t>
        </w:r>
      </w:ins>
      <w:ins w:id="714" w:author="Aleksander Hansen" w:date="2013-02-15T20:42:00Z">
        <w:r>
          <w:rPr>
            <w:noProof/>
          </w:rPr>
          <w:fldChar w:fldCharType="end"/>
        </w:r>
      </w:ins>
    </w:p>
    <w:p w14:paraId="446327EF" w14:textId="77777777" w:rsidR="003D168C" w:rsidRDefault="003D168C">
      <w:pPr>
        <w:pStyle w:val="TOC2"/>
        <w:tabs>
          <w:tab w:val="right" w:leader="dot" w:pos="9080"/>
        </w:tabs>
        <w:rPr>
          <w:ins w:id="715" w:author="Aleksander Hansen" w:date="2013-02-15T20:42:00Z"/>
          <w:b/>
          <w:noProof/>
          <w:sz w:val="24"/>
          <w:szCs w:val="24"/>
          <w:lang w:eastAsia="ja-JP"/>
        </w:rPr>
      </w:pPr>
      <w:ins w:id="716" w:author="Aleksander Hansen" w:date="2013-02-15T20:42:00Z">
        <w:r>
          <w:rPr>
            <w:noProof/>
          </w:rPr>
          <w:t>9.4 Compute the pay-offs of combination strategies.</w:t>
        </w:r>
        <w:r>
          <w:rPr>
            <w:noProof/>
          </w:rPr>
          <w:tab/>
        </w:r>
        <w:r>
          <w:rPr>
            <w:noProof/>
          </w:rPr>
          <w:fldChar w:fldCharType="begin"/>
        </w:r>
        <w:r>
          <w:rPr>
            <w:noProof/>
          </w:rPr>
          <w:instrText xml:space="preserve"> PAGEREF _Toc222580734 \h </w:instrText>
        </w:r>
      </w:ins>
      <w:r>
        <w:rPr>
          <w:noProof/>
        </w:rPr>
      </w:r>
      <w:r>
        <w:rPr>
          <w:noProof/>
        </w:rPr>
        <w:fldChar w:fldCharType="separate"/>
      </w:r>
      <w:ins w:id="717" w:author="Aleksander Hansen" w:date="2013-02-15T21:18:00Z">
        <w:r w:rsidR="00DE5CF7">
          <w:rPr>
            <w:noProof/>
          </w:rPr>
          <w:t>125</w:t>
        </w:r>
      </w:ins>
      <w:ins w:id="718" w:author="Aleksander Hansen" w:date="2013-02-15T20:42:00Z">
        <w:r>
          <w:rPr>
            <w:noProof/>
          </w:rPr>
          <w:fldChar w:fldCharType="end"/>
        </w:r>
      </w:ins>
    </w:p>
    <w:p w14:paraId="2AFFDD75" w14:textId="77777777" w:rsidR="003D168C" w:rsidRDefault="003D168C">
      <w:pPr>
        <w:pStyle w:val="TOC2"/>
        <w:tabs>
          <w:tab w:val="right" w:leader="dot" w:pos="9080"/>
        </w:tabs>
        <w:rPr>
          <w:ins w:id="719" w:author="Aleksander Hansen" w:date="2013-02-15T20:42:00Z"/>
          <w:b/>
          <w:noProof/>
          <w:sz w:val="24"/>
          <w:szCs w:val="24"/>
          <w:lang w:eastAsia="ja-JP"/>
        </w:rPr>
      </w:pPr>
      <w:ins w:id="720" w:author="Aleksander Hansen" w:date="2013-02-15T20:42:00Z">
        <w:r>
          <w:rPr>
            <w:noProof/>
          </w:rPr>
          <w:t>Chapter Summary</w:t>
        </w:r>
        <w:r>
          <w:rPr>
            <w:noProof/>
          </w:rPr>
          <w:tab/>
        </w:r>
        <w:r>
          <w:rPr>
            <w:noProof/>
          </w:rPr>
          <w:fldChar w:fldCharType="begin"/>
        </w:r>
        <w:r>
          <w:rPr>
            <w:noProof/>
          </w:rPr>
          <w:instrText xml:space="preserve"> PAGEREF _Toc222580735 \h </w:instrText>
        </w:r>
      </w:ins>
      <w:r>
        <w:rPr>
          <w:noProof/>
        </w:rPr>
      </w:r>
      <w:r>
        <w:rPr>
          <w:noProof/>
        </w:rPr>
        <w:fldChar w:fldCharType="separate"/>
      </w:r>
      <w:ins w:id="721" w:author="Aleksander Hansen" w:date="2013-02-15T21:18:00Z">
        <w:r w:rsidR="00DE5CF7">
          <w:rPr>
            <w:noProof/>
          </w:rPr>
          <w:t>126</w:t>
        </w:r>
      </w:ins>
      <w:ins w:id="722" w:author="Aleksander Hansen" w:date="2013-02-15T20:42:00Z">
        <w:r>
          <w:rPr>
            <w:noProof/>
          </w:rPr>
          <w:fldChar w:fldCharType="end"/>
        </w:r>
      </w:ins>
    </w:p>
    <w:p w14:paraId="34DF9EFB" w14:textId="77777777" w:rsidR="003D168C" w:rsidRDefault="003D168C">
      <w:pPr>
        <w:pStyle w:val="TOC2"/>
        <w:tabs>
          <w:tab w:val="right" w:leader="dot" w:pos="9080"/>
        </w:tabs>
        <w:rPr>
          <w:ins w:id="723" w:author="Aleksander Hansen" w:date="2013-02-15T20:42:00Z"/>
          <w:b/>
          <w:noProof/>
          <w:sz w:val="24"/>
          <w:szCs w:val="24"/>
          <w:lang w:eastAsia="ja-JP"/>
        </w:rPr>
      </w:pPr>
      <w:ins w:id="724" w:author="Aleksander Hansen" w:date="2013-02-15T20:42:00Z">
        <w:r>
          <w:rPr>
            <w:noProof/>
          </w:rPr>
          <w:t>9.6 Questions &amp; Answers</w:t>
        </w:r>
        <w:r>
          <w:rPr>
            <w:noProof/>
          </w:rPr>
          <w:tab/>
        </w:r>
        <w:r>
          <w:rPr>
            <w:noProof/>
          </w:rPr>
          <w:fldChar w:fldCharType="begin"/>
        </w:r>
        <w:r>
          <w:rPr>
            <w:noProof/>
          </w:rPr>
          <w:instrText xml:space="preserve"> PAGEREF _Toc222580736 \h </w:instrText>
        </w:r>
      </w:ins>
      <w:r>
        <w:rPr>
          <w:noProof/>
        </w:rPr>
      </w:r>
      <w:r>
        <w:rPr>
          <w:noProof/>
        </w:rPr>
        <w:fldChar w:fldCharType="separate"/>
      </w:r>
      <w:ins w:id="725" w:author="Aleksander Hansen" w:date="2013-02-15T21:18:00Z">
        <w:r w:rsidR="00DE5CF7">
          <w:rPr>
            <w:noProof/>
          </w:rPr>
          <w:t>126</w:t>
        </w:r>
      </w:ins>
      <w:ins w:id="726" w:author="Aleksander Hansen" w:date="2013-02-15T20:42:00Z">
        <w:r>
          <w:rPr>
            <w:noProof/>
          </w:rPr>
          <w:fldChar w:fldCharType="end"/>
        </w:r>
      </w:ins>
    </w:p>
    <w:p w14:paraId="01E2D5FC" w14:textId="77777777" w:rsidR="003D168C" w:rsidRDefault="003D168C">
      <w:pPr>
        <w:pStyle w:val="TOC3"/>
        <w:tabs>
          <w:tab w:val="right" w:leader="dot" w:pos="9080"/>
        </w:tabs>
        <w:rPr>
          <w:ins w:id="727" w:author="Aleksander Hansen" w:date="2013-02-15T20:42:00Z"/>
          <w:noProof/>
          <w:sz w:val="24"/>
          <w:szCs w:val="24"/>
          <w:lang w:eastAsia="ja-JP"/>
        </w:rPr>
      </w:pPr>
      <w:ins w:id="728" w:author="Aleksander Hansen" w:date="2013-02-15T20:42:00Z">
        <w:r>
          <w:rPr>
            <w:noProof/>
          </w:rPr>
          <w:t>9.6.1 Questions</w:t>
        </w:r>
        <w:r>
          <w:rPr>
            <w:noProof/>
          </w:rPr>
          <w:tab/>
        </w:r>
        <w:r>
          <w:rPr>
            <w:noProof/>
          </w:rPr>
          <w:fldChar w:fldCharType="begin"/>
        </w:r>
        <w:r>
          <w:rPr>
            <w:noProof/>
          </w:rPr>
          <w:instrText xml:space="preserve"> PAGEREF _Toc222580737 \h </w:instrText>
        </w:r>
      </w:ins>
      <w:r>
        <w:rPr>
          <w:noProof/>
        </w:rPr>
      </w:r>
      <w:r>
        <w:rPr>
          <w:noProof/>
        </w:rPr>
        <w:fldChar w:fldCharType="separate"/>
      </w:r>
      <w:ins w:id="729" w:author="Aleksander Hansen" w:date="2013-02-15T21:18:00Z">
        <w:r w:rsidR="00DE5CF7">
          <w:rPr>
            <w:noProof/>
          </w:rPr>
          <w:t>127</w:t>
        </w:r>
      </w:ins>
      <w:ins w:id="730" w:author="Aleksander Hansen" w:date="2013-02-15T20:42:00Z">
        <w:r>
          <w:rPr>
            <w:noProof/>
          </w:rPr>
          <w:fldChar w:fldCharType="end"/>
        </w:r>
      </w:ins>
    </w:p>
    <w:p w14:paraId="7637CD01" w14:textId="77777777" w:rsidR="003D168C" w:rsidRDefault="003D168C">
      <w:pPr>
        <w:pStyle w:val="TOC3"/>
        <w:tabs>
          <w:tab w:val="right" w:leader="dot" w:pos="9080"/>
        </w:tabs>
        <w:rPr>
          <w:ins w:id="731" w:author="Aleksander Hansen" w:date="2013-02-15T20:42:00Z"/>
          <w:noProof/>
          <w:sz w:val="24"/>
          <w:szCs w:val="24"/>
          <w:lang w:eastAsia="ja-JP"/>
        </w:rPr>
      </w:pPr>
      <w:ins w:id="732" w:author="Aleksander Hansen" w:date="2013-02-15T20:42:00Z">
        <w:r>
          <w:rPr>
            <w:noProof/>
          </w:rPr>
          <w:t>9.6.2 Answers</w:t>
        </w:r>
        <w:r>
          <w:rPr>
            <w:noProof/>
          </w:rPr>
          <w:tab/>
        </w:r>
        <w:r>
          <w:rPr>
            <w:noProof/>
          </w:rPr>
          <w:fldChar w:fldCharType="begin"/>
        </w:r>
        <w:r>
          <w:rPr>
            <w:noProof/>
          </w:rPr>
          <w:instrText xml:space="preserve"> PAGEREF _Toc222580738 \h </w:instrText>
        </w:r>
      </w:ins>
      <w:r>
        <w:rPr>
          <w:noProof/>
        </w:rPr>
      </w:r>
      <w:r>
        <w:rPr>
          <w:noProof/>
        </w:rPr>
        <w:fldChar w:fldCharType="separate"/>
      </w:r>
      <w:ins w:id="733" w:author="Aleksander Hansen" w:date="2013-02-15T21:18:00Z">
        <w:r w:rsidR="00DE5CF7">
          <w:rPr>
            <w:noProof/>
          </w:rPr>
          <w:t>127</w:t>
        </w:r>
      </w:ins>
      <w:ins w:id="734" w:author="Aleksander Hansen" w:date="2013-02-15T20:42:00Z">
        <w:r>
          <w:rPr>
            <w:noProof/>
          </w:rPr>
          <w:fldChar w:fldCharType="end"/>
        </w:r>
      </w:ins>
    </w:p>
    <w:p w14:paraId="55C0A2DD" w14:textId="77777777" w:rsidR="003D168C" w:rsidRDefault="003D168C">
      <w:pPr>
        <w:pStyle w:val="TOC1"/>
        <w:tabs>
          <w:tab w:val="right" w:leader="dot" w:pos="9080"/>
        </w:tabs>
        <w:rPr>
          <w:ins w:id="735" w:author="Aleksander Hansen" w:date="2013-02-15T20:42:00Z"/>
          <w:b w:val="0"/>
          <w:noProof/>
          <w:lang w:eastAsia="ja-JP"/>
        </w:rPr>
      </w:pPr>
      <w:ins w:id="736" w:author="Aleksander Hansen" w:date="2013-02-15T20:42:00Z">
        <w:r w:rsidRPr="00413E24">
          <w:rPr>
            <w:rFonts w:ascii="Calibri" w:hAnsi="Calibri"/>
            <w:noProof/>
          </w:rPr>
          <w:t>10 McDonald, Chapter 6: Commodity Forwards and Futures</w:t>
        </w:r>
        <w:r>
          <w:rPr>
            <w:noProof/>
          </w:rPr>
          <w:tab/>
        </w:r>
        <w:r>
          <w:rPr>
            <w:noProof/>
          </w:rPr>
          <w:fldChar w:fldCharType="begin"/>
        </w:r>
        <w:r>
          <w:rPr>
            <w:noProof/>
          </w:rPr>
          <w:instrText xml:space="preserve"> PAGEREF _Toc222580739 \h </w:instrText>
        </w:r>
      </w:ins>
      <w:r>
        <w:rPr>
          <w:noProof/>
        </w:rPr>
      </w:r>
      <w:r>
        <w:rPr>
          <w:noProof/>
        </w:rPr>
        <w:fldChar w:fldCharType="separate"/>
      </w:r>
      <w:ins w:id="737" w:author="Aleksander Hansen" w:date="2013-02-15T21:18:00Z">
        <w:r w:rsidR="00DE5CF7">
          <w:rPr>
            <w:noProof/>
          </w:rPr>
          <w:t>129</w:t>
        </w:r>
      </w:ins>
      <w:ins w:id="738" w:author="Aleksander Hansen" w:date="2013-02-15T20:42:00Z">
        <w:r>
          <w:rPr>
            <w:noProof/>
          </w:rPr>
          <w:fldChar w:fldCharType="end"/>
        </w:r>
      </w:ins>
    </w:p>
    <w:p w14:paraId="5A34E0A9" w14:textId="77777777" w:rsidR="003D168C" w:rsidRDefault="003D168C">
      <w:pPr>
        <w:pStyle w:val="TOC2"/>
        <w:tabs>
          <w:tab w:val="right" w:leader="dot" w:pos="9080"/>
        </w:tabs>
        <w:rPr>
          <w:ins w:id="739" w:author="Aleksander Hansen" w:date="2013-02-15T20:42:00Z"/>
          <w:b/>
          <w:noProof/>
          <w:sz w:val="24"/>
          <w:szCs w:val="24"/>
          <w:lang w:eastAsia="ja-JP"/>
        </w:rPr>
      </w:pPr>
      <w:ins w:id="740" w:author="Aleksander Hansen" w:date="2013-02-15T20:42:00Z">
        <w:r>
          <w:rPr>
            <w:noProof/>
          </w:rPr>
          <w:t>Define commodity terminology such as storage costs; carry markets, lease rate, and convenience yield.</w:t>
        </w:r>
        <w:r>
          <w:rPr>
            <w:noProof/>
          </w:rPr>
          <w:tab/>
        </w:r>
        <w:r>
          <w:rPr>
            <w:noProof/>
          </w:rPr>
          <w:fldChar w:fldCharType="begin"/>
        </w:r>
        <w:r>
          <w:rPr>
            <w:noProof/>
          </w:rPr>
          <w:instrText xml:space="preserve"> PAGEREF _Toc222580740 \h </w:instrText>
        </w:r>
      </w:ins>
      <w:r>
        <w:rPr>
          <w:noProof/>
        </w:rPr>
      </w:r>
      <w:r>
        <w:rPr>
          <w:noProof/>
        </w:rPr>
        <w:fldChar w:fldCharType="separate"/>
      </w:r>
      <w:ins w:id="741" w:author="Aleksander Hansen" w:date="2013-02-15T21:18:00Z">
        <w:r w:rsidR="00DE5CF7">
          <w:rPr>
            <w:noProof/>
          </w:rPr>
          <w:t>129</w:t>
        </w:r>
      </w:ins>
      <w:ins w:id="742" w:author="Aleksander Hansen" w:date="2013-02-15T20:42:00Z">
        <w:r>
          <w:rPr>
            <w:noProof/>
          </w:rPr>
          <w:fldChar w:fldCharType="end"/>
        </w:r>
      </w:ins>
    </w:p>
    <w:p w14:paraId="399B8E35" w14:textId="77777777" w:rsidR="003D168C" w:rsidRDefault="003D168C">
      <w:pPr>
        <w:pStyle w:val="TOC3"/>
        <w:tabs>
          <w:tab w:val="right" w:leader="dot" w:pos="9080"/>
        </w:tabs>
        <w:rPr>
          <w:ins w:id="743" w:author="Aleksander Hansen" w:date="2013-02-15T20:42:00Z"/>
          <w:noProof/>
          <w:sz w:val="24"/>
          <w:szCs w:val="24"/>
          <w:lang w:eastAsia="ja-JP"/>
        </w:rPr>
      </w:pPr>
      <w:ins w:id="744" w:author="Aleksander Hansen" w:date="2013-02-15T20:42:00Z">
        <w:r>
          <w:rPr>
            <w:noProof/>
          </w:rPr>
          <w:t>Carry Markets</w:t>
        </w:r>
        <w:r>
          <w:rPr>
            <w:noProof/>
          </w:rPr>
          <w:tab/>
        </w:r>
        <w:r>
          <w:rPr>
            <w:noProof/>
          </w:rPr>
          <w:fldChar w:fldCharType="begin"/>
        </w:r>
        <w:r>
          <w:rPr>
            <w:noProof/>
          </w:rPr>
          <w:instrText xml:space="preserve"> PAGEREF _Toc222580741 \h </w:instrText>
        </w:r>
      </w:ins>
      <w:r>
        <w:rPr>
          <w:noProof/>
        </w:rPr>
      </w:r>
      <w:r>
        <w:rPr>
          <w:noProof/>
        </w:rPr>
        <w:fldChar w:fldCharType="separate"/>
      </w:r>
      <w:ins w:id="745" w:author="Aleksander Hansen" w:date="2013-02-15T21:18:00Z">
        <w:r w:rsidR="00DE5CF7">
          <w:rPr>
            <w:noProof/>
          </w:rPr>
          <w:t>130</w:t>
        </w:r>
      </w:ins>
      <w:ins w:id="746" w:author="Aleksander Hansen" w:date="2013-02-15T20:42:00Z">
        <w:r>
          <w:rPr>
            <w:noProof/>
          </w:rPr>
          <w:fldChar w:fldCharType="end"/>
        </w:r>
      </w:ins>
    </w:p>
    <w:p w14:paraId="1FAB66CA" w14:textId="77777777" w:rsidR="003D168C" w:rsidRDefault="003D168C">
      <w:pPr>
        <w:pStyle w:val="TOC3"/>
        <w:tabs>
          <w:tab w:val="right" w:leader="dot" w:pos="9080"/>
        </w:tabs>
        <w:rPr>
          <w:ins w:id="747" w:author="Aleksander Hansen" w:date="2013-02-15T20:42:00Z"/>
          <w:noProof/>
          <w:sz w:val="24"/>
          <w:szCs w:val="24"/>
          <w:lang w:eastAsia="ja-JP"/>
        </w:rPr>
      </w:pPr>
      <w:ins w:id="748" w:author="Aleksander Hansen" w:date="2013-02-15T20:42:00Z">
        <w:r>
          <w:rPr>
            <w:noProof/>
          </w:rPr>
          <w:t>Lease rate</w:t>
        </w:r>
        <w:r>
          <w:rPr>
            <w:noProof/>
          </w:rPr>
          <w:tab/>
        </w:r>
        <w:r>
          <w:rPr>
            <w:noProof/>
          </w:rPr>
          <w:fldChar w:fldCharType="begin"/>
        </w:r>
        <w:r>
          <w:rPr>
            <w:noProof/>
          </w:rPr>
          <w:instrText xml:space="preserve"> PAGEREF _Toc222580742 \h </w:instrText>
        </w:r>
      </w:ins>
      <w:r>
        <w:rPr>
          <w:noProof/>
        </w:rPr>
      </w:r>
      <w:r>
        <w:rPr>
          <w:noProof/>
        </w:rPr>
        <w:fldChar w:fldCharType="separate"/>
      </w:r>
      <w:ins w:id="749" w:author="Aleksander Hansen" w:date="2013-02-15T21:18:00Z">
        <w:r w:rsidR="00DE5CF7">
          <w:rPr>
            <w:noProof/>
          </w:rPr>
          <w:t>130</w:t>
        </w:r>
      </w:ins>
      <w:ins w:id="750" w:author="Aleksander Hansen" w:date="2013-02-15T20:42:00Z">
        <w:r>
          <w:rPr>
            <w:noProof/>
          </w:rPr>
          <w:fldChar w:fldCharType="end"/>
        </w:r>
      </w:ins>
    </w:p>
    <w:p w14:paraId="0D931D91" w14:textId="77777777" w:rsidR="003D168C" w:rsidRDefault="003D168C">
      <w:pPr>
        <w:pStyle w:val="TOC3"/>
        <w:tabs>
          <w:tab w:val="right" w:leader="dot" w:pos="9080"/>
        </w:tabs>
        <w:rPr>
          <w:ins w:id="751" w:author="Aleksander Hansen" w:date="2013-02-15T20:42:00Z"/>
          <w:noProof/>
          <w:sz w:val="24"/>
          <w:szCs w:val="24"/>
          <w:lang w:eastAsia="ja-JP"/>
        </w:rPr>
      </w:pPr>
      <w:ins w:id="752" w:author="Aleksander Hansen" w:date="2013-02-15T20:42:00Z">
        <w:r>
          <w:rPr>
            <w:noProof/>
          </w:rPr>
          <w:t>Convenience yield</w:t>
        </w:r>
        <w:r>
          <w:rPr>
            <w:noProof/>
          </w:rPr>
          <w:tab/>
        </w:r>
        <w:r>
          <w:rPr>
            <w:noProof/>
          </w:rPr>
          <w:fldChar w:fldCharType="begin"/>
        </w:r>
        <w:r>
          <w:rPr>
            <w:noProof/>
          </w:rPr>
          <w:instrText xml:space="preserve"> PAGEREF _Toc222580743 \h </w:instrText>
        </w:r>
      </w:ins>
      <w:r>
        <w:rPr>
          <w:noProof/>
        </w:rPr>
      </w:r>
      <w:r>
        <w:rPr>
          <w:noProof/>
        </w:rPr>
        <w:fldChar w:fldCharType="separate"/>
      </w:r>
      <w:ins w:id="753" w:author="Aleksander Hansen" w:date="2013-02-15T21:18:00Z">
        <w:r w:rsidR="00DE5CF7">
          <w:rPr>
            <w:noProof/>
          </w:rPr>
          <w:t>130</w:t>
        </w:r>
      </w:ins>
      <w:ins w:id="754" w:author="Aleksander Hansen" w:date="2013-02-15T20:42:00Z">
        <w:r>
          <w:rPr>
            <w:noProof/>
          </w:rPr>
          <w:fldChar w:fldCharType="end"/>
        </w:r>
      </w:ins>
    </w:p>
    <w:p w14:paraId="5FE1F068" w14:textId="77777777" w:rsidR="003D168C" w:rsidRDefault="003D168C">
      <w:pPr>
        <w:pStyle w:val="TOC2"/>
        <w:tabs>
          <w:tab w:val="right" w:leader="dot" w:pos="9080"/>
        </w:tabs>
        <w:rPr>
          <w:ins w:id="755" w:author="Aleksander Hansen" w:date="2013-02-15T20:42:00Z"/>
          <w:b/>
          <w:noProof/>
          <w:sz w:val="24"/>
          <w:szCs w:val="24"/>
          <w:lang w:eastAsia="ja-JP"/>
        </w:rPr>
      </w:pPr>
      <w:ins w:id="756" w:author="Aleksander Hansen" w:date="2013-02-15T20:42:00Z">
        <w:r>
          <w:rPr>
            <w:noProof/>
          </w:rPr>
          <w:t>10.2 Explain the basic equilibrium formula for pricing commodity forwards and Futures</w:t>
        </w:r>
        <w:r>
          <w:rPr>
            <w:noProof/>
          </w:rPr>
          <w:tab/>
        </w:r>
        <w:r>
          <w:rPr>
            <w:noProof/>
          </w:rPr>
          <w:fldChar w:fldCharType="begin"/>
        </w:r>
        <w:r>
          <w:rPr>
            <w:noProof/>
          </w:rPr>
          <w:instrText xml:space="preserve"> PAGEREF _Toc222580744 \h </w:instrText>
        </w:r>
      </w:ins>
      <w:r>
        <w:rPr>
          <w:noProof/>
        </w:rPr>
      </w:r>
      <w:r>
        <w:rPr>
          <w:noProof/>
        </w:rPr>
        <w:fldChar w:fldCharType="separate"/>
      </w:r>
      <w:ins w:id="757" w:author="Aleksander Hansen" w:date="2013-02-15T21:18:00Z">
        <w:r w:rsidR="00DE5CF7">
          <w:rPr>
            <w:noProof/>
          </w:rPr>
          <w:t>130</w:t>
        </w:r>
      </w:ins>
      <w:ins w:id="758" w:author="Aleksander Hansen" w:date="2013-02-15T20:42:00Z">
        <w:r>
          <w:rPr>
            <w:noProof/>
          </w:rPr>
          <w:fldChar w:fldCharType="end"/>
        </w:r>
      </w:ins>
    </w:p>
    <w:p w14:paraId="79D0B07A" w14:textId="77777777" w:rsidR="003D168C" w:rsidRDefault="003D168C">
      <w:pPr>
        <w:pStyle w:val="TOC2"/>
        <w:tabs>
          <w:tab w:val="right" w:leader="dot" w:pos="9080"/>
        </w:tabs>
        <w:rPr>
          <w:ins w:id="759" w:author="Aleksander Hansen" w:date="2013-02-15T20:42:00Z"/>
          <w:b/>
          <w:noProof/>
          <w:sz w:val="24"/>
          <w:szCs w:val="24"/>
          <w:lang w:eastAsia="ja-JP"/>
        </w:rPr>
      </w:pPr>
      <w:ins w:id="760" w:author="Aleksander Hansen" w:date="2013-02-15T20:42:00Z">
        <w:r>
          <w:rPr>
            <w:noProof/>
          </w:rPr>
          <w:t>10.3 Describe an arbitrage transaction in commodity forwards and Futures, and compute the potential arbitrage profit</w:t>
        </w:r>
        <w:r>
          <w:rPr>
            <w:noProof/>
          </w:rPr>
          <w:tab/>
        </w:r>
        <w:r>
          <w:rPr>
            <w:noProof/>
          </w:rPr>
          <w:fldChar w:fldCharType="begin"/>
        </w:r>
        <w:r>
          <w:rPr>
            <w:noProof/>
          </w:rPr>
          <w:instrText xml:space="preserve"> PAGEREF _Toc222580745 \h </w:instrText>
        </w:r>
      </w:ins>
      <w:r>
        <w:rPr>
          <w:noProof/>
        </w:rPr>
      </w:r>
      <w:r>
        <w:rPr>
          <w:noProof/>
        </w:rPr>
        <w:fldChar w:fldCharType="separate"/>
      </w:r>
      <w:ins w:id="761" w:author="Aleksander Hansen" w:date="2013-02-15T21:18:00Z">
        <w:r w:rsidR="00DE5CF7">
          <w:rPr>
            <w:noProof/>
          </w:rPr>
          <w:t>131</w:t>
        </w:r>
      </w:ins>
      <w:ins w:id="762" w:author="Aleksander Hansen" w:date="2013-02-15T20:42:00Z">
        <w:r>
          <w:rPr>
            <w:noProof/>
          </w:rPr>
          <w:fldChar w:fldCharType="end"/>
        </w:r>
      </w:ins>
    </w:p>
    <w:p w14:paraId="560F2B56" w14:textId="77777777" w:rsidR="003D168C" w:rsidRDefault="003D168C">
      <w:pPr>
        <w:pStyle w:val="TOC2"/>
        <w:tabs>
          <w:tab w:val="right" w:leader="dot" w:pos="9080"/>
        </w:tabs>
        <w:rPr>
          <w:ins w:id="763" w:author="Aleksander Hansen" w:date="2013-02-15T20:42:00Z"/>
          <w:b/>
          <w:noProof/>
          <w:sz w:val="24"/>
          <w:szCs w:val="24"/>
          <w:lang w:eastAsia="ja-JP"/>
        </w:rPr>
      </w:pPr>
      <w:ins w:id="764" w:author="Aleksander Hansen" w:date="2013-02-15T20:42:00Z">
        <w:r>
          <w:rPr>
            <w:noProof/>
          </w:rPr>
          <w:t>10.4 Define the lease rate and how it determines the no</w:t>
        </w:r>
        <w:r w:rsidRPr="00413E24">
          <w:rPr>
            <w:rFonts w:cs="Monaco" w:hint="eastAsia"/>
            <w:noProof/>
          </w:rPr>
          <w:t>‐</w:t>
        </w:r>
        <w:r>
          <w:rPr>
            <w:noProof/>
          </w:rPr>
          <w:t>arbitrage values for commodity forwards and Futures.</w:t>
        </w:r>
        <w:r>
          <w:rPr>
            <w:noProof/>
          </w:rPr>
          <w:tab/>
        </w:r>
        <w:r>
          <w:rPr>
            <w:noProof/>
          </w:rPr>
          <w:fldChar w:fldCharType="begin"/>
        </w:r>
        <w:r>
          <w:rPr>
            <w:noProof/>
          </w:rPr>
          <w:instrText xml:space="preserve"> PAGEREF _Toc222580746 \h </w:instrText>
        </w:r>
      </w:ins>
      <w:r>
        <w:rPr>
          <w:noProof/>
        </w:rPr>
      </w:r>
      <w:r>
        <w:rPr>
          <w:noProof/>
        </w:rPr>
        <w:fldChar w:fldCharType="separate"/>
      </w:r>
      <w:ins w:id="765" w:author="Aleksander Hansen" w:date="2013-02-15T21:18:00Z">
        <w:r w:rsidR="00DE5CF7">
          <w:rPr>
            <w:noProof/>
          </w:rPr>
          <w:t>133</w:t>
        </w:r>
      </w:ins>
      <w:ins w:id="766" w:author="Aleksander Hansen" w:date="2013-02-15T20:42:00Z">
        <w:r>
          <w:rPr>
            <w:noProof/>
          </w:rPr>
          <w:fldChar w:fldCharType="end"/>
        </w:r>
      </w:ins>
    </w:p>
    <w:p w14:paraId="1EFE5531" w14:textId="77777777" w:rsidR="003D168C" w:rsidRDefault="003D168C">
      <w:pPr>
        <w:pStyle w:val="TOC2"/>
        <w:tabs>
          <w:tab w:val="right" w:leader="dot" w:pos="9080"/>
        </w:tabs>
        <w:rPr>
          <w:ins w:id="767" w:author="Aleksander Hansen" w:date="2013-02-15T20:42:00Z"/>
          <w:b/>
          <w:noProof/>
          <w:sz w:val="24"/>
          <w:szCs w:val="24"/>
          <w:lang w:eastAsia="ja-JP"/>
        </w:rPr>
      </w:pPr>
      <w:ins w:id="768" w:author="Aleksander Hansen" w:date="2013-02-15T20:42:00Z">
        <w:r>
          <w:rPr>
            <w:noProof/>
          </w:rPr>
          <w:t>10.5 Define carry markets, and explain the impact storage costs and convenience yields have on commodity forward prices and no-arbitrage bounds.</w:t>
        </w:r>
        <w:r>
          <w:rPr>
            <w:noProof/>
          </w:rPr>
          <w:tab/>
        </w:r>
        <w:r>
          <w:rPr>
            <w:noProof/>
          </w:rPr>
          <w:fldChar w:fldCharType="begin"/>
        </w:r>
        <w:r>
          <w:rPr>
            <w:noProof/>
          </w:rPr>
          <w:instrText xml:space="preserve"> PAGEREF _Toc222580747 \h </w:instrText>
        </w:r>
      </w:ins>
      <w:r>
        <w:rPr>
          <w:noProof/>
        </w:rPr>
      </w:r>
      <w:r>
        <w:rPr>
          <w:noProof/>
        </w:rPr>
        <w:fldChar w:fldCharType="separate"/>
      </w:r>
      <w:ins w:id="769" w:author="Aleksander Hansen" w:date="2013-02-15T21:18:00Z">
        <w:r w:rsidR="00DE5CF7">
          <w:rPr>
            <w:noProof/>
          </w:rPr>
          <w:t>134</w:t>
        </w:r>
      </w:ins>
      <w:ins w:id="770" w:author="Aleksander Hansen" w:date="2013-02-15T20:42:00Z">
        <w:r>
          <w:rPr>
            <w:noProof/>
          </w:rPr>
          <w:fldChar w:fldCharType="end"/>
        </w:r>
      </w:ins>
    </w:p>
    <w:p w14:paraId="1E16EF33" w14:textId="77777777" w:rsidR="003D168C" w:rsidRDefault="003D168C">
      <w:pPr>
        <w:pStyle w:val="TOC3"/>
        <w:tabs>
          <w:tab w:val="right" w:leader="dot" w:pos="9080"/>
        </w:tabs>
        <w:rPr>
          <w:ins w:id="771" w:author="Aleksander Hansen" w:date="2013-02-15T20:42:00Z"/>
          <w:noProof/>
          <w:sz w:val="24"/>
          <w:szCs w:val="24"/>
          <w:lang w:eastAsia="ja-JP"/>
        </w:rPr>
      </w:pPr>
      <w:ins w:id="772" w:author="Aleksander Hansen" w:date="2013-02-15T20:42:00Z">
        <w:r>
          <w:rPr>
            <w:noProof/>
          </w:rPr>
          <w:t>10.5.1 Define carry markets</w:t>
        </w:r>
        <w:r>
          <w:rPr>
            <w:noProof/>
          </w:rPr>
          <w:tab/>
        </w:r>
        <w:r>
          <w:rPr>
            <w:noProof/>
          </w:rPr>
          <w:fldChar w:fldCharType="begin"/>
        </w:r>
        <w:r>
          <w:rPr>
            <w:noProof/>
          </w:rPr>
          <w:instrText xml:space="preserve"> PAGEREF _Toc222580748 \h </w:instrText>
        </w:r>
      </w:ins>
      <w:r>
        <w:rPr>
          <w:noProof/>
        </w:rPr>
      </w:r>
      <w:r>
        <w:rPr>
          <w:noProof/>
        </w:rPr>
        <w:fldChar w:fldCharType="separate"/>
      </w:r>
      <w:ins w:id="773" w:author="Aleksander Hansen" w:date="2013-02-15T21:18:00Z">
        <w:r w:rsidR="00DE5CF7">
          <w:rPr>
            <w:noProof/>
          </w:rPr>
          <w:t>134</w:t>
        </w:r>
      </w:ins>
      <w:ins w:id="774" w:author="Aleksander Hansen" w:date="2013-02-15T20:42:00Z">
        <w:r>
          <w:rPr>
            <w:noProof/>
          </w:rPr>
          <w:fldChar w:fldCharType="end"/>
        </w:r>
      </w:ins>
    </w:p>
    <w:p w14:paraId="70E34C6B" w14:textId="77777777" w:rsidR="003D168C" w:rsidRDefault="003D168C">
      <w:pPr>
        <w:pStyle w:val="TOC3"/>
        <w:tabs>
          <w:tab w:val="right" w:leader="dot" w:pos="9080"/>
        </w:tabs>
        <w:rPr>
          <w:ins w:id="775" w:author="Aleksander Hansen" w:date="2013-02-15T20:42:00Z"/>
          <w:noProof/>
          <w:sz w:val="24"/>
          <w:szCs w:val="24"/>
          <w:lang w:eastAsia="ja-JP"/>
        </w:rPr>
      </w:pPr>
      <w:ins w:id="776" w:author="Aleksander Hansen" w:date="2013-02-15T20:42:00Z">
        <w:r>
          <w:rPr>
            <w:noProof/>
          </w:rPr>
          <w:t>10.5.2 Explain the impact storage costs and convenience yields have on commodity forward prices and no</w:t>
        </w:r>
        <w:r w:rsidRPr="00413E24">
          <w:rPr>
            <w:rFonts w:cs="Monaco" w:hint="eastAsia"/>
            <w:noProof/>
          </w:rPr>
          <w:t>‐</w:t>
        </w:r>
        <w:r>
          <w:rPr>
            <w:noProof/>
          </w:rPr>
          <w:t>arbitrage bounds</w:t>
        </w:r>
        <w:r>
          <w:rPr>
            <w:noProof/>
          </w:rPr>
          <w:tab/>
        </w:r>
        <w:r>
          <w:rPr>
            <w:noProof/>
          </w:rPr>
          <w:fldChar w:fldCharType="begin"/>
        </w:r>
        <w:r>
          <w:rPr>
            <w:noProof/>
          </w:rPr>
          <w:instrText xml:space="preserve"> PAGEREF _Toc222580749 \h </w:instrText>
        </w:r>
      </w:ins>
      <w:r>
        <w:rPr>
          <w:noProof/>
        </w:rPr>
      </w:r>
      <w:r>
        <w:rPr>
          <w:noProof/>
        </w:rPr>
        <w:fldChar w:fldCharType="separate"/>
      </w:r>
      <w:ins w:id="777" w:author="Aleksander Hansen" w:date="2013-02-15T21:18:00Z">
        <w:r w:rsidR="00DE5CF7">
          <w:rPr>
            <w:noProof/>
          </w:rPr>
          <w:t>134</w:t>
        </w:r>
      </w:ins>
      <w:ins w:id="778" w:author="Aleksander Hansen" w:date="2013-02-15T20:42:00Z">
        <w:r>
          <w:rPr>
            <w:noProof/>
          </w:rPr>
          <w:fldChar w:fldCharType="end"/>
        </w:r>
      </w:ins>
    </w:p>
    <w:p w14:paraId="5AF79D5B" w14:textId="77777777" w:rsidR="003D168C" w:rsidRDefault="003D168C">
      <w:pPr>
        <w:pStyle w:val="TOC3"/>
        <w:tabs>
          <w:tab w:val="right" w:leader="dot" w:pos="9080"/>
        </w:tabs>
        <w:rPr>
          <w:ins w:id="779" w:author="Aleksander Hansen" w:date="2013-02-15T20:42:00Z"/>
          <w:noProof/>
          <w:sz w:val="24"/>
          <w:szCs w:val="24"/>
          <w:lang w:eastAsia="ja-JP"/>
        </w:rPr>
      </w:pPr>
      <w:ins w:id="780" w:author="Aleksander Hansen" w:date="2013-02-15T20:42:00Z">
        <w:r>
          <w:rPr>
            <w:noProof/>
          </w:rPr>
          <w:t>10.5.3 Explain the impact storage costs and convenience yields have on no-arbitrage price bounds</w:t>
        </w:r>
        <w:r>
          <w:rPr>
            <w:noProof/>
          </w:rPr>
          <w:tab/>
        </w:r>
        <w:r>
          <w:rPr>
            <w:noProof/>
          </w:rPr>
          <w:fldChar w:fldCharType="begin"/>
        </w:r>
        <w:r>
          <w:rPr>
            <w:noProof/>
          </w:rPr>
          <w:instrText xml:space="preserve"> PAGEREF _Toc222580750 \h </w:instrText>
        </w:r>
      </w:ins>
      <w:r>
        <w:rPr>
          <w:noProof/>
        </w:rPr>
      </w:r>
      <w:r>
        <w:rPr>
          <w:noProof/>
        </w:rPr>
        <w:fldChar w:fldCharType="separate"/>
      </w:r>
      <w:ins w:id="781" w:author="Aleksander Hansen" w:date="2013-02-15T21:18:00Z">
        <w:r w:rsidR="00DE5CF7">
          <w:rPr>
            <w:noProof/>
          </w:rPr>
          <w:t>135</w:t>
        </w:r>
      </w:ins>
      <w:ins w:id="782" w:author="Aleksander Hansen" w:date="2013-02-15T20:42:00Z">
        <w:r>
          <w:rPr>
            <w:noProof/>
          </w:rPr>
          <w:fldChar w:fldCharType="end"/>
        </w:r>
      </w:ins>
    </w:p>
    <w:p w14:paraId="685C88E5" w14:textId="77777777" w:rsidR="003D168C" w:rsidRDefault="003D168C">
      <w:pPr>
        <w:pStyle w:val="TOC2"/>
        <w:tabs>
          <w:tab w:val="right" w:leader="dot" w:pos="9080"/>
        </w:tabs>
        <w:rPr>
          <w:ins w:id="783" w:author="Aleksander Hansen" w:date="2013-02-15T20:42:00Z"/>
          <w:b/>
          <w:noProof/>
          <w:sz w:val="24"/>
          <w:szCs w:val="24"/>
          <w:lang w:eastAsia="ja-JP"/>
        </w:rPr>
      </w:pPr>
      <w:ins w:id="784" w:author="Aleksander Hansen" w:date="2013-02-15T20:42:00Z">
        <w:r>
          <w:rPr>
            <w:noProof/>
          </w:rPr>
          <w:t>10.6 Compute the forward price of a commodity with storage costs.</w:t>
        </w:r>
        <w:r>
          <w:rPr>
            <w:noProof/>
          </w:rPr>
          <w:tab/>
        </w:r>
        <w:r>
          <w:rPr>
            <w:noProof/>
          </w:rPr>
          <w:fldChar w:fldCharType="begin"/>
        </w:r>
        <w:r>
          <w:rPr>
            <w:noProof/>
          </w:rPr>
          <w:instrText xml:space="preserve"> PAGEREF _Toc222580751 \h </w:instrText>
        </w:r>
      </w:ins>
      <w:r>
        <w:rPr>
          <w:noProof/>
        </w:rPr>
      </w:r>
      <w:r>
        <w:rPr>
          <w:noProof/>
        </w:rPr>
        <w:fldChar w:fldCharType="separate"/>
      </w:r>
      <w:ins w:id="785" w:author="Aleksander Hansen" w:date="2013-02-15T21:18:00Z">
        <w:r w:rsidR="00DE5CF7">
          <w:rPr>
            <w:noProof/>
          </w:rPr>
          <w:t>135</w:t>
        </w:r>
      </w:ins>
      <w:ins w:id="786" w:author="Aleksander Hansen" w:date="2013-02-15T20:42:00Z">
        <w:r>
          <w:rPr>
            <w:noProof/>
          </w:rPr>
          <w:fldChar w:fldCharType="end"/>
        </w:r>
      </w:ins>
    </w:p>
    <w:p w14:paraId="40FC950E" w14:textId="77777777" w:rsidR="003D168C" w:rsidRDefault="003D168C">
      <w:pPr>
        <w:pStyle w:val="TOC2"/>
        <w:tabs>
          <w:tab w:val="right" w:leader="dot" w:pos="9080"/>
        </w:tabs>
        <w:rPr>
          <w:ins w:id="787" w:author="Aleksander Hansen" w:date="2013-02-15T20:42:00Z"/>
          <w:b/>
          <w:noProof/>
          <w:sz w:val="24"/>
          <w:szCs w:val="24"/>
          <w:lang w:eastAsia="ja-JP"/>
        </w:rPr>
      </w:pPr>
      <w:ins w:id="788" w:author="Aleksander Hansen" w:date="2013-02-15T20:42:00Z">
        <w:r>
          <w:rPr>
            <w:noProof/>
          </w:rPr>
          <w:t>10.7 Compare the lease rate with the convenience yield</w:t>
        </w:r>
        <w:r>
          <w:rPr>
            <w:noProof/>
          </w:rPr>
          <w:tab/>
        </w:r>
        <w:r>
          <w:rPr>
            <w:noProof/>
          </w:rPr>
          <w:fldChar w:fldCharType="begin"/>
        </w:r>
        <w:r>
          <w:rPr>
            <w:noProof/>
          </w:rPr>
          <w:instrText xml:space="preserve"> PAGEREF _Toc222580752 \h </w:instrText>
        </w:r>
      </w:ins>
      <w:r>
        <w:rPr>
          <w:noProof/>
        </w:rPr>
      </w:r>
      <w:r>
        <w:rPr>
          <w:noProof/>
        </w:rPr>
        <w:fldChar w:fldCharType="separate"/>
      </w:r>
      <w:ins w:id="789" w:author="Aleksander Hansen" w:date="2013-02-15T21:18:00Z">
        <w:r w:rsidR="00DE5CF7">
          <w:rPr>
            <w:noProof/>
          </w:rPr>
          <w:t>136</w:t>
        </w:r>
      </w:ins>
      <w:ins w:id="790" w:author="Aleksander Hansen" w:date="2013-02-15T20:42:00Z">
        <w:r>
          <w:rPr>
            <w:noProof/>
          </w:rPr>
          <w:fldChar w:fldCharType="end"/>
        </w:r>
      </w:ins>
    </w:p>
    <w:p w14:paraId="34EF0816" w14:textId="77777777" w:rsidR="003D168C" w:rsidRDefault="003D168C">
      <w:pPr>
        <w:pStyle w:val="TOC2"/>
        <w:tabs>
          <w:tab w:val="right" w:leader="dot" w:pos="9080"/>
        </w:tabs>
        <w:rPr>
          <w:ins w:id="791" w:author="Aleksander Hansen" w:date="2013-02-15T20:42:00Z"/>
          <w:b/>
          <w:noProof/>
          <w:sz w:val="24"/>
          <w:szCs w:val="24"/>
          <w:lang w:eastAsia="ja-JP"/>
        </w:rPr>
      </w:pPr>
      <w:ins w:id="792" w:author="Aleksander Hansen" w:date="2013-02-15T20:42:00Z">
        <w:r>
          <w:rPr>
            <w:noProof/>
          </w:rPr>
          <w:t>10.8 Identify factors that impact gold, corn, natural gas, and crude oil Futures prices</w:t>
        </w:r>
        <w:r>
          <w:rPr>
            <w:noProof/>
          </w:rPr>
          <w:tab/>
        </w:r>
        <w:r>
          <w:rPr>
            <w:noProof/>
          </w:rPr>
          <w:fldChar w:fldCharType="begin"/>
        </w:r>
        <w:r>
          <w:rPr>
            <w:noProof/>
          </w:rPr>
          <w:instrText xml:space="preserve"> PAGEREF _Toc222580753 \h </w:instrText>
        </w:r>
      </w:ins>
      <w:r>
        <w:rPr>
          <w:noProof/>
        </w:rPr>
      </w:r>
      <w:r>
        <w:rPr>
          <w:noProof/>
        </w:rPr>
        <w:fldChar w:fldCharType="separate"/>
      </w:r>
      <w:ins w:id="793" w:author="Aleksander Hansen" w:date="2013-02-15T21:18:00Z">
        <w:r w:rsidR="00DE5CF7">
          <w:rPr>
            <w:noProof/>
          </w:rPr>
          <w:t>136</w:t>
        </w:r>
      </w:ins>
      <w:ins w:id="794" w:author="Aleksander Hansen" w:date="2013-02-15T20:42:00Z">
        <w:r>
          <w:rPr>
            <w:noProof/>
          </w:rPr>
          <w:fldChar w:fldCharType="end"/>
        </w:r>
      </w:ins>
    </w:p>
    <w:p w14:paraId="51161134" w14:textId="77777777" w:rsidR="003D168C" w:rsidRDefault="003D168C">
      <w:pPr>
        <w:pStyle w:val="TOC2"/>
        <w:tabs>
          <w:tab w:val="right" w:leader="dot" w:pos="9080"/>
        </w:tabs>
        <w:rPr>
          <w:ins w:id="795" w:author="Aleksander Hansen" w:date="2013-02-15T20:42:00Z"/>
          <w:b/>
          <w:noProof/>
          <w:sz w:val="24"/>
          <w:szCs w:val="24"/>
          <w:lang w:eastAsia="ja-JP"/>
        </w:rPr>
      </w:pPr>
      <w:ins w:id="796" w:author="Aleksander Hansen" w:date="2013-02-15T20:42:00Z">
        <w:r>
          <w:rPr>
            <w:noProof/>
          </w:rPr>
          <w:t>10.9 Define and compute a commodity spread</w:t>
        </w:r>
        <w:r>
          <w:rPr>
            <w:noProof/>
          </w:rPr>
          <w:tab/>
        </w:r>
        <w:r>
          <w:rPr>
            <w:noProof/>
          </w:rPr>
          <w:fldChar w:fldCharType="begin"/>
        </w:r>
        <w:r>
          <w:rPr>
            <w:noProof/>
          </w:rPr>
          <w:instrText xml:space="preserve"> PAGEREF _Toc222580754 \h </w:instrText>
        </w:r>
      </w:ins>
      <w:r>
        <w:rPr>
          <w:noProof/>
        </w:rPr>
      </w:r>
      <w:r>
        <w:rPr>
          <w:noProof/>
        </w:rPr>
        <w:fldChar w:fldCharType="separate"/>
      </w:r>
      <w:ins w:id="797" w:author="Aleksander Hansen" w:date="2013-02-15T21:18:00Z">
        <w:r w:rsidR="00DE5CF7">
          <w:rPr>
            <w:noProof/>
          </w:rPr>
          <w:t>139</w:t>
        </w:r>
      </w:ins>
      <w:ins w:id="798" w:author="Aleksander Hansen" w:date="2013-02-15T20:42:00Z">
        <w:r>
          <w:rPr>
            <w:noProof/>
          </w:rPr>
          <w:fldChar w:fldCharType="end"/>
        </w:r>
      </w:ins>
    </w:p>
    <w:p w14:paraId="569ED03B" w14:textId="77777777" w:rsidR="003D168C" w:rsidRDefault="003D168C">
      <w:pPr>
        <w:pStyle w:val="TOC2"/>
        <w:tabs>
          <w:tab w:val="right" w:leader="dot" w:pos="9080"/>
        </w:tabs>
        <w:rPr>
          <w:ins w:id="799" w:author="Aleksander Hansen" w:date="2013-02-15T20:42:00Z"/>
          <w:b/>
          <w:noProof/>
          <w:sz w:val="24"/>
          <w:szCs w:val="24"/>
          <w:lang w:eastAsia="ja-JP"/>
        </w:rPr>
      </w:pPr>
      <w:ins w:id="800" w:author="Aleksander Hansen" w:date="2013-02-15T20:42:00Z">
        <w:r>
          <w:rPr>
            <w:noProof/>
          </w:rPr>
          <w:t>10.10 Explain how basis risk can occur when hedging commodity price exposure</w:t>
        </w:r>
        <w:r>
          <w:rPr>
            <w:noProof/>
          </w:rPr>
          <w:tab/>
        </w:r>
        <w:r>
          <w:rPr>
            <w:noProof/>
          </w:rPr>
          <w:fldChar w:fldCharType="begin"/>
        </w:r>
        <w:r>
          <w:rPr>
            <w:noProof/>
          </w:rPr>
          <w:instrText xml:space="preserve"> PAGEREF _Toc222580755 \h </w:instrText>
        </w:r>
      </w:ins>
      <w:r>
        <w:rPr>
          <w:noProof/>
        </w:rPr>
      </w:r>
      <w:r>
        <w:rPr>
          <w:noProof/>
        </w:rPr>
        <w:fldChar w:fldCharType="separate"/>
      </w:r>
      <w:ins w:id="801" w:author="Aleksander Hansen" w:date="2013-02-15T21:18:00Z">
        <w:r w:rsidR="00DE5CF7">
          <w:rPr>
            <w:noProof/>
          </w:rPr>
          <w:t>140</w:t>
        </w:r>
      </w:ins>
      <w:ins w:id="802" w:author="Aleksander Hansen" w:date="2013-02-15T20:42:00Z">
        <w:r>
          <w:rPr>
            <w:noProof/>
          </w:rPr>
          <w:fldChar w:fldCharType="end"/>
        </w:r>
      </w:ins>
    </w:p>
    <w:p w14:paraId="25A74732" w14:textId="77777777" w:rsidR="003D168C" w:rsidRDefault="003D168C">
      <w:pPr>
        <w:pStyle w:val="TOC2"/>
        <w:tabs>
          <w:tab w:val="right" w:leader="dot" w:pos="9080"/>
        </w:tabs>
        <w:rPr>
          <w:ins w:id="803" w:author="Aleksander Hansen" w:date="2013-02-15T20:42:00Z"/>
          <w:b/>
          <w:noProof/>
          <w:sz w:val="24"/>
          <w:szCs w:val="24"/>
          <w:lang w:eastAsia="ja-JP"/>
        </w:rPr>
      </w:pPr>
      <w:ins w:id="804" w:author="Aleksander Hansen" w:date="2013-02-15T20:42:00Z">
        <w:r>
          <w:rPr>
            <w:noProof/>
          </w:rPr>
          <w:t>10.11 Evaluate the differences between a strip hedge and a stack hedge and analyze how these differences impact risk management</w:t>
        </w:r>
        <w:r>
          <w:rPr>
            <w:noProof/>
          </w:rPr>
          <w:tab/>
        </w:r>
        <w:r>
          <w:rPr>
            <w:noProof/>
          </w:rPr>
          <w:fldChar w:fldCharType="begin"/>
        </w:r>
        <w:r>
          <w:rPr>
            <w:noProof/>
          </w:rPr>
          <w:instrText xml:space="preserve"> PAGEREF _Toc222580756 \h </w:instrText>
        </w:r>
      </w:ins>
      <w:r>
        <w:rPr>
          <w:noProof/>
        </w:rPr>
      </w:r>
      <w:r>
        <w:rPr>
          <w:noProof/>
        </w:rPr>
        <w:fldChar w:fldCharType="separate"/>
      </w:r>
      <w:ins w:id="805" w:author="Aleksander Hansen" w:date="2013-02-15T21:18:00Z">
        <w:r w:rsidR="00DE5CF7">
          <w:rPr>
            <w:noProof/>
          </w:rPr>
          <w:t>140</w:t>
        </w:r>
      </w:ins>
      <w:ins w:id="806" w:author="Aleksander Hansen" w:date="2013-02-15T20:42:00Z">
        <w:r>
          <w:rPr>
            <w:noProof/>
          </w:rPr>
          <w:fldChar w:fldCharType="end"/>
        </w:r>
      </w:ins>
    </w:p>
    <w:p w14:paraId="1D6301E3" w14:textId="77777777" w:rsidR="003D168C" w:rsidRDefault="003D168C">
      <w:pPr>
        <w:pStyle w:val="TOC2"/>
        <w:tabs>
          <w:tab w:val="right" w:leader="dot" w:pos="9080"/>
        </w:tabs>
        <w:rPr>
          <w:ins w:id="807" w:author="Aleksander Hansen" w:date="2013-02-15T20:42:00Z"/>
          <w:b/>
          <w:noProof/>
          <w:sz w:val="24"/>
          <w:szCs w:val="24"/>
          <w:lang w:eastAsia="ja-JP"/>
        </w:rPr>
      </w:pPr>
      <w:ins w:id="808" w:author="Aleksander Hansen" w:date="2013-02-15T20:42:00Z">
        <w:r>
          <w:rPr>
            <w:noProof/>
          </w:rPr>
          <w:t>10.12 Describe examples of cross-hedging, specifically hedging jet fuel with crude oil and using weather derivatives.</w:t>
        </w:r>
        <w:r>
          <w:rPr>
            <w:noProof/>
          </w:rPr>
          <w:tab/>
        </w:r>
        <w:r>
          <w:rPr>
            <w:noProof/>
          </w:rPr>
          <w:fldChar w:fldCharType="begin"/>
        </w:r>
        <w:r>
          <w:rPr>
            <w:noProof/>
          </w:rPr>
          <w:instrText xml:space="preserve"> PAGEREF _Toc222580757 \h </w:instrText>
        </w:r>
      </w:ins>
      <w:r>
        <w:rPr>
          <w:noProof/>
        </w:rPr>
      </w:r>
      <w:r>
        <w:rPr>
          <w:noProof/>
        </w:rPr>
        <w:fldChar w:fldCharType="separate"/>
      </w:r>
      <w:ins w:id="809" w:author="Aleksander Hansen" w:date="2013-02-15T21:18:00Z">
        <w:r w:rsidR="00DE5CF7">
          <w:rPr>
            <w:noProof/>
          </w:rPr>
          <w:t>141</w:t>
        </w:r>
      </w:ins>
      <w:ins w:id="810" w:author="Aleksander Hansen" w:date="2013-02-15T20:42:00Z">
        <w:r>
          <w:rPr>
            <w:noProof/>
          </w:rPr>
          <w:fldChar w:fldCharType="end"/>
        </w:r>
      </w:ins>
    </w:p>
    <w:p w14:paraId="7A4C2832" w14:textId="77777777" w:rsidR="003D168C" w:rsidRDefault="003D168C">
      <w:pPr>
        <w:pStyle w:val="TOC2"/>
        <w:tabs>
          <w:tab w:val="right" w:leader="dot" w:pos="9080"/>
        </w:tabs>
        <w:rPr>
          <w:ins w:id="811" w:author="Aleksander Hansen" w:date="2013-02-15T20:42:00Z"/>
          <w:b/>
          <w:noProof/>
          <w:sz w:val="24"/>
          <w:szCs w:val="24"/>
          <w:lang w:eastAsia="ja-JP"/>
        </w:rPr>
      </w:pPr>
      <w:ins w:id="812" w:author="Aleksander Hansen" w:date="2013-02-15T20:42:00Z">
        <w:r>
          <w:rPr>
            <w:noProof/>
          </w:rPr>
          <w:t>10.13 Explain how to create a synthetic commodity position and use it to explain the relationship between the forward price and the expected future spot price</w:t>
        </w:r>
        <w:r>
          <w:rPr>
            <w:noProof/>
          </w:rPr>
          <w:tab/>
        </w:r>
        <w:r>
          <w:rPr>
            <w:noProof/>
          </w:rPr>
          <w:fldChar w:fldCharType="begin"/>
        </w:r>
        <w:r>
          <w:rPr>
            <w:noProof/>
          </w:rPr>
          <w:instrText xml:space="preserve"> PAGEREF _Toc222580758 \h </w:instrText>
        </w:r>
      </w:ins>
      <w:r>
        <w:rPr>
          <w:noProof/>
        </w:rPr>
      </w:r>
      <w:r>
        <w:rPr>
          <w:noProof/>
        </w:rPr>
        <w:fldChar w:fldCharType="separate"/>
      </w:r>
      <w:ins w:id="813" w:author="Aleksander Hansen" w:date="2013-02-15T21:18:00Z">
        <w:r w:rsidR="00DE5CF7">
          <w:rPr>
            <w:noProof/>
          </w:rPr>
          <w:t>141</w:t>
        </w:r>
      </w:ins>
      <w:ins w:id="814" w:author="Aleksander Hansen" w:date="2013-02-15T20:42:00Z">
        <w:r>
          <w:rPr>
            <w:noProof/>
          </w:rPr>
          <w:fldChar w:fldCharType="end"/>
        </w:r>
      </w:ins>
    </w:p>
    <w:p w14:paraId="56AEF1FC" w14:textId="77777777" w:rsidR="003D168C" w:rsidRDefault="003D168C">
      <w:pPr>
        <w:pStyle w:val="TOC2"/>
        <w:tabs>
          <w:tab w:val="right" w:leader="dot" w:pos="9080"/>
        </w:tabs>
        <w:rPr>
          <w:ins w:id="815" w:author="Aleksander Hansen" w:date="2013-02-15T20:42:00Z"/>
          <w:b/>
          <w:noProof/>
          <w:sz w:val="24"/>
          <w:szCs w:val="24"/>
          <w:lang w:eastAsia="ja-JP"/>
        </w:rPr>
      </w:pPr>
      <w:ins w:id="816" w:author="Aleksander Hansen" w:date="2013-02-15T20:42:00Z">
        <w:r>
          <w:rPr>
            <w:noProof/>
          </w:rPr>
          <w:t>Chapter Summary</w:t>
        </w:r>
        <w:r>
          <w:rPr>
            <w:noProof/>
          </w:rPr>
          <w:tab/>
        </w:r>
        <w:r>
          <w:rPr>
            <w:noProof/>
          </w:rPr>
          <w:fldChar w:fldCharType="begin"/>
        </w:r>
        <w:r>
          <w:rPr>
            <w:noProof/>
          </w:rPr>
          <w:instrText xml:space="preserve"> PAGEREF _Toc222580759 \h </w:instrText>
        </w:r>
      </w:ins>
      <w:r>
        <w:rPr>
          <w:noProof/>
        </w:rPr>
      </w:r>
      <w:r>
        <w:rPr>
          <w:noProof/>
        </w:rPr>
        <w:fldChar w:fldCharType="separate"/>
      </w:r>
      <w:ins w:id="817" w:author="Aleksander Hansen" w:date="2013-02-15T21:18:00Z">
        <w:r w:rsidR="00DE5CF7">
          <w:rPr>
            <w:noProof/>
          </w:rPr>
          <w:t>144</w:t>
        </w:r>
      </w:ins>
      <w:ins w:id="818" w:author="Aleksander Hansen" w:date="2013-02-15T20:42:00Z">
        <w:r>
          <w:rPr>
            <w:noProof/>
          </w:rPr>
          <w:fldChar w:fldCharType="end"/>
        </w:r>
      </w:ins>
    </w:p>
    <w:p w14:paraId="10863913" w14:textId="77777777" w:rsidR="003D168C" w:rsidRDefault="003D168C">
      <w:pPr>
        <w:pStyle w:val="TOC2"/>
        <w:tabs>
          <w:tab w:val="right" w:leader="dot" w:pos="9080"/>
        </w:tabs>
        <w:rPr>
          <w:ins w:id="819" w:author="Aleksander Hansen" w:date="2013-02-15T20:42:00Z"/>
          <w:b/>
          <w:noProof/>
          <w:sz w:val="24"/>
          <w:szCs w:val="24"/>
          <w:lang w:eastAsia="ja-JP"/>
        </w:rPr>
      </w:pPr>
      <w:ins w:id="820" w:author="Aleksander Hansen" w:date="2013-02-15T20:42:00Z">
        <w:r>
          <w:rPr>
            <w:noProof/>
          </w:rPr>
          <w:t>10.14 Questions &amp; Answers</w:t>
        </w:r>
        <w:r>
          <w:rPr>
            <w:noProof/>
          </w:rPr>
          <w:tab/>
        </w:r>
        <w:r>
          <w:rPr>
            <w:noProof/>
          </w:rPr>
          <w:fldChar w:fldCharType="begin"/>
        </w:r>
        <w:r>
          <w:rPr>
            <w:noProof/>
          </w:rPr>
          <w:instrText xml:space="preserve"> PAGEREF _Toc222580760 \h </w:instrText>
        </w:r>
      </w:ins>
      <w:r>
        <w:rPr>
          <w:noProof/>
        </w:rPr>
      </w:r>
      <w:r>
        <w:rPr>
          <w:noProof/>
        </w:rPr>
        <w:fldChar w:fldCharType="separate"/>
      </w:r>
      <w:ins w:id="821" w:author="Aleksander Hansen" w:date="2013-02-15T21:18:00Z">
        <w:r w:rsidR="00DE5CF7">
          <w:rPr>
            <w:noProof/>
          </w:rPr>
          <w:t>146</w:t>
        </w:r>
      </w:ins>
      <w:ins w:id="822" w:author="Aleksander Hansen" w:date="2013-02-15T20:42:00Z">
        <w:r>
          <w:rPr>
            <w:noProof/>
          </w:rPr>
          <w:fldChar w:fldCharType="end"/>
        </w:r>
      </w:ins>
    </w:p>
    <w:p w14:paraId="0848504B" w14:textId="77777777" w:rsidR="003D168C" w:rsidRDefault="003D168C">
      <w:pPr>
        <w:pStyle w:val="TOC3"/>
        <w:tabs>
          <w:tab w:val="right" w:leader="dot" w:pos="9080"/>
        </w:tabs>
        <w:rPr>
          <w:ins w:id="823" w:author="Aleksander Hansen" w:date="2013-02-15T20:42:00Z"/>
          <w:noProof/>
          <w:sz w:val="24"/>
          <w:szCs w:val="24"/>
          <w:lang w:eastAsia="ja-JP"/>
        </w:rPr>
      </w:pPr>
      <w:ins w:id="824" w:author="Aleksander Hansen" w:date="2013-02-15T20:42:00Z">
        <w:r>
          <w:rPr>
            <w:noProof/>
          </w:rPr>
          <w:t>10.14.1 Questions</w:t>
        </w:r>
        <w:r>
          <w:rPr>
            <w:noProof/>
          </w:rPr>
          <w:tab/>
        </w:r>
        <w:r>
          <w:rPr>
            <w:noProof/>
          </w:rPr>
          <w:fldChar w:fldCharType="begin"/>
        </w:r>
        <w:r>
          <w:rPr>
            <w:noProof/>
          </w:rPr>
          <w:instrText xml:space="preserve"> PAGEREF _Toc222580761 \h </w:instrText>
        </w:r>
      </w:ins>
      <w:r>
        <w:rPr>
          <w:noProof/>
        </w:rPr>
      </w:r>
      <w:r>
        <w:rPr>
          <w:noProof/>
        </w:rPr>
        <w:fldChar w:fldCharType="separate"/>
      </w:r>
      <w:ins w:id="825" w:author="Aleksander Hansen" w:date="2013-02-15T21:18:00Z">
        <w:r w:rsidR="00DE5CF7">
          <w:rPr>
            <w:noProof/>
          </w:rPr>
          <w:t>146</w:t>
        </w:r>
      </w:ins>
      <w:ins w:id="826" w:author="Aleksander Hansen" w:date="2013-02-15T20:42:00Z">
        <w:r>
          <w:rPr>
            <w:noProof/>
          </w:rPr>
          <w:fldChar w:fldCharType="end"/>
        </w:r>
      </w:ins>
    </w:p>
    <w:p w14:paraId="593CFE2C" w14:textId="77777777" w:rsidR="003D168C" w:rsidRDefault="003D168C">
      <w:pPr>
        <w:pStyle w:val="TOC3"/>
        <w:tabs>
          <w:tab w:val="right" w:leader="dot" w:pos="9080"/>
        </w:tabs>
        <w:rPr>
          <w:ins w:id="827" w:author="Aleksander Hansen" w:date="2013-02-15T20:42:00Z"/>
          <w:noProof/>
          <w:sz w:val="24"/>
          <w:szCs w:val="24"/>
          <w:lang w:eastAsia="ja-JP"/>
        </w:rPr>
      </w:pPr>
      <w:ins w:id="828" w:author="Aleksander Hansen" w:date="2013-02-15T20:42:00Z">
        <w:r>
          <w:rPr>
            <w:noProof/>
          </w:rPr>
          <w:t>10.14.2 Answers</w:t>
        </w:r>
        <w:r>
          <w:rPr>
            <w:noProof/>
          </w:rPr>
          <w:tab/>
        </w:r>
        <w:r>
          <w:rPr>
            <w:noProof/>
          </w:rPr>
          <w:fldChar w:fldCharType="begin"/>
        </w:r>
        <w:r>
          <w:rPr>
            <w:noProof/>
          </w:rPr>
          <w:instrText xml:space="preserve"> PAGEREF _Toc222580762 \h </w:instrText>
        </w:r>
      </w:ins>
      <w:r>
        <w:rPr>
          <w:noProof/>
        </w:rPr>
      </w:r>
      <w:r>
        <w:rPr>
          <w:noProof/>
        </w:rPr>
        <w:fldChar w:fldCharType="separate"/>
      </w:r>
      <w:ins w:id="829" w:author="Aleksander Hansen" w:date="2013-02-15T21:18:00Z">
        <w:r w:rsidR="00DE5CF7">
          <w:rPr>
            <w:noProof/>
          </w:rPr>
          <w:t>147</w:t>
        </w:r>
      </w:ins>
      <w:ins w:id="830" w:author="Aleksander Hansen" w:date="2013-02-15T20:42:00Z">
        <w:r>
          <w:rPr>
            <w:noProof/>
          </w:rPr>
          <w:fldChar w:fldCharType="end"/>
        </w:r>
      </w:ins>
    </w:p>
    <w:p w14:paraId="13EFCF47" w14:textId="77777777" w:rsidR="003D168C" w:rsidRDefault="003D168C">
      <w:pPr>
        <w:pStyle w:val="TOC1"/>
        <w:tabs>
          <w:tab w:val="right" w:leader="dot" w:pos="9080"/>
        </w:tabs>
        <w:rPr>
          <w:ins w:id="831" w:author="Aleksander Hansen" w:date="2013-02-15T20:42:00Z"/>
          <w:b w:val="0"/>
          <w:noProof/>
          <w:lang w:eastAsia="ja-JP"/>
        </w:rPr>
      </w:pPr>
      <w:ins w:id="832" w:author="Aleksander Hansen" w:date="2013-02-15T20:42:00Z">
        <w:r w:rsidRPr="00413E24">
          <w:rPr>
            <w:rFonts w:ascii="Calibri" w:hAnsi="Calibri"/>
            <w:noProof/>
          </w:rPr>
          <w:t>Geman, Chapter 1: Fundamentals of Commodity Spot and Futures Markets</w:t>
        </w:r>
        <w:r>
          <w:rPr>
            <w:noProof/>
          </w:rPr>
          <w:tab/>
        </w:r>
        <w:r>
          <w:rPr>
            <w:noProof/>
          </w:rPr>
          <w:fldChar w:fldCharType="begin"/>
        </w:r>
        <w:r>
          <w:rPr>
            <w:noProof/>
          </w:rPr>
          <w:instrText xml:space="preserve"> PAGEREF _Toc222580763 \h </w:instrText>
        </w:r>
      </w:ins>
      <w:r>
        <w:rPr>
          <w:noProof/>
        </w:rPr>
      </w:r>
      <w:r>
        <w:rPr>
          <w:noProof/>
        </w:rPr>
        <w:fldChar w:fldCharType="separate"/>
      </w:r>
      <w:ins w:id="833" w:author="Aleksander Hansen" w:date="2013-02-15T21:18:00Z">
        <w:r w:rsidR="00DE5CF7">
          <w:rPr>
            <w:noProof/>
          </w:rPr>
          <w:t>148</w:t>
        </w:r>
      </w:ins>
      <w:ins w:id="834" w:author="Aleksander Hansen" w:date="2013-02-15T20:42:00Z">
        <w:r>
          <w:rPr>
            <w:noProof/>
          </w:rPr>
          <w:fldChar w:fldCharType="end"/>
        </w:r>
      </w:ins>
    </w:p>
    <w:p w14:paraId="71EFA2D8" w14:textId="77777777" w:rsidR="003D168C" w:rsidRDefault="003D168C">
      <w:pPr>
        <w:pStyle w:val="TOC2"/>
        <w:tabs>
          <w:tab w:val="right" w:leader="dot" w:pos="9080"/>
        </w:tabs>
        <w:rPr>
          <w:ins w:id="835" w:author="Aleksander Hansen" w:date="2013-02-15T20:42:00Z"/>
          <w:b/>
          <w:noProof/>
          <w:sz w:val="24"/>
          <w:szCs w:val="24"/>
          <w:lang w:eastAsia="ja-JP"/>
        </w:rPr>
      </w:pPr>
      <w:ins w:id="836" w:author="Aleksander Hansen" w:date="2013-02-15T20:42:00Z">
        <w:r>
          <w:rPr>
            <w:noProof/>
          </w:rPr>
          <w:t>Define “bill of lading”</w:t>
        </w:r>
        <w:r>
          <w:rPr>
            <w:noProof/>
          </w:rPr>
          <w:tab/>
        </w:r>
        <w:r>
          <w:rPr>
            <w:noProof/>
          </w:rPr>
          <w:fldChar w:fldCharType="begin"/>
        </w:r>
        <w:r>
          <w:rPr>
            <w:noProof/>
          </w:rPr>
          <w:instrText xml:space="preserve"> PAGEREF _Toc222580764 \h </w:instrText>
        </w:r>
      </w:ins>
      <w:r>
        <w:rPr>
          <w:noProof/>
        </w:rPr>
      </w:r>
      <w:r>
        <w:rPr>
          <w:noProof/>
        </w:rPr>
        <w:fldChar w:fldCharType="separate"/>
      </w:r>
      <w:ins w:id="837" w:author="Aleksander Hansen" w:date="2013-02-15T21:18:00Z">
        <w:r w:rsidR="00DE5CF7">
          <w:rPr>
            <w:noProof/>
          </w:rPr>
          <w:t>148</w:t>
        </w:r>
      </w:ins>
      <w:ins w:id="838" w:author="Aleksander Hansen" w:date="2013-02-15T20:42:00Z">
        <w:r>
          <w:rPr>
            <w:noProof/>
          </w:rPr>
          <w:fldChar w:fldCharType="end"/>
        </w:r>
      </w:ins>
    </w:p>
    <w:p w14:paraId="11472053" w14:textId="77777777" w:rsidR="003D168C" w:rsidRDefault="003D168C">
      <w:pPr>
        <w:pStyle w:val="TOC2"/>
        <w:tabs>
          <w:tab w:val="right" w:leader="dot" w:pos="9080"/>
        </w:tabs>
        <w:rPr>
          <w:ins w:id="839" w:author="Aleksander Hansen" w:date="2013-02-15T20:42:00Z"/>
          <w:b/>
          <w:noProof/>
          <w:sz w:val="24"/>
          <w:szCs w:val="24"/>
          <w:lang w:eastAsia="ja-JP"/>
        </w:rPr>
      </w:pPr>
      <w:ins w:id="840" w:author="Aleksander Hansen" w:date="2013-02-15T20:42:00Z">
        <w:r>
          <w:rPr>
            <w:noProof/>
          </w:rPr>
          <w:t>Define the major risks involved with commodity spot transactions</w:t>
        </w:r>
        <w:r>
          <w:rPr>
            <w:noProof/>
          </w:rPr>
          <w:tab/>
        </w:r>
        <w:r>
          <w:rPr>
            <w:noProof/>
          </w:rPr>
          <w:fldChar w:fldCharType="begin"/>
        </w:r>
        <w:r>
          <w:rPr>
            <w:noProof/>
          </w:rPr>
          <w:instrText xml:space="preserve"> PAGEREF _Toc222580765 \h </w:instrText>
        </w:r>
      </w:ins>
      <w:r>
        <w:rPr>
          <w:noProof/>
        </w:rPr>
      </w:r>
      <w:r>
        <w:rPr>
          <w:noProof/>
        </w:rPr>
        <w:fldChar w:fldCharType="separate"/>
      </w:r>
      <w:ins w:id="841" w:author="Aleksander Hansen" w:date="2013-02-15T21:18:00Z">
        <w:r w:rsidR="00DE5CF7">
          <w:rPr>
            <w:noProof/>
          </w:rPr>
          <w:t>149</w:t>
        </w:r>
      </w:ins>
      <w:ins w:id="842" w:author="Aleksander Hansen" w:date="2013-02-15T20:42:00Z">
        <w:r>
          <w:rPr>
            <w:noProof/>
          </w:rPr>
          <w:fldChar w:fldCharType="end"/>
        </w:r>
      </w:ins>
    </w:p>
    <w:p w14:paraId="70AFBA56" w14:textId="77777777" w:rsidR="003D168C" w:rsidRDefault="003D168C">
      <w:pPr>
        <w:pStyle w:val="TOC3"/>
        <w:tabs>
          <w:tab w:val="right" w:leader="dot" w:pos="9080"/>
        </w:tabs>
        <w:rPr>
          <w:ins w:id="843" w:author="Aleksander Hansen" w:date="2013-02-15T20:42:00Z"/>
          <w:noProof/>
          <w:sz w:val="24"/>
          <w:szCs w:val="24"/>
          <w:lang w:eastAsia="ja-JP"/>
        </w:rPr>
      </w:pPr>
      <w:ins w:id="844" w:author="Aleksander Hansen" w:date="2013-02-15T20:42:00Z">
        <w:r>
          <w:rPr>
            <w:noProof/>
          </w:rPr>
          <w:t>Four major types of risk are identified in commodity spot markets:</w:t>
        </w:r>
        <w:r>
          <w:rPr>
            <w:noProof/>
          </w:rPr>
          <w:tab/>
        </w:r>
        <w:r>
          <w:rPr>
            <w:noProof/>
          </w:rPr>
          <w:fldChar w:fldCharType="begin"/>
        </w:r>
        <w:r>
          <w:rPr>
            <w:noProof/>
          </w:rPr>
          <w:instrText xml:space="preserve"> PAGEREF _Toc222580766 \h </w:instrText>
        </w:r>
      </w:ins>
      <w:r>
        <w:rPr>
          <w:noProof/>
        </w:rPr>
      </w:r>
      <w:r>
        <w:rPr>
          <w:noProof/>
        </w:rPr>
        <w:fldChar w:fldCharType="separate"/>
      </w:r>
      <w:ins w:id="845" w:author="Aleksander Hansen" w:date="2013-02-15T21:18:00Z">
        <w:r w:rsidR="00DE5CF7">
          <w:rPr>
            <w:noProof/>
          </w:rPr>
          <w:t>149</w:t>
        </w:r>
      </w:ins>
      <w:ins w:id="846" w:author="Aleksander Hansen" w:date="2013-02-15T20:42:00Z">
        <w:r>
          <w:rPr>
            <w:noProof/>
          </w:rPr>
          <w:fldChar w:fldCharType="end"/>
        </w:r>
      </w:ins>
    </w:p>
    <w:p w14:paraId="208C5933" w14:textId="77777777" w:rsidR="003D168C" w:rsidRDefault="003D168C">
      <w:pPr>
        <w:pStyle w:val="TOC2"/>
        <w:tabs>
          <w:tab w:val="right" w:leader="dot" w:pos="9080"/>
        </w:tabs>
        <w:rPr>
          <w:ins w:id="847" w:author="Aleksander Hansen" w:date="2013-02-15T20:42:00Z"/>
          <w:b/>
          <w:noProof/>
          <w:sz w:val="24"/>
          <w:szCs w:val="24"/>
          <w:lang w:eastAsia="ja-JP"/>
        </w:rPr>
      </w:pPr>
      <w:ins w:id="848" w:author="Aleksander Hansen" w:date="2013-02-15T20:42:00Z">
        <w:r>
          <w:rPr>
            <w:noProof/>
          </w:rPr>
          <w:t>Differentiate between ordinary and extraordinary transportation risks</w:t>
        </w:r>
        <w:r>
          <w:rPr>
            <w:noProof/>
          </w:rPr>
          <w:tab/>
        </w:r>
        <w:r>
          <w:rPr>
            <w:noProof/>
          </w:rPr>
          <w:fldChar w:fldCharType="begin"/>
        </w:r>
        <w:r>
          <w:rPr>
            <w:noProof/>
          </w:rPr>
          <w:instrText xml:space="preserve"> PAGEREF _Toc222580767 \h </w:instrText>
        </w:r>
      </w:ins>
      <w:r>
        <w:rPr>
          <w:noProof/>
        </w:rPr>
      </w:r>
      <w:r>
        <w:rPr>
          <w:noProof/>
        </w:rPr>
        <w:fldChar w:fldCharType="separate"/>
      </w:r>
      <w:ins w:id="849" w:author="Aleksander Hansen" w:date="2013-02-15T21:18:00Z">
        <w:r w:rsidR="00DE5CF7">
          <w:rPr>
            <w:noProof/>
          </w:rPr>
          <w:t>149</w:t>
        </w:r>
      </w:ins>
      <w:ins w:id="850" w:author="Aleksander Hansen" w:date="2013-02-15T20:42:00Z">
        <w:r>
          <w:rPr>
            <w:noProof/>
          </w:rPr>
          <w:fldChar w:fldCharType="end"/>
        </w:r>
      </w:ins>
    </w:p>
    <w:p w14:paraId="4346B8FE" w14:textId="77777777" w:rsidR="003D168C" w:rsidRDefault="003D168C">
      <w:pPr>
        <w:pStyle w:val="TOC2"/>
        <w:tabs>
          <w:tab w:val="right" w:leader="dot" w:pos="9080"/>
        </w:tabs>
        <w:rPr>
          <w:ins w:id="851" w:author="Aleksander Hansen" w:date="2013-02-15T20:42:00Z"/>
          <w:b/>
          <w:noProof/>
          <w:sz w:val="24"/>
          <w:szCs w:val="24"/>
          <w:lang w:eastAsia="ja-JP"/>
        </w:rPr>
      </w:pPr>
      <w:ins w:id="852" w:author="Aleksander Hansen" w:date="2013-02-15T20:42:00Z">
        <w:r>
          <w:rPr>
            <w:noProof/>
          </w:rPr>
          <w:t>Explain the major differences between spot, forward, and Futures transactions, markets, and contracts</w:t>
        </w:r>
        <w:r>
          <w:rPr>
            <w:noProof/>
          </w:rPr>
          <w:tab/>
        </w:r>
        <w:r>
          <w:rPr>
            <w:noProof/>
          </w:rPr>
          <w:fldChar w:fldCharType="begin"/>
        </w:r>
        <w:r>
          <w:rPr>
            <w:noProof/>
          </w:rPr>
          <w:instrText xml:space="preserve"> PAGEREF _Toc222580768 \h </w:instrText>
        </w:r>
      </w:ins>
      <w:r>
        <w:rPr>
          <w:noProof/>
        </w:rPr>
      </w:r>
      <w:r>
        <w:rPr>
          <w:noProof/>
        </w:rPr>
        <w:fldChar w:fldCharType="separate"/>
      </w:r>
      <w:ins w:id="853" w:author="Aleksander Hansen" w:date="2013-02-15T21:18:00Z">
        <w:r w:rsidR="00DE5CF7">
          <w:rPr>
            <w:noProof/>
          </w:rPr>
          <w:t>149</w:t>
        </w:r>
      </w:ins>
      <w:ins w:id="854" w:author="Aleksander Hansen" w:date="2013-02-15T20:42:00Z">
        <w:r>
          <w:rPr>
            <w:noProof/>
          </w:rPr>
          <w:fldChar w:fldCharType="end"/>
        </w:r>
      </w:ins>
    </w:p>
    <w:p w14:paraId="0B33BC59" w14:textId="77777777" w:rsidR="003D168C" w:rsidRDefault="003D168C">
      <w:pPr>
        <w:pStyle w:val="TOC3"/>
        <w:tabs>
          <w:tab w:val="right" w:leader="dot" w:pos="9080"/>
        </w:tabs>
        <w:rPr>
          <w:ins w:id="855" w:author="Aleksander Hansen" w:date="2013-02-15T20:42:00Z"/>
          <w:noProof/>
          <w:sz w:val="24"/>
          <w:szCs w:val="24"/>
          <w:lang w:eastAsia="ja-JP"/>
        </w:rPr>
      </w:pPr>
      <w:ins w:id="856" w:author="Aleksander Hansen" w:date="2013-02-15T20:42:00Z">
        <w:r>
          <w:rPr>
            <w:noProof/>
          </w:rPr>
          <w:t>Spot trading</w:t>
        </w:r>
        <w:r>
          <w:rPr>
            <w:noProof/>
          </w:rPr>
          <w:tab/>
        </w:r>
        <w:r>
          <w:rPr>
            <w:noProof/>
          </w:rPr>
          <w:fldChar w:fldCharType="begin"/>
        </w:r>
        <w:r>
          <w:rPr>
            <w:noProof/>
          </w:rPr>
          <w:instrText xml:space="preserve"> PAGEREF _Toc222580769 \h </w:instrText>
        </w:r>
      </w:ins>
      <w:r>
        <w:rPr>
          <w:noProof/>
        </w:rPr>
      </w:r>
      <w:r>
        <w:rPr>
          <w:noProof/>
        </w:rPr>
        <w:fldChar w:fldCharType="separate"/>
      </w:r>
      <w:ins w:id="857" w:author="Aleksander Hansen" w:date="2013-02-15T21:18:00Z">
        <w:r w:rsidR="00DE5CF7">
          <w:rPr>
            <w:noProof/>
          </w:rPr>
          <w:t>149</w:t>
        </w:r>
      </w:ins>
      <w:ins w:id="858" w:author="Aleksander Hansen" w:date="2013-02-15T20:42:00Z">
        <w:r>
          <w:rPr>
            <w:noProof/>
          </w:rPr>
          <w:fldChar w:fldCharType="end"/>
        </w:r>
      </w:ins>
    </w:p>
    <w:p w14:paraId="5ACD4E2A" w14:textId="77777777" w:rsidR="003D168C" w:rsidRDefault="003D168C">
      <w:pPr>
        <w:pStyle w:val="TOC3"/>
        <w:tabs>
          <w:tab w:val="right" w:leader="dot" w:pos="9080"/>
        </w:tabs>
        <w:rPr>
          <w:ins w:id="859" w:author="Aleksander Hansen" w:date="2013-02-15T20:42:00Z"/>
          <w:noProof/>
          <w:sz w:val="24"/>
          <w:szCs w:val="24"/>
          <w:lang w:eastAsia="ja-JP"/>
        </w:rPr>
      </w:pPr>
      <w:ins w:id="860" w:author="Aleksander Hansen" w:date="2013-02-15T20:42:00Z">
        <w:r>
          <w:rPr>
            <w:noProof/>
          </w:rPr>
          <w:t>Forward Contract</w:t>
        </w:r>
        <w:r>
          <w:rPr>
            <w:noProof/>
          </w:rPr>
          <w:tab/>
        </w:r>
        <w:r>
          <w:rPr>
            <w:noProof/>
          </w:rPr>
          <w:fldChar w:fldCharType="begin"/>
        </w:r>
        <w:r>
          <w:rPr>
            <w:noProof/>
          </w:rPr>
          <w:instrText xml:space="preserve"> PAGEREF _Toc222580770 \h </w:instrText>
        </w:r>
      </w:ins>
      <w:r>
        <w:rPr>
          <w:noProof/>
        </w:rPr>
      </w:r>
      <w:r>
        <w:rPr>
          <w:noProof/>
        </w:rPr>
        <w:fldChar w:fldCharType="separate"/>
      </w:r>
      <w:ins w:id="861" w:author="Aleksander Hansen" w:date="2013-02-15T21:18:00Z">
        <w:r w:rsidR="00DE5CF7">
          <w:rPr>
            <w:noProof/>
          </w:rPr>
          <w:t>150</w:t>
        </w:r>
      </w:ins>
      <w:ins w:id="862" w:author="Aleksander Hansen" w:date="2013-02-15T20:42:00Z">
        <w:r>
          <w:rPr>
            <w:noProof/>
          </w:rPr>
          <w:fldChar w:fldCharType="end"/>
        </w:r>
      </w:ins>
    </w:p>
    <w:p w14:paraId="113C8511" w14:textId="77777777" w:rsidR="003D168C" w:rsidRDefault="003D168C">
      <w:pPr>
        <w:pStyle w:val="TOC3"/>
        <w:tabs>
          <w:tab w:val="right" w:leader="dot" w:pos="9080"/>
        </w:tabs>
        <w:rPr>
          <w:ins w:id="863" w:author="Aleksander Hansen" w:date="2013-02-15T20:42:00Z"/>
          <w:noProof/>
          <w:sz w:val="24"/>
          <w:szCs w:val="24"/>
          <w:lang w:eastAsia="ja-JP"/>
        </w:rPr>
      </w:pPr>
      <w:ins w:id="864" w:author="Aleksander Hansen" w:date="2013-02-15T20:42:00Z">
        <w:r>
          <w:rPr>
            <w:noProof/>
          </w:rPr>
          <w:t>Futures Contract</w:t>
        </w:r>
        <w:r>
          <w:rPr>
            <w:noProof/>
          </w:rPr>
          <w:tab/>
        </w:r>
        <w:r>
          <w:rPr>
            <w:noProof/>
          </w:rPr>
          <w:fldChar w:fldCharType="begin"/>
        </w:r>
        <w:r>
          <w:rPr>
            <w:noProof/>
          </w:rPr>
          <w:instrText xml:space="preserve"> PAGEREF _Toc222580771 \h </w:instrText>
        </w:r>
      </w:ins>
      <w:r>
        <w:rPr>
          <w:noProof/>
        </w:rPr>
      </w:r>
      <w:r>
        <w:rPr>
          <w:noProof/>
        </w:rPr>
        <w:fldChar w:fldCharType="separate"/>
      </w:r>
      <w:ins w:id="865" w:author="Aleksander Hansen" w:date="2013-02-15T21:18:00Z">
        <w:r w:rsidR="00DE5CF7">
          <w:rPr>
            <w:noProof/>
          </w:rPr>
          <w:t>150</w:t>
        </w:r>
      </w:ins>
      <w:ins w:id="866" w:author="Aleksander Hansen" w:date="2013-02-15T20:42:00Z">
        <w:r>
          <w:rPr>
            <w:noProof/>
          </w:rPr>
          <w:fldChar w:fldCharType="end"/>
        </w:r>
      </w:ins>
    </w:p>
    <w:p w14:paraId="59C98E8D" w14:textId="77777777" w:rsidR="003D168C" w:rsidRDefault="003D168C">
      <w:pPr>
        <w:pStyle w:val="TOC2"/>
        <w:tabs>
          <w:tab w:val="right" w:leader="dot" w:pos="9080"/>
        </w:tabs>
        <w:rPr>
          <w:ins w:id="867" w:author="Aleksander Hansen" w:date="2013-02-15T20:42:00Z"/>
          <w:b/>
          <w:noProof/>
          <w:sz w:val="24"/>
          <w:szCs w:val="24"/>
          <w:lang w:eastAsia="ja-JP"/>
        </w:rPr>
      </w:pPr>
      <w:ins w:id="868" w:author="Aleksander Hansen" w:date="2013-02-15T20:42:00Z">
        <w:r>
          <w:rPr>
            <w:noProof/>
          </w:rPr>
          <w:t>Describe the basic characteristics and differences between hedgers, speculators, and arbitrageurs</w:t>
        </w:r>
        <w:r>
          <w:rPr>
            <w:noProof/>
          </w:rPr>
          <w:tab/>
        </w:r>
        <w:r>
          <w:rPr>
            <w:noProof/>
          </w:rPr>
          <w:fldChar w:fldCharType="begin"/>
        </w:r>
        <w:r>
          <w:rPr>
            <w:noProof/>
          </w:rPr>
          <w:instrText xml:space="preserve"> PAGEREF _Toc222580772 \h </w:instrText>
        </w:r>
      </w:ins>
      <w:r>
        <w:rPr>
          <w:noProof/>
        </w:rPr>
      </w:r>
      <w:r>
        <w:rPr>
          <w:noProof/>
        </w:rPr>
        <w:fldChar w:fldCharType="separate"/>
      </w:r>
      <w:ins w:id="869" w:author="Aleksander Hansen" w:date="2013-02-15T21:18:00Z">
        <w:r w:rsidR="00DE5CF7">
          <w:rPr>
            <w:noProof/>
          </w:rPr>
          <w:t>150</w:t>
        </w:r>
      </w:ins>
      <w:ins w:id="870" w:author="Aleksander Hansen" w:date="2013-02-15T20:42:00Z">
        <w:r>
          <w:rPr>
            <w:noProof/>
          </w:rPr>
          <w:fldChar w:fldCharType="end"/>
        </w:r>
      </w:ins>
    </w:p>
    <w:p w14:paraId="246EABF7" w14:textId="77777777" w:rsidR="003D168C" w:rsidRDefault="003D168C">
      <w:pPr>
        <w:pStyle w:val="TOC3"/>
        <w:tabs>
          <w:tab w:val="right" w:leader="dot" w:pos="9080"/>
        </w:tabs>
        <w:rPr>
          <w:ins w:id="871" w:author="Aleksander Hansen" w:date="2013-02-15T20:42:00Z"/>
          <w:noProof/>
          <w:sz w:val="24"/>
          <w:szCs w:val="24"/>
          <w:lang w:eastAsia="ja-JP"/>
        </w:rPr>
      </w:pPr>
      <w:ins w:id="872" w:author="Aleksander Hansen" w:date="2013-02-15T20:42:00Z">
        <w:r>
          <w:rPr>
            <w:noProof/>
          </w:rPr>
          <w:t>Hedgers</w:t>
        </w:r>
        <w:r>
          <w:rPr>
            <w:noProof/>
          </w:rPr>
          <w:tab/>
        </w:r>
        <w:r>
          <w:rPr>
            <w:noProof/>
          </w:rPr>
          <w:fldChar w:fldCharType="begin"/>
        </w:r>
        <w:r>
          <w:rPr>
            <w:noProof/>
          </w:rPr>
          <w:instrText xml:space="preserve"> PAGEREF _Toc222580773 \h </w:instrText>
        </w:r>
      </w:ins>
      <w:r>
        <w:rPr>
          <w:noProof/>
        </w:rPr>
      </w:r>
      <w:r>
        <w:rPr>
          <w:noProof/>
        </w:rPr>
        <w:fldChar w:fldCharType="separate"/>
      </w:r>
      <w:ins w:id="873" w:author="Aleksander Hansen" w:date="2013-02-15T21:18:00Z">
        <w:r w:rsidR="00DE5CF7">
          <w:rPr>
            <w:noProof/>
          </w:rPr>
          <w:t>150</w:t>
        </w:r>
      </w:ins>
      <w:ins w:id="874" w:author="Aleksander Hansen" w:date="2013-02-15T20:42:00Z">
        <w:r>
          <w:rPr>
            <w:noProof/>
          </w:rPr>
          <w:fldChar w:fldCharType="end"/>
        </w:r>
      </w:ins>
    </w:p>
    <w:p w14:paraId="44C7D60E" w14:textId="77777777" w:rsidR="003D168C" w:rsidRDefault="003D168C">
      <w:pPr>
        <w:pStyle w:val="TOC3"/>
        <w:tabs>
          <w:tab w:val="right" w:leader="dot" w:pos="9080"/>
        </w:tabs>
        <w:rPr>
          <w:ins w:id="875" w:author="Aleksander Hansen" w:date="2013-02-15T20:42:00Z"/>
          <w:noProof/>
          <w:sz w:val="24"/>
          <w:szCs w:val="24"/>
          <w:lang w:eastAsia="ja-JP"/>
        </w:rPr>
      </w:pPr>
      <w:ins w:id="876" w:author="Aleksander Hansen" w:date="2013-02-15T20:42:00Z">
        <w:r>
          <w:rPr>
            <w:noProof/>
          </w:rPr>
          <w:t>Speculators</w:t>
        </w:r>
        <w:r>
          <w:rPr>
            <w:noProof/>
          </w:rPr>
          <w:tab/>
        </w:r>
        <w:r>
          <w:rPr>
            <w:noProof/>
          </w:rPr>
          <w:fldChar w:fldCharType="begin"/>
        </w:r>
        <w:r>
          <w:rPr>
            <w:noProof/>
          </w:rPr>
          <w:instrText xml:space="preserve"> PAGEREF _Toc222580774 \h </w:instrText>
        </w:r>
      </w:ins>
      <w:r>
        <w:rPr>
          <w:noProof/>
        </w:rPr>
      </w:r>
      <w:r>
        <w:rPr>
          <w:noProof/>
        </w:rPr>
        <w:fldChar w:fldCharType="separate"/>
      </w:r>
      <w:ins w:id="877" w:author="Aleksander Hansen" w:date="2013-02-15T21:18:00Z">
        <w:r w:rsidR="00DE5CF7">
          <w:rPr>
            <w:noProof/>
          </w:rPr>
          <w:t>150</w:t>
        </w:r>
      </w:ins>
      <w:ins w:id="878" w:author="Aleksander Hansen" w:date="2013-02-15T20:42:00Z">
        <w:r>
          <w:rPr>
            <w:noProof/>
          </w:rPr>
          <w:fldChar w:fldCharType="end"/>
        </w:r>
      </w:ins>
    </w:p>
    <w:p w14:paraId="416BC12F" w14:textId="77777777" w:rsidR="003D168C" w:rsidRDefault="003D168C">
      <w:pPr>
        <w:pStyle w:val="TOC3"/>
        <w:tabs>
          <w:tab w:val="right" w:leader="dot" w:pos="9080"/>
        </w:tabs>
        <w:rPr>
          <w:ins w:id="879" w:author="Aleksander Hansen" w:date="2013-02-15T20:42:00Z"/>
          <w:noProof/>
          <w:sz w:val="24"/>
          <w:szCs w:val="24"/>
          <w:lang w:eastAsia="ja-JP"/>
        </w:rPr>
      </w:pPr>
      <w:ins w:id="880" w:author="Aleksander Hansen" w:date="2013-02-15T20:42:00Z">
        <w:r>
          <w:rPr>
            <w:noProof/>
          </w:rPr>
          <w:t>Arbitrageurs</w:t>
        </w:r>
        <w:r>
          <w:rPr>
            <w:noProof/>
          </w:rPr>
          <w:tab/>
        </w:r>
        <w:r>
          <w:rPr>
            <w:noProof/>
          </w:rPr>
          <w:fldChar w:fldCharType="begin"/>
        </w:r>
        <w:r>
          <w:rPr>
            <w:noProof/>
          </w:rPr>
          <w:instrText xml:space="preserve"> PAGEREF _Toc222580775 \h </w:instrText>
        </w:r>
      </w:ins>
      <w:r>
        <w:rPr>
          <w:noProof/>
        </w:rPr>
      </w:r>
      <w:r>
        <w:rPr>
          <w:noProof/>
        </w:rPr>
        <w:fldChar w:fldCharType="separate"/>
      </w:r>
      <w:ins w:id="881" w:author="Aleksander Hansen" w:date="2013-02-15T21:18:00Z">
        <w:r w:rsidR="00DE5CF7">
          <w:rPr>
            <w:noProof/>
          </w:rPr>
          <w:t>151</w:t>
        </w:r>
      </w:ins>
      <w:ins w:id="882" w:author="Aleksander Hansen" w:date="2013-02-15T20:42:00Z">
        <w:r>
          <w:rPr>
            <w:noProof/>
          </w:rPr>
          <w:fldChar w:fldCharType="end"/>
        </w:r>
      </w:ins>
    </w:p>
    <w:p w14:paraId="5DDF09B4" w14:textId="77777777" w:rsidR="003D168C" w:rsidRDefault="003D168C">
      <w:pPr>
        <w:pStyle w:val="TOC2"/>
        <w:tabs>
          <w:tab w:val="right" w:leader="dot" w:pos="9080"/>
        </w:tabs>
        <w:rPr>
          <w:ins w:id="883" w:author="Aleksander Hansen" w:date="2013-02-15T20:42:00Z"/>
          <w:b/>
          <w:noProof/>
          <w:sz w:val="24"/>
          <w:szCs w:val="24"/>
          <w:lang w:eastAsia="ja-JP"/>
        </w:rPr>
      </w:pPr>
      <w:ins w:id="884" w:author="Aleksander Hansen" w:date="2013-02-15T20:42:00Z">
        <w:r>
          <w:rPr>
            <w:noProof/>
          </w:rPr>
          <w:t>Describe an “arbitrage portfolio” and explain the conditions for a market to be arbitrage</w:t>
        </w:r>
        <w:r w:rsidRPr="00413E24">
          <w:rPr>
            <w:rFonts w:cs="Monaco" w:hint="eastAsia"/>
            <w:noProof/>
          </w:rPr>
          <w:t>‐</w:t>
        </w:r>
        <w:r>
          <w:rPr>
            <w:noProof/>
          </w:rPr>
          <w:t>free</w:t>
        </w:r>
        <w:r>
          <w:rPr>
            <w:noProof/>
          </w:rPr>
          <w:tab/>
        </w:r>
        <w:r>
          <w:rPr>
            <w:noProof/>
          </w:rPr>
          <w:fldChar w:fldCharType="begin"/>
        </w:r>
        <w:r>
          <w:rPr>
            <w:noProof/>
          </w:rPr>
          <w:instrText xml:space="preserve"> PAGEREF _Toc222580776 \h </w:instrText>
        </w:r>
      </w:ins>
      <w:r>
        <w:rPr>
          <w:noProof/>
        </w:rPr>
      </w:r>
      <w:r>
        <w:rPr>
          <w:noProof/>
        </w:rPr>
        <w:fldChar w:fldCharType="separate"/>
      </w:r>
      <w:ins w:id="885" w:author="Aleksander Hansen" w:date="2013-02-15T21:18:00Z">
        <w:r w:rsidR="00DE5CF7">
          <w:rPr>
            <w:noProof/>
          </w:rPr>
          <w:t>151</w:t>
        </w:r>
      </w:ins>
      <w:ins w:id="886" w:author="Aleksander Hansen" w:date="2013-02-15T20:42:00Z">
        <w:r>
          <w:rPr>
            <w:noProof/>
          </w:rPr>
          <w:fldChar w:fldCharType="end"/>
        </w:r>
      </w:ins>
    </w:p>
    <w:p w14:paraId="5084323B" w14:textId="77777777" w:rsidR="003D168C" w:rsidRDefault="003D168C">
      <w:pPr>
        <w:pStyle w:val="TOC2"/>
        <w:tabs>
          <w:tab w:val="right" w:leader="dot" w:pos="9080"/>
        </w:tabs>
        <w:rPr>
          <w:ins w:id="887" w:author="Aleksander Hansen" w:date="2013-02-15T20:42:00Z"/>
          <w:b/>
          <w:noProof/>
          <w:sz w:val="24"/>
          <w:szCs w:val="24"/>
          <w:lang w:eastAsia="ja-JP"/>
        </w:rPr>
      </w:pPr>
      <w:ins w:id="888" w:author="Aleksander Hansen" w:date="2013-02-15T20:42:00Z">
        <w:r>
          <w:rPr>
            <w:noProof/>
          </w:rPr>
          <w:t>Describe the structure of the Futures market.</w:t>
        </w:r>
        <w:r>
          <w:rPr>
            <w:noProof/>
          </w:rPr>
          <w:tab/>
        </w:r>
        <w:r>
          <w:rPr>
            <w:noProof/>
          </w:rPr>
          <w:fldChar w:fldCharType="begin"/>
        </w:r>
        <w:r>
          <w:rPr>
            <w:noProof/>
          </w:rPr>
          <w:instrText xml:space="preserve"> PAGEREF _Toc222580777 \h </w:instrText>
        </w:r>
      </w:ins>
      <w:r>
        <w:rPr>
          <w:noProof/>
        </w:rPr>
      </w:r>
      <w:r>
        <w:rPr>
          <w:noProof/>
        </w:rPr>
        <w:fldChar w:fldCharType="separate"/>
      </w:r>
      <w:ins w:id="889" w:author="Aleksander Hansen" w:date="2013-02-15T21:18:00Z">
        <w:r w:rsidR="00DE5CF7">
          <w:rPr>
            <w:noProof/>
          </w:rPr>
          <w:t>151</w:t>
        </w:r>
      </w:ins>
      <w:ins w:id="890" w:author="Aleksander Hansen" w:date="2013-02-15T20:42:00Z">
        <w:r>
          <w:rPr>
            <w:noProof/>
          </w:rPr>
          <w:fldChar w:fldCharType="end"/>
        </w:r>
      </w:ins>
    </w:p>
    <w:p w14:paraId="7A87D43A" w14:textId="77777777" w:rsidR="003D168C" w:rsidRDefault="003D168C">
      <w:pPr>
        <w:pStyle w:val="TOC2"/>
        <w:tabs>
          <w:tab w:val="right" w:leader="dot" w:pos="9080"/>
        </w:tabs>
        <w:rPr>
          <w:ins w:id="891" w:author="Aleksander Hansen" w:date="2013-02-15T20:42:00Z"/>
          <w:b/>
          <w:noProof/>
          <w:sz w:val="24"/>
          <w:szCs w:val="24"/>
          <w:lang w:eastAsia="ja-JP"/>
        </w:rPr>
      </w:pPr>
      <w:ins w:id="892" w:author="Aleksander Hansen" w:date="2013-02-15T20:42:00Z">
        <w:r>
          <w:rPr>
            <w:noProof/>
          </w:rPr>
          <w:t>Define basis risk and the variance of the basis</w:t>
        </w:r>
        <w:r>
          <w:rPr>
            <w:noProof/>
          </w:rPr>
          <w:tab/>
        </w:r>
        <w:r>
          <w:rPr>
            <w:noProof/>
          </w:rPr>
          <w:fldChar w:fldCharType="begin"/>
        </w:r>
        <w:r>
          <w:rPr>
            <w:noProof/>
          </w:rPr>
          <w:instrText xml:space="preserve"> PAGEREF _Toc222580778 \h </w:instrText>
        </w:r>
      </w:ins>
      <w:r>
        <w:rPr>
          <w:noProof/>
        </w:rPr>
      </w:r>
      <w:r>
        <w:rPr>
          <w:noProof/>
        </w:rPr>
        <w:fldChar w:fldCharType="separate"/>
      </w:r>
      <w:ins w:id="893" w:author="Aleksander Hansen" w:date="2013-02-15T21:18:00Z">
        <w:r w:rsidR="00DE5CF7">
          <w:rPr>
            <w:noProof/>
          </w:rPr>
          <w:t>152</w:t>
        </w:r>
      </w:ins>
      <w:ins w:id="894" w:author="Aleksander Hansen" w:date="2013-02-15T20:42:00Z">
        <w:r>
          <w:rPr>
            <w:noProof/>
          </w:rPr>
          <w:fldChar w:fldCharType="end"/>
        </w:r>
      </w:ins>
    </w:p>
    <w:p w14:paraId="47E5AA42" w14:textId="77777777" w:rsidR="003D168C" w:rsidRDefault="003D168C">
      <w:pPr>
        <w:pStyle w:val="TOC2"/>
        <w:tabs>
          <w:tab w:val="right" w:leader="dot" w:pos="9080"/>
        </w:tabs>
        <w:rPr>
          <w:ins w:id="895" w:author="Aleksander Hansen" w:date="2013-02-15T20:42:00Z"/>
          <w:b/>
          <w:noProof/>
          <w:sz w:val="24"/>
          <w:szCs w:val="24"/>
          <w:lang w:eastAsia="ja-JP"/>
        </w:rPr>
      </w:pPr>
      <w:ins w:id="896" w:author="Aleksander Hansen" w:date="2013-02-15T20:42:00Z">
        <w:r>
          <w:rPr>
            <w:noProof/>
          </w:rPr>
          <w:t>Identify a commonly used measure for the effectiveness of hedging a spot position with a Futures contract; use this measure to compute and compare the effectiveness of alternative hedges</w:t>
        </w:r>
        <w:r>
          <w:rPr>
            <w:noProof/>
          </w:rPr>
          <w:tab/>
        </w:r>
        <w:r>
          <w:rPr>
            <w:noProof/>
          </w:rPr>
          <w:fldChar w:fldCharType="begin"/>
        </w:r>
        <w:r>
          <w:rPr>
            <w:noProof/>
          </w:rPr>
          <w:instrText xml:space="preserve"> PAGEREF _Toc222580779 \h </w:instrText>
        </w:r>
      </w:ins>
      <w:r>
        <w:rPr>
          <w:noProof/>
        </w:rPr>
      </w:r>
      <w:r>
        <w:rPr>
          <w:noProof/>
        </w:rPr>
        <w:fldChar w:fldCharType="separate"/>
      </w:r>
      <w:ins w:id="897" w:author="Aleksander Hansen" w:date="2013-02-15T21:18:00Z">
        <w:r w:rsidR="00DE5CF7">
          <w:rPr>
            <w:noProof/>
          </w:rPr>
          <w:t>153</w:t>
        </w:r>
      </w:ins>
      <w:ins w:id="898" w:author="Aleksander Hansen" w:date="2013-02-15T20:42:00Z">
        <w:r>
          <w:rPr>
            <w:noProof/>
          </w:rPr>
          <w:fldChar w:fldCharType="end"/>
        </w:r>
      </w:ins>
    </w:p>
    <w:p w14:paraId="50C1831D" w14:textId="77777777" w:rsidR="003D168C" w:rsidRDefault="003D168C">
      <w:pPr>
        <w:pStyle w:val="TOC2"/>
        <w:tabs>
          <w:tab w:val="right" w:leader="dot" w:pos="9080"/>
        </w:tabs>
        <w:rPr>
          <w:ins w:id="899" w:author="Aleksander Hansen" w:date="2013-02-15T20:42:00Z"/>
          <w:b/>
          <w:noProof/>
          <w:sz w:val="24"/>
          <w:szCs w:val="24"/>
          <w:lang w:eastAsia="ja-JP"/>
        </w:rPr>
      </w:pPr>
      <w:ins w:id="900" w:author="Aleksander Hansen" w:date="2013-02-15T20:42:00Z">
        <w:r>
          <w:rPr>
            <w:noProof/>
          </w:rPr>
          <w:t>Define and differentiate between an Exchange for Physical and agreement and an Alternative Delivery Procedure</w:t>
        </w:r>
        <w:r>
          <w:rPr>
            <w:noProof/>
          </w:rPr>
          <w:tab/>
        </w:r>
        <w:r>
          <w:rPr>
            <w:noProof/>
          </w:rPr>
          <w:fldChar w:fldCharType="begin"/>
        </w:r>
        <w:r>
          <w:rPr>
            <w:noProof/>
          </w:rPr>
          <w:instrText xml:space="preserve"> PAGEREF _Toc222580780 \h </w:instrText>
        </w:r>
      </w:ins>
      <w:r>
        <w:rPr>
          <w:noProof/>
        </w:rPr>
      </w:r>
      <w:r>
        <w:rPr>
          <w:noProof/>
        </w:rPr>
        <w:fldChar w:fldCharType="separate"/>
      </w:r>
      <w:ins w:id="901" w:author="Aleksander Hansen" w:date="2013-02-15T21:18:00Z">
        <w:r w:rsidR="00DE5CF7">
          <w:rPr>
            <w:noProof/>
          </w:rPr>
          <w:t>153</w:t>
        </w:r>
      </w:ins>
      <w:ins w:id="902" w:author="Aleksander Hansen" w:date="2013-02-15T20:42:00Z">
        <w:r>
          <w:rPr>
            <w:noProof/>
          </w:rPr>
          <w:fldChar w:fldCharType="end"/>
        </w:r>
      </w:ins>
    </w:p>
    <w:p w14:paraId="2ACFC0E9" w14:textId="77777777" w:rsidR="003D168C" w:rsidRDefault="003D168C">
      <w:pPr>
        <w:pStyle w:val="TOC3"/>
        <w:tabs>
          <w:tab w:val="right" w:leader="dot" w:pos="9080"/>
        </w:tabs>
        <w:rPr>
          <w:ins w:id="903" w:author="Aleksander Hansen" w:date="2013-02-15T20:42:00Z"/>
          <w:noProof/>
          <w:sz w:val="24"/>
          <w:szCs w:val="24"/>
          <w:lang w:eastAsia="ja-JP"/>
        </w:rPr>
      </w:pPr>
      <w:ins w:id="904" w:author="Aleksander Hansen" w:date="2013-02-15T20:42:00Z">
        <w:r>
          <w:rPr>
            <w:noProof/>
          </w:rPr>
          <w:t>Exchange For Physical</w:t>
        </w:r>
        <w:r>
          <w:rPr>
            <w:noProof/>
          </w:rPr>
          <w:tab/>
        </w:r>
        <w:r>
          <w:rPr>
            <w:noProof/>
          </w:rPr>
          <w:fldChar w:fldCharType="begin"/>
        </w:r>
        <w:r>
          <w:rPr>
            <w:noProof/>
          </w:rPr>
          <w:instrText xml:space="preserve"> PAGEREF _Toc222580781 \h </w:instrText>
        </w:r>
      </w:ins>
      <w:r>
        <w:rPr>
          <w:noProof/>
        </w:rPr>
      </w:r>
      <w:r>
        <w:rPr>
          <w:noProof/>
        </w:rPr>
        <w:fldChar w:fldCharType="separate"/>
      </w:r>
      <w:ins w:id="905" w:author="Aleksander Hansen" w:date="2013-02-15T21:18:00Z">
        <w:r w:rsidR="00DE5CF7">
          <w:rPr>
            <w:noProof/>
          </w:rPr>
          <w:t>153</w:t>
        </w:r>
      </w:ins>
      <w:ins w:id="906" w:author="Aleksander Hansen" w:date="2013-02-15T20:42:00Z">
        <w:r>
          <w:rPr>
            <w:noProof/>
          </w:rPr>
          <w:fldChar w:fldCharType="end"/>
        </w:r>
      </w:ins>
    </w:p>
    <w:p w14:paraId="7F286828" w14:textId="77777777" w:rsidR="003D168C" w:rsidRDefault="003D168C">
      <w:pPr>
        <w:pStyle w:val="TOC3"/>
        <w:tabs>
          <w:tab w:val="right" w:leader="dot" w:pos="9080"/>
        </w:tabs>
        <w:rPr>
          <w:ins w:id="907" w:author="Aleksander Hansen" w:date="2013-02-15T20:42:00Z"/>
          <w:noProof/>
          <w:sz w:val="24"/>
          <w:szCs w:val="24"/>
          <w:lang w:eastAsia="ja-JP"/>
        </w:rPr>
      </w:pPr>
      <w:ins w:id="908" w:author="Aleksander Hansen" w:date="2013-02-15T20:42:00Z">
        <w:r>
          <w:rPr>
            <w:noProof/>
          </w:rPr>
          <w:t>Alternative Delivery Procedure</w:t>
        </w:r>
        <w:r>
          <w:rPr>
            <w:noProof/>
          </w:rPr>
          <w:tab/>
        </w:r>
        <w:r>
          <w:rPr>
            <w:noProof/>
          </w:rPr>
          <w:fldChar w:fldCharType="begin"/>
        </w:r>
        <w:r>
          <w:rPr>
            <w:noProof/>
          </w:rPr>
          <w:instrText xml:space="preserve"> PAGEREF _Toc222580782 \h </w:instrText>
        </w:r>
      </w:ins>
      <w:r>
        <w:rPr>
          <w:noProof/>
        </w:rPr>
      </w:r>
      <w:r>
        <w:rPr>
          <w:noProof/>
        </w:rPr>
        <w:fldChar w:fldCharType="separate"/>
      </w:r>
      <w:ins w:id="909" w:author="Aleksander Hansen" w:date="2013-02-15T21:18:00Z">
        <w:r w:rsidR="00DE5CF7">
          <w:rPr>
            <w:noProof/>
          </w:rPr>
          <w:t>153</w:t>
        </w:r>
      </w:ins>
      <w:ins w:id="910" w:author="Aleksander Hansen" w:date="2013-02-15T20:42:00Z">
        <w:r>
          <w:rPr>
            <w:noProof/>
          </w:rPr>
          <w:fldChar w:fldCharType="end"/>
        </w:r>
      </w:ins>
    </w:p>
    <w:p w14:paraId="4C30CB9A" w14:textId="77777777" w:rsidR="003D168C" w:rsidRDefault="003D168C">
      <w:pPr>
        <w:pStyle w:val="TOC2"/>
        <w:tabs>
          <w:tab w:val="right" w:leader="dot" w:pos="9080"/>
        </w:tabs>
        <w:rPr>
          <w:ins w:id="911" w:author="Aleksander Hansen" w:date="2013-02-15T20:42:00Z"/>
          <w:b/>
          <w:noProof/>
          <w:sz w:val="24"/>
          <w:szCs w:val="24"/>
          <w:lang w:eastAsia="ja-JP"/>
        </w:rPr>
      </w:pPr>
      <w:ins w:id="912" w:author="Aleksander Hansen" w:date="2013-02-15T20:42:00Z">
        <w:r>
          <w:rPr>
            <w:noProof/>
          </w:rPr>
          <w:t>Describe volume and open interest and their relationship to liquidity and market depth</w:t>
        </w:r>
        <w:r>
          <w:rPr>
            <w:noProof/>
          </w:rPr>
          <w:tab/>
        </w:r>
        <w:r>
          <w:rPr>
            <w:noProof/>
          </w:rPr>
          <w:fldChar w:fldCharType="begin"/>
        </w:r>
        <w:r>
          <w:rPr>
            <w:noProof/>
          </w:rPr>
          <w:instrText xml:space="preserve"> PAGEREF _Toc222580783 \h </w:instrText>
        </w:r>
      </w:ins>
      <w:r>
        <w:rPr>
          <w:noProof/>
        </w:rPr>
      </w:r>
      <w:r>
        <w:rPr>
          <w:noProof/>
        </w:rPr>
        <w:fldChar w:fldCharType="separate"/>
      </w:r>
      <w:ins w:id="913" w:author="Aleksander Hansen" w:date="2013-02-15T21:18:00Z">
        <w:r w:rsidR="00DE5CF7">
          <w:rPr>
            <w:noProof/>
          </w:rPr>
          <w:t>154</w:t>
        </w:r>
      </w:ins>
      <w:ins w:id="914" w:author="Aleksander Hansen" w:date="2013-02-15T20:42:00Z">
        <w:r>
          <w:rPr>
            <w:noProof/>
          </w:rPr>
          <w:fldChar w:fldCharType="end"/>
        </w:r>
      </w:ins>
    </w:p>
    <w:p w14:paraId="06FFC391" w14:textId="77777777" w:rsidR="003D168C" w:rsidRDefault="003D168C">
      <w:pPr>
        <w:pStyle w:val="TOC3"/>
        <w:tabs>
          <w:tab w:val="right" w:leader="dot" w:pos="9080"/>
        </w:tabs>
        <w:rPr>
          <w:ins w:id="915" w:author="Aleksander Hansen" w:date="2013-02-15T20:42:00Z"/>
          <w:noProof/>
          <w:sz w:val="24"/>
          <w:szCs w:val="24"/>
          <w:lang w:eastAsia="ja-JP"/>
        </w:rPr>
      </w:pPr>
      <w:ins w:id="916" w:author="Aleksander Hansen" w:date="2013-02-15T20:42:00Z">
        <w:r>
          <w:rPr>
            <w:noProof/>
          </w:rPr>
          <w:t>Open interest in Futures market</w:t>
        </w:r>
        <w:r>
          <w:rPr>
            <w:noProof/>
          </w:rPr>
          <w:tab/>
        </w:r>
        <w:r>
          <w:rPr>
            <w:noProof/>
          </w:rPr>
          <w:fldChar w:fldCharType="begin"/>
        </w:r>
        <w:r>
          <w:rPr>
            <w:noProof/>
          </w:rPr>
          <w:instrText xml:space="preserve"> PAGEREF _Toc222580784 \h </w:instrText>
        </w:r>
      </w:ins>
      <w:r>
        <w:rPr>
          <w:noProof/>
        </w:rPr>
      </w:r>
      <w:r>
        <w:rPr>
          <w:noProof/>
        </w:rPr>
        <w:fldChar w:fldCharType="separate"/>
      </w:r>
      <w:ins w:id="917" w:author="Aleksander Hansen" w:date="2013-02-15T21:18:00Z">
        <w:r w:rsidR="00DE5CF7">
          <w:rPr>
            <w:noProof/>
          </w:rPr>
          <w:t>154</w:t>
        </w:r>
      </w:ins>
      <w:ins w:id="918" w:author="Aleksander Hansen" w:date="2013-02-15T20:42:00Z">
        <w:r>
          <w:rPr>
            <w:noProof/>
          </w:rPr>
          <w:fldChar w:fldCharType="end"/>
        </w:r>
      </w:ins>
    </w:p>
    <w:p w14:paraId="1CFE4561" w14:textId="77777777" w:rsidR="003D168C" w:rsidRDefault="003D168C">
      <w:pPr>
        <w:pStyle w:val="TOC2"/>
        <w:tabs>
          <w:tab w:val="right" w:leader="dot" w:pos="9080"/>
        </w:tabs>
        <w:rPr>
          <w:ins w:id="919" w:author="Aleksander Hansen" w:date="2013-02-15T20:42:00Z"/>
          <w:b/>
          <w:noProof/>
          <w:sz w:val="24"/>
          <w:szCs w:val="24"/>
          <w:lang w:eastAsia="ja-JP"/>
        </w:rPr>
      </w:pPr>
      <w:ins w:id="920" w:author="Aleksander Hansen" w:date="2013-02-15T20:42:00Z">
        <w:r>
          <w:rPr>
            <w:noProof/>
          </w:rPr>
          <w:t>Chapter Summary</w:t>
        </w:r>
        <w:r>
          <w:rPr>
            <w:noProof/>
          </w:rPr>
          <w:tab/>
        </w:r>
        <w:r>
          <w:rPr>
            <w:noProof/>
          </w:rPr>
          <w:fldChar w:fldCharType="begin"/>
        </w:r>
        <w:r>
          <w:rPr>
            <w:noProof/>
          </w:rPr>
          <w:instrText xml:space="preserve"> PAGEREF _Toc222580785 \h </w:instrText>
        </w:r>
      </w:ins>
      <w:r>
        <w:rPr>
          <w:noProof/>
        </w:rPr>
      </w:r>
      <w:r>
        <w:rPr>
          <w:noProof/>
        </w:rPr>
        <w:fldChar w:fldCharType="separate"/>
      </w:r>
      <w:ins w:id="921" w:author="Aleksander Hansen" w:date="2013-02-15T21:18:00Z">
        <w:r w:rsidR="00DE5CF7">
          <w:rPr>
            <w:noProof/>
          </w:rPr>
          <w:t>155</w:t>
        </w:r>
      </w:ins>
      <w:ins w:id="922" w:author="Aleksander Hansen" w:date="2013-02-15T20:42:00Z">
        <w:r>
          <w:rPr>
            <w:noProof/>
          </w:rPr>
          <w:fldChar w:fldCharType="end"/>
        </w:r>
      </w:ins>
    </w:p>
    <w:p w14:paraId="61B85A73" w14:textId="77777777" w:rsidR="003D168C" w:rsidRDefault="003D168C">
      <w:pPr>
        <w:pStyle w:val="TOC2"/>
        <w:tabs>
          <w:tab w:val="right" w:leader="dot" w:pos="9080"/>
        </w:tabs>
        <w:rPr>
          <w:ins w:id="923" w:author="Aleksander Hansen" w:date="2013-02-15T20:42:00Z"/>
          <w:b/>
          <w:noProof/>
          <w:sz w:val="24"/>
          <w:szCs w:val="24"/>
          <w:lang w:eastAsia="ja-JP"/>
        </w:rPr>
      </w:pPr>
      <w:ins w:id="924" w:author="Aleksander Hansen" w:date="2013-02-15T20:42:00Z">
        <w:r>
          <w:rPr>
            <w:noProof/>
          </w:rPr>
          <w:t>11 Questions &amp; Answers</w:t>
        </w:r>
        <w:r>
          <w:rPr>
            <w:noProof/>
          </w:rPr>
          <w:tab/>
        </w:r>
        <w:r>
          <w:rPr>
            <w:noProof/>
          </w:rPr>
          <w:fldChar w:fldCharType="begin"/>
        </w:r>
        <w:r>
          <w:rPr>
            <w:noProof/>
          </w:rPr>
          <w:instrText xml:space="preserve"> PAGEREF _Toc222580786 \h </w:instrText>
        </w:r>
      </w:ins>
      <w:r>
        <w:rPr>
          <w:noProof/>
        </w:rPr>
      </w:r>
      <w:r>
        <w:rPr>
          <w:noProof/>
        </w:rPr>
        <w:fldChar w:fldCharType="separate"/>
      </w:r>
      <w:ins w:id="925" w:author="Aleksander Hansen" w:date="2013-02-15T21:18:00Z">
        <w:r w:rsidR="00DE5CF7">
          <w:rPr>
            <w:noProof/>
          </w:rPr>
          <w:t>156</w:t>
        </w:r>
      </w:ins>
      <w:ins w:id="926" w:author="Aleksander Hansen" w:date="2013-02-15T20:42:00Z">
        <w:r>
          <w:rPr>
            <w:noProof/>
          </w:rPr>
          <w:fldChar w:fldCharType="end"/>
        </w:r>
      </w:ins>
    </w:p>
    <w:p w14:paraId="7872E12A" w14:textId="77777777" w:rsidR="003D168C" w:rsidRDefault="003D168C">
      <w:pPr>
        <w:pStyle w:val="TOC3"/>
        <w:tabs>
          <w:tab w:val="right" w:leader="dot" w:pos="9080"/>
        </w:tabs>
        <w:rPr>
          <w:ins w:id="927" w:author="Aleksander Hansen" w:date="2013-02-15T20:42:00Z"/>
          <w:noProof/>
          <w:sz w:val="24"/>
          <w:szCs w:val="24"/>
          <w:lang w:eastAsia="ja-JP"/>
        </w:rPr>
      </w:pPr>
      <w:ins w:id="928" w:author="Aleksander Hansen" w:date="2013-02-15T20:42:00Z">
        <w:r>
          <w:rPr>
            <w:noProof/>
          </w:rPr>
          <w:t>Questions</w:t>
        </w:r>
        <w:r>
          <w:rPr>
            <w:noProof/>
          </w:rPr>
          <w:tab/>
        </w:r>
        <w:r>
          <w:rPr>
            <w:noProof/>
          </w:rPr>
          <w:fldChar w:fldCharType="begin"/>
        </w:r>
        <w:r>
          <w:rPr>
            <w:noProof/>
          </w:rPr>
          <w:instrText xml:space="preserve"> PAGEREF _Toc222580787 \h </w:instrText>
        </w:r>
      </w:ins>
      <w:r>
        <w:rPr>
          <w:noProof/>
        </w:rPr>
      </w:r>
      <w:r>
        <w:rPr>
          <w:noProof/>
        </w:rPr>
        <w:fldChar w:fldCharType="separate"/>
      </w:r>
      <w:ins w:id="929" w:author="Aleksander Hansen" w:date="2013-02-15T21:18:00Z">
        <w:r w:rsidR="00DE5CF7">
          <w:rPr>
            <w:noProof/>
          </w:rPr>
          <w:t>156</w:t>
        </w:r>
      </w:ins>
      <w:ins w:id="930" w:author="Aleksander Hansen" w:date="2013-02-15T20:42:00Z">
        <w:r>
          <w:rPr>
            <w:noProof/>
          </w:rPr>
          <w:fldChar w:fldCharType="end"/>
        </w:r>
      </w:ins>
    </w:p>
    <w:p w14:paraId="6A34FDF8" w14:textId="77777777" w:rsidR="003D168C" w:rsidRDefault="003D168C">
      <w:pPr>
        <w:pStyle w:val="TOC3"/>
        <w:tabs>
          <w:tab w:val="right" w:leader="dot" w:pos="9080"/>
        </w:tabs>
        <w:rPr>
          <w:ins w:id="931" w:author="Aleksander Hansen" w:date="2013-02-15T20:42:00Z"/>
          <w:noProof/>
          <w:sz w:val="24"/>
          <w:szCs w:val="24"/>
          <w:lang w:eastAsia="ja-JP"/>
        </w:rPr>
      </w:pPr>
      <w:ins w:id="932" w:author="Aleksander Hansen" w:date="2013-02-15T20:42:00Z">
        <w:r>
          <w:rPr>
            <w:noProof/>
          </w:rPr>
          <w:t>Answers</w:t>
        </w:r>
        <w:r>
          <w:rPr>
            <w:noProof/>
          </w:rPr>
          <w:tab/>
        </w:r>
        <w:r>
          <w:rPr>
            <w:noProof/>
          </w:rPr>
          <w:fldChar w:fldCharType="begin"/>
        </w:r>
        <w:r>
          <w:rPr>
            <w:noProof/>
          </w:rPr>
          <w:instrText xml:space="preserve"> PAGEREF _Toc222580788 \h </w:instrText>
        </w:r>
      </w:ins>
      <w:r>
        <w:rPr>
          <w:noProof/>
        </w:rPr>
      </w:r>
      <w:r>
        <w:rPr>
          <w:noProof/>
        </w:rPr>
        <w:fldChar w:fldCharType="separate"/>
      </w:r>
      <w:ins w:id="933" w:author="Aleksander Hansen" w:date="2013-02-15T21:18:00Z">
        <w:r w:rsidR="00DE5CF7">
          <w:rPr>
            <w:noProof/>
          </w:rPr>
          <w:t>157</w:t>
        </w:r>
      </w:ins>
      <w:ins w:id="934" w:author="Aleksander Hansen" w:date="2013-02-15T20:42:00Z">
        <w:r>
          <w:rPr>
            <w:noProof/>
          </w:rPr>
          <w:fldChar w:fldCharType="end"/>
        </w:r>
      </w:ins>
    </w:p>
    <w:p w14:paraId="0DFFFAB9" w14:textId="77777777" w:rsidR="003D168C" w:rsidRDefault="003D168C">
      <w:pPr>
        <w:pStyle w:val="TOC1"/>
        <w:tabs>
          <w:tab w:val="right" w:leader="dot" w:pos="9080"/>
        </w:tabs>
        <w:rPr>
          <w:ins w:id="935" w:author="Aleksander Hansen" w:date="2013-02-15T20:42:00Z"/>
          <w:b w:val="0"/>
          <w:noProof/>
          <w:lang w:eastAsia="ja-JP"/>
        </w:rPr>
      </w:pPr>
      <w:ins w:id="936" w:author="Aleksander Hansen" w:date="2013-02-15T20:42:00Z">
        <w:r w:rsidRPr="00413E24">
          <w:rPr>
            <w:rFonts w:ascii="Calibri" w:hAnsi="Calibri"/>
            <w:noProof/>
          </w:rPr>
          <w:t>Saunders, Chapter 14: Foreign Exchange Risk</w:t>
        </w:r>
        <w:r>
          <w:rPr>
            <w:noProof/>
          </w:rPr>
          <w:tab/>
        </w:r>
        <w:r>
          <w:rPr>
            <w:noProof/>
          </w:rPr>
          <w:fldChar w:fldCharType="begin"/>
        </w:r>
        <w:r>
          <w:rPr>
            <w:noProof/>
          </w:rPr>
          <w:instrText xml:space="preserve"> PAGEREF _Toc222580789 \h </w:instrText>
        </w:r>
      </w:ins>
      <w:r>
        <w:rPr>
          <w:noProof/>
        </w:rPr>
      </w:r>
      <w:r>
        <w:rPr>
          <w:noProof/>
        </w:rPr>
        <w:fldChar w:fldCharType="separate"/>
      </w:r>
      <w:ins w:id="937" w:author="Aleksander Hansen" w:date="2013-02-15T21:18:00Z">
        <w:r w:rsidR="00DE5CF7">
          <w:rPr>
            <w:noProof/>
          </w:rPr>
          <w:t>158</w:t>
        </w:r>
      </w:ins>
      <w:ins w:id="938" w:author="Aleksander Hansen" w:date="2013-02-15T20:42:00Z">
        <w:r>
          <w:rPr>
            <w:noProof/>
          </w:rPr>
          <w:fldChar w:fldCharType="end"/>
        </w:r>
      </w:ins>
    </w:p>
    <w:p w14:paraId="304246B4" w14:textId="77777777" w:rsidR="003D168C" w:rsidRDefault="003D168C">
      <w:pPr>
        <w:pStyle w:val="TOC2"/>
        <w:tabs>
          <w:tab w:val="right" w:leader="dot" w:pos="9080"/>
        </w:tabs>
        <w:rPr>
          <w:ins w:id="939" w:author="Aleksander Hansen" w:date="2013-02-15T20:42:00Z"/>
          <w:b/>
          <w:noProof/>
          <w:sz w:val="24"/>
          <w:szCs w:val="24"/>
          <w:lang w:eastAsia="ja-JP"/>
        </w:rPr>
      </w:pPr>
      <w:ins w:id="940" w:author="Aleksander Hansen" w:date="2013-02-15T20:42:00Z">
        <w:r>
          <w:rPr>
            <w:noProof/>
          </w:rPr>
          <w:t>Calculate a financial institution’s overall foreign exchange exposure.</w:t>
        </w:r>
        <w:r>
          <w:rPr>
            <w:noProof/>
          </w:rPr>
          <w:tab/>
        </w:r>
        <w:r>
          <w:rPr>
            <w:noProof/>
          </w:rPr>
          <w:fldChar w:fldCharType="begin"/>
        </w:r>
        <w:r>
          <w:rPr>
            <w:noProof/>
          </w:rPr>
          <w:instrText xml:space="preserve"> PAGEREF _Toc222580790 \h </w:instrText>
        </w:r>
      </w:ins>
      <w:r>
        <w:rPr>
          <w:noProof/>
        </w:rPr>
      </w:r>
      <w:r>
        <w:rPr>
          <w:noProof/>
        </w:rPr>
        <w:fldChar w:fldCharType="separate"/>
      </w:r>
      <w:ins w:id="941" w:author="Aleksander Hansen" w:date="2013-02-15T21:18:00Z">
        <w:r w:rsidR="00DE5CF7">
          <w:rPr>
            <w:noProof/>
          </w:rPr>
          <w:t>158</w:t>
        </w:r>
      </w:ins>
      <w:ins w:id="942" w:author="Aleksander Hansen" w:date="2013-02-15T20:42:00Z">
        <w:r>
          <w:rPr>
            <w:noProof/>
          </w:rPr>
          <w:fldChar w:fldCharType="end"/>
        </w:r>
      </w:ins>
    </w:p>
    <w:p w14:paraId="799F2368" w14:textId="77777777" w:rsidR="003D168C" w:rsidRDefault="003D168C">
      <w:pPr>
        <w:pStyle w:val="TOC3"/>
        <w:tabs>
          <w:tab w:val="right" w:leader="dot" w:pos="9080"/>
        </w:tabs>
        <w:rPr>
          <w:ins w:id="943" w:author="Aleksander Hansen" w:date="2013-02-15T20:42:00Z"/>
          <w:noProof/>
          <w:sz w:val="24"/>
          <w:szCs w:val="24"/>
          <w:lang w:eastAsia="ja-JP"/>
        </w:rPr>
      </w:pPr>
      <w:ins w:id="944" w:author="Aleksander Hansen" w:date="2013-02-15T20:42:00Z">
        <w:r>
          <w:rPr>
            <w:noProof/>
          </w:rPr>
          <w:t>FX position exposure</w:t>
        </w:r>
        <w:r>
          <w:rPr>
            <w:noProof/>
          </w:rPr>
          <w:tab/>
        </w:r>
        <w:r>
          <w:rPr>
            <w:noProof/>
          </w:rPr>
          <w:fldChar w:fldCharType="begin"/>
        </w:r>
        <w:r>
          <w:rPr>
            <w:noProof/>
          </w:rPr>
          <w:instrText xml:space="preserve"> PAGEREF _Toc222580791 \h </w:instrText>
        </w:r>
      </w:ins>
      <w:r>
        <w:rPr>
          <w:noProof/>
        </w:rPr>
      </w:r>
      <w:r>
        <w:rPr>
          <w:noProof/>
        </w:rPr>
        <w:fldChar w:fldCharType="separate"/>
      </w:r>
      <w:ins w:id="945" w:author="Aleksander Hansen" w:date="2013-02-15T21:18:00Z">
        <w:r w:rsidR="00DE5CF7">
          <w:rPr>
            <w:noProof/>
          </w:rPr>
          <w:t>158</w:t>
        </w:r>
      </w:ins>
      <w:ins w:id="946" w:author="Aleksander Hansen" w:date="2013-02-15T20:42:00Z">
        <w:r>
          <w:rPr>
            <w:noProof/>
          </w:rPr>
          <w:fldChar w:fldCharType="end"/>
        </w:r>
      </w:ins>
    </w:p>
    <w:p w14:paraId="691E3993" w14:textId="77777777" w:rsidR="003D168C" w:rsidRDefault="003D168C">
      <w:pPr>
        <w:pStyle w:val="TOC2"/>
        <w:tabs>
          <w:tab w:val="right" w:leader="dot" w:pos="9080"/>
        </w:tabs>
        <w:rPr>
          <w:ins w:id="947" w:author="Aleksander Hansen" w:date="2013-02-15T20:42:00Z"/>
          <w:b/>
          <w:noProof/>
          <w:sz w:val="24"/>
          <w:szCs w:val="24"/>
          <w:lang w:eastAsia="ja-JP"/>
        </w:rPr>
      </w:pPr>
      <w:ins w:id="948" w:author="Aleksander Hansen" w:date="2013-02-15T20:42:00Z">
        <w:r>
          <w:rPr>
            <w:noProof/>
          </w:rPr>
          <w:t>Explain how a financial institution could alter its net position exposure to reduce foreign exchange risk</w:t>
        </w:r>
        <w:r>
          <w:rPr>
            <w:noProof/>
          </w:rPr>
          <w:tab/>
        </w:r>
        <w:r>
          <w:rPr>
            <w:noProof/>
          </w:rPr>
          <w:fldChar w:fldCharType="begin"/>
        </w:r>
        <w:r>
          <w:rPr>
            <w:noProof/>
          </w:rPr>
          <w:instrText xml:space="preserve"> PAGEREF _Toc222580792 \h </w:instrText>
        </w:r>
      </w:ins>
      <w:r>
        <w:rPr>
          <w:noProof/>
        </w:rPr>
      </w:r>
      <w:r>
        <w:rPr>
          <w:noProof/>
        </w:rPr>
        <w:fldChar w:fldCharType="separate"/>
      </w:r>
      <w:ins w:id="949" w:author="Aleksander Hansen" w:date="2013-02-15T21:18:00Z">
        <w:r w:rsidR="00DE5CF7">
          <w:rPr>
            <w:noProof/>
          </w:rPr>
          <w:t>159</w:t>
        </w:r>
      </w:ins>
      <w:ins w:id="950" w:author="Aleksander Hansen" w:date="2013-02-15T20:42:00Z">
        <w:r>
          <w:rPr>
            <w:noProof/>
          </w:rPr>
          <w:fldChar w:fldCharType="end"/>
        </w:r>
      </w:ins>
    </w:p>
    <w:p w14:paraId="4793B2B7" w14:textId="77777777" w:rsidR="003D168C" w:rsidRDefault="003D168C">
      <w:pPr>
        <w:pStyle w:val="TOC3"/>
        <w:tabs>
          <w:tab w:val="right" w:leader="dot" w:pos="9080"/>
        </w:tabs>
        <w:rPr>
          <w:ins w:id="951" w:author="Aleksander Hansen" w:date="2013-02-15T20:42:00Z"/>
          <w:noProof/>
          <w:sz w:val="24"/>
          <w:szCs w:val="24"/>
          <w:lang w:eastAsia="ja-JP"/>
        </w:rPr>
      </w:pPr>
      <w:ins w:id="952" w:author="Aleksander Hansen" w:date="2013-02-15T20:42:00Z">
        <w:r>
          <w:rPr>
            <w:noProof/>
          </w:rPr>
          <w:t>To reduce its foreign currency exposure</w:t>
        </w:r>
        <w:r>
          <w:rPr>
            <w:noProof/>
          </w:rPr>
          <w:tab/>
        </w:r>
        <w:r>
          <w:rPr>
            <w:noProof/>
          </w:rPr>
          <w:fldChar w:fldCharType="begin"/>
        </w:r>
        <w:r>
          <w:rPr>
            <w:noProof/>
          </w:rPr>
          <w:instrText xml:space="preserve"> PAGEREF _Toc222580793 \h </w:instrText>
        </w:r>
      </w:ins>
      <w:r>
        <w:rPr>
          <w:noProof/>
        </w:rPr>
      </w:r>
      <w:r>
        <w:rPr>
          <w:noProof/>
        </w:rPr>
        <w:fldChar w:fldCharType="separate"/>
      </w:r>
      <w:ins w:id="953" w:author="Aleksander Hansen" w:date="2013-02-15T21:18:00Z">
        <w:r w:rsidR="00DE5CF7">
          <w:rPr>
            <w:noProof/>
          </w:rPr>
          <w:t>159</w:t>
        </w:r>
      </w:ins>
      <w:ins w:id="954" w:author="Aleksander Hansen" w:date="2013-02-15T20:42:00Z">
        <w:r>
          <w:rPr>
            <w:noProof/>
          </w:rPr>
          <w:fldChar w:fldCharType="end"/>
        </w:r>
      </w:ins>
    </w:p>
    <w:p w14:paraId="083BE90E" w14:textId="77777777" w:rsidR="003D168C" w:rsidRDefault="003D168C">
      <w:pPr>
        <w:pStyle w:val="TOC2"/>
        <w:tabs>
          <w:tab w:val="right" w:leader="dot" w:pos="9080"/>
        </w:tabs>
        <w:rPr>
          <w:ins w:id="955" w:author="Aleksander Hansen" w:date="2013-02-15T20:42:00Z"/>
          <w:b/>
          <w:noProof/>
          <w:sz w:val="24"/>
          <w:szCs w:val="24"/>
          <w:lang w:eastAsia="ja-JP"/>
        </w:rPr>
      </w:pPr>
      <w:ins w:id="956" w:author="Aleksander Hansen" w:date="2013-02-15T20:42:00Z">
        <w:r>
          <w:rPr>
            <w:noProof/>
          </w:rPr>
          <w:t>Calculate a financial institution’s potential dollar gain or loss exposure to a particular currency</w:t>
        </w:r>
        <w:r>
          <w:rPr>
            <w:noProof/>
          </w:rPr>
          <w:tab/>
        </w:r>
        <w:r>
          <w:rPr>
            <w:noProof/>
          </w:rPr>
          <w:fldChar w:fldCharType="begin"/>
        </w:r>
        <w:r>
          <w:rPr>
            <w:noProof/>
          </w:rPr>
          <w:instrText xml:space="preserve"> PAGEREF _Toc222580794 \h </w:instrText>
        </w:r>
      </w:ins>
      <w:r>
        <w:rPr>
          <w:noProof/>
        </w:rPr>
      </w:r>
      <w:r>
        <w:rPr>
          <w:noProof/>
        </w:rPr>
        <w:fldChar w:fldCharType="separate"/>
      </w:r>
      <w:ins w:id="957" w:author="Aleksander Hansen" w:date="2013-02-15T21:18:00Z">
        <w:r w:rsidR="00DE5CF7">
          <w:rPr>
            <w:noProof/>
          </w:rPr>
          <w:t>159</w:t>
        </w:r>
      </w:ins>
      <w:ins w:id="958" w:author="Aleksander Hansen" w:date="2013-02-15T20:42:00Z">
        <w:r>
          <w:rPr>
            <w:noProof/>
          </w:rPr>
          <w:fldChar w:fldCharType="end"/>
        </w:r>
      </w:ins>
    </w:p>
    <w:p w14:paraId="7D687801" w14:textId="77777777" w:rsidR="003D168C" w:rsidRDefault="003D168C">
      <w:pPr>
        <w:pStyle w:val="TOC2"/>
        <w:tabs>
          <w:tab w:val="right" w:leader="dot" w:pos="9080"/>
        </w:tabs>
        <w:rPr>
          <w:ins w:id="959" w:author="Aleksander Hansen" w:date="2013-02-15T20:42:00Z"/>
          <w:b/>
          <w:noProof/>
          <w:sz w:val="24"/>
          <w:szCs w:val="24"/>
          <w:lang w:eastAsia="ja-JP"/>
        </w:rPr>
      </w:pPr>
      <w:ins w:id="960" w:author="Aleksander Hansen" w:date="2013-02-15T20:42:00Z">
        <w:r>
          <w:rPr>
            <w:noProof/>
          </w:rPr>
          <w:t>Identify and describe the different types of foreign exchange trading activities</w:t>
        </w:r>
        <w:r>
          <w:rPr>
            <w:noProof/>
          </w:rPr>
          <w:tab/>
        </w:r>
        <w:r>
          <w:rPr>
            <w:noProof/>
          </w:rPr>
          <w:fldChar w:fldCharType="begin"/>
        </w:r>
        <w:r>
          <w:rPr>
            <w:noProof/>
          </w:rPr>
          <w:instrText xml:space="preserve"> PAGEREF _Toc222580795 \h </w:instrText>
        </w:r>
      </w:ins>
      <w:r>
        <w:rPr>
          <w:noProof/>
        </w:rPr>
      </w:r>
      <w:r>
        <w:rPr>
          <w:noProof/>
        </w:rPr>
        <w:fldChar w:fldCharType="separate"/>
      </w:r>
      <w:ins w:id="961" w:author="Aleksander Hansen" w:date="2013-02-15T21:18:00Z">
        <w:r w:rsidR="00DE5CF7">
          <w:rPr>
            <w:noProof/>
          </w:rPr>
          <w:t>159</w:t>
        </w:r>
      </w:ins>
      <w:ins w:id="962" w:author="Aleksander Hansen" w:date="2013-02-15T20:42:00Z">
        <w:r>
          <w:rPr>
            <w:noProof/>
          </w:rPr>
          <w:fldChar w:fldCharType="end"/>
        </w:r>
      </w:ins>
    </w:p>
    <w:p w14:paraId="2BD0A7DD" w14:textId="77777777" w:rsidR="003D168C" w:rsidRDefault="003D168C">
      <w:pPr>
        <w:pStyle w:val="TOC2"/>
        <w:tabs>
          <w:tab w:val="right" w:leader="dot" w:pos="9080"/>
        </w:tabs>
        <w:rPr>
          <w:ins w:id="963" w:author="Aleksander Hansen" w:date="2013-02-15T20:42:00Z"/>
          <w:b/>
          <w:noProof/>
          <w:sz w:val="24"/>
          <w:szCs w:val="24"/>
          <w:lang w:eastAsia="ja-JP"/>
        </w:rPr>
      </w:pPr>
      <w:ins w:id="964" w:author="Aleksander Hansen" w:date="2013-02-15T20:42:00Z">
        <w:r>
          <w:rPr>
            <w:noProof/>
          </w:rPr>
          <w:t>Identify the sources of foreign exchange trading gains and losses</w:t>
        </w:r>
        <w:r>
          <w:rPr>
            <w:noProof/>
          </w:rPr>
          <w:tab/>
        </w:r>
        <w:r>
          <w:rPr>
            <w:noProof/>
          </w:rPr>
          <w:fldChar w:fldCharType="begin"/>
        </w:r>
        <w:r>
          <w:rPr>
            <w:noProof/>
          </w:rPr>
          <w:instrText xml:space="preserve"> PAGEREF _Toc222580796 \h </w:instrText>
        </w:r>
      </w:ins>
      <w:r>
        <w:rPr>
          <w:noProof/>
        </w:rPr>
      </w:r>
      <w:r>
        <w:rPr>
          <w:noProof/>
        </w:rPr>
        <w:fldChar w:fldCharType="separate"/>
      </w:r>
      <w:ins w:id="965" w:author="Aleksander Hansen" w:date="2013-02-15T21:18:00Z">
        <w:r w:rsidR="00DE5CF7">
          <w:rPr>
            <w:noProof/>
          </w:rPr>
          <w:t>159</w:t>
        </w:r>
      </w:ins>
      <w:ins w:id="966" w:author="Aleksander Hansen" w:date="2013-02-15T20:42:00Z">
        <w:r>
          <w:rPr>
            <w:noProof/>
          </w:rPr>
          <w:fldChar w:fldCharType="end"/>
        </w:r>
      </w:ins>
    </w:p>
    <w:p w14:paraId="7EC49988" w14:textId="77777777" w:rsidR="003D168C" w:rsidRDefault="003D168C">
      <w:pPr>
        <w:pStyle w:val="TOC2"/>
        <w:tabs>
          <w:tab w:val="right" w:leader="dot" w:pos="9080"/>
        </w:tabs>
        <w:rPr>
          <w:ins w:id="967" w:author="Aleksander Hansen" w:date="2013-02-15T20:42:00Z"/>
          <w:b/>
          <w:noProof/>
          <w:sz w:val="24"/>
          <w:szCs w:val="24"/>
          <w:lang w:eastAsia="ja-JP"/>
        </w:rPr>
      </w:pPr>
      <w:ins w:id="968" w:author="Aleksander Hansen" w:date="2013-02-15T20:42:00Z">
        <w:r>
          <w:rPr>
            <w:noProof/>
          </w:rPr>
          <w:t>Calculate the potential gain or loss from a foreign currency denominated investment</w:t>
        </w:r>
        <w:r>
          <w:rPr>
            <w:noProof/>
          </w:rPr>
          <w:tab/>
        </w:r>
        <w:r>
          <w:rPr>
            <w:noProof/>
          </w:rPr>
          <w:fldChar w:fldCharType="begin"/>
        </w:r>
        <w:r>
          <w:rPr>
            <w:noProof/>
          </w:rPr>
          <w:instrText xml:space="preserve"> PAGEREF _Toc222580797 \h </w:instrText>
        </w:r>
      </w:ins>
      <w:r>
        <w:rPr>
          <w:noProof/>
        </w:rPr>
      </w:r>
      <w:r>
        <w:rPr>
          <w:noProof/>
        </w:rPr>
        <w:fldChar w:fldCharType="separate"/>
      </w:r>
      <w:ins w:id="969" w:author="Aleksander Hansen" w:date="2013-02-15T21:18:00Z">
        <w:r w:rsidR="00DE5CF7">
          <w:rPr>
            <w:noProof/>
          </w:rPr>
          <w:t>160</w:t>
        </w:r>
      </w:ins>
      <w:ins w:id="970" w:author="Aleksander Hansen" w:date="2013-02-15T20:42:00Z">
        <w:r>
          <w:rPr>
            <w:noProof/>
          </w:rPr>
          <w:fldChar w:fldCharType="end"/>
        </w:r>
      </w:ins>
    </w:p>
    <w:p w14:paraId="5742E4D9" w14:textId="77777777" w:rsidR="003D168C" w:rsidRDefault="003D168C">
      <w:pPr>
        <w:pStyle w:val="TOC3"/>
        <w:tabs>
          <w:tab w:val="right" w:leader="dot" w:pos="9080"/>
        </w:tabs>
        <w:rPr>
          <w:ins w:id="971" w:author="Aleksander Hansen" w:date="2013-02-15T20:42:00Z"/>
          <w:noProof/>
          <w:sz w:val="24"/>
          <w:szCs w:val="24"/>
          <w:lang w:eastAsia="ja-JP"/>
        </w:rPr>
      </w:pPr>
      <w:ins w:id="972" w:author="Aleksander Hansen" w:date="2013-02-15T20:42:00Z">
        <w:r>
          <w:rPr>
            <w:noProof/>
          </w:rPr>
          <w:t>Baseline Scenario: Un-hedged Balance Sheet is exposed to FX Risk.</w:t>
        </w:r>
        <w:r>
          <w:rPr>
            <w:noProof/>
          </w:rPr>
          <w:tab/>
        </w:r>
        <w:r>
          <w:rPr>
            <w:noProof/>
          </w:rPr>
          <w:fldChar w:fldCharType="begin"/>
        </w:r>
        <w:r>
          <w:rPr>
            <w:noProof/>
          </w:rPr>
          <w:instrText xml:space="preserve"> PAGEREF _Toc222580798 \h </w:instrText>
        </w:r>
      </w:ins>
      <w:r>
        <w:rPr>
          <w:noProof/>
        </w:rPr>
      </w:r>
      <w:r>
        <w:rPr>
          <w:noProof/>
        </w:rPr>
        <w:fldChar w:fldCharType="separate"/>
      </w:r>
      <w:ins w:id="973" w:author="Aleksander Hansen" w:date="2013-02-15T21:18:00Z">
        <w:r w:rsidR="00DE5CF7">
          <w:rPr>
            <w:noProof/>
          </w:rPr>
          <w:t>160</w:t>
        </w:r>
      </w:ins>
      <w:ins w:id="974" w:author="Aleksander Hansen" w:date="2013-02-15T20:42:00Z">
        <w:r>
          <w:rPr>
            <w:noProof/>
          </w:rPr>
          <w:fldChar w:fldCharType="end"/>
        </w:r>
      </w:ins>
    </w:p>
    <w:p w14:paraId="3C524F25" w14:textId="77777777" w:rsidR="003D168C" w:rsidRDefault="003D168C">
      <w:pPr>
        <w:pStyle w:val="TOC3"/>
        <w:tabs>
          <w:tab w:val="right" w:leader="dot" w:pos="9080"/>
        </w:tabs>
        <w:rPr>
          <w:ins w:id="975" w:author="Aleksander Hansen" w:date="2013-02-15T20:42:00Z"/>
          <w:noProof/>
          <w:sz w:val="24"/>
          <w:szCs w:val="24"/>
          <w:lang w:eastAsia="ja-JP"/>
        </w:rPr>
      </w:pPr>
      <w:ins w:id="976" w:author="Aleksander Hansen" w:date="2013-02-15T20:42:00Z">
        <w:r>
          <w:rPr>
            <w:noProof/>
          </w:rPr>
          <w:t xml:space="preserve">On Balance Sheet Hedge: Liabilities match FX Exposure of Assets </w:t>
        </w:r>
        <w:r w:rsidRPr="00413E24">
          <w:rPr>
            <w:rFonts w:ascii="Calibri" w:hAnsi="Calibri"/>
            <w:noProof/>
          </w:rPr>
          <w:t>The UK Pound Depreciates: both ROA and Cost of Funds lower.</w:t>
        </w:r>
        <w:r>
          <w:rPr>
            <w:noProof/>
          </w:rPr>
          <w:tab/>
        </w:r>
        <w:r>
          <w:rPr>
            <w:noProof/>
          </w:rPr>
          <w:fldChar w:fldCharType="begin"/>
        </w:r>
        <w:r>
          <w:rPr>
            <w:noProof/>
          </w:rPr>
          <w:instrText xml:space="preserve"> PAGEREF _Toc222580799 \h </w:instrText>
        </w:r>
      </w:ins>
      <w:r>
        <w:rPr>
          <w:noProof/>
        </w:rPr>
      </w:r>
      <w:r>
        <w:rPr>
          <w:noProof/>
        </w:rPr>
        <w:fldChar w:fldCharType="separate"/>
      </w:r>
      <w:ins w:id="977" w:author="Aleksander Hansen" w:date="2013-02-15T21:18:00Z">
        <w:r w:rsidR="00DE5CF7">
          <w:rPr>
            <w:noProof/>
          </w:rPr>
          <w:t>161</w:t>
        </w:r>
      </w:ins>
      <w:ins w:id="978" w:author="Aleksander Hansen" w:date="2013-02-15T20:42:00Z">
        <w:r>
          <w:rPr>
            <w:noProof/>
          </w:rPr>
          <w:fldChar w:fldCharType="end"/>
        </w:r>
      </w:ins>
    </w:p>
    <w:p w14:paraId="3CB31103" w14:textId="77777777" w:rsidR="003D168C" w:rsidRDefault="003D168C">
      <w:pPr>
        <w:pStyle w:val="TOC3"/>
        <w:tabs>
          <w:tab w:val="right" w:leader="dot" w:pos="9080"/>
        </w:tabs>
        <w:rPr>
          <w:ins w:id="979" w:author="Aleksander Hansen" w:date="2013-02-15T20:42:00Z"/>
          <w:noProof/>
          <w:sz w:val="24"/>
          <w:szCs w:val="24"/>
          <w:lang w:eastAsia="ja-JP"/>
        </w:rPr>
      </w:pPr>
      <w:ins w:id="980" w:author="Aleksander Hansen" w:date="2013-02-15T20:42:00Z">
        <w:r>
          <w:rPr>
            <w:noProof/>
          </w:rPr>
          <w:t>On Balance Sheet Hedge: Liabilities match FX Exposure of Assets</w:t>
        </w:r>
        <w:r>
          <w:rPr>
            <w:noProof/>
          </w:rPr>
          <w:tab/>
        </w:r>
        <w:r>
          <w:rPr>
            <w:noProof/>
          </w:rPr>
          <w:fldChar w:fldCharType="begin"/>
        </w:r>
        <w:r>
          <w:rPr>
            <w:noProof/>
          </w:rPr>
          <w:instrText xml:space="preserve"> PAGEREF _Toc222580800 \h </w:instrText>
        </w:r>
      </w:ins>
      <w:r>
        <w:rPr>
          <w:noProof/>
        </w:rPr>
      </w:r>
      <w:r>
        <w:rPr>
          <w:noProof/>
        </w:rPr>
        <w:fldChar w:fldCharType="separate"/>
      </w:r>
      <w:ins w:id="981" w:author="Aleksander Hansen" w:date="2013-02-15T21:18:00Z">
        <w:r w:rsidR="00DE5CF7">
          <w:rPr>
            <w:noProof/>
          </w:rPr>
          <w:t>161</w:t>
        </w:r>
      </w:ins>
      <w:ins w:id="982" w:author="Aleksander Hansen" w:date="2013-02-15T20:42:00Z">
        <w:r>
          <w:rPr>
            <w:noProof/>
          </w:rPr>
          <w:fldChar w:fldCharType="end"/>
        </w:r>
      </w:ins>
    </w:p>
    <w:p w14:paraId="3CA08060" w14:textId="77777777" w:rsidR="003D168C" w:rsidRDefault="003D168C">
      <w:pPr>
        <w:pStyle w:val="TOC2"/>
        <w:tabs>
          <w:tab w:val="right" w:leader="dot" w:pos="9080"/>
        </w:tabs>
        <w:rPr>
          <w:ins w:id="983" w:author="Aleksander Hansen" w:date="2013-02-15T20:42:00Z"/>
          <w:b/>
          <w:noProof/>
          <w:sz w:val="24"/>
          <w:szCs w:val="24"/>
          <w:lang w:eastAsia="ja-JP"/>
        </w:rPr>
      </w:pPr>
      <w:ins w:id="984" w:author="Aleksander Hansen" w:date="2013-02-15T20:42:00Z">
        <w:r>
          <w:rPr>
            <w:noProof/>
          </w:rPr>
          <w:t>Explain balance</w:t>
        </w:r>
        <w:r w:rsidRPr="00413E24">
          <w:rPr>
            <w:rFonts w:cs="Monaco" w:hint="eastAsia"/>
            <w:noProof/>
          </w:rPr>
          <w:t>‐</w:t>
        </w:r>
        <w:r>
          <w:rPr>
            <w:noProof/>
          </w:rPr>
          <w:t>sheet hedging with forwards</w:t>
        </w:r>
        <w:r>
          <w:rPr>
            <w:noProof/>
          </w:rPr>
          <w:tab/>
        </w:r>
        <w:r>
          <w:rPr>
            <w:noProof/>
          </w:rPr>
          <w:fldChar w:fldCharType="begin"/>
        </w:r>
        <w:r>
          <w:rPr>
            <w:noProof/>
          </w:rPr>
          <w:instrText xml:space="preserve"> PAGEREF _Toc222580801 \h </w:instrText>
        </w:r>
      </w:ins>
      <w:r>
        <w:rPr>
          <w:noProof/>
        </w:rPr>
      </w:r>
      <w:r>
        <w:rPr>
          <w:noProof/>
        </w:rPr>
        <w:fldChar w:fldCharType="separate"/>
      </w:r>
      <w:ins w:id="985" w:author="Aleksander Hansen" w:date="2013-02-15T21:18:00Z">
        <w:r w:rsidR="00DE5CF7">
          <w:rPr>
            <w:noProof/>
          </w:rPr>
          <w:t>162</w:t>
        </w:r>
      </w:ins>
      <w:ins w:id="986" w:author="Aleksander Hansen" w:date="2013-02-15T20:42:00Z">
        <w:r>
          <w:rPr>
            <w:noProof/>
          </w:rPr>
          <w:fldChar w:fldCharType="end"/>
        </w:r>
      </w:ins>
    </w:p>
    <w:p w14:paraId="7469A602" w14:textId="77777777" w:rsidR="003D168C" w:rsidRDefault="003D168C">
      <w:pPr>
        <w:pStyle w:val="TOC3"/>
        <w:tabs>
          <w:tab w:val="right" w:leader="dot" w:pos="9080"/>
        </w:tabs>
        <w:rPr>
          <w:ins w:id="987" w:author="Aleksander Hansen" w:date="2013-02-15T20:42:00Z"/>
          <w:noProof/>
          <w:sz w:val="24"/>
          <w:szCs w:val="24"/>
          <w:lang w:eastAsia="ja-JP"/>
        </w:rPr>
      </w:pPr>
      <w:ins w:id="988" w:author="Aleksander Hansen" w:date="2013-02-15T20:42:00Z">
        <w:r>
          <w:rPr>
            <w:noProof/>
          </w:rPr>
          <w:t>Off balance sheet hedge with forwards</w:t>
        </w:r>
        <w:r>
          <w:rPr>
            <w:noProof/>
          </w:rPr>
          <w:tab/>
        </w:r>
        <w:r>
          <w:rPr>
            <w:noProof/>
          </w:rPr>
          <w:fldChar w:fldCharType="begin"/>
        </w:r>
        <w:r>
          <w:rPr>
            <w:noProof/>
          </w:rPr>
          <w:instrText xml:space="preserve"> PAGEREF _Toc222580802 \h </w:instrText>
        </w:r>
      </w:ins>
      <w:r>
        <w:rPr>
          <w:noProof/>
        </w:rPr>
      </w:r>
      <w:r>
        <w:rPr>
          <w:noProof/>
        </w:rPr>
        <w:fldChar w:fldCharType="separate"/>
      </w:r>
      <w:ins w:id="989" w:author="Aleksander Hansen" w:date="2013-02-15T21:18:00Z">
        <w:r w:rsidR="00DE5CF7">
          <w:rPr>
            <w:noProof/>
          </w:rPr>
          <w:t>162</w:t>
        </w:r>
      </w:ins>
      <w:ins w:id="990" w:author="Aleksander Hansen" w:date="2013-02-15T20:42:00Z">
        <w:r>
          <w:rPr>
            <w:noProof/>
          </w:rPr>
          <w:fldChar w:fldCharType="end"/>
        </w:r>
      </w:ins>
    </w:p>
    <w:p w14:paraId="14129157" w14:textId="77777777" w:rsidR="003D168C" w:rsidRDefault="003D168C">
      <w:pPr>
        <w:pStyle w:val="TOC2"/>
        <w:tabs>
          <w:tab w:val="right" w:leader="dot" w:pos="9080"/>
        </w:tabs>
        <w:rPr>
          <w:ins w:id="991" w:author="Aleksander Hansen" w:date="2013-02-15T20:42:00Z"/>
          <w:b/>
          <w:noProof/>
          <w:sz w:val="24"/>
          <w:szCs w:val="24"/>
          <w:lang w:eastAsia="ja-JP"/>
        </w:rPr>
      </w:pPr>
      <w:ins w:id="992" w:author="Aleksander Hansen" w:date="2013-02-15T20:42:00Z">
        <w:r>
          <w:rPr>
            <w:noProof/>
          </w:rPr>
          <w:t>Describe how a non</w:t>
        </w:r>
        <w:r w:rsidRPr="00413E24">
          <w:rPr>
            <w:rFonts w:cs="Monaco" w:hint="eastAsia"/>
            <w:noProof/>
          </w:rPr>
          <w:t>‐</w:t>
        </w:r>
        <w:r>
          <w:rPr>
            <w:noProof/>
          </w:rPr>
          <w:t>arbitrage assumption in the foreign exchange markets leads to the interest rate parity theorem; use this theorem to calculate forward foreign exchange rates</w:t>
        </w:r>
        <w:r>
          <w:rPr>
            <w:noProof/>
          </w:rPr>
          <w:tab/>
        </w:r>
        <w:r>
          <w:rPr>
            <w:noProof/>
          </w:rPr>
          <w:fldChar w:fldCharType="begin"/>
        </w:r>
        <w:r>
          <w:rPr>
            <w:noProof/>
          </w:rPr>
          <w:instrText xml:space="preserve"> PAGEREF _Toc222580803 \h </w:instrText>
        </w:r>
      </w:ins>
      <w:r>
        <w:rPr>
          <w:noProof/>
        </w:rPr>
      </w:r>
      <w:r>
        <w:rPr>
          <w:noProof/>
        </w:rPr>
        <w:fldChar w:fldCharType="separate"/>
      </w:r>
      <w:ins w:id="993" w:author="Aleksander Hansen" w:date="2013-02-15T21:18:00Z">
        <w:r w:rsidR="00DE5CF7">
          <w:rPr>
            <w:noProof/>
          </w:rPr>
          <w:t>162</w:t>
        </w:r>
      </w:ins>
      <w:ins w:id="994" w:author="Aleksander Hansen" w:date="2013-02-15T20:42:00Z">
        <w:r>
          <w:rPr>
            <w:noProof/>
          </w:rPr>
          <w:fldChar w:fldCharType="end"/>
        </w:r>
      </w:ins>
    </w:p>
    <w:p w14:paraId="275E7EC3" w14:textId="77777777" w:rsidR="003D168C" w:rsidRDefault="003D168C">
      <w:pPr>
        <w:pStyle w:val="TOC2"/>
        <w:tabs>
          <w:tab w:val="right" w:leader="dot" w:pos="9080"/>
        </w:tabs>
        <w:rPr>
          <w:ins w:id="995" w:author="Aleksander Hansen" w:date="2013-02-15T20:42:00Z"/>
          <w:b/>
          <w:noProof/>
          <w:sz w:val="24"/>
          <w:szCs w:val="24"/>
          <w:lang w:eastAsia="ja-JP"/>
        </w:rPr>
      </w:pPr>
      <w:ins w:id="996" w:author="Aleksander Hansen" w:date="2013-02-15T20:42:00Z">
        <w:r>
          <w:rPr>
            <w:noProof/>
          </w:rPr>
          <w:t>Explain why diversification in multicurrency asset</w:t>
        </w:r>
        <w:r w:rsidRPr="00413E24">
          <w:rPr>
            <w:rFonts w:cs="Monaco" w:hint="eastAsia"/>
            <w:noProof/>
          </w:rPr>
          <w:t>‐</w:t>
        </w:r>
        <w:r>
          <w:rPr>
            <w:noProof/>
          </w:rPr>
          <w:t>liability positions could reduce portfolio risk</w:t>
        </w:r>
        <w:r>
          <w:rPr>
            <w:noProof/>
          </w:rPr>
          <w:tab/>
        </w:r>
        <w:r>
          <w:rPr>
            <w:noProof/>
          </w:rPr>
          <w:fldChar w:fldCharType="begin"/>
        </w:r>
        <w:r>
          <w:rPr>
            <w:noProof/>
          </w:rPr>
          <w:instrText xml:space="preserve"> PAGEREF _Toc222580804 \h </w:instrText>
        </w:r>
      </w:ins>
      <w:r>
        <w:rPr>
          <w:noProof/>
        </w:rPr>
      </w:r>
      <w:r>
        <w:rPr>
          <w:noProof/>
        </w:rPr>
        <w:fldChar w:fldCharType="separate"/>
      </w:r>
      <w:ins w:id="997" w:author="Aleksander Hansen" w:date="2013-02-15T21:18:00Z">
        <w:r w:rsidR="00DE5CF7">
          <w:rPr>
            <w:noProof/>
          </w:rPr>
          <w:t>163</w:t>
        </w:r>
      </w:ins>
      <w:ins w:id="998" w:author="Aleksander Hansen" w:date="2013-02-15T20:42:00Z">
        <w:r>
          <w:rPr>
            <w:noProof/>
          </w:rPr>
          <w:fldChar w:fldCharType="end"/>
        </w:r>
      </w:ins>
    </w:p>
    <w:p w14:paraId="6F31D59B" w14:textId="77777777" w:rsidR="003D168C" w:rsidRDefault="003D168C">
      <w:pPr>
        <w:pStyle w:val="TOC2"/>
        <w:tabs>
          <w:tab w:val="right" w:leader="dot" w:pos="9080"/>
        </w:tabs>
        <w:rPr>
          <w:ins w:id="999" w:author="Aleksander Hansen" w:date="2013-02-15T20:42:00Z"/>
          <w:b/>
          <w:noProof/>
          <w:sz w:val="24"/>
          <w:szCs w:val="24"/>
          <w:lang w:eastAsia="ja-JP"/>
        </w:rPr>
      </w:pPr>
      <w:ins w:id="1000" w:author="Aleksander Hansen" w:date="2013-02-15T20:42:00Z">
        <w:r>
          <w:rPr>
            <w:noProof/>
          </w:rPr>
          <w:t>Describe the relationship between nominal and real interest rates</w:t>
        </w:r>
        <w:r>
          <w:rPr>
            <w:noProof/>
          </w:rPr>
          <w:tab/>
        </w:r>
        <w:r>
          <w:rPr>
            <w:noProof/>
          </w:rPr>
          <w:fldChar w:fldCharType="begin"/>
        </w:r>
        <w:r>
          <w:rPr>
            <w:noProof/>
          </w:rPr>
          <w:instrText xml:space="preserve"> PAGEREF _Toc222580805 \h </w:instrText>
        </w:r>
      </w:ins>
      <w:r>
        <w:rPr>
          <w:noProof/>
        </w:rPr>
      </w:r>
      <w:r>
        <w:rPr>
          <w:noProof/>
        </w:rPr>
        <w:fldChar w:fldCharType="separate"/>
      </w:r>
      <w:ins w:id="1001" w:author="Aleksander Hansen" w:date="2013-02-15T21:18:00Z">
        <w:r w:rsidR="00DE5CF7">
          <w:rPr>
            <w:noProof/>
          </w:rPr>
          <w:t>163</w:t>
        </w:r>
      </w:ins>
      <w:ins w:id="1002" w:author="Aleksander Hansen" w:date="2013-02-15T20:42:00Z">
        <w:r>
          <w:rPr>
            <w:noProof/>
          </w:rPr>
          <w:fldChar w:fldCharType="end"/>
        </w:r>
      </w:ins>
    </w:p>
    <w:p w14:paraId="65DC822F" w14:textId="77777777" w:rsidR="003D168C" w:rsidRDefault="003D168C">
      <w:pPr>
        <w:pStyle w:val="TOC2"/>
        <w:tabs>
          <w:tab w:val="right" w:leader="dot" w:pos="9080"/>
        </w:tabs>
        <w:rPr>
          <w:ins w:id="1003" w:author="Aleksander Hansen" w:date="2013-02-15T20:42:00Z"/>
          <w:b/>
          <w:noProof/>
          <w:sz w:val="24"/>
          <w:szCs w:val="24"/>
          <w:lang w:eastAsia="ja-JP"/>
        </w:rPr>
      </w:pPr>
      <w:ins w:id="1004" w:author="Aleksander Hansen" w:date="2013-02-15T20:42:00Z">
        <w:r>
          <w:rPr>
            <w:noProof/>
          </w:rPr>
          <w:t>Chapter Summary</w:t>
        </w:r>
        <w:r>
          <w:rPr>
            <w:noProof/>
          </w:rPr>
          <w:tab/>
        </w:r>
        <w:r>
          <w:rPr>
            <w:noProof/>
          </w:rPr>
          <w:fldChar w:fldCharType="begin"/>
        </w:r>
        <w:r>
          <w:rPr>
            <w:noProof/>
          </w:rPr>
          <w:instrText xml:space="preserve"> PAGEREF _Toc222580806 \h </w:instrText>
        </w:r>
      </w:ins>
      <w:r>
        <w:rPr>
          <w:noProof/>
        </w:rPr>
      </w:r>
      <w:r>
        <w:rPr>
          <w:noProof/>
        </w:rPr>
        <w:fldChar w:fldCharType="separate"/>
      </w:r>
      <w:ins w:id="1005" w:author="Aleksander Hansen" w:date="2013-02-15T21:18:00Z">
        <w:r w:rsidR="00DE5CF7">
          <w:rPr>
            <w:noProof/>
          </w:rPr>
          <w:t>164</w:t>
        </w:r>
      </w:ins>
      <w:ins w:id="1006" w:author="Aleksander Hansen" w:date="2013-02-15T20:42:00Z">
        <w:r>
          <w:rPr>
            <w:noProof/>
          </w:rPr>
          <w:fldChar w:fldCharType="end"/>
        </w:r>
      </w:ins>
    </w:p>
    <w:p w14:paraId="577B2E0C" w14:textId="77777777" w:rsidR="003D168C" w:rsidRDefault="003D168C">
      <w:pPr>
        <w:pStyle w:val="TOC2"/>
        <w:tabs>
          <w:tab w:val="right" w:leader="dot" w:pos="9080"/>
        </w:tabs>
        <w:rPr>
          <w:ins w:id="1007" w:author="Aleksander Hansen" w:date="2013-02-15T20:42:00Z"/>
          <w:b/>
          <w:noProof/>
          <w:sz w:val="24"/>
          <w:szCs w:val="24"/>
          <w:lang w:eastAsia="ja-JP"/>
        </w:rPr>
      </w:pPr>
      <w:ins w:id="1008" w:author="Aleksander Hansen" w:date="2013-02-15T20:42:00Z">
        <w:r>
          <w:rPr>
            <w:noProof/>
          </w:rPr>
          <w:t>Questions &amp; Answers</w:t>
        </w:r>
        <w:r>
          <w:rPr>
            <w:noProof/>
          </w:rPr>
          <w:tab/>
        </w:r>
        <w:r>
          <w:rPr>
            <w:noProof/>
          </w:rPr>
          <w:fldChar w:fldCharType="begin"/>
        </w:r>
        <w:r>
          <w:rPr>
            <w:noProof/>
          </w:rPr>
          <w:instrText xml:space="preserve"> PAGEREF _Toc222580807 \h </w:instrText>
        </w:r>
      </w:ins>
      <w:r>
        <w:rPr>
          <w:noProof/>
        </w:rPr>
      </w:r>
      <w:r>
        <w:rPr>
          <w:noProof/>
        </w:rPr>
        <w:fldChar w:fldCharType="separate"/>
      </w:r>
      <w:ins w:id="1009" w:author="Aleksander Hansen" w:date="2013-02-15T21:18:00Z">
        <w:r w:rsidR="00DE5CF7">
          <w:rPr>
            <w:noProof/>
          </w:rPr>
          <w:t>165</w:t>
        </w:r>
      </w:ins>
      <w:ins w:id="1010" w:author="Aleksander Hansen" w:date="2013-02-15T20:42:00Z">
        <w:r>
          <w:rPr>
            <w:noProof/>
          </w:rPr>
          <w:fldChar w:fldCharType="end"/>
        </w:r>
      </w:ins>
    </w:p>
    <w:p w14:paraId="2BA26E8F" w14:textId="77777777" w:rsidR="003D168C" w:rsidRDefault="003D168C">
      <w:pPr>
        <w:pStyle w:val="TOC3"/>
        <w:tabs>
          <w:tab w:val="right" w:leader="dot" w:pos="9080"/>
        </w:tabs>
        <w:rPr>
          <w:ins w:id="1011" w:author="Aleksander Hansen" w:date="2013-02-15T20:42:00Z"/>
          <w:noProof/>
          <w:sz w:val="24"/>
          <w:szCs w:val="24"/>
          <w:lang w:eastAsia="ja-JP"/>
        </w:rPr>
      </w:pPr>
      <w:ins w:id="1012" w:author="Aleksander Hansen" w:date="2013-02-15T20:42:00Z">
        <w:r>
          <w:rPr>
            <w:noProof/>
          </w:rPr>
          <w:t>Questions</w:t>
        </w:r>
        <w:r>
          <w:rPr>
            <w:noProof/>
          </w:rPr>
          <w:tab/>
        </w:r>
        <w:r>
          <w:rPr>
            <w:noProof/>
          </w:rPr>
          <w:fldChar w:fldCharType="begin"/>
        </w:r>
        <w:r>
          <w:rPr>
            <w:noProof/>
          </w:rPr>
          <w:instrText xml:space="preserve"> PAGEREF _Toc222580808 \h </w:instrText>
        </w:r>
      </w:ins>
      <w:r>
        <w:rPr>
          <w:noProof/>
        </w:rPr>
      </w:r>
      <w:r>
        <w:rPr>
          <w:noProof/>
        </w:rPr>
        <w:fldChar w:fldCharType="separate"/>
      </w:r>
      <w:ins w:id="1013" w:author="Aleksander Hansen" w:date="2013-02-15T21:18:00Z">
        <w:r w:rsidR="00DE5CF7">
          <w:rPr>
            <w:noProof/>
          </w:rPr>
          <w:t>165</w:t>
        </w:r>
      </w:ins>
      <w:ins w:id="1014" w:author="Aleksander Hansen" w:date="2013-02-15T20:42:00Z">
        <w:r>
          <w:rPr>
            <w:noProof/>
          </w:rPr>
          <w:fldChar w:fldCharType="end"/>
        </w:r>
      </w:ins>
    </w:p>
    <w:p w14:paraId="11782284" w14:textId="77777777" w:rsidR="003D168C" w:rsidRDefault="003D168C">
      <w:pPr>
        <w:pStyle w:val="TOC3"/>
        <w:tabs>
          <w:tab w:val="right" w:leader="dot" w:pos="9080"/>
        </w:tabs>
        <w:rPr>
          <w:ins w:id="1015" w:author="Aleksander Hansen" w:date="2013-02-15T20:42:00Z"/>
          <w:noProof/>
          <w:sz w:val="24"/>
          <w:szCs w:val="24"/>
          <w:lang w:eastAsia="ja-JP"/>
        </w:rPr>
      </w:pPr>
      <w:ins w:id="1016" w:author="Aleksander Hansen" w:date="2013-02-15T20:42:00Z">
        <w:r>
          <w:rPr>
            <w:noProof/>
          </w:rPr>
          <w:t>Answers</w:t>
        </w:r>
        <w:r>
          <w:rPr>
            <w:noProof/>
          </w:rPr>
          <w:tab/>
        </w:r>
        <w:r>
          <w:rPr>
            <w:noProof/>
          </w:rPr>
          <w:fldChar w:fldCharType="begin"/>
        </w:r>
        <w:r>
          <w:rPr>
            <w:noProof/>
          </w:rPr>
          <w:instrText xml:space="preserve"> PAGEREF _Toc222580809 \h </w:instrText>
        </w:r>
      </w:ins>
      <w:r>
        <w:rPr>
          <w:noProof/>
        </w:rPr>
      </w:r>
      <w:r>
        <w:rPr>
          <w:noProof/>
        </w:rPr>
        <w:fldChar w:fldCharType="separate"/>
      </w:r>
      <w:ins w:id="1017" w:author="Aleksander Hansen" w:date="2013-02-15T21:18:00Z">
        <w:r w:rsidR="00DE5CF7">
          <w:rPr>
            <w:noProof/>
          </w:rPr>
          <w:t>166</w:t>
        </w:r>
      </w:ins>
      <w:ins w:id="1018" w:author="Aleksander Hansen" w:date="2013-02-15T20:42:00Z">
        <w:r>
          <w:rPr>
            <w:noProof/>
          </w:rPr>
          <w:fldChar w:fldCharType="end"/>
        </w:r>
      </w:ins>
    </w:p>
    <w:p w14:paraId="48D0EF21" w14:textId="77777777" w:rsidR="003D168C" w:rsidRDefault="003D168C">
      <w:pPr>
        <w:pStyle w:val="TOC1"/>
        <w:tabs>
          <w:tab w:val="right" w:leader="dot" w:pos="9080"/>
        </w:tabs>
        <w:rPr>
          <w:ins w:id="1019" w:author="Aleksander Hansen" w:date="2013-02-15T20:42:00Z"/>
          <w:b w:val="0"/>
          <w:noProof/>
          <w:lang w:eastAsia="ja-JP"/>
        </w:rPr>
      </w:pPr>
      <w:ins w:id="1020" w:author="Aleksander Hansen" w:date="2013-02-15T20:42:00Z">
        <w:r w:rsidRPr="00413E24">
          <w:rPr>
            <w:rFonts w:ascii="Calibri" w:hAnsi="Calibri"/>
            <w:noProof/>
          </w:rPr>
          <w:t>Fabozzi, Chapter 12: Corporate Bonds</w:t>
        </w:r>
        <w:r>
          <w:rPr>
            <w:noProof/>
          </w:rPr>
          <w:tab/>
        </w:r>
        <w:r>
          <w:rPr>
            <w:noProof/>
          </w:rPr>
          <w:fldChar w:fldCharType="begin"/>
        </w:r>
        <w:r>
          <w:rPr>
            <w:noProof/>
          </w:rPr>
          <w:instrText xml:space="preserve"> PAGEREF _Toc222580810 \h </w:instrText>
        </w:r>
      </w:ins>
      <w:r>
        <w:rPr>
          <w:noProof/>
        </w:rPr>
      </w:r>
      <w:r>
        <w:rPr>
          <w:noProof/>
        </w:rPr>
        <w:fldChar w:fldCharType="separate"/>
      </w:r>
      <w:ins w:id="1021" w:author="Aleksander Hansen" w:date="2013-02-15T21:18:00Z">
        <w:r w:rsidR="00DE5CF7">
          <w:rPr>
            <w:noProof/>
          </w:rPr>
          <w:t>167</w:t>
        </w:r>
      </w:ins>
      <w:ins w:id="1022" w:author="Aleksander Hansen" w:date="2013-02-15T20:42:00Z">
        <w:r>
          <w:rPr>
            <w:noProof/>
          </w:rPr>
          <w:fldChar w:fldCharType="end"/>
        </w:r>
      </w:ins>
    </w:p>
    <w:p w14:paraId="1272A247" w14:textId="77777777" w:rsidR="003D168C" w:rsidRDefault="003D168C">
      <w:pPr>
        <w:pStyle w:val="TOC2"/>
        <w:tabs>
          <w:tab w:val="right" w:leader="dot" w:pos="9080"/>
        </w:tabs>
        <w:rPr>
          <w:ins w:id="1023" w:author="Aleksander Hansen" w:date="2013-02-15T20:42:00Z"/>
          <w:b/>
          <w:noProof/>
          <w:sz w:val="24"/>
          <w:szCs w:val="24"/>
          <w:lang w:eastAsia="ja-JP"/>
        </w:rPr>
      </w:pPr>
      <w:ins w:id="1024" w:author="Aleksander Hansen" w:date="2013-02-15T20:42:00Z">
        <w:r>
          <w:rPr>
            <w:noProof/>
          </w:rPr>
          <w:t>Describe a bond indenture and explain the role of the corporate trustee</w:t>
        </w:r>
        <w:r>
          <w:rPr>
            <w:noProof/>
          </w:rPr>
          <w:tab/>
        </w:r>
        <w:r>
          <w:rPr>
            <w:noProof/>
          </w:rPr>
          <w:fldChar w:fldCharType="begin"/>
        </w:r>
        <w:r>
          <w:rPr>
            <w:noProof/>
          </w:rPr>
          <w:instrText xml:space="preserve"> PAGEREF _Toc222580811 \h </w:instrText>
        </w:r>
      </w:ins>
      <w:r>
        <w:rPr>
          <w:noProof/>
        </w:rPr>
      </w:r>
      <w:r>
        <w:rPr>
          <w:noProof/>
        </w:rPr>
        <w:fldChar w:fldCharType="separate"/>
      </w:r>
      <w:ins w:id="1025" w:author="Aleksander Hansen" w:date="2013-02-15T21:18:00Z">
        <w:r w:rsidR="00DE5CF7">
          <w:rPr>
            <w:noProof/>
          </w:rPr>
          <w:t>167</w:t>
        </w:r>
      </w:ins>
      <w:ins w:id="1026" w:author="Aleksander Hansen" w:date="2013-02-15T20:42:00Z">
        <w:r>
          <w:rPr>
            <w:noProof/>
          </w:rPr>
          <w:fldChar w:fldCharType="end"/>
        </w:r>
      </w:ins>
    </w:p>
    <w:p w14:paraId="52C836BD" w14:textId="77777777" w:rsidR="003D168C" w:rsidRDefault="003D168C">
      <w:pPr>
        <w:pStyle w:val="TOC3"/>
        <w:tabs>
          <w:tab w:val="right" w:leader="dot" w:pos="9080"/>
        </w:tabs>
        <w:rPr>
          <w:ins w:id="1027" w:author="Aleksander Hansen" w:date="2013-02-15T20:42:00Z"/>
          <w:noProof/>
          <w:sz w:val="24"/>
          <w:szCs w:val="24"/>
          <w:lang w:eastAsia="ja-JP"/>
        </w:rPr>
      </w:pPr>
      <w:ins w:id="1028" w:author="Aleksander Hansen" w:date="2013-02-15T20:42:00Z">
        <w:r>
          <w:rPr>
            <w:noProof/>
          </w:rPr>
          <w:t>Bond indenture</w:t>
        </w:r>
        <w:r>
          <w:rPr>
            <w:noProof/>
          </w:rPr>
          <w:tab/>
        </w:r>
        <w:r>
          <w:rPr>
            <w:noProof/>
          </w:rPr>
          <w:fldChar w:fldCharType="begin"/>
        </w:r>
        <w:r>
          <w:rPr>
            <w:noProof/>
          </w:rPr>
          <w:instrText xml:space="preserve"> PAGEREF _Toc222580812 \h </w:instrText>
        </w:r>
      </w:ins>
      <w:r>
        <w:rPr>
          <w:noProof/>
        </w:rPr>
      </w:r>
      <w:r>
        <w:rPr>
          <w:noProof/>
        </w:rPr>
        <w:fldChar w:fldCharType="separate"/>
      </w:r>
      <w:ins w:id="1029" w:author="Aleksander Hansen" w:date="2013-02-15T21:18:00Z">
        <w:r w:rsidR="00DE5CF7">
          <w:rPr>
            <w:noProof/>
          </w:rPr>
          <w:t>167</w:t>
        </w:r>
      </w:ins>
      <w:ins w:id="1030" w:author="Aleksander Hansen" w:date="2013-02-15T20:42:00Z">
        <w:r>
          <w:rPr>
            <w:noProof/>
          </w:rPr>
          <w:fldChar w:fldCharType="end"/>
        </w:r>
      </w:ins>
    </w:p>
    <w:p w14:paraId="65E8CC4C" w14:textId="77777777" w:rsidR="003D168C" w:rsidRDefault="003D168C">
      <w:pPr>
        <w:pStyle w:val="TOC3"/>
        <w:tabs>
          <w:tab w:val="right" w:leader="dot" w:pos="9080"/>
        </w:tabs>
        <w:rPr>
          <w:ins w:id="1031" w:author="Aleksander Hansen" w:date="2013-02-15T20:42:00Z"/>
          <w:noProof/>
          <w:sz w:val="24"/>
          <w:szCs w:val="24"/>
          <w:lang w:eastAsia="ja-JP"/>
        </w:rPr>
      </w:pPr>
      <w:ins w:id="1032" w:author="Aleksander Hansen" w:date="2013-02-15T20:42:00Z">
        <w:r>
          <w:rPr>
            <w:noProof/>
          </w:rPr>
          <w:t>Corporate trustee</w:t>
        </w:r>
        <w:r>
          <w:rPr>
            <w:noProof/>
          </w:rPr>
          <w:tab/>
        </w:r>
        <w:r>
          <w:rPr>
            <w:noProof/>
          </w:rPr>
          <w:fldChar w:fldCharType="begin"/>
        </w:r>
        <w:r>
          <w:rPr>
            <w:noProof/>
          </w:rPr>
          <w:instrText xml:space="preserve"> PAGEREF _Toc222580813 \h </w:instrText>
        </w:r>
      </w:ins>
      <w:r>
        <w:rPr>
          <w:noProof/>
        </w:rPr>
      </w:r>
      <w:r>
        <w:rPr>
          <w:noProof/>
        </w:rPr>
        <w:fldChar w:fldCharType="separate"/>
      </w:r>
      <w:ins w:id="1033" w:author="Aleksander Hansen" w:date="2013-02-15T21:18:00Z">
        <w:r w:rsidR="00DE5CF7">
          <w:rPr>
            <w:noProof/>
          </w:rPr>
          <w:t>168</w:t>
        </w:r>
      </w:ins>
      <w:ins w:id="1034" w:author="Aleksander Hansen" w:date="2013-02-15T20:42:00Z">
        <w:r>
          <w:rPr>
            <w:noProof/>
          </w:rPr>
          <w:fldChar w:fldCharType="end"/>
        </w:r>
      </w:ins>
    </w:p>
    <w:p w14:paraId="2EF25F12" w14:textId="77777777" w:rsidR="003D168C" w:rsidRDefault="003D168C">
      <w:pPr>
        <w:pStyle w:val="TOC3"/>
        <w:tabs>
          <w:tab w:val="right" w:leader="dot" w:pos="9080"/>
        </w:tabs>
        <w:rPr>
          <w:ins w:id="1035" w:author="Aleksander Hansen" w:date="2013-02-15T20:42:00Z"/>
          <w:noProof/>
          <w:sz w:val="24"/>
          <w:szCs w:val="24"/>
          <w:lang w:eastAsia="ja-JP"/>
        </w:rPr>
      </w:pPr>
      <w:ins w:id="1036" w:author="Aleksander Hansen" w:date="2013-02-15T20:42:00Z">
        <w:r>
          <w:rPr>
            <w:noProof/>
          </w:rPr>
          <w:t>Corporate Bonds</w:t>
        </w:r>
        <w:r>
          <w:rPr>
            <w:noProof/>
          </w:rPr>
          <w:tab/>
        </w:r>
        <w:r>
          <w:rPr>
            <w:noProof/>
          </w:rPr>
          <w:fldChar w:fldCharType="begin"/>
        </w:r>
        <w:r>
          <w:rPr>
            <w:noProof/>
          </w:rPr>
          <w:instrText xml:space="preserve"> PAGEREF _Toc222580814 \h </w:instrText>
        </w:r>
      </w:ins>
      <w:r>
        <w:rPr>
          <w:noProof/>
        </w:rPr>
      </w:r>
      <w:r>
        <w:rPr>
          <w:noProof/>
        </w:rPr>
        <w:fldChar w:fldCharType="separate"/>
      </w:r>
      <w:ins w:id="1037" w:author="Aleksander Hansen" w:date="2013-02-15T21:18:00Z">
        <w:r w:rsidR="00DE5CF7">
          <w:rPr>
            <w:noProof/>
          </w:rPr>
          <w:t>168</w:t>
        </w:r>
      </w:ins>
      <w:ins w:id="1038" w:author="Aleksander Hansen" w:date="2013-02-15T20:42:00Z">
        <w:r>
          <w:rPr>
            <w:noProof/>
          </w:rPr>
          <w:fldChar w:fldCharType="end"/>
        </w:r>
      </w:ins>
    </w:p>
    <w:p w14:paraId="2335F8C0" w14:textId="77777777" w:rsidR="003D168C" w:rsidRDefault="003D168C">
      <w:pPr>
        <w:pStyle w:val="TOC2"/>
        <w:tabs>
          <w:tab w:val="right" w:leader="dot" w:pos="9080"/>
        </w:tabs>
        <w:rPr>
          <w:ins w:id="1039" w:author="Aleksander Hansen" w:date="2013-02-15T20:42:00Z"/>
          <w:b/>
          <w:noProof/>
          <w:sz w:val="24"/>
          <w:szCs w:val="24"/>
          <w:lang w:eastAsia="ja-JP"/>
        </w:rPr>
      </w:pPr>
      <w:ins w:id="1040" w:author="Aleksander Hansen" w:date="2013-02-15T20:42:00Z">
        <w:r>
          <w:rPr>
            <w:noProof/>
          </w:rPr>
          <w:t>Explain a bond’s maturity date and how it impacts bond retirements</w:t>
        </w:r>
        <w:r>
          <w:rPr>
            <w:noProof/>
          </w:rPr>
          <w:tab/>
        </w:r>
        <w:r>
          <w:rPr>
            <w:noProof/>
          </w:rPr>
          <w:fldChar w:fldCharType="begin"/>
        </w:r>
        <w:r>
          <w:rPr>
            <w:noProof/>
          </w:rPr>
          <w:instrText xml:space="preserve"> PAGEREF _Toc222580815 \h </w:instrText>
        </w:r>
      </w:ins>
      <w:r>
        <w:rPr>
          <w:noProof/>
        </w:rPr>
      </w:r>
      <w:r>
        <w:rPr>
          <w:noProof/>
        </w:rPr>
        <w:fldChar w:fldCharType="separate"/>
      </w:r>
      <w:ins w:id="1041" w:author="Aleksander Hansen" w:date="2013-02-15T21:18:00Z">
        <w:r w:rsidR="00DE5CF7">
          <w:rPr>
            <w:noProof/>
          </w:rPr>
          <w:t>168</w:t>
        </w:r>
      </w:ins>
      <w:ins w:id="1042" w:author="Aleksander Hansen" w:date="2013-02-15T20:42:00Z">
        <w:r>
          <w:rPr>
            <w:noProof/>
          </w:rPr>
          <w:fldChar w:fldCharType="end"/>
        </w:r>
      </w:ins>
    </w:p>
    <w:p w14:paraId="6894B4F7" w14:textId="77777777" w:rsidR="003D168C" w:rsidRDefault="003D168C">
      <w:pPr>
        <w:pStyle w:val="TOC2"/>
        <w:tabs>
          <w:tab w:val="right" w:leader="dot" w:pos="9080"/>
        </w:tabs>
        <w:rPr>
          <w:ins w:id="1043" w:author="Aleksander Hansen" w:date="2013-02-15T20:42:00Z"/>
          <w:b/>
          <w:noProof/>
          <w:sz w:val="24"/>
          <w:szCs w:val="24"/>
          <w:lang w:eastAsia="ja-JP"/>
        </w:rPr>
      </w:pPr>
      <w:ins w:id="1044" w:author="Aleksander Hansen" w:date="2013-02-15T20:42:00Z">
        <w:r>
          <w:rPr>
            <w:noProof/>
          </w:rPr>
          <w:t>Describe the main types of interest payment classifications</w:t>
        </w:r>
        <w:r>
          <w:rPr>
            <w:noProof/>
          </w:rPr>
          <w:tab/>
        </w:r>
        <w:r>
          <w:rPr>
            <w:noProof/>
          </w:rPr>
          <w:fldChar w:fldCharType="begin"/>
        </w:r>
        <w:r>
          <w:rPr>
            <w:noProof/>
          </w:rPr>
          <w:instrText xml:space="preserve"> PAGEREF _Toc222580816 \h </w:instrText>
        </w:r>
      </w:ins>
      <w:r>
        <w:rPr>
          <w:noProof/>
        </w:rPr>
      </w:r>
      <w:r>
        <w:rPr>
          <w:noProof/>
        </w:rPr>
        <w:fldChar w:fldCharType="separate"/>
      </w:r>
      <w:ins w:id="1045" w:author="Aleksander Hansen" w:date="2013-02-15T21:18:00Z">
        <w:r w:rsidR="00DE5CF7">
          <w:rPr>
            <w:noProof/>
          </w:rPr>
          <w:t>169</w:t>
        </w:r>
      </w:ins>
      <w:ins w:id="1046" w:author="Aleksander Hansen" w:date="2013-02-15T20:42:00Z">
        <w:r>
          <w:rPr>
            <w:noProof/>
          </w:rPr>
          <w:fldChar w:fldCharType="end"/>
        </w:r>
      </w:ins>
    </w:p>
    <w:p w14:paraId="2BEF520E" w14:textId="77777777" w:rsidR="003D168C" w:rsidRDefault="003D168C">
      <w:pPr>
        <w:pStyle w:val="TOC2"/>
        <w:tabs>
          <w:tab w:val="right" w:leader="dot" w:pos="9080"/>
        </w:tabs>
        <w:rPr>
          <w:ins w:id="1047" w:author="Aleksander Hansen" w:date="2013-02-15T20:42:00Z"/>
          <w:b/>
          <w:noProof/>
          <w:sz w:val="24"/>
          <w:szCs w:val="24"/>
          <w:lang w:eastAsia="ja-JP"/>
        </w:rPr>
      </w:pPr>
      <w:ins w:id="1048" w:author="Aleksander Hansen" w:date="2013-02-15T20:42:00Z">
        <w:r>
          <w:rPr>
            <w:noProof/>
          </w:rPr>
          <w:t>Describe zero</w:t>
        </w:r>
        <w:r w:rsidRPr="00413E24">
          <w:rPr>
            <w:rFonts w:cs="Monaco" w:hint="eastAsia"/>
            <w:noProof/>
          </w:rPr>
          <w:t>‐</w:t>
        </w:r>
        <w:r>
          <w:rPr>
            <w:noProof/>
          </w:rPr>
          <w:t>coupon bonds, the relationship between original</w:t>
        </w:r>
        <w:r w:rsidRPr="00413E24">
          <w:rPr>
            <w:rFonts w:cs="Monaco" w:hint="eastAsia"/>
            <w:noProof/>
          </w:rPr>
          <w:t>‐</w:t>
        </w:r>
        <w:r>
          <w:rPr>
            <w:noProof/>
          </w:rPr>
          <w:t>issue</w:t>
        </w:r>
        <w:r w:rsidRPr="00413E24">
          <w:rPr>
            <w:rFonts w:cs="Monaco" w:hint="eastAsia"/>
            <w:noProof/>
          </w:rPr>
          <w:t>‐</w:t>
        </w:r>
        <w:r>
          <w:rPr>
            <w:noProof/>
          </w:rPr>
          <w:t>discount and reinvestment risk, and the treatment of zeroes in bankruptcy</w:t>
        </w:r>
        <w:r>
          <w:rPr>
            <w:noProof/>
          </w:rPr>
          <w:tab/>
        </w:r>
        <w:r>
          <w:rPr>
            <w:noProof/>
          </w:rPr>
          <w:fldChar w:fldCharType="begin"/>
        </w:r>
        <w:r>
          <w:rPr>
            <w:noProof/>
          </w:rPr>
          <w:instrText xml:space="preserve"> PAGEREF _Toc222580817 \h </w:instrText>
        </w:r>
      </w:ins>
      <w:r>
        <w:rPr>
          <w:noProof/>
        </w:rPr>
      </w:r>
      <w:r>
        <w:rPr>
          <w:noProof/>
        </w:rPr>
        <w:fldChar w:fldCharType="separate"/>
      </w:r>
      <w:ins w:id="1049" w:author="Aleksander Hansen" w:date="2013-02-15T21:18:00Z">
        <w:r w:rsidR="00DE5CF7">
          <w:rPr>
            <w:noProof/>
          </w:rPr>
          <w:t>169</w:t>
        </w:r>
      </w:ins>
      <w:ins w:id="1050" w:author="Aleksander Hansen" w:date="2013-02-15T20:42:00Z">
        <w:r>
          <w:rPr>
            <w:noProof/>
          </w:rPr>
          <w:fldChar w:fldCharType="end"/>
        </w:r>
      </w:ins>
    </w:p>
    <w:p w14:paraId="172BB343" w14:textId="77777777" w:rsidR="003D168C" w:rsidRDefault="003D168C">
      <w:pPr>
        <w:pStyle w:val="TOC3"/>
        <w:tabs>
          <w:tab w:val="right" w:leader="dot" w:pos="9080"/>
        </w:tabs>
        <w:rPr>
          <w:ins w:id="1051" w:author="Aleksander Hansen" w:date="2013-02-15T20:42:00Z"/>
          <w:noProof/>
          <w:sz w:val="24"/>
          <w:szCs w:val="24"/>
          <w:lang w:eastAsia="ja-JP"/>
        </w:rPr>
      </w:pPr>
      <w:ins w:id="1052" w:author="Aleksander Hansen" w:date="2013-02-15T20:42:00Z">
        <w:r>
          <w:rPr>
            <w:noProof/>
          </w:rPr>
          <w:t>Zero-coupon bonds</w:t>
        </w:r>
        <w:r>
          <w:rPr>
            <w:noProof/>
          </w:rPr>
          <w:tab/>
        </w:r>
        <w:r>
          <w:rPr>
            <w:noProof/>
          </w:rPr>
          <w:fldChar w:fldCharType="begin"/>
        </w:r>
        <w:r>
          <w:rPr>
            <w:noProof/>
          </w:rPr>
          <w:instrText xml:space="preserve"> PAGEREF _Toc222580818 \h </w:instrText>
        </w:r>
      </w:ins>
      <w:r>
        <w:rPr>
          <w:noProof/>
        </w:rPr>
      </w:r>
      <w:r>
        <w:rPr>
          <w:noProof/>
        </w:rPr>
        <w:fldChar w:fldCharType="separate"/>
      </w:r>
      <w:ins w:id="1053" w:author="Aleksander Hansen" w:date="2013-02-15T21:18:00Z">
        <w:r w:rsidR="00DE5CF7">
          <w:rPr>
            <w:noProof/>
          </w:rPr>
          <w:t>169</w:t>
        </w:r>
      </w:ins>
      <w:ins w:id="1054" w:author="Aleksander Hansen" w:date="2013-02-15T20:42:00Z">
        <w:r>
          <w:rPr>
            <w:noProof/>
          </w:rPr>
          <w:fldChar w:fldCharType="end"/>
        </w:r>
      </w:ins>
    </w:p>
    <w:p w14:paraId="0288D275" w14:textId="77777777" w:rsidR="003D168C" w:rsidRDefault="003D168C">
      <w:pPr>
        <w:pStyle w:val="TOC3"/>
        <w:tabs>
          <w:tab w:val="right" w:leader="dot" w:pos="9080"/>
        </w:tabs>
        <w:rPr>
          <w:ins w:id="1055" w:author="Aleksander Hansen" w:date="2013-02-15T20:42:00Z"/>
          <w:noProof/>
          <w:sz w:val="24"/>
          <w:szCs w:val="24"/>
          <w:lang w:eastAsia="ja-JP"/>
        </w:rPr>
      </w:pPr>
      <w:ins w:id="1056" w:author="Aleksander Hansen" w:date="2013-02-15T20:42:00Z">
        <w:r>
          <w:rPr>
            <w:noProof/>
          </w:rPr>
          <w:t>Original-issue-discount</w:t>
        </w:r>
        <w:r>
          <w:rPr>
            <w:noProof/>
          </w:rPr>
          <w:tab/>
        </w:r>
        <w:r>
          <w:rPr>
            <w:noProof/>
          </w:rPr>
          <w:fldChar w:fldCharType="begin"/>
        </w:r>
        <w:r>
          <w:rPr>
            <w:noProof/>
          </w:rPr>
          <w:instrText xml:space="preserve"> PAGEREF _Toc222580819 \h </w:instrText>
        </w:r>
      </w:ins>
      <w:r>
        <w:rPr>
          <w:noProof/>
        </w:rPr>
      </w:r>
      <w:r>
        <w:rPr>
          <w:noProof/>
        </w:rPr>
        <w:fldChar w:fldCharType="separate"/>
      </w:r>
      <w:ins w:id="1057" w:author="Aleksander Hansen" w:date="2013-02-15T21:18:00Z">
        <w:r w:rsidR="00DE5CF7">
          <w:rPr>
            <w:noProof/>
          </w:rPr>
          <w:t>169</w:t>
        </w:r>
      </w:ins>
      <w:ins w:id="1058" w:author="Aleksander Hansen" w:date="2013-02-15T20:42:00Z">
        <w:r>
          <w:rPr>
            <w:noProof/>
          </w:rPr>
          <w:fldChar w:fldCharType="end"/>
        </w:r>
      </w:ins>
    </w:p>
    <w:p w14:paraId="55FE800F" w14:textId="77777777" w:rsidR="003D168C" w:rsidRDefault="003D168C">
      <w:pPr>
        <w:pStyle w:val="TOC3"/>
        <w:tabs>
          <w:tab w:val="right" w:leader="dot" w:pos="9080"/>
        </w:tabs>
        <w:rPr>
          <w:ins w:id="1059" w:author="Aleksander Hansen" w:date="2013-02-15T20:42:00Z"/>
          <w:noProof/>
          <w:sz w:val="24"/>
          <w:szCs w:val="24"/>
          <w:lang w:eastAsia="ja-JP"/>
        </w:rPr>
      </w:pPr>
      <w:ins w:id="1060" w:author="Aleksander Hansen" w:date="2013-02-15T20:42:00Z">
        <w:r>
          <w:rPr>
            <w:noProof/>
          </w:rPr>
          <w:t>Zero reinvestment risk in a zero</w:t>
        </w:r>
        <w:r>
          <w:rPr>
            <w:noProof/>
          </w:rPr>
          <w:tab/>
        </w:r>
        <w:r>
          <w:rPr>
            <w:noProof/>
          </w:rPr>
          <w:fldChar w:fldCharType="begin"/>
        </w:r>
        <w:r>
          <w:rPr>
            <w:noProof/>
          </w:rPr>
          <w:instrText xml:space="preserve"> PAGEREF _Toc222580820 \h </w:instrText>
        </w:r>
      </w:ins>
      <w:r>
        <w:rPr>
          <w:noProof/>
        </w:rPr>
      </w:r>
      <w:r>
        <w:rPr>
          <w:noProof/>
        </w:rPr>
        <w:fldChar w:fldCharType="separate"/>
      </w:r>
      <w:ins w:id="1061" w:author="Aleksander Hansen" w:date="2013-02-15T21:18:00Z">
        <w:r w:rsidR="00DE5CF7">
          <w:rPr>
            <w:noProof/>
          </w:rPr>
          <w:t>169</w:t>
        </w:r>
      </w:ins>
      <w:ins w:id="1062" w:author="Aleksander Hansen" w:date="2013-02-15T20:42:00Z">
        <w:r>
          <w:rPr>
            <w:noProof/>
          </w:rPr>
          <w:fldChar w:fldCharType="end"/>
        </w:r>
      </w:ins>
    </w:p>
    <w:p w14:paraId="1F83AA14" w14:textId="77777777" w:rsidR="003D168C" w:rsidRDefault="003D168C">
      <w:pPr>
        <w:pStyle w:val="TOC3"/>
        <w:tabs>
          <w:tab w:val="right" w:leader="dot" w:pos="9080"/>
        </w:tabs>
        <w:rPr>
          <w:ins w:id="1063" w:author="Aleksander Hansen" w:date="2013-02-15T20:42:00Z"/>
          <w:noProof/>
          <w:sz w:val="24"/>
          <w:szCs w:val="24"/>
          <w:lang w:eastAsia="ja-JP"/>
        </w:rPr>
      </w:pPr>
      <w:ins w:id="1064" w:author="Aleksander Hansen" w:date="2013-02-15T20:42:00Z">
        <w:r>
          <w:rPr>
            <w:noProof/>
          </w:rPr>
          <w:t>Treatment of zeroes in bankruptcy</w:t>
        </w:r>
        <w:r>
          <w:rPr>
            <w:noProof/>
          </w:rPr>
          <w:tab/>
        </w:r>
        <w:r>
          <w:rPr>
            <w:noProof/>
          </w:rPr>
          <w:fldChar w:fldCharType="begin"/>
        </w:r>
        <w:r>
          <w:rPr>
            <w:noProof/>
          </w:rPr>
          <w:instrText xml:space="preserve"> PAGEREF _Toc222580821 \h </w:instrText>
        </w:r>
      </w:ins>
      <w:r>
        <w:rPr>
          <w:noProof/>
        </w:rPr>
      </w:r>
      <w:r>
        <w:rPr>
          <w:noProof/>
        </w:rPr>
        <w:fldChar w:fldCharType="separate"/>
      </w:r>
      <w:ins w:id="1065" w:author="Aleksander Hansen" w:date="2013-02-15T21:18:00Z">
        <w:r w:rsidR="00DE5CF7">
          <w:rPr>
            <w:noProof/>
          </w:rPr>
          <w:t>169</w:t>
        </w:r>
      </w:ins>
      <w:ins w:id="1066" w:author="Aleksander Hansen" w:date="2013-02-15T20:42:00Z">
        <w:r>
          <w:rPr>
            <w:noProof/>
          </w:rPr>
          <w:fldChar w:fldCharType="end"/>
        </w:r>
      </w:ins>
    </w:p>
    <w:p w14:paraId="19207797" w14:textId="77777777" w:rsidR="003D168C" w:rsidRDefault="003D168C">
      <w:pPr>
        <w:pStyle w:val="TOC2"/>
        <w:tabs>
          <w:tab w:val="right" w:leader="dot" w:pos="9080"/>
        </w:tabs>
        <w:rPr>
          <w:ins w:id="1067" w:author="Aleksander Hansen" w:date="2013-02-15T20:42:00Z"/>
          <w:b/>
          <w:noProof/>
          <w:sz w:val="24"/>
          <w:szCs w:val="24"/>
          <w:lang w:eastAsia="ja-JP"/>
        </w:rPr>
      </w:pPr>
      <w:ins w:id="1068" w:author="Aleksander Hansen" w:date="2013-02-15T20:42:00Z">
        <w:r>
          <w:rPr>
            <w:noProof/>
          </w:rPr>
          <w:t>Describe the various security types relevant for corporate bonds:</w:t>
        </w:r>
        <w:r>
          <w:rPr>
            <w:noProof/>
          </w:rPr>
          <w:tab/>
        </w:r>
        <w:r>
          <w:rPr>
            <w:noProof/>
          </w:rPr>
          <w:fldChar w:fldCharType="begin"/>
        </w:r>
        <w:r>
          <w:rPr>
            <w:noProof/>
          </w:rPr>
          <w:instrText xml:space="preserve"> PAGEREF _Toc222580822 \h </w:instrText>
        </w:r>
      </w:ins>
      <w:r>
        <w:rPr>
          <w:noProof/>
        </w:rPr>
      </w:r>
      <w:r>
        <w:rPr>
          <w:noProof/>
        </w:rPr>
        <w:fldChar w:fldCharType="separate"/>
      </w:r>
      <w:ins w:id="1069" w:author="Aleksander Hansen" w:date="2013-02-15T21:18:00Z">
        <w:r w:rsidR="00DE5CF7">
          <w:rPr>
            <w:noProof/>
          </w:rPr>
          <w:t>170</w:t>
        </w:r>
      </w:ins>
      <w:ins w:id="1070" w:author="Aleksander Hansen" w:date="2013-02-15T20:42:00Z">
        <w:r>
          <w:rPr>
            <w:noProof/>
          </w:rPr>
          <w:fldChar w:fldCharType="end"/>
        </w:r>
      </w:ins>
    </w:p>
    <w:p w14:paraId="0D98A9C9" w14:textId="77777777" w:rsidR="003D168C" w:rsidRDefault="003D168C">
      <w:pPr>
        <w:pStyle w:val="TOC3"/>
        <w:tabs>
          <w:tab w:val="right" w:leader="dot" w:pos="9080"/>
        </w:tabs>
        <w:rPr>
          <w:ins w:id="1071" w:author="Aleksander Hansen" w:date="2013-02-15T20:42:00Z"/>
          <w:noProof/>
          <w:sz w:val="24"/>
          <w:szCs w:val="24"/>
          <w:lang w:eastAsia="ja-JP"/>
        </w:rPr>
      </w:pPr>
      <w:ins w:id="1072" w:author="Aleksander Hansen" w:date="2013-02-15T20:42:00Z">
        <w:r>
          <w:rPr>
            <w:noProof/>
          </w:rPr>
          <w:t>Mortgage bonds</w:t>
        </w:r>
        <w:r>
          <w:rPr>
            <w:noProof/>
          </w:rPr>
          <w:tab/>
        </w:r>
        <w:r>
          <w:rPr>
            <w:noProof/>
          </w:rPr>
          <w:fldChar w:fldCharType="begin"/>
        </w:r>
        <w:r>
          <w:rPr>
            <w:noProof/>
          </w:rPr>
          <w:instrText xml:space="preserve"> PAGEREF _Toc222580823 \h </w:instrText>
        </w:r>
      </w:ins>
      <w:r>
        <w:rPr>
          <w:noProof/>
        </w:rPr>
      </w:r>
      <w:r>
        <w:rPr>
          <w:noProof/>
        </w:rPr>
        <w:fldChar w:fldCharType="separate"/>
      </w:r>
      <w:ins w:id="1073" w:author="Aleksander Hansen" w:date="2013-02-15T21:18:00Z">
        <w:r w:rsidR="00DE5CF7">
          <w:rPr>
            <w:noProof/>
          </w:rPr>
          <w:t>170</w:t>
        </w:r>
      </w:ins>
      <w:ins w:id="1074" w:author="Aleksander Hansen" w:date="2013-02-15T20:42:00Z">
        <w:r>
          <w:rPr>
            <w:noProof/>
          </w:rPr>
          <w:fldChar w:fldCharType="end"/>
        </w:r>
      </w:ins>
    </w:p>
    <w:p w14:paraId="34B633E6" w14:textId="77777777" w:rsidR="003D168C" w:rsidRDefault="003D168C">
      <w:pPr>
        <w:pStyle w:val="TOC3"/>
        <w:tabs>
          <w:tab w:val="right" w:leader="dot" w:pos="9080"/>
        </w:tabs>
        <w:rPr>
          <w:ins w:id="1075" w:author="Aleksander Hansen" w:date="2013-02-15T20:42:00Z"/>
          <w:noProof/>
          <w:sz w:val="24"/>
          <w:szCs w:val="24"/>
          <w:lang w:eastAsia="ja-JP"/>
        </w:rPr>
      </w:pPr>
      <w:ins w:id="1076" w:author="Aleksander Hansen" w:date="2013-02-15T20:42:00Z">
        <w:r>
          <w:rPr>
            <w:noProof/>
          </w:rPr>
          <w:t>Collateral trust bonds</w:t>
        </w:r>
        <w:r>
          <w:rPr>
            <w:noProof/>
          </w:rPr>
          <w:tab/>
        </w:r>
        <w:r>
          <w:rPr>
            <w:noProof/>
          </w:rPr>
          <w:fldChar w:fldCharType="begin"/>
        </w:r>
        <w:r>
          <w:rPr>
            <w:noProof/>
          </w:rPr>
          <w:instrText xml:space="preserve"> PAGEREF _Toc222580824 \h </w:instrText>
        </w:r>
      </w:ins>
      <w:r>
        <w:rPr>
          <w:noProof/>
        </w:rPr>
      </w:r>
      <w:r>
        <w:rPr>
          <w:noProof/>
        </w:rPr>
        <w:fldChar w:fldCharType="separate"/>
      </w:r>
      <w:ins w:id="1077" w:author="Aleksander Hansen" w:date="2013-02-15T21:18:00Z">
        <w:r w:rsidR="00DE5CF7">
          <w:rPr>
            <w:noProof/>
          </w:rPr>
          <w:t>170</w:t>
        </w:r>
      </w:ins>
      <w:ins w:id="1078" w:author="Aleksander Hansen" w:date="2013-02-15T20:42:00Z">
        <w:r>
          <w:rPr>
            <w:noProof/>
          </w:rPr>
          <w:fldChar w:fldCharType="end"/>
        </w:r>
      </w:ins>
    </w:p>
    <w:p w14:paraId="4CF1DB04" w14:textId="77777777" w:rsidR="003D168C" w:rsidRDefault="003D168C">
      <w:pPr>
        <w:pStyle w:val="TOC3"/>
        <w:tabs>
          <w:tab w:val="right" w:leader="dot" w:pos="9080"/>
        </w:tabs>
        <w:rPr>
          <w:ins w:id="1079" w:author="Aleksander Hansen" w:date="2013-02-15T20:42:00Z"/>
          <w:noProof/>
          <w:sz w:val="24"/>
          <w:szCs w:val="24"/>
          <w:lang w:eastAsia="ja-JP"/>
        </w:rPr>
      </w:pPr>
      <w:ins w:id="1080" w:author="Aleksander Hansen" w:date="2013-02-15T20:42:00Z">
        <w:r>
          <w:rPr>
            <w:noProof/>
          </w:rPr>
          <w:t>Equipment trust certificates</w:t>
        </w:r>
        <w:r>
          <w:rPr>
            <w:noProof/>
          </w:rPr>
          <w:tab/>
        </w:r>
        <w:r>
          <w:rPr>
            <w:noProof/>
          </w:rPr>
          <w:fldChar w:fldCharType="begin"/>
        </w:r>
        <w:r>
          <w:rPr>
            <w:noProof/>
          </w:rPr>
          <w:instrText xml:space="preserve"> PAGEREF _Toc222580825 \h </w:instrText>
        </w:r>
      </w:ins>
      <w:r>
        <w:rPr>
          <w:noProof/>
        </w:rPr>
      </w:r>
      <w:r>
        <w:rPr>
          <w:noProof/>
        </w:rPr>
        <w:fldChar w:fldCharType="separate"/>
      </w:r>
      <w:ins w:id="1081" w:author="Aleksander Hansen" w:date="2013-02-15T21:18:00Z">
        <w:r w:rsidR="00DE5CF7">
          <w:rPr>
            <w:noProof/>
          </w:rPr>
          <w:t>170</w:t>
        </w:r>
      </w:ins>
      <w:ins w:id="1082" w:author="Aleksander Hansen" w:date="2013-02-15T20:42:00Z">
        <w:r>
          <w:rPr>
            <w:noProof/>
          </w:rPr>
          <w:fldChar w:fldCharType="end"/>
        </w:r>
      </w:ins>
    </w:p>
    <w:p w14:paraId="756C07D5" w14:textId="77777777" w:rsidR="003D168C" w:rsidRDefault="003D168C">
      <w:pPr>
        <w:pStyle w:val="TOC3"/>
        <w:tabs>
          <w:tab w:val="right" w:leader="dot" w:pos="9080"/>
        </w:tabs>
        <w:rPr>
          <w:ins w:id="1083" w:author="Aleksander Hansen" w:date="2013-02-15T20:42:00Z"/>
          <w:noProof/>
          <w:sz w:val="24"/>
          <w:szCs w:val="24"/>
          <w:lang w:eastAsia="ja-JP"/>
        </w:rPr>
      </w:pPr>
      <w:ins w:id="1084" w:author="Aleksander Hansen" w:date="2013-02-15T20:42:00Z">
        <w:r>
          <w:rPr>
            <w:noProof/>
          </w:rPr>
          <w:t>Debenture bonds (including subordinated and convertible debentures)</w:t>
        </w:r>
        <w:r>
          <w:rPr>
            <w:noProof/>
          </w:rPr>
          <w:tab/>
        </w:r>
        <w:r>
          <w:rPr>
            <w:noProof/>
          </w:rPr>
          <w:fldChar w:fldCharType="begin"/>
        </w:r>
        <w:r>
          <w:rPr>
            <w:noProof/>
          </w:rPr>
          <w:instrText xml:space="preserve"> PAGEREF _Toc222580826 \h </w:instrText>
        </w:r>
      </w:ins>
      <w:r>
        <w:rPr>
          <w:noProof/>
        </w:rPr>
      </w:r>
      <w:r>
        <w:rPr>
          <w:noProof/>
        </w:rPr>
        <w:fldChar w:fldCharType="separate"/>
      </w:r>
      <w:ins w:id="1085" w:author="Aleksander Hansen" w:date="2013-02-15T21:18:00Z">
        <w:r w:rsidR="00DE5CF7">
          <w:rPr>
            <w:noProof/>
          </w:rPr>
          <w:t>170</w:t>
        </w:r>
      </w:ins>
      <w:ins w:id="1086" w:author="Aleksander Hansen" w:date="2013-02-15T20:42:00Z">
        <w:r>
          <w:rPr>
            <w:noProof/>
          </w:rPr>
          <w:fldChar w:fldCharType="end"/>
        </w:r>
      </w:ins>
    </w:p>
    <w:p w14:paraId="4C757F59" w14:textId="77777777" w:rsidR="003D168C" w:rsidRDefault="003D168C">
      <w:pPr>
        <w:pStyle w:val="TOC3"/>
        <w:tabs>
          <w:tab w:val="right" w:leader="dot" w:pos="9080"/>
        </w:tabs>
        <w:rPr>
          <w:ins w:id="1087" w:author="Aleksander Hansen" w:date="2013-02-15T20:42:00Z"/>
          <w:noProof/>
          <w:sz w:val="24"/>
          <w:szCs w:val="24"/>
          <w:lang w:eastAsia="ja-JP"/>
        </w:rPr>
      </w:pPr>
      <w:ins w:id="1088" w:author="Aleksander Hansen" w:date="2013-02-15T20:42:00Z">
        <w:r>
          <w:rPr>
            <w:noProof/>
          </w:rPr>
          <w:t>Guaranteed bonds</w:t>
        </w:r>
        <w:r>
          <w:rPr>
            <w:noProof/>
          </w:rPr>
          <w:tab/>
        </w:r>
        <w:r>
          <w:rPr>
            <w:noProof/>
          </w:rPr>
          <w:fldChar w:fldCharType="begin"/>
        </w:r>
        <w:r>
          <w:rPr>
            <w:noProof/>
          </w:rPr>
          <w:instrText xml:space="preserve"> PAGEREF _Toc222580827 \h </w:instrText>
        </w:r>
      </w:ins>
      <w:r>
        <w:rPr>
          <w:noProof/>
        </w:rPr>
      </w:r>
      <w:r>
        <w:rPr>
          <w:noProof/>
        </w:rPr>
        <w:fldChar w:fldCharType="separate"/>
      </w:r>
      <w:ins w:id="1089" w:author="Aleksander Hansen" w:date="2013-02-15T21:18:00Z">
        <w:r w:rsidR="00DE5CF7">
          <w:rPr>
            <w:noProof/>
          </w:rPr>
          <w:t>171</w:t>
        </w:r>
      </w:ins>
      <w:ins w:id="1090" w:author="Aleksander Hansen" w:date="2013-02-15T20:42:00Z">
        <w:r>
          <w:rPr>
            <w:noProof/>
          </w:rPr>
          <w:fldChar w:fldCharType="end"/>
        </w:r>
      </w:ins>
    </w:p>
    <w:p w14:paraId="52A354AB" w14:textId="77777777" w:rsidR="003D168C" w:rsidRDefault="003D168C">
      <w:pPr>
        <w:pStyle w:val="TOC2"/>
        <w:tabs>
          <w:tab w:val="right" w:leader="dot" w:pos="9080"/>
        </w:tabs>
        <w:rPr>
          <w:ins w:id="1091" w:author="Aleksander Hansen" w:date="2013-02-15T20:42:00Z"/>
          <w:b/>
          <w:noProof/>
          <w:sz w:val="24"/>
          <w:szCs w:val="24"/>
          <w:lang w:eastAsia="ja-JP"/>
        </w:rPr>
      </w:pPr>
      <w:ins w:id="1092" w:author="Aleksander Hansen" w:date="2013-02-15T20:42:00Z">
        <w:r>
          <w:rPr>
            <w:noProof/>
          </w:rPr>
          <w:t>Describe the mechanisms by which corporate bonds can be retired before maturity, including:</w:t>
        </w:r>
        <w:r>
          <w:rPr>
            <w:noProof/>
          </w:rPr>
          <w:tab/>
        </w:r>
        <w:r>
          <w:rPr>
            <w:noProof/>
          </w:rPr>
          <w:fldChar w:fldCharType="begin"/>
        </w:r>
        <w:r>
          <w:rPr>
            <w:noProof/>
          </w:rPr>
          <w:instrText xml:space="preserve"> PAGEREF _Toc222580828 \h </w:instrText>
        </w:r>
      </w:ins>
      <w:r>
        <w:rPr>
          <w:noProof/>
        </w:rPr>
      </w:r>
      <w:r>
        <w:rPr>
          <w:noProof/>
        </w:rPr>
        <w:fldChar w:fldCharType="separate"/>
      </w:r>
      <w:ins w:id="1093" w:author="Aleksander Hansen" w:date="2013-02-15T21:18:00Z">
        <w:r w:rsidR="00DE5CF7">
          <w:rPr>
            <w:noProof/>
          </w:rPr>
          <w:t>171</w:t>
        </w:r>
      </w:ins>
      <w:ins w:id="1094" w:author="Aleksander Hansen" w:date="2013-02-15T20:42:00Z">
        <w:r>
          <w:rPr>
            <w:noProof/>
          </w:rPr>
          <w:fldChar w:fldCharType="end"/>
        </w:r>
      </w:ins>
    </w:p>
    <w:p w14:paraId="5EF40E11" w14:textId="77777777" w:rsidR="003D168C" w:rsidRDefault="003D168C">
      <w:pPr>
        <w:pStyle w:val="TOC3"/>
        <w:tabs>
          <w:tab w:val="right" w:leader="dot" w:pos="9080"/>
        </w:tabs>
        <w:rPr>
          <w:ins w:id="1095" w:author="Aleksander Hansen" w:date="2013-02-15T20:42:00Z"/>
          <w:noProof/>
          <w:sz w:val="24"/>
          <w:szCs w:val="24"/>
          <w:lang w:eastAsia="ja-JP"/>
        </w:rPr>
      </w:pPr>
      <w:ins w:id="1096" w:author="Aleksander Hansen" w:date="2013-02-15T20:42:00Z">
        <w:r>
          <w:rPr>
            <w:noProof/>
          </w:rPr>
          <w:t>Retiring bonds before maturity</w:t>
        </w:r>
        <w:r>
          <w:rPr>
            <w:noProof/>
          </w:rPr>
          <w:tab/>
        </w:r>
        <w:r>
          <w:rPr>
            <w:noProof/>
          </w:rPr>
          <w:fldChar w:fldCharType="begin"/>
        </w:r>
        <w:r>
          <w:rPr>
            <w:noProof/>
          </w:rPr>
          <w:instrText xml:space="preserve"> PAGEREF _Toc222580829 \h </w:instrText>
        </w:r>
      </w:ins>
      <w:r>
        <w:rPr>
          <w:noProof/>
        </w:rPr>
      </w:r>
      <w:r>
        <w:rPr>
          <w:noProof/>
        </w:rPr>
        <w:fldChar w:fldCharType="separate"/>
      </w:r>
      <w:ins w:id="1097" w:author="Aleksander Hansen" w:date="2013-02-15T21:18:00Z">
        <w:r w:rsidR="00DE5CF7">
          <w:rPr>
            <w:noProof/>
          </w:rPr>
          <w:t>171</w:t>
        </w:r>
      </w:ins>
      <w:ins w:id="1098" w:author="Aleksander Hansen" w:date="2013-02-15T20:42:00Z">
        <w:r>
          <w:rPr>
            <w:noProof/>
          </w:rPr>
          <w:fldChar w:fldCharType="end"/>
        </w:r>
      </w:ins>
    </w:p>
    <w:p w14:paraId="53CC9C3C" w14:textId="77777777" w:rsidR="003D168C" w:rsidRDefault="003D168C">
      <w:pPr>
        <w:pStyle w:val="TOC3"/>
        <w:tabs>
          <w:tab w:val="right" w:leader="dot" w:pos="9080"/>
        </w:tabs>
        <w:rPr>
          <w:ins w:id="1099" w:author="Aleksander Hansen" w:date="2013-02-15T20:42:00Z"/>
          <w:noProof/>
          <w:sz w:val="24"/>
          <w:szCs w:val="24"/>
          <w:lang w:eastAsia="ja-JP"/>
        </w:rPr>
      </w:pPr>
      <w:ins w:id="1100" w:author="Aleksander Hansen" w:date="2013-02-15T20:42:00Z">
        <w:r>
          <w:rPr>
            <w:noProof/>
          </w:rPr>
          <w:t>Fixed price</w:t>
        </w:r>
        <w:r>
          <w:rPr>
            <w:noProof/>
          </w:rPr>
          <w:tab/>
        </w:r>
        <w:r>
          <w:rPr>
            <w:noProof/>
          </w:rPr>
          <w:fldChar w:fldCharType="begin"/>
        </w:r>
        <w:r>
          <w:rPr>
            <w:noProof/>
          </w:rPr>
          <w:instrText xml:space="preserve"> PAGEREF _Toc222580830 \h </w:instrText>
        </w:r>
      </w:ins>
      <w:r>
        <w:rPr>
          <w:noProof/>
        </w:rPr>
      </w:r>
      <w:r>
        <w:rPr>
          <w:noProof/>
        </w:rPr>
        <w:fldChar w:fldCharType="separate"/>
      </w:r>
      <w:ins w:id="1101" w:author="Aleksander Hansen" w:date="2013-02-15T21:18:00Z">
        <w:r w:rsidR="00DE5CF7">
          <w:rPr>
            <w:noProof/>
          </w:rPr>
          <w:t>171</w:t>
        </w:r>
      </w:ins>
      <w:ins w:id="1102" w:author="Aleksander Hansen" w:date="2013-02-15T20:42:00Z">
        <w:r>
          <w:rPr>
            <w:noProof/>
          </w:rPr>
          <w:fldChar w:fldCharType="end"/>
        </w:r>
      </w:ins>
    </w:p>
    <w:p w14:paraId="6B927F83" w14:textId="77777777" w:rsidR="003D168C" w:rsidRDefault="003D168C">
      <w:pPr>
        <w:pStyle w:val="TOC3"/>
        <w:tabs>
          <w:tab w:val="right" w:leader="dot" w:pos="9080"/>
        </w:tabs>
        <w:rPr>
          <w:ins w:id="1103" w:author="Aleksander Hansen" w:date="2013-02-15T20:42:00Z"/>
          <w:noProof/>
          <w:sz w:val="24"/>
          <w:szCs w:val="24"/>
          <w:lang w:eastAsia="ja-JP"/>
        </w:rPr>
      </w:pPr>
      <w:ins w:id="1104" w:author="Aleksander Hansen" w:date="2013-02-15T20:42:00Z">
        <w:r>
          <w:rPr>
            <w:noProof/>
          </w:rPr>
          <w:t>Make-whole</w:t>
        </w:r>
        <w:r>
          <w:rPr>
            <w:noProof/>
          </w:rPr>
          <w:tab/>
        </w:r>
        <w:r>
          <w:rPr>
            <w:noProof/>
          </w:rPr>
          <w:fldChar w:fldCharType="begin"/>
        </w:r>
        <w:r>
          <w:rPr>
            <w:noProof/>
          </w:rPr>
          <w:instrText xml:space="preserve"> PAGEREF _Toc222580831 \h </w:instrText>
        </w:r>
      </w:ins>
      <w:r>
        <w:rPr>
          <w:noProof/>
        </w:rPr>
      </w:r>
      <w:r>
        <w:rPr>
          <w:noProof/>
        </w:rPr>
        <w:fldChar w:fldCharType="separate"/>
      </w:r>
      <w:ins w:id="1105" w:author="Aleksander Hansen" w:date="2013-02-15T21:18:00Z">
        <w:r w:rsidR="00DE5CF7">
          <w:rPr>
            <w:noProof/>
          </w:rPr>
          <w:t>171</w:t>
        </w:r>
      </w:ins>
      <w:ins w:id="1106" w:author="Aleksander Hansen" w:date="2013-02-15T20:42:00Z">
        <w:r>
          <w:rPr>
            <w:noProof/>
          </w:rPr>
          <w:fldChar w:fldCharType="end"/>
        </w:r>
      </w:ins>
    </w:p>
    <w:p w14:paraId="6E32BCFF" w14:textId="77777777" w:rsidR="003D168C" w:rsidRDefault="003D168C">
      <w:pPr>
        <w:pStyle w:val="TOC3"/>
        <w:tabs>
          <w:tab w:val="right" w:leader="dot" w:pos="9080"/>
        </w:tabs>
        <w:rPr>
          <w:ins w:id="1107" w:author="Aleksander Hansen" w:date="2013-02-15T20:42:00Z"/>
          <w:noProof/>
          <w:sz w:val="24"/>
          <w:szCs w:val="24"/>
          <w:lang w:eastAsia="ja-JP"/>
        </w:rPr>
      </w:pPr>
      <w:ins w:id="1108" w:author="Aleksander Hansen" w:date="2013-02-15T20:42:00Z">
        <w:r>
          <w:rPr>
            <w:noProof/>
          </w:rPr>
          <w:t>Call provision</w:t>
        </w:r>
        <w:r>
          <w:rPr>
            <w:noProof/>
          </w:rPr>
          <w:tab/>
        </w:r>
        <w:r>
          <w:rPr>
            <w:noProof/>
          </w:rPr>
          <w:fldChar w:fldCharType="begin"/>
        </w:r>
        <w:r>
          <w:rPr>
            <w:noProof/>
          </w:rPr>
          <w:instrText xml:space="preserve"> PAGEREF _Toc222580832 \h </w:instrText>
        </w:r>
      </w:ins>
      <w:r>
        <w:rPr>
          <w:noProof/>
        </w:rPr>
      </w:r>
      <w:r>
        <w:rPr>
          <w:noProof/>
        </w:rPr>
        <w:fldChar w:fldCharType="separate"/>
      </w:r>
      <w:ins w:id="1109" w:author="Aleksander Hansen" w:date="2013-02-15T21:18:00Z">
        <w:r w:rsidR="00DE5CF7">
          <w:rPr>
            <w:noProof/>
          </w:rPr>
          <w:t>172</w:t>
        </w:r>
      </w:ins>
      <w:ins w:id="1110" w:author="Aleksander Hansen" w:date="2013-02-15T20:42:00Z">
        <w:r>
          <w:rPr>
            <w:noProof/>
          </w:rPr>
          <w:fldChar w:fldCharType="end"/>
        </w:r>
      </w:ins>
    </w:p>
    <w:p w14:paraId="2B897EF2" w14:textId="77777777" w:rsidR="003D168C" w:rsidRDefault="003D168C">
      <w:pPr>
        <w:pStyle w:val="TOC3"/>
        <w:tabs>
          <w:tab w:val="right" w:leader="dot" w:pos="9080"/>
        </w:tabs>
        <w:rPr>
          <w:ins w:id="1111" w:author="Aleksander Hansen" w:date="2013-02-15T20:42:00Z"/>
          <w:noProof/>
          <w:sz w:val="24"/>
          <w:szCs w:val="24"/>
          <w:lang w:eastAsia="ja-JP"/>
        </w:rPr>
      </w:pPr>
      <w:ins w:id="1112" w:author="Aleksander Hansen" w:date="2013-02-15T20:42:00Z">
        <w:r>
          <w:rPr>
            <w:noProof/>
          </w:rPr>
          <w:t>Sinking</w:t>
        </w:r>
        <w:r w:rsidRPr="00413E24">
          <w:rPr>
            <w:rFonts w:cs="Monaco" w:hint="eastAsia"/>
            <w:noProof/>
          </w:rPr>
          <w:t>‐</w:t>
        </w:r>
        <w:r>
          <w:rPr>
            <w:noProof/>
          </w:rPr>
          <w:t>fund provisions</w:t>
        </w:r>
        <w:r>
          <w:rPr>
            <w:noProof/>
          </w:rPr>
          <w:tab/>
        </w:r>
        <w:r>
          <w:rPr>
            <w:noProof/>
          </w:rPr>
          <w:fldChar w:fldCharType="begin"/>
        </w:r>
        <w:r>
          <w:rPr>
            <w:noProof/>
          </w:rPr>
          <w:instrText xml:space="preserve"> PAGEREF _Toc222580833 \h </w:instrText>
        </w:r>
      </w:ins>
      <w:r>
        <w:rPr>
          <w:noProof/>
        </w:rPr>
      </w:r>
      <w:r>
        <w:rPr>
          <w:noProof/>
        </w:rPr>
        <w:fldChar w:fldCharType="separate"/>
      </w:r>
      <w:ins w:id="1113" w:author="Aleksander Hansen" w:date="2013-02-15T21:18:00Z">
        <w:r w:rsidR="00DE5CF7">
          <w:rPr>
            <w:noProof/>
          </w:rPr>
          <w:t>172</w:t>
        </w:r>
      </w:ins>
      <w:ins w:id="1114" w:author="Aleksander Hansen" w:date="2013-02-15T20:42:00Z">
        <w:r>
          <w:rPr>
            <w:noProof/>
          </w:rPr>
          <w:fldChar w:fldCharType="end"/>
        </w:r>
      </w:ins>
    </w:p>
    <w:p w14:paraId="54D7CA94" w14:textId="77777777" w:rsidR="003D168C" w:rsidRDefault="003D168C">
      <w:pPr>
        <w:pStyle w:val="TOC3"/>
        <w:tabs>
          <w:tab w:val="right" w:leader="dot" w:pos="9080"/>
        </w:tabs>
        <w:rPr>
          <w:ins w:id="1115" w:author="Aleksander Hansen" w:date="2013-02-15T20:42:00Z"/>
          <w:noProof/>
          <w:sz w:val="24"/>
          <w:szCs w:val="24"/>
          <w:lang w:eastAsia="ja-JP"/>
        </w:rPr>
      </w:pPr>
      <w:ins w:id="1116" w:author="Aleksander Hansen" w:date="2013-02-15T20:42:00Z">
        <w:r>
          <w:rPr>
            <w:noProof/>
          </w:rPr>
          <w:t>Maintenance and replacement funds</w:t>
        </w:r>
        <w:r>
          <w:rPr>
            <w:noProof/>
          </w:rPr>
          <w:tab/>
        </w:r>
        <w:r>
          <w:rPr>
            <w:noProof/>
          </w:rPr>
          <w:fldChar w:fldCharType="begin"/>
        </w:r>
        <w:r>
          <w:rPr>
            <w:noProof/>
          </w:rPr>
          <w:instrText xml:space="preserve"> PAGEREF _Toc222580834 \h </w:instrText>
        </w:r>
      </w:ins>
      <w:r>
        <w:rPr>
          <w:noProof/>
        </w:rPr>
      </w:r>
      <w:r>
        <w:rPr>
          <w:noProof/>
        </w:rPr>
        <w:fldChar w:fldCharType="separate"/>
      </w:r>
      <w:ins w:id="1117" w:author="Aleksander Hansen" w:date="2013-02-15T21:18:00Z">
        <w:r w:rsidR="00DE5CF7">
          <w:rPr>
            <w:noProof/>
          </w:rPr>
          <w:t>172</w:t>
        </w:r>
      </w:ins>
      <w:ins w:id="1118" w:author="Aleksander Hansen" w:date="2013-02-15T20:42:00Z">
        <w:r>
          <w:rPr>
            <w:noProof/>
          </w:rPr>
          <w:fldChar w:fldCharType="end"/>
        </w:r>
      </w:ins>
    </w:p>
    <w:p w14:paraId="7583603C" w14:textId="77777777" w:rsidR="003D168C" w:rsidRDefault="003D168C">
      <w:pPr>
        <w:pStyle w:val="TOC3"/>
        <w:tabs>
          <w:tab w:val="right" w:leader="dot" w:pos="9080"/>
        </w:tabs>
        <w:rPr>
          <w:ins w:id="1119" w:author="Aleksander Hansen" w:date="2013-02-15T20:42:00Z"/>
          <w:noProof/>
          <w:sz w:val="24"/>
          <w:szCs w:val="24"/>
          <w:lang w:eastAsia="ja-JP"/>
        </w:rPr>
      </w:pPr>
      <w:ins w:id="1120" w:author="Aleksander Hansen" w:date="2013-02-15T20:42:00Z">
        <w:r>
          <w:rPr>
            <w:noProof/>
          </w:rPr>
          <w:t>Tender offers</w:t>
        </w:r>
        <w:r>
          <w:rPr>
            <w:noProof/>
          </w:rPr>
          <w:tab/>
        </w:r>
        <w:r>
          <w:rPr>
            <w:noProof/>
          </w:rPr>
          <w:fldChar w:fldCharType="begin"/>
        </w:r>
        <w:r>
          <w:rPr>
            <w:noProof/>
          </w:rPr>
          <w:instrText xml:space="preserve"> PAGEREF _Toc222580835 \h </w:instrText>
        </w:r>
      </w:ins>
      <w:r>
        <w:rPr>
          <w:noProof/>
        </w:rPr>
      </w:r>
      <w:r>
        <w:rPr>
          <w:noProof/>
        </w:rPr>
        <w:fldChar w:fldCharType="separate"/>
      </w:r>
      <w:ins w:id="1121" w:author="Aleksander Hansen" w:date="2013-02-15T21:18:00Z">
        <w:r w:rsidR="00DE5CF7">
          <w:rPr>
            <w:noProof/>
          </w:rPr>
          <w:t>172</w:t>
        </w:r>
      </w:ins>
      <w:ins w:id="1122" w:author="Aleksander Hansen" w:date="2013-02-15T20:42:00Z">
        <w:r>
          <w:rPr>
            <w:noProof/>
          </w:rPr>
          <w:fldChar w:fldCharType="end"/>
        </w:r>
      </w:ins>
    </w:p>
    <w:p w14:paraId="4C0FE125" w14:textId="77777777" w:rsidR="003D168C" w:rsidRDefault="003D168C">
      <w:pPr>
        <w:pStyle w:val="TOC2"/>
        <w:tabs>
          <w:tab w:val="right" w:leader="dot" w:pos="9080"/>
        </w:tabs>
        <w:rPr>
          <w:ins w:id="1123" w:author="Aleksander Hansen" w:date="2013-02-15T20:42:00Z"/>
          <w:b/>
          <w:noProof/>
          <w:sz w:val="24"/>
          <w:szCs w:val="24"/>
          <w:lang w:eastAsia="ja-JP"/>
        </w:rPr>
      </w:pPr>
      <w:ins w:id="1124" w:author="Aleksander Hansen" w:date="2013-02-15T20:42:00Z">
        <w:r>
          <w:rPr>
            <w:noProof/>
          </w:rPr>
          <w:t>Describe, and differentiate between credit default risk and credit-spread risk</w:t>
        </w:r>
        <w:r>
          <w:rPr>
            <w:noProof/>
          </w:rPr>
          <w:tab/>
        </w:r>
        <w:r>
          <w:rPr>
            <w:noProof/>
          </w:rPr>
          <w:fldChar w:fldCharType="begin"/>
        </w:r>
        <w:r>
          <w:rPr>
            <w:noProof/>
          </w:rPr>
          <w:instrText xml:space="preserve"> PAGEREF _Toc222580836 \h </w:instrText>
        </w:r>
      </w:ins>
      <w:r>
        <w:rPr>
          <w:noProof/>
        </w:rPr>
      </w:r>
      <w:r>
        <w:rPr>
          <w:noProof/>
        </w:rPr>
        <w:fldChar w:fldCharType="separate"/>
      </w:r>
      <w:ins w:id="1125" w:author="Aleksander Hansen" w:date="2013-02-15T21:18:00Z">
        <w:r w:rsidR="00DE5CF7">
          <w:rPr>
            <w:noProof/>
          </w:rPr>
          <w:t>172</w:t>
        </w:r>
      </w:ins>
      <w:ins w:id="1126" w:author="Aleksander Hansen" w:date="2013-02-15T20:42:00Z">
        <w:r>
          <w:rPr>
            <w:noProof/>
          </w:rPr>
          <w:fldChar w:fldCharType="end"/>
        </w:r>
      </w:ins>
    </w:p>
    <w:p w14:paraId="183D3251" w14:textId="77777777" w:rsidR="003D168C" w:rsidRDefault="003D168C">
      <w:pPr>
        <w:pStyle w:val="TOC3"/>
        <w:tabs>
          <w:tab w:val="right" w:leader="dot" w:pos="9080"/>
        </w:tabs>
        <w:rPr>
          <w:ins w:id="1127" w:author="Aleksander Hansen" w:date="2013-02-15T20:42:00Z"/>
          <w:noProof/>
          <w:sz w:val="24"/>
          <w:szCs w:val="24"/>
          <w:lang w:eastAsia="ja-JP"/>
        </w:rPr>
      </w:pPr>
      <w:ins w:id="1128" w:author="Aleksander Hansen" w:date="2013-02-15T20:42:00Z">
        <w:r>
          <w:rPr>
            <w:noProof/>
          </w:rPr>
          <w:t>Credit default risk</w:t>
        </w:r>
        <w:r>
          <w:rPr>
            <w:noProof/>
          </w:rPr>
          <w:tab/>
        </w:r>
        <w:r>
          <w:rPr>
            <w:noProof/>
          </w:rPr>
          <w:fldChar w:fldCharType="begin"/>
        </w:r>
        <w:r>
          <w:rPr>
            <w:noProof/>
          </w:rPr>
          <w:instrText xml:space="preserve"> PAGEREF _Toc222580837 \h </w:instrText>
        </w:r>
      </w:ins>
      <w:r>
        <w:rPr>
          <w:noProof/>
        </w:rPr>
      </w:r>
      <w:r>
        <w:rPr>
          <w:noProof/>
        </w:rPr>
        <w:fldChar w:fldCharType="separate"/>
      </w:r>
      <w:ins w:id="1129" w:author="Aleksander Hansen" w:date="2013-02-15T21:18:00Z">
        <w:r w:rsidR="00DE5CF7">
          <w:rPr>
            <w:noProof/>
          </w:rPr>
          <w:t>173</w:t>
        </w:r>
      </w:ins>
      <w:ins w:id="1130" w:author="Aleksander Hansen" w:date="2013-02-15T20:42:00Z">
        <w:r>
          <w:rPr>
            <w:noProof/>
          </w:rPr>
          <w:fldChar w:fldCharType="end"/>
        </w:r>
      </w:ins>
    </w:p>
    <w:p w14:paraId="7EC01A26" w14:textId="77777777" w:rsidR="003D168C" w:rsidRDefault="003D168C">
      <w:pPr>
        <w:pStyle w:val="TOC3"/>
        <w:tabs>
          <w:tab w:val="right" w:leader="dot" w:pos="9080"/>
        </w:tabs>
        <w:rPr>
          <w:ins w:id="1131" w:author="Aleksander Hansen" w:date="2013-02-15T20:42:00Z"/>
          <w:noProof/>
          <w:sz w:val="24"/>
          <w:szCs w:val="24"/>
          <w:lang w:eastAsia="ja-JP"/>
        </w:rPr>
      </w:pPr>
      <w:ins w:id="1132" w:author="Aleksander Hansen" w:date="2013-02-15T20:42:00Z">
        <w:r>
          <w:rPr>
            <w:noProof/>
          </w:rPr>
          <w:t>Credit-spread risk</w:t>
        </w:r>
        <w:r>
          <w:rPr>
            <w:noProof/>
          </w:rPr>
          <w:tab/>
        </w:r>
        <w:r>
          <w:rPr>
            <w:noProof/>
          </w:rPr>
          <w:fldChar w:fldCharType="begin"/>
        </w:r>
        <w:r>
          <w:rPr>
            <w:noProof/>
          </w:rPr>
          <w:instrText xml:space="preserve"> PAGEREF _Toc222580838 \h </w:instrText>
        </w:r>
      </w:ins>
      <w:r>
        <w:rPr>
          <w:noProof/>
        </w:rPr>
      </w:r>
      <w:r>
        <w:rPr>
          <w:noProof/>
        </w:rPr>
        <w:fldChar w:fldCharType="separate"/>
      </w:r>
      <w:ins w:id="1133" w:author="Aleksander Hansen" w:date="2013-02-15T21:18:00Z">
        <w:r w:rsidR="00DE5CF7">
          <w:rPr>
            <w:noProof/>
          </w:rPr>
          <w:t>173</w:t>
        </w:r>
      </w:ins>
      <w:ins w:id="1134" w:author="Aleksander Hansen" w:date="2013-02-15T20:42:00Z">
        <w:r>
          <w:rPr>
            <w:noProof/>
          </w:rPr>
          <w:fldChar w:fldCharType="end"/>
        </w:r>
      </w:ins>
    </w:p>
    <w:p w14:paraId="2AB82402" w14:textId="77777777" w:rsidR="003D168C" w:rsidRDefault="003D168C">
      <w:pPr>
        <w:pStyle w:val="TOC3"/>
        <w:tabs>
          <w:tab w:val="right" w:leader="dot" w:pos="9080"/>
        </w:tabs>
        <w:rPr>
          <w:ins w:id="1135" w:author="Aleksander Hansen" w:date="2013-02-15T20:42:00Z"/>
          <w:noProof/>
          <w:sz w:val="24"/>
          <w:szCs w:val="24"/>
          <w:lang w:eastAsia="ja-JP"/>
        </w:rPr>
      </w:pPr>
      <w:ins w:id="1136" w:author="Aleksander Hansen" w:date="2013-02-15T20:42:00Z">
        <w:r>
          <w:rPr>
            <w:noProof/>
          </w:rPr>
          <w:t>What explains the difference?</w:t>
        </w:r>
        <w:r>
          <w:rPr>
            <w:noProof/>
          </w:rPr>
          <w:tab/>
        </w:r>
        <w:r>
          <w:rPr>
            <w:noProof/>
          </w:rPr>
          <w:fldChar w:fldCharType="begin"/>
        </w:r>
        <w:r>
          <w:rPr>
            <w:noProof/>
          </w:rPr>
          <w:instrText xml:space="preserve"> PAGEREF _Toc222580839 \h </w:instrText>
        </w:r>
      </w:ins>
      <w:r>
        <w:rPr>
          <w:noProof/>
        </w:rPr>
      </w:r>
      <w:r>
        <w:rPr>
          <w:noProof/>
        </w:rPr>
        <w:fldChar w:fldCharType="separate"/>
      </w:r>
      <w:ins w:id="1137" w:author="Aleksander Hansen" w:date="2013-02-15T21:18:00Z">
        <w:r w:rsidR="00DE5CF7">
          <w:rPr>
            <w:noProof/>
          </w:rPr>
          <w:t>173</w:t>
        </w:r>
      </w:ins>
      <w:ins w:id="1138" w:author="Aleksander Hansen" w:date="2013-02-15T20:42:00Z">
        <w:r>
          <w:rPr>
            <w:noProof/>
          </w:rPr>
          <w:fldChar w:fldCharType="end"/>
        </w:r>
      </w:ins>
    </w:p>
    <w:p w14:paraId="754A3278" w14:textId="77777777" w:rsidR="003D168C" w:rsidRDefault="003D168C">
      <w:pPr>
        <w:pStyle w:val="TOC2"/>
        <w:tabs>
          <w:tab w:val="right" w:leader="dot" w:pos="9080"/>
        </w:tabs>
        <w:rPr>
          <w:ins w:id="1139" w:author="Aleksander Hansen" w:date="2013-02-15T20:42:00Z"/>
          <w:b/>
          <w:noProof/>
          <w:sz w:val="24"/>
          <w:szCs w:val="24"/>
          <w:lang w:eastAsia="ja-JP"/>
        </w:rPr>
      </w:pPr>
      <w:ins w:id="1140" w:author="Aleksander Hansen" w:date="2013-02-15T20:42:00Z">
        <w:r>
          <w:rPr>
            <w:noProof/>
          </w:rPr>
          <w:t>Describe event risk and what may cause it in corporate bonds</w:t>
        </w:r>
        <w:r>
          <w:rPr>
            <w:noProof/>
          </w:rPr>
          <w:tab/>
        </w:r>
        <w:r>
          <w:rPr>
            <w:noProof/>
          </w:rPr>
          <w:fldChar w:fldCharType="begin"/>
        </w:r>
        <w:r>
          <w:rPr>
            <w:noProof/>
          </w:rPr>
          <w:instrText xml:space="preserve"> PAGEREF _Toc222580840 \h </w:instrText>
        </w:r>
      </w:ins>
      <w:r>
        <w:rPr>
          <w:noProof/>
        </w:rPr>
      </w:r>
      <w:r>
        <w:rPr>
          <w:noProof/>
        </w:rPr>
        <w:fldChar w:fldCharType="separate"/>
      </w:r>
      <w:ins w:id="1141" w:author="Aleksander Hansen" w:date="2013-02-15T21:18:00Z">
        <w:r w:rsidR="00DE5CF7">
          <w:rPr>
            <w:noProof/>
          </w:rPr>
          <w:t>173</w:t>
        </w:r>
      </w:ins>
      <w:ins w:id="1142" w:author="Aleksander Hansen" w:date="2013-02-15T20:42:00Z">
        <w:r>
          <w:rPr>
            <w:noProof/>
          </w:rPr>
          <w:fldChar w:fldCharType="end"/>
        </w:r>
      </w:ins>
    </w:p>
    <w:p w14:paraId="3A7F2C51" w14:textId="77777777" w:rsidR="003D168C" w:rsidRDefault="003D168C">
      <w:pPr>
        <w:pStyle w:val="TOC2"/>
        <w:tabs>
          <w:tab w:val="right" w:leader="dot" w:pos="9080"/>
        </w:tabs>
        <w:rPr>
          <w:ins w:id="1143" w:author="Aleksander Hansen" w:date="2013-02-15T20:42:00Z"/>
          <w:b/>
          <w:noProof/>
          <w:sz w:val="24"/>
          <w:szCs w:val="24"/>
          <w:lang w:eastAsia="ja-JP"/>
        </w:rPr>
      </w:pPr>
      <w:ins w:id="1144" w:author="Aleksander Hansen" w:date="2013-02-15T20:42:00Z">
        <w:r>
          <w:rPr>
            <w:noProof/>
          </w:rPr>
          <w:t>Define high</w:t>
        </w:r>
        <w:r w:rsidRPr="00413E24">
          <w:rPr>
            <w:rFonts w:cs="Monaco" w:hint="eastAsia"/>
            <w:noProof/>
          </w:rPr>
          <w:t>‐</w:t>
        </w:r>
        <w:r>
          <w:rPr>
            <w:noProof/>
          </w:rPr>
          <w:t>yield bonds; describe types of high</w:t>
        </w:r>
        <w:r w:rsidRPr="00413E24">
          <w:rPr>
            <w:rFonts w:cs="Monaco" w:hint="eastAsia"/>
            <w:noProof/>
          </w:rPr>
          <w:t>‐</w:t>
        </w:r>
        <w:r>
          <w:rPr>
            <w:noProof/>
          </w:rPr>
          <w:t>yield bond issuers, and some of the payment features peculiar to high yield bonds</w:t>
        </w:r>
        <w:r>
          <w:rPr>
            <w:noProof/>
          </w:rPr>
          <w:tab/>
        </w:r>
        <w:r>
          <w:rPr>
            <w:noProof/>
          </w:rPr>
          <w:fldChar w:fldCharType="begin"/>
        </w:r>
        <w:r>
          <w:rPr>
            <w:noProof/>
          </w:rPr>
          <w:instrText xml:space="preserve"> PAGEREF _Toc222580841 \h </w:instrText>
        </w:r>
      </w:ins>
      <w:r>
        <w:rPr>
          <w:noProof/>
        </w:rPr>
      </w:r>
      <w:r>
        <w:rPr>
          <w:noProof/>
        </w:rPr>
        <w:fldChar w:fldCharType="separate"/>
      </w:r>
      <w:ins w:id="1145" w:author="Aleksander Hansen" w:date="2013-02-15T21:18:00Z">
        <w:r w:rsidR="00DE5CF7">
          <w:rPr>
            <w:noProof/>
          </w:rPr>
          <w:t>173</w:t>
        </w:r>
      </w:ins>
      <w:ins w:id="1146" w:author="Aleksander Hansen" w:date="2013-02-15T20:42:00Z">
        <w:r>
          <w:rPr>
            <w:noProof/>
          </w:rPr>
          <w:fldChar w:fldCharType="end"/>
        </w:r>
      </w:ins>
    </w:p>
    <w:p w14:paraId="3BD3E9AE" w14:textId="77777777" w:rsidR="003D168C" w:rsidRDefault="003D168C">
      <w:pPr>
        <w:pStyle w:val="TOC3"/>
        <w:tabs>
          <w:tab w:val="right" w:leader="dot" w:pos="9080"/>
        </w:tabs>
        <w:rPr>
          <w:ins w:id="1147" w:author="Aleksander Hansen" w:date="2013-02-15T20:42:00Z"/>
          <w:noProof/>
          <w:sz w:val="24"/>
          <w:szCs w:val="24"/>
          <w:lang w:eastAsia="ja-JP"/>
        </w:rPr>
      </w:pPr>
      <w:ins w:id="1148" w:author="Aleksander Hansen" w:date="2013-02-15T20:42:00Z">
        <w:r>
          <w:rPr>
            <w:noProof/>
          </w:rPr>
          <w:t>Types of high-yield bond issuers</w:t>
        </w:r>
        <w:r>
          <w:rPr>
            <w:noProof/>
          </w:rPr>
          <w:tab/>
        </w:r>
        <w:r>
          <w:rPr>
            <w:noProof/>
          </w:rPr>
          <w:fldChar w:fldCharType="begin"/>
        </w:r>
        <w:r>
          <w:rPr>
            <w:noProof/>
          </w:rPr>
          <w:instrText xml:space="preserve"> PAGEREF _Toc222580842 \h </w:instrText>
        </w:r>
      </w:ins>
      <w:r>
        <w:rPr>
          <w:noProof/>
        </w:rPr>
      </w:r>
      <w:r>
        <w:rPr>
          <w:noProof/>
        </w:rPr>
        <w:fldChar w:fldCharType="separate"/>
      </w:r>
      <w:ins w:id="1149" w:author="Aleksander Hansen" w:date="2013-02-15T21:18:00Z">
        <w:r w:rsidR="00DE5CF7">
          <w:rPr>
            <w:noProof/>
          </w:rPr>
          <w:t>173</w:t>
        </w:r>
      </w:ins>
      <w:ins w:id="1150" w:author="Aleksander Hansen" w:date="2013-02-15T20:42:00Z">
        <w:r>
          <w:rPr>
            <w:noProof/>
          </w:rPr>
          <w:fldChar w:fldCharType="end"/>
        </w:r>
      </w:ins>
    </w:p>
    <w:p w14:paraId="4BB89246" w14:textId="77777777" w:rsidR="003D168C" w:rsidRDefault="003D168C">
      <w:pPr>
        <w:pStyle w:val="TOC3"/>
        <w:tabs>
          <w:tab w:val="right" w:leader="dot" w:pos="9080"/>
        </w:tabs>
        <w:rPr>
          <w:ins w:id="1151" w:author="Aleksander Hansen" w:date="2013-02-15T20:42:00Z"/>
          <w:noProof/>
          <w:sz w:val="24"/>
          <w:szCs w:val="24"/>
          <w:lang w:eastAsia="ja-JP"/>
        </w:rPr>
      </w:pPr>
      <w:ins w:id="1152" w:author="Aleksander Hansen" w:date="2013-02-15T20:42:00Z">
        <w:r>
          <w:rPr>
            <w:noProof/>
          </w:rPr>
          <w:t>Payment features peculiar to high-yield bonds (deferred-coupon structures)</w:t>
        </w:r>
        <w:r>
          <w:rPr>
            <w:noProof/>
          </w:rPr>
          <w:tab/>
        </w:r>
        <w:r>
          <w:rPr>
            <w:noProof/>
          </w:rPr>
          <w:fldChar w:fldCharType="begin"/>
        </w:r>
        <w:r>
          <w:rPr>
            <w:noProof/>
          </w:rPr>
          <w:instrText xml:space="preserve"> PAGEREF _Toc222580843 \h </w:instrText>
        </w:r>
      </w:ins>
      <w:r>
        <w:rPr>
          <w:noProof/>
        </w:rPr>
      </w:r>
      <w:r>
        <w:rPr>
          <w:noProof/>
        </w:rPr>
        <w:fldChar w:fldCharType="separate"/>
      </w:r>
      <w:ins w:id="1153" w:author="Aleksander Hansen" w:date="2013-02-15T21:18:00Z">
        <w:r w:rsidR="00DE5CF7">
          <w:rPr>
            <w:noProof/>
          </w:rPr>
          <w:t>173</w:t>
        </w:r>
      </w:ins>
      <w:ins w:id="1154" w:author="Aleksander Hansen" w:date="2013-02-15T20:42:00Z">
        <w:r>
          <w:rPr>
            <w:noProof/>
          </w:rPr>
          <w:fldChar w:fldCharType="end"/>
        </w:r>
      </w:ins>
    </w:p>
    <w:p w14:paraId="02D06E03" w14:textId="77777777" w:rsidR="003D168C" w:rsidRDefault="003D168C">
      <w:pPr>
        <w:pStyle w:val="TOC2"/>
        <w:tabs>
          <w:tab w:val="right" w:leader="dot" w:pos="9080"/>
        </w:tabs>
        <w:rPr>
          <w:ins w:id="1155" w:author="Aleksander Hansen" w:date="2013-02-15T20:42:00Z"/>
          <w:b/>
          <w:noProof/>
          <w:sz w:val="24"/>
          <w:szCs w:val="24"/>
          <w:lang w:eastAsia="ja-JP"/>
        </w:rPr>
      </w:pPr>
      <w:ins w:id="1156" w:author="Aleksander Hansen" w:date="2013-02-15T20:42:00Z">
        <w:r>
          <w:rPr>
            <w:noProof/>
          </w:rPr>
          <w:t>Define and differentiate between an issuer default rate and a dollar default rate</w:t>
        </w:r>
        <w:r>
          <w:rPr>
            <w:noProof/>
          </w:rPr>
          <w:tab/>
        </w:r>
        <w:r>
          <w:rPr>
            <w:noProof/>
          </w:rPr>
          <w:fldChar w:fldCharType="begin"/>
        </w:r>
        <w:r>
          <w:rPr>
            <w:noProof/>
          </w:rPr>
          <w:instrText xml:space="preserve"> PAGEREF _Toc222580844 \h </w:instrText>
        </w:r>
      </w:ins>
      <w:r>
        <w:rPr>
          <w:noProof/>
        </w:rPr>
      </w:r>
      <w:r>
        <w:rPr>
          <w:noProof/>
        </w:rPr>
        <w:fldChar w:fldCharType="separate"/>
      </w:r>
      <w:ins w:id="1157" w:author="Aleksander Hansen" w:date="2013-02-15T21:18:00Z">
        <w:r w:rsidR="00DE5CF7">
          <w:rPr>
            <w:noProof/>
          </w:rPr>
          <w:t>174</w:t>
        </w:r>
      </w:ins>
      <w:ins w:id="1158" w:author="Aleksander Hansen" w:date="2013-02-15T20:42:00Z">
        <w:r>
          <w:rPr>
            <w:noProof/>
          </w:rPr>
          <w:fldChar w:fldCharType="end"/>
        </w:r>
      </w:ins>
    </w:p>
    <w:p w14:paraId="11190FC2" w14:textId="77777777" w:rsidR="003D168C" w:rsidRDefault="003D168C">
      <w:pPr>
        <w:pStyle w:val="TOC3"/>
        <w:tabs>
          <w:tab w:val="right" w:leader="dot" w:pos="9080"/>
        </w:tabs>
        <w:rPr>
          <w:ins w:id="1159" w:author="Aleksander Hansen" w:date="2013-02-15T20:42:00Z"/>
          <w:noProof/>
          <w:sz w:val="24"/>
          <w:szCs w:val="24"/>
          <w:lang w:eastAsia="ja-JP"/>
        </w:rPr>
      </w:pPr>
      <w:ins w:id="1160" w:author="Aleksander Hansen" w:date="2013-02-15T20:42:00Z">
        <w:r>
          <w:rPr>
            <w:noProof/>
          </w:rPr>
          <w:t>Issuer default rate</w:t>
        </w:r>
        <w:r>
          <w:rPr>
            <w:noProof/>
          </w:rPr>
          <w:tab/>
        </w:r>
        <w:r>
          <w:rPr>
            <w:noProof/>
          </w:rPr>
          <w:fldChar w:fldCharType="begin"/>
        </w:r>
        <w:r>
          <w:rPr>
            <w:noProof/>
          </w:rPr>
          <w:instrText xml:space="preserve"> PAGEREF _Toc222580845 \h </w:instrText>
        </w:r>
      </w:ins>
      <w:r>
        <w:rPr>
          <w:noProof/>
        </w:rPr>
      </w:r>
      <w:r>
        <w:rPr>
          <w:noProof/>
        </w:rPr>
        <w:fldChar w:fldCharType="separate"/>
      </w:r>
      <w:ins w:id="1161" w:author="Aleksander Hansen" w:date="2013-02-15T21:18:00Z">
        <w:r w:rsidR="00DE5CF7">
          <w:rPr>
            <w:noProof/>
          </w:rPr>
          <w:t>174</w:t>
        </w:r>
      </w:ins>
      <w:ins w:id="1162" w:author="Aleksander Hansen" w:date="2013-02-15T20:42:00Z">
        <w:r>
          <w:rPr>
            <w:noProof/>
          </w:rPr>
          <w:fldChar w:fldCharType="end"/>
        </w:r>
      </w:ins>
    </w:p>
    <w:p w14:paraId="097E2E78" w14:textId="77777777" w:rsidR="003D168C" w:rsidRDefault="003D168C">
      <w:pPr>
        <w:pStyle w:val="TOC3"/>
        <w:tabs>
          <w:tab w:val="right" w:leader="dot" w:pos="9080"/>
        </w:tabs>
        <w:rPr>
          <w:ins w:id="1163" w:author="Aleksander Hansen" w:date="2013-02-15T20:42:00Z"/>
          <w:noProof/>
          <w:sz w:val="24"/>
          <w:szCs w:val="24"/>
          <w:lang w:eastAsia="ja-JP"/>
        </w:rPr>
      </w:pPr>
      <w:ins w:id="1164" w:author="Aleksander Hansen" w:date="2013-02-15T20:42:00Z">
        <w:r>
          <w:rPr>
            <w:noProof/>
          </w:rPr>
          <w:t>Dollar default rate</w:t>
        </w:r>
        <w:r>
          <w:rPr>
            <w:noProof/>
          </w:rPr>
          <w:tab/>
        </w:r>
        <w:r>
          <w:rPr>
            <w:noProof/>
          </w:rPr>
          <w:fldChar w:fldCharType="begin"/>
        </w:r>
        <w:r>
          <w:rPr>
            <w:noProof/>
          </w:rPr>
          <w:instrText xml:space="preserve"> PAGEREF _Toc222580846 \h </w:instrText>
        </w:r>
      </w:ins>
      <w:r>
        <w:rPr>
          <w:noProof/>
        </w:rPr>
      </w:r>
      <w:r>
        <w:rPr>
          <w:noProof/>
        </w:rPr>
        <w:fldChar w:fldCharType="separate"/>
      </w:r>
      <w:ins w:id="1165" w:author="Aleksander Hansen" w:date="2013-02-15T21:18:00Z">
        <w:r w:rsidR="00DE5CF7">
          <w:rPr>
            <w:noProof/>
          </w:rPr>
          <w:t>174</w:t>
        </w:r>
      </w:ins>
      <w:ins w:id="1166" w:author="Aleksander Hansen" w:date="2013-02-15T20:42:00Z">
        <w:r>
          <w:rPr>
            <w:noProof/>
          </w:rPr>
          <w:fldChar w:fldCharType="end"/>
        </w:r>
      </w:ins>
    </w:p>
    <w:p w14:paraId="48C9636C" w14:textId="77777777" w:rsidR="003D168C" w:rsidRDefault="003D168C">
      <w:pPr>
        <w:pStyle w:val="TOC2"/>
        <w:tabs>
          <w:tab w:val="right" w:leader="dot" w:pos="9080"/>
        </w:tabs>
        <w:rPr>
          <w:ins w:id="1167" w:author="Aleksander Hansen" w:date="2013-02-15T20:42:00Z"/>
          <w:b/>
          <w:noProof/>
          <w:sz w:val="24"/>
          <w:szCs w:val="24"/>
          <w:lang w:eastAsia="ja-JP"/>
        </w:rPr>
      </w:pPr>
      <w:ins w:id="1168" w:author="Aleksander Hansen" w:date="2013-02-15T20:42:00Z">
        <w:r>
          <w:rPr>
            <w:noProof/>
          </w:rPr>
          <w:t>Define recovery rates and describe the relationship between recovery rates and seniority</w:t>
        </w:r>
        <w:r>
          <w:rPr>
            <w:noProof/>
          </w:rPr>
          <w:tab/>
        </w:r>
        <w:r>
          <w:rPr>
            <w:noProof/>
          </w:rPr>
          <w:fldChar w:fldCharType="begin"/>
        </w:r>
        <w:r>
          <w:rPr>
            <w:noProof/>
          </w:rPr>
          <w:instrText xml:space="preserve"> PAGEREF _Toc222580847 \h </w:instrText>
        </w:r>
      </w:ins>
      <w:r>
        <w:rPr>
          <w:noProof/>
        </w:rPr>
      </w:r>
      <w:r>
        <w:rPr>
          <w:noProof/>
        </w:rPr>
        <w:fldChar w:fldCharType="separate"/>
      </w:r>
      <w:ins w:id="1169" w:author="Aleksander Hansen" w:date="2013-02-15T21:18:00Z">
        <w:r w:rsidR="00DE5CF7">
          <w:rPr>
            <w:noProof/>
          </w:rPr>
          <w:t>174</w:t>
        </w:r>
      </w:ins>
      <w:ins w:id="1170" w:author="Aleksander Hansen" w:date="2013-02-15T20:42:00Z">
        <w:r>
          <w:rPr>
            <w:noProof/>
          </w:rPr>
          <w:fldChar w:fldCharType="end"/>
        </w:r>
      </w:ins>
    </w:p>
    <w:p w14:paraId="70F7F80E" w14:textId="77777777" w:rsidR="003D168C" w:rsidRDefault="003D168C">
      <w:pPr>
        <w:pStyle w:val="TOC2"/>
        <w:tabs>
          <w:tab w:val="right" w:leader="dot" w:pos="9080"/>
        </w:tabs>
        <w:rPr>
          <w:ins w:id="1171" w:author="Aleksander Hansen" w:date="2013-02-15T20:42:00Z"/>
          <w:b/>
          <w:noProof/>
          <w:sz w:val="24"/>
          <w:szCs w:val="24"/>
          <w:lang w:eastAsia="ja-JP"/>
        </w:rPr>
      </w:pPr>
      <w:ins w:id="1172" w:author="Aleksander Hansen" w:date="2013-02-15T20:42:00Z">
        <w:r>
          <w:rPr>
            <w:noProof/>
          </w:rPr>
          <w:t>Chapter Summary</w:t>
        </w:r>
        <w:r>
          <w:rPr>
            <w:noProof/>
          </w:rPr>
          <w:tab/>
        </w:r>
        <w:r>
          <w:rPr>
            <w:noProof/>
          </w:rPr>
          <w:fldChar w:fldCharType="begin"/>
        </w:r>
        <w:r>
          <w:rPr>
            <w:noProof/>
          </w:rPr>
          <w:instrText xml:space="preserve"> PAGEREF _Toc222580848 \h </w:instrText>
        </w:r>
      </w:ins>
      <w:r>
        <w:rPr>
          <w:noProof/>
        </w:rPr>
      </w:r>
      <w:r>
        <w:rPr>
          <w:noProof/>
        </w:rPr>
        <w:fldChar w:fldCharType="separate"/>
      </w:r>
      <w:ins w:id="1173" w:author="Aleksander Hansen" w:date="2013-02-15T21:18:00Z">
        <w:r w:rsidR="00DE5CF7">
          <w:rPr>
            <w:noProof/>
          </w:rPr>
          <w:t>175</w:t>
        </w:r>
      </w:ins>
      <w:ins w:id="1174" w:author="Aleksander Hansen" w:date="2013-02-15T20:42:00Z">
        <w:r>
          <w:rPr>
            <w:noProof/>
          </w:rPr>
          <w:fldChar w:fldCharType="end"/>
        </w:r>
      </w:ins>
    </w:p>
    <w:p w14:paraId="73F41869" w14:textId="77777777" w:rsidR="003D168C" w:rsidRDefault="003D168C">
      <w:pPr>
        <w:pStyle w:val="TOC2"/>
        <w:tabs>
          <w:tab w:val="right" w:leader="dot" w:pos="9080"/>
        </w:tabs>
        <w:rPr>
          <w:ins w:id="1175" w:author="Aleksander Hansen" w:date="2013-02-15T20:42:00Z"/>
          <w:b/>
          <w:noProof/>
          <w:sz w:val="24"/>
          <w:szCs w:val="24"/>
          <w:lang w:eastAsia="ja-JP"/>
        </w:rPr>
      </w:pPr>
      <w:ins w:id="1176" w:author="Aleksander Hansen" w:date="2013-02-15T20:42:00Z">
        <w:r>
          <w:rPr>
            <w:noProof/>
          </w:rPr>
          <w:t>Questions &amp; Answers</w:t>
        </w:r>
        <w:r>
          <w:rPr>
            <w:noProof/>
          </w:rPr>
          <w:tab/>
        </w:r>
        <w:r>
          <w:rPr>
            <w:noProof/>
          </w:rPr>
          <w:fldChar w:fldCharType="begin"/>
        </w:r>
        <w:r>
          <w:rPr>
            <w:noProof/>
          </w:rPr>
          <w:instrText xml:space="preserve"> PAGEREF _Toc222580849 \h </w:instrText>
        </w:r>
      </w:ins>
      <w:r>
        <w:rPr>
          <w:noProof/>
        </w:rPr>
      </w:r>
      <w:r>
        <w:rPr>
          <w:noProof/>
        </w:rPr>
        <w:fldChar w:fldCharType="separate"/>
      </w:r>
      <w:ins w:id="1177" w:author="Aleksander Hansen" w:date="2013-02-15T21:18:00Z">
        <w:r w:rsidR="00DE5CF7">
          <w:rPr>
            <w:noProof/>
          </w:rPr>
          <w:t>176</w:t>
        </w:r>
      </w:ins>
      <w:ins w:id="1178" w:author="Aleksander Hansen" w:date="2013-02-15T20:42:00Z">
        <w:r>
          <w:rPr>
            <w:noProof/>
          </w:rPr>
          <w:fldChar w:fldCharType="end"/>
        </w:r>
      </w:ins>
    </w:p>
    <w:p w14:paraId="76596090" w14:textId="77777777" w:rsidR="003D168C" w:rsidRDefault="003D168C">
      <w:pPr>
        <w:pStyle w:val="TOC3"/>
        <w:tabs>
          <w:tab w:val="right" w:leader="dot" w:pos="9080"/>
        </w:tabs>
        <w:rPr>
          <w:ins w:id="1179" w:author="Aleksander Hansen" w:date="2013-02-15T20:42:00Z"/>
          <w:noProof/>
          <w:sz w:val="24"/>
          <w:szCs w:val="24"/>
          <w:lang w:eastAsia="ja-JP"/>
        </w:rPr>
      </w:pPr>
      <w:ins w:id="1180" w:author="Aleksander Hansen" w:date="2013-02-15T20:42:00Z">
        <w:r>
          <w:rPr>
            <w:noProof/>
          </w:rPr>
          <w:t>Questions</w:t>
        </w:r>
        <w:r>
          <w:rPr>
            <w:noProof/>
          </w:rPr>
          <w:tab/>
        </w:r>
        <w:r>
          <w:rPr>
            <w:noProof/>
          </w:rPr>
          <w:fldChar w:fldCharType="begin"/>
        </w:r>
        <w:r>
          <w:rPr>
            <w:noProof/>
          </w:rPr>
          <w:instrText xml:space="preserve"> PAGEREF _Toc222580850 \h </w:instrText>
        </w:r>
      </w:ins>
      <w:r>
        <w:rPr>
          <w:noProof/>
        </w:rPr>
      </w:r>
      <w:r>
        <w:rPr>
          <w:noProof/>
        </w:rPr>
        <w:fldChar w:fldCharType="separate"/>
      </w:r>
      <w:ins w:id="1181" w:author="Aleksander Hansen" w:date="2013-02-15T21:18:00Z">
        <w:r w:rsidR="00DE5CF7">
          <w:rPr>
            <w:noProof/>
          </w:rPr>
          <w:t>176</w:t>
        </w:r>
      </w:ins>
      <w:ins w:id="1182" w:author="Aleksander Hansen" w:date="2013-02-15T20:42:00Z">
        <w:r>
          <w:rPr>
            <w:noProof/>
          </w:rPr>
          <w:fldChar w:fldCharType="end"/>
        </w:r>
      </w:ins>
    </w:p>
    <w:p w14:paraId="5DDA6E38" w14:textId="77777777" w:rsidR="003D168C" w:rsidRDefault="003D168C">
      <w:pPr>
        <w:pStyle w:val="TOC3"/>
        <w:tabs>
          <w:tab w:val="right" w:leader="dot" w:pos="9080"/>
        </w:tabs>
        <w:rPr>
          <w:ins w:id="1183" w:author="Aleksander Hansen" w:date="2013-02-15T20:42:00Z"/>
          <w:noProof/>
          <w:sz w:val="24"/>
          <w:szCs w:val="24"/>
          <w:lang w:eastAsia="ja-JP"/>
        </w:rPr>
      </w:pPr>
      <w:ins w:id="1184" w:author="Aleksander Hansen" w:date="2013-02-15T20:42:00Z">
        <w:r>
          <w:rPr>
            <w:noProof/>
          </w:rPr>
          <w:t>Answers</w:t>
        </w:r>
        <w:r>
          <w:rPr>
            <w:noProof/>
          </w:rPr>
          <w:tab/>
        </w:r>
        <w:r>
          <w:rPr>
            <w:noProof/>
          </w:rPr>
          <w:fldChar w:fldCharType="begin"/>
        </w:r>
        <w:r>
          <w:rPr>
            <w:noProof/>
          </w:rPr>
          <w:instrText xml:space="preserve"> PAGEREF _Toc222580851 \h </w:instrText>
        </w:r>
      </w:ins>
      <w:r>
        <w:rPr>
          <w:noProof/>
        </w:rPr>
      </w:r>
      <w:r>
        <w:rPr>
          <w:noProof/>
        </w:rPr>
        <w:fldChar w:fldCharType="separate"/>
      </w:r>
      <w:ins w:id="1185" w:author="Aleksander Hansen" w:date="2013-02-15T21:18:00Z">
        <w:r w:rsidR="00DE5CF7">
          <w:rPr>
            <w:noProof/>
          </w:rPr>
          <w:t>177</w:t>
        </w:r>
      </w:ins>
      <w:ins w:id="1186" w:author="Aleksander Hansen" w:date="2013-02-15T20:42:00Z">
        <w:r>
          <w:rPr>
            <w:noProof/>
          </w:rPr>
          <w:fldChar w:fldCharType="end"/>
        </w:r>
      </w:ins>
    </w:p>
    <w:p w14:paraId="1FC34891" w14:textId="77777777" w:rsidR="003D168C" w:rsidRDefault="003D168C">
      <w:pPr>
        <w:pStyle w:val="TOC1"/>
        <w:tabs>
          <w:tab w:val="right" w:leader="dot" w:pos="9080"/>
        </w:tabs>
        <w:rPr>
          <w:ins w:id="1187" w:author="Aleksander Hansen" w:date="2013-02-15T20:42:00Z"/>
          <w:b w:val="0"/>
          <w:noProof/>
          <w:lang w:eastAsia="ja-JP"/>
        </w:rPr>
      </w:pPr>
      <w:ins w:id="1188" w:author="Aleksander Hansen" w:date="2013-02-15T20:42:00Z">
        <w:r w:rsidRPr="00413E24">
          <w:rPr>
            <w:rFonts w:ascii="Calibri" w:hAnsi="Calibri"/>
            <w:noProof/>
          </w:rPr>
          <w:t>Caouette, Chapter 6: The Rating Agencies</w:t>
        </w:r>
        <w:r>
          <w:rPr>
            <w:noProof/>
          </w:rPr>
          <w:tab/>
        </w:r>
        <w:r>
          <w:rPr>
            <w:noProof/>
          </w:rPr>
          <w:fldChar w:fldCharType="begin"/>
        </w:r>
        <w:r>
          <w:rPr>
            <w:noProof/>
          </w:rPr>
          <w:instrText xml:space="preserve"> PAGEREF _Toc222580852 \h </w:instrText>
        </w:r>
      </w:ins>
      <w:r>
        <w:rPr>
          <w:noProof/>
        </w:rPr>
      </w:r>
      <w:r>
        <w:rPr>
          <w:noProof/>
        </w:rPr>
        <w:fldChar w:fldCharType="separate"/>
      </w:r>
      <w:ins w:id="1189" w:author="Aleksander Hansen" w:date="2013-02-15T21:18:00Z">
        <w:r w:rsidR="00DE5CF7">
          <w:rPr>
            <w:noProof/>
          </w:rPr>
          <w:t>178</w:t>
        </w:r>
      </w:ins>
      <w:ins w:id="1190" w:author="Aleksander Hansen" w:date="2013-02-15T20:42:00Z">
        <w:r>
          <w:rPr>
            <w:noProof/>
          </w:rPr>
          <w:fldChar w:fldCharType="end"/>
        </w:r>
      </w:ins>
    </w:p>
    <w:p w14:paraId="21C39D92" w14:textId="77777777" w:rsidR="003D168C" w:rsidRDefault="003D168C">
      <w:pPr>
        <w:pStyle w:val="TOC2"/>
        <w:tabs>
          <w:tab w:val="right" w:leader="dot" w:pos="9080"/>
        </w:tabs>
        <w:rPr>
          <w:ins w:id="1191" w:author="Aleksander Hansen" w:date="2013-02-15T20:42:00Z"/>
          <w:b/>
          <w:noProof/>
          <w:sz w:val="24"/>
          <w:szCs w:val="24"/>
          <w:lang w:eastAsia="ja-JP"/>
        </w:rPr>
      </w:pPr>
      <w:ins w:id="1192" w:author="Aleksander Hansen" w:date="2013-02-15T20:42:00Z">
        <w:r>
          <w:rPr>
            <w:noProof/>
          </w:rPr>
          <w:t>Describe the role of rating agencies in the financial markets.</w:t>
        </w:r>
        <w:r>
          <w:rPr>
            <w:noProof/>
          </w:rPr>
          <w:tab/>
        </w:r>
        <w:r>
          <w:rPr>
            <w:noProof/>
          </w:rPr>
          <w:fldChar w:fldCharType="begin"/>
        </w:r>
        <w:r>
          <w:rPr>
            <w:noProof/>
          </w:rPr>
          <w:instrText xml:space="preserve"> PAGEREF _Toc222580853 \h </w:instrText>
        </w:r>
      </w:ins>
      <w:r>
        <w:rPr>
          <w:noProof/>
        </w:rPr>
      </w:r>
      <w:r>
        <w:rPr>
          <w:noProof/>
        </w:rPr>
        <w:fldChar w:fldCharType="separate"/>
      </w:r>
      <w:ins w:id="1193" w:author="Aleksander Hansen" w:date="2013-02-15T21:18:00Z">
        <w:r w:rsidR="00DE5CF7">
          <w:rPr>
            <w:noProof/>
          </w:rPr>
          <w:t>178</w:t>
        </w:r>
      </w:ins>
      <w:ins w:id="1194" w:author="Aleksander Hansen" w:date="2013-02-15T20:42:00Z">
        <w:r>
          <w:rPr>
            <w:noProof/>
          </w:rPr>
          <w:fldChar w:fldCharType="end"/>
        </w:r>
      </w:ins>
    </w:p>
    <w:p w14:paraId="6880BB09" w14:textId="77777777" w:rsidR="003D168C" w:rsidRDefault="003D168C">
      <w:pPr>
        <w:pStyle w:val="TOC2"/>
        <w:tabs>
          <w:tab w:val="right" w:leader="dot" w:pos="9080"/>
        </w:tabs>
        <w:rPr>
          <w:ins w:id="1195" w:author="Aleksander Hansen" w:date="2013-02-15T20:42:00Z"/>
          <w:b/>
          <w:noProof/>
          <w:sz w:val="24"/>
          <w:szCs w:val="24"/>
          <w:lang w:eastAsia="ja-JP"/>
        </w:rPr>
      </w:pPr>
      <w:ins w:id="1196" w:author="Aleksander Hansen" w:date="2013-02-15T20:42:00Z">
        <w:r>
          <w:rPr>
            <w:noProof/>
          </w:rPr>
          <w:t>Describe market and regulatory forces that have played a role in the growth of the rating agencies.</w:t>
        </w:r>
        <w:r>
          <w:rPr>
            <w:noProof/>
          </w:rPr>
          <w:tab/>
        </w:r>
        <w:r>
          <w:rPr>
            <w:noProof/>
          </w:rPr>
          <w:fldChar w:fldCharType="begin"/>
        </w:r>
        <w:r>
          <w:rPr>
            <w:noProof/>
          </w:rPr>
          <w:instrText xml:space="preserve"> PAGEREF _Toc222580854 \h </w:instrText>
        </w:r>
      </w:ins>
      <w:r>
        <w:rPr>
          <w:noProof/>
        </w:rPr>
      </w:r>
      <w:r>
        <w:rPr>
          <w:noProof/>
        </w:rPr>
        <w:fldChar w:fldCharType="separate"/>
      </w:r>
      <w:ins w:id="1197" w:author="Aleksander Hansen" w:date="2013-02-15T21:18:00Z">
        <w:r w:rsidR="00DE5CF7">
          <w:rPr>
            <w:noProof/>
          </w:rPr>
          <w:t>179</w:t>
        </w:r>
      </w:ins>
      <w:ins w:id="1198" w:author="Aleksander Hansen" w:date="2013-02-15T20:42:00Z">
        <w:r>
          <w:rPr>
            <w:noProof/>
          </w:rPr>
          <w:fldChar w:fldCharType="end"/>
        </w:r>
      </w:ins>
    </w:p>
    <w:p w14:paraId="2D942FAC" w14:textId="77777777" w:rsidR="003D168C" w:rsidRDefault="003D168C">
      <w:pPr>
        <w:pStyle w:val="TOC2"/>
        <w:tabs>
          <w:tab w:val="right" w:leader="dot" w:pos="9080"/>
        </w:tabs>
        <w:rPr>
          <w:ins w:id="1199" w:author="Aleksander Hansen" w:date="2013-02-15T20:42:00Z"/>
          <w:b/>
          <w:noProof/>
          <w:sz w:val="24"/>
          <w:szCs w:val="24"/>
          <w:lang w:eastAsia="ja-JP"/>
        </w:rPr>
      </w:pPr>
      <w:ins w:id="1200" w:author="Aleksander Hansen" w:date="2013-02-15T20:42:00Z">
        <w:r>
          <w:rPr>
            <w:noProof/>
          </w:rPr>
          <w:t>Describe what a rating scale is, what credit outlooks are, and the difference between solicited and unsolicited ratings.</w:t>
        </w:r>
        <w:r>
          <w:rPr>
            <w:noProof/>
          </w:rPr>
          <w:tab/>
        </w:r>
        <w:r>
          <w:rPr>
            <w:noProof/>
          </w:rPr>
          <w:fldChar w:fldCharType="begin"/>
        </w:r>
        <w:r>
          <w:rPr>
            <w:noProof/>
          </w:rPr>
          <w:instrText xml:space="preserve"> PAGEREF _Toc222580855 \h </w:instrText>
        </w:r>
      </w:ins>
      <w:r>
        <w:rPr>
          <w:noProof/>
        </w:rPr>
      </w:r>
      <w:r>
        <w:rPr>
          <w:noProof/>
        </w:rPr>
        <w:fldChar w:fldCharType="separate"/>
      </w:r>
      <w:ins w:id="1201" w:author="Aleksander Hansen" w:date="2013-02-15T21:18:00Z">
        <w:r w:rsidR="00DE5CF7">
          <w:rPr>
            <w:noProof/>
          </w:rPr>
          <w:t>180</w:t>
        </w:r>
      </w:ins>
      <w:ins w:id="1202" w:author="Aleksander Hansen" w:date="2013-02-15T20:42:00Z">
        <w:r>
          <w:rPr>
            <w:noProof/>
          </w:rPr>
          <w:fldChar w:fldCharType="end"/>
        </w:r>
      </w:ins>
    </w:p>
    <w:p w14:paraId="28F5A670" w14:textId="77777777" w:rsidR="003D168C" w:rsidRDefault="003D168C">
      <w:pPr>
        <w:pStyle w:val="TOC3"/>
        <w:tabs>
          <w:tab w:val="right" w:leader="dot" w:pos="9080"/>
        </w:tabs>
        <w:rPr>
          <w:ins w:id="1203" w:author="Aleksander Hansen" w:date="2013-02-15T20:42:00Z"/>
          <w:noProof/>
          <w:sz w:val="24"/>
          <w:szCs w:val="24"/>
          <w:lang w:eastAsia="ja-JP"/>
        </w:rPr>
      </w:pPr>
      <w:ins w:id="1204" w:author="Aleksander Hansen" w:date="2013-02-15T20:42:00Z">
        <w:r>
          <w:rPr>
            <w:noProof/>
          </w:rPr>
          <w:t>Describe what a rating scale is</w:t>
        </w:r>
        <w:r>
          <w:rPr>
            <w:noProof/>
          </w:rPr>
          <w:tab/>
        </w:r>
        <w:r>
          <w:rPr>
            <w:noProof/>
          </w:rPr>
          <w:fldChar w:fldCharType="begin"/>
        </w:r>
        <w:r>
          <w:rPr>
            <w:noProof/>
          </w:rPr>
          <w:instrText xml:space="preserve"> PAGEREF _Toc222580856 \h </w:instrText>
        </w:r>
      </w:ins>
      <w:r>
        <w:rPr>
          <w:noProof/>
        </w:rPr>
      </w:r>
      <w:r>
        <w:rPr>
          <w:noProof/>
        </w:rPr>
        <w:fldChar w:fldCharType="separate"/>
      </w:r>
      <w:ins w:id="1205" w:author="Aleksander Hansen" w:date="2013-02-15T21:18:00Z">
        <w:r w:rsidR="00DE5CF7">
          <w:rPr>
            <w:noProof/>
          </w:rPr>
          <w:t>180</w:t>
        </w:r>
      </w:ins>
      <w:ins w:id="1206" w:author="Aleksander Hansen" w:date="2013-02-15T20:42:00Z">
        <w:r>
          <w:rPr>
            <w:noProof/>
          </w:rPr>
          <w:fldChar w:fldCharType="end"/>
        </w:r>
      </w:ins>
    </w:p>
    <w:p w14:paraId="72FEDF11" w14:textId="77777777" w:rsidR="003D168C" w:rsidRDefault="003D168C">
      <w:pPr>
        <w:pStyle w:val="TOC3"/>
        <w:tabs>
          <w:tab w:val="right" w:leader="dot" w:pos="9080"/>
        </w:tabs>
        <w:rPr>
          <w:ins w:id="1207" w:author="Aleksander Hansen" w:date="2013-02-15T20:42:00Z"/>
          <w:noProof/>
          <w:sz w:val="24"/>
          <w:szCs w:val="24"/>
          <w:lang w:eastAsia="ja-JP"/>
        </w:rPr>
      </w:pPr>
      <w:ins w:id="1208" w:author="Aleksander Hansen" w:date="2013-02-15T20:42:00Z">
        <w:r>
          <w:rPr>
            <w:noProof/>
          </w:rPr>
          <w:t>Define credit outlooks</w:t>
        </w:r>
        <w:r>
          <w:rPr>
            <w:noProof/>
          </w:rPr>
          <w:tab/>
        </w:r>
        <w:r>
          <w:rPr>
            <w:noProof/>
          </w:rPr>
          <w:fldChar w:fldCharType="begin"/>
        </w:r>
        <w:r>
          <w:rPr>
            <w:noProof/>
          </w:rPr>
          <w:instrText xml:space="preserve"> PAGEREF _Toc222580857 \h </w:instrText>
        </w:r>
      </w:ins>
      <w:r>
        <w:rPr>
          <w:noProof/>
        </w:rPr>
      </w:r>
      <w:r>
        <w:rPr>
          <w:noProof/>
        </w:rPr>
        <w:fldChar w:fldCharType="separate"/>
      </w:r>
      <w:ins w:id="1209" w:author="Aleksander Hansen" w:date="2013-02-15T21:18:00Z">
        <w:r w:rsidR="00DE5CF7">
          <w:rPr>
            <w:noProof/>
          </w:rPr>
          <w:t>180</w:t>
        </w:r>
      </w:ins>
      <w:ins w:id="1210" w:author="Aleksander Hansen" w:date="2013-02-15T20:42:00Z">
        <w:r>
          <w:rPr>
            <w:noProof/>
          </w:rPr>
          <w:fldChar w:fldCharType="end"/>
        </w:r>
      </w:ins>
    </w:p>
    <w:p w14:paraId="36C07AD9" w14:textId="77777777" w:rsidR="003D168C" w:rsidRDefault="003D168C">
      <w:pPr>
        <w:pStyle w:val="TOC3"/>
        <w:tabs>
          <w:tab w:val="right" w:leader="dot" w:pos="9080"/>
        </w:tabs>
        <w:rPr>
          <w:ins w:id="1211" w:author="Aleksander Hansen" w:date="2013-02-15T20:42:00Z"/>
          <w:noProof/>
          <w:sz w:val="24"/>
          <w:szCs w:val="24"/>
          <w:lang w:eastAsia="ja-JP"/>
        </w:rPr>
      </w:pPr>
      <w:ins w:id="1212" w:author="Aleksander Hansen" w:date="2013-02-15T20:42:00Z">
        <w:r>
          <w:rPr>
            <w:noProof/>
          </w:rPr>
          <w:t>Solicited and unsolicited ratings</w:t>
        </w:r>
        <w:r>
          <w:rPr>
            <w:noProof/>
          </w:rPr>
          <w:tab/>
        </w:r>
        <w:r>
          <w:rPr>
            <w:noProof/>
          </w:rPr>
          <w:fldChar w:fldCharType="begin"/>
        </w:r>
        <w:r>
          <w:rPr>
            <w:noProof/>
          </w:rPr>
          <w:instrText xml:space="preserve"> PAGEREF _Toc222580858 \h </w:instrText>
        </w:r>
      </w:ins>
      <w:r>
        <w:rPr>
          <w:noProof/>
        </w:rPr>
      </w:r>
      <w:r>
        <w:rPr>
          <w:noProof/>
        </w:rPr>
        <w:fldChar w:fldCharType="separate"/>
      </w:r>
      <w:ins w:id="1213" w:author="Aleksander Hansen" w:date="2013-02-15T21:18:00Z">
        <w:r w:rsidR="00DE5CF7">
          <w:rPr>
            <w:noProof/>
          </w:rPr>
          <w:t>180</w:t>
        </w:r>
      </w:ins>
      <w:ins w:id="1214" w:author="Aleksander Hansen" w:date="2013-02-15T20:42:00Z">
        <w:r>
          <w:rPr>
            <w:noProof/>
          </w:rPr>
          <w:fldChar w:fldCharType="end"/>
        </w:r>
      </w:ins>
    </w:p>
    <w:p w14:paraId="1135B16C" w14:textId="77777777" w:rsidR="003D168C" w:rsidRDefault="003D168C">
      <w:pPr>
        <w:pStyle w:val="TOC2"/>
        <w:tabs>
          <w:tab w:val="right" w:leader="dot" w:pos="9080"/>
        </w:tabs>
        <w:rPr>
          <w:ins w:id="1215" w:author="Aleksander Hansen" w:date="2013-02-15T20:42:00Z"/>
          <w:b/>
          <w:noProof/>
          <w:sz w:val="24"/>
          <w:szCs w:val="24"/>
          <w:lang w:eastAsia="ja-JP"/>
        </w:rPr>
      </w:pPr>
      <w:ins w:id="1216" w:author="Aleksander Hansen" w:date="2013-02-15T20:42:00Z">
        <w:r>
          <w:rPr>
            <w:noProof/>
          </w:rPr>
          <w:t>Identify Standard and Poor’s and Moody’s rating scales and distinguish between investment and noninvestment grade ratings.</w:t>
        </w:r>
        <w:r>
          <w:rPr>
            <w:noProof/>
          </w:rPr>
          <w:tab/>
        </w:r>
        <w:r>
          <w:rPr>
            <w:noProof/>
          </w:rPr>
          <w:fldChar w:fldCharType="begin"/>
        </w:r>
        <w:r>
          <w:rPr>
            <w:noProof/>
          </w:rPr>
          <w:instrText xml:space="preserve"> PAGEREF _Toc222580859 \h </w:instrText>
        </w:r>
      </w:ins>
      <w:r>
        <w:rPr>
          <w:noProof/>
        </w:rPr>
      </w:r>
      <w:r>
        <w:rPr>
          <w:noProof/>
        </w:rPr>
        <w:fldChar w:fldCharType="separate"/>
      </w:r>
      <w:ins w:id="1217" w:author="Aleksander Hansen" w:date="2013-02-15T21:18:00Z">
        <w:r w:rsidR="00DE5CF7">
          <w:rPr>
            <w:noProof/>
          </w:rPr>
          <w:t>181</w:t>
        </w:r>
      </w:ins>
      <w:ins w:id="1218" w:author="Aleksander Hansen" w:date="2013-02-15T20:42:00Z">
        <w:r>
          <w:rPr>
            <w:noProof/>
          </w:rPr>
          <w:fldChar w:fldCharType="end"/>
        </w:r>
      </w:ins>
    </w:p>
    <w:p w14:paraId="53E446DD" w14:textId="77777777" w:rsidR="003D168C" w:rsidRDefault="003D168C">
      <w:pPr>
        <w:pStyle w:val="TOC2"/>
        <w:tabs>
          <w:tab w:val="right" w:leader="dot" w:pos="9080"/>
        </w:tabs>
        <w:rPr>
          <w:ins w:id="1219" w:author="Aleksander Hansen" w:date="2013-02-15T20:42:00Z"/>
          <w:b/>
          <w:noProof/>
          <w:sz w:val="24"/>
          <w:szCs w:val="24"/>
          <w:lang w:eastAsia="ja-JP"/>
        </w:rPr>
      </w:pPr>
      <w:ins w:id="1220" w:author="Aleksander Hansen" w:date="2013-02-15T20:42:00Z">
        <w:r>
          <w:rPr>
            <w:rFonts w:hint="eastAsia"/>
            <w:noProof/>
          </w:rPr>
          <w:t>Describe the difference between an issuer</w:t>
        </w:r>
        <w:r>
          <w:rPr>
            <w:rFonts w:hint="eastAsia"/>
            <w:noProof/>
          </w:rPr>
          <w:t>‐</w:t>
        </w:r>
        <w:r>
          <w:rPr>
            <w:rFonts w:hint="eastAsia"/>
            <w:noProof/>
          </w:rPr>
          <w:t>pay and a subscriber</w:t>
        </w:r>
        <w:r>
          <w:rPr>
            <w:rFonts w:hint="eastAsia"/>
            <w:noProof/>
          </w:rPr>
          <w:t>‐</w:t>
        </w:r>
        <w:r>
          <w:rPr>
            <w:rFonts w:hint="eastAsia"/>
            <w:noProof/>
          </w:rPr>
          <w:t>pay model and what concerns the issuer</w:t>
        </w:r>
        <w:r>
          <w:rPr>
            <w:rFonts w:hint="eastAsia"/>
            <w:noProof/>
          </w:rPr>
          <w:t>‐</w:t>
        </w:r>
        <w:r>
          <w:rPr>
            <w:rFonts w:hint="eastAsia"/>
            <w:noProof/>
          </w:rPr>
          <w:t>pay model engenders.</w:t>
        </w:r>
        <w:r>
          <w:rPr>
            <w:noProof/>
          </w:rPr>
          <w:tab/>
        </w:r>
        <w:r>
          <w:rPr>
            <w:noProof/>
          </w:rPr>
          <w:fldChar w:fldCharType="begin"/>
        </w:r>
        <w:r>
          <w:rPr>
            <w:noProof/>
          </w:rPr>
          <w:instrText xml:space="preserve"> PAGEREF _Toc222580860 \h </w:instrText>
        </w:r>
      </w:ins>
      <w:r>
        <w:rPr>
          <w:noProof/>
        </w:rPr>
      </w:r>
      <w:r>
        <w:rPr>
          <w:noProof/>
        </w:rPr>
        <w:fldChar w:fldCharType="separate"/>
      </w:r>
      <w:ins w:id="1221" w:author="Aleksander Hansen" w:date="2013-02-15T21:18:00Z">
        <w:r w:rsidR="00DE5CF7">
          <w:rPr>
            <w:noProof/>
          </w:rPr>
          <w:t>181</w:t>
        </w:r>
      </w:ins>
      <w:ins w:id="1222" w:author="Aleksander Hansen" w:date="2013-02-15T20:42:00Z">
        <w:r>
          <w:rPr>
            <w:noProof/>
          </w:rPr>
          <w:fldChar w:fldCharType="end"/>
        </w:r>
      </w:ins>
    </w:p>
    <w:p w14:paraId="777F62D3" w14:textId="77777777" w:rsidR="003D168C" w:rsidRDefault="003D168C">
      <w:pPr>
        <w:pStyle w:val="TOC2"/>
        <w:tabs>
          <w:tab w:val="right" w:leader="dot" w:pos="9080"/>
        </w:tabs>
        <w:rPr>
          <w:ins w:id="1223" w:author="Aleksander Hansen" w:date="2013-02-15T20:42:00Z"/>
          <w:b/>
          <w:noProof/>
          <w:sz w:val="24"/>
          <w:szCs w:val="24"/>
          <w:lang w:eastAsia="ja-JP"/>
        </w:rPr>
      </w:pPr>
      <w:ins w:id="1224" w:author="Aleksander Hansen" w:date="2013-02-15T20:42:00Z">
        <w:r>
          <w:rPr>
            <w:noProof/>
          </w:rPr>
          <w:t>Describe and contrast the process for rating industrial and sovereign debt and describe how the distributions of these ratings may differ.</w:t>
        </w:r>
        <w:r>
          <w:rPr>
            <w:noProof/>
          </w:rPr>
          <w:tab/>
        </w:r>
        <w:r>
          <w:rPr>
            <w:noProof/>
          </w:rPr>
          <w:fldChar w:fldCharType="begin"/>
        </w:r>
        <w:r>
          <w:rPr>
            <w:noProof/>
          </w:rPr>
          <w:instrText xml:space="preserve"> PAGEREF _Toc222580861 \h </w:instrText>
        </w:r>
      </w:ins>
      <w:r>
        <w:rPr>
          <w:noProof/>
        </w:rPr>
      </w:r>
      <w:r>
        <w:rPr>
          <w:noProof/>
        </w:rPr>
        <w:fldChar w:fldCharType="separate"/>
      </w:r>
      <w:ins w:id="1225" w:author="Aleksander Hansen" w:date="2013-02-15T21:18:00Z">
        <w:r w:rsidR="00DE5CF7">
          <w:rPr>
            <w:noProof/>
          </w:rPr>
          <w:t>181</w:t>
        </w:r>
      </w:ins>
      <w:ins w:id="1226" w:author="Aleksander Hansen" w:date="2013-02-15T20:42:00Z">
        <w:r>
          <w:rPr>
            <w:noProof/>
          </w:rPr>
          <w:fldChar w:fldCharType="end"/>
        </w:r>
      </w:ins>
    </w:p>
    <w:p w14:paraId="6CFF30FC" w14:textId="77777777" w:rsidR="003D168C" w:rsidRDefault="003D168C">
      <w:pPr>
        <w:pStyle w:val="TOC3"/>
        <w:tabs>
          <w:tab w:val="right" w:leader="dot" w:pos="9080"/>
        </w:tabs>
        <w:rPr>
          <w:ins w:id="1227" w:author="Aleksander Hansen" w:date="2013-02-15T20:42:00Z"/>
          <w:noProof/>
          <w:sz w:val="24"/>
          <w:szCs w:val="24"/>
          <w:lang w:eastAsia="ja-JP"/>
        </w:rPr>
      </w:pPr>
      <w:ins w:id="1228" w:author="Aleksander Hansen" w:date="2013-02-15T20:42:00Z">
        <w:r w:rsidRPr="00413E24">
          <w:rPr>
            <w:noProof/>
          </w:rPr>
          <w:t>Industrial ratings</w:t>
        </w:r>
        <w:r>
          <w:rPr>
            <w:noProof/>
          </w:rPr>
          <w:tab/>
        </w:r>
        <w:r>
          <w:rPr>
            <w:noProof/>
          </w:rPr>
          <w:fldChar w:fldCharType="begin"/>
        </w:r>
        <w:r>
          <w:rPr>
            <w:noProof/>
          </w:rPr>
          <w:instrText xml:space="preserve"> PAGEREF _Toc222580862 \h </w:instrText>
        </w:r>
      </w:ins>
      <w:r>
        <w:rPr>
          <w:noProof/>
        </w:rPr>
      </w:r>
      <w:r>
        <w:rPr>
          <w:noProof/>
        </w:rPr>
        <w:fldChar w:fldCharType="separate"/>
      </w:r>
      <w:ins w:id="1229" w:author="Aleksander Hansen" w:date="2013-02-15T21:18:00Z">
        <w:r w:rsidR="00DE5CF7">
          <w:rPr>
            <w:noProof/>
          </w:rPr>
          <w:t>181</w:t>
        </w:r>
      </w:ins>
      <w:ins w:id="1230" w:author="Aleksander Hansen" w:date="2013-02-15T20:42:00Z">
        <w:r>
          <w:rPr>
            <w:noProof/>
          </w:rPr>
          <w:fldChar w:fldCharType="end"/>
        </w:r>
      </w:ins>
    </w:p>
    <w:p w14:paraId="150728F6" w14:textId="77777777" w:rsidR="003D168C" w:rsidRDefault="003D168C">
      <w:pPr>
        <w:pStyle w:val="TOC3"/>
        <w:tabs>
          <w:tab w:val="right" w:leader="dot" w:pos="9080"/>
        </w:tabs>
        <w:rPr>
          <w:ins w:id="1231" w:author="Aleksander Hansen" w:date="2013-02-15T20:42:00Z"/>
          <w:noProof/>
          <w:sz w:val="24"/>
          <w:szCs w:val="24"/>
          <w:lang w:eastAsia="ja-JP"/>
        </w:rPr>
      </w:pPr>
      <w:ins w:id="1232" w:author="Aleksander Hansen" w:date="2013-02-15T20:42:00Z">
        <w:r w:rsidRPr="00413E24">
          <w:rPr>
            <w:noProof/>
          </w:rPr>
          <w:t>Sovereign Debt</w:t>
        </w:r>
        <w:r>
          <w:rPr>
            <w:noProof/>
          </w:rPr>
          <w:t>:</w:t>
        </w:r>
        <w:r>
          <w:rPr>
            <w:noProof/>
          </w:rPr>
          <w:tab/>
        </w:r>
        <w:r>
          <w:rPr>
            <w:noProof/>
          </w:rPr>
          <w:fldChar w:fldCharType="begin"/>
        </w:r>
        <w:r>
          <w:rPr>
            <w:noProof/>
          </w:rPr>
          <w:instrText xml:space="preserve"> PAGEREF _Toc222580863 \h </w:instrText>
        </w:r>
      </w:ins>
      <w:r>
        <w:rPr>
          <w:noProof/>
        </w:rPr>
      </w:r>
      <w:r>
        <w:rPr>
          <w:noProof/>
        </w:rPr>
        <w:fldChar w:fldCharType="separate"/>
      </w:r>
      <w:ins w:id="1233" w:author="Aleksander Hansen" w:date="2013-02-15T21:18:00Z">
        <w:r w:rsidR="00DE5CF7">
          <w:rPr>
            <w:noProof/>
          </w:rPr>
          <w:t>182</w:t>
        </w:r>
      </w:ins>
      <w:ins w:id="1234" w:author="Aleksander Hansen" w:date="2013-02-15T20:42:00Z">
        <w:r>
          <w:rPr>
            <w:noProof/>
          </w:rPr>
          <w:fldChar w:fldCharType="end"/>
        </w:r>
      </w:ins>
    </w:p>
    <w:p w14:paraId="4EBB311E" w14:textId="77777777" w:rsidR="003D168C" w:rsidRDefault="003D168C">
      <w:pPr>
        <w:pStyle w:val="TOC2"/>
        <w:tabs>
          <w:tab w:val="right" w:leader="dot" w:pos="9080"/>
        </w:tabs>
        <w:rPr>
          <w:ins w:id="1235" w:author="Aleksander Hansen" w:date="2013-02-15T20:42:00Z"/>
          <w:b/>
          <w:noProof/>
          <w:sz w:val="24"/>
          <w:szCs w:val="24"/>
          <w:lang w:eastAsia="ja-JP"/>
        </w:rPr>
      </w:pPr>
      <w:ins w:id="1236" w:author="Aleksander Hansen" w:date="2013-02-15T20:42:00Z">
        <w:r>
          <w:rPr>
            <w:noProof/>
          </w:rPr>
          <w:t>Discuss the ratings performance for corporate bonds</w:t>
        </w:r>
        <w:r>
          <w:rPr>
            <w:noProof/>
          </w:rPr>
          <w:tab/>
        </w:r>
        <w:r>
          <w:rPr>
            <w:noProof/>
          </w:rPr>
          <w:fldChar w:fldCharType="begin"/>
        </w:r>
        <w:r>
          <w:rPr>
            <w:noProof/>
          </w:rPr>
          <w:instrText xml:space="preserve"> PAGEREF _Toc222580864 \h </w:instrText>
        </w:r>
      </w:ins>
      <w:r>
        <w:rPr>
          <w:noProof/>
        </w:rPr>
      </w:r>
      <w:r>
        <w:rPr>
          <w:noProof/>
        </w:rPr>
        <w:fldChar w:fldCharType="separate"/>
      </w:r>
      <w:ins w:id="1237" w:author="Aleksander Hansen" w:date="2013-02-15T21:18:00Z">
        <w:r w:rsidR="00DE5CF7">
          <w:rPr>
            <w:noProof/>
          </w:rPr>
          <w:t>182</w:t>
        </w:r>
      </w:ins>
      <w:ins w:id="1238" w:author="Aleksander Hansen" w:date="2013-02-15T20:42:00Z">
        <w:r>
          <w:rPr>
            <w:noProof/>
          </w:rPr>
          <w:fldChar w:fldCharType="end"/>
        </w:r>
      </w:ins>
    </w:p>
    <w:p w14:paraId="7E583E3C" w14:textId="77777777" w:rsidR="003D168C" w:rsidRDefault="003D168C">
      <w:pPr>
        <w:pStyle w:val="TOC2"/>
        <w:tabs>
          <w:tab w:val="right" w:leader="dot" w:pos="9080"/>
        </w:tabs>
        <w:rPr>
          <w:ins w:id="1239" w:author="Aleksander Hansen" w:date="2013-02-15T20:42:00Z"/>
          <w:b/>
          <w:noProof/>
          <w:sz w:val="24"/>
          <w:szCs w:val="24"/>
          <w:lang w:eastAsia="ja-JP"/>
        </w:rPr>
      </w:pPr>
      <w:ins w:id="1240" w:author="Aleksander Hansen" w:date="2013-02-15T20:42:00Z">
        <w:r>
          <w:rPr>
            <w:noProof/>
          </w:rPr>
          <w:t>Describe the relationship between the rating agencies and regulators and identify key regulations that impact the rating agencies and the use of ratings in the market</w:t>
        </w:r>
        <w:r>
          <w:rPr>
            <w:noProof/>
          </w:rPr>
          <w:tab/>
        </w:r>
        <w:r>
          <w:rPr>
            <w:noProof/>
          </w:rPr>
          <w:fldChar w:fldCharType="begin"/>
        </w:r>
        <w:r>
          <w:rPr>
            <w:noProof/>
          </w:rPr>
          <w:instrText xml:space="preserve"> PAGEREF _Toc222580865 \h </w:instrText>
        </w:r>
      </w:ins>
      <w:r>
        <w:rPr>
          <w:noProof/>
        </w:rPr>
      </w:r>
      <w:r>
        <w:rPr>
          <w:noProof/>
        </w:rPr>
        <w:fldChar w:fldCharType="separate"/>
      </w:r>
      <w:ins w:id="1241" w:author="Aleksander Hansen" w:date="2013-02-15T21:18:00Z">
        <w:r w:rsidR="00DE5CF7">
          <w:rPr>
            <w:noProof/>
          </w:rPr>
          <w:t>183</w:t>
        </w:r>
      </w:ins>
      <w:ins w:id="1242" w:author="Aleksander Hansen" w:date="2013-02-15T20:42:00Z">
        <w:r>
          <w:rPr>
            <w:noProof/>
          </w:rPr>
          <w:fldChar w:fldCharType="end"/>
        </w:r>
      </w:ins>
    </w:p>
    <w:p w14:paraId="1A588B0C" w14:textId="77777777" w:rsidR="003D168C" w:rsidRDefault="003D168C">
      <w:pPr>
        <w:pStyle w:val="TOC2"/>
        <w:tabs>
          <w:tab w:val="right" w:leader="dot" w:pos="9080"/>
        </w:tabs>
        <w:rPr>
          <w:ins w:id="1243" w:author="Aleksander Hansen" w:date="2013-02-15T20:42:00Z"/>
          <w:b/>
          <w:noProof/>
          <w:sz w:val="24"/>
          <w:szCs w:val="24"/>
          <w:lang w:eastAsia="ja-JP"/>
        </w:rPr>
      </w:pPr>
      <w:ins w:id="1244" w:author="Aleksander Hansen" w:date="2013-02-15T20:42:00Z">
        <w:r>
          <w:rPr>
            <w:noProof/>
          </w:rPr>
          <w:t>Discuss some of the trends and issues emerging from the current credit crisis relevant to the rating agencies and the use of ratings in the market.</w:t>
        </w:r>
        <w:r>
          <w:rPr>
            <w:noProof/>
          </w:rPr>
          <w:tab/>
        </w:r>
        <w:r>
          <w:rPr>
            <w:noProof/>
          </w:rPr>
          <w:fldChar w:fldCharType="begin"/>
        </w:r>
        <w:r>
          <w:rPr>
            <w:noProof/>
          </w:rPr>
          <w:instrText xml:space="preserve"> PAGEREF _Toc222580866 \h </w:instrText>
        </w:r>
      </w:ins>
      <w:r>
        <w:rPr>
          <w:noProof/>
        </w:rPr>
      </w:r>
      <w:r>
        <w:rPr>
          <w:noProof/>
        </w:rPr>
        <w:fldChar w:fldCharType="separate"/>
      </w:r>
      <w:ins w:id="1245" w:author="Aleksander Hansen" w:date="2013-02-15T21:18:00Z">
        <w:r w:rsidR="00DE5CF7">
          <w:rPr>
            <w:noProof/>
          </w:rPr>
          <w:t>183</w:t>
        </w:r>
      </w:ins>
      <w:ins w:id="1246" w:author="Aleksander Hansen" w:date="2013-02-15T20:42:00Z">
        <w:r>
          <w:rPr>
            <w:noProof/>
          </w:rPr>
          <w:fldChar w:fldCharType="end"/>
        </w:r>
      </w:ins>
    </w:p>
    <w:p w14:paraId="51DAF997" w14:textId="77777777" w:rsidR="003D168C" w:rsidRDefault="003D168C">
      <w:pPr>
        <w:pStyle w:val="TOC2"/>
        <w:tabs>
          <w:tab w:val="right" w:leader="dot" w:pos="9080"/>
        </w:tabs>
        <w:rPr>
          <w:ins w:id="1247" w:author="Aleksander Hansen" w:date="2013-02-15T20:42:00Z"/>
          <w:b/>
          <w:noProof/>
          <w:sz w:val="24"/>
          <w:szCs w:val="24"/>
          <w:lang w:eastAsia="ja-JP"/>
        </w:rPr>
      </w:pPr>
      <w:ins w:id="1248" w:author="Aleksander Hansen" w:date="2013-02-15T20:42:00Z">
        <w:r>
          <w:rPr>
            <w:noProof/>
          </w:rPr>
          <w:t>Chapter Summary</w:t>
        </w:r>
        <w:r>
          <w:rPr>
            <w:noProof/>
          </w:rPr>
          <w:tab/>
        </w:r>
        <w:r>
          <w:rPr>
            <w:noProof/>
          </w:rPr>
          <w:fldChar w:fldCharType="begin"/>
        </w:r>
        <w:r>
          <w:rPr>
            <w:noProof/>
          </w:rPr>
          <w:instrText xml:space="preserve"> PAGEREF _Toc222580867 \h </w:instrText>
        </w:r>
      </w:ins>
      <w:r>
        <w:rPr>
          <w:noProof/>
        </w:rPr>
      </w:r>
      <w:r>
        <w:rPr>
          <w:noProof/>
        </w:rPr>
        <w:fldChar w:fldCharType="separate"/>
      </w:r>
      <w:ins w:id="1249" w:author="Aleksander Hansen" w:date="2013-02-15T21:18:00Z">
        <w:r w:rsidR="00DE5CF7">
          <w:rPr>
            <w:noProof/>
          </w:rPr>
          <w:t>184</w:t>
        </w:r>
      </w:ins>
      <w:ins w:id="1250" w:author="Aleksander Hansen" w:date="2013-02-15T20:42:00Z">
        <w:r>
          <w:rPr>
            <w:noProof/>
          </w:rPr>
          <w:fldChar w:fldCharType="end"/>
        </w:r>
      </w:ins>
    </w:p>
    <w:p w14:paraId="58A5F277" w14:textId="77777777" w:rsidR="003D168C" w:rsidRDefault="003D168C">
      <w:pPr>
        <w:pStyle w:val="TOC2"/>
        <w:tabs>
          <w:tab w:val="right" w:leader="dot" w:pos="9080"/>
        </w:tabs>
        <w:rPr>
          <w:ins w:id="1251" w:author="Aleksander Hansen" w:date="2013-02-15T20:42:00Z"/>
          <w:b/>
          <w:noProof/>
          <w:sz w:val="24"/>
          <w:szCs w:val="24"/>
          <w:lang w:eastAsia="ja-JP"/>
        </w:rPr>
      </w:pPr>
      <w:ins w:id="1252" w:author="Aleksander Hansen" w:date="2013-02-15T20:42:00Z">
        <w:r>
          <w:rPr>
            <w:noProof/>
          </w:rPr>
          <w:t>Questions &amp; Answers</w:t>
        </w:r>
        <w:r>
          <w:rPr>
            <w:noProof/>
          </w:rPr>
          <w:tab/>
        </w:r>
        <w:r>
          <w:rPr>
            <w:noProof/>
          </w:rPr>
          <w:fldChar w:fldCharType="begin"/>
        </w:r>
        <w:r>
          <w:rPr>
            <w:noProof/>
          </w:rPr>
          <w:instrText xml:space="preserve"> PAGEREF _Toc222580868 \h </w:instrText>
        </w:r>
      </w:ins>
      <w:r>
        <w:rPr>
          <w:noProof/>
        </w:rPr>
      </w:r>
      <w:r>
        <w:rPr>
          <w:noProof/>
        </w:rPr>
        <w:fldChar w:fldCharType="separate"/>
      </w:r>
      <w:ins w:id="1253" w:author="Aleksander Hansen" w:date="2013-02-15T21:18:00Z">
        <w:r w:rsidR="00DE5CF7">
          <w:rPr>
            <w:noProof/>
          </w:rPr>
          <w:t>185</w:t>
        </w:r>
      </w:ins>
      <w:ins w:id="1254" w:author="Aleksander Hansen" w:date="2013-02-15T20:42:00Z">
        <w:r>
          <w:rPr>
            <w:noProof/>
          </w:rPr>
          <w:fldChar w:fldCharType="end"/>
        </w:r>
      </w:ins>
    </w:p>
    <w:p w14:paraId="7153AC8C" w14:textId="77777777" w:rsidR="003D168C" w:rsidRDefault="003D168C">
      <w:pPr>
        <w:pStyle w:val="TOC3"/>
        <w:tabs>
          <w:tab w:val="right" w:leader="dot" w:pos="9080"/>
        </w:tabs>
        <w:rPr>
          <w:ins w:id="1255" w:author="Aleksander Hansen" w:date="2013-02-15T20:42:00Z"/>
          <w:noProof/>
          <w:sz w:val="24"/>
          <w:szCs w:val="24"/>
          <w:lang w:eastAsia="ja-JP"/>
        </w:rPr>
      </w:pPr>
      <w:ins w:id="1256" w:author="Aleksander Hansen" w:date="2013-02-15T20:42:00Z">
        <w:r>
          <w:rPr>
            <w:noProof/>
          </w:rPr>
          <w:t>Questions</w:t>
        </w:r>
        <w:r>
          <w:rPr>
            <w:noProof/>
          </w:rPr>
          <w:tab/>
        </w:r>
        <w:r>
          <w:rPr>
            <w:noProof/>
          </w:rPr>
          <w:fldChar w:fldCharType="begin"/>
        </w:r>
        <w:r>
          <w:rPr>
            <w:noProof/>
          </w:rPr>
          <w:instrText xml:space="preserve"> PAGEREF _Toc222580869 \h </w:instrText>
        </w:r>
      </w:ins>
      <w:r>
        <w:rPr>
          <w:noProof/>
        </w:rPr>
      </w:r>
      <w:r>
        <w:rPr>
          <w:noProof/>
        </w:rPr>
        <w:fldChar w:fldCharType="separate"/>
      </w:r>
      <w:ins w:id="1257" w:author="Aleksander Hansen" w:date="2013-02-15T21:18:00Z">
        <w:r w:rsidR="00DE5CF7">
          <w:rPr>
            <w:noProof/>
          </w:rPr>
          <w:t>185</w:t>
        </w:r>
      </w:ins>
      <w:ins w:id="1258" w:author="Aleksander Hansen" w:date="2013-02-15T20:42:00Z">
        <w:r>
          <w:rPr>
            <w:noProof/>
          </w:rPr>
          <w:fldChar w:fldCharType="end"/>
        </w:r>
      </w:ins>
    </w:p>
    <w:p w14:paraId="320F7796" w14:textId="77777777" w:rsidR="003D168C" w:rsidRDefault="003D168C">
      <w:pPr>
        <w:pStyle w:val="TOC3"/>
        <w:tabs>
          <w:tab w:val="right" w:leader="dot" w:pos="9080"/>
        </w:tabs>
        <w:rPr>
          <w:ins w:id="1259" w:author="Aleksander Hansen" w:date="2013-02-15T20:42:00Z"/>
          <w:noProof/>
          <w:sz w:val="24"/>
          <w:szCs w:val="24"/>
          <w:lang w:eastAsia="ja-JP"/>
        </w:rPr>
      </w:pPr>
      <w:ins w:id="1260" w:author="Aleksander Hansen" w:date="2013-02-15T20:42:00Z">
        <w:r>
          <w:rPr>
            <w:noProof/>
          </w:rPr>
          <w:t>Answers</w:t>
        </w:r>
        <w:r>
          <w:rPr>
            <w:noProof/>
          </w:rPr>
          <w:tab/>
        </w:r>
        <w:r>
          <w:rPr>
            <w:noProof/>
          </w:rPr>
          <w:fldChar w:fldCharType="begin"/>
        </w:r>
        <w:r>
          <w:rPr>
            <w:noProof/>
          </w:rPr>
          <w:instrText xml:space="preserve"> PAGEREF _Toc222580870 \h </w:instrText>
        </w:r>
      </w:ins>
      <w:r>
        <w:rPr>
          <w:noProof/>
        </w:rPr>
      </w:r>
      <w:r>
        <w:rPr>
          <w:noProof/>
        </w:rPr>
        <w:fldChar w:fldCharType="separate"/>
      </w:r>
      <w:ins w:id="1261" w:author="Aleksander Hansen" w:date="2013-02-15T21:18:00Z">
        <w:r w:rsidR="00DE5CF7">
          <w:rPr>
            <w:noProof/>
          </w:rPr>
          <w:t>187</w:t>
        </w:r>
      </w:ins>
      <w:ins w:id="1262" w:author="Aleksander Hansen" w:date="2013-02-15T20:42:00Z">
        <w:r>
          <w:rPr>
            <w:noProof/>
          </w:rPr>
          <w:fldChar w:fldCharType="end"/>
        </w:r>
      </w:ins>
    </w:p>
    <w:p w14:paraId="166B91BB" w14:textId="77777777" w:rsidR="003D168C" w:rsidRDefault="003D168C">
      <w:pPr>
        <w:pStyle w:val="TOC2"/>
        <w:tabs>
          <w:tab w:val="right" w:leader="dot" w:pos="9080"/>
        </w:tabs>
        <w:rPr>
          <w:ins w:id="1263" w:author="Aleksander Hansen" w:date="2013-02-15T20:42:00Z"/>
          <w:b/>
          <w:noProof/>
          <w:sz w:val="24"/>
          <w:szCs w:val="24"/>
          <w:lang w:eastAsia="ja-JP"/>
        </w:rPr>
      </w:pPr>
      <w:ins w:id="1264" w:author="Aleksander Hansen" w:date="2013-02-15T20:42:00Z">
        <w:r>
          <w:rPr>
            <w:noProof/>
          </w:rPr>
          <w:t>INDEX</w:t>
        </w:r>
        <w:r>
          <w:rPr>
            <w:noProof/>
          </w:rPr>
          <w:tab/>
        </w:r>
        <w:r>
          <w:rPr>
            <w:noProof/>
          </w:rPr>
          <w:fldChar w:fldCharType="begin"/>
        </w:r>
        <w:r>
          <w:rPr>
            <w:noProof/>
          </w:rPr>
          <w:instrText xml:space="preserve"> PAGEREF _Toc222580871 \h </w:instrText>
        </w:r>
      </w:ins>
      <w:r>
        <w:rPr>
          <w:noProof/>
        </w:rPr>
      </w:r>
      <w:r>
        <w:rPr>
          <w:noProof/>
        </w:rPr>
        <w:fldChar w:fldCharType="separate"/>
      </w:r>
      <w:ins w:id="1265" w:author="Aleksander Hansen" w:date="2013-02-15T21:18:00Z">
        <w:r w:rsidR="00DE5CF7">
          <w:rPr>
            <w:noProof/>
          </w:rPr>
          <w:t>188</w:t>
        </w:r>
      </w:ins>
      <w:ins w:id="1266" w:author="Aleksander Hansen" w:date="2013-02-15T20:42:00Z">
        <w:r>
          <w:rPr>
            <w:noProof/>
          </w:rPr>
          <w:fldChar w:fldCharType="end"/>
        </w:r>
      </w:ins>
    </w:p>
    <w:p w14:paraId="18D9714D" w14:textId="77777777" w:rsidR="008A686A" w:rsidDel="00BE5976" w:rsidRDefault="008A686A">
      <w:pPr>
        <w:pStyle w:val="TOC1"/>
        <w:tabs>
          <w:tab w:val="right" w:leader="dot" w:pos="9080"/>
        </w:tabs>
        <w:rPr>
          <w:del w:id="1267" w:author="Aleksander Hansen" w:date="2013-02-09T16:27:00Z"/>
          <w:b w:val="0"/>
          <w:noProof/>
          <w:lang w:eastAsia="ja-JP"/>
        </w:rPr>
      </w:pPr>
      <w:del w:id="1268" w:author="Aleksander Hansen" w:date="2013-02-09T16:27:00Z">
        <w:r w:rsidRPr="003803C9" w:rsidDel="00BE5976">
          <w:rPr>
            <w:rFonts w:ascii="Calibri" w:hAnsi="Calibri"/>
            <w:noProof/>
          </w:rPr>
          <w:delText>Hull, Chapter 1, Introduction</w:delText>
        </w:r>
        <w:r w:rsidDel="00BE5976">
          <w:rPr>
            <w:noProof/>
          </w:rPr>
          <w:tab/>
          <w:delText>9</w:delText>
        </w:r>
      </w:del>
    </w:p>
    <w:p w14:paraId="68DC54DC" w14:textId="77777777" w:rsidR="008A686A" w:rsidDel="00BE5976" w:rsidRDefault="008A686A">
      <w:pPr>
        <w:pStyle w:val="TOC2"/>
        <w:tabs>
          <w:tab w:val="right" w:leader="dot" w:pos="9080"/>
        </w:tabs>
        <w:rPr>
          <w:del w:id="1269" w:author="Aleksander Hansen" w:date="2013-02-09T16:27:00Z"/>
          <w:b/>
          <w:noProof/>
          <w:sz w:val="24"/>
          <w:szCs w:val="24"/>
          <w:lang w:eastAsia="ja-JP"/>
        </w:rPr>
      </w:pPr>
      <w:del w:id="1270" w:author="Aleksander Hansen" w:date="2013-02-09T16:27:00Z">
        <w:r w:rsidDel="00BE5976">
          <w:rPr>
            <w:noProof/>
          </w:rPr>
          <w:delText>Differentiate between an open outcry system and electronic trading</w:delText>
        </w:r>
        <w:r w:rsidDel="00BE5976">
          <w:rPr>
            <w:noProof/>
          </w:rPr>
          <w:tab/>
          <w:delText>9</w:delText>
        </w:r>
      </w:del>
    </w:p>
    <w:p w14:paraId="67B07D79" w14:textId="77777777" w:rsidR="008A686A" w:rsidDel="00BE5976" w:rsidRDefault="008A686A">
      <w:pPr>
        <w:pStyle w:val="TOC3"/>
        <w:tabs>
          <w:tab w:val="right" w:leader="dot" w:pos="9080"/>
        </w:tabs>
        <w:rPr>
          <w:del w:id="1271" w:author="Aleksander Hansen" w:date="2013-02-09T16:27:00Z"/>
          <w:noProof/>
          <w:sz w:val="24"/>
          <w:szCs w:val="24"/>
          <w:lang w:eastAsia="ja-JP"/>
        </w:rPr>
      </w:pPr>
      <w:del w:id="1272" w:author="Aleksander Hansen" w:date="2013-02-09T16:27:00Z">
        <w:r w:rsidDel="00BE5976">
          <w:rPr>
            <w:noProof/>
          </w:rPr>
          <w:delText>Open outcry</w:delText>
        </w:r>
        <w:r w:rsidDel="00BE5976">
          <w:rPr>
            <w:noProof/>
          </w:rPr>
          <w:tab/>
          <w:delText>9</w:delText>
        </w:r>
      </w:del>
    </w:p>
    <w:p w14:paraId="78CA66F7" w14:textId="77777777" w:rsidR="008A686A" w:rsidDel="00BE5976" w:rsidRDefault="008A686A">
      <w:pPr>
        <w:pStyle w:val="TOC3"/>
        <w:tabs>
          <w:tab w:val="right" w:leader="dot" w:pos="9080"/>
        </w:tabs>
        <w:rPr>
          <w:del w:id="1273" w:author="Aleksander Hansen" w:date="2013-02-09T16:27:00Z"/>
          <w:noProof/>
          <w:sz w:val="24"/>
          <w:szCs w:val="24"/>
          <w:lang w:eastAsia="ja-JP"/>
        </w:rPr>
      </w:pPr>
      <w:del w:id="1274" w:author="Aleksander Hansen" w:date="2013-02-09T16:27:00Z">
        <w:r w:rsidDel="00BE5976">
          <w:rPr>
            <w:noProof/>
          </w:rPr>
          <w:delText>Electronic trading</w:delText>
        </w:r>
        <w:r w:rsidDel="00BE5976">
          <w:rPr>
            <w:noProof/>
          </w:rPr>
          <w:tab/>
          <w:delText>9</w:delText>
        </w:r>
      </w:del>
    </w:p>
    <w:p w14:paraId="07DD1409" w14:textId="77777777" w:rsidR="008A686A" w:rsidDel="00BE5976" w:rsidRDefault="008A686A">
      <w:pPr>
        <w:pStyle w:val="TOC2"/>
        <w:tabs>
          <w:tab w:val="right" w:leader="dot" w:pos="9080"/>
        </w:tabs>
        <w:rPr>
          <w:del w:id="1275" w:author="Aleksander Hansen" w:date="2013-02-09T16:27:00Z"/>
          <w:b/>
          <w:noProof/>
          <w:sz w:val="24"/>
          <w:szCs w:val="24"/>
          <w:lang w:eastAsia="ja-JP"/>
        </w:rPr>
      </w:pPr>
      <w:del w:id="1276" w:author="Aleksander Hansen" w:date="2013-02-09T16:27:00Z">
        <w:r w:rsidDel="00BE5976">
          <w:rPr>
            <w:noProof/>
          </w:rPr>
          <w:delText>Describe the over the counter market and how it differs from trading on an exchange, including advantages and disadvantages</w:delText>
        </w:r>
        <w:r w:rsidDel="00BE5976">
          <w:rPr>
            <w:noProof/>
          </w:rPr>
          <w:tab/>
          <w:delText>10</w:delText>
        </w:r>
      </w:del>
    </w:p>
    <w:p w14:paraId="47564BF3" w14:textId="77777777" w:rsidR="008A686A" w:rsidDel="00BE5976" w:rsidRDefault="008A686A">
      <w:pPr>
        <w:pStyle w:val="TOC2"/>
        <w:tabs>
          <w:tab w:val="right" w:leader="dot" w:pos="9080"/>
        </w:tabs>
        <w:rPr>
          <w:del w:id="1277" w:author="Aleksander Hansen" w:date="2013-02-09T16:27:00Z"/>
          <w:b/>
          <w:noProof/>
          <w:sz w:val="24"/>
          <w:szCs w:val="24"/>
          <w:lang w:eastAsia="ja-JP"/>
        </w:rPr>
      </w:pPr>
      <w:del w:id="1278" w:author="Aleksander Hansen" w:date="2013-02-09T16:27:00Z">
        <w:r w:rsidDel="00BE5976">
          <w:rPr>
            <w:noProof/>
          </w:rPr>
          <w:delText>Differentiate between options, forwards, and Futures contracts</w:delText>
        </w:r>
        <w:r w:rsidDel="00BE5976">
          <w:rPr>
            <w:noProof/>
          </w:rPr>
          <w:tab/>
          <w:delText>10</w:delText>
        </w:r>
      </w:del>
    </w:p>
    <w:p w14:paraId="54AC8956" w14:textId="77777777" w:rsidR="008A686A" w:rsidDel="00BE5976" w:rsidRDefault="008A686A">
      <w:pPr>
        <w:pStyle w:val="TOC2"/>
        <w:tabs>
          <w:tab w:val="right" w:leader="dot" w:pos="9080"/>
        </w:tabs>
        <w:rPr>
          <w:del w:id="1279" w:author="Aleksander Hansen" w:date="2013-02-09T16:27:00Z"/>
          <w:b/>
          <w:noProof/>
          <w:sz w:val="24"/>
          <w:szCs w:val="24"/>
          <w:lang w:eastAsia="ja-JP"/>
        </w:rPr>
      </w:pPr>
      <w:del w:id="1280" w:author="Aleksander Hansen" w:date="2013-02-09T16:27:00Z">
        <w:r w:rsidDel="00BE5976">
          <w:rPr>
            <w:noProof/>
          </w:rPr>
          <w:delText>Calculate and identify option and forward contract payoffs</w:delText>
        </w:r>
        <w:r w:rsidDel="00BE5976">
          <w:rPr>
            <w:noProof/>
          </w:rPr>
          <w:tab/>
          <w:delText>11</w:delText>
        </w:r>
      </w:del>
    </w:p>
    <w:p w14:paraId="7A1D7CD5" w14:textId="77777777" w:rsidR="008A686A" w:rsidDel="00BE5976" w:rsidRDefault="008A686A">
      <w:pPr>
        <w:pStyle w:val="TOC3"/>
        <w:tabs>
          <w:tab w:val="right" w:leader="dot" w:pos="9080"/>
        </w:tabs>
        <w:rPr>
          <w:del w:id="1281" w:author="Aleksander Hansen" w:date="2013-02-09T16:27:00Z"/>
          <w:noProof/>
          <w:sz w:val="24"/>
          <w:szCs w:val="24"/>
          <w:lang w:eastAsia="ja-JP"/>
        </w:rPr>
      </w:pPr>
      <w:del w:id="1282" w:author="Aleksander Hansen" w:date="2013-02-09T16:27:00Z">
        <w:r w:rsidDel="00BE5976">
          <w:rPr>
            <w:noProof/>
          </w:rPr>
          <w:delText>In regard to stock options:</w:delText>
        </w:r>
        <w:r w:rsidDel="00BE5976">
          <w:rPr>
            <w:noProof/>
          </w:rPr>
          <w:tab/>
          <w:delText>11</w:delText>
        </w:r>
      </w:del>
    </w:p>
    <w:p w14:paraId="584AFA5A" w14:textId="77777777" w:rsidR="008A686A" w:rsidDel="00BE5976" w:rsidRDefault="008A686A">
      <w:pPr>
        <w:pStyle w:val="TOC2"/>
        <w:tabs>
          <w:tab w:val="right" w:leader="dot" w:pos="9080"/>
        </w:tabs>
        <w:rPr>
          <w:del w:id="1283" w:author="Aleksander Hansen" w:date="2013-02-09T16:27:00Z"/>
          <w:b/>
          <w:noProof/>
          <w:sz w:val="24"/>
          <w:szCs w:val="24"/>
          <w:lang w:eastAsia="ja-JP"/>
        </w:rPr>
      </w:pPr>
      <w:del w:id="1284" w:author="Aleksander Hansen" w:date="2013-02-09T16:27:00Z">
        <w:r w:rsidDel="00BE5976">
          <w:rPr>
            <w:noProof/>
          </w:rPr>
          <w:delText>Describe, contrast, and calculate the payoffs from hedging strategies involving forward contracts and options. Describe, contrast, and calculate the payoffs from speculative strategies involving Futures and options.</w:delText>
        </w:r>
        <w:r w:rsidDel="00BE5976">
          <w:rPr>
            <w:noProof/>
          </w:rPr>
          <w:tab/>
          <w:delText>12</w:delText>
        </w:r>
      </w:del>
    </w:p>
    <w:p w14:paraId="4F733C04" w14:textId="77777777" w:rsidR="008A686A" w:rsidDel="00BE5976" w:rsidRDefault="008A686A">
      <w:pPr>
        <w:pStyle w:val="TOC3"/>
        <w:tabs>
          <w:tab w:val="right" w:leader="dot" w:pos="9080"/>
        </w:tabs>
        <w:rPr>
          <w:del w:id="1285" w:author="Aleksander Hansen" w:date="2013-02-09T16:27:00Z"/>
          <w:noProof/>
          <w:sz w:val="24"/>
          <w:szCs w:val="24"/>
          <w:lang w:eastAsia="ja-JP"/>
        </w:rPr>
      </w:pPr>
      <w:del w:id="1286" w:author="Aleksander Hansen" w:date="2013-02-09T16:27:00Z">
        <w:r w:rsidDel="00BE5976">
          <w:rPr>
            <w:noProof/>
          </w:rPr>
          <w:delText>Forward contract:</w:delText>
        </w:r>
        <w:r w:rsidDel="00BE5976">
          <w:rPr>
            <w:noProof/>
          </w:rPr>
          <w:tab/>
          <w:delText>12</w:delText>
        </w:r>
      </w:del>
    </w:p>
    <w:p w14:paraId="12D23FD2" w14:textId="77777777" w:rsidR="008A686A" w:rsidDel="00BE5976" w:rsidRDefault="008A686A">
      <w:pPr>
        <w:pStyle w:val="TOC3"/>
        <w:tabs>
          <w:tab w:val="right" w:leader="dot" w:pos="9080"/>
        </w:tabs>
        <w:rPr>
          <w:del w:id="1287" w:author="Aleksander Hansen" w:date="2013-02-09T16:27:00Z"/>
          <w:noProof/>
          <w:sz w:val="24"/>
          <w:szCs w:val="24"/>
          <w:lang w:eastAsia="ja-JP"/>
        </w:rPr>
      </w:pPr>
      <w:del w:id="1288" w:author="Aleksander Hansen" w:date="2013-02-09T16:27:00Z">
        <w:r w:rsidDel="00BE5976">
          <w:rPr>
            <w:noProof/>
          </w:rPr>
          <w:delText>Option:</w:delText>
        </w:r>
        <w:r w:rsidDel="00BE5976">
          <w:rPr>
            <w:noProof/>
          </w:rPr>
          <w:tab/>
          <w:delText>12</w:delText>
        </w:r>
      </w:del>
    </w:p>
    <w:p w14:paraId="26E71104" w14:textId="77777777" w:rsidR="008A686A" w:rsidDel="00BE5976" w:rsidRDefault="008A686A">
      <w:pPr>
        <w:pStyle w:val="TOC2"/>
        <w:tabs>
          <w:tab w:val="right" w:leader="dot" w:pos="9080"/>
        </w:tabs>
        <w:rPr>
          <w:del w:id="1289" w:author="Aleksander Hansen" w:date="2013-02-09T16:27:00Z"/>
          <w:b/>
          <w:noProof/>
          <w:sz w:val="24"/>
          <w:szCs w:val="24"/>
          <w:lang w:eastAsia="ja-JP"/>
        </w:rPr>
      </w:pPr>
      <w:del w:id="1290" w:author="Aleksander Hansen" w:date="2013-02-09T16:27:00Z">
        <w:r w:rsidDel="00BE5976">
          <w:rPr>
            <w:noProof/>
          </w:rPr>
          <w:delText>Calculate an arbitrage payoff &amp; ephemeral arbitrage opportunities</w:delText>
        </w:r>
        <w:r w:rsidDel="00BE5976">
          <w:rPr>
            <w:noProof/>
          </w:rPr>
          <w:tab/>
          <w:delText>13</w:delText>
        </w:r>
      </w:del>
    </w:p>
    <w:p w14:paraId="09848300" w14:textId="77777777" w:rsidR="008A686A" w:rsidDel="00BE5976" w:rsidRDefault="008A686A">
      <w:pPr>
        <w:pStyle w:val="TOC2"/>
        <w:tabs>
          <w:tab w:val="right" w:leader="dot" w:pos="9080"/>
        </w:tabs>
        <w:rPr>
          <w:del w:id="1291" w:author="Aleksander Hansen" w:date="2013-02-09T16:27:00Z"/>
          <w:b/>
          <w:noProof/>
          <w:sz w:val="24"/>
          <w:szCs w:val="24"/>
          <w:lang w:eastAsia="ja-JP"/>
        </w:rPr>
      </w:pPr>
      <w:del w:id="1292" w:author="Aleksander Hansen" w:date="2013-02-09T16:27:00Z">
        <w:r w:rsidDel="00BE5976">
          <w:rPr>
            <w:noProof/>
          </w:rPr>
          <w:delText>Describe some of the risks that can arise from the use of derivatives</w:delText>
        </w:r>
        <w:r w:rsidDel="00BE5976">
          <w:rPr>
            <w:noProof/>
          </w:rPr>
          <w:tab/>
          <w:delText>15</w:delText>
        </w:r>
      </w:del>
    </w:p>
    <w:p w14:paraId="3BA2417C" w14:textId="77777777" w:rsidR="008A686A" w:rsidDel="00BE5976" w:rsidRDefault="008A686A">
      <w:pPr>
        <w:pStyle w:val="TOC3"/>
        <w:tabs>
          <w:tab w:val="right" w:leader="dot" w:pos="9080"/>
        </w:tabs>
        <w:rPr>
          <w:del w:id="1293" w:author="Aleksander Hansen" w:date="2013-02-09T16:27:00Z"/>
          <w:noProof/>
          <w:sz w:val="24"/>
          <w:szCs w:val="24"/>
          <w:lang w:eastAsia="ja-JP"/>
        </w:rPr>
      </w:pPr>
      <w:del w:id="1294" w:author="Aleksander Hansen" w:date="2013-02-09T16:27:00Z">
        <w:r w:rsidDel="00BE5976">
          <w:rPr>
            <w:noProof/>
          </w:rPr>
          <w:delText>Lessons for Financial Institutions (Unassigned Hull, Chapter 34):</w:delText>
        </w:r>
        <w:r w:rsidDel="00BE5976">
          <w:rPr>
            <w:noProof/>
          </w:rPr>
          <w:tab/>
          <w:delText>15</w:delText>
        </w:r>
      </w:del>
    </w:p>
    <w:p w14:paraId="5AB70B83" w14:textId="77777777" w:rsidR="008A686A" w:rsidDel="00BE5976" w:rsidRDefault="008A686A">
      <w:pPr>
        <w:pStyle w:val="TOC2"/>
        <w:tabs>
          <w:tab w:val="right" w:leader="dot" w:pos="9080"/>
        </w:tabs>
        <w:rPr>
          <w:del w:id="1295" w:author="Aleksander Hansen" w:date="2013-02-09T16:27:00Z"/>
          <w:b/>
          <w:noProof/>
          <w:sz w:val="24"/>
          <w:szCs w:val="24"/>
          <w:lang w:eastAsia="ja-JP"/>
        </w:rPr>
      </w:pPr>
      <w:del w:id="1296" w:author="Aleksander Hansen" w:date="2013-02-09T16:27:00Z">
        <w:r w:rsidDel="00BE5976">
          <w:rPr>
            <w:noProof/>
          </w:rPr>
          <w:delText>1 Questions &amp; Answers</w:delText>
        </w:r>
        <w:r w:rsidDel="00BE5976">
          <w:rPr>
            <w:noProof/>
          </w:rPr>
          <w:tab/>
          <w:delText>17</w:delText>
        </w:r>
      </w:del>
    </w:p>
    <w:p w14:paraId="3B4175C9" w14:textId="77777777" w:rsidR="008A686A" w:rsidDel="00BE5976" w:rsidRDefault="008A686A">
      <w:pPr>
        <w:pStyle w:val="TOC3"/>
        <w:tabs>
          <w:tab w:val="right" w:leader="dot" w:pos="9080"/>
        </w:tabs>
        <w:rPr>
          <w:del w:id="1297" w:author="Aleksander Hansen" w:date="2013-02-09T16:27:00Z"/>
          <w:noProof/>
          <w:sz w:val="24"/>
          <w:szCs w:val="24"/>
          <w:lang w:eastAsia="ja-JP"/>
        </w:rPr>
      </w:pPr>
      <w:del w:id="1298" w:author="Aleksander Hansen" w:date="2013-02-09T16:27:00Z">
        <w:r w:rsidDel="00BE5976">
          <w:rPr>
            <w:noProof/>
          </w:rPr>
          <w:delText>Questions</w:delText>
        </w:r>
        <w:r w:rsidDel="00BE5976">
          <w:rPr>
            <w:noProof/>
          </w:rPr>
          <w:tab/>
          <w:delText>17</w:delText>
        </w:r>
      </w:del>
    </w:p>
    <w:p w14:paraId="595067A6" w14:textId="77777777" w:rsidR="008A686A" w:rsidDel="00BE5976" w:rsidRDefault="008A686A">
      <w:pPr>
        <w:pStyle w:val="TOC3"/>
        <w:tabs>
          <w:tab w:val="right" w:leader="dot" w:pos="9080"/>
        </w:tabs>
        <w:rPr>
          <w:del w:id="1299" w:author="Aleksander Hansen" w:date="2013-02-09T16:27:00Z"/>
          <w:noProof/>
          <w:sz w:val="24"/>
          <w:szCs w:val="24"/>
          <w:lang w:eastAsia="ja-JP"/>
        </w:rPr>
      </w:pPr>
      <w:del w:id="1300" w:author="Aleksander Hansen" w:date="2013-02-09T16:27:00Z">
        <w:r w:rsidDel="00BE5976">
          <w:rPr>
            <w:noProof/>
          </w:rPr>
          <w:delText>Answers</w:delText>
        </w:r>
        <w:r w:rsidDel="00BE5976">
          <w:rPr>
            <w:noProof/>
          </w:rPr>
          <w:tab/>
          <w:delText>18</w:delText>
        </w:r>
      </w:del>
    </w:p>
    <w:p w14:paraId="7CA53E04" w14:textId="77777777" w:rsidR="008A686A" w:rsidDel="00BE5976" w:rsidRDefault="008A686A">
      <w:pPr>
        <w:pStyle w:val="TOC1"/>
        <w:tabs>
          <w:tab w:val="right" w:leader="dot" w:pos="9080"/>
        </w:tabs>
        <w:rPr>
          <w:del w:id="1301" w:author="Aleksander Hansen" w:date="2013-02-09T16:27:00Z"/>
          <w:b w:val="0"/>
          <w:noProof/>
          <w:lang w:eastAsia="ja-JP"/>
        </w:rPr>
      </w:pPr>
      <w:del w:id="1302" w:author="Aleksander Hansen" w:date="2013-02-09T16:27:00Z">
        <w:r w:rsidRPr="003803C9" w:rsidDel="00BE5976">
          <w:rPr>
            <w:rFonts w:ascii="Calibri" w:hAnsi="Calibri"/>
            <w:noProof/>
          </w:rPr>
          <w:delText>Hull, Chapter 2: Mechanics of Futures Markets</w:delText>
        </w:r>
        <w:r w:rsidDel="00BE5976">
          <w:rPr>
            <w:noProof/>
          </w:rPr>
          <w:tab/>
          <w:delText>19</w:delText>
        </w:r>
      </w:del>
    </w:p>
    <w:p w14:paraId="6A49232D" w14:textId="77777777" w:rsidR="008A686A" w:rsidDel="00BE5976" w:rsidRDefault="008A686A">
      <w:pPr>
        <w:pStyle w:val="TOC2"/>
        <w:tabs>
          <w:tab w:val="right" w:leader="dot" w:pos="9080"/>
        </w:tabs>
        <w:rPr>
          <w:del w:id="1303" w:author="Aleksander Hansen" w:date="2013-02-09T16:27:00Z"/>
          <w:b/>
          <w:noProof/>
          <w:sz w:val="24"/>
          <w:szCs w:val="24"/>
          <w:lang w:eastAsia="ja-JP"/>
        </w:rPr>
      </w:pPr>
      <w:del w:id="1304" w:author="Aleksander Hansen" w:date="2013-02-09T16:27:00Z">
        <w:r w:rsidDel="00BE5976">
          <w:rPr>
            <w:noProof/>
          </w:rPr>
          <w:delText>Define and describe the key features of a Futures contract including the asset, the contract price and size, delivery and limits.</w:delText>
        </w:r>
        <w:r w:rsidDel="00BE5976">
          <w:rPr>
            <w:noProof/>
          </w:rPr>
          <w:tab/>
          <w:delText>19</w:delText>
        </w:r>
      </w:del>
    </w:p>
    <w:p w14:paraId="12D75BC7" w14:textId="77777777" w:rsidR="008A686A" w:rsidDel="00BE5976" w:rsidRDefault="008A686A">
      <w:pPr>
        <w:pStyle w:val="TOC3"/>
        <w:tabs>
          <w:tab w:val="right" w:leader="dot" w:pos="9080"/>
        </w:tabs>
        <w:rPr>
          <w:del w:id="1305" w:author="Aleksander Hansen" w:date="2013-02-09T16:27:00Z"/>
          <w:noProof/>
          <w:sz w:val="24"/>
          <w:szCs w:val="24"/>
          <w:lang w:eastAsia="ja-JP"/>
        </w:rPr>
      </w:pPr>
      <w:del w:id="1306" w:author="Aleksander Hansen" w:date="2013-02-09T16:27:00Z">
        <w:r w:rsidDel="00BE5976">
          <w:rPr>
            <w:noProof/>
          </w:rPr>
          <w:delText>Delivery Arrangement</w:delText>
        </w:r>
        <w:r w:rsidDel="00BE5976">
          <w:rPr>
            <w:noProof/>
          </w:rPr>
          <w:tab/>
          <w:delText>20</w:delText>
        </w:r>
      </w:del>
    </w:p>
    <w:p w14:paraId="6AE8A061" w14:textId="77777777" w:rsidR="008A686A" w:rsidDel="00BE5976" w:rsidRDefault="008A686A">
      <w:pPr>
        <w:pStyle w:val="TOC3"/>
        <w:tabs>
          <w:tab w:val="right" w:leader="dot" w:pos="9080"/>
        </w:tabs>
        <w:rPr>
          <w:del w:id="1307" w:author="Aleksander Hansen" w:date="2013-02-09T16:27:00Z"/>
          <w:noProof/>
          <w:sz w:val="24"/>
          <w:szCs w:val="24"/>
          <w:lang w:eastAsia="ja-JP"/>
        </w:rPr>
      </w:pPr>
      <w:del w:id="1308" w:author="Aleksander Hansen" w:date="2013-02-09T16:27:00Z">
        <w:r w:rsidDel="00BE5976">
          <w:rPr>
            <w:noProof/>
          </w:rPr>
          <w:delText>Price limits and position limits</w:delText>
        </w:r>
        <w:r w:rsidDel="00BE5976">
          <w:rPr>
            <w:noProof/>
          </w:rPr>
          <w:tab/>
          <w:delText>20</w:delText>
        </w:r>
      </w:del>
    </w:p>
    <w:p w14:paraId="795DA731" w14:textId="77777777" w:rsidR="008A686A" w:rsidDel="00BE5976" w:rsidRDefault="008A686A">
      <w:pPr>
        <w:pStyle w:val="TOC2"/>
        <w:tabs>
          <w:tab w:val="right" w:leader="dot" w:pos="9080"/>
        </w:tabs>
        <w:rPr>
          <w:del w:id="1309" w:author="Aleksander Hansen" w:date="2013-02-09T16:27:00Z"/>
          <w:b/>
          <w:noProof/>
          <w:sz w:val="24"/>
          <w:szCs w:val="24"/>
          <w:lang w:eastAsia="ja-JP"/>
        </w:rPr>
      </w:pPr>
      <w:del w:id="1310" w:author="Aleksander Hansen" w:date="2013-02-09T16:27:00Z">
        <w:r w:rsidDel="00BE5976">
          <w:rPr>
            <w:noProof/>
          </w:rPr>
          <w:delText>Explain the convergence of Futures and spot prices</w:delText>
        </w:r>
        <w:r w:rsidDel="00BE5976">
          <w:rPr>
            <w:noProof/>
          </w:rPr>
          <w:tab/>
          <w:delText>21</w:delText>
        </w:r>
      </w:del>
    </w:p>
    <w:p w14:paraId="18E3E9AE" w14:textId="77777777" w:rsidR="008A686A" w:rsidDel="00BE5976" w:rsidRDefault="008A686A">
      <w:pPr>
        <w:pStyle w:val="TOC2"/>
        <w:tabs>
          <w:tab w:val="right" w:leader="dot" w:pos="9080"/>
        </w:tabs>
        <w:rPr>
          <w:del w:id="1311" w:author="Aleksander Hansen" w:date="2013-02-09T16:27:00Z"/>
          <w:b/>
          <w:noProof/>
          <w:sz w:val="24"/>
          <w:szCs w:val="24"/>
          <w:lang w:eastAsia="ja-JP"/>
        </w:rPr>
      </w:pPr>
      <w:del w:id="1312" w:author="Aleksander Hansen" w:date="2013-02-09T16:27:00Z">
        <w:r w:rsidDel="00BE5976">
          <w:rPr>
            <w:noProof/>
          </w:rPr>
          <w:delText>Describe the rationale for margin requirements and explain how they work</w:delText>
        </w:r>
        <w:r w:rsidDel="00BE5976">
          <w:rPr>
            <w:noProof/>
          </w:rPr>
          <w:tab/>
          <w:delText>23</w:delText>
        </w:r>
      </w:del>
    </w:p>
    <w:p w14:paraId="7A887AD2" w14:textId="77777777" w:rsidR="008A686A" w:rsidDel="00BE5976" w:rsidRDefault="008A686A">
      <w:pPr>
        <w:pStyle w:val="TOC3"/>
        <w:tabs>
          <w:tab w:val="right" w:leader="dot" w:pos="9080"/>
        </w:tabs>
        <w:rPr>
          <w:del w:id="1313" w:author="Aleksander Hansen" w:date="2013-02-09T16:27:00Z"/>
          <w:noProof/>
          <w:sz w:val="24"/>
          <w:szCs w:val="24"/>
          <w:lang w:eastAsia="ja-JP"/>
        </w:rPr>
      </w:pPr>
      <w:del w:id="1314" w:author="Aleksander Hansen" w:date="2013-02-09T16:27:00Z">
        <w:r w:rsidDel="00BE5976">
          <w:rPr>
            <w:noProof/>
          </w:rPr>
          <w:delText>Operations of Margins:</w:delText>
        </w:r>
        <w:r w:rsidDel="00BE5976">
          <w:rPr>
            <w:noProof/>
          </w:rPr>
          <w:tab/>
          <w:delText>23</w:delText>
        </w:r>
      </w:del>
    </w:p>
    <w:p w14:paraId="60DCB67C" w14:textId="77777777" w:rsidR="008A686A" w:rsidDel="00BE5976" w:rsidRDefault="008A686A">
      <w:pPr>
        <w:pStyle w:val="TOC2"/>
        <w:tabs>
          <w:tab w:val="right" w:leader="dot" w:pos="9080"/>
        </w:tabs>
        <w:rPr>
          <w:del w:id="1315" w:author="Aleksander Hansen" w:date="2013-02-09T16:27:00Z"/>
          <w:b/>
          <w:noProof/>
          <w:sz w:val="24"/>
          <w:szCs w:val="24"/>
          <w:lang w:eastAsia="ja-JP"/>
        </w:rPr>
      </w:pPr>
      <w:del w:id="1316" w:author="Aleksander Hansen" w:date="2013-02-09T16:27:00Z">
        <w:r w:rsidDel="00BE5976">
          <w:rPr>
            <w:noProof/>
          </w:rPr>
          <w:delText>Describe the role of a clearinghouse in Futures transactions</w:delText>
        </w:r>
        <w:r w:rsidDel="00BE5976">
          <w:rPr>
            <w:noProof/>
          </w:rPr>
          <w:tab/>
          <w:delText>25</w:delText>
        </w:r>
      </w:del>
    </w:p>
    <w:p w14:paraId="0E5197FB" w14:textId="77777777" w:rsidR="008A686A" w:rsidDel="00BE5976" w:rsidRDefault="008A686A">
      <w:pPr>
        <w:pStyle w:val="TOC2"/>
        <w:tabs>
          <w:tab w:val="right" w:leader="dot" w:pos="9080"/>
        </w:tabs>
        <w:rPr>
          <w:del w:id="1317" w:author="Aleksander Hansen" w:date="2013-02-09T16:27:00Z"/>
          <w:b/>
          <w:noProof/>
          <w:sz w:val="24"/>
          <w:szCs w:val="24"/>
          <w:lang w:eastAsia="ja-JP"/>
        </w:rPr>
      </w:pPr>
      <w:del w:id="1318" w:author="Aleksander Hansen" w:date="2013-02-09T16:27:00Z">
        <w:r w:rsidDel="00BE5976">
          <w:rPr>
            <w:noProof/>
          </w:rPr>
          <w:delText>Describe the role of collateralization in the over</w:delText>
        </w:r>
        <w:r w:rsidRPr="003803C9" w:rsidDel="00BE5976">
          <w:rPr>
            <w:rFonts w:cs="Monaco" w:hint="eastAsia"/>
            <w:noProof/>
          </w:rPr>
          <w:delText>‐</w:delText>
        </w:r>
        <w:r w:rsidDel="00BE5976">
          <w:rPr>
            <w:noProof/>
          </w:rPr>
          <w:delText>the</w:delText>
        </w:r>
        <w:r w:rsidRPr="003803C9" w:rsidDel="00BE5976">
          <w:rPr>
            <w:rFonts w:cs="Monaco" w:hint="eastAsia"/>
            <w:noProof/>
          </w:rPr>
          <w:delText>‐</w:delText>
        </w:r>
        <w:r w:rsidDel="00BE5976">
          <w:rPr>
            <w:noProof/>
          </w:rPr>
          <w:delText>counter market and compare it to the margining system</w:delText>
        </w:r>
        <w:r w:rsidDel="00BE5976">
          <w:rPr>
            <w:noProof/>
          </w:rPr>
          <w:tab/>
          <w:delText>26</w:delText>
        </w:r>
      </w:del>
    </w:p>
    <w:p w14:paraId="6B401EFE" w14:textId="77777777" w:rsidR="008A686A" w:rsidDel="00BE5976" w:rsidRDefault="008A686A">
      <w:pPr>
        <w:pStyle w:val="TOC3"/>
        <w:tabs>
          <w:tab w:val="right" w:leader="dot" w:pos="9080"/>
        </w:tabs>
        <w:rPr>
          <w:del w:id="1319" w:author="Aleksander Hansen" w:date="2013-02-09T16:27:00Z"/>
          <w:noProof/>
          <w:sz w:val="24"/>
          <w:szCs w:val="24"/>
          <w:lang w:eastAsia="ja-JP"/>
        </w:rPr>
      </w:pPr>
      <w:del w:id="1320" w:author="Aleksander Hansen" w:date="2013-02-09T16:27:00Z">
        <w:r w:rsidDel="00BE5976">
          <w:rPr>
            <w:noProof/>
          </w:rPr>
          <w:delText>Collateralization</w:delText>
        </w:r>
        <w:r w:rsidDel="00BE5976">
          <w:rPr>
            <w:noProof/>
          </w:rPr>
          <w:tab/>
          <w:delText>26</w:delText>
        </w:r>
      </w:del>
    </w:p>
    <w:p w14:paraId="15F1F9ED" w14:textId="77777777" w:rsidR="008A686A" w:rsidDel="00BE5976" w:rsidRDefault="008A686A">
      <w:pPr>
        <w:pStyle w:val="TOC2"/>
        <w:tabs>
          <w:tab w:val="right" w:leader="dot" w:pos="9080"/>
        </w:tabs>
        <w:rPr>
          <w:del w:id="1321" w:author="Aleksander Hansen" w:date="2013-02-09T16:27:00Z"/>
          <w:b/>
          <w:noProof/>
          <w:sz w:val="24"/>
          <w:szCs w:val="24"/>
          <w:lang w:eastAsia="ja-JP"/>
        </w:rPr>
      </w:pPr>
      <w:del w:id="1322" w:author="Aleksander Hansen" w:date="2013-02-09T16:27:00Z">
        <w:r w:rsidDel="00BE5976">
          <w:rPr>
            <w:noProof/>
          </w:rPr>
          <w:delText>Identify and describe the differences between a normal and inverted Futures market</w:delText>
        </w:r>
        <w:r w:rsidDel="00BE5976">
          <w:rPr>
            <w:noProof/>
          </w:rPr>
          <w:tab/>
          <w:delText>26</w:delText>
        </w:r>
      </w:del>
    </w:p>
    <w:p w14:paraId="7F0DB21D" w14:textId="77777777" w:rsidR="008A686A" w:rsidDel="00BE5976" w:rsidRDefault="008A686A">
      <w:pPr>
        <w:pStyle w:val="TOC2"/>
        <w:tabs>
          <w:tab w:val="right" w:leader="dot" w:pos="9080"/>
        </w:tabs>
        <w:rPr>
          <w:del w:id="1323" w:author="Aleksander Hansen" w:date="2013-02-09T16:27:00Z"/>
          <w:b/>
          <w:noProof/>
          <w:sz w:val="24"/>
          <w:szCs w:val="24"/>
          <w:lang w:eastAsia="ja-JP"/>
        </w:rPr>
      </w:pPr>
      <w:del w:id="1324" w:author="Aleksander Hansen" w:date="2013-02-09T16:27:00Z">
        <w:r w:rsidDel="00BE5976">
          <w:rPr>
            <w:noProof/>
          </w:rPr>
          <w:delText>Describe the mechanics of the delivery process and contrast it with cash settlement</w:delText>
        </w:r>
        <w:r w:rsidDel="00BE5976">
          <w:rPr>
            <w:noProof/>
          </w:rPr>
          <w:tab/>
          <w:delText>27</w:delText>
        </w:r>
      </w:del>
    </w:p>
    <w:p w14:paraId="4B770B81" w14:textId="77777777" w:rsidR="008A686A" w:rsidDel="00BE5976" w:rsidRDefault="008A686A">
      <w:pPr>
        <w:pStyle w:val="TOC2"/>
        <w:tabs>
          <w:tab w:val="right" w:leader="dot" w:pos="9080"/>
        </w:tabs>
        <w:rPr>
          <w:del w:id="1325" w:author="Aleksander Hansen" w:date="2013-02-09T16:27:00Z"/>
          <w:b/>
          <w:noProof/>
          <w:sz w:val="24"/>
          <w:szCs w:val="24"/>
          <w:lang w:eastAsia="ja-JP"/>
        </w:rPr>
      </w:pPr>
      <w:del w:id="1326" w:author="Aleksander Hansen" w:date="2013-02-09T16:27:00Z">
        <w:r w:rsidDel="00BE5976">
          <w:rPr>
            <w:noProof/>
          </w:rPr>
          <w:delText>Define and demonstrate an understanding of the impact of different order types, including: market, limit, stop</w:delText>
        </w:r>
        <w:r w:rsidRPr="003803C9" w:rsidDel="00BE5976">
          <w:rPr>
            <w:rFonts w:cs="Monaco"/>
            <w:noProof/>
          </w:rPr>
          <w:delText>-</w:delText>
        </w:r>
        <w:r w:rsidDel="00BE5976">
          <w:rPr>
            <w:noProof/>
          </w:rPr>
          <w:delText>loss, stop</w:delText>
        </w:r>
        <w:r w:rsidRPr="003803C9" w:rsidDel="00BE5976">
          <w:rPr>
            <w:rFonts w:cs="Monaco"/>
            <w:noProof/>
          </w:rPr>
          <w:delText>-</w:delText>
        </w:r>
        <w:r w:rsidDel="00BE5976">
          <w:rPr>
            <w:noProof/>
          </w:rPr>
          <w:delText>limit, market</w:delText>
        </w:r>
        <w:r w:rsidRPr="003803C9" w:rsidDel="00BE5976">
          <w:rPr>
            <w:rFonts w:cs="Monaco"/>
            <w:noProof/>
          </w:rPr>
          <w:delText>-</w:delText>
        </w:r>
        <w:r w:rsidDel="00BE5976">
          <w:rPr>
            <w:noProof/>
          </w:rPr>
          <w:delText>if</w:delText>
        </w:r>
        <w:r w:rsidRPr="003803C9" w:rsidDel="00BE5976">
          <w:rPr>
            <w:rFonts w:cs="Monaco"/>
            <w:noProof/>
          </w:rPr>
          <w:delText>-</w:delText>
        </w:r>
        <w:r w:rsidDel="00BE5976">
          <w:rPr>
            <w:noProof/>
          </w:rPr>
          <w:delText>touched, discretionary, time</w:delText>
        </w:r>
        <w:r w:rsidRPr="003803C9" w:rsidDel="00BE5976">
          <w:rPr>
            <w:rFonts w:cs="Monaco"/>
            <w:noProof/>
          </w:rPr>
          <w:delText>-</w:delText>
        </w:r>
        <w:r w:rsidDel="00BE5976">
          <w:rPr>
            <w:noProof/>
          </w:rPr>
          <w:delText>of</w:delText>
        </w:r>
        <w:r w:rsidRPr="003803C9" w:rsidDel="00BE5976">
          <w:rPr>
            <w:rFonts w:cs="Monaco"/>
            <w:noProof/>
          </w:rPr>
          <w:delText>-</w:delText>
        </w:r>
        <w:r w:rsidDel="00BE5976">
          <w:rPr>
            <w:noProof/>
          </w:rPr>
          <w:delText>day, open, and fill</w:delText>
        </w:r>
        <w:r w:rsidRPr="003803C9" w:rsidDel="00BE5976">
          <w:rPr>
            <w:rFonts w:cs="Monaco"/>
            <w:noProof/>
          </w:rPr>
          <w:delText>-</w:delText>
        </w:r>
        <w:r w:rsidDel="00BE5976">
          <w:rPr>
            <w:noProof/>
          </w:rPr>
          <w:delText>or</w:delText>
        </w:r>
        <w:r w:rsidRPr="003803C9" w:rsidDel="00BE5976">
          <w:rPr>
            <w:rFonts w:cs="Monaco"/>
            <w:noProof/>
          </w:rPr>
          <w:delText>-</w:delText>
        </w:r>
        <w:r w:rsidDel="00BE5976">
          <w:rPr>
            <w:noProof/>
          </w:rPr>
          <w:delText>kill</w:delText>
        </w:r>
        <w:r w:rsidDel="00BE5976">
          <w:rPr>
            <w:noProof/>
          </w:rPr>
          <w:tab/>
          <w:delText>27</w:delText>
        </w:r>
      </w:del>
    </w:p>
    <w:p w14:paraId="31012F34" w14:textId="77777777" w:rsidR="008A686A" w:rsidDel="00BE5976" w:rsidRDefault="008A686A">
      <w:pPr>
        <w:pStyle w:val="TOC2"/>
        <w:tabs>
          <w:tab w:val="right" w:leader="dot" w:pos="9080"/>
        </w:tabs>
        <w:rPr>
          <w:del w:id="1327" w:author="Aleksander Hansen" w:date="2013-02-09T16:27:00Z"/>
          <w:b/>
          <w:noProof/>
          <w:sz w:val="24"/>
          <w:szCs w:val="24"/>
          <w:lang w:eastAsia="ja-JP"/>
        </w:rPr>
      </w:pPr>
      <w:del w:id="1328" w:author="Aleksander Hansen" w:date="2013-02-09T16:27:00Z">
        <w:r w:rsidDel="00BE5976">
          <w:rPr>
            <w:noProof/>
          </w:rPr>
          <w:delText>Compare and contrast forward and Futures contracts</w:delText>
        </w:r>
        <w:r w:rsidDel="00BE5976">
          <w:rPr>
            <w:noProof/>
          </w:rPr>
          <w:tab/>
          <w:delText>28</w:delText>
        </w:r>
      </w:del>
    </w:p>
    <w:p w14:paraId="157CA17B" w14:textId="77777777" w:rsidR="008A686A" w:rsidDel="00BE5976" w:rsidRDefault="008A686A">
      <w:pPr>
        <w:pStyle w:val="TOC2"/>
        <w:tabs>
          <w:tab w:val="right" w:leader="dot" w:pos="9080"/>
        </w:tabs>
        <w:rPr>
          <w:del w:id="1329" w:author="Aleksander Hansen" w:date="2013-02-09T16:27:00Z"/>
          <w:b/>
          <w:noProof/>
          <w:sz w:val="24"/>
          <w:szCs w:val="24"/>
          <w:lang w:eastAsia="ja-JP"/>
        </w:rPr>
      </w:pPr>
      <w:del w:id="1330" w:author="Aleksander Hansen" w:date="2013-02-09T16:27:00Z">
        <w:r w:rsidDel="00BE5976">
          <w:rPr>
            <w:noProof/>
          </w:rPr>
          <w:delText>2 Questions &amp; Answers</w:delText>
        </w:r>
        <w:r w:rsidDel="00BE5976">
          <w:rPr>
            <w:noProof/>
          </w:rPr>
          <w:tab/>
          <w:delText>29</w:delText>
        </w:r>
      </w:del>
    </w:p>
    <w:p w14:paraId="694B9903" w14:textId="77777777" w:rsidR="008A686A" w:rsidDel="00BE5976" w:rsidRDefault="008A686A">
      <w:pPr>
        <w:pStyle w:val="TOC3"/>
        <w:tabs>
          <w:tab w:val="right" w:leader="dot" w:pos="9080"/>
        </w:tabs>
        <w:rPr>
          <w:del w:id="1331" w:author="Aleksander Hansen" w:date="2013-02-09T16:27:00Z"/>
          <w:noProof/>
          <w:sz w:val="24"/>
          <w:szCs w:val="24"/>
          <w:lang w:eastAsia="ja-JP"/>
        </w:rPr>
      </w:pPr>
      <w:del w:id="1332" w:author="Aleksander Hansen" w:date="2013-02-09T16:27:00Z">
        <w:r w:rsidDel="00BE5976">
          <w:rPr>
            <w:noProof/>
          </w:rPr>
          <w:delText>Questions</w:delText>
        </w:r>
        <w:r w:rsidDel="00BE5976">
          <w:rPr>
            <w:noProof/>
          </w:rPr>
          <w:tab/>
          <w:delText>29</w:delText>
        </w:r>
      </w:del>
    </w:p>
    <w:p w14:paraId="143A042D" w14:textId="77777777" w:rsidR="008A686A" w:rsidDel="00BE5976" w:rsidRDefault="008A686A">
      <w:pPr>
        <w:pStyle w:val="TOC3"/>
        <w:tabs>
          <w:tab w:val="right" w:leader="dot" w:pos="9080"/>
        </w:tabs>
        <w:rPr>
          <w:del w:id="1333" w:author="Aleksander Hansen" w:date="2013-02-09T16:27:00Z"/>
          <w:noProof/>
          <w:sz w:val="24"/>
          <w:szCs w:val="24"/>
          <w:lang w:eastAsia="ja-JP"/>
        </w:rPr>
      </w:pPr>
      <w:del w:id="1334" w:author="Aleksander Hansen" w:date="2013-02-09T16:27:00Z">
        <w:r w:rsidDel="00BE5976">
          <w:rPr>
            <w:noProof/>
          </w:rPr>
          <w:delText>Answers</w:delText>
        </w:r>
        <w:r w:rsidDel="00BE5976">
          <w:rPr>
            <w:noProof/>
          </w:rPr>
          <w:tab/>
          <w:delText>30</w:delText>
        </w:r>
      </w:del>
    </w:p>
    <w:p w14:paraId="10BEDE09" w14:textId="77777777" w:rsidR="008A686A" w:rsidDel="00BE5976" w:rsidRDefault="008A686A">
      <w:pPr>
        <w:pStyle w:val="TOC1"/>
        <w:tabs>
          <w:tab w:val="right" w:leader="dot" w:pos="9080"/>
        </w:tabs>
        <w:rPr>
          <w:del w:id="1335" w:author="Aleksander Hansen" w:date="2013-02-09T16:27:00Z"/>
          <w:b w:val="0"/>
          <w:noProof/>
          <w:lang w:eastAsia="ja-JP"/>
        </w:rPr>
      </w:pPr>
      <w:del w:id="1336" w:author="Aleksander Hansen" w:date="2013-02-09T16:27:00Z">
        <w:r w:rsidRPr="003803C9" w:rsidDel="00BE5976">
          <w:rPr>
            <w:rFonts w:ascii="Calibri" w:hAnsi="Calibri"/>
            <w:noProof/>
          </w:rPr>
          <w:delText>Hull, Chapter 3: Hedging Strategies Using Futures</w:delText>
        </w:r>
        <w:r w:rsidDel="00BE5976">
          <w:rPr>
            <w:noProof/>
          </w:rPr>
          <w:tab/>
          <w:delText>31</w:delText>
        </w:r>
      </w:del>
    </w:p>
    <w:p w14:paraId="0558AEC7" w14:textId="77777777" w:rsidR="008A686A" w:rsidDel="00BE5976" w:rsidRDefault="008A686A">
      <w:pPr>
        <w:pStyle w:val="TOC2"/>
        <w:tabs>
          <w:tab w:val="right" w:leader="dot" w:pos="9080"/>
        </w:tabs>
        <w:rPr>
          <w:del w:id="1337" w:author="Aleksander Hansen" w:date="2013-02-09T16:27:00Z"/>
          <w:b/>
          <w:noProof/>
          <w:sz w:val="24"/>
          <w:szCs w:val="24"/>
          <w:lang w:eastAsia="ja-JP"/>
        </w:rPr>
      </w:pPr>
      <w:del w:id="1338" w:author="Aleksander Hansen" w:date="2013-02-09T16:27:00Z">
        <w:r w:rsidDel="00BE5976">
          <w:rPr>
            <w:noProof/>
          </w:rPr>
          <w:delText>Define and differentiate between short and long hedges and identify appropriate use.</w:delText>
        </w:r>
        <w:r w:rsidDel="00BE5976">
          <w:rPr>
            <w:noProof/>
          </w:rPr>
          <w:tab/>
          <w:delText>31</w:delText>
        </w:r>
      </w:del>
    </w:p>
    <w:p w14:paraId="3635C1EA" w14:textId="77777777" w:rsidR="008A686A" w:rsidDel="00BE5976" w:rsidRDefault="008A686A">
      <w:pPr>
        <w:pStyle w:val="TOC3"/>
        <w:tabs>
          <w:tab w:val="right" w:leader="dot" w:pos="9080"/>
        </w:tabs>
        <w:rPr>
          <w:del w:id="1339" w:author="Aleksander Hansen" w:date="2013-02-09T16:27:00Z"/>
          <w:noProof/>
          <w:sz w:val="24"/>
          <w:szCs w:val="24"/>
          <w:lang w:eastAsia="ja-JP"/>
        </w:rPr>
      </w:pPr>
      <w:del w:id="1340" w:author="Aleksander Hansen" w:date="2013-02-09T16:27:00Z">
        <w:r w:rsidDel="00BE5976">
          <w:rPr>
            <w:noProof/>
          </w:rPr>
          <w:delText>Short hedge</w:delText>
        </w:r>
        <w:r w:rsidDel="00BE5976">
          <w:rPr>
            <w:noProof/>
          </w:rPr>
          <w:tab/>
          <w:delText>31</w:delText>
        </w:r>
      </w:del>
    </w:p>
    <w:p w14:paraId="475CFBA2" w14:textId="77777777" w:rsidR="008A686A" w:rsidDel="00BE5976" w:rsidRDefault="008A686A">
      <w:pPr>
        <w:pStyle w:val="TOC2"/>
        <w:tabs>
          <w:tab w:val="right" w:leader="dot" w:pos="9080"/>
        </w:tabs>
        <w:rPr>
          <w:del w:id="1341" w:author="Aleksander Hansen" w:date="2013-02-09T16:27:00Z"/>
          <w:b/>
          <w:noProof/>
          <w:sz w:val="24"/>
          <w:szCs w:val="24"/>
          <w:lang w:eastAsia="ja-JP"/>
        </w:rPr>
      </w:pPr>
      <w:del w:id="1342" w:author="Aleksander Hansen" w:date="2013-02-09T16:27:00Z">
        <w:r w:rsidDel="00BE5976">
          <w:rPr>
            <w:noProof/>
          </w:rPr>
          <w:delText>Describe the arguments for and against hedging and the potential impact of hedging on firm profitability</w:delText>
        </w:r>
        <w:r w:rsidDel="00BE5976">
          <w:rPr>
            <w:noProof/>
          </w:rPr>
          <w:tab/>
          <w:delText>32</w:delText>
        </w:r>
      </w:del>
    </w:p>
    <w:p w14:paraId="552E5695" w14:textId="77777777" w:rsidR="008A686A" w:rsidDel="00BE5976" w:rsidRDefault="008A686A">
      <w:pPr>
        <w:pStyle w:val="TOC3"/>
        <w:tabs>
          <w:tab w:val="right" w:leader="dot" w:pos="9080"/>
        </w:tabs>
        <w:rPr>
          <w:del w:id="1343" w:author="Aleksander Hansen" w:date="2013-02-09T16:27:00Z"/>
          <w:noProof/>
          <w:sz w:val="24"/>
          <w:szCs w:val="24"/>
          <w:lang w:eastAsia="ja-JP"/>
        </w:rPr>
      </w:pPr>
      <w:del w:id="1344" w:author="Aleksander Hansen" w:date="2013-02-09T16:27:00Z">
        <w:r w:rsidDel="00BE5976">
          <w:rPr>
            <w:noProof/>
          </w:rPr>
          <w:delText>In favor of hedging:</w:delText>
        </w:r>
        <w:r w:rsidDel="00BE5976">
          <w:rPr>
            <w:noProof/>
          </w:rPr>
          <w:tab/>
          <w:delText>32</w:delText>
        </w:r>
      </w:del>
    </w:p>
    <w:p w14:paraId="6DBC7F12" w14:textId="77777777" w:rsidR="008A686A" w:rsidDel="00BE5976" w:rsidRDefault="008A686A">
      <w:pPr>
        <w:pStyle w:val="TOC3"/>
        <w:tabs>
          <w:tab w:val="right" w:leader="dot" w:pos="9080"/>
        </w:tabs>
        <w:rPr>
          <w:del w:id="1345" w:author="Aleksander Hansen" w:date="2013-02-09T16:27:00Z"/>
          <w:noProof/>
          <w:sz w:val="24"/>
          <w:szCs w:val="24"/>
          <w:lang w:eastAsia="ja-JP"/>
        </w:rPr>
      </w:pPr>
      <w:del w:id="1346" w:author="Aleksander Hansen" w:date="2013-02-09T16:27:00Z">
        <w:r w:rsidDel="00BE5976">
          <w:rPr>
            <w:noProof/>
          </w:rPr>
          <w:delText>Against hedging:</w:delText>
        </w:r>
        <w:r w:rsidDel="00BE5976">
          <w:rPr>
            <w:noProof/>
          </w:rPr>
          <w:tab/>
          <w:delText>32</w:delText>
        </w:r>
      </w:del>
    </w:p>
    <w:p w14:paraId="7363D9C9" w14:textId="77777777" w:rsidR="008A686A" w:rsidDel="00BE5976" w:rsidRDefault="008A686A">
      <w:pPr>
        <w:pStyle w:val="TOC2"/>
        <w:tabs>
          <w:tab w:val="right" w:leader="dot" w:pos="9080"/>
        </w:tabs>
        <w:rPr>
          <w:del w:id="1347" w:author="Aleksander Hansen" w:date="2013-02-09T16:27:00Z"/>
          <w:b/>
          <w:noProof/>
          <w:sz w:val="24"/>
          <w:szCs w:val="24"/>
          <w:lang w:eastAsia="ja-JP"/>
        </w:rPr>
      </w:pPr>
      <w:del w:id="1348" w:author="Aleksander Hansen" w:date="2013-02-09T16:27:00Z">
        <w:r w:rsidDel="00BE5976">
          <w:rPr>
            <w:noProof/>
          </w:rPr>
          <w:delText>Define the basis and the various sources of basis risk, and explain how basis risks arise when hedging with Futures.</w:delText>
        </w:r>
        <w:r w:rsidDel="00BE5976">
          <w:rPr>
            <w:noProof/>
          </w:rPr>
          <w:tab/>
          <w:delText>33</w:delText>
        </w:r>
      </w:del>
    </w:p>
    <w:p w14:paraId="58A6E4C9" w14:textId="77777777" w:rsidR="008A686A" w:rsidDel="00BE5976" w:rsidRDefault="008A686A">
      <w:pPr>
        <w:pStyle w:val="TOC3"/>
        <w:tabs>
          <w:tab w:val="right" w:leader="dot" w:pos="9080"/>
        </w:tabs>
        <w:rPr>
          <w:del w:id="1349" w:author="Aleksander Hansen" w:date="2013-02-09T16:27:00Z"/>
          <w:noProof/>
          <w:sz w:val="24"/>
          <w:szCs w:val="24"/>
          <w:lang w:eastAsia="ja-JP"/>
        </w:rPr>
      </w:pPr>
      <w:del w:id="1350" w:author="Aleksander Hansen" w:date="2013-02-09T16:27:00Z">
        <w:r w:rsidDel="00BE5976">
          <w:rPr>
            <w:noProof/>
          </w:rPr>
          <w:delText>Define and compute the basis</w:delText>
        </w:r>
        <w:r w:rsidDel="00BE5976">
          <w:rPr>
            <w:noProof/>
          </w:rPr>
          <w:tab/>
          <w:delText>33</w:delText>
        </w:r>
      </w:del>
    </w:p>
    <w:p w14:paraId="15A3DB19" w14:textId="77777777" w:rsidR="008A686A" w:rsidDel="00BE5976" w:rsidRDefault="008A686A">
      <w:pPr>
        <w:pStyle w:val="TOC3"/>
        <w:tabs>
          <w:tab w:val="right" w:leader="dot" w:pos="9080"/>
        </w:tabs>
        <w:rPr>
          <w:del w:id="1351" w:author="Aleksander Hansen" w:date="2013-02-09T16:27:00Z"/>
          <w:noProof/>
          <w:sz w:val="24"/>
          <w:szCs w:val="24"/>
          <w:lang w:eastAsia="ja-JP"/>
        </w:rPr>
      </w:pPr>
      <w:del w:id="1352" w:author="Aleksander Hansen" w:date="2013-02-09T16:27:00Z">
        <w:r w:rsidDel="00BE5976">
          <w:rPr>
            <w:noProof/>
          </w:rPr>
          <w:delText>Define the various sources of basis risk and explain how basis risks arise when hedging with Futures</w:delText>
        </w:r>
        <w:r w:rsidDel="00BE5976">
          <w:rPr>
            <w:noProof/>
          </w:rPr>
          <w:tab/>
          <w:delText>35</w:delText>
        </w:r>
      </w:del>
    </w:p>
    <w:p w14:paraId="4A190D06" w14:textId="77777777" w:rsidR="008A686A" w:rsidDel="00BE5976" w:rsidRDefault="008A686A">
      <w:pPr>
        <w:pStyle w:val="TOC3"/>
        <w:tabs>
          <w:tab w:val="right" w:leader="dot" w:pos="9080"/>
        </w:tabs>
        <w:rPr>
          <w:del w:id="1353" w:author="Aleksander Hansen" w:date="2013-02-09T16:27:00Z"/>
          <w:noProof/>
          <w:sz w:val="24"/>
          <w:szCs w:val="24"/>
          <w:lang w:eastAsia="ja-JP"/>
        </w:rPr>
      </w:pPr>
      <w:del w:id="1354" w:author="Aleksander Hansen" w:date="2013-02-09T16:27:00Z">
        <w:r w:rsidDel="00BE5976">
          <w:rPr>
            <w:noProof/>
          </w:rPr>
          <w:delText>Basis risk arises when hedging with Futures</w:delText>
        </w:r>
        <w:r w:rsidDel="00BE5976">
          <w:rPr>
            <w:noProof/>
          </w:rPr>
          <w:tab/>
          <w:delText>35</w:delText>
        </w:r>
      </w:del>
    </w:p>
    <w:p w14:paraId="3E1568D6" w14:textId="77777777" w:rsidR="008A686A" w:rsidDel="00BE5976" w:rsidRDefault="008A686A">
      <w:pPr>
        <w:pStyle w:val="TOC2"/>
        <w:tabs>
          <w:tab w:val="right" w:leader="dot" w:pos="9080"/>
        </w:tabs>
        <w:rPr>
          <w:del w:id="1355" w:author="Aleksander Hansen" w:date="2013-02-09T16:27:00Z"/>
          <w:b/>
          <w:noProof/>
          <w:sz w:val="24"/>
          <w:szCs w:val="24"/>
          <w:lang w:eastAsia="ja-JP"/>
        </w:rPr>
      </w:pPr>
      <w:del w:id="1356" w:author="Aleksander Hansen" w:date="2013-02-09T16:27:00Z">
        <w:r w:rsidDel="00BE5976">
          <w:rPr>
            <w:noProof/>
          </w:rPr>
          <w:delText>Define cross hedging, and compute and interpret the minimum variance hedge ratio and hedge effectiveness</w:delText>
        </w:r>
        <w:r w:rsidDel="00BE5976">
          <w:rPr>
            <w:noProof/>
          </w:rPr>
          <w:tab/>
          <w:delText>36</w:delText>
        </w:r>
      </w:del>
    </w:p>
    <w:p w14:paraId="5663A26C" w14:textId="77777777" w:rsidR="008A686A" w:rsidDel="00BE5976" w:rsidRDefault="008A686A">
      <w:pPr>
        <w:pStyle w:val="TOC3"/>
        <w:tabs>
          <w:tab w:val="right" w:leader="dot" w:pos="9080"/>
        </w:tabs>
        <w:rPr>
          <w:del w:id="1357" w:author="Aleksander Hansen" w:date="2013-02-09T16:27:00Z"/>
          <w:noProof/>
          <w:sz w:val="24"/>
          <w:szCs w:val="24"/>
          <w:lang w:eastAsia="ja-JP"/>
        </w:rPr>
      </w:pPr>
      <w:del w:id="1358" w:author="Aleksander Hansen" w:date="2013-02-09T16:27:00Z">
        <w:r w:rsidDel="00BE5976">
          <w:rPr>
            <w:noProof/>
          </w:rPr>
          <w:delText>Define cross hedging</w:delText>
        </w:r>
        <w:r w:rsidDel="00BE5976">
          <w:rPr>
            <w:noProof/>
          </w:rPr>
          <w:tab/>
          <w:delText>36</w:delText>
        </w:r>
      </w:del>
    </w:p>
    <w:p w14:paraId="475AEA6B" w14:textId="77777777" w:rsidR="008A686A" w:rsidDel="00BE5976" w:rsidRDefault="008A686A">
      <w:pPr>
        <w:pStyle w:val="TOC3"/>
        <w:tabs>
          <w:tab w:val="right" w:leader="dot" w:pos="9080"/>
        </w:tabs>
        <w:rPr>
          <w:del w:id="1359" w:author="Aleksander Hansen" w:date="2013-02-09T16:27:00Z"/>
          <w:noProof/>
          <w:sz w:val="24"/>
          <w:szCs w:val="24"/>
          <w:lang w:eastAsia="ja-JP"/>
        </w:rPr>
      </w:pPr>
      <w:del w:id="1360" w:author="Aleksander Hansen" w:date="2013-02-09T16:27:00Z">
        <w:r w:rsidDel="00BE5976">
          <w:rPr>
            <w:noProof/>
          </w:rPr>
          <w:delText>Define, compute and interpret the minimum variance hedge ratio and hedge effectiveness</w:delText>
        </w:r>
        <w:r w:rsidDel="00BE5976">
          <w:rPr>
            <w:noProof/>
          </w:rPr>
          <w:tab/>
          <w:delText>36</w:delText>
        </w:r>
      </w:del>
    </w:p>
    <w:p w14:paraId="05DFD4E7" w14:textId="77777777" w:rsidR="008A686A" w:rsidDel="00BE5976" w:rsidRDefault="008A686A">
      <w:pPr>
        <w:pStyle w:val="TOC2"/>
        <w:tabs>
          <w:tab w:val="right" w:leader="dot" w:pos="9080"/>
        </w:tabs>
        <w:rPr>
          <w:del w:id="1361" w:author="Aleksander Hansen" w:date="2013-02-09T16:27:00Z"/>
          <w:b/>
          <w:noProof/>
          <w:sz w:val="24"/>
          <w:szCs w:val="24"/>
          <w:lang w:eastAsia="ja-JP"/>
        </w:rPr>
      </w:pPr>
      <w:del w:id="1362" w:author="Aleksander Hansen" w:date="2013-02-09T16:27:00Z">
        <w:r w:rsidDel="00BE5976">
          <w:rPr>
            <w:noProof/>
          </w:rPr>
          <w:delText>Define, compute and interpret the optimal number of Futures contracts needed to hedge an exposure, and explain and calculate the “tailing the hedge” adjustment.</w:delText>
        </w:r>
        <w:r w:rsidDel="00BE5976">
          <w:rPr>
            <w:noProof/>
          </w:rPr>
          <w:tab/>
          <w:delText>38</w:delText>
        </w:r>
      </w:del>
    </w:p>
    <w:p w14:paraId="76F76713" w14:textId="77777777" w:rsidR="008A686A" w:rsidDel="00BE5976" w:rsidRDefault="008A686A">
      <w:pPr>
        <w:pStyle w:val="TOC2"/>
        <w:tabs>
          <w:tab w:val="right" w:leader="dot" w:pos="9080"/>
        </w:tabs>
        <w:rPr>
          <w:del w:id="1363" w:author="Aleksander Hansen" w:date="2013-02-09T16:27:00Z"/>
          <w:b/>
          <w:noProof/>
          <w:sz w:val="24"/>
          <w:szCs w:val="24"/>
          <w:lang w:eastAsia="ja-JP"/>
        </w:rPr>
      </w:pPr>
      <w:del w:id="1364" w:author="Aleksander Hansen" w:date="2013-02-09T16:27:00Z">
        <w:r w:rsidDel="00BE5976">
          <w:rPr>
            <w:noProof/>
          </w:rPr>
          <w:delText>Explain how to use stock index Futures contracts to change a stock portfolio’s beta</w:delText>
        </w:r>
        <w:r w:rsidDel="00BE5976">
          <w:rPr>
            <w:noProof/>
          </w:rPr>
          <w:tab/>
          <w:delText>39</w:delText>
        </w:r>
      </w:del>
    </w:p>
    <w:p w14:paraId="0C3A36D9" w14:textId="77777777" w:rsidR="008A686A" w:rsidDel="00BE5976" w:rsidRDefault="008A686A">
      <w:pPr>
        <w:pStyle w:val="TOC2"/>
        <w:tabs>
          <w:tab w:val="right" w:leader="dot" w:pos="9080"/>
        </w:tabs>
        <w:rPr>
          <w:del w:id="1365" w:author="Aleksander Hansen" w:date="2013-02-09T16:27:00Z"/>
          <w:b/>
          <w:noProof/>
          <w:sz w:val="24"/>
          <w:szCs w:val="24"/>
          <w:lang w:eastAsia="ja-JP"/>
        </w:rPr>
      </w:pPr>
      <w:del w:id="1366" w:author="Aleksander Hansen" w:date="2013-02-09T16:27:00Z">
        <w:r w:rsidDel="00BE5976">
          <w:rPr>
            <w:noProof/>
          </w:rPr>
          <w:delText>Describe what “rolling the hedge forward” means and describe some of the risks that arise from such a strategy</w:delText>
        </w:r>
        <w:r w:rsidDel="00BE5976">
          <w:rPr>
            <w:noProof/>
          </w:rPr>
          <w:tab/>
          <w:delText>40</w:delText>
        </w:r>
      </w:del>
    </w:p>
    <w:p w14:paraId="3056C886" w14:textId="77777777" w:rsidR="008A686A" w:rsidDel="00BE5976" w:rsidRDefault="008A686A">
      <w:pPr>
        <w:pStyle w:val="TOC2"/>
        <w:tabs>
          <w:tab w:val="right" w:leader="dot" w:pos="9080"/>
        </w:tabs>
        <w:rPr>
          <w:del w:id="1367" w:author="Aleksander Hansen" w:date="2013-02-09T16:27:00Z"/>
          <w:b/>
          <w:noProof/>
          <w:sz w:val="24"/>
          <w:szCs w:val="24"/>
          <w:lang w:eastAsia="ja-JP"/>
        </w:rPr>
      </w:pPr>
      <w:del w:id="1368" w:author="Aleksander Hansen" w:date="2013-02-09T16:27:00Z">
        <w:r w:rsidDel="00BE5976">
          <w:rPr>
            <w:noProof/>
          </w:rPr>
          <w:delText>3 Questions &amp; Answers</w:delText>
        </w:r>
        <w:r w:rsidDel="00BE5976">
          <w:rPr>
            <w:noProof/>
          </w:rPr>
          <w:tab/>
          <w:delText>41</w:delText>
        </w:r>
      </w:del>
    </w:p>
    <w:p w14:paraId="0C577E2C" w14:textId="77777777" w:rsidR="008A686A" w:rsidDel="00BE5976" w:rsidRDefault="008A686A">
      <w:pPr>
        <w:pStyle w:val="TOC3"/>
        <w:tabs>
          <w:tab w:val="right" w:leader="dot" w:pos="9080"/>
        </w:tabs>
        <w:rPr>
          <w:del w:id="1369" w:author="Aleksander Hansen" w:date="2013-02-09T16:27:00Z"/>
          <w:noProof/>
          <w:sz w:val="24"/>
          <w:szCs w:val="24"/>
          <w:lang w:eastAsia="ja-JP"/>
        </w:rPr>
      </w:pPr>
      <w:del w:id="1370" w:author="Aleksander Hansen" w:date="2013-02-09T16:27:00Z">
        <w:r w:rsidDel="00BE5976">
          <w:rPr>
            <w:noProof/>
          </w:rPr>
          <w:delText>Questions</w:delText>
        </w:r>
        <w:r w:rsidDel="00BE5976">
          <w:rPr>
            <w:noProof/>
          </w:rPr>
          <w:tab/>
          <w:delText>41</w:delText>
        </w:r>
      </w:del>
    </w:p>
    <w:p w14:paraId="13900806" w14:textId="77777777" w:rsidR="008A686A" w:rsidDel="00BE5976" w:rsidRDefault="008A686A">
      <w:pPr>
        <w:pStyle w:val="TOC3"/>
        <w:tabs>
          <w:tab w:val="right" w:leader="dot" w:pos="9080"/>
        </w:tabs>
        <w:rPr>
          <w:del w:id="1371" w:author="Aleksander Hansen" w:date="2013-02-09T16:27:00Z"/>
          <w:noProof/>
          <w:sz w:val="24"/>
          <w:szCs w:val="24"/>
          <w:lang w:eastAsia="ja-JP"/>
        </w:rPr>
      </w:pPr>
      <w:del w:id="1372" w:author="Aleksander Hansen" w:date="2013-02-09T16:27:00Z">
        <w:r w:rsidDel="00BE5976">
          <w:rPr>
            <w:noProof/>
          </w:rPr>
          <w:delText>Answers</w:delText>
        </w:r>
        <w:r w:rsidDel="00BE5976">
          <w:rPr>
            <w:noProof/>
          </w:rPr>
          <w:tab/>
          <w:delText>42</w:delText>
        </w:r>
      </w:del>
    </w:p>
    <w:p w14:paraId="17907DD6" w14:textId="77777777" w:rsidR="008A686A" w:rsidDel="00BE5976" w:rsidRDefault="008A686A">
      <w:pPr>
        <w:pStyle w:val="TOC1"/>
        <w:tabs>
          <w:tab w:val="right" w:leader="dot" w:pos="9080"/>
        </w:tabs>
        <w:rPr>
          <w:del w:id="1373" w:author="Aleksander Hansen" w:date="2013-02-09T16:27:00Z"/>
          <w:b w:val="0"/>
          <w:noProof/>
          <w:lang w:eastAsia="ja-JP"/>
        </w:rPr>
      </w:pPr>
      <w:del w:id="1374" w:author="Aleksander Hansen" w:date="2013-02-09T16:27:00Z">
        <w:r w:rsidRPr="003803C9" w:rsidDel="00BE5976">
          <w:rPr>
            <w:rFonts w:ascii="Calibri" w:hAnsi="Calibri"/>
            <w:noProof/>
          </w:rPr>
          <w:delText>Hull, Chapter 4: Interest Rates</w:delText>
        </w:r>
        <w:r w:rsidDel="00BE5976">
          <w:rPr>
            <w:noProof/>
          </w:rPr>
          <w:tab/>
          <w:delText>43</w:delText>
        </w:r>
      </w:del>
    </w:p>
    <w:p w14:paraId="1D38424D" w14:textId="77777777" w:rsidR="008A686A" w:rsidDel="00BE5976" w:rsidRDefault="008A686A">
      <w:pPr>
        <w:pStyle w:val="TOC2"/>
        <w:tabs>
          <w:tab w:val="right" w:leader="dot" w:pos="9080"/>
        </w:tabs>
        <w:rPr>
          <w:del w:id="1375" w:author="Aleksander Hansen" w:date="2013-02-09T16:27:00Z"/>
          <w:b/>
          <w:noProof/>
          <w:sz w:val="24"/>
          <w:szCs w:val="24"/>
          <w:lang w:eastAsia="ja-JP"/>
        </w:rPr>
      </w:pPr>
      <w:del w:id="1376" w:author="Aleksander Hansen" w:date="2013-02-09T16:27:00Z">
        <w:r w:rsidDel="00BE5976">
          <w:rPr>
            <w:noProof/>
          </w:rPr>
          <w:delText>Describe Treasury Rates, LIBOR, Repo Rates, and what is meant by the risk-free rate.</w:delText>
        </w:r>
        <w:r w:rsidDel="00BE5976">
          <w:rPr>
            <w:noProof/>
          </w:rPr>
          <w:tab/>
          <w:delText>43</w:delText>
        </w:r>
      </w:del>
    </w:p>
    <w:p w14:paraId="1254495C" w14:textId="77777777" w:rsidR="008A686A" w:rsidDel="00BE5976" w:rsidRDefault="008A686A">
      <w:pPr>
        <w:pStyle w:val="TOC3"/>
        <w:tabs>
          <w:tab w:val="right" w:leader="dot" w:pos="9080"/>
        </w:tabs>
        <w:rPr>
          <w:del w:id="1377" w:author="Aleksander Hansen" w:date="2013-02-09T16:27:00Z"/>
          <w:noProof/>
          <w:sz w:val="24"/>
          <w:szCs w:val="24"/>
          <w:lang w:eastAsia="ja-JP"/>
        </w:rPr>
      </w:pPr>
      <w:del w:id="1378" w:author="Aleksander Hansen" w:date="2013-02-09T16:27:00Z">
        <w:r w:rsidDel="00BE5976">
          <w:rPr>
            <w:noProof/>
          </w:rPr>
          <w:delText>Treasury rates</w:delText>
        </w:r>
        <w:r w:rsidDel="00BE5976">
          <w:rPr>
            <w:noProof/>
          </w:rPr>
          <w:tab/>
          <w:delText>43</w:delText>
        </w:r>
      </w:del>
    </w:p>
    <w:p w14:paraId="468F098A" w14:textId="77777777" w:rsidR="008A686A" w:rsidDel="00BE5976" w:rsidRDefault="008A686A">
      <w:pPr>
        <w:pStyle w:val="TOC3"/>
        <w:tabs>
          <w:tab w:val="right" w:leader="dot" w:pos="9080"/>
        </w:tabs>
        <w:rPr>
          <w:del w:id="1379" w:author="Aleksander Hansen" w:date="2013-02-09T16:27:00Z"/>
          <w:noProof/>
          <w:sz w:val="24"/>
          <w:szCs w:val="24"/>
          <w:lang w:eastAsia="ja-JP"/>
        </w:rPr>
      </w:pPr>
      <w:del w:id="1380" w:author="Aleksander Hansen" w:date="2013-02-09T16:27:00Z">
        <w:r w:rsidDel="00BE5976">
          <w:rPr>
            <w:noProof/>
          </w:rPr>
          <w:delText>LIBOR (London Interbank Offered Rate)</w:delText>
        </w:r>
        <w:r w:rsidDel="00BE5976">
          <w:rPr>
            <w:noProof/>
          </w:rPr>
          <w:tab/>
          <w:delText>44</w:delText>
        </w:r>
      </w:del>
    </w:p>
    <w:p w14:paraId="786DD908" w14:textId="77777777" w:rsidR="008A686A" w:rsidDel="00BE5976" w:rsidRDefault="008A686A">
      <w:pPr>
        <w:pStyle w:val="TOC3"/>
        <w:tabs>
          <w:tab w:val="right" w:leader="dot" w:pos="9080"/>
        </w:tabs>
        <w:rPr>
          <w:del w:id="1381" w:author="Aleksander Hansen" w:date="2013-02-09T16:27:00Z"/>
          <w:noProof/>
          <w:sz w:val="24"/>
          <w:szCs w:val="24"/>
          <w:lang w:eastAsia="ja-JP"/>
        </w:rPr>
      </w:pPr>
      <w:del w:id="1382" w:author="Aleksander Hansen" w:date="2013-02-09T16:27:00Z">
        <w:r w:rsidDel="00BE5976">
          <w:rPr>
            <w:noProof/>
          </w:rPr>
          <w:delText>Repo rates</w:delText>
        </w:r>
        <w:r w:rsidDel="00BE5976">
          <w:rPr>
            <w:noProof/>
          </w:rPr>
          <w:tab/>
          <w:delText>44</w:delText>
        </w:r>
      </w:del>
    </w:p>
    <w:p w14:paraId="292C094F" w14:textId="77777777" w:rsidR="008A686A" w:rsidDel="00BE5976" w:rsidRDefault="008A686A">
      <w:pPr>
        <w:pStyle w:val="TOC3"/>
        <w:tabs>
          <w:tab w:val="right" w:leader="dot" w:pos="9080"/>
        </w:tabs>
        <w:rPr>
          <w:del w:id="1383" w:author="Aleksander Hansen" w:date="2013-02-09T16:27:00Z"/>
          <w:noProof/>
          <w:sz w:val="24"/>
          <w:szCs w:val="24"/>
          <w:lang w:eastAsia="ja-JP"/>
        </w:rPr>
      </w:pPr>
      <w:del w:id="1384" w:author="Aleksander Hansen" w:date="2013-02-09T16:27:00Z">
        <w:r w:rsidDel="00BE5976">
          <w:rPr>
            <w:noProof/>
          </w:rPr>
          <w:delText>Risk-Free Rate</w:delText>
        </w:r>
        <w:r w:rsidDel="00BE5976">
          <w:rPr>
            <w:noProof/>
          </w:rPr>
          <w:tab/>
          <w:delText>44</w:delText>
        </w:r>
      </w:del>
    </w:p>
    <w:p w14:paraId="196DE9DA" w14:textId="77777777" w:rsidR="008A686A" w:rsidDel="00BE5976" w:rsidRDefault="008A686A">
      <w:pPr>
        <w:pStyle w:val="TOC2"/>
        <w:tabs>
          <w:tab w:val="right" w:leader="dot" w:pos="9080"/>
        </w:tabs>
        <w:rPr>
          <w:del w:id="1385" w:author="Aleksander Hansen" w:date="2013-02-09T16:27:00Z"/>
          <w:b/>
          <w:noProof/>
          <w:sz w:val="24"/>
          <w:szCs w:val="24"/>
          <w:lang w:eastAsia="ja-JP"/>
        </w:rPr>
      </w:pPr>
      <w:del w:id="1386" w:author="Aleksander Hansen" w:date="2013-02-09T16:27:00Z">
        <w:r w:rsidDel="00BE5976">
          <w:rPr>
            <w:noProof/>
          </w:rPr>
          <w:delText>Calculate the value of an investment using daily, weekly, monthly, quarterly, semiannual, annual, and continuous compounding. Convert rates based on different compounding frequencies.</w:delText>
        </w:r>
        <w:r w:rsidDel="00BE5976">
          <w:rPr>
            <w:noProof/>
          </w:rPr>
          <w:tab/>
          <w:delText>45</w:delText>
        </w:r>
      </w:del>
    </w:p>
    <w:p w14:paraId="28B114FB" w14:textId="77777777" w:rsidR="008A686A" w:rsidDel="00BE5976" w:rsidRDefault="008A686A">
      <w:pPr>
        <w:pStyle w:val="TOC3"/>
        <w:tabs>
          <w:tab w:val="right" w:leader="dot" w:pos="9080"/>
        </w:tabs>
        <w:rPr>
          <w:del w:id="1387" w:author="Aleksander Hansen" w:date="2013-02-09T16:27:00Z"/>
          <w:noProof/>
          <w:sz w:val="24"/>
          <w:szCs w:val="24"/>
          <w:lang w:eastAsia="ja-JP"/>
        </w:rPr>
      </w:pPr>
      <w:del w:id="1388" w:author="Aleksander Hansen" w:date="2013-02-09T16:27:00Z">
        <w:r w:rsidDel="00BE5976">
          <w:rPr>
            <w:noProof/>
          </w:rPr>
          <w:delText>Calculate the value of an investment using daily, weekly, monthly, quarterly, semi-annual, annual, and continuous compounding.</w:delText>
        </w:r>
        <w:r w:rsidDel="00BE5976">
          <w:rPr>
            <w:noProof/>
          </w:rPr>
          <w:tab/>
          <w:delText>45</w:delText>
        </w:r>
      </w:del>
    </w:p>
    <w:p w14:paraId="2C7EB149" w14:textId="77777777" w:rsidR="008A686A" w:rsidDel="00BE5976" w:rsidRDefault="008A686A">
      <w:pPr>
        <w:pStyle w:val="TOC3"/>
        <w:tabs>
          <w:tab w:val="right" w:leader="dot" w:pos="9080"/>
        </w:tabs>
        <w:rPr>
          <w:del w:id="1389" w:author="Aleksander Hansen" w:date="2013-02-09T16:27:00Z"/>
          <w:noProof/>
          <w:sz w:val="24"/>
          <w:szCs w:val="24"/>
          <w:lang w:eastAsia="ja-JP"/>
        </w:rPr>
      </w:pPr>
      <w:del w:id="1390" w:author="Aleksander Hansen" w:date="2013-02-09T16:27:00Z">
        <w:r w:rsidDel="00BE5976">
          <w:rPr>
            <w:noProof/>
          </w:rPr>
          <w:delText>Convert rates based on different compounding frequencies</w:delText>
        </w:r>
        <w:r w:rsidDel="00BE5976">
          <w:rPr>
            <w:noProof/>
          </w:rPr>
          <w:tab/>
          <w:delText>45</w:delText>
        </w:r>
      </w:del>
    </w:p>
    <w:p w14:paraId="1363F7AB" w14:textId="77777777" w:rsidR="008A686A" w:rsidDel="00BE5976" w:rsidRDefault="008A686A">
      <w:pPr>
        <w:pStyle w:val="TOC3"/>
        <w:tabs>
          <w:tab w:val="right" w:leader="dot" w:pos="9080"/>
        </w:tabs>
        <w:rPr>
          <w:del w:id="1391" w:author="Aleksander Hansen" w:date="2013-02-09T16:27:00Z"/>
          <w:noProof/>
          <w:sz w:val="24"/>
          <w:szCs w:val="24"/>
          <w:lang w:eastAsia="ja-JP"/>
        </w:rPr>
      </w:pPr>
      <w:del w:id="1392" w:author="Aleksander Hansen" w:date="2013-02-09T16:27:00Z">
        <w:r w:rsidDel="00BE5976">
          <w:rPr>
            <w:noProof/>
          </w:rPr>
          <w:delText>Calculate the theoretical price of a coupon-paying bond using spot rates</w:delText>
        </w:r>
        <w:r w:rsidDel="00BE5976">
          <w:rPr>
            <w:noProof/>
          </w:rPr>
          <w:tab/>
          <w:delText>47</w:delText>
        </w:r>
      </w:del>
    </w:p>
    <w:p w14:paraId="7D210CCC" w14:textId="77777777" w:rsidR="008A686A" w:rsidDel="00BE5976" w:rsidRDefault="008A686A">
      <w:pPr>
        <w:pStyle w:val="TOC2"/>
        <w:tabs>
          <w:tab w:val="right" w:leader="dot" w:pos="9080"/>
        </w:tabs>
        <w:rPr>
          <w:del w:id="1393" w:author="Aleksander Hansen" w:date="2013-02-09T16:27:00Z"/>
          <w:b/>
          <w:noProof/>
          <w:sz w:val="24"/>
          <w:szCs w:val="24"/>
          <w:lang w:eastAsia="ja-JP"/>
        </w:rPr>
      </w:pPr>
      <w:del w:id="1394" w:author="Aleksander Hansen" w:date="2013-02-09T16:27:00Z">
        <w:r w:rsidDel="00BE5976">
          <w:rPr>
            <w:noProof/>
          </w:rPr>
          <w:delText>Calculate the value of the cash flows from a forward rate agreement (FRA).</w:delText>
        </w:r>
        <w:r w:rsidDel="00BE5976">
          <w:rPr>
            <w:noProof/>
          </w:rPr>
          <w:tab/>
          <w:delText>49</w:delText>
        </w:r>
      </w:del>
    </w:p>
    <w:p w14:paraId="77F4D85B" w14:textId="77777777" w:rsidR="008A686A" w:rsidDel="00BE5976" w:rsidRDefault="008A686A">
      <w:pPr>
        <w:pStyle w:val="TOC2"/>
        <w:tabs>
          <w:tab w:val="right" w:leader="dot" w:pos="9080"/>
        </w:tabs>
        <w:rPr>
          <w:del w:id="1395" w:author="Aleksander Hansen" w:date="2013-02-09T16:27:00Z"/>
          <w:b/>
          <w:noProof/>
          <w:sz w:val="24"/>
          <w:szCs w:val="24"/>
          <w:lang w:eastAsia="ja-JP"/>
        </w:rPr>
      </w:pPr>
      <w:del w:id="1396" w:author="Aleksander Hansen" w:date="2013-02-09T16:27:00Z">
        <w:r w:rsidDel="00BE5976">
          <w:rPr>
            <w:noProof/>
          </w:rPr>
          <w:delText>Calculate the change in a bond’s price given duration, convexity, and a change in interest rates</w:delText>
        </w:r>
        <w:r w:rsidDel="00BE5976">
          <w:rPr>
            <w:noProof/>
          </w:rPr>
          <w:tab/>
          <w:delText>50</w:delText>
        </w:r>
      </w:del>
    </w:p>
    <w:p w14:paraId="071D0AC8" w14:textId="77777777" w:rsidR="008A686A" w:rsidDel="00BE5976" w:rsidRDefault="008A686A">
      <w:pPr>
        <w:pStyle w:val="TOC2"/>
        <w:tabs>
          <w:tab w:val="right" w:leader="dot" w:pos="9080"/>
        </w:tabs>
        <w:rPr>
          <w:del w:id="1397" w:author="Aleksander Hansen" w:date="2013-02-09T16:27:00Z"/>
          <w:b/>
          <w:noProof/>
          <w:sz w:val="24"/>
          <w:szCs w:val="24"/>
          <w:lang w:eastAsia="ja-JP"/>
        </w:rPr>
      </w:pPr>
      <w:del w:id="1398" w:author="Aleksander Hansen" w:date="2013-02-09T16:27:00Z">
        <w:r w:rsidDel="00BE5976">
          <w:rPr>
            <w:noProof/>
          </w:rPr>
          <w:delText>Describe the major theories of the term structure of interest rates</w:delText>
        </w:r>
        <w:r w:rsidDel="00BE5976">
          <w:rPr>
            <w:noProof/>
          </w:rPr>
          <w:tab/>
          <w:delText>52</w:delText>
        </w:r>
      </w:del>
    </w:p>
    <w:p w14:paraId="0033478B" w14:textId="77777777" w:rsidR="008A686A" w:rsidDel="00BE5976" w:rsidRDefault="008A686A">
      <w:pPr>
        <w:pStyle w:val="TOC2"/>
        <w:tabs>
          <w:tab w:val="right" w:leader="dot" w:pos="9080"/>
        </w:tabs>
        <w:rPr>
          <w:del w:id="1399" w:author="Aleksander Hansen" w:date="2013-02-09T16:27:00Z"/>
          <w:b/>
          <w:noProof/>
          <w:sz w:val="24"/>
          <w:szCs w:val="24"/>
          <w:lang w:eastAsia="ja-JP"/>
        </w:rPr>
      </w:pPr>
      <w:del w:id="1400" w:author="Aleksander Hansen" w:date="2013-02-09T16:27:00Z">
        <w:r w:rsidDel="00BE5976">
          <w:rPr>
            <w:noProof/>
          </w:rPr>
          <w:delText>4 Questions &amp; Answers</w:delText>
        </w:r>
        <w:r w:rsidDel="00BE5976">
          <w:rPr>
            <w:noProof/>
          </w:rPr>
          <w:tab/>
          <w:delText>54</w:delText>
        </w:r>
      </w:del>
    </w:p>
    <w:p w14:paraId="4A4C4B67" w14:textId="77777777" w:rsidR="008A686A" w:rsidDel="00BE5976" w:rsidRDefault="008A686A">
      <w:pPr>
        <w:pStyle w:val="TOC3"/>
        <w:tabs>
          <w:tab w:val="right" w:leader="dot" w:pos="9080"/>
        </w:tabs>
        <w:rPr>
          <w:del w:id="1401" w:author="Aleksander Hansen" w:date="2013-02-09T16:27:00Z"/>
          <w:noProof/>
          <w:sz w:val="24"/>
          <w:szCs w:val="24"/>
          <w:lang w:eastAsia="ja-JP"/>
        </w:rPr>
      </w:pPr>
      <w:del w:id="1402" w:author="Aleksander Hansen" w:date="2013-02-09T16:27:00Z">
        <w:r w:rsidDel="00BE5976">
          <w:rPr>
            <w:noProof/>
          </w:rPr>
          <w:delText>Questions</w:delText>
        </w:r>
        <w:r w:rsidDel="00BE5976">
          <w:rPr>
            <w:noProof/>
          </w:rPr>
          <w:tab/>
          <w:delText>54</w:delText>
        </w:r>
      </w:del>
    </w:p>
    <w:p w14:paraId="6BF59931" w14:textId="77777777" w:rsidR="008A686A" w:rsidDel="00BE5976" w:rsidRDefault="008A686A">
      <w:pPr>
        <w:pStyle w:val="TOC3"/>
        <w:tabs>
          <w:tab w:val="right" w:leader="dot" w:pos="9080"/>
        </w:tabs>
        <w:rPr>
          <w:del w:id="1403" w:author="Aleksander Hansen" w:date="2013-02-09T16:27:00Z"/>
          <w:noProof/>
          <w:sz w:val="24"/>
          <w:szCs w:val="24"/>
          <w:lang w:eastAsia="ja-JP"/>
        </w:rPr>
      </w:pPr>
      <w:del w:id="1404" w:author="Aleksander Hansen" w:date="2013-02-09T16:27:00Z">
        <w:r w:rsidDel="00BE5976">
          <w:rPr>
            <w:noProof/>
          </w:rPr>
          <w:delText>Answers</w:delText>
        </w:r>
        <w:r w:rsidDel="00BE5976">
          <w:rPr>
            <w:noProof/>
          </w:rPr>
          <w:tab/>
          <w:delText>55</w:delText>
        </w:r>
      </w:del>
    </w:p>
    <w:p w14:paraId="4802CECF" w14:textId="77777777" w:rsidR="008A686A" w:rsidDel="00BE5976" w:rsidRDefault="008A686A">
      <w:pPr>
        <w:pStyle w:val="TOC1"/>
        <w:tabs>
          <w:tab w:val="right" w:leader="dot" w:pos="9080"/>
        </w:tabs>
        <w:rPr>
          <w:del w:id="1405" w:author="Aleksander Hansen" w:date="2013-02-09T16:27:00Z"/>
          <w:b w:val="0"/>
          <w:noProof/>
          <w:lang w:eastAsia="ja-JP"/>
        </w:rPr>
      </w:pPr>
      <w:del w:id="1406" w:author="Aleksander Hansen" w:date="2013-02-09T16:27:00Z">
        <w:r w:rsidRPr="003803C9" w:rsidDel="00BE5976">
          <w:rPr>
            <w:rFonts w:ascii="Calibri" w:hAnsi="Calibri"/>
            <w:noProof/>
          </w:rPr>
          <w:delText>Hull, Chapter 5: Determination of Forward and Futures Prices</w:delText>
        </w:r>
        <w:r w:rsidDel="00BE5976">
          <w:rPr>
            <w:noProof/>
          </w:rPr>
          <w:tab/>
          <w:delText>56</w:delText>
        </w:r>
      </w:del>
    </w:p>
    <w:p w14:paraId="2EC4A528" w14:textId="77777777" w:rsidR="008A686A" w:rsidDel="00BE5976" w:rsidRDefault="008A686A">
      <w:pPr>
        <w:pStyle w:val="TOC2"/>
        <w:tabs>
          <w:tab w:val="right" w:leader="dot" w:pos="9080"/>
        </w:tabs>
        <w:rPr>
          <w:del w:id="1407" w:author="Aleksander Hansen" w:date="2013-02-09T16:27:00Z"/>
          <w:b/>
          <w:noProof/>
          <w:sz w:val="24"/>
          <w:szCs w:val="24"/>
          <w:lang w:eastAsia="ja-JP"/>
        </w:rPr>
      </w:pPr>
      <w:del w:id="1408" w:author="Aleksander Hansen" w:date="2013-02-09T16:27:00Z">
        <w:r w:rsidDel="00BE5976">
          <w:rPr>
            <w:noProof/>
          </w:rPr>
          <w:delText>Differentiate between investment and consumption assets</w:delText>
        </w:r>
        <w:r w:rsidDel="00BE5976">
          <w:rPr>
            <w:noProof/>
          </w:rPr>
          <w:tab/>
          <w:delText>57</w:delText>
        </w:r>
      </w:del>
    </w:p>
    <w:p w14:paraId="4900ADB9" w14:textId="77777777" w:rsidR="008A686A" w:rsidDel="00BE5976" w:rsidRDefault="008A686A">
      <w:pPr>
        <w:pStyle w:val="TOC2"/>
        <w:tabs>
          <w:tab w:val="right" w:leader="dot" w:pos="9080"/>
        </w:tabs>
        <w:rPr>
          <w:del w:id="1409" w:author="Aleksander Hansen" w:date="2013-02-09T16:27:00Z"/>
          <w:b/>
          <w:noProof/>
          <w:sz w:val="24"/>
          <w:szCs w:val="24"/>
          <w:lang w:eastAsia="ja-JP"/>
        </w:rPr>
      </w:pPr>
      <w:del w:id="1410" w:author="Aleksander Hansen" w:date="2013-02-09T16:27:00Z">
        <w:r w:rsidDel="00BE5976">
          <w:rPr>
            <w:noProof/>
          </w:rPr>
          <w:delText>Define short</w:delText>
        </w:r>
        <w:r w:rsidRPr="003803C9" w:rsidDel="00BE5976">
          <w:rPr>
            <w:rFonts w:cs="Monaco" w:hint="eastAsia"/>
            <w:noProof/>
          </w:rPr>
          <w:delText>‐</w:delText>
        </w:r>
        <w:r w:rsidDel="00BE5976">
          <w:rPr>
            <w:noProof/>
          </w:rPr>
          <w:delText>selling and short squeeze</w:delText>
        </w:r>
        <w:r w:rsidDel="00BE5976">
          <w:rPr>
            <w:noProof/>
          </w:rPr>
          <w:tab/>
          <w:delText>57</w:delText>
        </w:r>
      </w:del>
    </w:p>
    <w:p w14:paraId="3A1562E8" w14:textId="77777777" w:rsidR="008A686A" w:rsidDel="00BE5976" w:rsidRDefault="008A686A">
      <w:pPr>
        <w:pStyle w:val="TOC2"/>
        <w:tabs>
          <w:tab w:val="right" w:leader="dot" w:pos="9080"/>
        </w:tabs>
        <w:rPr>
          <w:del w:id="1411" w:author="Aleksander Hansen" w:date="2013-02-09T16:27:00Z"/>
          <w:b/>
          <w:noProof/>
          <w:sz w:val="24"/>
          <w:szCs w:val="24"/>
          <w:lang w:eastAsia="ja-JP"/>
        </w:rPr>
      </w:pPr>
      <w:del w:id="1412" w:author="Aleksander Hansen" w:date="2013-02-09T16:27:00Z">
        <w:r w:rsidDel="00BE5976">
          <w:rPr>
            <w:noProof/>
          </w:rPr>
          <w:delText>Describe the differences between forward and Futures contracts and explain the relationship between forward and spot prices</w:delText>
        </w:r>
        <w:r w:rsidDel="00BE5976">
          <w:rPr>
            <w:noProof/>
          </w:rPr>
          <w:tab/>
          <w:delText>58</w:delText>
        </w:r>
      </w:del>
    </w:p>
    <w:p w14:paraId="618029CF" w14:textId="77777777" w:rsidR="008A686A" w:rsidDel="00BE5976" w:rsidRDefault="008A686A">
      <w:pPr>
        <w:pStyle w:val="TOC3"/>
        <w:tabs>
          <w:tab w:val="right" w:leader="dot" w:pos="9080"/>
        </w:tabs>
        <w:rPr>
          <w:del w:id="1413" w:author="Aleksander Hansen" w:date="2013-02-09T16:27:00Z"/>
          <w:noProof/>
          <w:sz w:val="24"/>
          <w:szCs w:val="24"/>
          <w:lang w:eastAsia="ja-JP"/>
        </w:rPr>
      </w:pPr>
      <w:del w:id="1414" w:author="Aleksander Hansen" w:date="2013-02-09T16:27:00Z">
        <w:r w:rsidDel="00BE5976">
          <w:rPr>
            <w:noProof/>
          </w:rPr>
          <w:delText>Differences between forward and Futures contracts</w:delText>
        </w:r>
        <w:r w:rsidDel="00BE5976">
          <w:rPr>
            <w:noProof/>
          </w:rPr>
          <w:tab/>
          <w:delText>58</w:delText>
        </w:r>
      </w:del>
    </w:p>
    <w:p w14:paraId="0CD0C7A3" w14:textId="77777777" w:rsidR="008A686A" w:rsidDel="00BE5976" w:rsidRDefault="008A686A">
      <w:pPr>
        <w:pStyle w:val="TOC3"/>
        <w:tabs>
          <w:tab w:val="right" w:leader="dot" w:pos="9080"/>
        </w:tabs>
        <w:rPr>
          <w:del w:id="1415" w:author="Aleksander Hansen" w:date="2013-02-09T16:27:00Z"/>
          <w:noProof/>
          <w:sz w:val="24"/>
          <w:szCs w:val="24"/>
          <w:lang w:eastAsia="ja-JP"/>
        </w:rPr>
      </w:pPr>
      <w:del w:id="1416" w:author="Aleksander Hansen" w:date="2013-02-09T16:27:00Z">
        <w:r w:rsidDel="00BE5976">
          <w:rPr>
            <w:noProof/>
          </w:rPr>
          <w:delText>Explain the relationship between forward and spot prices</w:delText>
        </w:r>
        <w:r w:rsidDel="00BE5976">
          <w:rPr>
            <w:noProof/>
          </w:rPr>
          <w:tab/>
          <w:delText>58</w:delText>
        </w:r>
      </w:del>
    </w:p>
    <w:p w14:paraId="40877F19" w14:textId="77777777" w:rsidR="008A686A" w:rsidDel="00BE5976" w:rsidRDefault="008A686A">
      <w:pPr>
        <w:pStyle w:val="TOC2"/>
        <w:tabs>
          <w:tab w:val="right" w:leader="dot" w:pos="9080"/>
        </w:tabs>
        <w:rPr>
          <w:del w:id="1417" w:author="Aleksander Hansen" w:date="2013-02-09T16:27:00Z"/>
          <w:b/>
          <w:noProof/>
          <w:sz w:val="24"/>
          <w:szCs w:val="24"/>
          <w:lang w:eastAsia="ja-JP"/>
        </w:rPr>
      </w:pPr>
      <w:del w:id="1418" w:author="Aleksander Hansen" w:date="2013-02-09T16:27:00Z">
        <w:r w:rsidDel="00BE5976">
          <w:rPr>
            <w:noProof/>
          </w:rPr>
          <w:delText>Calculate the forward price, given the underlying asset’s price, with or without short sales and/or consideration to the income or yield of the underlying asset. Describe an arbitrage argument in support of these prices</w:delText>
        </w:r>
        <w:r w:rsidDel="00BE5976">
          <w:rPr>
            <w:noProof/>
          </w:rPr>
          <w:tab/>
          <w:delText>61</w:delText>
        </w:r>
      </w:del>
    </w:p>
    <w:p w14:paraId="2923B57B" w14:textId="77777777" w:rsidR="008A686A" w:rsidDel="00BE5976" w:rsidRDefault="008A686A">
      <w:pPr>
        <w:pStyle w:val="TOC2"/>
        <w:tabs>
          <w:tab w:val="right" w:leader="dot" w:pos="9080"/>
        </w:tabs>
        <w:rPr>
          <w:del w:id="1419" w:author="Aleksander Hansen" w:date="2013-02-09T16:27:00Z"/>
          <w:b/>
          <w:noProof/>
          <w:sz w:val="24"/>
          <w:szCs w:val="24"/>
          <w:lang w:eastAsia="ja-JP"/>
        </w:rPr>
      </w:pPr>
      <w:del w:id="1420" w:author="Aleksander Hansen" w:date="2013-02-09T16:27:00Z">
        <w:r w:rsidDel="00BE5976">
          <w:rPr>
            <w:noProof/>
          </w:rPr>
          <w:delText>Explain the relationship between forward and Futures prices</w:delText>
        </w:r>
        <w:r w:rsidDel="00BE5976">
          <w:rPr>
            <w:noProof/>
          </w:rPr>
          <w:tab/>
          <w:delText>62</w:delText>
        </w:r>
      </w:del>
    </w:p>
    <w:p w14:paraId="59F5E987" w14:textId="77777777" w:rsidR="008A686A" w:rsidDel="00BE5976" w:rsidRDefault="008A686A">
      <w:pPr>
        <w:pStyle w:val="TOC2"/>
        <w:tabs>
          <w:tab w:val="right" w:leader="dot" w:pos="9080"/>
        </w:tabs>
        <w:rPr>
          <w:del w:id="1421" w:author="Aleksander Hansen" w:date="2013-02-09T16:27:00Z"/>
          <w:b/>
          <w:noProof/>
          <w:sz w:val="24"/>
          <w:szCs w:val="24"/>
          <w:lang w:eastAsia="ja-JP"/>
        </w:rPr>
      </w:pPr>
      <w:del w:id="1422" w:author="Aleksander Hansen" w:date="2013-02-09T16:27:00Z">
        <w:r w:rsidDel="00BE5976">
          <w:rPr>
            <w:noProof/>
          </w:rPr>
          <w:delText>Define and calculate, using the cost</w:delText>
        </w:r>
        <w:r w:rsidRPr="003803C9" w:rsidDel="00BE5976">
          <w:rPr>
            <w:rFonts w:cs="Monaco" w:hint="eastAsia"/>
            <w:noProof/>
          </w:rPr>
          <w:delText>‐</w:delText>
        </w:r>
        <w:r w:rsidDel="00BE5976">
          <w:rPr>
            <w:noProof/>
          </w:rPr>
          <w:delText>of</w:delText>
        </w:r>
        <w:r w:rsidRPr="003803C9" w:rsidDel="00BE5976">
          <w:rPr>
            <w:rFonts w:cs="Monaco" w:hint="eastAsia"/>
            <w:noProof/>
          </w:rPr>
          <w:delText>‐</w:delText>
        </w:r>
        <w:r w:rsidDel="00BE5976">
          <w:rPr>
            <w:noProof/>
          </w:rPr>
          <w:delText>carry model, forward prices where the underlying asset either does or does not have interim cash flows</w:delText>
        </w:r>
        <w:r w:rsidDel="00BE5976">
          <w:rPr>
            <w:noProof/>
          </w:rPr>
          <w:tab/>
          <w:delText>65</w:delText>
        </w:r>
      </w:del>
    </w:p>
    <w:p w14:paraId="4A0CC293" w14:textId="77777777" w:rsidR="008A686A" w:rsidDel="00BE5976" w:rsidRDefault="008A686A">
      <w:pPr>
        <w:pStyle w:val="TOC2"/>
        <w:tabs>
          <w:tab w:val="right" w:leader="dot" w:pos="9080"/>
        </w:tabs>
        <w:rPr>
          <w:del w:id="1423" w:author="Aleksander Hansen" w:date="2013-02-09T16:27:00Z"/>
          <w:b/>
          <w:noProof/>
          <w:sz w:val="24"/>
          <w:szCs w:val="24"/>
          <w:lang w:eastAsia="ja-JP"/>
        </w:rPr>
      </w:pPr>
      <w:del w:id="1424" w:author="Aleksander Hansen" w:date="2013-02-09T16:27:00Z">
        <w:r w:rsidDel="00BE5976">
          <w:rPr>
            <w:noProof/>
          </w:rPr>
          <w:delText>Describe the various delivery options available in the Futures markets and how they can influence Futures prices</w:delText>
        </w:r>
        <w:r w:rsidDel="00BE5976">
          <w:rPr>
            <w:noProof/>
          </w:rPr>
          <w:tab/>
          <w:delText>66</w:delText>
        </w:r>
      </w:del>
    </w:p>
    <w:p w14:paraId="669155C5" w14:textId="77777777" w:rsidR="008A686A" w:rsidDel="00BE5976" w:rsidRDefault="008A686A">
      <w:pPr>
        <w:pStyle w:val="TOC2"/>
        <w:tabs>
          <w:tab w:val="right" w:leader="dot" w:pos="9080"/>
        </w:tabs>
        <w:rPr>
          <w:del w:id="1425" w:author="Aleksander Hansen" w:date="2013-02-09T16:27:00Z"/>
          <w:b/>
          <w:noProof/>
          <w:sz w:val="24"/>
          <w:szCs w:val="24"/>
          <w:lang w:eastAsia="ja-JP"/>
        </w:rPr>
      </w:pPr>
      <w:del w:id="1426" w:author="Aleksander Hansen" w:date="2013-02-09T16:27:00Z">
        <w:r w:rsidDel="00BE5976">
          <w:rPr>
            <w:noProof/>
          </w:rPr>
          <w:delText>Analyze the relationship between current Futures prices and expected future spot prices, including impact of systematic and nonsystematic risk.</w:delText>
        </w:r>
        <w:r w:rsidDel="00BE5976">
          <w:rPr>
            <w:noProof/>
          </w:rPr>
          <w:tab/>
          <w:delText>67</w:delText>
        </w:r>
      </w:del>
    </w:p>
    <w:p w14:paraId="709454A2" w14:textId="77777777" w:rsidR="008A686A" w:rsidDel="00BE5976" w:rsidRDefault="008A686A">
      <w:pPr>
        <w:pStyle w:val="TOC3"/>
        <w:tabs>
          <w:tab w:val="right" w:leader="dot" w:pos="9080"/>
        </w:tabs>
        <w:rPr>
          <w:del w:id="1427" w:author="Aleksander Hansen" w:date="2013-02-09T16:27:00Z"/>
          <w:noProof/>
          <w:sz w:val="24"/>
          <w:szCs w:val="24"/>
          <w:lang w:eastAsia="ja-JP"/>
        </w:rPr>
      </w:pPr>
      <w:del w:id="1428" w:author="Aleksander Hansen" w:date="2013-02-09T16:27:00Z">
        <w:r w:rsidDel="00BE5976">
          <w:rPr>
            <w:noProof/>
          </w:rPr>
          <w:delText>Analyze the relationship between current Futures prices and expected future spot prices</w:delText>
        </w:r>
        <w:r w:rsidDel="00BE5976">
          <w:rPr>
            <w:noProof/>
          </w:rPr>
          <w:tab/>
          <w:delText>67</w:delText>
        </w:r>
      </w:del>
    </w:p>
    <w:p w14:paraId="057FC48A" w14:textId="77777777" w:rsidR="008A686A" w:rsidDel="00BE5976" w:rsidRDefault="008A686A">
      <w:pPr>
        <w:pStyle w:val="TOC3"/>
        <w:tabs>
          <w:tab w:val="right" w:leader="dot" w:pos="9080"/>
        </w:tabs>
        <w:rPr>
          <w:del w:id="1429" w:author="Aleksander Hansen" w:date="2013-02-09T16:27:00Z"/>
          <w:noProof/>
          <w:sz w:val="24"/>
          <w:szCs w:val="24"/>
          <w:lang w:eastAsia="ja-JP"/>
        </w:rPr>
      </w:pPr>
      <w:del w:id="1430" w:author="Aleksander Hansen" w:date="2013-02-09T16:27:00Z">
        <w:r w:rsidDel="00BE5976">
          <w:rPr>
            <w:noProof/>
          </w:rPr>
          <w:delText>The impact of systemic and non-systemic risk</w:delText>
        </w:r>
        <w:r w:rsidDel="00BE5976">
          <w:rPr>
            <w:noProof/>
          </w:rPr>
          <w:tab/>
          <w:delText>67</w:delText>
        </w:r>
      </w:del>
    </w:p>
    <w:p w14:paraId="11A39503" w14:textId="77777777" w:rsidR="008A686A" w:rsidDel="00BE5976" w:rsidRDefault="008A686A">
      <w:pPr>
        <w:pStyle w:val="TOC2"/>
        <w:tabs>
          <w:tab w:val="right" w:leader="dot" w:pos="9080"/>
        </w:tabs>
        <w:rPr>
          <w:del w:id="1431" w:author="Aleksander Hansen" w:date="2013-02-09T16:27:00Z"/>
          <w:b/>
          <w:noProof/>
          <w:sz w:val="24"/>
          <w:szCs w:val="24"/>
          <w:lang w:eastAsia="ja-JP"/>
        </w:rPr>
      </w:pPr>
      <w:del w:id="1432" w:author="Aleksander Hansen" w:date="2013-02-09T16:27:00Z">
        <w:r w:rsidDel="00BE5976">
          <w:rPr>
            <w:noProof/>
          </w:rPr>
          <w:delText>Define contango and backwardation, interpret the effect contango or backwardation may have on the relationship between commodity Futures and spot prices, and relate the cost</w:delText>
        </w:r>
        <w:r w:rsidRPr="003803C9" w:rsidDel="00BE5976">
          <w:rPr>
            <w:rFonts w:cs="Monaco" w:hint="eastAsia"/>
            <w:noProof/>
          </w:rPr>
          <w:delText>‐</w:delText>
        </w:r>
        <w:r w:rsidDel="00BE5976">
          <w:rPr>
            <w:noProof/>
          </w:rPr>
          <w:delText>of</w:delText>
        </w:r>
        <w:r w:rsidRPr="003803C9" w:rsidDel="00BE5976">
          <w:rPr>
            <w:rFonts w:cs="Monaco" w:hint="eastAsia"/>
            <w:noProof/>
          </w:rPr>
          <w:delText>‐</w:delText>
        </w:r>
        <w:r w:rsidDel="00BE5976">
          <w:rPr>
            <w:noProof/>
          </w:rPr>
          <w:delText>carry model to contango and backwardation</w:delText>
        </w:r>
        <w:r w:rsidDel="00BE5976">
          <w:rPr>
            <w:noProof/>
          </w:rPr>
          <w:tab/>
          <w:delText>68</w:delText>
        </w:r>
      </w:del>
    </w:p>
    <w:p w14:paraId="4B985461" w14:textId="77777777" w:rsidR="008A686A" w:rsidDel="00BE5976" w:rsidRDefault="008A686A">
      <w:pPr>
        <w:pStyle w:val="TOC3"/>
        <w:tabs>
          <w:tab w:val="right" w:leader="dot" w:pos="9080"/>
        </w:tabs>
        <w:rPr>
          <w:del w:id="1433" w:author="Aleksander Hansen" w:date="2013-02-09T16:27:00Z"/>
          <w:noProof/>
          <w:sz w:val="24"/>
          <w:szCs w:val="24"/>
          <w:lang w:eastAsia="ja-JP"/>
        </w:rPr>
      </w:pPr>
      <w:del w:id="1434" w:author="Aleksander Hansen" w:date="2013-02-09T16:27:00Z">
        <w:r w:rsidDel="00BE5976">
          <w:rPr>
            <w:noProof/>
          </w:rPr>
          <w:delText>Contango</w:delText>
        </w:r>
        <w:r w:rsidDel="00BE5976">
          <w:rPr>
            <w:noProof/>
          </w:rPr>
          <w:tab/>
          <w:delText>68</w:delText>
        </w:r>
      </w:del>
    </w:p>
    <w:p w14:paraId="2DE9E13C" w14:textId="77777777" w:rsidR="008A686A" w:rsidDel="00BE5976" w:rsidRDefault="008A686A">
      <w:pPr>
        <w:pStyle w:val="TOC3"/>
        <w:tabs>
          <w:tab w:val="right" w:leader="dot" w:pos="9080"/>
        </w:tabs>
        <w:rPr>
          <w:del w:id="1435" w:author="Aleksander Hansen" w:date="2013-02-09T16:27:00Z"/>
          <w:noProof/>
          <w:sz w:val="24"/>
          <w:szCs w:val="24"/>
          <w:lang w:eastAsia="ja-JP"/>
        </w:rPr>
      </w:pPr>
      <w:del w:id="1436" w:author="Aleksander Hansen" w:date="2013-02-09T16:27:00Z">
        <w:r w:rsidDel="00BE5976">
          <w:rPr>
            <w:noProof/>
          </w:rPr>
          <w:delText>Backwardation</w:delText>
        </w:r>
        <w:r w:rsidDel="00BE5976">
          <w:rPr>
            <w:noProof/>
          </w:rPr>
          <w:tab/>
          <w:delText>68</w:delText>
        </w:r>
      </w:del>
    </w:p>
    <w:p w14:paraId="00728607" w14:textId="77777777" w:rsidR="008A686A" w:rsidDel="00BE5976" w:rsidRDefault="008A686A">
      <w:pPr>
        <w:pStyle w:val="TOC3"/>
        <w:tabs>
          <w:tab w:val="right" w:leader="dot" w:pos="9080"/>
        </w:tabs>
        <w:rPr>
          <w:del w:id="1437" w:author="Aleksander Hansen" w:date="2013-02-09T16:27:00Z"/>
          <w:noProof/>
          <w:sz w:val="24"/>
          <w:szCs w:val="24"/>
          <w:lang w:eastAsia="ja-JP"/>
        </w:rPr>
      </w:pPr>
      <w:del w:id="1438" w:author="Aleksander Hansen" w:date="2013-02-09T16:27:00Z">
        <w:r w:rsidDel="00BE5976">
          <w:rPr>
            <w:noProof/>
          </w:rPr>
          <w:delText>Relationship between commodity Future and spot prices, and how it relates to the cost of carry model</w:delText>
        </w:r>
        <w:r w:rsidDel="00BE5976">
          <w:rPr>
            <w:noProof/>
          </w:rPr>
          <w:tab/>
          <w:delText>68</w:delText>
        </w:r>
      </w:del>
    </w:p>
    <w:p w14:paraId="448C7C1B" w14:textId="77777777" w:rsidR="008A686A" w:rsidDel="00BE5976" w:rsidRDefault="008A686A">
      <w:pPr>
        <w:pStyle w:val="TOC2"/>
        <w:tabs>
          <w:tab w:val="right" w:leader="dot" w:pos="9080"/>
        </w:tabs>
        <w:rPr>
          <w:del w:id="1439" w:author="Aleksander Hansen" w:date="2013-02-09T16:27:00Z"/>
          <w:b/>
          <w:noProof/>
          <w:sz w:val="24"/>
          <w:szCs w:val="24"/>
          <w:lang w:eastAsia="ja-JP"/>
        </w:rPr>
      </w:pPr>
      <w:del w:id="1440" w:author="Aleksander Hansen" w:date="2013-02-09T16:27:00Z">
        <w:r w:rsidDel="00BE5976">
          <w:rPr>
            <w:noProof/>
          </w:rPr>
          <w:delText>5 Questions &amp; Answers</w:delText>
        </w:r>
        <w:r w:rsidDel="00BE5976">
          <w:rPr>
            <w:noProof/>
          </w:rPr>
          <w:tab/>
          <w:delText>69</w:delText>
        </w:r>
      </w:del>
    </w:p>
    <w:p w14:paraId="5C81EF2D" w14:textId="77777777" w:rsidR="008A686A" w:rsidDel="00BE5976" w:rsidRDefault="008A686A">
      <w:pPr>
        <w:pStyle w:val="TOC3"/>
        <w:tabs>
          <w:tab w:val="right" w:leader="dot" w:pos="9080"/>
        </w:tabs>
        <w:rPr>
          <w:del w:id="1441" w:author="Aleksander Hansen" w:date="2013-02-09T16:27:00Z"/>
          <w:noProof/>
          <w:sz w:val="24"/>
          <w:szCs w:val="24"/>
          <w:lang w:eastAsia="ja-JP"/>
        </w:rPr>
      </w:pPr>
      <w:del w:id="1442" w:author="Aleksander Hansen" w:date="2013-02-09T16:27:00Z">
        <w:r w:rsidDel="00BE5976">
          <w:rPr>
            <w:noProof/>
          </w:rPr>
          <w:delText>Questions</w:delText>
        </w:r>
        <w:r w:rsidDel="00BE5976">
          <w:rPr>
            <w:noProof/>
          </w:rPr>
          <w:tab/>
          <w:delText>69</w:delText>
        </w:r>
      </w:del>
    </w:p>
    <w:p w14:paraId="7FC16EB4" w14:textId="77777777" w:rsidR="008A686A" w:rsidDel="00BE5976" w:rsidRDefault="008A686A">
      <w:pPr>
        <w:pStyle w:val="TOC3"/>
        <w:tabs>
          <w:tab w:val="right" w:leader="dot" w:pos="9080"/>
        </w:tabs>
        <w:rPr>
          <w:del w:id="1443" w:author="Aleksander Hansen" w:date="2013-02-09T16:27:00Z"/>
          <w:noProof/>
          <w:sz w:val="24"/>
          <w:szCs w:val="24"/>
          <w:lang w:eastAsia="ja-JP"/>
        </w:rPr>
      </w:pPr>
      <w:del w:id="1444" w:author="Aleksander Hansen" w:date="2013-02-09T16:27:00Z">
        <w:r w:rsidDel="00BE5976">
          <w:rPr>
            <w:noProof/>
          </w:rPr>
          <w:delText>Answers</w:delText>
        </w:r>
        <w:r w:rsidDel="00BE5976">
          <w:rPr>
            <w:noProof/>
          </w:rPr>
          <w:tab/>
          <w:delText>70</w:delText>
        </w:r>
      </w:del>
    </w:p>
    <w:p w14:paraId="3AC0FC08" w14:textId="77777777" w:rsidR="008A686A" w:rsidDel="00BE5976" w:rsidRDefault="008A686A">
      <w:pPr>
        <w:pStyle w:val="TOC1"/>
        <w:tabs>
          <w:tab w:val="right" w:leader="dot" w:pos="9080"/>
        </w:tabs>
        <w:rPr>
          <w:del w:id="1445" w:author="Aleksander Hansen" w:date="2013-02-09T16:27:00Z"/>
          <w:b w:val="0"/>
          <w:noProof/>
          <w:lang w:eastAsia="ja-JP"/>
        </w:rPr>
      </w:pPr>
      <w:del w:id="1446" w:author="Aleksander Hansen" w:date="2013-02-09T16:27:00Z">
        <w:r w:rsidRPr="003803C9" w:rsidDel="00BE5976">
          <w:rPr>
            <w:rFonts w:ascii="Calibri" w:hAnsi="Calibri"/>
            <w:noProof/>
          </w:rPr>
          <w:delText>Hull, Chapter 6: Interest Rate Futures</w:delText>
        </w:r>
        <w:r w:rsidDel="00BE5976">
          <w:rPr>
            <w:noProof/>
          </w:rPr>
          <w:tab/>
          <w:delText>71</w:delText>
        </w:r>
      </w:del>
    </w:p>
    <w:p w14:paraId="18919680" w14:textId="77777777" w:rsidR="008A686A" w:rsidDel="00BE5976" w:rsidRDefault="008A686A">
      <w:pPr>
        <w:pStyle w:val="TOC2"/>
        <w:tabs>
          <w:tab w:val="right" w:leader="dot" w:pos="9080"/>
        </w:tabs>
        <w:rPr>
          <w:del w:id="1447" w:author="Aleksander Hansen" w:date="2013-02-09T16:27:00Z"/>
          <w:b/>
          <w:noProof/>
          <w:sz w:val="24"/>
          <w:szCs w:val="24"/>
          <w:lang w:eastAsia="ja-JP"/>
        </w:rPr>
      </w:pPr>
      <w:del w:id="1448" w:author="Aleksander Hansen" w:date="2013-02-09T16:27:00Z">
        <w:r w:rsidDel="00BE5976">
          <w:rPr>
            <w:noProof/>
          </w:rPr>
          <w:delText>Identify the most commonly used day count conventions, describe the markets that each one is typically used in, and apply each to an interest calculation.</w:delText>
        </w:r>
        <w:r w:rsidDel="00BE5976">
          <w:rPr>
            <w:noProof/>
          </w:rPr>
          <w:tab/>
          <w:delText>72</w:delText>
        </w:r>
      </w:del>
    </w:p>
    <w:p w14:paraId="24476CF1" w14:textId="77777777" w:rsidR="008A686A" w:rsidDel="00BE5976" w:rsidRDefault="008A686A">
      <w:pPr>
        <w:pStyle w:val="TOC2"/>
        <w:tabs>
          <w:tab w:val="right" w:leader="dot" w:pos="9080"/>
        </w:tabs>
        <w:rPr>
          <w:del w:id="1449" w:author="Aleksander Hansen" w:date="2013-02-09T16:27:00Z"/>
          <w:b/>
          <w:noProof/>
          <w:sz w:val="24"/>
          <w:szCs w:val="24"/>
          <w:lang w:eastAsia="ja-JP"/>
        </w:rPr>
      </w:pPr>
      <w:del w:id="1450" w:author="Aleksander Hansen" w:date="2013-02-09T16:27:00Z">
        <w:r w:rsidDel="00BE5976">
          <w:rPr>
            <w:noProof/>
          </w:rPr>
          <w:delText>Explain and calculate a US Treasury bond Futures contract conversion factor</w:delText>
        </w:r>
        <w:r w:rsidDel="00BE5976">
          <w:rPr>
            <w:noProof/>
          </w:rPr>
          <w:tab/>
          <w:delText>75</w:delText>
        </w:r>
      </w:del>
    </w:p>
    <w:p w14:paraId="632B151E" w14:textId="77777777" w:rsidR="008A686A" w:rsidDel="00BE5976" w:rsidRDefault="008A686A">
      <w:pPr>
        <w:pStyle w:val="TOC2"/>
        <w:tabs>
          <w:tab w:val="right" w:leader="dot" w:pos="9080"/>
        </w:tabs>
        <w:rPr>
          <w:del w:id="1451" w:author="Aleksander Hansen" w:date="2013-02-09T16:27:00Z"/>
          <w:b/>
          <w:noProof/>
          <w:sz w:val="24"/>
          <w:szCs w:val="24"/>
          <w:lang w:eastAsia="ja-JP"/>
        </w:rPr>
      </w:pPr>
      <w:del w:id="1452" w:author="Aleksander Hansen" w:date="2013-02-09T16:27:00Z">
        <w:r w:rsidDel="00BE5976">
          <w:rPr>
            <w:noProof/>
          </w:rPr>
          <w:delText>Describe the impact of the level and shape of the yield curve on the cheapest</w:delText>
        </w:r>
        <w:r w:rsidRPr="003803C9" w:rsidDel="00BE5976">
          <w:rPr>
            <w:rFonts w:cs="Monaco" w:hint="eastAsia"/>
            <w:noProof/>
          </w:rPr>
          <w:delText>‐</w:delText>
        </w:r>
        <w:r w:rsidDel="00BE5976">
          <w:rPr>
            <w:noProof/>
          </w:rPr>
          <w:delText>to</w:delText>
        </w:r>
        <w:r w:rsidRPr="003803C9" w:rsidDel="00BE5976">
          <w:rPr>
            <w:rFonts w:cs="Monaco" w:hint="eastAsia"/>
            <w:noProof/>
          </w:rPr>
          <w:delText>‐</w:delText>
        </w:r>
        <w:r w:rsidDel="00BE5976">
          <w:rPr>
            <w:noProof/>
          </w:rPr>
          <w:delText>deliver bond decision</w:delText>
        </w:r>
        <w:r w:rsidDel="00BE5976">
          <w:rPr>
            <w:noProof/>
          </w:rPr>
          <w:tab/>
          <w:delText>76</w:delText>
        </w:r>
      </w:del>
    </w:p>
    <w:p w14:paraId="06D60940" w14:textId="77777777" w:rsidR="008A686A" w:rsidDel="00BE5976" w:rsidRDefault="008A686A">
      <w:pPr>
        <w:pStyle w:val="TOC2"/>
        <w:tabs>
          <w:tab w:val="right" w:leader="dot" w:pos="9080"/>
        </w:tabs>
        <w:rPr>
          <w:del w:id="1453" w:author="Aleksander Hansen" w:date="2013-02-09T16:27:00Z"/>
          <w:b/>
          <w:noProof/>
          <w:sz w:val="24"/>
          <w:szCs w:val="24"/>
          <w:lang w:eastAsia="ja-JP"/>
        </w:rPr>
      </w:pPr>
      <w:del w:id="1454" w:author="Aleksander Hansen" w:date="2013-02-09T16:27:00Z">
        <w:r w:rsidDel="00BE5976">
          <w:rPr>
            <w:noProof/>
          </w:rPr>
          <w:delText>Calculate the final contract price on a Eurodollar Futures contract</w:delText>
        </w:r>
        <w:r w:rsidDel="00BE5976">
          <w:rPr>
            <w:noProof/>
          </w:rPr>
          <w:tab/>
          <w:delText>78</w:delText>
        </w:r>
      </w:del>
    </w:p>
    <w:p w14:paraId="5C2D9E8F" w14:textId="77777777" w:rsidR="008A686A" w:rsidDel="00BE5976" w:rsidRDefault="008A686A">
      <w:pPr>
        <w:pStyle w:val="TOC2"/>
        <w:tabs>
          <w:tab w:val="right" w:leader="dot" w:pos="9080"/>
        </w:tabs>
        <w:rPr>
          <w:del w:id="1455" w:author="Aleksander Hansen" w:date="2013-02-09T16:27:00Z"/>
          <w:b/>
          <w:noProof/>
          <w:sz w:val="24"/>
          <w:szCs w:val="24"/>
          <w:lang w:eastAsia="ja-JP"/>
        </w:rPr>
      </w:pPr>
      <w:del w:id="1456" w:author="Aleksander Hansen" w:date="2013-02-09T16:27:00Z">
        <w:r w:rsidDel="00BE5976">
          <w:rPr>
            <w:noProof/>
          </w:rPr>
          <w:delText>Describe and compute the Eurodollar Futures contract convexity adjustment</w:delText>
        </w:r>
        <w:r w:rsidDel="00BE5976">
          <w:rPr>
            <w:noProof/>
          </w:rPr>
          <w:tab/>
          <w:delText>78</w:delText>
        </w:r>
      </w:del>
    </w:p>
    <w:p w14:paraId="5D28CAA2" w14:textId="77777777" w:rsidR="008A686A" w:rsidDel="00BE5976" w:rsidRDefault="008A686A">
      <w:pPr>
        <w:pStyle w:val="TOC2"/>
        <w:tabs>
          <w:tab w:val="right" w:leader="dot" w:pos="9080"/>
        </w:tabs>
        <w:rPr>
          <w:del w:id="1457" w:author="Aleksander Hansen" w:date="2013-02-09T16:27:00Z"/>
          <w:b/>
          <w:noProof/>
          <w:sz w:val="24"/>
          <w:szCs w:val="24"/>
          <w:lang w:eastAsia="ja-JP"/>
        </w:rPr>
      </w:pPr>
      <w:del w:id="1458" w:author="Aleksander Hansen" w:date="2013-02-09T16:27:00Z">
        <w:r w:rsidDel="00BE5976">
          <w:rPr>
            <w:noProof/>
          </w:rPr>
          <w:delText>Explain how Eurodollar Futures can be used to extend the LIBOR zero curve</w:delText>
        </w:r>
        <w:r w:rsidDel="00BE5976">
          <w:rPr>
            <w:noProof/>
          </w:rPr>
          <w:tab/>
          <w:delText>79</w:delText>
        </w:r>
      </w:del>
    </w:p>
    <w:p w14:paraId="00F29E45" w14:textId="77777777" w:rsidR="008A686A" w:rsidDel="00BE5976" w:rsidRDefault="008A686A">
      <w:pPr>
        <w:pStyle w:val="TOC2"/>
        <w:tabs>
          <w:tab w:val="right" w:leader="dot" w:pos="9080"/>
        </w:tabs>
        <w:rPr>
          <w:del w:id="1459" w:author="Aleksander Hansen" w:date="2013-02-09T16:27:00Z"/>
          <w:b/>
          <w:noProof/>
          <w:sz w:val="24"/>
          <w:szCs w:val="24"/>
          <w:lang w:eastAsia="ja-JP"/>
        </w:rPr>
      </w:pPr>
      <w:del w:id="1460" w:author="Aleksander Hansen" w:date="2013-02-09T16:27:00Z">
        <w:r w:rsidDel="00BE5976">
          <w:rPr>
            <w:noProof/>
          </w:rPr>
          <w:delText>Calculate the duration</w:delText>
        </w:r>
        <w:r w:rsidRPr="003803C9" w:rsidDel="00BE5976">
          <w:rPr>
            <w:rFonts w:cs="Monaco" w:hint="eastAsia"/>
            <w:noProof/>
          </w:rPr>
          <w:delText>‐</w:delText>
        </w:r>
        <w:r w:rsidDel="00BE5976">
          <w:rPr>
            <w:noProof/>
          </w:rPr>
          <w:delText>based hedge ratio and describe a duration</w:delText>
        </w:r>
        <w:r w:rsidRPr="003803C9" w:rsidDel="00BE5976">
          <w:rPr>
            <w:rFonts w:cs="Monaco" w:hint="eastAsia"/>
            <w:noProof/>
          </w:rPr>
          <w:delText>‐</w:delText>
        </w:r>
        <w:r w:rsidDel="00BE5976">
          <w:rPr>
            <w:noProof/>
          </w:rPr>
          <w:delText>based hedging strategy using interest rate Futures</w:delText>
        </w:r>
        <w:r w:rsidDel="00BE5976">
          <w:rPr>
            <w:noProof/>
          </w:rPr>
          <w:tab/>
          <w:delText>80</w:delText>
        </w:r>
      </w:del>
    </w:p>
    <w:p w14:paraId="76AE6261" w14:textId="77777777" w:rsidR="008A686A" w:rsidDel="00BE5976" w:rsidRDefault="008A686A">
      <w:pPr>
        <w:pStyle w:val="TOC2"/>
        <w:tabs>
          <w:tab w:val="right" w:leader="dot" w:pos="9080"/>
        </w:tabs>
        <w:rPr>
          <w:del w:id="1461" w:author="Aleksander Hansen" w:date="2013-02-09T16:27:00Z"/>
          <w:b/>
          <w:noProof/>
          <w:sz w:val="24"/>
          <w:szCs w:val="24"/>
          <w:lang w:eastAsia="ja-JP"/>
        </w:rPr>
      </w:pPr>
      <w:del w:id="1462" w:author="Aleksander Hansen" w:date="2013-02-09T16:27:00Z">
        <w:r w:rsidDel="00BE5976">
          <w:rPr>
            <w:noProof/>
          </w:rPr>
          <w:delText>Explain the limitations of using a duration</w:delText>
        </w:r>
        <w:r w:rsidRPr="003803C9" w:rsidDel="00BE5976">
          <w:rPr>
            <w:rFonts w:cs="Monaco" w:hint="eastAsia"/>
            <w:noProof/>
          </w:rPr>
          <w:delText>‐</w:delText>
        </w:r>
        <w:r w:rsidDel="00BE5976">
          <w:rPr>
            <w:noProof/>
          </w:rPr>
          <w:delText>based hedging strategy</w:delText>
        </w:r>
        <w:r w:rsidDel="00BE5976">
          <w:rPr>
            <w:noProof/>
          </w:rPr>
          <w:tab/>
          <w:delText>80</w:delText>
        </w:r>
      </w:del>
    </w:p>
    <w:p w14:paraId="1B010E9D" w14:textId="77777777" w:rsidR="008A686A" w:rsidDel="00BE5976" w:rsidRDefault="008A686A">
      <w:pPr>
        <w:pStyle w:val="TOC2"/>
        <w:tabs>
          <w:tab w:val="right" w:leader="dot" w:pos="9080"/>
        </w:tabs>
        <w:rPr>
          <w:del w:id="1463" w:author="Aleksander Hansen" w:date="2013-02-09T16:27:00Z"/>
          <w:b/>
          <w:noProof/>
          <w:sz w:val="24"/>
          <w:szCs w:val="24"/>
          <w:lang w:eastAsia="ja-JP"/>
        </w:rPr>
      </w:pPr>
      <w:del w:id="1464" w:author="Aleksander Hansen" w:date="2013-02-09T16:27:00Z">
        <w:r w:rsidDel="00BE5976">
          <w:rPr>
            <w:noProof/>
          </w:rPr>
          <w:delText>6 Questions &amp; Answers</w:delText>
        </w:r>
        <w:r w:rsidDel="00BE5976">
          <w:rPr>
            <w:noProof/>
          </w:rPr>
          <w:tab/>
          <w:delText>81</w:delText>
        </w:r>
      </w:del>
    </w:p>
    <w:p w14:paraId="129A674B" w14:textId="77777777" w:rsidR="008A686A" w:rsidDel="00BE5976" w:rsidRDefault="008A686A">
      <w:pPr>
        <w:pStyle w:val="TOC3"/>
        <w:tabs>
          <w:tab w:val="right" w:leader="dot" w:pos="9080"/>
        </w:tabs>
        <w:rPr>
          <w:del w:id="1465" w:author="Aleksander Hansen" w:date="2013-02-09T16:27:00Z"/>
          <w:noProof/>
          <w:sz w:val="24"/>
          <w:szCs w:val="24"/>
          <w:lang w:eastAsia="ja-JP"/>
        </w:rPr>
      </w:pPr>
      <w:del w:id="1466" w:author="Aleksander Hansen" w:date="2013-02-09T16:27:00Z">
        <w:r w:rsidDel="00BE5976">
          <w:rPr>
            <w:noProof/>
          </w:rPr>
          <w:delText>Questions</w:delText>
        </w:r>
        <w:r w:rsidDel="00BE5976">
          <w:rPr>
            <w:noProof/>
          </w:rPr>
          <w:tab/>
          <w:delText>81</w:delText>
        </w:r>
      </w:del>
    </w:p>
    <w:p w14:paraId="48795BF2" w14:textId="77777777" w:rsidR="008A686A" w:rsidDel="00BE5976" w:rsidRDefault="008A686A">
      <w:pPr>
        <w:pStyle w:val="TOC3"/>
        <w:tabs>
          <w:tab w:val="right" w:leader="dot" w:pos="9080"/>
        </w:tabs>
        <w:rPr>
          <w:del w:id="1467" w:author="Aleksander Hansen" w:date="2013-02-09T16:27:00Z"/>
          <w:noProof/>
          <w:sz w:val="24"/>
          <w:szCs w:val="24"/>
          <w:lang w:eastAsia="ja-JP"/>
        </w:rPr>
      </w:pPr>
      <w:del w:id="1468" w:author="Aleksander Hansen" w:date="2013-02-09T16:27:00Z">
        <w:r w:rsidDel="00BE5976">
          <w:rPr>
            <w:noProof/>
          </w:rPr>
          <w:delText>Answers</w:delText>
        </w:r>
        <w:r w:rsidDel="00BE5976">
          <w:rPr>
            <w:noProof/>
          </w:rPr>
          <w:tab/>
          <w:delText>82</w:delText>
        </w:r>
      </w:del>
    </w:p>
    <w:p w14:paraId="72C9397D" w14:textId="77777777" w:rsidR="008A686A" w:rsidDel="00BE5976" w:rsidRDefault="008A686A">
      <w:pPr>
        <w:pStyle w:val="TOC1"/>
        <w:tabs>
          <w:tab w:val="right" w:leader="dot" w:pos="9080"/>
        </w:tabs>
        <w:rPr>
          <w:del w:id="1469" w:author="Aleksander Hansen" w:date="2013-02-09T16:27:00Z"/>
          <w:b w:val="0"/>
          <w:noProof/>
          <w:lang w:eastAsia="ja-JP"/>
        </w:rPr>
      </w:pPr>
      <w:del w:id="1470" w:author="Aleksander Hansen" w:date="2013-02-09T16:27:00Z">
        <w:r w:rsidRPr="003803C9" w:rsidDel="00BE5976">
          <w:rPr>
            <w:rFonts w:ascii="Calibri" w:hAnsi="Calibri"/>
            <w:noProof/>
          </w:rPr>
          <w:delText>Hull, Chapter 7: Swaps</w:delText>
        </w:r>
        <w:r w:rsidDel="00BE5976">
          <w:rPr>
            <w:noProof/>
          </w:rPr>
          <w:tab/>
          <w:delText>83</w:delText>
        </w:r>
      </w:del>
    </w:p>
    <w:p w14:paraId="2CAF63CD" w14:textId="77777777" w:rsidR="008A686A" w:rsidDel="00BE5976" w:rsidRDefault="008A686A">
      <w:pPr>
        <w:pStyle w:val="TOC2"/>
        <w:tabs>
          <w:tab w:val="right" w:leader="dot" w:pos="9080"/>
        </w:tabs>
        <w:rPr>
          <w:del w:id="1471" w:author="Aleksander Hansen" w:date="2013-02-09T16:27:00Z"/>
          <w:b/>
          <w:noProof/>
          <w:sz w:val="24"/>
          <w:szCs w:val="24"/>
          <w:lang w:eastAsia="ja-JP"/>
        </w:rPr>
      </w:pPr>
      <w:del w:id="1472" w:author="Aleksander Hansen" w:date="2013-02-09T16:27:00Z">
        <w:r w:rsidDel="00BE5976">
          <w:rPr>
            <w:noProof/>
          </w:rPr>
          <w:delText>Explain the mechanics of a plain vanilla interest rate swap and compute its cash flows</w:delText>
        </w:r>
        <w:r w:rsidDel="00BE5976">
          <w:rPr>
            <w:noProof/>
          </w:rPr>
          <w:tab/>
          <w:delText>84</w:delText>
        </w:r>
      </w:del>
    </w:p>
    <w:p w14:paraId="5F947ED2" w14:textId="77777777" w:rsidR="008A686A" w:rsidDel="00BE5976" w:rsidRDefault="008A686A">
      <w:pPr>
        <w:pStyle w:val="TOC2"/>
        <w:tabs>
          <w:tab w:val="right" w:leader="dot" w:pos="9080"/>
        </w:tabs>
        <w:rPr>
          <w:del w:id="1473" w:author="Aleksander Hansen" w:date="2013-02-09T16:27:00Z"/>
          <w:b/>
          <w:noProof/>
          <w:sz w:val="24"/>
          <w:szCs w:val="24"/>
          <w:lang w:eastAsia="ja-JP"/>
        </w:rPr>
      </w:pPr>
      <w:del w:id="1474" w:author="Aleksander Hansen" w:date="2013-02-09T16:27:00Z">
        <w:r w:rsidDel="00BE5976">
          <w:rPr>
            <w:noProof/>
          </w:rPr>
          <w:delText>Explain the mechanics of a currency swap and compute its cash flows</w:delText>
        </w:r>
        <w:r w:rsidDel="00BE5976">
          <w:rPr>
            <w:noProof/>
          </w:rPr>
          <w:tab/>
          <w:delText>90</w:delText>
        </w:r>
      </w:del>
    </w:p>
    <w:p w14:paraId="5ED225D7" w14:textId="77777777" w:rsidR="008A686A" w:rsidDel="00BE5976" w:rsidRDefault="008A686A">
      <w:pPr>
        <w:pStyle w:val="TOC2"/>
        <w:tabs>
          <w:tab w:val="right" w:leader="dot" w:pos="9080"/>
        </w:tabs>
        <w:rPr>
          <w:del w:id="1475" w:author="Aleksander Hansen" w:date="2013-02-09T16:27:00Z"/>
          <w:b/>
          <w:noProof/>
          <w:sz w:val="24"/>
          <w:szCs w:val="24"/>
          <w:lang w:eastAsia="ja-JP"/>
        </w:rPr>
      </w:pPr>
      <w:del w:id="1476" w:author="Aleksander Hansen" w:date="2013-02-09T16:27:00Z">
        <w:r w:rsidDel="00BE5976">
          <w:rPr>
            <w:noProof/>
          </w:rPr>
          <w:delText>Explain how a currency swap can be used to transform an asset or liability and calculate the resulting cash flows</w:delText>
        </w:r>
        <w:r w:rsidDel="00BE5976">
          <w:rPr>
            <w:noProof/>
          </w:rPr>
          <w:tab/>
          <w:delText>92</w:delText>
        </w:r>
      </w:del>
    </w:p>
    <w:p w14:paraId="3F0283FE" w14:textId="77777777" w:rsidR="008A686A" w:rsidDel="00BE5976" w:rsidRDefault="008A686A">
      <w:pPr>
        <w:pStyle w:val="TOC2"/>
        <w:tabs>
          <w:tab w:val="right" w:leader="dot" w:pos="9080"/>
        </w:tabs>
        <w:rPr>
          <w:del w:id="1477" w:author="Aleksander Hansen" w:date="2013-02-09T16:27:00Z"/>
          <w:b/>
          <w:noProof/>
          <w:sz w:val="24"/>
          <w:szCs w:val="24"/>
          <w:lang w:eastAsia="ja-JP"/>
        </w:rPr>
      </w:pPr>
      <w:del w:id="1478" w:author="Aleksander Hansen" w:date="2013-02-09T16:27:00Z">
        <w:r w:rsidDel="00BE5976">
          <w:rPr>
            <w:noProof/>
          </w:rPr>
          <w:delText>Describe the role of credit risk inherent in an existing swap position</w:delText>
        </w:r>
        <w:r w:rsidDel="00BE5976">
          <w:rPr>
            <w:noProof/>
          </w:rPr>
          <w:tab/>
          <w:delText>93</w:delText>
        </w:r>
      </w:del>
    </w:p>
    <w:p w14:paraId="5E8E8DC6" w14:textId="77777777" w:rsidR="008A686A" w:rsidDel="00BE5976" w:rsidRDefault="008A686A">
      <w:pPr>
        <w:pStyle w:val="TOC2"/>
        <w:tabs>
          <w:tab w:val="right" w:leader="dot" w:pos="9080"/>
        </w:tabs>
        <w:rPr>
          <w:del w:id="1479" w:author="Aleksander Hansen" w:date="2013-02-09T16:27:00Z"/>
          <w:b/>
          <w:noProof/>
          <w:sz w:val="24"/>
          <w:szCs w:val="24"/>
          <w:lang w:eastAsia="ja-JP"/>
        </w:rPr>
      </w:pPr>
      <w:del w:id="1480" w:author="Aleksander Hansen" w:date="2013-02-09T16:27:00Z">
        <w:r w:rsidDel="00BE5976">
          <w:rPr>
            <w:noProof/>
          </w:rPr>
          <w:delText>Identify and describe other types of swaps, including commodity, volatility and exotic swaps</w:delText>
        </w:r>
        <w:r w:rsidDel="00BE5976">
          <w:rPr>
            <w:noProof/>
          </w:rPr>
          <w:tab/>
          <w:delText>94</w:delText>
        </w:r>
      </w:del>
    </w:p>
    <w:p w14:paraId="1DE1D15A" w14:textId="77777777" w:rsidR="008A686A" w:rsidDel="00BE5976" w:rsidRDefault="008A686A">
      <w:pPr>
        <w:pStyle w:val="TOC2"/>
        <w:tabs>
          <w:tab w:val="right" w:leader="dot" w:pos="9080"/>
        </w:tabs>
        <w:rPr>
          <w:del w:id="1481" w:author="Aleksander Hansen" w:date="2013-02-09T16:27:00Z"/>
          <w:b/>
          <w:noProof/>
          <w:sz w:val="24"/>
          <w:szCs w:val="24"/>
          <w:lang w:eastAsia="ja-JP"/>
        </w:rPr>
      </w:pPr>
      <w:del w:id="1482" w:author="Aleksander Hansen" w:date="2013-02-09T16:27:00Z">
        <w:r w:rsidDel="00BE5976">
          <w:rPr>
            <w:noProof/>
          </w:rPr>
          <w:delText>7 Questions &amp; Answers</w:delText>
        </w:r>
        <w:r w:rsidDel="00BE5976">
          <w:rPr>
            <w:noProof/>
          </w:rPr>
          <w:tab/>
          <w:delText>95</w:delText>
        </w:r>
      </w:del>
    </w:p>
    <w:p w14:paraId="7B293D2A" w14:textId="77777777" w:rsidR="008A686A" w:rsidDel="00BE5976" w:rsidRDefault="008A686A">
      <w:pPr>
        <w:pStyle w:val="TOC3"/>
        <w:tabs>
          <w:tab w:val="right" w:leader="dot" w:pos="9080"/>
        </w:tabs>
        <w:rPr>
          <w:del w:id="1483" w:author="Aleksander Hansen" w:date="2013-02-09T16:27:00Z"/>
          <w:noProof/>
          <w:sz w:val="24"/>
          <w:szCs w:val="24"/>
          <w:lang w:eastAsia="ja-JP"/>
        </w:rPr>
      </w:pPr>
      <w:del w:id="1484" w:author="Aleksander Hansen" w:date="2013-02-09T16:27:00Z">
        <w:r w:rsidDel="00BE5976">
          <w:rPr>
            <w:noProof/>
          </w:rPr>
          <w:delText>Questions</w:delText>
        </w:r>
        <w:r w:rsidDel="00BE5976">
          <w:rPr>
            <w:noProof/>
          </w:rPr>
          <w:tab/>
          <w:delText>95</w:delText>
        </w:r>
      </w:del>
    </w:p>
    <w:p w14:paraId="781C5B6E" w14:textId="77777777" w:rsidR="008A686A" w:rsidDel="00BE5976" w:rsidRDefault="008A686A">
      <w:pPr>
        <w:pStyle w:val="TOC3"/>
        <w:tabs>
          <w:tab w:val="right" w:leader="dot" w:pos="9080"/>
        </w:tabs>
        <w:rPr>
          <w:del w:id="1485" w:author="Aleksander Hansen" w:date="2013-02-09T16:27:00Z"/>
          <w:noProof/>
          <w:sz w:val="24"/>
          <w:szCs w:val="24"/>
          <w:lang w:eastAsia="ja-JP"/>
        </w:rPr>
      </w:pPr>
      <w:del w:id="1486" w:author="Aleksander Hansen" w:date="2013-02-09T16:27:00Z">
        <w:r w:rsidDel="00BE5976">
          <w:rPr>
            <w:noProof/>
          </w:rPr>
          <w:delText>Answers</w:delText>
        </w:r>
        <w:r w:rsidDel="00BE5976">
          <w:rPr>
            <w:noProof/>
          </w:rPr>
          <w:tab/>
          <w:delText>96</w:delText>
        </w:r>
      </w:del>
    </w:p>
    <w:p w14:paraId="72EC8FCE" w14:textId="77777777" w:rsidR="008A686A" w:rsidDel="00BE5976" w:rsidRDefault="008A686A">
      <w:pPr>
        <w:pStyle w:val="TOC1"/>
        <w:tabs>
          <w:tab w:val="right" w:leader="dot" w:pos="9080"/>
        </w:tabs>
        <w:rPr>
          <w:del w:id="1487" w:author="Aleksander Hansen" w:date="2013-02-09T16:27:00Z"/>
          <w:b w:val="0"/>
          <w:noProof/>
          <w:lang w:eastAsia="ja-JP"/>
        </w:rPr>
      </w:pPr>
      <w:del w:id="1488" w:author="Aleksander Hansen" w:date="2013-02-09T16:27:00Z">
        <w:r w:rsidRPr="003803C9" w:rsidDel="00BE5976">
          <w:rPr>
            <w:rFonts w:ascii="Calibri" w:hAnsi="Calibri"/>
            <w:noProof/>
          </w:rPr>
          <w:delText>Hull, Chapter 10: Properties of Stock Options</w:delText>
        </w:r>
        <w:r w:rsidDel="00BE5976">
          <w:rPr>
            <w:noProof/>
          </w:rPr>
          <w:tab/>
          <w:delText>97</w:delText>
        </w:r>
      </w:del>
    </w:p>
    <w:p w14:paraId="7855D3FC" w14:textId="77777777" w:rsidR="008A686A" w:rsidDel="00BE5976" w:rsidRDefault="008A686A">
      <w:pPr>
        <w:pStyle w:val="TOC2"/>
        <w:tabs>
          <w:tab w:val="right" w:leader="dot" w:pos="9080"/>
        </w:tabs>
        <w:rPr>
          <w:del w:id="1489" w:author="Aleksander Hansen" w:date="2013-02-09T16:27:00Z"/>
          <w:b/>
          <w:noProof/>
          <w:sz w:val="24"/>
          <w:szCs w:val="24"/>
          <w:lang w:eastAsia="ja-JP"/>
        </w:rPr>
      </w:pPr>
      <w:del w:id="1490" w:author="Aleksander Hansen" w:date="2013-02-09T16:27:00Z">
        <w:r w:rsidDel="00BE5976">
          <w:rPr>
            <w:noProof/>
          </w:rPr>
          <w:delText>Identify the six factors that affect an option's price and discuss how these six factors affect the price for both European and American options</w:delText>
        </w:r>
        <w:r w:rsidDel="00BE5976">
          <w:rPr>
            <w:noProof/>
          </w:rPr>
          <w:tab/>
          <w:delText>97</w:delText>
        </w:r>
      </w:del>
    </w:p>
    <w:p w14:paraId="0FB25805" w14:textId="77777777" w:rsidR="008A686A" w:rsidDel="00BE5976" w:rsidRDefault="008A686A">
      <w:pPr>
        <w:pStyle w:val="TOC2"/>
        <w:tabs>
          <w:tab w:val="right" w:leader="dot" w:pos="9080"/>
        </w:tabs>
        <w:rPr>
          <w:del w:id="1491" w:author="Aleksander Hansen" w:date="2013-02-09T16:27:00Z"/>
          <w:b/>
          <w:noProof/>
          <w:sz w:val="24"/>
          <w:szCs w:val="24"/>
          <w:lang w:eastAsia="ja-JP"/>
        </w:rPr>
      </w:pPr>
      <w:del w:id="1492" w:author="Aleksander Hansen" w:date="2013-02-09T16:27:00Z">
        <w:r w:rsidDel="00BE5976">
          <w:rPr>
            <w:noProof/>
          </w:rPr>
          <w:delText>Identify, interpret and compute upper and lower bounds for option prices</w:delText>
        </w:r>
        <w:r w:rsidDel="00BE5976">
          <w:rPr>
            <w:noProof/>
          </w:rPr>
          <w:tab/>
          <w:delText>98</w:delText>
        </w:r>
      </w:del>
    </w:p>
    <w:p w14:paraId="47E779D4" w14:textId="77777777" w:rsidR="008A686A" w:rsidDel="00BE5976" w:rsidRDefault="008A686A">
      <w:pPr>
        <w:pStyle w:val="TOC2"/>
        <w:tabs>
          <w:tab w:val="right" w:leader="dot" w:pos="9080"/>
        </w:tabs>
        <w:rPr>
          <w:del w:id="1493" w:author="Aleksander Hansen" w:date="2013-02-09T16:27:00Z"/>
          <w:b/>
          <w:noProof/>
          <w:sz w:val="24"/>
          <w:szCs w:val="24"/>
          <w:lang w:eastAsia="ja-JP"/>
        </w:rPr>
      </w:pPr>
      <w:del w:id="1494" w:author="Aleksander Hansen" w:date="2013-02-09T16:27:00Z">
        <w:r w:rsidDel="00BE5976">
          <w:rPr>
            <w:noProof/>
          </w:rPr>
          <w:delText>Explain the early exercise features of American call and put options on a non</w:delText>
        </w:r>
        <w:r w:rsidRPr="003803C9" w:rsidDel="00BE5976">
          <w:rPr>
            <w:rFonts w:cs="Monaco" w:hint="eastAsia"/>
            <w:noProof/>
          </w:rPr>
          <w:delText>‐</w:delText>
        </w:r>
        <w:r w:rsidDel="00BE5976">
          <w:rPr>
            <w:noProof/>
          </w:rPr>
          <w:delText>dividend</w:delText>
        </w:r>
        <w:r w:rsidRPr="003803C9" w:rsidDel="00BE5976">
          <w:rPr>
            <w:rFonts w:cs="Monaco" w:hint="eastAsia"/>
            <w:noProof/>
          </w:rPr>
          <w:delText>‐</w:delText>
        </w:r>
        <w:r w:rsidDel="00BE5976">
          <w:rPr>
            <w:noProof/>
          </w:rPr>
          <w:delText>paying stock and the price effect early exercise may have</w:delText>
        </w:r>
        <w:r w:rsidDel="00BE5976">
          <w:rPr>
            <w:noProof/>
          </w:rPr>
          <w:tab/>
          <w:delText>101</w:delText>
        </w:r>
      </w:del>
    </w:p>
    <w:p w14:paraId="163994D5" w14:textId="77777777" w:rsidR="008A686A" w:rsidDel="00BE5976" w:rsidRDefault="008A686A">
      <w:pPr>
        <w:pStyle w:val="TOC2"/>
        <w:tabs>
          <w:tab w:val="right" w:leader="dot" w:pos="9080"/>
        </w:tabs>
        <w:rPr>
          <w:del w:id="1495" w:author="Aleksander Hansen" w:date="2013-02-09T16:27:00Z"/>
          <w:b/>
          <w:noProof/>
          <w:sz w:val="24"/>
          <w:szCs w:val="24"/>
          <w:lang w:eastAsia="ja-JP"/>
        </w:rPr>
      </w:pPr>
      <w:del w:id="1496" w:author="Aleksander Hansen" w:date="2013-02-09T16:27:00Z">
        <w:r w:rsidDel="00BE5976">
          <w:rPr>
            <w:noProof/>
          </w:rPr>
          <w:delText>Explain the effects dividends have on the put</w:delText>
        </w:r>
        <w:r w:rsidRPr="003803C9" w:rsidDel="00BE5976">
          <w:rPr>
            <w:rFonts w:cs="Monaco" w:hint="eastAsia"/>
            <w:noProof/>
          </w:rPr>
          <w:delText>‐</w:delText>
        </w:r>
        <w:r w:rsidDel="00BE5976">
          <w:rPr>
            <w:noProof/>
          </w:rPr>
          <w:delText>call parity, the bounds of put and call option prices, and on the early exercise feature of American options</w:delText>
        </w:r>
        <w:r w:rsidDel="00BE5976">
          <w:rPr>
            <w:noProof/>
          </w:rPr>
          <w:tab/>
          <w:delText>101</w:delText>
        </w:r>
      </w:del>
    </w:p>
    <w:p w14:paraId="3A0F688D" w14:textId="77777777" w:rsidR="008A686A" w:rsidDel="00BE5976" w:rsidRDefault="008A686A">
      <w:pPr>
        <w:pStyle w:val="TOC2"/>
        <w:tabs>
          <w:tab w:val="right" w:leader="dot" w:pos="9080"/>
        </w:tabs>
        <w:rPr>
          <w:del w:id="1497" w:author="Aleksander Hansen" w:date="2013-02-09T16:27:00Z"/>
          <w:b/>
          <w:noProof/>
          <w:sz w:val="24"/>
          <w:szCs w:val="24"/>
          <w:lang w:eastAsia="ja-JP"/>
        </w:rPr>
      </w:pPr>
      <w:del w:id="1498" w:author="Aleksander Hansen" w:date="2013-02-09T16:27:00Z">
        <w:r w:rsidDel="00BE5976">
          <w:rPr>
            <w:noProof/>
          </w:rPr>
          <w:delText>8 Questions &amp; Answers</w:delText>
        </w:r>
        <w:r w:rsidDel="00BE5976">
          <w:rPr>
            <w:noProof/>
          </w:rPr>
          <w:tab/>
          <w:delText>103</w:delText>
        </w:r>
      </w:del>
    </w:p>
    <w:p w14:paraId="7C2AB366" w14:textId="77777777" w:rsidR="008A686A" w:rsidDel="00BE5976" w:rsidRDefault="008A686A">
      <w:pPr>
        <w:pStyle w:val="TOC3"/>
        <w:tabs>
          <w:tab w:val="right" w:leader="dot" w:pos="9080"/>
        </w:tabs>
        <w:rPr>
          <w:del w:id="1499" w:author="Aleksander Hansen" w:date="2013-02-09T16:27:00Z"/>
          <w:noProof/>
          <w:sz w:val="24"/>
          <w:szCs w:val="24"/>
          <w:lang w:eastAsia="ja-JP"/>
        </w:rPr>
      </w:pPr>
      <w:del w:id="1500" w:author="Aleksander Hansen" w:date="2013-02-09T16:27:00Z">
        <w:r w:rsidDel="00BE5976">
          <w:rPr>
            <w:noProof/>
          </w:rPr>
          <w:delText>Questions</w:delText>
        </w:r>
        <w:r w:rsidDel="00BE5976">
          <w:rPr>
            <w:noProof/>
          </w:rPr>
          <w:tab/>
          <w:delText>103</w:delText>
        </w:r>
      </w:del>
    </w:p>
    <w:p w14:paraId="0D314984" w14:textId="77777777" w:rsidR="008A686A" w:rsidDel="00BE5976" w:rsidRDefault="008A686A">
      <w:pPr>
        <w:pStyle w:val="TOC3"/>
        <w:tabs>
          <w:tab w:val="right" w:leader="dot" w:pos="9080"/>
        </w:tabs>
        <w:rPr>
          <w:del w:id="1501" w:author="Aleksander Hansen" w:date="2013-02-09T16:27:00Z"/>
          <w:noProof/>
          <w:sz w:val="24"/>
          <w:szCs w:val="24"/>
          <w:lang w:eastAsia="ja-JP"/>
        </w:rPr>
      </w:pPr>
      <w:del w:id="1502" w:author="Aleksander Hansen" w:date="2013-02-09T16:27:00Z">
        <w:r w:rsidDel="00BE5976">
          <w:rPr>
            <w:noProof/>
          </w:rPr>
          <w:delText>Answers</w:delText>
        </w:r>
        <w:r w:rsidDel="00BE5976">
          <w:rPr>
            <w:noProof/>
          </w:rPr>
          <w:tab/>
          <w:delText>104</w:delText>
        </w:r>
      </w:del>
    </w:p>
    <w:p w14:paraId="36DE115D" w14:textId="77777777" w:rsidR="008A686A" w:rsidDel="00BE5976" w:rsidRDefault="008A686A">
      <w:pPr>
        <w:pStyle w:val="TOC1"/>
        <w:tabs>
          <w:tab w:val="right" w:leader="dot" w:pos="9080"/>
        </w:tabs>
        <w:rPr>
          <w:del w:id="1503" w:author="Aleksander Hansen" w:date="2013-02-09T16:27:00Z"/>
          <w:b w:val="0"/>
          <w:noProof/>
          <w:lang w:eastAsia="ja-JP"/>
        </w:rPr>
      </w:pPr>
      <w:del w:id="1504" w:author="Aleksander Hansen" w:date="2013-02-09T16:27:00Z">
        <w:r w:rsidRPr="003803C9" w:rsidDel="00BE5976">
          <w:rPr>
            <w:rFonts w:ascii="Calibri" w:hAnsi="Calibri"/>
            <w:noProof/>
          </w:rPr>
          <w:delText>9  Hull, Chapter 11: Trading Strategies Involving Options</w:delText>
        </w:r>
        <w:r w:rsidDel="00BE5976">
          <w:rPr>
            <w:noProof/>
          </w:rPr>
          <w:tab/>
          <w:delText>105</w:delText>
        </w:r>
      </w:del>
    </w:p>
    <w:p w14:paraId="004CF069" w14:textId="77777777" w:rsidR="008A686A" w:rsidDel="00BE5976" w:rsidRDefault="008A686A">
      <w:pPr>
        <w:pStyle w:val="TOC2"/>
        <w:tabs>
          <w:tab w:val="right" w:leader="dot" w:pos="9080"/>
        </w:tabs>
        <w:rPr>
          <w:del w:id="1505" w:author="Aleksander Hansen" w:date="2013-02-09T16:27:00Z"/>
          <w:b/>
          <w:noProof/>
          <w:sz w:val="24"/>
          <w:szCs w:val="24"/>
          <w:lang w:eastAsia="ja-JP"/>
        </w:rPr>
      </w:pPr>
      <w:del w:id="1506" w:author="Aleksander Hansen" w:date="2013-02-09T16:27:00Z">
        <w:r w:rsidDel="00BE5976">
          <w:rPr>
            <w:noProof/>
          </w:rPr>
          <w:delText>9.1 Explain the motivation to initiate a covered call or a protective put strategy and calculate the payoff functions of the respective strategies.</w:delText>
        </w:r>
        <w:r w:rsidDel="00BE5976">
          <w:rPr>
            <w:noProof/>
          </w:rPr>
          <w:tab/>
          <w:delText>105</w:delText>
        </w:r>
      </w:del>
    </w:p>
    <w:p w14:paraId="22AF9488" w14:textId="77777777" w:rsidR="008A686A" w:rsidDel="00BE5976" w:rsidRDefault="008A686A">
      <w:pPr>
        <w:pStyle w:val="TOC3"/>
        <w:tabs>
          <w:tab w:val="right" w:leader="dot" w:pos="9080"/>
        </w:tabs>
        <w:rPr>
          <w:del w:id="1507" w:author="Aleksander Hansen" w:date="2013-02-09T16:27:00Z"/>
          <w:noProof/>
          <w:sz w:val="24"/>
          <w:szCs w:val="24"/>
          <w:lang w:eastAsia="ja-JP"/>
        </w:rPr>
      </w:pPr>
      <w:del w:id="1508" w:author="Aleksander Hansen" w:date="2013-02-09T16:27:00Z">
        <w:r w:rsidDel="00BE5976">
          <w:rPr>
            <w:noProof/>
          </w:rPr>
          <w:delText>9.1.1 Covered Call</w:delText>
        </w:r>
        <w:r w:rsidDel="00BE5976">
          <w:rPr>
            <w:noProof/>
          </w:rPr>
          <w:tab/>
          <w:delText>105</w:delText>
        </w:r>
      </w:del>
    </w:p>
    <w:p w14:paraId="44E1FB93" w14:textId="77777777" w:rsidR="008A686A" w:rsidDel="00BE5976" w:rsidRDefault="008A686A">
      <w:pPr>
        <w:pStyle w:val="TOC3"/>
        <w:tabs>
          <w:tab w:val="right" w:leader="dot" w:pos="9080"/>
        </w:tabs>
        <w:rPr>
          <w:del w:id="1509" w:author="Aleksander Hansen" w:date="2013-02-09T16:27:00Z"/>
          <w:noProof/>
          <w:sz w:val="24"/>
          <w:szCs w:val="24"/>
          <w:lang w:eastAsia="ja-JP"/>
        </w:rPr>
      </w:pPr>
      <w:del w:id="1510" w:author="Aleksander Hansen" w:date="2013-02-09T16:27:00Z">
        <w:r w:rsidDel="00BE5976">
          <w:rPr>
            <w:noProof/>
          </w:rPr>
          <w:delText>9.1.2 Protective Put</w:delText>
        </w:r>
        <w:r w:rsidDel="00BE5976">
          <w:rPr>
            <w:noProof/>
          </w:rPr>
          <w:tab/>
          <w:delText>106</w:delText>
        </w:r>
      </w:del>
    </w:p>
    <w:p w14:paraId="2C7D1A49" w14:textId="77777777" w:rsidR="008A686A" w:rsidDel="00BE5976" w:rsidRDefault="008A686A">
      <w:pPr>
        <w:pStyle w:val="TOC2"/>
        <w:tabs>
          <w:tab w:val="right" w:leader="dot" w:pos="9080"/>
        </w:tabs>
        <w:rPr>
          <w:del w:id="1511" w:author="Aleksander Hansen" w:date="2013-02-09T16:27:00Z"/>
          <w:b/>
          <w:noProof/>
          <w:sz w:val="24"/>
          <w:szCs w:val="24"/>
          <w:lang w:eastAsia="ja-JP"/>
        </w:rPr>
      </w:pPr>
      <w:del w:id="1512" w:author="Aleksander Hansen" w:date="2013-02-09T16:27:00Z">
        <w:r w:rsidDel="00BE5976">
          <w:rPr>
            <w:noProof/>
          </w:rPr>
          <w:delText>9.2 Describe and explain the use and payoff functions of spread strategies, including bull spread, bear spread, calendar spread, butterfly spread, and diagonal spread.</w:delText>
        </w:r>
        <w:r w:rsidDel="00BE5976">
          <w:rPr>
            <w:noProof/>
          </w:rPr>
          <w:tab/>
          <w:delText>107</w:delText>
        </w:r>
      </w:del>
    </w:p>
    <w:p w14:paraId="56661ADD" w14:textId="77777777" w:rsidR="008A686A" w:rsidDel="00BE5976" w:rsidRDefault="008A686A">
      <w:pPr>
        <w:pStyle w:val="TOC3"/>
        <w:tabs>
          <w:tab w:val="right" w:leader="dot" w:pos="9080"/>
        </w:tabs>
        <w:rPr>
          <w:del w:id="1513" w:author="Aleksander Hansen" w:date="2013-02-09T16:27:00Z"/>
          <w:noProof/>
          <w:sz w:val="24"/>
          <w:szCs w:val="24"/>
          <w:lang w:eastAsia="ja-JP"/>
        </w:rPr>
      </w:pPr>
      <w:del w:id="1514" w:author="Aleksander Hansen" w:date="2013-02-09T16:27:00Z">
        <w:r w:rsidDel="00BE5976">
          <w:rPr>
            <w:noProof/>
          </w:rPr>
          <w:delText>9.2.1 Bull spread (type of vertical spread)</w:delText>
        </w:r>
        <w:r w:rsidDel="00BE5976">
          <w:rPr>
            <w:noProof/>
          </w:rPr>
          <w:tab/>
          <w:delText>107</w:delText>
        </w:r>
      </w:del>
    </w:p>
    <w:p w14:paraId="262180E7" w14:textId="77777777" w:rsidR="008A686A" w:rsidDel="00BE5976" w:rsidRDefault="008A686A">
      <w:pPr>
        <w:pStyle w:val="TOC3"/>
        <w:tabs>
          <w:tab w:val="right" w:leader="dot" w:pos="9080"/>
        </w:tabs>
        <w:rPr>
          <w:del w:id="1515" w:author="Aleksander Hansen" w:date="2013-02-09T16:27:00Z"/>
          <w:noProof/>
          <w:sz w:val="24"/>
          <w:szCs w:val="24"/>
          <w:lang w:eastAsia="ja-JP"/>
        </w:rPr>
      </w:pPr>
      <w:del w:id="1516" w:author="Aleksander Hansen" w:date="2013-02-09T16:27:00Z">
        <w:r w:rsidDel="00BE5976">
          <w:rPr>
            <w:noProof/>
          </w:rPr>
          <w:delText>9.2.2 Bear spread (type of vertical spread)</w:delText>
        </w:r>
        <w:r w:rsidDel="00BE5976">
          <w:rPr>
            <w:noProof/>
          </w:rPr>
          <w:tab/>
          <w:delText>108</w:delText>
        </w:r>
      </w:del>
    </w:p>
    <w:p w14:paraId="6E5AF7FB" w14:textId="77777777" w:rsidR="008A686A" w:rsidDel="00BE5976" w:rsidRDefault="008A686A">
      <w:pPr>
        <w:pStyle w:val="TOC3"/>
        <w:tabs>
          <w:tab w:val="right" w:leader="dot" w:pos="9080"/>
        </w:tabs>
        <w:rPr>
          <w:del w:id="1517" w:author="Aleksander Hansen" w:date="2013-02-09T16:27:00Z"/>
          <w:noProof/>
          <w:sz w:val="24"/>
          <w:szCs w:val="24"/>
          <w:lang w:eastAsia="ja-JP"/>
        </w:rPr>
      </w:pPr>
      <w:del w:id="1518" w:author="Aleksander Hansen" w:date="2013-02-09T16:27:00Z">
        <w:r w:rsidDel="00BE5976">
          <w:rPr>
            <w:noProof/>
          </w:rPr>
          <w:delText>9.2.3 Butterfly spread (sideway strategy)</w:delText>
        </w:r>
        <w:r w:rsidDel="00BE5976">
          <w:rPr>
            <w:noProof/>
          </w:rPr>
          <w:tab/>
          <w:delText>109</w:delText>
        </w:r>
      </w:del>
    </w:p>
    <w:p w14:paraId="32E83EC3" w14:textId="77777777" w:rsidR="008A686A" w:rsidDel="00BE5976" w:rsidRDefault="008A686A">
      <w:pPr>
        <w:pStyle w:val="TOC3"/>
        <w:tabs>
          <w:tab w:val="right" w:leader="dot" w:pos="9080"/>
        </w:tabs>
        <w:rPr>
          <w:del w:id="1519" w:author="Aleksander Hansen" w:date="2013-02-09T16:27:00Z"/>
          <w:noProof/>
          <w:sz w:val="24"/>
          <w:szCs w:val="24"/>
          <w:lang w:eastAsia="ja-JP"/>
        </w:rPr>
      </w:pPr>
      <w:del w:id="1520" w:author="Aleksander Hansen" w:date="2013-02-09T16:27:00Z">
        <w:r w:rsidDel="00BE5976">
          <w:rPr>
            <w:noProof/>
          </w:rPr>
          <w:delText>9.2.5 Diagonal spread</w:delText>
        </w:r>
        <w:r w:rsidDel="00BE5976">
          <w:rPr>
            <w:noProof/>
          </w:rPr>
          <w:tab/>
          <w:delText>110</w:delText>
        </w:r>
      </w:del>
    </w:p>
    <w:p w14:paraId="12BC8BF2" w14:textId="77777777" w:rsidR="008A686A" w:rsidDel="00BE5976" w:rsidRDefault="008A686A">
      <w:pPr>
        <w:pStyle w:val="TOC3"/>
        <w:tabs>
          <w:tab w:val="right" w:leader="dot" w:pos="9080"/>
        </w:tabs>
        <w:rPr>
          <w:del w:id="1521" w:author="Aleksander Hansen" w:date="2013-02-09T16:27:00Z"/>
          <w:noProof/>
          <w:sz w:val="24"/>
          <w:szCs w:val="24"/>
          <w:lang w:eastAsia="ja-JP"/>
        </w:rPr>
      </w:pPr>
      <w:del w:id="1522" w:author="Aleksander Hansen" w:date="2013-02-09T16:27:00Z">
        <w:r w:rsidDel="00BE5976">
          <w:rPr>
            <w:noProof/>
          </w:rPr>
          <w:delText>9.2.6 Box spread</w:delText>
        </w:r>
        <w:r w:rsidDel="00BE5976">
          <w:rPr>
            <w:noProof/>
          </w:rPr>
          <w:tab/>
          <w:delText>110</w:delText>
        </w:r>
      </w:del>
    </w:p>
    <w:p w14:paraId="665172DE" w14:textId="77777777" w:rsidR="008A686A" w:rsidDel="00BE5976" w:rsidRDefault="008A686A">
      <w:pPr>
        <w:pStyle w:val="TOC2"/>
        <w:tabs>
          <w:tab w:val="right" w:leader="dot" w:pos="9080"/>
        </w:tabs>
        <w:rPr>
          <w:del w:id="1523" w:author="Aleksander Hansen" w:date="2013-02-09T16:27:00Z"/>
          <w:b/>
          <w:noProof/>
          <w:sz w:val="24"/>
          <w:szCs w:val="24"/>
          <w:lang w:eastAsia="ja-JP"/>
        </w:rPr>
      </w:pPr>
      <w:del w:id="1524" w:author="Aleksander Hansen" w:date="2013-02-09T16:27:00Z">
        <w:r w:rsidDel="00BE5976">
          <w:rPr>
            <w:noProof/>
          </w:rPr>
          <w:delText>9.3 Describe and explain the use and payoff functions of combination strategies, including straddles, strangles, strips, or straps</w:delText>
        </w:r>
        <w:r w:rsidDel="00BE5976">
          <w:rPr>
            <w:noProof/>
          </w:rPr>
          <w:tab/>
          <w:delText>110</w:delText>
        </w:r>
      </w:del>
    </w:p>
    <w:p w14:paraId="5DB09214" w14:textId="77777777" w:rsidR="008A686A" w:rsidDel="00BE5976" w:rsidRDefault="008A686A">
      <w:pPr>
        <w:pStyle w:val="TOC3"/>
        <w:tabs>
          <w:tab w:val="right" w:leader="dot" w:pos="9080"/>
        </w:tabs>
        <w:rPr>
          <w:del w:id="1525" w:author="Aleksander Hansen" w:date="2013-02-09T16:27:00Z"/>
          <w:noProof/>
          <w:sz w:val="24"/>
          <w:szCs w:val="24"/>
          <w:lang w:eastAsia="ja-JP"/>
        </w:rPr>
      </w:pPr>
      <w:del w:id="1526" w:author="Aleksander Hansen" w:date="2013-02-09T16:27:00Z">
        <w:r w:rsidDel="00BE5976">
          <w:rPr>
            <w:noProof/>
          </w:rPr>
          <w:delText>9.3.1 Straddle</w:delText>
        </w:r>
        <w:r w:rsidDel="00BE5976">
          <w:rPr>
            <w:noProof/>
          </w:rPr>
          <w:tab/>
          <w:delText>110</w:delText>
        </w:r>
      </w:del>
    </w:p>
    <w:p w14:paraId="59E0E487" w14:textId="77777777" w:rsidR="008A686A" w:rsidDel="00BE5976" w:rsidRDefault="008A686A">
      <w:pPr>
        <w:pStyle w:val="TOC3"/>
        <w:tabs>
          <w:tab w:val="right" w:leader="dot" w:pos="9080"/>
        </w:tabs>
        <w:rPr>
          <w:del w:id="1527" w:author="Aleksander Hansen" w:date="2013-02-09T16:27:00Z"/>
          <w:noProof/>
          <w:sz w:val="24"/>
          <w:szCs w:val="24"/>
          <w:lang w:eastAsia="ja-JP"/>
        </w:rPr>
      </w:pPr>
      <w:del w:id="1528" w:author="Aleksander Hansen" w:date="2013-02-09T16:27:00Z">
        <w:r w:rsidDel="00BE5976">
          <w:rPr>
            <w:noProof/>
          </w:rPr>
          <w:delText>9.3.1 Strip</w:delText>
        </w:r>
        <w:r w:rsidDel="00BE5976">
          <w:rPr>
            <w:noProof/>
          </w:rPr>
          <w:tab/>
          <w:delText>111</w:delText>
        </w:r>
      </w:del>
    </w:p>
    <w:p w14:paraId="23ABF206" w14:textId="77777777" w:rsidR="008A686A" w:rsidDel="00BE5976" w:rsidRDefault="008A686A">
      <w:pPr>
        <w:pStyle w:val="TOC3"/>
        <w:tabs>
          <w:tab w:val="right" w:leader="dot" w:pos="9080"/>
        </w:tabs>
        <w:rPr>
          <w:del w:id="1529" w:author="Aleksander Hansen" w:date="2013-02-09T16:27:00Z"/>
          <w:noProof/>
          <w:sz w:val="24"/>
          <w:szCs w:val="24"/>
          <w:lang w:eastAsia="ja-JP"/>
        </w:rPr>
      </w:pPr>
      <w:del w:id="1530" w:author="Aleksander Hansen" w:date="2013-02-09T16:27:00Z">
        <w:r w:rsidDel="00BE5976">
          <w:rPr>
            <w:noProof/>
          </w:rPr>
          <w:delText>9.3.2 Strap</w:delText>
        </w:r>
        <w:r w:rsidDel="00BE5976">
          <w:rPr>
            <w:noProof/>
          </w:rPr>
          <w:tab/>
          <w:delText>112</w:delText>
        </w:r>
      </w:del>
    </w:p>
    <w:p w14:paraId="1670A800" w14:textId="77777777" w:rsidR="008A686A" w:rsidDel="00BE5976" w:rsidRDefault="008A686A">
      <w:pPr>
        <w:pStyle w:val="TOC3"/>
        <w:tabs>
          <w:tab w:val="right" w:leader="dot" w:pos="9080"/>
        </w:tabs>
        <w:rPr>
          <w:del w:id="1531" w:author="Aleksander Hansen" w:date="2013-02-09T16:27:00Z"/>
          <w:noProof/>
          <w:sz w:val="24"/>
          <w:szCs w:val="24"/>
          <w:lang w:eastAsia="ja-JP"/>
        </w:rPr>
      </w:pPr>
      <w:del w:id="1532" w:author="Aleksander Hansen" w:date="2013-02-09T16:27:00Z">
        <w:r w:rsidDel="00BE5976">
          <w:rPr>
            <w:noProof/>
          </w:rPr>
          <w:delText>9.3.3 Strangle</w:delText>
        </w:r>
        <w:r w:rsidDel="00BE5976">
          <w:rPr>
            <w:noProof/>
          </w:rPr>
          <w:tab/>
          <w:delText>112</w:delText>
        </w:r>
      </w:del>
    </w:p>
    <w:p w14:paraId="7AE9B6FA" w14:textId="77777777" w:rsidR="008A686A" w:rsidDel="00BE5976" w:rsidRDefault="008A686A">
      <w:pPr>
        <w:pStyle w:val="TOC3"/>
        <w:tabs>
          <w:tab w:val="right" w:leader="dot" w:pos="9080"/>
        </w:tabs>
        <w:rPr>
          <w:del w:id="1533" w:author="Aleksander Hansen" w:date="2013-02-09T16:27:00Z"/>
          <w:noProof/>
          <w:sz w:val="24"/>
          <w:szCs w:val="24"/>
          <w:lang w:eastAsia="ja-JP"/>
        </w:rPr>
      </w:pPr>
      <w:del w:id="1534" w:author="Aleksander Hansen" w:date="2013-02-09T16:27:00Z">
        <w:r w:rsidDel="00BE5976">
          <w:rPr>
            <w:noProof/>
          </w:rPr>
          <w:delText>9.3.4 Collar and costless collar</w:delText>
        </w:r>
        <w:r w:rsidDel="00BE5976">
          <w:rPr>
            <w:noProof/>
          </w:rPr>
          <w:tab/>
          <w:delText>113</w:delText>
        </w:r>
      </w:del>
    </w:p>
    <w:p w14:paraId="731D90C0" w14:textId="77777777" w:rsidR="008A686A" w:rsidDel="00BE5976" w:rsidRDefault="008A686A">
      <w:pPr>
        <w:pStyle w:val="TOC2"/>
        <w:tabs>
          <w:tab w:val="right" w:leader="dot" w:pos="9080"/>
        </w:tabs>
        <w:rPr>
          <w:del w:id="1535" w:author="Aleksander Hansen" w:date="2013-02-09T16:27:00Z"/>
          <w:b/>
          <w:noProof/>
          <w:sz w:val="24"/>
          <w:szCs w:val="24"/>
          <w:lang w:eastAsia="ja-JP"/>
        </w:rPr>
      </w:pPr>
      <w:del w:id="1536" w:author="Aleksander Hansen" w:date="2013-02-09T16:27:00Z">
        <w:r w:rsidDel="00BE5976">
          <w:rPr>
            <w:noProof/>
          </w:rPr>
          <w:delText>9.4 Compute the pay-offs of combination strategies.</w:delText>
        </w:r>
        <w:r w:rsidDel="00BE5976">
          <w:rPr>
            <w:noProof/>
          </w:rPr>
          <w:tab/>
          <w:delText>113</w:delText>
        </w:r>
      </w:del>
    </w:p>
    <w:p w14:paraId="5047005F" w14:textId="77777777" w:rsidR="008A686A" w:rsidDel="00BE5976" w:rsidRDefault="008A686A">
      <w:pPr>
        <w:pStyle w:val="TOC2"/>
        <w:tabs>
          <w:tab w:val="right" w:leader="dot" w:pos="9080"/>
        </w:tabs>
        <w:rPr>
          <w:del w:id="1537" w:author="Aleksander Hansen" w:date="2013-02-09T16:27:00Z"/>
          <w:b/>
          <w:noProof/>
          <w:sz w:val="24"/>
          <w:szCs w:val="24"/>
          <w:lang w:eastAsia="ja-JP"/>
        </w:rPr>
      </w:pPr>
      <w:del w:id="1538" w:author="Aleksander Hansen" w:date="2013-02-09T16:27:00Z">
        <w:r w:rsidDel="00BE5976">
          <w:rPr>
            <w:noProof/>
          </w:rPr>
          <w:delText>9.5 Summary of Options Strategies</w:delText>
        </w:r>
        <w:r w:rsidDel="00BE5976">
          <w:rPr>
            <w:noProof/>
          </w:rPr>
          <w:tab/>
          <w:delText>114</w:delText>
        </w:r>
      </w:del>
    </w:p>
    <w:p w14:paraId="4EE628A2" w14:textId="77777777" w:rsidR="008A686A" w:rsidDel="00BE5976" w:rsidRDefault="008A686A">
      <w:pPr>
        <w:pStyle w:val="TOC2"/>
        <w:tabs>
          <w:tab w:val="right" w:leader="dot" w:pos="9080"/>
        </w:tabs>
        <w:rPr>
          <w:del w:id="1539" w:author="Aleksander Hansen" w:date="2013-02-09T16:27:00Z"/>
          <w:b/>
          <w:noProof/>
          <w:sz w:val="24"/>
          <w:szCs w:val="24"/>
          <w:lang w:eastAsia="ja-JP"/>
        </w:rPr>
      </w:pPr>
      <w:del w:id="1540" w:author="Aleksander Hansen" w:date="2013-02-09T16:27:00Z">
        <w:r w:rsidDel="00BE5976">
          <w:rPr>
            <w:noProof/>
          </w:rPr>
          <w:delText>9.6 Questions &amp; Answers</w:delText>
        </w:r>
        <w:r w:rsidDel="00BE5976">
          <w:rPr>
            <w:noProof/>
          </w:rPr>
          <w:tab/>
          <w:delText>115</w:delText>
        </w:r>
      </w:del>
    </w:p>
    <w:p w14:paraId="6EB1ACCF" w14:textId="77777777" w:rsidR="008A686A" w:rsidDel="00BE5976" w:rsidRDefault="008A686A">
      <w:pPr>
        <w:pStyle w:val="TOC3"/>
        <w:tabs>
          <w:tab w:val="right" w:leader="dot" w:pos="9080"/>
        </w:tabs>
        <w:rPr>
          <w:del w:id="1541" w:author="Aleksander Hansen" w:date="2013-02-09T16:27:00Z"/>
          <w:noProof/>
          <w:sz w:val="24"/>
          <w:szCs w:val="24"/>
          <w:lang w:eastAsia="ja-JP"/>
        </w:rPr>
      </w:pPr>
      <w:del w:id="1542" w:author="Aleksander Hansen" w:date="2013-02-09T16:27:00Z">
        <w:r w:rsidDel="00BE5976">
          <w:rPr>
            <w:noProof/>
          </w:rPr>
          <w:delText>9.6.1 Questions</w:delText>
        </w:r>
        <w:r w:rsidDel="00BE5976">
          <w:rPr>
            <w:noProof/>
          </w:rPr>
          <w:tab/>
          <w:delText>115</w:delText>
        </w:r>
      </w:del>
    </w:p>
    <w:p w14:paraId="313F78DC" w14:textId="77777777" w:rsidR="008A686A" w:rsidDel="00BE5976" w:rsidRDefault="008A686A">
      <w:pPr>
        <w:pStyle w:val="TOC3"/>
        <w:tabs>
          <w:tab w:val="right" w:leader="dot" w:pos="9080"/>
        </w:tabs>
        <w:rPr>
          <w:del w:id="1543" w:author="Aleksander Hansen" w:date="2013-02-09T16:27:00Z"/>
          <w:noProof/>
          <w:sz w:val="24"/>
          <w:szCs w:val="24"/>
          <w:lang w:eastAsia="ja-JP"/>
        </w:rPr>
      </w:pPr>
      <w:del w:id="1544" w:author="Aleksander Hansen" w:date="2013-02-09T16:27:00Z">
        <w:r w:rsidDel="00BE5976">
          <w:rPr>
            <w:noProof/>
          </w:rPr>
          <w:delText>9.6.2 Answers</w:delText>
        </w:r>
        <w:r w:rsidDel="00BE5976">
          <w:rPr>
            <w:noProof/>
          </w:rPr>
          <w:tab/>
          <w:delText>116</w:delText>
        </w:r>
      </w:del>
    </w:p>
    <w:p w14:paraId="6B0C6CE8" w14:textId="77777777" w:rsidR="008A686A" w:rsidDel="00BE5976" w:rsidRDefault="008A686A">
      <w:pPr>
        <w:pStyle w:val="TOC1"/>
        <w:tabs>
          <w:tab w:val="right" w:leader="dot" w:pos="9080"/>
        </w:tabs>
        <w:rPr>
          <w:del w:id="1545" w:author="Aleksander Hansen" w:date="2013-02-09T16:27:00Z"/>
          <w:b w:val="0"/>
          <w:noProof/>
          <w:lang w:eastAsia="ja-JP"/>
        </w:rPr>
      </w:pPr>
      <w:del w:id="1546" w:author="Aleksander Hansen" w:date="2013-02-09T16:27:00Z">
        <w:r w:rsidRPr="003803C9" w:rsidDel="00BE5976">
          <w:rPr>
            <w:rFonts w:ascii="Calibri" w:hAnsi="Calibri"/>
            <w:noProof/>
          </w:rPr>
          <w:delText>10 McDonald, Chapter 6: Commodity Forwards and Futures</w:delText>
        </w:r>
        <w:r w:rsidDel="00BE5976">
          <w:rPr>
            <w:noProof/>
          </w:rPr>
          <w:tab/>
          <w:delText>117</w:delText>
        </w:r>
      </w:del>
    </w:p>
    <w:p w14:paraId="56BAEA14" w14:textId="77777777" w:rsidR="008A686A" w:rsidDel="00BE5976" w:rsidRDefault="008A686A">
      <w:pPr>
        <w:pStyle w:val="TOC2"/>
        <w:tabs>
          <w:tab w:val="right" w:leader="dot" w:pos="9080"/>
        </w:tabs>
        <w:rPr>
          <w:del w:id="1547" w:author="Aleksander Hansen" w:date="2013-02-09T16:27:00Z"/>
          <w:b/>
          <w:noProof/>
          <w:sz w:val="24"/>
          <w:szCs w:val="24"/>
          <w:lang w:eastAsia="ja-JP"/>
        </w:rPr>
      </w:pPr>
      <w:del w:id="1548" w:author="Aleksander Hansen" w:date="2013-02-09T16:27:00Z">
        <w:r w:rsidDel="00BE5976">
          <w:rPr>
            <w:noProof/>
          </w:rPr>
          <w:delText>10.2 Explain the basic equilibrium formula for pricing commodity forwards and Futures</w:delText>
        </w:r>
        <w:r w:rsidDel="00BE5976">
          <w:rPr>
            <w:noProof/>
          </w:rPr>
          <w:tab/>
          <w:delText>117</w:delText>
        </w:r>
      </w:del>
    </w:p>
    <w:p w14:paraId="5BB2ED63" w14:textId="77777777" w:rsidR="008A686A" w:rsidDel="00BE5976" w:rsidRDefault="008A686A">
      <w:pPr>
        <w:pStyle w:val="TOC2"/>
        <w:tabs>
          <w:tab w:val="right" w:leader="dot" w:pos="9080"/>
        </w:tabs>
        <w:rPr>
          <w:del w:id="1549" w:author="Aleksander Hansen" w:date="2013-02-09T16:27:00Z"/>
          <w:b/>
          <w:noProof/>
          <w:sz w:val="24"/>
          <w:szCs w:val="24"/>
          <w:lang w:eastAsia="ja-JP"/>
        </w:rPr>
      </w:pPr>
      <w:del w:id="1550" w:author="Aleksander Hansen" w:date="2013-02-09T16:27:00Z">
        <w:r w:rsidDel="00BE5976">
          <w:rPr>
            <w:noProof/>
          </w:rPr>
          <w:delText>10.3 Describe an arbitrage transaction in commodity forwards and Futures, and compute the potential arbitrage profit</w:delText>
        </w:r>
        <w:r w:rsidDel="00BE5976">
          <w:rPr>
            <w:noProof/>
          </w:rPr>
          <w:tab/>
          <w:delText>118</w:delText>
        </w:r>
      </w:del>
    </w:p>
    <w:p w14:paraId="7A49CCEC" w14:textId="77777777" w:rsidR="008A686A" w:rsidDel="00BE5976" w:rsidRDefault="008A686A">
      <w:pPr>
        <w:pStyle w:val="TOC2"/>
        <w:tabs>
          <w:tab w:val="right" w:leader="dot" w:pos="9080"/>
        </w:tabs>
        <w:rPr>
          <w:del w:id="1551" w:author="Aleksander Hansen" w:date="2013-02-09T16:27:00Z"/>
          <w:b/>
          <w:noProof/>
          <w:sz w:val="24"/>
          <w:szCs w:val="24"/>
          <w:lang w:eastAsia="ja-JP"/>
        </w:rPr>
      </w:pPr>
      <w:del w:id="1552" w:author="Aleksander Hansen" w:date="2013-02-09T16:27:00Z">
        <w:r w:rsidDel="00BE5976">
          <w:rPr>
            <w:noProof/>
          </w:rPr>
          <w:delText>10.4 Define the lease rate and how it determines the no</w:delText>
        </w:r>
        <w:r w:rsidRPr="003803C9" w:rsidDel="00BE5976">
          <w:rPr>
            <w:rFonts w:cs="Monaco" w:hint="eastAsia"/>
            <w:noProof/>
          </w:rPr>
          <w:delText>‐</w:delText>
        </w:r>
        <w:r w:rsidDel="00BE5976">
          <w:rPr>
            <w:noProof/>
          </w:rPr>
          <w:delText>arbitrage values for commodity forwards and Futures.</w:delText>
        </w:r>
        <w:r w:rsidDel="00BE5976">
          <w:rPr>
            <w:noProof/>
          </w:rPr>
          <w:tab/>
          <w:delText>120</w:delText>
        </w:r>
      </w:del>
    </w:p>
    <w:p w14:paraId="7C477164" w14:textId="77777777" w:rsidR="008A686A" w:rsidDel="00BE5976" w:rsidRDefault="008A686A">
      <w:pPr>
        <w:pStyle w:val="TOC2"/>
        <w:tabs>
          <w:tab w:val="right" w:leader="dot" w:pos="9080"/>
        </w:tabs>
        <w:rPr>
          <w:del w:id="1553" w:author="Aleksander Hansen" w:date="2013-02-09T16:27:00Z"/>
          <w:b/>
          <w:noProof/>
          <w:sz w:val="24"/>
          <w:szCs w:val="24"/>
          <w:lang w:eastAsia="ja-JP"/>
        </w:rPr>
      </w:pPr>
      <w:del w:id="1554" w:author="Aleksander Hansen" w:date="2013-02-09T16:27:00Z">
        <w:r w:rsidDel="00BE5976">
          <w:rPr>
            <w:noProof/>
          </w:rPr>
          <w:delText>10.5 Define carry markets, and explain the impact storage costs and convenience yields have on commodity forward prices and no-arbitrage bounds.</w:delText>
        </w:r>
        <w:r w:rsidDel="00BE5976">
          <w:rPr>
            <w:noProof/>
          </w:rPr>
          <w:tab/>
          <w:delText>121</w:delText>
        </w:r>
      </w:del>
    </w:p>
    <w:p w14:paraId="5BD60CAD" w14:textId="77777777" w:rsidR="008A686A" w:rsidDel="00BE5976" w:rsidRDefault="008A686A">
      <w:pPr>
        <w:pStyle w:val="TOC3"/>
        <w:tabs>
          <w:tab w:val="right" w:leader="dot" w:pos="9080"/>
        </w:tabs>
        <w:rPr>
          <w:del w:id="1555" w:author="Aleksander Hansen" w:date="2013-02-09T16:27:00Z"/>
          <w:noProof/>
          <w:sz w:val="24"/>
          <w:szCs w:val="24"/>
          <w:lang w:eastAsia="ja-JP"/>
        </w:rPr>
      </w:pPr>
      <w:del w:id="1556" w:author="Aleksander Hansen" w:date="2013-02-09T16:27:00Z">
        <w:r w:rsidDel="00BE5976">
          <w:rPr>
            <w:noProof/>
          </w:rPr>
          <w:delText>10.5.1 Define carry markets</w:delText>
        </w:r>
        <w:r w:rsidDel="00BE5976">
          <w:rPr>
            <w:noProof/>
          </w:rPr>
          <w:tab/>
          <w:delText>121</w:delText>
        </w:r>
      </w:del>
    </w:p>
    <w:p w14:paraId="3DB132B9" w14:textId="77777777" w:rsidR="008A686A" w:rsidDel="00BE5976" w:rsidRDefault="008A686A">
      <w:pPr>
        <w:pStyle w:val="TOC3"/>
        <w:tabs>
          <w:tab w:val="right" w:leader="dot" w:pos="9080"/>
        </w:tabs>
        <w:rPr>
          <w:del w:id="1557" w:author="Aleksander Hansen" w:date="2013-02-09T16:27:00Z"/>
          <w:noProof/>
          <w:sz w:val="24"/>
          <w:szCs w:val="24"/>
          <w:lang w:eastAsia="ja-JP"/>
        </w:rPr>
      </w:pPr>
      <w:del w:id="1558" w:author="Aleksander Hansen" w:date="2013-02-09T16:27:00Z">
        <w:r w:rsidDel="00BE5976">
          <w:rPr>
            <w:noProof/>
          </w:rPr>
          <w:delText>10.5.2 Explain the impact storage costs and convenience yields have on commodity forward prices and no</w:delText>
        </w:r>
        <w:r w:rsidRPr="003803C9" w:rsidDel="00BE5976">
          <w:rPr>
            <w:rFonts w:cs="Monaco" w:hint="eastAsia"/>
            <w:noProof/>
          </w:rPr>
          <w:delText>‐</w:delText>
        </w:r>
        <w:r w:rsidDel="00BE5976">
          <w:rPr>
            <w:noProof/>
          </w:rPr>
          <w:delText>arbitrage bounds</w:delText>
        </w:r>
        <w:r w:rsidDel="00BE5976">
          <w:rPr>
            <w:noProof/>
          </w:rPr>
          <w:tab/>
          <w:delText>121</w:delText>
        </w:r>
      </w:del>
    </w:p>
    <w:p w14:paraId="51F3AFEF" w14:textId="77777777" w:rsidR="008A686A" w:rsidDel="00BE5976" w:rsidRDefault="008A686A">
      <w:pPr>
        <w:pStyle w:val="TOC3"/>
        <w:tabs>
          <w:tab w:val="right" w:leader="dot" w:pos="9080"/>
        </w:tabs>
        <w:rPr>
          <w:del w:id="1559" w:author="Aleksander Hansen" w:date="2013-02-09T16:27:00Z"/>
          <w:noProof/>
          <w:sz w:val="24"/>
          <w:szCs w:val="24"/>
          <w:lang w:eastAsia="ja-JP"/>
        </w:rPr>
      </w:pPr>
      <w:del w:id="1560" w:author="Aleksander Hansen" w:date="2013-02-09T16:27:00Z">
        <w:r w:rsidDel="00BE5976">
          <w:rPr>
            <w:noProof/>
          </w:rPr>
          <w:delText>10.5.3 Explain the impact storage costs and convenience yields have on no-arbitrage price bounds</w:delText>
        </w:r>
        <w:r w:rsidDel="00BE5976">
          <w:rPr>
            <w:noProof/>
          </w:rPr>
          <w:tab/>
          <w:delText>122</w:delText>
        </w:r>
      </w:del>
    </w:p>
    <w:p w14:paraId="0CB13DAB" w14:textId="77777777" w:rsidR="008A686A" w:rsidDel="00BE5976" w:rsidRDefault="008A686A">
      <w:pPr>
        <w:pStyle w:val="TOC2"/>
        <w:tabs>
          <w:tab w:val="right" w:leader="dot" w:pos="9080"/>
        </w:tabs>
        <w:rPr>
          <w:del w:id="1561" w:author="Aleksander Hansen" w:date="2013-02-09T16:27:00Z"/>
          <w:b/>
          <w:noProof/>
          <w:sz w:val="24"/>
          <w:szCs w:val="24"/>
          <w:lang w:eastAsia="ja-JP"/>
        </w:rPr>
      </w:pPr>
      <w:del w:id="1562" w:author="Aleksander Hansen" w:date="2013-02-09T16:27:00Z">
        <w:r w:rsidDel="00BE5976">
          <w:rPr>
            <w:noProof/>
          </w:rPr>
          <w:delText>10.6 Compute the forward price of a commodity with storage costs.</w:delText>
        </w:r>
        <w:r w:rsidDel="00BE5976">
          <w:rPr>
            <w:noProof/>
          </w:rPr>
          <w:tab/>
          <w:delText>122</w:delText>
        </w:r>
      </w:del>
    </w:p>
    <w:p w14:paraId="0697746F" w14:textId="77777777" w:rsidR="008A686A" w:rsidDel="00BE5976" w:rsidRDefault="008A686A">
      <w:pPr>
        <w:pStyle w:val="TOC2"/>
        <w:tabs>
          <w:tab w:val="right" w:leader="dot" w:pos="9080"/>
        </w:tabs>
        <w:rPr>
          <w:del w:id="1563" w:author="Aleksander Hansen" w:date="2013-02-09T16:27:00Z"/>
          <w:b/>
          <w:noProof/>
          <w:sz w:val="24"/>
          <w:szCs w:val="24"/>
          <w:lang w:eastAsia="ja-JP"/>
        </w:rPr>
      </w:pPr>
      <w:del w:id="1564" w:author="Aleksander Hansen" w:date="2013-02-09T16:27:00Z">
        <w:r w:rsidDel="00BE5976">
          <w:rPr>
            <w:noProof/>
          </w:rPr>
          <w:delText>10.7 Compare the lease rate with the convenience yield</w:delText>
        </w:r>
        <w:r w:rsidDel="00BE5976">
          <w:rPr>
            <w:noProof/>
          </w:rPr>
          <w:tab/>
          <w:delText>122</w:delText>
        </w:r>
      </w:del>
    </w:p>
    <w:p w14:paraId="7B5A7959" w14:textId="77777777" w:rsidR="008A686A" w:rsidDel="00BE5976" w:rsidRDefault="008A686A">
      <w:pPr>
        <w:pStyle w:val="TOC2"/>
        <w:tabs>
          <w:tab w:val="right" w:leader="dot" w:pos="9080"/>
        </w:tabs>
        <w:rPr>
          <w:del w:id="1565" w:author="Aleksander Hansen" w:date="2013-02-09T16:27:00Z"/>
          <w:b/>
          <w:noProof/>
          <w:sz w:val="24"/>
          <w:szCs w:val="24"/>
          <w:lang w:eastAsia="ja-JP"/>
        </w:rPr>
      </w:pPr>
      <w:del w:id="1566" w:author="Aleksander Hansen" w:date="2013-02-09T16:27:00Z">
        <w:r w:rsidDel="00BE5976">
          <w:rPr>
            <w:noProof/>
          </w:rPr>
          <w:delText>10.8 Identify factors that impact gold, corn, natural gas, and crude oil Futures prices</w:delText>
        </w:r>
        <w:r w:rsidDel="00BE5976">
          <w:rPr>
            <w:noProof/>
          </w:rPr>
          <w:tab/>
          <w:delText>123</w:delText>
        </w:r>
      </w:del>
    </w:p>
    <w:p w14:paraId="58EE3FEB" w14:textId="77777777" w:rsidR="008A686A" w:rsidDel="00BE5976" w:rsidRDefault="008A686A">
      <w:pPr>
        <w:pStyle w:val="TOC2"/>
        <w:tabs>
          <w:tab w:val="right" w:leader="dot" w:pos="9080"/>
        </w:tabs>
        <w:rPr>
          <w:del w:id="1567" w:author="Aleksander Hansen" w:date="2013-02-09T16:27:00Z"/>
          <w:b/>
          <w:noProof/>
          <w:sz w:val="24"/>
          <w:szCs w:val="24"/>
          <w:lang w:eastAsia="ja-JP"/>
        </w:rPr>
      </w:pPr>
      <w:del w:id="1568" w:author="Aleksander Hansen" w:date="2013-02-09T16:27:00Z">
        <w:r w:rsidDel="00BE5976">
          <w:rPr>
            <w:noProof/>
          </w:rPr>
          <w:delText>10.9 Define and compute a commodity spread</w:delText>
        </w:r>
        <w:r w:rsidDel="00BE5976">
          <w:rPr>
            <w:noProof/>
          </w:rPr>
          <w:tab/>
          <w:delText>125</w:delText>
        </w:r>
      </w:del>
    </w:p>
    <w:p w14:paraId="47170C7D" w14:textId="77777777" w:rsidR="008A686A" w:rsidDel="00BE5976" w:rsidRDefault="008A686A">
      <w:pPr>
        <w:pStyle w:val="TOC2"/>
        <w:tabs>
          <w:tab w:val="right" w:leader="dot" w:pos="9080"/>
        </w:tabs>
        <w:rPr>
          <w:del w:id="1569" w:author="Aleksander Hansen" w:date="2013-02-09T16:27:00Z"/>
          <w:b/>
          <w:noProof/>
          <w:sz w:val="24"/>
          <w:szCs w:val="24"/>
          <w:lang w:eastAsia="ja-JP"/>
        </w:rPr>
      </w:pPr>
      <w:del w:id="1570" w:author="Aleksander Hansen" w:date="2013-02-09T16:27:00Z">
        <w:r w:rsidDel="00BE5976">
          <w:rPr>
            <w:noProof/>
          </w:rPr>
          <w:delText>10.10 Explain how basis risk can occur when hedging commodity price exposure</w:delText>
        </w:r>
        <w:r w:rsidDel="00BE5976">
          <w:rPr>
            <w:noProof/>
          </w:rPr>
          <w:tab/>
          <w:delText>126</w:delText>
        </w:r>
      </w:del>
    </w:p>
    <w:p w14:paraId="5A46E363" w14:textId="77777777" w:rsidR="008A686A" w:rsidDel="00BE5976" w:rsidRDefault="008A686A">
      <w:pPr>
        <w:pStyle w:val="TOC2"/>
        <w:tabs>
          <w:tab w:val="right" w:leader="dot" w:pos="9080"/>
        </w:tabs>
        <w:rPr>
          <w:del w:id="1571" w:author="Aleksander Hansen" w:date="2013-02-09T16:27:00Z"/>
          <w:b/>
          <w:noProof/>
          <w:sz w:val="24"/>
          <w:szCs w:val="24"/>
          <w:lang w:eastAsia="ja-JP"/>
        </w:rPr>
      </w:pPr>
      <w:del w:id="1572" w:author="Aleksander Hansen" w:date="2013-02-09T16:27:00Z">
        <w:r w:rsidDel="00BE5976">
          <w:rPr>
            <w:noProof/>
          </w:rPr>
          <w:delText>10.11 Evaluate the differences between a strip hedge and a stack hedge and analyze how these differences impact risk management</w:delText>
        </w:r>
        <w:r w:rsidDel="00BE5976">
          <w:rPr>
            <w:noProof/>
          </w:rPr>
          <w:tab/>
          <w:delText>126</w:delText>
        </w:r>
      </w:del>
    </w:p>
    <w:p w14:paraId="6C8E2DD8" w14:textId="77777777" w:rsidR="008A686A" w:rsidDel="00BE5976" w:rsidRDefault="008A686A">
      <w:pPr>
        <w:pStyle w:val="TOC2"/>
        <w:tabs>
          <w:tab w:val="right" w:leader="dot" w:pos="9080"/>
        </w:tabs>
        <w:rPr>
          <w:del w:id="1573" w:author="Aleksander Hansen" w:date="2013-02-09T16:27:00Z"/>
          <w:b/>
          <w:noProof/>
          <w:sz w:val="24"/>
          <w:szCs w:val="24"/>
          <w:lang w:eastAsia="ja-JP"/>
        </w:rPr>
      </w:pPr>
      <w:del w:id="1574" w:author="Aleksander Hansen" w:date="2013-02-09T16:27:00Z">
        <w:r w:rsidDel="00BE5976">
          <w:rPr>
            <w:noProof/>
          </w:rPr>
          <w:delText>10.12 Describe examples of cross-hedging, specifically hedging jet fuel with crude oil and using weather derivatives.</w:delText>
        </w:r>
        <w:r w:rsidDel="00BE5976">
          <w:rPr>
            <w:noProof/>
          </w:rPr>
          <w:tab/>
          <w:delText>127</w:delText>
        </w:r>
      </w:del>
    </w:p>
    <w:p w14:paraId="2581B25A" w14:textId="77777777" w:rsidR="008A686A" w:rsidDel="00BE5976" w:rsidRDefault="008A686A">
      <w:pPr>
        <w:pStyle w:val="TOC2"/>
        <w:tabs>
          <w:tab w:val="right" w:leader="dot" w:pos="9080"/>
        </w:tabs>
        <w:rPr>
          <w:del w:id="1575" w:author="Aleksander Hansen" w:date="2013-02-09T16:27:00Z"/>
          <w:b/>
          <w:noProof/>
          <w:sz w:val="24"/>
          <w:szCs w:val="24"/>
          <w:lang w:eastAsia="ja-JP"/>
        </w:rPr>
      </w:pPr>
      <w:del w:id="1576" w:author="Aleksander Hansen" w:date="2013-02-09T16:27:00Z">
        <w:r w:rsidDel="00BE5976">
          <w:rPr>
            <w:noProof/>
          </w:rPr>
          <w:delText>10.13 Explain how to create a synthetic commodity position and use it to explain the relationship between the forward price and the expected future spot price</w:delText>
        </w:r>
        <w:r w:rsidDel="00BE5976">
          <w:rPr>
            <w:noProof/>
          </w:rPr>
          <w:tab/>
          <w:delText>128</w:delText>
        </w:r>
      </w:del>
    </w:p>
    <w:p w14:paraId="7BA3FC56" w14:textId="77777777" w:rsidR="008A686A" w:rsidDel="00BE5976" w:rsidRDefault="008A686A">
      <w:pPr>
        <w:pStyle w:val="TOC2"/>
        <w:tabs>
          <w:tab w:val="right" w:leader="dot" w:pos="9080"/>
        </w:tabs>
        <w:rPr>
          <w:del w:id="1577" w:author="Aleksander Hansen" w:date="2013-02-09T16:27:00Z"/>
          <w:b/>
          <w:noProof/>
          <w:sz w:val="24"/>
          <w:szCs w:val="24"/>
          <w:lang w:eastAsia="ja-JP"/>
        </w:rPr>
      </w:pPr>
      <w:del w:id="1578" w:author="Aleksander Hansen" w:date="2013-02-09T16:27:00Z">
        <w:r w:rsidDel="00BE5976">
          <w:rPr>
            <w:noProof/>
          </w:rPr>
          <w:delText>10.14 Questions &amp; Answers</w:delText>
        </w:r>
        <w:r w:rsidDel="00BE5976">
          <w:rPr>
            <w:noProof/>
          </w:rPr>
          <w:tab/>
          <w:delText>130</w:delText>
        </w:r>
      </w:del>
    </w:p>
    <w:p w14:paraId="5D1460AF" w14:textId="77777777" w:rsidR="008A686A" w:rsidDel="00BE5976" w:rsidRDefault="008A686A">
      <w:pPr>
        <w:pStyle w:val="TOC3"/>
        <w:tabs>
          <w:tab w:val="right" w:leader="dot" w:pos="9080"/>
        </w:tabs>
        <w:rPr>
          <w:del w:id="1579" w:author="Aleksander Hansen" w:date="2013-02-09T16:27:00Z"/>
          <w:noProof/>
          <w:sz w:val="24"/>
          <w:szCs w:val="24"/>
          <w:lang w:eastAsia="ja-JP"/>
        </w:rPr>
      </w:pPr>
      <w:del w:id="1580" w:author="Aleksander Hansen" w:date="2013-02-09T16:27:00Z">
        <w:r w:rsidDel="00BE5976">
          <w:rPr>
            <w:noProof/>
          </w:rPr>
          <w:delText>10.14.1 Questions</w:delText>
        </w:r>
        <w:r w:rsidDel="00BE5976">
          <w:rPr>
            <w:noProof/>
          </w:rPr>
          <w:tab/>
          <w:delText>130</w:delText>
        </w:r>
      </w:del>
    </w:p>
    <w:p w14:paraId="71CDF3B6" w14:textId="77777777" w:rsidR="008A686A" w:rsidDel="00BE5976" w:rsidRDefault="008A686A">
      <w:pPr>
        <w:pStyle w:val="TOC3"/>
        <w:tabs>
          <w:tab w:val="right" w:leader="dot" w:pos="9080"/>
        </w:tabs>
        <w:rPr>
          <w:del w:id="1581" w:author="Aleksander Hansen" w:date="2013-02-09T16:27:00Z"/>
          <w:noProof/>
          <w:sz w:val="24"/>
          <w:szCs w:val="24"/>
          <w:lang w:eastAsia="ja-JP"/>
        </w:rPr>
      </w:pPr>
      <w:del w:id="1582" w:author="Aleksander Hansen" w:date="2013-02-09T16:27:00Z">
        <w:r w:rsidDel="00BE5976">
          <w:rPr>
            <w:noProof/>
          </w:rPr>
          <w:delText>10.14.2 Answers</w:delText>
        </w:r>
        <w:r w:rsidDel="00BE5976">
          <w:rPr>
            <w:noProof/>
          </w:rPr>
          <w:tab/>
          <w:delText>131</w:delText>
        </w:r>
      </w:del>
    </w:p>
    <w:p w14:paraId="050B7AAB" w14:textId="77777777" w:rsidR="008A686A" w:rsidDel="00BE5976" w:rsidRDefault="008A686A">
      <w:pPr>
        <w:pStyle w:val="TOC1"/>
        <w:tabs>
          <w:tab w:val="right" w:leader="dot" w:pos="9080"/>
        </w:tabs>
        <w:rPr>
          <w:del w:id="1583" w:author="Aleksander Hansen" w:date="2013-02-09T16:27:00Z"/>
          <w:b w:val="0"/>
          <w:noProof/>
          <w:lang w:eastAsia="ja-JP"/>
        </w:rPr>
      </w:pPr>
      <w:del w:id="1584" w:author="Aleksander Hansen" w:date="2013-02-09T16:27:00Z">
        <w:r w:rsidRPr="003803C9" w:rsidDel="00BE5976">
          <w:rPr>
            <w:rFonts w:ascii="Calibri" w:hAnsi="Calibri"/>
            <w:noProof/>
          </w:rPr>
          <w:delText>Geman, Chapter 1: Fundamentals of Commodity Spot and Futures Markets</w:delText>
        </w:r>
        <w:r w:rsidDel="00BE5976">
          <w:rPr>
            <w:noProof/>
          </w:rPr>
          <w:tab/>
          <w:delText>132</w:delText>
        </w:r>
      </w:del>
    </w:p>
    <w:p w14:paraId="246D94D1" w14:textId="77777777" w:rsidR="008A686A" w:rsidDel="00BE5976" w:rsidRDefault="008A686A">
      <w:pPr>
        <w:pStyle w:val="TOC2"/>
        <w:tabs>
          <w:tab w:val="right" w:leader="dot" w:pos="9080"/>
        </w:tabs>
        <w:rPr>
          <w:del w:id="1585" w:author="Aleksander Hansen" w:date="2013-02-09T16:27:00Z"/>
          <w:b/>
          <w:noProof/>
          <w:sz w:val="24"/>
          <w:szCs w:val="24"/>
          <w:lang w:eastAsia="ja-JP"/>
        </w:rPr>
      </w:pPr>
      <w:del w:id="1586" w:author="Aleksander Hansen" w:date="2013-02-09T16:27:00Z">
        <w:r w:rsidDel="00BE5976">
          <w:rPr>
            <w:noProof/>
          </w:rPr>
          <w:delText>Define “bill of lading”</w:delText>
        </w:r>
        <w:r w:rsidDel="00BE5976">
          <w:rPr>
            <w:noProof/>
          </w:rPr>
          <w:tab/>
          <w:delText>132</w:delText>
        </w:r>
      </w:del>
    </w:p>
    <w:p w14:paraId="1AF2CD3A" w14:textId="77777777" w:rsidR="008A686A" w:rsidDel="00BE5976" w:rsidRDefault="008A686A">
      <w:pPr>
        <w:pStyle w:val="TOC2"/>
        <w:tabs>
          <w:tab w:val="right" w:leader="dot" w:pos="9080"/>
        </w:tabs>
        <w:rPr>
          <w:del w:id="1587" w:author="Aleksander Hansen" w:date="2013-02-09T16:27:00Z"/>
          <w:b/>
          <w:noProof/>
          <w:sz w:val="24"/>
          <w:szCs w:val="24"/>
          <w:lang w:eastAsia="ja-JP"/>
        </w:rPr>
      </w:pPr>
      <w:del w:id="1588" w:author="Aleksander Hansen" w:date="2013-02-09T16:27:00Z">
        <w:r w:rsidDel="00BE5976">
          <w:rPr>
            <w:noProof/>
          </w:rPr>
          <w:delText>Define the major risks involved with commodity spot transactions</w:delText>
        </w:r>
        <w:r w:rsidDel="00BE5976">
          <w:rPr>
            <w:noProof/>
          </w:rPr>
          <w:tab/>
          <w:delText>133</w:delText>
        </w:r>
      </w:del>
    </w:p>
    <w:p w14:paraId="6FB7DF7E" w14:textId="77777777" w:rsidR="008A686A" w:rsidDel="00BE5976" w:rsidRDefault="008A686A">
      <w:pPr>
        <w:pStyle w:val="TOC2"/>
        <w:tabs>
          <w:tab w:val="right" w:leader="dot" w:pos="9080"/>
        </w:tabs>
        <w:rPr>
          <w:del w:id="1589" w:author="Aleksander Hansen" w:date="2013-02-09T16:27:00Z"/>
          <w:b/>
          <w:noProof/>
          <w:sz w:val="24"/>
          <w:szCs w:val="24"/>
          <w:lang w:eastAsia="ja-JP"/>
        </w:rPr>
      </w:pPr>
      <w:del w:id="1590" w:author="Aleksander Hansen" w:date="2013-02-09T16:27:00Z">
        <w:r w:rsidDel="00BE5976">
          <w:rPr>
            <w:noProof/>
          </w:rPr>
          <w:delText>Describe the basic characteristics and differences between hedgers, speculators, and arbitrageurs</w:delText>
        </w:r>
        <w:r w:rsidDel="00BE5976">
          <w:rPr>
            <w:noProof/>
          </w:rPr>
          <w:tab/>
          <w:delText>134</w:delText>
        </w:r>
      </w:del>
    </w:p>
    <w:p w14:paraId="7C05D22A" w14:textId="77777777" w:rsidR="008A686A" w:rsidDel="00BE5976" w:rsidRDefault="008A686A">
      <w:pPr>
        <w:pStyle w:val="TOC3"/>
        <w:tabs>
          <w:tab w:val="right" w:leader="dot" w:pos="9080"/>
        </w:tabs>
        <w:rPr>
          <w:del w:id="1591" w:author="Aleksander Hansen" w:date="2013-02-09T16:27:00Z"/>
          <w:noProof/>
          <w:sz w:val="24"/>
          <w:szCs w:val="24"/>
          <w:lang w:eastAsia="ja-JP"/>
        </w:rPr>
      </w:pPr>
      <w:del w:id="1592" w:author="Aleksander Hansen" w:date="2013-02-09T16:27:00Z">
        <w:r w:rsidDel="00BE5976">
          <w:rPr>
            <w:noProof/>
          </w:rPr>
          <w:delText>Hedgers</w:delText>
        </w:r>
        <w:r w:rsidDel="00BE5976">
          <w:rPr>
            <w:noProof/>
          </w:rPr>
          <w:tab/>
          <w:delText>134</w:delText>
        </w:r>
      </w:del>
    </w:p>
    <w:p w14:paraId="065C9CF5" w14:textId="77777777" w:rsidR="008A686A" w:rsidDel="00BE5976" w:rsidRDefault="008A686A">
      <w:pPr>
        <w:pStyle w:val="TOC3"/>
        <w:tabs>
          <w:tab w:val="right" w:leader="dot" w:pos="9080"/>
        </w:tabs>
        <w:rPr>
          <w:del w:id="1593" w:author="Aleksander Hansen" w:date="2013-02-09T16:27:00Z"/>
          <w:noProof/>
          <w:sz w:val="24"/>
          <w:szCs w:val="24"/>
          <w:lang w:eastAsia="ja-JP"/>
        </w:rPr>
      </w:pPr>
      <w:del w:id="1594" w:author="Aleksander Hansen" w:date="2013-02-09T16:27:00Z">
        <w:r w:rsidDel="00BE5976">
          <w:rPr>
            <w:noProof/>
          </w:rPr>
          <w:delText>Speculators</w:delText>
        </w:r>
        <w:r w:rsidDel="00BE5976">
          <w:rPr>
            <w:noProof/>
          </w:rPr>
          <w:tab/>
          <w:delText>134</w:delText>
        </w:r>
      </w:del>
    </w:p>
    <w:p w14:paraId="29FE14AF" w14:textId="77777777" w:rsidR="008A686A" w:rsidDel="00BE5976" w:rsidRDefault="008A686A">
      <w:pPr>
        <w:pStyle w:val="TOC3"/>
        <w:tabs>
          <w:tab w:val="right" w:leader="dot" w:pos="9080"/>
        </w:tabs>
        <w:rPr>
          <w:del w:id="1595" w:author="Aleksander Hansen" w:date="2013-02-09T16:27:00Z"/>
          <w:noProof/>
          <w:sz w:val="24"/>
          <w:szCs w:val="24"/>
          <w:lang w:eastAsia="ja-JP"/>
        </w:rPr>
      </w:pPr>
      <w:del w:id="1596" w:author="Aleksander Hansen" w:date="2013-02-09T16:27:00Z">
        <w:r w:rsidDel="00BE5976">
          <w:rPr>
            <w:noProof/>
          </w:rPr>
          <w:delText>Arbitrageurs</w:delText>
        </w:r>
        <w:r w:rsidDel="00BE5976">
          <w:rPr>
            <w:noProof/>
          </w:rPr>
          <w:tab/>
          <w:delText>135</w:delText>
        </w:r>
      </w:del>
    </w:p>
    <w:p w14:paraId="136C4176" w14:textId="77777777" w:rsidR="008A686A" w:rsidDel="00BE5976" w:rsidRDefault="008A686A">
      <w:pPr>
        <w:pStyle w:val="TOC2"/>
        <w:tabs>
          <w:tab w:val="right" w:leader="dot" w:pos="9080"/>
        </w:tabs>
        <w:rPr>
          <w:del w:id="1597" w:author="Aleksander Hansen" w:date="2013-02-09T16:27:00Z"/>
          <w:b/>
          <w:noProof/>
          <w:sz w:val="24"/>
          <w:szCs w:val="24"/>
          <w:lang w:eastAsia="ja-JP"/>
        </w:rPr>
      </w:pPr>
      <w:del w:id="1598" w:author="Aleksander Hansen" w:date="2013-02-09T16:27:00Z">
        <w:r w:rsidDel="00BE5976">
          <w:rPr>
            <w:noProof/>
          </w:rPr>
          <w:delText>Describe an “arbitrage portfolio” and explain the conditions for a market to be arbitrage</w:delText>
        </w:r>
        <w:r w:rsidRPr="003803C9" w:rsidDel="00BE5976">
          <w:rPr>
            <w:rFonts w:cs="Monaco" w:hint="eastAsia"/>
            <w:noProof/>
          </w:rPr>
          <w:delText>‐</w:delText>
        </w:r>
        <w:r w:rsidDel="00BE5976">
          <w:rPr>
            <w:noProof/>
          </w:rPr>
          <w:delText>free</w:delText>
        </w:r>
        <w:r w:rsidDel="00BE5976">
          <w:rPr>
            <w:noProof/>
          </w:rPr>
          <w:tab/>
          <w:delText>135</w:delText>
        </w:r>
      </w:del>
    </w:p>
    <w:p w14:paraId="3B181513" w14:textId="77777777" w:rsidR="008A686A" w:rsidDel="00BE5976" w:rsidRDefault="008A686A">
      <w:pPr>
        <w:pStyle w:val="TOC2"/>
        <w:tabs>
          <w:tab w:val="right" w:leader="dot" w:pos="9080"/>
        </w:tabs>
        <w:rPr>
          <w:del w:id="1599" w:author="Aleksander Hansen" w:date="2013-02-09T16:27:00Z"/>
          <w:b/>
          <w:noProof/>
          <w:sz w:val="24"/>
          <w:szCs w:val="24"/>
          <w:lang w:eastAsia="ja-JP"/>
        </w:rPr>
      </w:pPr>
      <w:del w:id="1600" w:author="Aleksander Hansen" w:date="2013-02-09T16:27:00Z">
        <w:r w:rsidDel="00BE5976">
          <w:rPr>
            <w:noProof/>
          </w:rPr>
          <w:delText>Describe the structure of the Futures market.</w:delText>
        </w:r>
        <w:r w:rsidDel="00BE5976">
          <w:rPr>
            <w:noProof/>
          </w:rPr>
          <w:tab/>
          <w:delText>135</w:delText>
        </w:r>
      </w:del>
    </w:p>
    <w:p w14:paraId="25ED3F23" w14:textId="77777777" w:rsidR="008A686A" w:rsidDel="00BE5976" w:rsidRDefault="008A686A">
      <w:pPr>
        <w:pStyle w:val="TOC2"/>
        <w:tabs>
          <w:tab w:val="right" w:leader="dot" w:pos="9080"/>
        </w:tabs>
        <w:rPr>
          <w:del w:id="1601" w:author="Aleksander Hansen" w:date="2013-02-09T16:27:00Z"/>
          <w:b/>
          <w:noProof/>
          <w:sz w:val="24"/>
          <w:szCs w:val="24"/>
          <w:lang w:eastAsia="ja-JP"/>
        </w:rPr>
      </w:pPr>
      <w:del w:id="1602" w:author="Aleksander Hansen" w:date="2013-02-09T16:27:00Z">
        <w:r w:rsidDel="00BE5976">
          <w:rPr>
            <w:noProof/>
          </w:rPr>
          <w:delText>Define basis risk and the variance of the basis</w:delText>
        </w:r>
        <w:r w:rsidDel="00BE5976">
          <w:rPr>
            <w:noProof/>
          </w:rPr>
          <w:tab/>
          <w:delText>136</w:delText>
        </w:r>
      </w:del>
    </w:p>
    <w:p w14:paraId="199BF543" w14:textId="77777777" w:rsidR="008A686A" w:rsidDel="00BE5976" w:rsidRDefault="008A686A">
      <w:pPr>
        <w:pStyle w:val="TOC2"/>
        <w:tabs>
          <w:tab w:val="right" w:leader="dot" w:pos="9080"/>
        </w:tabs>
        <w:rPr>
          <w:del w:id="1603" w:author="Aleksander Hansen" w:date="2013-02-09T16:27:00Z"/>
          <w:b/>
          <w:noProof/>
          <w:sz w:val="24"/>
          <w:szCs w:val="24"/>
          <w:lang w:eastAsia="ja-JP"/>
        </w:rPr>
      </w:pPr>
      <w:del w:id="1604" w:author="Aleksander Hansen" w:date="2013-02-09T16:27:00Z">
        <w:r w:rsidDel="00BE5976">
          <w:rPr>
            <w:noProof/>
          </w:rPr>
          <w:delText>Identify a commonly used measure for the effectiveness of hedging a spot position with a Futures contract; use this measure to compute and compare the effectiveness of alternative hedges</w:delText>
        </w:r>
        <w:r w:rsidDel="00BE5976">
          <w:rPr>
            <w:noProof/>
          </w:rPr>
          <w:tab/>
          <w:delText>137</w:delText>
        </w:r>
      </w:del>
    </w:p>
    <w:p w14:paraId="0F1CD320" w14:textId="77777777" w:rsidR="008A686A" w:rsidDel="00BE5976" w:rsidRDefault="008A686A">
      <w:pPr>
        <w:pStyle w:val="TOC2"/>
        <w:tabs>
          <w:tab w:val="right" w:leader="dot" w:pos="9080"/>
        </w:tabs>
        <w:rPr>
          <w:del w:id="1605" w:author="Aleksander Hansen" w:date="2013-02-09T16:27:00Z"/>
          <w:b/>
          <w:noProof/>
          <w:sz w:val="24"/>
          <w:szCs w:val="24"/>
          <w:lang w:eastAsia="ja-JP"/>
        </w:rPr>
      </w:pPr>
      <w:del w:id="1606" w:author="Aleksander Hansen" w:date="2013-02-09T16:27:00Z">
        <w:r w:rsidDel="00BE5976">
          <w:rPr>
            <w:noProof/>
          </w:rPr>
          <w:delText>Define and differentiate between an Exchange for Physical and agreement and an Alternative Delivery Procedure</w:delText>
        </w:r>
        <w:r w:rsidDel="00BE5976">
          <w:rPr>
            <w:noProof/>
          </w:rPr>
          <w:tab/>
          <w:delText>137</w:delText>
        </w:r>
      </w:del>
    </w:p>
    <w:p w14:paraId="5FDC268C" w14:textId="77777777" w:rsidR="008A686A" w:rsidDel="00BE5976" w:rsidRDefault="008A686A">
      <w:pPr>
        <w:pStyle w:val="TOC3"/>
        <w:tabs>
          <w:tab w:val="right" w:leader="dot" w:pos="9080"/>
        </w:tabs>
        <w:rPr>
          <w:del w:id="1607" w:author="Aleksander Hansen" w:date="2013-02-09T16:27:00Z"/>
          <w:noProof/>
          <w:sz w:val="24"/>
          <w:szCs w:val="24"/>
          <w:lang w:eastAsia="ja-JP"/>
        </w:rPr>
      </w:pPr>
      <w:del w:id="1608" w:author="Aleksander Hansen" w:date="2013-02-09T16:27:00Z">
        <w:r w:rsidDel="00BE5976">
          <w:rPr>
            <w:noProof/>
          </w:rPr>
          <w:delText>Exchange For Physical</w:delText>
        </w:r>
        <w:r w:rsidDel="00BE5976">
          <w:rPr>
            <w:noProof/>
          </w:rPr>
          <w:tab/>
          <w:delText>137</w:delText>
        </w:r>
      </w:del>
    </w:p>
    <w:p w14:paraId="1BBFC458" w14:textId="77777777" w:rsidR="008A686A" w:rsidDel="00BE5976" w:rsidRDefault="008A686A">
      <w:pPr>
        <w:pStyle w:val="TOC3"/>
        <w:tabs>
          <w:tab w:val="right" w:leader="dot" w:pos="9080"/>
        </w:tabs>
        <w:rPr>
          <w:del w:id="1609" w:author="Aleksander Hansen" w:date="2013-02-09T16:27:00Z"/>
          <w:noProof/>
          <w:sz w:val="24"/>
          <w:szCs w:val="24"/>
          <w:lang w:eastAsia="ja-JP"/>
        </w:rPr>
      </w:pPr>
      <w:del w:id="1610" w:author="Aleksander Hansen" w:date="2013-02-09T16:27:00Z">
        <w:r w:rsidDel="00BE5976">
          <w:rPr>
            <w:noProof/>
          </w:rPr>
          <w:delText>Alternative Delivery Procedure</w:delText>
        </w:r>
        <w:r w:rsidDel="00BE5976">
          <w:rPr>
            <w:noProof/>
          </w:rPr>
          <w:tab/>
          <w:delText>137</w:delText>
        </w:r>
      </w:del>
    </w:p>
    <w:p w14:paraId="26DC24A2" w14:textId="77777777" w:rsidR="008A686A" w:rsidDel="00BE5976" w:rsidRDefault="008A686A">
      <w:pPr>
        <w:pStyle w:val="TOC2"/>
        <w:tabs>
          <w:tab w:val="right" w:leader="dot" w:pos="9080"/>
        </w:tabs>
        <w:rPr>
          <w:del w:id="1611" w:author="Aleksander Hansen" w:date="2013-02-09T16:27:00Z"/>
          <w:b/>
          <w:noProof/>
          <w:sz w:val="24"/>
          <w:szCs w:val="24"/>
          <w:lang w:eastAsia="ja-JP"/>
        </w:rPr>
      </w:pPr>
      <w:del w:id="1612" w:author="Aleksander Hansen" w:date="2013-02-09T16:27:00Z">
        <w:r w:rsidDel="00BE5976">
          <w:rPr>
            <w:noProof/>
          </w:rPr>
          <w:delText>Describe volume and open interest and their relationship to liquidity and market depth</w:delText>
        </w:r>
        <w:r w:rsidDel="00BE5976">
          <w:rPr>
            <w:noProof/>
          </w:rPr>
          <w:tab/>
          <w:delText>138</w:delText>
        </w:r>
      </w:del>
    </w:p>
    <w:p w14:paraId="66762B53" w14:textId="77777777" w:rsidR="008A686A" w:rsidDel="00BE5976" w:rsidRDefault="008A686A">
      <w:pPr>
        <w:pStyle w:val="TOC3"/>
        <w:tabs>
          <w:tab w:val="right" w:leader="dot" w:pos="9080"/>
        </w:tabs>
        <w:rPr>
          <w:del w:id="1613" w:author="Aleksander Hansen" w:date="2013-02-09T16:27:00Z"/>
          <w:noProof/>
          <w:sz w:val="24"/>
          <w:szCs w:val="24"/>
          <w:lang w:eastAsia="ja-JP"/>
        </w:rPr>
      </w:pPr>
      <w:del w:id="1614" w:author="Aleksander Hansen" w:date="2013-02-09T16:27:00Z">
        <w:r w:rsidDel="00BE5976">
          <w:rPr>
            <w:noProof/>
          </w:rPr>
          <w:delText>Open interest in Futures market</w:delText>
        </w:r>
        <w:r w:rsidDel="00BE5976">
          <w:rPr>
            <w:noProof/>
          </w:rPr>
          <w:tab/>
          <w:delText>138</w:delText>
        </w:r>
      </w:del>
    </w:p>
    <w:p w14:paraId="5E68EC23" w14:textId="77777777" w:rsidR="008A686A" w:rsidDel="00BE5976" w:rsidRDefault="008A686A">
      <w:pPr>
        <w:pStyle w:val="TOC2"/>
        <w:tabs>
          <w:tab w:val="right" w:leader="dot" w:pos="9080"/>
        </w:tabs>
        <w:rPr>
          <w:del w:id="1615" w:author="Aleksander Hansen" w:date="2013-02-09T16:27:00Z"/>
          <w:b/>
          <w:noProof/>
          <w:sz w:val="24"/>
          <w:szCs w:val="24"/>
          <w:lang w:eastAsia="ja-JP"/>
        </w:rPr>
      </w:pPr>
      <w:del w:id="1616" w:author="Aleksander Hansen" w:date="2013-02-09T16:27:00Z">
        <w:r w:rsidDel="00BE5976">
          <w:rPr>
            <w:noProof/>
          </w:rPr>
          <w:delText>11 Questions &amp; Answers</w:delText>
        </w:r>
        <w:r w:rsidDel="00BE5976">
          <w:rPr>
            <w:noProof/>
          </w:rPr>
          <w:tab/>
          <w:delText>139</w:delText>
        </w:r>
      </w:del>
    </w:p>
    <w:p w14:paraId="7A37E483" w14:textId="77777777" w:rsidR="008A686A" w:rsidDel="00BE5976" w:rsidRDefault="008A686A">
      <w:pPr>
        <w:pStyle w:val="TOC3"/>
        <w:tabs>
          <w:tab w:val="right" w:leader="dot" w:pos="9080"/>
        </w:tabs>
        <w:rPr>
          <w:del w:id="1617" w:author="Aleksander Hansen" w:date="2013-02-09T16:27:00Z"/>
          <w:noProof/>
          <w:sz w:val="24"/>
          <w:szCs w:val="24"/>
          <w:lang w:eastAsia="ja-JP"/>
        </w:rPr>
      </w:pPr>
      <w:del w:id="1618" w:author="Aleksander Hansen" w:date="2013-02-09T16:27:00Z">
        <w:r w:rsidDel="00BE5976">
          <w:rPr>
            <w:noProof/>
          </w:rPr>
          <w:delText>Questions</w:delText>
        </w:r>
        <w:r w:rsidDel="00BE5976">
          <w:rPr>
            <w:noProof/>
          </w:rPr>
          <w:tab/>
          <w:delText>139</w:delText>
        </w:r>
      </w:del>
    </w:p>
    <w:p w14:paraId="4D4661B6" w14:textId="77777777" w:rsidR="008A686A" w:rsidDel="00BE5976" w:rsidRDefault="008A686A">
      <w:pPr>
        <w:pStyle w:val="TOC3"/>
        <w:tabs>
          <w:tab w:val="right" w:leader="dot" w:pos="9080"/>
        </w:tabs>
        <w:rPr>
          <w:del w:id="1619" w:author="Aleksander Hansen" w:date="2013-02-09T16:27:00Z"/>
          <w:noProof/>
          <w:sz w:val="24"/>
          <w:szCs w:val="24"/>
          <w:lang w:eastAsia="ja-JP"/>
        </w:rPr>
      </w:pPr>
      <w:del w:id="1620" w:author="Aleksander Hansen" w:date="2013-02-09T16:27:00Z">
        <w:r w:rsidDel="00BE5976">
          <w:rPr>
            <w:noProof/>
          </w:rPr>
          <w:delText>Answers</w:delText>
        </w:r>
        <w:r w:rsidDel="00BE5976">
          <w:rPr>
            <w:noProof/>
          </w:rPr>
          <w:tab/>
          <w:delText>140</w:delText>
        </w:r>
      </w:del>
    </w:p>
    <w:p w14:paraId="201F6128" w14:textId="77777777" w:rsidR="008A686A" w:rsidDel="00BE5976" w:rsidRDefault="008A686A">
      <w:pPr>
        <w:pStyle w:val="TOC1"/>
        <w:tabs>
          <w:tab w:val="right" w:leader="dot" w:pos="9080"/>
        </w:tabs>
        <w:rPr>
          <w:del w:id="1621" w:author="Aleksander Hansen" w:date="2013-02-09T16:27:00Z"/>
          <w:b w:val="0"/>
          <w:noProof/>
          <w:lang w:eastAsia="ja-JP"/>
        </w:rPr>
      </w:pPr>
      <w:del w:id="1622" w:author="Aleksander Hansen" w:date="2013-02-09T16:27:00Z">
        <w:r w:rsidRPr="003803C9" w:rsidDel="00BE5976">
          <w:rPr>
            <w:rFonts w:ascii="Calibri" w:hAnsi="Calibri"/>
            <w:noProof/>
          </w:rPr>
          <w:delText>Saunders, Chapter 14: Foreign Exchange Risk</w:delText>
        </w:r>
        <w:r w:rsidDel="00BE5976">
          <w:rPr>
            <w:noProof/>
          </w:rPr>
          <w:tab/>
          <w:delText>141</w:delText>
        </w:r>
      </w:del>
    </w:p>
    <w:p w14:paraId="6EDEED6E" w14:textId="77777777" w:rsidR="008A686A" w:rsidDel="00BE5976" w:rsidRDefault="008A686A">
      <w:pPr>
        <w:pStyle w:val="TOC2"/>
        <w:tabs>
          <w:tab w:val="right" w:leader="dot" w:pos="9080"/>
        </w:tabs>
        <w:rPr>
          <w:del w:id="1623" w:author="Aleksander Hansen" w:date="2013-02-09T16:27:00Z"/>
          <w:b/>
          <w:noProof/>
          <w:sz w:val="24"/>
          <w:szCs w:val="24"/>
          <w:lang w:eastAsia="ja-JP"/>
        </w:rPr>
      </w:pPr>
      <w:del w:id="1624" w:author="Aleksander Hansen" w:date="2013-02-09T16:27:00Z">
        <w:r w:rsidDel="00BE5976">
          <w:rPr>
            <w:noProof/>
          </w:rPr>
          <w:delText>Calculate a financial institution’s overall foreign exchange exposure.</w:delText>
        </w:r>
        <w:r w:rsidDel="00BE5976">
          <w:rPr>
            <w:noProof/>
          </w:rPr>
          <w:tab/>
          <w:delText>141</w:delText>
        </w:r>
      </w:del>
    </w:p>
    <w:p w14:paraId="7947941C" w14:textId="77777777" w:rsidR="008A686A" w:rsidDel="00BE5976" w:rsidRDefault="008A686A">
      <w:pPr>
        <w:pStyle w:val="TOC2"/>
        <w:tabs>
          <w:tab w:val="right" w:leader="dot" w:pos="9080"/>
        </w:tabs>
        <w:rPr>
          <w:del w:id="1625" w:author="Aleksander Hansen" w:date="2013-02-09T16:27:00Z"/>
          <w:b/>
          <w:noProof/>
          <w:sz w:val="24"/>
          <w:szCs w:val="24"/>
          <w:lang w:eastAsia="ja-JP"/>
        </w:rPr>
      </w:pPr>
      <w:del w:id="1626" w:author="Aleksander Hansen" w:date="2013-02-09T16:27:00Z">
        <w:r w:rsidDel="00BE5976">
          <w:rPr>
            <w:noProof/>
          </w:rPr>
          <w:delText>Identify the sources of foreign exchange trading gains and losses</w:delText>
        </w:r>
        <w:r w:rsidDel="00BE5976">
          <w:rPr>
            <w:noProof/>
          </w:rPr>
          <w:tab/>
          <w:delText>142</w:delText>
        </w:r>
      </w:del>
    </w:p>
    <w:p w14:paraId="4A09FFD1" w14:textId="77777777" w:rsidR="008A686A" w:rsidDel="00BE5976" w:rsidRDefault="008A686A">
      <w:pPr>
        <w:pStyle w:val="TOC2"/>
        <w:tabs>
          <w:tab w:val="right" w:leader="dot" w:pos="9080"/>
        </w:tabs>
        <w:rPr>
          <w:del w:id="1627" w:author="Aleksander Hansen" w:date="2013-02-09T16:27:00Z"/>
          <w:b/>
          <w:noProof/>
          <w:sz w:val="24"/>
          <w:szCs w:val="24"/>
          <w:lang w:eastAsia="ja-JP"/>
        </w:rPr>
      </w:pPr>
      <w:del w:id="1628" w:author="Aleksander Hansen" w:date="2013-02-09T16:27:00Z">
        <w:r w:rsidDel="00BE5976">
          <w:rPr>
            <w:noProof/>
          </w:rPr>
          <w:delText>Explain why diversification in multicurrency asset</w:delText>
        </w:r>
        <w:r w:rsidRPr="003803C9" w:rsidDel="00BE5976">
          <w:rPr>
            <w:rFonts w:cs="Monaco" w:hint="eastAsia"/>
            <w:noProof/>
          </w:rPr>
          <w:delText>‐</w:delText>
        </w:r>
        <w:r w:rsidDel="00BE5976">
          <w:rPr>
            <w:noProof/>
          </w:rPr>
          <w:delText>liability positions could reduce portfolio risk</w:delText>
        </w:r>
        <w:r w:rsidDel="00BE5976">
          <w:rPr>
            <w:noProof/>
          </w:rPr>
          <w:tab/>
          <w:delText>145</w:delText>
        </w:r>
      </w:del>
    </w:p>
    <w:p w14:paraId="7CA7C253" w14:textId="77777777" w:rsidR="008A686A" w:rsidDel="00BE5976" w:rsidRDefault="008A686A">
      <w:pPr>
        <w:pStyle w:val="TOC2"/>
        <w:tabs>
          <w:tab w:val="right" w:leader="dot" w:pos="9080"/>
        </w:tabs>
        <w:rPr>
          <w:del w:id="1629" w:author="Aleksander Hansen" w:date="2013-02-09T16:27:00Z"/>
          <w:b/>
          <w:noProof/>
          <w:sz w:val="24"/>
          <w:szCs w:val="24"/>
          <w:lang w:eastAsia="ja-JP"/>
        </w:rPr>
      </w:pPr>
      <w:del w:id="1630" w:author="Aleksander Hansen" w:date="2013-02-09T16:27:00Z">
        <w:r w:rsidDel="00BE5976">
          <w:rPr>
            <w:noProof/>
          </w:rPr>
          <w:delText>Describe the relationship between nominal and real interest rates</w:delText>
        </w:r>
        <w:r w:rsidDel="00BE5976">
          <w:rPr>
            <w:noProof/>
          </w:rPr>
          <w:tab/>
          <w:delText>145</w:delText>
        </w:r>
      </w:del>
    </w:p>
    <w:p w14:paraId="4AD6DC58" w14:textId="77777777" w:rsidR="008A686A" w:rsidDel="00BE5976" w:rsidRDefault="008A686A">
      <w:pPr>
        <w:pStyle w:val="TOC2"/>
        <w:tabs>
          <w:tab w:val="right" w:leader="dot" w:pos="9080"/>
        </w:tabs>
        <w:rPr>
          <w:del w:id="1631" w:author="Aleksander Hansen" w:date="2013-02-09T16:27:00Z"/>
          <w:b/>
          <w:noProof/>
          <w:sz w:val="24"/>
          <w:szCs w:val="24"/>
          <w:lang w:eastAsia="ja-JP"/>
        </w:rPr>
      </w:pPr>
      <w:del w:id="1632" w:author="Aleksander Hansen" w:date="2013-02-09T16:27:00Z">
        <w:r w:rsidDel="00BE5976">
          <w:rPr>
            <w:noProof/>
          </w:rPr>
          <w:delText>Questions &amp; Answers</w:delText>
        </w:r>
        <w:r w:rsidDel="00BE5976">
          <w:rPr>
            <w:noProof/>
          </w:rPr>
          <w:tab/>
          <w:delText>147</w:delText>
        </w:r>
      </w:del>
    </w:p>
    <w:p w14:paraId="2FCFEEEA" w14:textId="77777777" w:rsidR="008A686A" w:rsidDel="00BE5976" w:rsidRDefault="008A686A">
      <w:pPr>
        <w:pStyle w:val="TOC3"/>
        <w:tabs>
          <w:tab w:val="right" w:leader="dot" w:pos="9080"/>
        </w:tabs>
        <w:rPr>
          <w:del w:id="1633" w:author="Aleksander Hansen" w:date="2013-02-09T16:27:00Z"/>
          <w:noProof/>
          <w:sz w:val="24"/>
          <w:szCs w:val="24"/>
          <w:lang w:eastAsia="ja-JP"/>
        </w:rPr>
      </w:pPr>
      <w:del w:id="1634" w:author="Aleksander Hansen" w:date="2013-02-09T16:27:00Z">
        <w:r w:rsidDel="00BE5976">
          <w:rPr>
            <w:noProof/>
          </w:rPr>
          <w:delText>Questions</w:delText>
        </w:r>
        <w:r w:rsidDel="00BE5976">
          <w:rPr>
            <w:noProof/>
          </w:rPr>
          <w:tab/>
          <w:delText>147</w:delText>
        </w:r>
      </w:del>
    </w:p>
    <w:p w14:paraId="570D63C5" w14:textId="77777777" w:rsidR="008A686A" w:rsidDel="00BE5976" w:rsidRDefault="008A686A">
      <w:pPr>
        <w:pStyle w:val="TOC3"/>
        <w:tabs>
          <w:tab w:val="right" w:leader="dot" w:pos="9080"/>
        </w:tabs>
        <w:rPr>
          <w:del w:id="1635" w:author="Aleksander Hansen" w:date="2013-02-09T16:27:00Z"/>
          <w:noProof/>
          <w:sz w:val="24"/>
          <w:szCs w:val="24"/>
          <w:lang w:eastAsia="ja-JP"/>
        </w:rPr>
      </w:pPr>
      <w:del w:id="1636" w:author="Aleksander Hansen" w:date="2013-02-09T16:27:00Z">
        <w:r w:rsidDel="00BE5976">
          <w:rPr>
            <w:noProof/>
          </w:rPr>
          <w:delText>Answers</w:delText>
        </w:r>
        <w:r w:rsidDel="00BE5976">
          <w:rPr>
            <w:noProof/>
          </w:rPr>
          <w:tab/>
          <w:delText>148</w:delText>
        </w:r>
      </w:del>
    </w:p>
    <w:p w14:paraId="37B95176" w14:textId="77777777" w:rsidR="008A686A" w:rsidDel="00BE5976" w:rsidRDefault="008A686A">
      <w:pPr>
        <w:pStyle w:val="TOC1"/>
        <w:tabs>
          <w:tab w:val="right" w:leader="dot" w:pos="9080"/>
        </w:tabs>
        <w:rPr>
          <w:del w:id="1637" w:author="Aleksander Hansen" w:date="2013-02-09T16:27:00Z"/>
          <w:b w:val="0"/>
          <w:noProof/>
          <w:lang w:eastAsia="ja-JP"/>
        </w:rPr>
      </w:pPr>
      <w:del w:id="1638" w:author="Aleksander Hansen" w:date="2013-02-09T16:27:00Z">
        <w:r w:rsidRPr="003803C9" w:rsidDel="00BE5976">
          <w:rPr>
            <w:rFonts w:ascii="Calibri" w:hAnsi="Calibri"/>
            <w:noProof/>
          </w:rPr>
          <w:delText>Fabozzi, Chapter 12: Corporate Bonds</w:delText>
        </w:r>
        <w:r w:rsidDel="00BE5976">
          <w:rPr>
            <w:noProof/>
          </w:rPr>
          <w:tab/>
          <w:delText>149</w:delText>
        </w:r>
      </w:del>
    </w:p>
    <w:p w14:paraId="5B76EDFD" w14:textId="77777777" w:rsidR="008A686A" w:rsidDel="00BE5976" w:rsidRDefault="008A686A">
      <w:pPr>
        <w:pStyle w:val="TOC2"/>
        <w:tabs>
          <w:tab w:val="right" w:leader="dot" w:pos="9080"/>
        </w:tabs>
        <w:rPr>
          <w:del w:id="1639" w:author="Aleksander Hansen" w:date="2013-02-09T16:27:00Z"/>
          <w:b/>
          <w:noProof/>
          <w:sz w:val="24"/>
          <w:szCs w:val="24"/>
          <w:lang w:eastAsia="ja-JP"/>
        </w:rPr>
      </w:pPr>
      <w:del w:id="1640" w:author="Aleksander Hansen" w:date="2013-02-09T16:27:00Z">
        <w:r w:rsidDel="00BE5976">
          <w:rPr>
            <w:noProof/>
          </w:rPr>
          <w:delText>Describe a bond indenture and explain the role of the corporate trustee</w:delText>
        </w:r>
        <w:r w:rsidDel="00BE5976">
          <w:rPr>
            <w:noProof/>
          </w:rPr>
          <w:tab/>
          <w:delText>149</w:delText>
        </w:r>
      </w:del>
    </w:p>
    <w:p w14:paraId="7C94DFBE" w14:textId="77777777" w:rsidR="008A686A" w:rsidDel="00BE5976" w:rsidRDefault="008A686A">
      <w:pPr>
        <w:pStyle w:val="TOC3"/>
        <w:tabs>
          <w:tab w:val="right" w:leader="dot" w:pos="9080"/>
        </w:tabs>
        <w:rPr>
          <w:del w:id="1641" w:author="Aleksander Hansen" w:date="2013-02-09T16:27:00Z"/>
          <w:noProof/>
          <w:sz w:val="24"/>
          <w:szCs w:val="24"/>
          <w:lang w:eastAsia="ja-JP"/>
        </w:rPr>
      </w:pPr>
      <w:del w:id="1642" w:author="Aleksander Hansen" w:date="2013-02-09T16:27:00Z">
        <w:r w:rsidDel="00BE5976">
          <w:rPr>
            <w:noProof/>
          </w:rPr>
          <w:delText>Bond indenture</w:delText>
        </w:r>
        <w:r w:rsidDel="00BE5976">
          <w:rPr>
            <w:noProof/>
          </w:rPr>
          <w:tab/>
          <w:delText>149</w:delText>
        </w:r>
      </w:del>
    </w:p>
    <w:p w14:paraId="76587E3F" w14:textId="77777777" w:rsidR="008A686A" w:rsidDel="00BE5976" w:rsidRDefault="008A686A">
      <w:pPr>
        <w:pStyle w:val="TOC3"/>
        <w:tabs>
          <w:tab w:val="right" w:leader="dot" w:pos="9080"/>
        </w:tabs>
        <w:rPr>
          <w:del w:id="1643" w:author="Aleksander Hansen" w:date="2013-02-09T16:27:00Z"/>
          <w:noProof/>
          <w:sz w:val="24"/>
          <w:szCs w:val="24"/>
          <w:lang w:eastAsia="ja-JP"/>
        </w:rPr>
      </w:pPr>
      <w:del w:id="1644" w:author="Aleksander Hansen" w:date="2013-02-09T16:27:00Z">
        <w:r w:rsidDel="00BE5976">
          <w:rPr>
            <w:noProof/>
          </w:rPr>
          <w:delText>Corporate trustee</w:delText>
        </w:r>
        <w:r w:rsidDel="00BE5976">
          <w:rPr>
            <w:noProof/>
          </w:rPr>
          <w:tab/>
          <w:delText>150</w:delText>
        </w:r>
      </w:del>
    </w:p>
    <w:p w14:paraId="3BF02B67" w14:textId="77777777" w:rsidR="008A686A" w:rsidDel="00BE5976" w:rsidRDefault="008A686A">
      <w:pPr>
        <w:pStyle w:val="TOC2"/>
        <w:tabs>
          <w:tab w:val="right" w:leader="dot" w:pos="9080"/>
        </w:tabs>
        <w:rPr>
          <w:del w:id="1645" w:author="Aleksander Hansen" w:date="2013-02-09T16:27:00Z"/>
          <w:b/>
          <w:noProof/>
          <w:sz w:val="24"/>
          <w:szCs w:val="24"/>
          <w:lang w:eastAsia="ja-JP"/>
        </w:rPr>
      </w:pPr>
      <w:del w:id="1646" w:author="Aleksander Hansen" w:date="2013-02-09T16:27:00Z">
        <w:r w:rsidDel="00BE5976">
          <w:rPr>
            <w:noProof/>
          </w:rPr>
          <w:delText>Explain a bond’s maturity date and how it impacts bond retirements</w:delText>
        </w:r>
        <w:r w:rsidDel="00BE5976">
          <w:rPr>
            <w:noProof/>
          </w:rPr>
          <w:tab/>
          <w:delText>150</w:delText>
        </w:r>
      </w:del>
    </w:p>
    <w:p w14:paraId="07BDD348" w14:textId="77777777" w:rsidR="008A686A" w:rsidDel="00BE5976" w:rsidRDefault="008A686A">
      <w:pPr>
        <w:pStyle w:val="TOC2"/>
        <w:tabs>
          <w:tab w:val="right" w:leader="dot" w:pos="9080"/>
        </w:tabs>
        <w:rPr>
          <w:del w:id="1647" w:author="Aleksander Hansen" w:date="2013-02-09T16:27:00Z"/>
          <w:b/>
          <w:noProof/>
          <w:sz w:val="24"/>
          <w:szCs w:val="24"/>
          <w:lang w:eastAsia="ja-JP"/>
        </w:rPr>
      </w:pPr>
      <w:del w:id="1648" w:author="Aleksander Hansen" w:date="2013-02-09T16:27:00Z">
        <w:r w:rsidDel="00BE5976">
          <w:rPr>
            <w:noProof/>
          </w:rPr>
          <w:delText>Describe the main types of interest payment classifications</w:delText>
        </w:r>
        <w:r w:rsidDel="00BE5976">
          <w:rPr>
            <w:noProof/>
          </w:rPr>
          <w:tab/>
          <w:delText>151</w:delText>
        </w:r>
      </w:del>
    </w:p>
    <w:p w14:paraId="185F21DD" w14:textId="77777777" w:rsidR="008A686A" w:rsidDel="00BE5976" w:rsidRDefault="008A686A">
      <w:pPr>
        <w:pStyle w:val="TOC2"/>
        <w:tabs>
          <w:tab w:val="right" w:leader="dot" w:pos="9080"/>
        </w:tabs>
        <w:rPr>
          <w:del w:id="1649" w:author="Aleksander Hansen" w:date="2013-02-09T16:27:00Z"/>
          <w:b/>
          <w:noProof/>
          <w:sz w:val="24"/>
          <w:szCs w:val="24"/>
          <w:lang w:eastAsia="ja-JP"/>
        </w:rPr>
      </w:pPr>
      <w:del w:id="1650" w:author="Aleksander Hansen" w:date="2013-02-09T16:27:00Z">
        <w:r w:rsidDel="00BE5976">
          <w:rPr>
            <w:noProof/>
          </w:rPr>
          <w:delText>Describe zero</w:delText>
        </w:r>
        <w:r w:rsidRPr="003803C9" w:rsidDel="00BE5976">
          <w:rPr>
            <w:rFonts w:cs="Monaco" w:hint="eastAsia"/>
            <w:noProof/>
          </w:rPr>
          <w:delText>‐</w:delText>
        </w:r>
        <w:r w:rsidDel="00BE5976">
          <w:rPr>
            <w:noProof/>
          </w:rPr>
          <w:delText>coupon bonds, the relationship between original</w:delText>
        </w:r>
        <w:r w:rsidRPr="003803C9" w:rsidDel="00BE5976">
          <w:rPr>
            <w:rFonts w:cs="Monaco" w:hint="eastAsia"/>
            <w:noProof/>
          </w:rPr>
          <w:delText>‐</w:delText>
        </w:r>
        <w:r w:rsidDel="00BE5976">
          <w:rPr>
            <w:noProof/>
          </w:rPr>
          <w:delText>issue</w:delText>
        </w:r>
        <w:r w:rsidRPr="003803C9" w:rsidDel="00BE5976">
          <w:rPr>
            <w:rFonts w:cs="Monaco" w:hint="eastAsia"/>
            <w:noProof/>
          </w:rPr>
          <w:delText>‐</w:delText>
        </w:r>
        <w:r w:rsidDel="00BE5976">
          <w:rPr>
            <w:noProof/>
          </w:rPr>
          <w:delText>discount and reinvestment risk, and the treatment of zeroes in bankruptcy</w:delText>
        </w:r>
        <w:r w:rsidDel="00BE5976">
          <w:rPr>
            <w:noProof/>
          </w:rPr>
          <w:tab/>
          <w:delText>151</w:delText>
        </w:r>
      </w:del>
    </w:p>
    <w:p w14:paraId="14A2D150" w14:textId="77777777" w:rsidR="008A686A" w:rsidDel="00BE5976" w:rsidRDefault="008A686A">
      <w:pPr>
        <w:pStyle w:val="TOC2"/>
        <w:tabs>
          <w:tab w:val="right" w:leader="dot" w:pos="9080"/>
        </w:tabs>
        <w:rPr>
          <w:del w:id="1651" w:author="Aleksander Hansen" w:date="2013-02-09T16:27:00Z"/>
          <w:b/>
          <w:noProof/>
          <w:sz w:val="24"/>
          <w:szCs w:val="24"/>
          <w:lang w:eastAsia="ja-JP"/>
        </w:rPr>
      </w:pPr>
      <w:del w:id="1652" w:author="Aleksander Hansen" w:date="2013-02-09T16:27:00Z">
        <w:r w:rsidDel="00BE5976">
          <w:rPr>
            <w:noProof/>
          </w:rPr>
          <w:delText>Describe the various security types relevant for corporate bonds:</w:delText>
        </w:r>
        <w:r w:rsidDel="00BE5976">
          <w:rPr>
            <w:noProof/>
          </w:rPr>
          <w:tab/>
          <w:delText>151</w:delText>
        </w:r>
      </w:del>
    </w:p>
    <w:p w14:paraId="45449C1D" w14:textId="77777777" w:rsidR="008A686A" w:rsidDel="00BE5976" w:rsidRDefault="008A686A">
      <w:pPr>
        <w:pStyle w:val="TOC3"/>
        <w:tabs>
          <w:tab w:val="right" w:leader="dot" w:pos="9080"/>
        </w:tabs>
        <w:rPr>
          <w:del w:id="1653" w:author="Aleksander Hansen" w:date="2013-02-09T16:27:00Z"/>
          <w:noProof/>
          <w:sz w:val="24"/>
          <w:szCs w:val="24"/>
          <w:lang w:eastAsia="ja-JP"/>
        </w:rPr>
      </w:pPr>
      <w:del w:id="1654" w:author="Aleksander Hansen" w:date="2013-02-09T16:27:00Z">
        <w:r w:rsidDel="00BE5976">
          <w:rPr>
            <w:noProof/>
          </w:rPr>
          <w:delText>Mortgage bonds</w:delText>
        </w:r>
        <w:r w:rsidDel="00BE5976">
          <w:rPr>
            <w:noProof/>
          </w:rPr>
          <w:tab/>
          <w:delText>151</w:delText>
        </w:r>
      </w:del>
    </w:p>
    <w:p w14:paraId="7425EB42" w14:textId="77777777" w:rsidR="008A686A" w:rsidDel="00BE5976" w:rsidRDefault="008A686A">
      <w:pPr>
        <w:pStyle w:val="TOC3"/>
        <w:tabs>
          <w:tab w:val="right" w:leader="dot" w:pos="9080"/>
        </w:tabs>
        <w:rPr>
          <w:del w:id="1655" w:author="Aleksander Hansen" w:date="2013-02-09T16:27:00Z"/>
          <w:noProof/>
          <w:sz w:val="24"/>
          <w:szCs w:val="24"/>
          <w:lang w:eastAsia="ja-JP"/>
        </w:rPr>
      </w:pPr>
      <w:del w:id="1656" w:author="Aleksander Hansen" w:date="2013-02-09T16:27:00Z">
        <w:r w:rsidDel="00BE5976">
          <w:rPr>
            <w:noProof/>
          </w:rPr>
          <w:delText>Collateral trust bonds</w:delText>
        </w:r>
        <w:r w:rsidDel="00BE5976">
          <w:rPr>
            <w:noProof/>
          </w:rPr>
          <w:tab/>
          <w:delText>152</w:delText>
        </w:r>
      </w:del>
    </w:p>
    <w:p w14:paraId="6DBF444D" w14:textId="77777777" w:rsidR="008A686A" w:rsidDel="00BE5976" w:rsidRDefault="008A686A">
      <w:pPr>
        <w:pStyle w:val="TOC3"/>
        <w:tabs>
          <w:tab w:val="right" w:leader="dot" w:pos="9080"/>
        </w:tabs>
        <w:rPr>
          <w:del w:id="1657" w:author="Aleksander Hansen" w:date="2013-02-09T16:27:00Z"/>
          <w:noProof/>
          <w:sz w:val="24"/>
          <w:szCs w:val="24"/>
          <w:lang w:eastAsia="ja-JP"/>
        </w:rPr>
      </w:pPr>
      <w:del w:id="1658" w:author="Aleksander Hansen" w:date="2013-02-09T16:27:00Z">
        <w:r w:rsidDel="00BE5976">
          <w:rPr>
            <w:noProof/>
          </w:rPr>
          <w:delText>Equipment trust certificates</w:delText>
        </w:r>
        <w:r w:rsidDel="00BE5976">
          <w:rPr>
            <w:noProof/>
          </w:rPr>
          <w:tab/>
          <w:delText>152</w:delText>
        </w:r>
      </w:del>
    </w:p>
    <w:p w14:paraId="5DAC2B97" w14:textId="77777777" w:rsidR="008A686A" w:rsidDel="00BE5976" w:rsidRDefault="008A686A">
      <w:pPr>
        <w:pStyle w:val="TOC3"/>
        <w:tabs>
          <w:tab w:val="right" w:leader="dot" w:pos="9080"/>
        </w:tabs>
        <w:rPr>
          <w:del w:id="1659" w:author="Aleksander Hansen" w:date="2013-02-09T16:27:00Z"/>
          <w:noProof/>
          <w:sz w:val="24"/>
          <w:szCs w:val="24"/>
          <w:lang w:eastAsia="ja-JP"/>
        </w:rPr>
      </w:pPr>
      <w:del w:id="1660" w:author="Aleksander Hansen" w:date="2013-02-09T16:27:00Z">
        <w:r w:rsidDel="00BE5976">
          <w:rPr>
            <w:noProof/>
          </w:rPr>
          <w:delText>Debenture bonds (including subordinated and convertible debentures)</w:delText>
        </w:r>
        <w:r w:rsidDel="00BE5976">
          <w:rPr>
            <w:noProof/>
          </w:rPr>
          <w:tab/>
          <w:delText>152</w:delText>
        </w:r>
      </w:del>
    </w:p>
    <w:p w14:paraId="3111362B" w14:textId="77777777" w:rsidR="008A686A" w:rsidDel="00BE5976" w:rsidRDefault="008A686A">
      <w:pPr>
        <w:pStyle w:val="TOC3"/>
        <w:tabs>
          <w:tab w:val="right" w:leader="dot" w:pos="9080"/>
        </w:tabs>
        <w:rPr>
          <w:del w:id="1661" w:author="Aleksander Hansen" w:date="2013-02-09T16:27:00Z"/>
          <w:noProof/>
          <w:sz w:val="24"/>
          <w:szCs w:val="24"/>
          <w:lang w:eastAsia="ja-JP"/>
        </w:rPr>
      </w:pPr>
      <w:del w:id="1662" w:author="Aleksander Hansen" w:date="2013-02-09T16:27:00Z">
        <w:r w:rsidDel="00BE5976">
          <w:rPr>
            <w:noProof/>
          </w:rPr>
          <w:delText>Guaranteed bonds</w:delText>
        </w:r>
        <w:r w:rsidDel="00BE5976">
          <w:rPr>
            <w:noProof/>
          </w:rPr>
          <w:tab/>
          <w:delText>152</w:delText>
        </w:r>
      </w:del>
    </w:p>
    <w:p w14:paraId="7C57E230" w14:textId="77777777" w:rsidR="008A686A" w:rsidDel="00BE5976" w:rsidRDefault="008A686A">
      <w:pPr>
        <w:pStyle w:val="TOC2"/>
        <w:tabs>
          <w:tab w:val="right" w:leader="dot" w:pos="9080"/>
        </w:tabs>
        <w:rPr>
          <w:del w:id="1663" w:author="Aleksander Hansen" w:date="2013-02-09T16:27:00Z"/>
          <w:b/>
          <w:noProof/>
          <w:sz w:val="24"/>
          <w:szCs w:val="24"/>
          <w:lang w:eastAsia="ja-JP"/>
        </w:rPr>
      </w:pPr>
      <w:del w:id="1664" w:author="Aleksander Hansen" w:date="2013-02-09T16:27:00Z">
        <w:r w:rsidDel="00BE5976">
          <w:rPr>
            <w:noProof/>
          </w:rPr>
          <w:delText>Describe the mechanisms by which corporate bonds can be retired before maturity, including:</w:delText>
        </w:r>
        <w:r w:rsidDel="00BE5976">
          <w:rPr>
            <w:noProof/>
          </w:rPr>
          <w:tab/>
          <w:delText>153</w:delText>
        </w:r>
      </w:del>
    </w:p>
    <w:p w14:paraId="528D5215" w14:textId="77777777" w:rsidR="008A686A" w:rsidDel="00BE5976" w:rsidRDefault="008A686A">
      <w:pPr>
        <w:pStyle w:val="TOC3"/>
        <w:tabs>
          <w:tab w:val="right" w:leader="dot" w:pos="9080"/>
        </w:tabs>
        <w:rPr>
          <w:del w:id="1665" w:author="Aleksander Hansen" w:date="2013-02-09T16:27:00Z"/>
          <w:noProof/>
          <w:sz w:val="24"/>
          <w:szCs w:val="24"/>
          <w:lang w:eastAsia="ja-JP"/>
        </w:rPr>
      </w:pPr>
      <w:del w:id="1666" w:author="Aleksander Hansen" w:date="2013-02-09T16:27:00Z">
        <w:r w:rsidDel="00BE5976">
          <w:rPr>
            <w:noProof/>
          </w:rPr>
          <w:delText>Fixed price</w:delText>
        </w:r>
        <w:r w:rsidDel="00BE5976">
          <w:rPr>
            <w:noProof/>
          </w:rPr>
          <w:tab/>
          <w:delText>153</w:delText>
        </w:r>
      </w:del>
    </w:p>
    <w:p w14:paraId="1292D935" w14:textId="77777777" w:rsidR="008A686A" w:rsidDel="00BE5976" w:rsidRDefault="008A686A">
      <w:pPr>
        <w:pStyle w:val="TOC3"/>
        <w:tabs>
          <w:tab w:val="right" w:leader="dot" w:pos="9080"/>
        </w:tabs>
        <w:rPr>
          <w:del w:id="1667" w:author="Aleksander Hansen" w:date="2013-02-09T16:27:00Z"/>
          <w:noProof/>
          <w:sz w:val="24"/>
          <w:szCs w:val="24"/>
          <w:lang w:eastAsia="ja-JP"/>
        </w:rPr>
      </w:pPr>
      <w:del w:id="1668" w:author="Aleksander Hansen" w:date="2013-02-09T16:27:00Z">
        <w:r w:rsidDel="00BE5976">
          <w:rPr>
            <w:noProof/>
          </w:rPr>
          <w:delText>Make-whole</w:delText>
        </w:r>
        <w:r w:rsidDel="00BE5976">
          <w:rPr>
            <w:noProof/>
          </w:rPr>
          <w:tab/>
          <w:delText>153</w:delText>
        </w:r>
      </w:del>
    </w:p>
    <w:p w14:paraId="26A3771C" w14:textId="77777777" w:rsidR="008A686A" w:rsidDel="00BE5976" w:rsidRDefault="008A686A">
      <w:pPr>
        <w:pStyle w:val="TOC3"/>
        <w:tabs>
          <w:tab w:val="right" w:leader="dot" w:pos="9080"/>
        </w:tabs>
        <w:rPr>
          <w:del w:id="1669" w:author="Aleksander Hansen" w:date="2013-02-09T16:27:00Z"/>
          <w:noProof/>
          <w:sz w:val="24"/>
          <w:szCs w:val="24"/>
          <w:lang w:eastAsia="ja-JP"/>
        </w:rPr>
      </w:pPr>
      <w:del w:id="1670" w:author="Aleksander Hansen" w:date="2013-02-09T16:27:00Z">
        <w:r w:rsidDel="00BE5976">
          <w:rPr>
            <w:noProof/>
          </w:rPr>
          <w:delText>Call provision</w:delText>
        </w:r>
        <w:r w:rsidDel="00BE5976">
          <w:rPr>
            <w:noProof/>
          </w:rPr>
          <w:tab/>
          <w:delText>153</w:delText>
        </w:r>
      </w:del>
    </w:p>
    <w:p w14:paraId="681D3121" w14:textId="77777777" w:rsidR="008A686A" w:rsidDel="00BE5976" w:rsidRDefault="008A686A">
      <w:pPr>
        <w:pStyle w:val="TOC3"/>
        <w:tabs>
          <w:tab w:val="right" w:leader="dot" w:pos="9080"/>
        </w:tabs>
        <w:rPr>
          <w:del w:id="1671" w:author="Aleksander Hansen" w:date="2013-02-09T16:27:00Z"/>
          <w:noProof/>
          <w:sz w:val="24"/>
          <w:szCs w:val="24"/>
          <w:lang w:eastAsia="ja-JP"/>
        </w:rPr>
      </w:pPr>
      <w:del w:id="1672" w:author="Aleksander Hansen" w:date="2013-02-09T16:27:00Z">
        <w:r w:rsidDel="00BE5976">
          <w:rPr>
            <w:noProof/>
          </w:rPr>
          <w:delText>Sinking</w:delText>
        </w:r>
        <w:r w:rsidRPr="003803C9" w:rsidDel="00BE5976">
          <w:rPr>
            <w:rFonts w:cs="Monaco" w:hint="eastAsia"/>
            <w:noProof/>
          </w:rPr>
          <w:delText>‐</w:delText>
        </w:r>
        <w:r w:rsidDel="00BE5976">
          <w:rPr>
            <w:noProof/>
          </w:rPr>
          <w:delText>fund provisions</w:delText>
        </w:r>
        <w:r w:rsidDel="00BE5976">
          <w:rPr>
            <w:noProof/>
          </w:rPr>
          <w:tab/>
          <w:delText>153</w:delText>
        </w:r>
      </w:del>
    </w:p>
    <w:p w14:paraId="42F2B586" w14:textId="77777777" w:rsidR="008A686A" w:rsidDel="00BE5976" w:rsidRDefault="008A686A">
      <w:pPr>
        <w:pStyle w:val="TOC3"/>
        <w:tabs>
          <w:tab w:val="right" w:leader="dot" w:pos="9080"/>
        </w:tabs>
        <w:rPr>
          <w:del w:id="1673" w:author="Aleksander Hansen" w:date="2013-02-09T16:27:00Z"/>
          <w:noProof/>
          <w:sz w:val="24"/>
          <w:szCs w:val="24"/>
          <w:lang w:eastAsia="ja-JP"/>
        </w:rPr>
      </w:pPr>
      <w:del w:id="1674" w:author="Aleksander Hansen" w:date="2013-02-09T16:27:00Z">
        <w:r w:rsidDel="00BE5976">
          <w:rPr>
            <w:noProof/>
          </w:rPr>
          <w:delText>Maintenance and replacement funds</w:delText>
        </w:r>
        <w:r w:rsidDel="00BE5976">
          <w:rPr>
            <w:noProof/>
          </w:rPr>
          <w:tab/>
          <w:delText>154</w:delText>
        </w:r>
      </w:del>
    </w:p>
    <w:p w14:paraId="742ABD27" w14:textId="77777777" w:rsidR="008A686A" w:rsidDel="00BE5976" w:rsidRDefault="008A686A">
      <w:pPr>
        <w:pStyle w:val="TOC3"/>
        <w:tabs>
          <w:tab w:val="right" w:leader="dot" w:pos="9080"/>
        </w:tabs>
        <w:rPr>
          <w:del w:id="1675" w:author="Aleksander Hansen" w:date="2013-02-09T16:27:00Z"/>
          <w:noProof/>
          <w:sz w:val="24"/>
          <w:szCs w:val="24"/>
          <w:lang w:eastAsia="ja-JP"/>
        </w:rPr>
      </w:pPr>
      <w:del w:id="1676" w:author="Aleksander Hansen" w:date="2013-02-09T16:27:00Z">
        <w:r w:rsidDel="00BE5976">
          <w:rPr>
            <w:noProof/>
          </w:rPr>
          <w:delText>Tender offers</w:delText>
        </w:r>
        <w:r w:rsidDel="00BE5976">
          <w:rPr>
            <w:noProof/>
          </w:rPr>
          <w:tab/>
          <w:delText>154</w:delText>
        </w:r>
      </w:del>
    </w:p>
    <w:p w14:paraId="26A77B74" w14:textId="77777777" w:rsidR="008A686A" w:rsidDel="00BE5976" w:rsidRDefault="008A686A">
      <w:pPr>
        <w:pStyle w:val="TOC2"/>
        <w:tabs>
          <w:tab w:val="right" w:leader="dot" w:pos="9080"/>
        </w:tabs>
        <w:rPr>
          <w:del w:id="1677" w:author="Aleksander Hansen" w:date="2013-02-09T16:27:00Z"/>
          <w:b/>
          <w:noProof/>
          <w:sz w:val="24"/>
          <w:szCs w:val="24"/>
          <w:lang w:eastAsia="ja-JP"/>
        </w:rPr>
      </w:pPr>
      <w:del w:id="1678" w:author="Aleksander Hansen" w:date="2013-02-09T16:27:00Z">
        <w:r w:rsidDel="00BE5976">
          <w:rPr>
            <w:noProof/>
          </w:rPr>
          <w:delText>Describe, and differentiate between credit default risk and credit-spread risk</w:delText>
        </w:r>
        <w:r w:rsidDel="00BE5976">
          <w:rPr>
            <w:noProof/>
          </w:rPr>
          <w:tab/>
          <w:delText>154</w:delText>
        </w:r>
      </w:del>
    </w:p>
    <w:p w14:paraId="0237D568" w14:textId="77777777" w:rsidR="008A686A" w:rsidDel="00BE5976" w:rsidRDefault="008A686A">
      <w:pPr>
        <w:pStyle w:val="TOC3"/>
        <w:tabs>
          <w:tab w:val="right" w:leader="dot" w:pos="9080"/>
        </w:tabs>
        <w:rPr>
          <w:del w:id="1679" w:author="Aleksander Hansen" w:date="2013-02-09T16:27:00Z"/>
          <w:noProof/>
          <w:sz w:val="24"/>
          <w:szCs w:val="24"/>
          <w:lang w:eastAsia="ja-JP"/>
        </w:rPr>
      </w:pPr>
      <w:del w:id="1680" w:author="Aleksander Hansen" w:date="2013-02-09T16:27:00Z">
        <w:r w:rsidDel="00BE5976">
          <w:rPr>
            <w:noProof/>
          </w:rPr>
          <w:delText>Credit default risk</w:delText>
        </w:r>
        <w:r w:rsidDel="00BE5976">
          <w:rPr>
            <w:noProof/>
          </w:rPr>
          <w:tab/>
          <w:delText>154</w:delText>
        </w:r>
      </w:del>
    </w:p>
    <w:p w14:paraId="3302961A" w14:textId="77777777" w:rsidR="008A686A" w:rsidDel="00BE5976" w:rsidRDefault="008A686A">
      <w:pPr>
        <w:pStyle w:val="TOC3"/>
        <w:tabs>
          <w:tab w:val="right" w:leader="dot" w:pos="9080"/>
        </w:tabs>
        <w:rPr>
          <w:del w:id="1681" w:author="Aleksander Hansen" w:date="2013-02-09T16:27:00Z"/>
          <w:noProof/>
          <w:sz w:val="24"/>
          <w:szCs w:val="24"/>
          <w:lang w:eastAsia="ja-JP"/>
        </w:rPr>
      </w:pPr>
      <w:del w:id="1682" w:author="Aleksander Hansen" w:date="2013-02-09T16:27:00Z">
        <w:r w:rsidDel="00BE5976">
          <w:rPr>
            <w:noProof/>
          </w:rPr>
          <w:delText>Credit-spread risk</w:delText>
        </w:r>
        <w:r w:rsidDel="00BE5976">
          <w:rPr>
            <w:noProof/>
          </w:rPr>
          <w:tab/>
          <w:delText>154</w:delText>
        </w:r>
      </w:del>
    </w:p>
    <w:p w14:paraId="05453A71" w14:textId="77777777" w:rsidR="008A686A" w:rsidDel="00BE5976" w:rsidRDefault="008A686A">
      <w:pPr>
        <w:pStyle w:val="TOC3"/>
        <w:tabs>
          <w:tab w:val="right" w:leader="dot" w:pos="9080"/>
        </w:tabs>
        <w:rPr>
          <w:del w:id="1683" w:author="Aleksander Hansen" w:date="2013-02-09T16:27:00Z"/>
          <w:noProof/>
          <w:sz w:val="24"/>
          <w:szCs w:val="24"/>
          <w:lang w:eastAsia="ja-JP"/>
        </w:rPr>
      </w:pPr>
      <w:del w:id="1684" w:author="Aleksander Hansen" w:date="2013-02-09T16:27:00Z">
        <w:r w:rsidDel="00BE5976">
          <w:rPr>
            <w:noProof/>
          </w:rPr>
          <w:delText>What explains the difference?</w:delText>
        </w:r>
        <w:r w:rsidDel="00BE5976">
          <w:rPr>
            <w:noProof/>
          </w:rPr>
          <w:tab/>
          <w:delText>155</w:delText>
        </w:r>
      </w:del>
    </w:p>
    <w:p w14:paraId="4BDFC71C" w14:textId="77777777" w:rsidR="008A686A" w:rsidDel="00BE5976" w:rsidRDefault="008A686A">
      <w:pPr>
        <w:pStyle w:val="TOC2"/>
        <w:tabs>
          <w:tab w:val="right" w:leader="dot" w:pos="9080"/>
        </w:tabs>
        <w:rPr>
          <w:del w:id="1685" w:author="Aleksander Hansen" w:date="2013-02-09T16:27:00Z"/>
          <w:b/>
          <w:noProof/>
          <w:sz w:val="24"/>
          <w:szCs w:val="24"/>
          <w:lang w:eastAsia="ja-JP"/>
        </w:rPr>
      </w:pPr>
      <w:del w:id="1686" w:author="Aleksander Hansen" w:date="2013-02-09T16:27:00Z">
        <w:r w:rsidDel="00BE5976">
          <w:rPr>
            <w:noProof/>
          </w:rPr>
          <w:delText>Describe event risk and what may cause it in corporate bonds</w:delText>
        </w:r>
        <w:r w:rsidDel="00BE5976">
          <w:rPr>
            <w:noProof/>
          </w:rPr>
          <w:tab/>
          <w:delText>155</w:delText>
        </w:r>
      </w:del>
    </w:p>
    <w:p w14:paraId="62E650A4" w14:textId="77777777" w:rsidR="008A686A" w:rsidDel="00BE5976" w:rsidRDefault="008A686A">
      <w:pPr>
        <w:pStyle w:val="TOC2"/>
        <w:tabs>
          <w:tab w:val="right" w:leader="dot" w:pos="9080"/>
        </w:tabs>
        <w:rPr>
          <w:del w:id="1687" w:author="Aleksander Hansen" w:date="2013-02-09T16:27:00Z"/>
          <w:b/>
          <w:noProof/>
          <w:sz w:val="24"/>
          <w:szCs w:val="24"/>
          <w:lang w:eastAsia="ja-JP"/>
        </w:rPr>
      </w:pPr>
      <w:del w:id="1688" w:author="Aleksander Hansen" w:date="2013-02-09T16:27:00Z">
        <w:r w:rsidDel="00BE5976">
          <w:rPr>
            <w:noProof/>
          </w:rPr>
          <w:delText>Define high</w:delText>
        </w:r>
        <w:r w:rsidRPr="003803C9" w:rsidDel="00BE5976">
          <w:rPr>
            <w:rFonts w:cs="Monaco" w:hint="eastAsia"/>
            <w:noProof/>
          </w:rPr>
          <w:delText>‐</w:delText>
        </w:r>
        <w:r w:rsidDel="00BE5976">
          <w:rPr>
            <w:noProof/>
          </w:rPr>
          <w:delText>yield bonds; describe types of high</w:delText>
        </w:r>
        <w:r w:rsidRPr="003803C9" w:rsidDel="00BE5976">
          <w:rPr>
            <w:rFonts w:cs="Monaco" w:hint="eastAsia"/>
            <w:noProof/>
          </w:rPr>
          <w:delText>‐</w:delText>
        </w:r>
        <w:r w:rsidDel="00BE5976">
          <w:rPr>
            <w:noProof/>
          </w:rPr>
          <w:delText>yield bond issuers, and some of the payment features peculiar to high yield bonds</w:delText>
        </w:r>
        <w:r w:rsidDel="00BE5976">
          <w:rPr>
            <w:noProof/>
          </w:rPr>
          <w:tab/>
          <w:delText>155</w:delText>
        </w:r>
      </w:del>
    </w:p>
    <w:p w14:paraId="38B08AC1" w14:textId="77777777" w:rsidR="008A686A" w:rsidDel="00BE5976" w:rsidRDefault="008A686A">
      <w:pPr>
        <w:pStyle w:val="TOC2"/>
        <w:tabs>
          <w:tab w:val="right" w:leader="dot" w:pos="9080"/>
        </w:tabs>
        <w:rPr>
          <w:del w:id="1689" w:author="Aleksander Hansen" w:date="2013-02-09T16:27:00Z"/>
          <w:b/>
          <w:noProof/>
          <w:sz w:val="24"/>
          <w:szCs w:val="24"/>
          <w:lang w:eastAsia="ja-JP"/>
        </w:rPr>
      </w:pPr>
      <w:del w:id="1690" w:author="Aleksander Hansen" w:date="2013-02-09T16:27:00Z">
        <w:r w:rsidDel="00BE5976">
          <w:rPr>
            <w:noProof/>
          </w:rPr>
          <w:delText>Define and differentiate between an issuer default rate and a dollar default rate</w:delText>
        </w:r>
        <w:r w:rsidDel="00BE5976">
          <w:rPr>
            <w:noProof/>
          </w:rPr>
          <w:tab/>
          <w:delText>155</w:delText>
        </w:r>
      </w:del>
    </w:p>
    <w:p w14:paraId="67C7EC85" w14:textId="77777777" w:rsidR="008A686A" w:rsidDel="00BE5976" w:rsidRDefault="008A686A">
      <w:pPr>
        <w:pStyle w:val="TOC2"/>
        <w:tabs>
          <w:tab w:val="right" w:leader="dot" w:pos="9080"/>
        </w:tabs>
        <w:rPr>
          <w:del w:id="1691" w:author="Aleksander Hansen" w:date="2013-02-09T16:27:00Z"/>
          <w:b/>
          <w:noProof/>
          <w:sz w:val="24"/>
          <w:szCs w:val="24"/>
          <w:lang w:eastAsia="ja-JP"/>
        </w:rPr>
      </w:pPr>
      <w:del w:id="1692" w:author="Aleksander Hansen" w:date="2013-02-09T16:27:00Z">
        <w:r w:rsidDel="00BE5976">
          <w:rPr>
            <w:noProof/>
          </w:rPr>
          <w:delText>Define recovery rates and describe the relationship between recovery rates and seniority</w:delText>
        </w:r>
        <w:r w:rsidDel="00BE5976">
          <w:rPr>
            <w:noProof/>
          </w:rPr>
          <w:tab/>
          <w:delText>156</w:delText>
        </w:r>
      </w:del>
    </w:p>
    <w:p w14:paraId="7BC9A56C" w14:textId="77777777" w:rsidR="008A686A" w:rsidDel="00BE5976" w:rsidRDefault="008A686A">
      <w:pPr>
        <w:pStyle w:val="TOC2"/>
        <w:tabs>
          <w:tab w:val="right" w:leader="dot" w:pos="9080"/>
        </w:tabs>
        <w:rPr>
          <w:del w:id="1693" w:author="Aleksander Hansen" w:date="2013-02-09T16:27:00Z"/>
          <w:b/>
          <w:noProof/>
          <w:sz w:val="24"/>
          <w:szCs w:val="24"/>
          <w:lang w:eastAsia="ja-JP"/>
        </w:rPr>
      </w:pPr>
      <w:del w:id="1694" w:author="Aleksander Hansen" w:date="2013-02-09T16:27:00Z">
        <w:r w:rsidDel="00BE5976">
          <w:rPr>
            <w:noProof/>
          </w:rPr>
          <w:delText>Questions &amp; Answers</w:delText>
        </w:r>
        <w:r w:rsidDel="00BE5976">
          <w:rPr>
            <w:noProof/>
          </w:rPr>
          <w:tab/>
          <w:delText>157</w:delText>
        </w:r>
      </w:del>
    </w:p>
    <w:p w14:paraId="01DC0AC9" w14:textId="77777777" w:rsidR="008A686A" w:rsidDel="00BE5976" w:rsidRDefault="008A686A">
      <w:pPr>
        <w:pStyle w:val="TOC3"/>
        <w:tabs>
          <w:tab w:val="right" w:leader="dot" w:pos="9080"/>
        </w:tabs>
        <w:rPr>
          <w:del w:id="1695" w:author="Aleksander Hansen" w:date="2013-02-09T16:27:00Z"/>
          <w:noProof/>
          <w:sz w:val="24"/>
          <w:szCs w:val="24"/>
          <w:lang w:eastAsia="ja-JP"/>
        </w:rPr>
      </w:pPr>
      <w:del w:id="1696" w:author="Aleksander Hansen" w:date="2013-02-09T16:27:00Z">
        <w:r w:rsidDel="00BE5976">
          <w:rPr>
            <w:noProof/>
          </w:rPr>
          <w:delText>Questions</w:delText>
        </w:r>
        <w:r w:rsidDel="00BE5976">
          <w:rPr>
            <w:noProof/>
          </w:rPr>
          <w:tab/>
          <w:delText>157</w:delText>
        </w:r>
      </w:del>
    </w:p>
    <w:p w14:paraId="71967FE2" w14:textId="77777777" w:rsidR="008A686A" w:rsidDel="00BE5976" w:rsidRDefault="008A686A">
      <w:pPr>
        <w:pStyle w:val="TOC3"/>
        <w:tabs>
          <w:tab w:val="right" w:leader="dot" w:pos="9080"/>
        </w:tabs>
        <w:rPr>
          <w:del w:id="1697" w:author="Aleksander Hansen" w:date="2013-02-09T16:27:00Z"/>
          <w:noProof/>
          <w:sz w:val="24"/>
          <w:szCs w:val="24"/>
          <w:lang w:eastAsia="ja-JP"/>
        </w:rPr>
      </w:pPr>
      <w:del w:id="1698" w:author="Aleksander Hansen" w:date="2013-02-09T16:27:00Z">
        <w:r w:rsidDel="00BE5976">
          <w:rPr>
            <w:noProof/>
          </w:rPr>
          <w:delText>Answers</w:delText>
        </w:r>
        <w:r w:rsidDel="00BE5976">
          <w:rPr>
            <w:noProof/>
          </w:rPr>
          <w:tab/>
          <w:delText>158</w:delText>
        </w:r>
      </w:del>
    </w:p>
    <w:p w14:paraId="35B4EA28" w14:textId="77777777" w:rsidR="008A686A" w:rsidDel="00BE5976" w:rsidRDefault="008A686A">
      <w:pPr>
        <w:pStyle w:val="TOC1"/>
        <w:tabs>
          <w:tab w:val="right" w:leader="dot" w:pos="9080"/>
        </w:tabs>
        <w:rPr>
          <w:del w:id="1699" w:author="Aleksander Hansen" w:date="2013-02-09T16:27:00Z"/>
          <w:b w:val="0"/>
          <w:noProof/>
          <w:lang w:eastAsia="ja-JP"/>
        </w:rPr>
      </w:pPr>
      <w:del w:id="1700" w:author="Aleksander Hansen" w:date="2013-02-09T16:27:00Z">
        <w:r w:rsidRPr="003803C9" w:rsidDel="00BE5976">
          <w:rPr>
            <w:rFonts w:ascii="Calibri" w:hAnsi="Calibri"/>
            <w:noProof/>
          </w:rPr>
          <w:delText>Caouette, Chapter 6: The Rating Agencies</w:delText>
        </w:r>
        <w:r w:rsidDel="00BE5976">
          <w:rPr>
            <w:noProof/>
          </w:rPr>
          <w:tab/>
          <w:delText>159</w:delText>
        </w:r>
      </w:del>
    </w:p>
    <w:p w14:paraId="7887BE0B" w14:textId="77777777" w:rsidR="008A686A" w:rsidDel="00BE5976" w:rsidRDefault="008A686A">
      <w:pPr>
        <w:pStyle w:val="TOC2"/>
        <w:tabs>
          <w:tab w:val="right" w:leader="dot" w:pos="9080"/>
        </w:tabs>
        <w:rPr>
          <w:del w:id="1701" w:author="Aleksander Hansen" w:date="2013-02-09T16:27:00Z"/>
          <w:b/>
          <w:noProof/>
          <w:sz w:val="24"/>
          <w:szCs w:val="24"/>
          <w:lang w:eastAsia="ja-JP"/>
        </w:rPr>
      </w:pPr>
      <w:del w:id="1702" w:author="Aleksander Hansen" w:date="2013-02-09T16:27:00Z">
        <w:r w:rsidDel="00BE5976">
          <w:rPr>
            <w:noProof/>
          </w:rPr>
          <w:delText>Describe the role of rating agencies in the financial markets.</w:delText>
        </w:r>
        <w:r w:rsidDel="00BE5976">
          <w:rPr>
            <w:noProof/>
          </w:rPr>
          <w:tab/>
          <w:delText>159</w:delText>
        </w:r>
      </w:del>
    </w:p>
    <w:p w14:paraId="0A92B113" w14:textId="77777777" w:rsidR="008A686A" w:rsidDel="00BE5976" w:rsidRDefault="008A686A">
      <w:pPr>
        <w:pStyle w:val="TOC2"/>
        <w:tabs>
          <w:tab w:val="right" w:leader="dot" w:pos="9080"/>
        </w:tabs>
        <w:rPr>
          <w:del w:id="1703" w:author="Aleksander Hansen" w:date="2013-02-09T16:27:00Z"/>
          <w:b/>
          <w:noProof/>
          <w:sz w:val="24"/>
          <w:szCs w:val="24"/>
          <w:lang w:eastAsia="ja-JP"/>
        </w:rPr>
      </w:pPr>
      <w:del w:id="1704" w:author="Aleksander Hansen" w:date="2013-02-09T16:27:00Z">
        <w:r w:rsidDel="00BE5976">
          <w:rPr>
            <w:noProof/>
          </w:rPr>
          <w:delText>Describe market and regulatory forces that have played a role in the growth of the rating agencies.</w:delText>
        </w:r>
        <w:r w:rsidDel="00BE5976">
          <w:rPr>
            <w:noProof/>
          </w:rPr>
          <w:tab/>
          <w:delText>160</w:delText>
        </w:r>
      </w:del>
    </w:p>
    <w:p w14:paraId="389FC9CB" w14:textId="77777777" w:rsidR="008A686A" w:rsidDel="00BE5976" w:rsidRDefault="008A686A">
      <w:pPr>
        <w:pStyle w:val="TOC2"/>
        <w:tabs>
          <w:tab w:val="right" w:leader="dot" w:pos="9080"/>
        </w:tabs>
        <w:rPr>
          <w:del w:id="1705" w:author="Aleksander Hansen" w:date="2013-02-09T16:27:00Z"/>
          <w:b/>
          <w:noProof/>
          <w:sz w:val="24"/>
          <w:szCs w:val="24"/>
          <w:lang w:eastAsia="ja-JP"/>
        </w:rPr>
      </w:pPr>
      <w:del w:id="1706" w:author="Aleksander Hansen" w:date="2013-02-09T16:27:00Z">
        <w:r w:rsidDel="00BE5976">
          <w:rPr>
            <w:noProof/>
          </w:rPr>
          <w:delText>Describe what a rating scale is, what credit outlooks are, and the difference between solicited and unsolicited ratings.</w:delText>
        </w:r>
        <w:r w:rsidDel="00BE5976">
          <w:rPr>
            <w:noProof/>
          </w:rPr>
          <w:tab/>
          <w:delText>161</w:delText>
        </w:r>
      </w:del>
    </w:p>
    <w:p w14:paraId="650D4ACF" w14:textId="77777777" w:rsidR="008A686A" w:rsidDel="00BE5976" w:rsidRDefault="008A686A">
      <w:pPr>
        <w:pStyle w:val="TOC3"/>
        <w:tabs>
          <w:tab w:val="right" w:leader="dot" w:pos="9080"/>
        </w:tabs>
        <w:rPr>
          <w:del w:id="1707" w:author="Aleksander Hansen" w:date="2013-02-09T16:27:00Z"/>
          <w:noProof/>
          <w:sz w:val="24"/>
          <w:szCs w:val="24"/>
          <w:lang w:eastAsia="ja-JP"/>
        </w:rPr>
      </w:pPr>
      <w:del w:id="1708" w:author="Aleksander Hansen" w:date="2013-02-09T16:27:00Z">
        <w:r w:rsidDel="00BE5976">
          <w:rPr>
            <w:noProof/>
          </w:rPr>
          <w:delText>Describe what a rating scale is</w:delText>
        </w:r>
        <w:r w:rsidDel="00BE5976">
          <w:rPr>
            <w:noProof/>
          </w:rPr>
          <w:tab/>
          <w:delText>161</w:delText>
        </w:r>
      </w:del>
    </w:p>
    <w:p w14:paraId="49FBCDC7" w14:textId="77777777" w:rsidR="008A686A" w:rsidDel="00BE5976" w:rsidRDefault="008A686A">
      <w:pPr>
        <w:pStyle w:val="TOC3"/>
        <w:tabs>
          <w:tab w:val="right" w:leader="dot" w:pos="9080"/>
        </w:tabs>
        <w:rPr>
          <w:del w:id="1709" w:author="Aleksander Hansen" w:date="2013-02-09T16:27:00Z"/>
          <w:noProof/>
          <w:sz w:val="24"/>
          <w:szCs w:val="24"/>
          <w:lang w:eastAsia="ja-JP"/>
        </w:rPr>
      </w:pPr>
      <w:del w:id="1710" w:author="Aleksander Hansen" w:date="2013-02-09T16:27:00Z">
        <w:r w:rsidDel="00BE5976">
          <w:rPr>
            <w:noProof/>
          </w:rPr>
          <w:delText>Define credit outlooks</w:delText>
        </w:r>
        <w:r w:rsidDel="00BE5976">
          <w:rPr>
            <w:noProof/>
          </w:rPr>
          <w:tab/>
          <w:delText>161</w:delText>
        </w:r>
      </w:del>
    </w:p>
    <w:p w14:paraId="5C121851" w14:textId="77777777" w:rsidR="008A686A" w:rsidDel="00BE5976" w:rsidRDefault="008A686A">
      <w:pPr>
        <w:pStyle w:val="TOC3"/>
        <w:tabs>
          <w:tab w:val="right" w:leader="dot" w:pos="9080"/>
        </w:tabs>
        <w:rPr>
          <w:del w:id="1711" w:author="Aleksander Hansen" w:date="2013-02-09T16:27:00Z"/>
          <w:noProof/>
          <w:sz w:val="24"/>
          <w:szCs w:val="24"/>
          <w:lang w:eastAsia="ja-JP"/>
        </w:rPr>
      </w:pPr>
      <w:del w:id="1712" w:author="Aleksander Hansen" w:date="2013-02-09T16:27:00Z">
        <w:r w:rsidDel="00BE5976">
          <w:rPr>
            <w:noProof/>
          </w:rPr>
          <w:delText>Solicited and unsolicited ratings</w:delText>
        </w:r>
        <w:r w:rsidDel="00BE5976">
          <w:rPr>
            <w:noProof/>
          </w:rPr>
          <w:tab/>
          <w:delText>161</w:delText>
        </w:r>
      </w:del>
    </w:p>
    <w:p w14:paraId="3D3BD123" w14:textId="77777777" w:rsidR="008A686A" w:rsidDel="00BE5976" w:rsidRDefault="008A686A">
      <w:pPr>
        <w:pStyle w:val="TOC2"/>
        <w:tabs>
          <w:tab w:val="right" w:leader="dot" w:pos="9080"/>
        </w:tabs>
        <w:rPr>
          <w:del w:id="1713" w:author="Aleksander Hansen" w:date="2013-02-09T16:27:00Z"/>
          <w:b/>
          <w:noProof/>
          <w:sz w:val="24"/>
          <w:szCs w:val="24"/>
          <w:lang w:eastAsia="ja-JP"/>
        </w:rPr>
      </w:pPr>
      <w:del w:id="1714" w:author="Aleksander Hansen" w:date="2013-02-09T16:27:00Z">
        <w:r w:rsidDel="00BE5976">
          <w:rPr>
            <w:noProof/>
          </w:rPr>
          <w:delText>Identify Standard and Poor’s and Moody’s rating scales and distinguish between investment and noninvestment grade ratings.</w:delText>
        </w:r>
        <w:r w:rsidDel="00BE5976">
          <w:rPr>
            <w:noProof/>
          </w:rPr>
          <w:tab/>
          <w:delText>162</w:delText>
        </w:r>
      </w:del>
    </w:p>
    <w:p w14:paraId="3AD31344" w14:textId="77777777" w:rsidR="008A686A" w:rsidDel="00BE5976" w:rsidRDefault="008A686A">
      <w:pPr>
        <w:pStyle w:val="TOC2"/>
        <w:tabs>
          <w:tab w:val="right" w:leader="dot" w:pos="9080"/>
        </w:tabs>
        <w:rPr>
          <w:del w:id="1715" w:author="Aleksander Hansen" w:date="2013-02-09T16:27:00Z"/>
          <w:b/>
          <w:noProof/>
          <w:sz w:val="24"/>
          <w:szCs w:val="24"/>
          <w:lang w:eastAsia="ja-JP"/>
        </w:rPr>
      </w:pPr>
      <w:del w:id="1716" w:author="Aleksander Hansen" w:date="2013-02-09T16:27:00Z">
        <w:r w:rsidDel="00BE5976">
          <w:rPr>
            <w:rFonts w:hint="eastAsia"/>
            <w:noProof/>
          </w:rPr>
          <w:delText>Describe the difference between an issuer</w:delText>
        </w:r>
        <w:r w:rsidDel="00BE5976">
          <w:rPr>
            <w:rFonts w:hint="eastAsia"/>
            <w:noProof/>
          </w:rPr>
          <w:delText>‐</w:delText>
        </w:r>
        <w:r w:rsidDel="00BE5976">
          <w:rPr>
            <w:rFonts w:hint="eastAsia"/>
            <w:noProof/>
          </w:rPr>
          <w:delText>pay and a subscriber</w:delText>
        </w:r>
        <w:r w:rsidDel="00BE5976">
          <w:rPr>
            <w:rFonts w:hint="eastAsia"/>
            <w:noProof/>
          </w:rPr>
          <w:delText>‐</w:delText>
        </w:r>
        <w:r w:rsidDel="00BE5976">
          <w:rPr>
            <w:rFonts w:hint="eastAsia"/>
            <w:noProof/>
          </w:rPr>
          <w:delText>pay model and what concerns the issuer</w:delText>
        </w:r>
        <w:r w:rsidDel="00BE5976">
          <w:rPr>
            <w:rFonts w:hint="eastAsia"/>
            <w:noProof/>
          </w:rPr>
          <w:delText>‐</w:delText>
        </w:r>
        <w:r w:rsidDel="00BE5976">
          <w:rPr>
            <w:rFonts w:hint="eastAsia"/>
            <w:noProof/>
          </w:rPr>
          <w:delText>pay model engenders.</w:delText>
        </w:r>
        <w:r w:rsidDel="00BE5976">
          <w:rPr>
            <w:noProof/>
          </w:rPr>
          <w:tab/>
          <w:delText>162</w:delText>
        </w:r>
      </w:del>
    </w:p>
    <w:p w14:paraId="4E96F297" w14:textId="77777777" w:rsidR="008A686A" w:rsidDel="00BE5976" w:rsidRDefault="008A686A">
      <w:pPr>
        <w:pStyle w:val="TOC2"/>
        <w:tabs>
          <w:tab w:val="right" w:leader="dot" w:pos="9080"/>
        </w:tabs>
        <w:rPr>
          <w:del w:id="1717" w:author="Aleksander Hansen" w:date="2013-02-09T16:27:00Z"/>
          <w:b/>
          <w:noProof/>
          <w:sz w:val="24"/>
          <w:szCs w:val="24"/>
          <w:lang w:eastAsia="ja-JP"/>
        </w:rPr>
      </w:pPr>
      <w:del w:id="1718" w:author="Aleksander Hansen" w:date="2013-02-09T16:27:00Z">
        <w:r w:rsidDel="00BE5976">
          <w:rPr>
            <w:noProof/>
          </w:rPr>
          <w:delText>Describe and contrast the process for rating industrial and sovereign debt and describe how the distributions of these ratings may differ.</w:delText>
        </w:r>
        <w:r w:rsidDel="00BE5976">
          <w:rPr>
            <w:noProof/>
          </w:rPr>
          <w:tab/>
          <w:delText>162</w:delText>
        </w:r>
      </w:del>
    </w:p>
    <w:p w14:paraId="0FE5715C" w14:textId="77777777" w:rsidR="008A686A" w:rsidDel="00BE5976" w:rsidRDefault="008A686A">
      <w:pPr>
        <w:pStyle w:val="TOC3"/>
        <w:tabs>
          <w:tab w:val="right" w:leader="dot" w:pos="9080"/>
        </w:tabs>
        <w:rPr>
          <w:del w:id="1719" w:author="Aleksander Hansen" w:date="2013-02-09T16:27:00Z"/>
          <w:noProof/>
          <w:sz w:val="24"/>
          <w:szCs w:val="24"/>
          <w:lang w:eastAsia="ja-JP"/>
        </w:rPr>
      </w:pPr>
      <w:del w:id="1720" w:author="Aleksander Hansen" w:date="2013-02-09T16:27:00Z">
        <w:r w:rsidRPr="003803C9" w:rsidDel="00BE5976">
          <w:rPr>
            <w:noProof/>
          </w:rPr>
          <w:delText>Industrial ratings</w:delText>
        </w:r>
        <w:r w:rsidDel="00BE5976">
          <w:rPr>
            <w:noProof/>
          </w:rPr>
          <w:tab/>
          <w:delText>162</w:delText>
        </w:r>
      </w:del>
    </w:p>
    <w:p w14:paraId="703A9C7A" w14:textId="77777777" w:rsidR="008A686A" w:rsidDel="00BE5976" w:rsidRDefault="008A686A">
      <w:pPr>
        <w:pStyle w:val="TOC3"/>
        <w:tabs>
          <w:tab w:val="right" w:leader="dot" w:pos="9080"/>
        </w:tabs>
        <w:rPr>
          <w:del w:id="1721" w:author="Aleksander Hansen" w:date="2013-02-09T16:27:00Z"/>
          <w:noProof/>
          <w:sz w:val="24"/>
          <w:szCs w:val="24"/>
          <w:lang w:eastAsia="ja-JP"/>
        </w:rPr>
      </w:pPr>
      <w:del w:id="1722" w:author="Aleksander Hansen" w:date="2013-02-09T16:27:00Z">
        <w:r w:rsidRPr="003803C9" w:rsidDel="00BE5976">
          <w:rPr>
            <w:noProof/>
          </w:rPr>
          <w:delText>Sovereign Debt</w:delText>
        </w:r>
        <w:r w:rsidDel="00BE5976">
          <w:rPr>
            <w:noProof/>
          </w:rPr>
          <w:delText>:</w:delText>
        </w:r>
        <w:r w:rsidDel="00BE5976">
          <w:rPr>
            <w:noProof/>
          </w:rPr>
          <w:tab/>
          <w:delText>163</w:delText>
        </w:r>
      </w:del>
    </w:p>
    <w:p w14:paraId="1391EE28" w14:textId="77777777" w:rsidR="008A686A" w:rsidDel="00BE5976" w:rsidRDefault="008A686A">
      <w:pPr>
        <w:pStyle w:val="TOC2"/>
        <w:tabs>
          <w:tab w:val="right" w:leader="dot" w:pos="9080"/>
        </w:tabs>
        <w:rPr>
          <w:del w:id="1723" w:author="Aleksander Hansen" w:date="2013-02-09T16:27:00Z"/>
          <w:b/>
          <w:noProof/>
          <w:sz w:val="24"/>
          <w:szCs w:val="24"/>
          <w:lang w:eastAsia="ja-JP"/>
        </w:rPr>
      </w:pPr>
      <w:del w:id="1724" w:author="Aleksander Hansen" w:date="2013-02-09T16:27:00Z">
        <w:r w:rsidDel="00BE5976">
          <w:rPr>
            <w:noProof/>
          </w:rPr>
          <w:delText>Discuss the ratings performance for corporate bonds</w:delText>
        </w:r>
        <w:r w:rsidDel="00BE5976">
          <w:rPr>
            <w:noProof/>
          </w:rPr>
          <w:tab/>
          <w:delText>163</w:delText>
        </w:r>
      </w:del>
    </w:p>
    <w:p w14:paraId="606A357E" w14:textId="77777777" w:rsidR="008A686A" w:rsidDel="00BE5976" w:rsidRDefault="008A686A">
      <w:pPr>
        <w:pStyle w:val="TOC2"/>
        <w:tabs>
          <w:tab w:val="right" w:leader="dot" w:pos="9080"/>
        </w:tabs>
        <w:rPr>
          <w:del w:id="1725" w:author="Aleksander Hansen" w:date="2013-02-09T16:27:00Z"/>
          <w:b/>
          <w:noProof/>
          <w:sz w:val="24"/>
          <w:szCs w:val="24"/>
          <w:lang w:eastAsia="ja-JP"/>
        </w:rPr>
      </w:pPr>
      <w:del w:id="1726" w:author="Aleksander Hansen" w:date="2013-02-09T16:27:00Z">
        <w:r w:rsidDel="00BE5976">
          <w:rPr>
            <w:noProof/>
          </w:rPr>
          <w:delText>Describe the relationship between the rating agencies and regulators and identify key regulations that impact the rating agencies and the use of ratings in the market</w:delText>
        </w:r>
        <w:r w:rsidDel="00BE5976">
          <w:rPr>
            <w:noProof/>
          </w:rPr>
          <w:tab/>
          <w:delText>164</w:delText>
        </w:r>
      </w:del>
    </w:p>
    <w:p w14:paraId="65930F1E" w14:textId="77777777" w:rsidR="008A686A" w:rsidDel="00BE5976" w:rsidRDefault="008A686A">
      <w:pPr>
        <w:pStyle w:val="TOC2"/>
        <w:tabs>
          <w:tab w:val="right" w:leader="dot" w:pos="9080"/>
        </w:tabs>
        <w:rPr>
          <w:del w:id="1727" w:author="Aleksander Hansen" w:date="2013-02-09T16:27:00Z"/>
          <w:b/>
          <w:noProof/>
          <w:sz w:val="24"/>
          <w:szCs w:val="24"/>
          <w:lang w:eastAsia="ja-JP"/>
        </w:rPr>
      </w:pPr>
      <w:del w:id="1728" w:author="Aleksander Hansen" w:date="2013-02-09T16:27:00Z">
        <w:r w:rsidDel="00BE5976">
          <w:rPr>
            <w:noProof/>
          </w:rPr>
          <w:delText>Discuss some of the trends and issues emerging from the current credit crisis relevant to the rating agencies and the use of ratings in the market.</w:delText>
        </w:r>
        <w:r w:rsidDel="00BE5976">
          <w:rPr>
            <w:noProof/>
          </w:rPr>
          <w:tab/>
          <w:delText>164</w:delText>
        </w:r>
      </w:del>
    </w:p>
    <w:p w14:paraId="55B7E4C3" w14:textId="77777777" w:rsidR="008A686A" w:rsidDel="00BE5976" w:rsidRDefault="008A686A">
      <w:pPr>
        <w:pStyle w:val="TOC2"/>
        <w:tabs>
          <w:tab w:val="right" w:leader="dot" w:pos="9080"/>
        </w:tabs>
        <w:rPr>
          <w:del w:id="1729" w:author="Aleksander Hansen" w:date="2013-02-09T16:27:00Z"/>
          <w:b/>
          <w:noProof/>
          <w:sz w:val="24"/>
          <w:szCs w:val="24"/>
          <w:lang w:eastAsia="ja-JP"/>
        </w:rPr>
      </w:pPr>
      <w:del w:id="1730" w:author="Aleksander Hansen" w:date="2013-02-09T16:27:00Z">
        <w:r w:rsidDel="00BE5976">
          <w:rPr>
            <w:noProof/>
          </w:rPr>
          <w:delText>Questions &amp; Answers</w:delText>
        </w:r>
        <w:r w:rsidDel="00BE5976">
          <w:rPr>
            <w:noProof/>
          </w:rPr>
          <w:tab/>
          <w:delText>165</w:delText>
        </w:r>
      </w:del>
    </w:p>
    <w:p w14:paraId="0ACFF824" w14:textId="77777777" w:rsidR="008A686A" w:rsidDel="00BE5976" w:rsidRDefault="008A686A">
      <w:pPr>
        <w:pStyle w:val="TOC3"/>
        <w:tabs>
          <w:tab w:val="right" w:leader="dot" w:pos="9080"/>
        </w:tabs>
        <w:rPr>
          <w:del w:id="1731" w:author="Aleksander Hansen" w:date="2013-02-09T16:27:00Z"/>
          <w:noProof/>
          <w:sz w:val="24"/>
          <w:szCs w:val="24"/>
          <w:lang w:eastAsia="ja-JP"/>
        </w:rPr>
      </w:pPr>
      <w:del w:id="1732" w:author="Aleksander Hansen" w:date="2013-02-09T16:27:00Z">
        <w:r w:rsidDel="00BE5976">
          <w:rPr>
            <w:noProof/>
          </w:rPr>
          <w:delText>Questions</w:delText>
        </w:r>
        <w:r w:rsidDel="00BE5976">
          <w:rPr>
            <w:noProof/>
          </w:rPr>
          <w:tab/>
          <w:delText>165</w:delText>
        </w:r>
      </w:del>
    </w:p>
    <w:p w14:paraId="676F34BF" w14:textId="77777777" w:rsidR="008A686A" w:rsidDel="00BE5976" w:rsidRDefault="008A686A">
      <w:pPr>
        <w:pStyle w:val="TOC3"/>
        <w:tabs>
          <w:tab w:val="right" w:leader="dot" w:pos="9080"/>
        </w:tabs>
        <w:rPr>
          <w:del w:id="1733" w:author="Aleksander Hansen" w:date="2013-02-09T16:27:00Z"/>
          <w:noProof/>
          <w:sz w:val="24"/>
          <w:szCs w:val="24"/>
          <w:lang w:eastAsia="ja-JP"/>
        </w:rPr>
      </w:pPr>
      <w:del w:id="1734" w:author="Aleksander Hansen" w:date="2013-02-09T16:27:00Z">
        <w:r w:rsidDel="00BE5976">
          <w:rPr>
            <w:noProof/>
          </w:rPr>
          <w:delText>Answers</w:delText>
        </w:r>
        <w:r w:rsidDel="00BE5976">
          <w:rPr>
            <w:noProof/>
          </w:rPr>
          <w:tab/>
          <w:delText>167</w:delText>
        </w:r>
      </w:del>
    </w:p>
    <w:p w14:paraId="60DB2C7A" w14:textId="77777777" w:rsidR="00384B8F" w:rsidRPr="008568A7" w:rsidRDefault="00963501" w:rsidP="005F2397">
      <w:pPr>
        <w:rPr>
          <w:rFonts w:ascii="Calibri" w:hAnsi="Calibri"/>
        </w:rPr>
      </w:pPr>
      <w:r w:rsidRPr="008568A7">
        <w:rPr>
          <w:rFonts w:ascii="Calibri" w:hAnsi="Calibri"/>
        </w:rPr>
        <w:fldChar w:fldCharType="end"/>
      </w:r>
    </w:p>
    <w:p w14:paraId="53463503" w14:textId="77777777" w:rsidR="00384B8F" w:rsidRPr="008568A7" w:rsidRDefault="00384B8F" w:rsidP="005F2397">
      <w:pPr>
        <w:rPr>
          <w:rFonts w:ascii="Calibri" w:hAnsi="Calibri"/>
        </w:rPr>
      </w:pPr>
    </w:p>
    <w:p w14:paraId="476C951F" w14:textId="77777777" w:rsidR="00384B8F" w:rsidRPr="008568A7" w:rsidRDefault="00384B8F" w:rsidP="005F2397">
      <w:pPr>
        <w:rPr>
          <w:rFonts w:ascii="Calibri" w:hAnsi="Calibri"/>
        </w:rPr>
      </w:pPr>
    </w:p>
    <w:p w14:paraId="2BA1A8B8" w14:textId="77777777" w:rsidR="00384B8F" w:rsidRPr="008568A7" w:rsidRDefault="00384B8F" w:rsidP="005F2397">
      <w:pPr>
        <w:rPr>
          <w:rFonts w:ascii="Calibri" w:hAnsi="Calibri"/>
        </w:rPr>
      </w:pPr>
    </w:p>
    <w:p w14:paraId="73D2683E" w14:textId="77777777" w:rsidR="00384B8F" w:rsidRPr="008568A7" w:rsidRDefault="00384B8F" w:rsidP="005F2397">
      <w:pPr>
        <w:rPr>
          <w:rFonts w:ascii="Calibri" w:hAnsi="Calibri"/>
        </w:rPr>
      </w:pPr>
    </w:p>
    <w:p w14:paraId="69F604B6" w14:textId="77777777" w:rsidR="00384B8F" w:rsidRPr="008568A7" w:rsidRDefault="00384B8F" w:rsidP="005F2397">
      <w:pPr>
        <w:rPr>
          <w:rFonts w:ascii="Calibri" w:hAnsi="Calibri"/>
        </w:rPr>
      </w:pPr>
      <w:r w:rsidRPr="008568A7">
        <w:rPr>
          <w:rStyle w:val="CommentReference"/>
          <w:rFonts w:ascii="Calibri" w:hAnsi="Calibri"/>
        </w:rPr>
        <w:commentReference w:id="1735"/>
      </w:r>
      <w:r w:rsidRPr="008568A7">
        <w:rPr>
          <w:rStyle w:val="CommentReference"/>
          <w:rFonts w:ascii="Calibri" w:hAnsi="Calibri"/>
        </w:rPr>
        <w:commentReference w:id="1736"/>
      </w:r>
      <w:r w:rsidRPr="008568A7">
        <w:rPr>
          <w:rStyle w:val="CommentReference"/>
          <w:rFonts w:ascii="Calibri" w:hAnsi="Calibri"/>
        </w:rPr>
        <w:commentReference w:id="1737"/>
      </w:r>
    </w:p>
    <w:p w14:paraId="1E1FB36E" w14:textId="77777777" w:rsidR="005F2397" w:rsidRPr="008568A7" w:rsidRDefault="005F2397" w:rsidP="008568A7">
      <w:pPr>
        <w:pStyle w:val="Heading3SubGTNI"/>
      </w:pPr>
      <w:r w:rsidRPr="008568A7">
        <w:br w:type="page"/>
      </w:r>
    </w:p>
    <w:bookmarkStart w:id="1738" w:name="_Toc221518887"/>
    <w:bookmarkStart w:id="1739" w:name="_Toc222580559"/>
    <w:p w14:paraId="4133395C" w14:textId="10D7D747" w:rsidR="005F2397" w:rsidRPr="008568A7" w:rsidRDefault="00842BAD" w:rsidP="007833AB">
      <w:pPr>
        <w:pStyle w:val="Heading1"/>
        <w:rPr>
          <w:rStyle w:val="Strong"/>
          <w:rFonts w:ascii="Calibri" w:hAnsi="Calibri"/>
          <w:b/>
          <w:bCs/>
        </w:rPr>
      </w:pPr>
      <w:r w:rsidRPr="008568A7">
        <w:rPr>
          <w:rFonts w:ascii="Calibri" w:hAnsi="Calibri"/>
        </w:rPr>
        <mc:AlternateContent>
          <mc:Choice Requires="wps">
            <w:drawing>
              <wp:anchor distT="0" distB="0" distL="114300" distR="114300" simplePos="0" relativeHeight="251678208" behindDoc="0" locked="0" layoutInCell="1" allowOverlap="1" wp14:anchorId="57045C2F" wp14:editId="74E194DE">
                <wp:simplePos x="0" y="0"/>
                <wp:positionH relativeFrom="column">
                  <wp:posOffset>0</wp:posOffset>
                </wp:positionH>
                <wp:positionV relativeFrom="paragraph">
                  <wp:posOffset>342900</wp:posOffset>
                </wp:positionV>
                <wp:extent cx="5829300" cy="3771900"/>
                <wp:effectExtent l="0" t="0" r="12700" b="12700"/>
                <wp:wrapSquare wrapText="bothSides"/>
                <wp:docPr id="714" name="Text Box 714"/>
                <wp:cNvGraphicFramePr/>
                <a:graphic xmlns:a="http://schemas.openxmlformats.org/drawingml/2006/main">
                  <a:graphicData uri="http://schemas.microsoft.com/office/word/2010/wordprocessingShape">
                    <wps:wsp>
                      <wps:cNvSpPr txBox="1"/>
                      <wps:spPr>
                        <a:xfrm>
                          <a:off x="0" y="0"/>
                          <a:ext cx="5829300" cy="37719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569B9E" w14:textId="77777777" w:rsidR="003D168C" w:rsidRPr="005368C2" w:rsidRDefault="003D168C" w:rsidP="00842BAD">
                            <w:pPr>
                              <w:rPr>
                                <w:b/>
                              </w:rPr>
                            </w:pPr>
                            <w:r w:rsidRPr="005368C2">
                              <w:rPr>
                                <w:b/>
                              </w:rPr>
                              <w:t>Learning Outcomes:</w:t>
                            </w:r>
                          </w:p>
                          <w:p w14:paraId="2D9CF27D" w14:textId="77777777" w:rsidR="003D168C" w:rsidRPr="005368C2" w:rsidRDefault="003D168C" w:rsidP="00842BAD"/>
                          <w:p w14:paraId="790F6313" w14:textId="77777777" w:rsidR="003D168C" w:rsidRPr="005368C2" w:rsidRDefault="003D168C" w:rsidP="00842BAD">
                            <w:r w:rsidRPr="005368C2">
                              <w:rPr>
                                <w:b/>
                              </w:rPr>
                              <w:t>Differentiate</w:t>
                            </w:r>
                            <w:r w:rsidRPr="005368C2">
                              <w:t xml:space="preserve"> between an open outcry system and electronic trading. </w:t>
                            </w:r>
                          </w:p>
                          <w:p w14:paraId="5E58BC8C" w14:textId="77777777" w:rsidR="003D168C" w:rsidRPr="005368C2" w:rsidRDefault="003D168C" w:rsidP="00842BAD">
                            <w:pPr>
                              <w:rPr>
                                <w:sz w:val="16"/>
                                <w:szCs w:val="16"/>
                              </w:rPr>
                            </w:pPr>
                          </w:p>
                          <w:p w14:paraId="0D462F63" w14:textId="77777777" w:rsidR="003D168C" w:rsidRPr="005368C2" w:rsidRDefault="003D168C" w:rsidP="00842BAD">
                            <w:r w:rsidRPr="005368C2">
                              <w:rPr>
                                <w:b/>
                              </w:rPr>
                              <w:t>Describe</w:t>
                            </w:r>
                            <w:r w:rsidRPr="005368C2">
                              <w:t xml:space="preserve"> the over</w:t>
                            </w:r>
                            <w:r w:rsidRPr="005368C2">
                              <w:rPr>
                                <w:rFonts w:cs="Monaco"/>
                              </w:rPr>
                              <w:t>‐</w:t>
                            </w:r>
                            <w:r w:rsidRPr="005368C2">
                              <w:t>the</w:t>
                            </w:r>
                            <w:r w:rsidRPr="005368C2">
                              <w:rPr>
                                <w:rFonts w:cs="Monaco"/>
                              </w:rPr>
                              <w:t>‐</w:t>
                            </w:r>
                            <w:r w:rsidRPr="005368C2">
                              <w:t xml:space="preserve">counter market and how it differs from trading on an exchange, including advantages and disadvantages. </w:t>
                            </w:r>
                          </w:p>
                          <w:p w14:paraId="5894AB5A" w14:textId="77777777" w:rsidR="003D168C" w:rsidRPr="005368C2" w:rsidRDefault="003D168C" w:rsidP="00842BAD">
                            <w:pPr>
                              <w:rPr>
                                <w:sz w:val="16"/>
                                <w:szCs w:val="16"/>
                              </w:rPr>
                            </w:pPr>
                          </w:p>
                          <w:p w14:paraId="5A7E72FC" w14:textId="77777777" w:rsidR="003D168C" w:rsidRPr="005368C2" w:rsidRDefault="003D168C" w:rsidP="00842BAD">
                            <w:r w:rsidRPr="005368C2">
                              <w:rPr>
                                <w:b/>
                              </w:rPr>
                              <w:t>Differentiate</w:t>
                            </w:r>
                            <w:r w:rsidRPr="005368C2">
                              <w:t xml:space="preserve"> between options, forwards, and </w:t>
                            </w:r>
                            <w:r>
                              <w:t>Futures</w:t>
                            </w:r>
                            <w:r w:rsidRPr="005368C2">
                              <w:t xml:space="preserve"> contracts. </w:t>
                            </w:r>
                          </w:p>
                          <w:p w14:paraId="400E1ED7" w14:textId="77777777" w:rsidR="003D168C" w:rsidRPr="005368C2" w:rsidRDefault="003D168C" w:rsidP="00842BAD">
                            <w:pPr>
                              <w:rPr>
                                <w:sz w:val="16"/>
                                <w:szCs w:val="16"/>
                              </w:rPr>
                            </w:pPr>
                          </w:p>
                          <w:p w14:paraId="78C1EA28" w14:textId="77777777" w:rsidR="003D168C" w:rsidRPr="005368C2" w:rsidRDefault="003D168C" w:rsidP="00842BAD">
                            <w:r w:rsidRPr="005368C2">
                              <w:rPr>
                                <w:b/>
                              </w:rPr>
                              <w:t>Calculate and identify</w:t>
                            </w:r>
                            <w:r w:rsidRPr="005368C2">
                              <w:t xml:space="preserve"> option and forward contract payoffs. </w:t>
                            </w:r>
                          </w:p>
                          <w:p w14:paraId="4240E862" w14:textId="77777777" w:rsidR="003D168C" w:rsidRPr="005368C2" w:rsidRDefault="003D168C" w:rsidP="00842BAD">
                            <w:pPr>
                              <w:rPr>
                                <w:sz w:val="16"/>
                                <w:szCs w:val="16"/>
                              </w:rPr>
                            </w:pPr>
                          </w:p>
                          <w:p w14:paraId="4F1FC826" w14:textId="77777777" w:rsidR="003D168C" w:rsidRPr="005368C2" w:rsidRDefault="003D168C" w:rsidP="00842BAD">
                            <w:r w:rsidRPr="005368C2">
                              <w:rPr>
                                <w:b/>
                              </w:rPr>
                              <w:t xml:space="preserve">Describe, contrast, &amp; calculate </w:t>
                            </w:r>
                            <w:r w:rsidRPr="005368C2">
                              <w:t xml:space="preserve">the payoffs from hedging strategies involving forward contracts and options. </w:t>
                            </w:r>
                          </w:p>
                          <w:p w14:paraId="114E3DC3" w14:textId="77777777" w:rsidR="003D168C" w:rsidRPr="005368C2" w:rsidRDefault="003D168C" w:rsidP="00842BAD">
                            <w:pPr>
                              <w:rPr>
                                <w:sz w:val="16"/>
                                <w:szCs w:val="16"/>
                              </w:rPr>
                            </w:pPr>
                          </w:p>
                          <w:p w14:paraId="01A42129" w14:textId="77777777" w:rsidR="003D168C" w:rsidRPr="005368C2" w:rsidRDefault="003D168C" w:rsidP="00842BAD">
                            <w:r w:rsidRPr="005368C2">
                              <w:rPr>
                                <w:b/>
                              </w:rPr>
                              <w:t>Describe, contrast, and calculate</w:t>
                            </w:r>
                            <w:r w:rsidRPr="005368C2">
                              <w:t xml:space="preserve"> the payoffs from speculative strategies involving </w:t>
                            </w:r>
                            <w:r>
                              <w:t>Futures</w:t>
                            </w:r>
                            <w:r w:rsidRPr="005368C2">
                              <w:t xml:space="preserve"> and options.</w:t>
                            </w:r>
                          </w:p>
                          <w:p w14:paraId="1098C1AB" w14:textId="77777777" w:rsidR="003D168C" w:rsidRPr="005368C2" w:rsidRDefault="003D168C" w:rsidP="00842BAD">
                            <w:pPr>
                              <w:rPr>
                                <w:sz w:val="16"/>
                                <w:szCs w:val="16"/>
                              </w:rPr>
                            </w:pPr>
                          </w:p>
                          <w:p w14:paraId="4F4A7132" w14:textId="77777777" w:rsidR="003D168C" w:rsidRPr="005368C2" w:rsidRDefault="003D168C" w:rsidP="00842BAD">
                            <w:r w:rsidRPr="005368C2">
                              <w:rPr>
                                <w:b/>
                              </w:rPr>
                              <w:t>Calculate</w:t>
                            </w:r>
                            <w:r w:rsidRPr="005368C2">
                              <w:t xml:space="preserve"> an arbitrage payoff and describe how arbitrage opportunities are ephemeral. </w:t>
                            </w:r>
                          </w:p>
                          <w:p w14:paraId="75E579B8" w14:textId="77777777" w:rsidR="003D168C" w:rsidRPr="005368C2" w:rsidRDefault="003D168C" w:rsidP="00842BAD">
                            <w:pPr>
                              <w:rPr>
                                <w:sz w:val="16"/>
                                <w:szCs w:val="16"/>
                              </w:rPr>
                            </w:pPr>
                          </w:p>
                          <w:p w14:paraId="7F7B753C" w14:textId="77777777" w:rsidR="003D168C" w:rsidRPr="005368C2" w:rsidRDefault="003D168C" w:rsidP="00842BAD">
                            <w:r w:rsidRPr="005368C2">
                              <w:rPr>
                                <w:b/>
                              </w:rPr>
                              <w:t>Describe</w:t>
                            </w:r>
                            <w:r w:rsidRPr="005368C2">
                              <w:t xml:space="preserve"> some of the risks that can arise from the use of derivatives. </w:t>
                            </w:r>
                          </w:p>
                          <w:p w14:paraId="3E4D867E" w14:textId="77777777" w:rsidR="003D168C" w:rsidRPr="005368C2" w:rsidRDefault="003D168C" w:rsidP="00842BAD">
                            <w:pPr>
                              <w:rPr>
                                <w:sz w:val="16"/>
                                <w:szCs w:val="16"/>
                              </w:rPr>
                            </w:pPr>
                          </w:p>
                          <w:p w14:paraId="3F2D67D1" w14:textId="77777777" w:rsidR="003D168C" w:rsidRPr="005368C2" w:rsidRDefault="003D168C">
                            <w:pPr>
                              <w:rPr>
                                <w:sz w:val="16"/>
                                <w:szCs w:val="16"/>
                              </w:rPr>
                            </w:pPr>
                          </w:p>
                          <w:p w14:paraId="4BF480CF" w14:textId="77777777" w:rsidR="003D168C" w:rsidRPr="005368C2" w:rsidRDefault="003D16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4" o:spid="_x0000_s1027" type="#_x0000_t202" style="position:absolute;margin-left:0;margin-top:27pt;width:459pt;height:297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" fillcolor="#b1c2a3" stroked="f">
                <v:textbox>
                  <w:txbxContent>
                    <w:p w14:paraId="78569B9E" w14:textId="77777777" w:rsidR="003D168C" w:rsidRPr="005368C2" w:rsidRDefault="003D168C" w:rsidP="00842BAD">
                      <w:pPr>
                        <w:rPr>
                          <w:b/>
                        </w:rPr>
                      </w:pPr>
                      <w:r w:rsidRPr="005368C2">
                        <w:rPr>
                          <w:b/>
                        </w:rPr>
                        <w:t>Learning Outcomes:</w:t>
                      </w:r>
                    </w:p>
                    <w:p w14:paraId="2D9CF27D" w14:textId="77777777" w:rsidR="003D168C" w:rsidRPr="005368C2" w:rsidRDefault="003D168C" w:rsidP="00842BAD"/>
                    <w:p w14:paraId="790F6313" w14:textId="77777777" w:rsidR="003D168C" w:rsidRPr="005368C2" w:rsidRDefault="003D168C" w:rsidP="00842BAD">
                      <w:r w:rsidRPr="005368C2">
                        <w:rPr>
                          <w:b/>
                        </w:rPr>
                        <w:t>Differentiate</w:t>
                      </w:r>
                      <w:r w:rsidRPr="005368C2">
                        <w:t xml:space="preserve"> between an open outcry system and electronic trading. </w:t>
                      </w:r>
                    </w:p>
                    <w:p w14:paraId="5E58BC8C" w14:textId="77777777" w:rsidR="003D168C" w:rsidRPr="005368C2" w:rsidRDefault="003D168C" w:rsidP="00842BAD">
                      <w:pPr>
                        <w:rPr>
                          <w:sz w:val="16"/>
                          <w:szCs w:val="16"/>
                        </w:rPr>
                      </w:pPr>
                    </w:p>
                    <w:p w14:paraId="0D462F63" w14:textId="77777777" w:rsidR="003D168C" w:rsidRPr="005368C2" w:rsidRDefault="003D168C" w:rsidP="00842BAD">
                      <w:r w:rsidRPr="005368C2">
                        <w:rPr>
                          <w:b/>
                        </w:rPr>
                        <w:t>Describe</w:t>
                      </w:r>
                      <w:r w:rsidRPr="005368C2">
                        <w:t xml:space="preserve"> the over</w:t>
                      </w:r>
                      <w:r w:rsidRPr="005368C2">
                        <w:rPr>
                          <w:rFonts w:cs="Monaco"/>
                        </w:rPr>
                        <w:t>‐</w:t>
                      </w:r>
                      <w:r w:rsidRPr="005368C2">
                        <w:t>the</w:t>
                      </w:r>
                      <w:r w:rsidRPr="005368C2">
                        <w:rPr>
                          <w:rFonts w:cs="Monaco"/>
                        </w:rPr>
                        <w:t>‐</w:t>
                      </w:r>
                      <w:r w:rsidRPr="005368C2">
                        <w:t xml:space="preserve">counter market and how it differs from trading on an exchange, including advantages and disadvantages. </w:t>
                      </w:r>
                    </w:p>
                    <w:p w14:paraId="5894AB5A" w14:textId="77777777" w:rsidR="003D168C" w:rsidRPr="005368C2" w:rsidRDefault="003D168C" w:rsidP="00842BAD">
                      <w:pPr>
                        <w:rPr>
                          <w:sz w:val="16"/>
                          <w:szCs w:val="16"/>
                        </w:rPr>
                      </w:pPr>
                    </w:p>
                    <w:p w14:paraId="5A7E72FC" w14:textId="77777777" w:rsidR="003D168C" w:rsidRPr="005368C2" w:rsidRDefault="003D168C" w:rsidP="00842BAD">
                      <w:r w:rsidRPr="005368C2">
                        <w:rPr>
                          <w:b/>
                        </w:rPr>
                        <w:t>Differentiate</w:t>
                      </w:r>
                      <w:r w:rsidRPr="005368C2">
                        <w:t xml:space="preserve"> between options, forwards, and </w:t>
                      </w:r>
                      <w:r>
                        <w:t>Futures</w:t>
                      </w:r>
                      <w:r w:rsidRPr="005368C2">
                        <w:t xml:space="preserve"> contracts. </w:t>
                      </w:r>
                    </w:p>
                    <w:p w14:paraId="400E1ED7" w14:textId="77777777" w:rsidR="003D168C" w:rsidRPr="005368C2" w:rsidRDefault="003D168C" w:rsidP="00842BAD">
                      <w:pPr>
                        <w:rPr>
                          <w:sz w:val="16"/>
                          <w:szCs w:val="16"/>
                        </w:rPr>
                      </w:pPr>
                    </w:p>
                    <w:p w14:paraId="78C1EA28" w14:textId="77777777" w:rsidR="003D168C" w:rsidRPr="005368C2" w:rsidRDefault="003D168C" w:rsidP="00842BAD">
                      <w:r w:rsidRPr="005368C2">
                        <w:rPr>
                          <w:b/>
                        </w:rPr>
                        <w:t>Calculate and identify</w:t>
                      </w:r>
                      <w:r w:rsidRPr="005368C2">
                        <w:t xml:space="preserve"> option and forward contract payoffs. </w:t>
                      </w:r>
                    </w:p>
                    <w:p w14:paraId="4240E862" w14:textId="77777777" w:rsidR="003D168C" w:rsidRPr="005368C2" w:rsidRDefault="003D168C" w:rsidP="00842BAD">
                      <w:pPr>
                        <w:rPr>
                          <w:sz w:val="16"/>
                          <w:szCs w:val="16"/>
                        </w:rPr>
                      </w:pPr>
                    </w:p>
                    <w:p w14:paraId="4F1FC826" w14:textId="77777777" w:rsidR="003D168C" w:rsidRPr="005368C2" w:rsidRDefault="003D168C" w:rsidP="00842BAD">
                      <w:r w:rsidRPr="005368C2">
                        <w:rPr>
                          <w:b/>
                        </w:rPr>
                        <w:t xml:space="preserve">Describe, contrast, &amp; calculate </w:t>
                      </w:r>
                      <w:r w:rsidRPr="005368C2">
                        <w:t xml:space="preserve">the payoffs from hedging strategies involving forward contracts and options. </w:t>
                      </w:r>
                    </w:p>
                    <w:p w14:paraId="114E3DC3" w14:textId="77777777" w:rsidR="003D168C" w:rsidRPr="005368C2" w:rsidRDefault="003D168C" w:rsidP="00842BAD">
                      <w:pPr>
                        <w:rPr>
                          <w:sz w:val="16"/>
                          <w:szCs w:val="16"/>
                        </w:rPr>
                      </w:pPr>
                    </w:p>
                    <w:p w14:paraId="01A42129" w14:textId="77777777" w:rsidR="003D168C" w:rsidRPr="005368C2" w:rsidRDefault="003D168C" w:rsidP="00842BAD">
                      <w:r w:rsidRPr="005368C2">
                        <w:rPr>
                          <w:b/>
                        </w:rPr>
                        <w:t>Describe, contrast, and calculate</w:t>
                      </w:r>
                      <w:r w:rsidRPr="005368C2">
                        <w:t xml:space="preserve"> the payoffs from speculative strategies involving </w:t>
                      </w:r>
                      <w:r>
                        <w:t>Futures</w:t>
                      </w:r>
                      <w:r w:rsidRPr="005368C2">
                        <w:t xml:space="preserve"> and options.</w:t>
                      </w:r>
                    </w:p>
                    <w:p w14:paraId="1098C1AB" w14:textId="77777777" w:rsidR="003D168C" w:rsidRPr="005368C2" w:rsidRDefault="003D168C" w:rsidP="00842BAD">
                      <w:pPr>
                        <w:rPr>
                          <w:sz w:val="16"/>
                          <w:szCs w:val="16"/>
                        </w:rPr>
                      </w:pPr>
                    </w:p>
                    <w:p w14:paraId="4F4A7132" w14:textId="77777777" w:rsidR="003D168C" w:rsidRPr="005368C2" w:rsidRDefault="003D168C" w:rsidP="00842BAD">
                      <w:r w:rsidRPr="005368C2">
                        <w:rPr>
                          <w:b/>
                        </w:rPr>
                        <w:t>Calculate</w:t>
                      </w:r>
                      <w:r w:rsidRPr="005368C2">
                        <w:t xml:space="preserve"> an arbitrage payoff and describe how arbitrage opportunities are ephemeral. </w:t>
                      </w:r>
                    </w:p>
                    <w:p w14:paraId="75E579B8" w14:textId="77777777" w:rsidR="003D168C" w:rsidRPr="005368C2" w:rsidRDefault="003D168C" w:rsidP="00842BAD">
                      <w:pPr>
                        <w:rPr>
                          <w:sz w:val="16"/>
                          <w:szCs w:val="16"/>
                        </w:rPr>
                      </w:pPr>
                    </w:p>
                    <w:p w14:paraId="7F7B753C" w14:textId="77777777" w:rsidR="003D168C" w:rsidRPr="005368C2" w:rsidRDefault="003D168C" w:rsidP="00842BAD">
                      <w:r w:rsidRPr="005368C2">
                        <w:rPr>
                          <w:b/>
                        </w:rPr>
                        <w:t>Describe</w:t>
                      </w:r>
                      <w:r w:rsidRPr="005368C2">
                        <w:t xml:space="preserve"> some of the risks that can arise from the use of derivatives. </w:t>
                      </w:r>
                    </w:p>
                    <w:p w14:paraId="3E4D867E" w14:textId="77777777" w:rsidR="003D168C" w:rsidRPr="005368C2" w:rsidRDefault="003D168C" w:rsidP="00842BAD">
                      <w:pPr>
                        <w:rPr>
                          <w:sz w:val="16"/>
                          <w:szCs w:val="16"/>
                        </w:rPr>
                      </w:pPr>
                    </w:p>
                    <w:p w14:paraId="3F2D67D1" w14:textId="77777777" w:rsidR="003D168C" w:rsidRPr="005368C2" w:rsidRDefault="003D168C">
                      <w:pPr>
                        <w:rPr>
                          <w:sz w:val="16"/>
                          <w:szCs w:val="16"/>
                        </w:rPr>
                      </w:pPr>
                    </w:p>
                    <w:p w14:paraId="4BF480CF" w14:textId="77777777" w:rsidR="003D168C" w:rsidRPr="005368C2" w:rsidRDefault="003D168C"/>
                  </w:txbxContent>
                </v:textbox>
                <w10:wrap type="square"/>
              </v:shape>
            </w:pict>
          </mc:Fallback>
        </mc:AlternateContent>
      </w:r>
      <w:r w:rsidR="005F2397" w:rsidRPr="008568A7">
        <w:rPr>
          <w:rStyle w:val="Strong"/>
          <w:rFonts w:ascii="Calibri" w:hAnsi="Calibri"/>
          <w:b/>
          <w:bCs/>
        </w:rPr>
        <w:t>Hull</w:t>
      </w:r>
      <w:ins w:id="1740" w:author="Aleksander Hansen" w:date="2013-02-15T16:38:00Z">
        <w:r w:rsidR="008A28C4">
          <w:rPr>
            <w:rStyle w:val="Strong"/>
            <w:rFonts w:ascii="Calibri" w:hAnsi="Calibri"/>
            <w:b/>
            <w:bCs/>
          </w:rPr>
          <w:fldChar w:fldCharType="begin"/>
        </w:r>
        <w:r w:rsidR="008A28C4">
          <w:instrText xml:space="preserve"> XE "</w:instrText>
        </w:r>
      </w:ins>
      <w:r w:rsidR="008A28C4" w:rsidRPr="008568A7">
        <w:rPr>
          <w:rFonts w:ascii="Calibri" w:hAnsi="Calibri"/>
        </w:rPr>
        <w:instrText>Hull</w:instrText>
      </w:r>
      <w:ins w:id="1741" w:author="Aleksander Hansen" w:date="2013-02-15T16:38:00Z">
        <w:r w:rsidR="008A28C4">
          <w:instrText xml:space="preserve">" </w:instrText>
        </w:r>
        <w:r w:rsidR="008A28C4">
          <w:rPr>
            <w:rStyle w:val="Strong"/>
            <w:rFonts w:ascii="Calibri" w:hAnsi="Calibri"/>
            <w:b/>
            <w:bCs/>
          </w:rPr>
          <w:fldChar w:fldCharType="end"/>
        </w:r>
      </w:ins>
      <w:r w:rsidR="005F2397" w:rsidRPr="008568A7">
        <w:rPr>
          <w:rStyle w:val="Strong"/>
          <w:rFonts w:ascii="Calibri" w:hAnsi="Calibri"/>
          <w:b/>
          <w:bCs/>
        </w:rPr>
        <w:t>, Chapter 1, Introduction</w:t>
      </w:r>
      <w:bookmarkEnd w:id="1738"/>
      <w:bookmarkEnd w:id="1739"/>
    </w:p>
    <w:p w14:paraId="652C5350" w14:textId="77777777" w:rsidR="005F2397" w:rsidRPr="008568A7" w:rsidRDefault="005F2397" w:rsidP="005F2397">
      <w:pPr>
        <w:rPr>
          <w:rFonts w:ascii="Calibri" w:hAnsi="Calibri"/>
        </w:rPr>
      </w:pPr>
    </w:p>
    <w:p w14:paraId="70851C8B" w14:textId="77777777" w:rsidR="00F10177" w:rsidRPr="008568A7" w:rsidRDefault="00F10177" w:rsidP="00F10177">
      <w:pPr>
        <w:rPr>
          <w:rFonts w:ascii="Calibri" w:hAnsi="Calibri"/>
          <w:b/>
        </w:rPr>
      </w:pPr>
      <w:bookmarkStart w:id="1742" w:name="_Toc221518888"/>
    </w:p>
    <w:p w14:paraId="7E8B9F99" w14:textId="5ADBCEC9" w:rsidR="00F10177" w:rsidRPr="008568A7" w:rsidRDefault="00F10177">
      <w:pPr>
        <w:pStyle w:val="Heading2"/>
        <w:pPrChange w:id="1743" w:author="Aleksander Hansen" w:date="2013-02-15T20:42:00Z">
          <w:pPr/>
        </w:pPrChange>
      </w:pPr>
      <w:bookmarkStart w:id="1744" w:name="_Toc222580560"/>
      <w:r w:rsidRPr="008568A7">
        <w:t>Differentiate between an open outcry system and electronic trading</w:t>
      </w:r>
      <w:bookmarkEnd w:id="1744"/>
    </w:p>
    <w:p w14:paraId="4D76ABEA" w14:textId="3419EFC6" w:rsidR="005F2397" w:rsidRPr="008568A7" w:rsidRDefault="005F2397" w:rsidP="008568A7">
      <w:pPr>
        <w:pStyle w:val="Heading3"/>
      </w:pPr>
      <w:bookmarkStart w:id="1745" w:name="_Toc222580561"/>
      <w:r w:rsidRPr="008568A7">
        <w:t>Open outcry</w:t>
      </w:r>
      <w:bookmarkEnd w:id="1742"/>
      <w:bookmarkEnd w:id="1745"/>
      <w:ins w:id="1746" w:author="Aleksander Hansen" w:date="2013-02-15T16:08:00Z">
        <w:r w:rsidR="00153329">
          <w:fldChar w:fldCharType="begin"/>
        </w:r>
        <w:r w:rsidR="00153329">
          <w:instrText xml:space="preserve"> XE "</w:instrText>
        </w:r>
      </w:ins>
      <w:r w:rsidR="00153329" w:rsidRPr="008568A7">
        <w:instrText>Open outcry</w:instrText>
      </w:r>
      <w:ins w:id="1747" w:author="Aleksander Hansen" w:date="2013-02-15T16:08:00Z">
        <w:r w:rsidR="00153329">
          <w:instrText xml:space="preserve">" </w:instrText>
        </w:r>
        <w:r w:rsidR="00153329">
          <w:fldChar w:fldCharType="end"/>
        </w:r>
      </w:ins>
    </w:p>
    <w:p w14:paraId="5CAE093F" w14:textId="77777777" w:rsidR="005368C2" w:rsidRPr="008568A7" w:rsidRDefault="005368C2" w:rsidP="005F2397">
      <w:pPr>
        <w:rPr>
          <w:rFonts w:ascii="Calibri" w:hAnsi="Calibri"/>
        </w:rPr>
      </w:pPr>
    </w:p>
    <w:p w14:paraId="3B732E21" w14:textId="3D98D7DA" w:rsidR="005368C2" w:rsidRPr="008568A7" w:rsidRDefault="005F2397" w:rsidP="005F2397">
      <w:pPr>
        <w:rPr>
          <w:rFonts w:ascii="Calibri" w:hAnsi="Calibri"/>
        </w:rPr>
      </w:pPr>
      <w:r w:rsidRPr="008568A7">
        <w:rPr>
          <w:rFonts w:ascii="Calibri" w:hAnsi="Calibri"/>
        </w:rPr>
        <w:t>Traders physically meet on exchange floor, shouting, using hand signals</w:t>
      </w:r>
    </w:p>
    <w:p w14:paraId="4CBD7337" w14:textId="08C2F041" w:rsidR="005F2397" w:rsidRPr="008568A7" w:rsidRDefault="005F2397" w:rsidP="008568A7">
      <w:pPr>
        <w:pStyle w:val="Heading3"/>
      </w:pPr>
      <w:bookmarkStart w:id="1748" w:name="_Toc221518889"/>
      <w:bookmarkStart w:id="1749" w:name="_Toc222580562"/>
      <w:r w:rsidRPr="008568A7">
        <w:t>Electronic trading</w:t>
      </w:r>
      <w:bookmarkEnd w:id="1748"/>
      <w:bookmarkEnd w:id="1749"/>
      <w:ins w:id="1750" w:author="Aleksander Hansen" w:date="2013-02-15T16:08:00Z">
        <w:r w:rsidR="00153329">
          <w:fldChar w:fldCharType="begin"/>
        </w:r>
        <w:r w:rsidR="00153329">
          <w:instrText xml:space="preserve"> XE "</w:instrText>
        </w:r>
      </w:ins>
      <w:r w:rsidR="00153329" w:rsidRPr="008568A7">
        <w:instrText>Electronic trading</w:instrText>
      </w:r>
      <w:ins w:id="1751" w:author="Aleksander Hansen" w:date="2013-02-15T16:08:00Z">
        <w:r w:rsidR="00153329">
          <w:instrText xml:space="preserve">" </w:instrText>
        </w:r>
        <w:r w:rsidR="00153329">
          <w:fldChar w:fldCharType="end"/>
        </w:r>
      </w:ins>
    </w:p>
    <w:p w14:paraId="1AF9ECE9" w14:textId="77777777" w:rsidR="005368C2" w:rsidRPr="008568A7" w:rsidRDefault="005368C2" w:rsidP="005F2397">
      <w:pPr>
        <w:rPr>
          <w:rFonts w:ascii="Calibri" w:hAnsi="Calibri"/>
        </w:rPr>
      </w:pPr>
    </w:p>
    <w:p w14:paraId="010257A7" w14:textId="77777777" w:rsidR="005F2397" w:rsidRPr="008568A7" w:rsidRDefault="005F2397" w:rsidP="005F2397">
      <w:pPr>
        <w:rPr>
          <w:rFonts w:ascii="Calibri" w:hAnsi="Calibri"/>
        </w:rPr>
      </w:pPr>
      <w:r w:rsidRPr="008568A7">
        <w:rPr>
          <w:rFonts w:ascii="Calibri" w:hAnsi="Calibri"/>
        </w:rPr>
        <w:t>Electronic matching of trades has led to a growth in algorithmic trading (a.k.a., black-box trading, automated trading, high frequency trading or robo-trading).</w:t>
      </w:r>
    </w:p>
    <w:p w14:paraId="51E94D33" w14:textId="77777777" w:rsidR="005368C2" w:rsidRPr="008568A7" w:rsidRDefault="005368C2" w:rsidP="005F2397">
      <w:pPr>
        <w:rPr>
          <w:rFonts w:ascii="Calibri" w:hAnsi="Calibri"/>
        </w:rPr>
      </w:pPr>
    </w:p>
    <w:p w14:paraId="7E438BD2" w14:textId="35BF4C1B" w:rsidR="005F2397" w:rsidRPr="008568A7" w:rsidRDefault="005F2397" w:rsidP="005F2397">
      <w:pPr>
        <w:rPr>
          <w:rFonts w:ascii="Calibri" w:hAnsi="Calibri"/>
        </w:rPr>
      </w:pPr>
      <w:r w:rsidRPr="008568A7">
        <w:rPr>
          <w:rFonts w:ascii="Calibri" w:hAnsi="Calibri"/>
          <w:i/>
        </w:rPr>
        <w:t>“Traditionally derivatives exchanges have used what is known as the open outcry system. This involves traders physically meeting on the floor of the exchange, shouting, and using a complicated set of hand signals to indicate the trades they would like to carry out. Exchanges are increasingly replacing the open outcry system by electronic trading. This involves traders entering their desired trades at a keyboard and a computer being used to match buyers and sellers. The open outcry system has its advocates, but, as time passes, it is becoming less and less common.”</w:t>
      </w:r>
      <w:r w:rsidRPr="008568A7">
        <w:rPr>
          <w:rFonts w:ascii="Calibri" w:hAnsi="Calibri"/>
        </w:rPr>
        <w:t xml:space="preserve"> –Hull</w:t>
      </w:r>
      <w:ins w:id="175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1753"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w:t>
      </w:r>
    </w:p>
    <w:p w14:paraId="0057EAFC" w14:textId="77777777" w:rsidR="005368C2" w:rsidRPr="008568A7" w:rsidRDefault="005368C2" w:rsidP="005F2397">
      <w:pPr>
        <w:rPr>
          <w:rFonts w:ascii="Calibri" w:hAnsi="Calibri"/>
        </w:rPr>
      </w:pPr>
    </w:p>
    <w:p w14:paraId="47DE640B" w14:textId="77777777" w:rsidR="00E06BAA" w:rsidRPr="008568A7" w:rsidRDefault="005F2397">
      <w:pPr>
        <w:pStyle w:val="Heading2"/>
      </w:pPr>
      <w:bookmarkStart w:id="1754" w:name="_Toc221518890"/>
      <w:bookmarkStart w:id="1755" w:name="_Toc222580563"/>
      <w:r w:rsidRPr="008568A7">
        <w:t>Describe the over the counter market and how it differs from trading on an exchange, including advantages and disadvantages</w:t>
      </w:r>
      <w:bookmarkEnd w:id="1754"/>
      <w:bookmarkEnd w:id="1755"/>
    </w:p>
    <w:p w14:paraId="39B0D111" w14:textId="77777777" w:rsidR="00963501" w:rsidRPr="008568A7" w:rsidRDefault="00963501" w:rsidP="005F2397">
      <w:pPr>
        <w:rPr>
          <w:rFonts w:ascii="Calibri" w:hAnsi="Calibri"/>
        </w:rPr>
      </w:pPr>
    </w:p>
    <w:p w14:paraId="4F513D96" w14:textId="6A2B5464" w:rsidR="005F2397" w:rsidRPr="008568A7" w:rsidRDefault="005F2397" w:rsidP="005F2397">
      <w:pPr>
        <w:rPr>
          <w:rFonts w:ascii="Calibri" w:hAnsi="Calibri"/>
          <w:b/>
        </w:rPr>
      </w:pPr>
      <w:r w:rsidRPr="008568A7">
        <w:rPr>
          <w:rFonts w:ascii="Calibri" w:hAnsi="Calibri"/>
          <w:b/>
        </w:rPr>
        <w:t>Over-the-counter (OTC)</w:t>
      </w:r>
      <w:ins w:id="1756" w:author="Aleksander Hansen" w:date="2013-02-15T16:08:00Z">
        <w:r w:rsidR="00153329">
          <w:rPr>
            <w:rFonts w:ascii="Calibri" w:hAnsi="Calibri"/>
            <w:b/>
          </w:rPr>
          <w:fldChar w:fldCharType="begin"/>
        </w:r>
        <w:r w:rsidR="00153329">
          <w:instrText xml:space="preserve"> XE "</w:instrText>
        </w:r>
      </w:ins>
      <w:r w:rsidR="00153329" w:rsidRPr="008568A7">
        <w:rPr>
          <w:rFonts w:ascii="Calibri" w:hAnsi="Calibri"/>
          <w:b/>
        </w:rPr>
        <w:instrText>Over-the-counter (OTC)</w:instrText>
      </w:r>
      <w:ins w:id="1757" w:author="Aleksander Hansen" w:date="2013-02-15T16:08:00Z">
        <w:r w:rsidR="00153329">
          <w:instrText xml:space="preserve">" </w:instrText>
        </w:r>
        <w:r w:rsidR="00153329">
          <w:rPr>
            <w:rFonts w:ascii="Calibri" w:hAnsi="Calibri"/>
            <w:b/>
          </w:rPr>
          <w:fldChar w:fldCharType="end"/>
        </w:r>
      </w:ins>
    </w:p>
    <w:p w14:paraId="7AB4771C" w14:textId="77777777" w:rsidR="005F2397" w:rsidRPr="008568A7" w:rsidRDefault="005F2397" w:rsidP="005F2397">
      <w:pPr>
        <w:rPr>
          <w:rFonts w:ascii="Calibri" w:hAnsi="Calibri"/>
        </w:rPr>
      </w:pPr>
      <w:r w:rsidRPr="008568A7">
        <w:rPr>
          <w:rFonts w:ascii="Calibri" w:hAnsi="Calibri"/>
        </w:rPr>
        <w:t>Network of dealers linked by recorded phone conversations and computers (If there is a dispute about what was agreed, the tapes are replayed to resolve the issue)</w:t>
      </w:r>
    </w:p>
    <w:p w14:paraId="784A6248" w14:textId="77777777" w:rsidR="005F2397" w:rsidRPr="008568A7" w:rsidRDefault="005F2397" w:rsidP="005F2397">
      <w:pPr>
        <w:rPr>
          <w:rFonts w:ascii="Calibri" w:hAnsi="Calibri"/>
        </w:rPr>
      </w:pPr>
      <w:r w:rsidRPr="008568A7">
        <w:rPr>
          <w:rFonts w:ascii="Calibri" w:hAnsi="Calibri"/>
        </w:rPr>
        <w:t>Trades between two counterparties. Trades in the over-the-counter market are typically much larger than trades in the exchange-traded market. And, in terms of total volume, the OTC market is “much larger.”</w:t>
      </w:r>
    </w:p>
    <w:p w14:paraId="58A960C3" w14:textId="77777777" w:rsidR="00531F53" w:rsidRPr="008568A7" w:rsidRDefault="00531F53" w:rsidP="005F2397">
      <w:pPr>
        <w:rPr>
          <w:rFonts w:ascii="Calibri" w:hAnsi="Calibri"/>
        </w:rPr>
      </w:pPr>
    </w:p>
    <w:p w14:paraId="74F1F560" w14:textId="0E57930F" w:rsidR="005F2397" w:rsidRPr="008568A7" w:rsidRDefault="005F2397" w:rsidP="005F2397">
      <w:pPr>
        <w:rPr>
          <w:rFonts w:ascii="Calibri" w:hAnsi="Calibri"/>
          <w:b/>
        </w:rPr>
      </w:pPr>
      <w:r w:rsidRPr="008568A7">
        <w:rPr>
          <w:rFonts w:ascii="Calibri" w:hAnsi="Calibri"/>
          <w:b/>
        </w:rPr>
        <w:t>Advantage of OTC</w:t>
      </w:r>
      <w:ins w:id="1758" w:author="Aleksander Hansen" w:date="2013-02-15T16:09:00Z">
        <w:r w:rsidR="00153329">
          <w:rPr>
            <w:rFonts w:ascii="Calibri" w:hAnsi="Calibri"/>
            <w:b/>
          </w:rPr>
          <w:fldChar w:fldCharType="begin"/>
        </w:r>
        <w:r w:rsidR="00153329">
          <w:instrText xml:space="preserve"> XE "</w:instrText>
        </w:r>
      </w:ins>
      <w:r w:rsidR="00153329" w:rsidRPr="008568A7">
        <w:rPr>
          <w:rFonts w:ascii="Calibri" w:hAnsi="Calibri"/>
          <w:b/>
        </w:rPr>
        <w:instrText>Advantage of OTC</w:instrText>
      </w:r>
      <w:ins w:id="1759" w:author="Aleksander Hansen" w:date="2013-02-15T16:09:00Z">
        <w:r w:rsidR="00153329">
          <w:instrText xml:space="preserve">" </w:instrText>
        </w:r>
        <w:r w:rsidR="00153329">
          <w:rPr>
            <w:rFonts w:ascii="Calibri" w:hAnsi="Calibri"/>
            <w:b/>
          </w:rPr>
          <w:fldChar w:fldCharType="end"/>
        </w:r>
      </w:ins>
      <w:ins w:id="1760" w:author="Aleksander Hansen" w:date="2013-02-15T16:18:00Z">
        <w:r w:rsidR="008A2DD2">
          <w:rPr>
            <w:rFonts w:ascii="Calibri" w:hAnsi="Calibri"/>
            <w:b/>
          </w:rPr>
          <w:fldChar w:fldCharType="begin"/>
        </w:r>
        <w:r w:rsidR="008A2DD2">
          <w:instrText xml:space="preserve"> XE "</w:instrText>
        </w:r>
        <w:r w:rsidR="008A2DD2">
          <w:rPr>
            <w:rFonts w:ascii="Calibri" w:hAnsi="Calibri"/>
            <w:b/>
          </w:rPr>
          <w:instrText>Over-The-Counter</w:instrText>
        </w:r>
      </w:ins>
      <w:r w:rsidR="008A2DD2">
        <w:rPr>
          <w:rFonts w:ascii="Calibri" w:hAnsi="Calibri"/>
          <w:b/>
        </w:rPr>
        <w:instrText>:</w:instrText>
      </w:r>
      <w:ins w:id="1761" w:author="Aleksander Hansen" w:date="2013-02-15T16:18:00Z">
        <w:r w:rsidR="008A2DD2" w:rsidRPr="008568A7">
          <w:rPr>
            <w:rFonts w:ascii="Calibri" w:hAnsi="Calibri"/>
            <w:b/>
          </w:rPr>
          <w:instrText>Advantage of OTC</w:instrText>
        </w:r>
        <w:r w:rsidR="008A2DD2">
          <w:instrText xml:space="preserve">" </w:instrText>
        </w:r>
        <w:r w:rsidR="008A2DD2">
          <w:rPr>
            <w:rFonts w:ascii="Calibri" w:hAnsi="Calibri"/>
            <w:b/>
          </w:rPr>
          <w:fldChar w:fldCharType="end"/>
        </w:r>
        <w:r w:rsidR="008A2DD2">
          <w:rPr>
            <w:rFonts w:ascii="Calibri" w:hAnsi="Calibri"/>
            <w:b/>
          </w:rPr>
          <w:fldChar w:fldCharType="begin"/>
        </w:r>
        <w:r w:rsidR="008A2DD2">
          <w:instrText xml:space="preserve"> XE "</w:instrText>
        </w:r>
        <w:r w:rsidR="008A2DD2">
          <w:rPr>
            <w:rFonts w:ascii="Calibri" w:hAnsi="Calibri"/>
            <w:b/>
          </w:rPr>
          <w:instrText>Over-The-Counter</w:instrText>
        </w:r>
      </w:ins>
      <w:r w:rsidR="008A2DD2">
        <w:rPr>
          <w:rFonts w:ascii="Calibri" w:hAnsi="Calibri"/>
          <w:b/>
        </w:rPr>
        <w:instrText>:</w:instrText>
      </w:r>
      <w:ins w:id="1762" w:author="Aleksander Hansen" w:date="2013-02-15T16:18:00Z">
        <w:r w:rsidR="008A2DD2" w:rsidRPr="008568A7">
          <w:rPr>
            <w:rFonts w:ascii="Calibri" w:hAnsi="Calibri"/>
            <w:b/>
          </w:rPr>
          <w:instrText>Advantage of OTC</w:instrText>
        </w:r>
        <w:r w:rsidR="008A2DD2">
          <w:instrText xml:space="preserve">" </w:instrText>
        </w:r>
        <w:r w:rsidR="008A2DD2">
          <w:rPr>
            <w:rFonts w:ascii="Calibri" w:hAnsi="Calibri"/>
            <w:b/>
          </w:rPr>
          <w:fldChar w:fldCharType="end"/>
        </w:r>
      </w:ins>
    </w:p>
    <w:p w14:paraId="015F4A3B" w14:textId="77777777" w:rsidR="00531F53" w:rsidRPr="008568A7" w:rsidRDefault="005F2397" w:rsidP="001A3067">
      <w:pPr>
        <w:pStyle w:val="ListParagraph"/>
        <w:numPr>
          <w:ilvl w:val="0"/>
          <w:numId w:val="10"/>
        </w:numPr>
        <w:rPr>
          <w:rFonts w:ascii="Calibri" w:hAnsi="Calibri"/>
        </w:rPr>
      </w:pPr>
      <w:r w:rsidRPr="008568A7">
        <w:rPr>
          <w:rFonts w:ascii="Calibri" w:hAnsi="Calibri"/>
        </w:rPr>
        <w:t xml:space="preserve">Customization (a.k.a., “tailored” exposure): The terms of a contract do not have to be those specified by an exchange. </w:t>
      </w:r>
    </w:p>
    <w:p w14:paraId="3FAF71B5" w14:textId="77777777" w:rsidR="005F2397" w:rsidRPr="008568A7" w:rsidRDefault="005F2397" w:rsidP="001A3067">
      <w:pPr>
        <w:pStyle w:val="ListParagraph"/>
        <w:numPr>
          <w:ilvl w:val="0"/>
          <w:numId w:val="10"/>
        </w:numPr>
        <w:rPr>
          <w:rFonts w:ascii="Calibri" w:hAnsi="Calibri"/>
        </w:rPr>
      </w:pPr>
      <w:r w:rsidRPr="008568A7">
        <w:rPr>
          <w:rFonts w:ascii="Calibri" w:hAnsi="Calibri"/>
        </w:rPr>
        <w:t xml:space="preserve">Market participants are free to negotiate any mutually attractive deal. </w:t>
      </w:r>
    </w:p>
    <w:p w14:paraId="48A9F00A" w14:textId="77777777" w:rsidR="00531F53" w:rsidRPr="008568A7" w:rsidRDefault="00531F53" w:rsidP="005F2397">
      <w:pPr>
        <w:rPr>
          <w:rFonts w:ascii="Calibri" w:hAnsi="Calibri"/>
        </w:rPr>
      </w:pPr>
    </w:p>
    <w:p w14:paraId="3A6A9948" w14:textId="1A7B2839" w:rsidR="005F2397" w:rsidRPr="008568A7" w:rsidRDefault="005F2397" w:rsidP="005F2397">
      <w:pPr>
        <w:rPr>
          <w:rFonts w:ascii="Calibri" w:hAnsi="Calibri"/>
          <w:b/>
        </w:rPr>
      </w:pPr>
      <w:r w:rsidRPr="008568A7">
        <w:rPr>
          <w:rFonts w:ascii="Calibri" w:hAnsi="Calibri"/>
          <w:b/>
        </w:rPr>
        <w:t>Disadvantage of OTC</w:t>
      </w:r>
      <w:ins w:id="1763" w:author="Aleksander Hansen" w:date="2013-02-15T16:19:00Z">
        <w:r w:rsidR="008A2DD2">
          <w:rPr>
            <w:rFonts w:ascii="Calibri" w:hAnsi="Calibri"/>
            <w:b/>
          </w:rPr>
          <w:fldChar w:fldCharType="begin"/>
        </w:r>
        <w:r w:rsidR="008A2DD2">
          <w:instrText xml:space="preserve"> XE "</w:instrText>
        </w:r>
        <w:r w:rsidR="008A2DD2">
          <w:rPr>
            <w:rFonts w:ascii="Calibri" w:hAnsi="Calibri"/>
            <w:b/>
          </w:rPr>
          <w:instrText>Over-The-Counter</w:instrText>
        </w:r>
      </w:ins>
      <w:r w:rsidR="008A2DD2">
        <w:rPr>
          <w:rFonts w:ascii="Calibri" w:hAnsi="Calibri"/>
          <w:b/>
        </w:rPr>
        <w:instrText>:</w:instrText>
      </w:r>
      <w:ins w:id="1764" w:author="Aleksander Hansen" w:date="2013-02-15T16:19:00Z">
        <w:r w:rsidR="008A2DD2" w:rsidRPr="008568A7">
          <w:rPr>
            <w:rFonts w:ascii="Calibri" w:hAnsi="Calibri"/>
            <w:b/>
          </w:rPr>
          <w:instrText>Disadvantage of OTC</w:instrText>
        </w:r>
        <w:r w:rsidR="008A2DD2">
          <w:instrText xml:space="preserve">" </w:instrText>
        </w:r>
        <w:r w:rsidR="008A2DD2">
          <w:rPr>
            <w:rFonts w:ascii="Calibri" w:hAnsi="Calibri"/>
            <w:b/>
          </w:rPr>
          <w:fldChar w:fldCharType="end"/>
        </w:r>
      </w:ins>
    </w:p>
    <w:p w14:paraId="26873D58" w14:textId="77777777" w:rsidR="005F2397" w:rsidRPr="008568A7" w:rsidRDefault="005F2397" w:rsidP="001A3067">
      <w:pPr>
        <w:pStyle w:val="ListParagraph"/>
        <w:numPr>
          <w:ilvl w:val="0"/>
          <w:numId w:val="11"/>
        </w:numPr>
        <w:rPr>
          <w:rFonts w:ascii="Calibri" w:hAnsi="Calibri"/>
        </w:rPr>
      </w:pPr>
      <w:r w:rsidRPr="008568A7">
        <w:rPr>
          <w:rFonts w:ascii="Calibri" w:hAnsi="Calibri"/>
        </w:rPr>
        <w:t>Counterparty risk</w:t>
      </w:r>
    </w:p>
    <w:p w14:paraId="2D4918CF" w14:textId="77777777" w:rsidR="0054528E" w:rsidRPr="008568A7" w:rsidRDefault="0054528E" w:rsidP="00071FEF">
      <w:pPr>
        <w:tabs>
          <w:tab w:val="left" w:pos="5020"/>
        </w:tabs>
        <w:rPr>
          <w:rFonts w:ascii="Calibri" w:hAnsi="Calibri"/>
        </w:rPr>
      </w:pPr>
    </w:p>
    <w:p w14:paraId="68498DBF" w14:textId="77777777" w:rsidR="006B7543" w:rsidRPr="008568A7" w:rsidRDefault="006B7543">
      <w:pPr>
        <w:pStyle w:val="z-BottomofForm"/>
        <w:rPr>
          <w:rFonts w:ascii="Calibri" w:hAnsi="Calibri"/>
        </w:rPr>
      </w:pPr>
      <w:r w:rsidRPr="008568A7">
        <w:rPr>
          <w:rFonts w:ascii="Calibri" w:hAnsi="Calibri"/>
        </w:rPr>
        <w:t>Bottom of Form</w:t>
      </w:r>
    </w:p>
    <w:p w14:paraId="68CFBC57" w14:textId="0AA9A6AF" w:rsidR="005F2397" w:rsidRPr="008568A7" w:rsidRDefault="005F2397">
      <w:pPr>
        <w:pStyle w:val="Heading2"/>
      </w:pPr>
      <w:bookmarkStart w:id="1765" w:name="_Toc221518891"/>
      <w:bookmarkStart w:id="1766" w:name="_Toc222580564"/>
      <w:r w:rsidRPr="008568A7">
        <w:t xml:space="preserve">Differentiate between options, forwards, and </w:t>
      </w:r>
      <w:r w:rsidR="00972464" w:rsidRPr="008568A7">
        <w:t>Futures</w:t>
      </w:r>
      <w:ins w:id="1767"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768" w:author="Aleksander Hansen" w:date="2013-02-15T16:31:00Z">
        <w:r w:rsidR="008A28C4">
          <w:instrText xml:space="preserve">" </w:instrText>
        </w:r>
        <w:r w:rsidR="008A28C4">
          <w:fldChar w:fldCharType="end"/>
        </w:r>
      </w:ins>
      <w:r w:rsidRPr="008568A7">
        <w:t xml:space="preserve"> contracts</w:t>
      </w:r>
      <w:bookmarkEnd w:id="1765"/>
      <w:bookmarkEnd w:id="1766"/>
    </w:p>
    <w:p w14:paraId="04793B4A" w14:textId="23DBF7AA" w:rsidR="005F2397" w:rsidRPr="008568A7" w:rsidRDefault="005F2397" w:rsidP="005F2397">
      <w:pPr>
        <w:rPr>
          <w:rFonts w:ascii="Calibri" w:hAnsi="Calibri"/>
        </w:rPr>
      </w:pPr>
      <w:r w:rsidRPr="008568A7">
        <w:rPr>
          <w:rFonts w:ascii="Calibri" w:hAnsi="Calibri"/>
        </w:rPr>
        <w:t>A forward</w:t>
      </w:r>
      <w:ins w:id="1769" w:author="Aleksander Hansen" w:date="2013-02-15T16:20:00Z">
        <w:r w:rsidR="008A2DD2">
          <w:rPr>
            <w:rFonts w:ascii="Calibri" w:hAnsi="Calibri"/>
          </w:rPr>
          <w:fldChar w:fldCharType="begin"/>
        </w:r>
        <w:r w:rsidR="008A2DD2">
          <w:instrText xml:space="preserve"> XE "</w:instrText>
        </w:r>
      </w:ins>
      <w:r w:rsidR="008A2DD2" w:rsidRPr="008568A7">
        <w:rPr>
          <w:rFonts w:ascii="Calibri" w:hAnsi="Calibri"/>
        </w:rPr>
        <w:instrText>forward</w:instrText>
      </w:r>
      <w:ins w:id="1770" w:author="Aleksander Hansen" w:date="2013-02-15T16:20:00Z">
        <w:r w:rsidR="008A2DD2">
          <w:instrText xml:space="preserve">" </w:instrText>
        </w:r>
        <w:r w:rsidR="008A2DD2">
          <w:rPr>
            <w:rFonts w:ascii="Calibri" w:hAnsi="Calibri"/>
          </w:rPr>
          <w:fldChar w:fldCharType="end"/>
        </w:r>
      </w:ins>
      <w:r w:rsidRPr="008568A7">
        <w:rPr>
          <w:rFonts w:ascii="Calibri" w:hAnsi="Calibri"/>
        </w:rPr>
        <w:t xml:space="preserve"> contract is an obligation (agreement) to buy or sell an asset at a certain future time for a certain price.</w:t>
      </w:r>
      <w:r w:rsidR="00071FEF" w:rsidRPr="008568A7">
        <w:rPr>
          <w:rFonts w:ascii="Calibri" w:hAnsi="Calibri"/>
        </w:rPr>
        <w:t xml:space="preserve"> </w:t>
      </w:r>
      <w:r w:rsidRPr="008568A7">
        <w:rPr>
          <w:rFonts w:ascii="Calibri" w:hAnsi="Calibri"/>
        </w:rPr>
        <w:t xml:space="preserve">For example, an oil producer promised to sell 10 million barrels of oil next December for the pre-agreed price of $110.00 per barrel </w:t>
      </w:r>
    </w:p>
    <w:p w14:paraId="39E425A7" w14:textId="4EDEEBB3" w:rsidR="005F2397" w:rsidRPr="008568A7" w:rsidRDefault="005F2397" w:rsidP="005F2397">
      <w:pPr>
        <w:rPr>
          <w:rFonts w:ascii="Calibri" w:hAnsi="Calibri"/>
        </w:rPr>
      </w:pPr>
      <w:r w:rsidRPr="008568A7">
        <w:rPr>
          <w:rFonts w:ascii="Calibri" w:hAnsi="Calibri"/>
        </w:rPr>
        <w:t>An option</w:t>
      </w:r>
      <w:ins w:id="1771" w:author="Aleksander Hansen" w:date="2013-02-15T16:20:00Z">
        <w:r w:rsidR="008A2DD2">
          <w:rPr>
            <w:rFonts w:ascii="Calibri" w:hAnsi="Calibri"/>
          </w:rPr>
          <w:fldChar w:fldCharType="begin"/>
        </w:r>
        <w:r w:rsidR="008A2DD2">
          <w:instrText xml:space="preserve"> XE "</w:instrText>
        </w:r>
      </w:ins>
      <w:r w:rsidR="008A2DD2" w:rsidRPr="008568A7">
        <w:rPr>
          <w:rFonts w:ascii="Calibri" w:hAnsi="Calibri"/>
        </w:rPr>
        <w:instrText>option</w:instrText>
      </w:r>
      <w:ins w:id="1772" w:author="Aleksander Hansen" w:date="2013-02-15T16:20:00Z">
        <w:r w:rsidR="008A2DD2">
          <w:instrText xml:space="preserve">" </w:instrText>
        </w:r>
        <w:r w:rsidR="008A2DD2">
          <w:rPr>
            <w:rFonts w:ascii="Calibri" w:hAnsi="Calibri"/>
          </w:rPr>
          <w:fldChar w:fldCharType="end"/>
        </w:r>
      </w:ins>
      <w:r w:rsidRPr="008568A7">
        <w:rPr>
          <w:rFonts w:ascii="Calibri" w:hAnsi="Calibri"/>
        </w:rPr>
        <w:t xml:space="preserve"> gives holder the right (</w:t>
      </w:r>
      <w:r w:rsidR="00071FEF" w:rsidRPr="008568A7">
        <w:rPr>
          <w:rFonts w:ascii="Calibri" w:hAnsi="Calibri"/>
        </w:rPr>
        <w:t>but not the obligation) to buy/</w:t>
      </w:r>
      <w:r w:rsidRPr="008568A7">
        <w:rPr>
          <w:rFonts w:ascii="Calibri" w:hAnsi="Calibri"/>
        </w:rPr>
        <w:t>sell at a certain price.</w:t>
      </w:r>
    </w:p>
    <w:p w14:paraId="0085521C" w14:textId="1713F3E4" w:rsidR="005F2397" w:rsidRPr="008568A7" w:rsidRDefault="005F2397" w:rsidP="005F2397">
      <w:pPr>
        <w:rPr>
          <w:rFonts w:ascii="Calibri" w:hAnsi="Calibri"/>
        </w:rPr>
      </w:pPr>
      <w:r w:rsidRPr="008568A7">
        <w:rPr>
          <w:rFonts w:ascii="Calibri" w:hAnsi="Calibri"/>
        </w:rPr>
        <w:t>For example, an executive has the right (but not the obligation) to buy 10,000 shares of her company’s stock next December, at the pre-agreed (strike</w:t>
      </w:r>
      <w:ins w:id="1773"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strike</w:instrText>
      </w:r>
      <w:ins w:id="1774"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or exercise) price of $35 per share. Unlike a long forward</w:t>
      </w:r>
      <w:ins w:id="1775"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1776"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position, she will not be obligated to </w:t>
      </w:r>
      <w:commentRangeStart w:id="1777"/>
      <w:r w:rsidRPr="008568A7">
        <w:rPr>
          <w:rFonts w:ascii="Calibri" w:hAnsi="Calibri"/>
        </w:rPr>
        <w:t>purchase</w:t>
      </w:r>
      <w:commentRangeEnd w:id="1777"/>
      <w:r w:rsidR="00812F30">
        <w:rPr>
          <w:rStyle w:val="CommentReference"/>
        </w:rPr>
        <w:commentReference w:id="1777"/>
      </w:r>
      <w:r w:rsidRPr="008568A7">
        <w:rPr>
          <w:rFonts w:ascii="Calibri" w:hAnsi="Calibri"/>
        </w:rPr>
        <w:t>.</w:t>
      </w:r>
    </w:p>
    <w:p w14:paraId="15ABB8DE" w14:textId="77777777" w:rsidR="00071FEF" w:rsidRPr="008568A7" w:rsidRDefault="00071FEF" w:rsidP="005F2397">
      <w:pPr>
        <w:rPr>
          <w:rFonts w:ascii="Calibri" w:hAnsi="Calibri"/>
        </w:rPr>
      </w:pPr>
    </w:p>
    <w:p w14:paraId="77DFD511" w14:textId="77777777" w:rsidR="005F2397" w:rsidRPr="008568A7" w:rsidRDefault="005F2397" w:rsidP="005F2397">
      <w:pPr>
        <w:rPr>
          <w:rFonts w:ascii="Calibri" w:hAnsi="Calibri"/>
        </w:rPr>
      </w:pPr>
      <w:r w:rsidRPr="008568A7">
        <w:rPr>
          <w:rFonts w:ascii="Calibri" w:hAnsi="Calibri"/>
          <w:noProof/>
        </w:rPr>
        <w:drawing>
          <wp:inline distT="0" distB="0" distL="0" distR="0" wp14:anchorId="1258012B" wp14:editId="45CEAC02">
            <wp:extent cx="5465135" cy="2115879"/>
            <wp:effectExtent l="0" t="50800" r="0" b="9398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60FDF043" w14:textId="77777777" w:rsidR="005F2397" w:rsidRPr="008568A7" w:rsidRDefault="005F2397" w:rsidP="005F2397">
      <w:pPr>
        <w:rPr>
          <w:rFonts w:ascii="Calibri" w:hAnsi="Calibri"/>
        </w:rPr>
      </w:pPr>
    </w:p>
    <w:p w14:paraId="08F71EF9" w14:textId="43E9171A" w:rsidR="006B7543" w:rsidRPr="008568A7" w:rsidRDefault="005F2397">
      <w:pPr>
        <w:pStyle w:val="Heading2"/>
      </w:pPr>
      <w:bookmarkStart w:id="1778" w:name="_Toc221518892"/>
      <w:bookmarkStart w:id="1779" w:name="_Toc222580565"/>
      <w:r w:rsidRPr="008568A7">
        <w:t>Calculate and identify option</w:t>
      </w:r>
      <w:ins w:id="1780" w:author="Aleksander Hansen" w:date="2013-02-15T16:33:00Z">
        <w:r w:rsidR="008A28C4">
          <w:fldChar w:fldCharType="begin"/>
        </w:r>
        <w:r w:rsidR="008A28C4">
          <w:instrText xml:space="preserve"> XE "</w:instrText>
        </w:r>
      </w:ins>
      <w:r w:rsidR="008A28C4" w:rsidRPr="008568A7">
        <w:rPr>
          <w:rFonts w:ascii="Calibri" w:hAnsi="Calibri"/>
        </w:rPr>
        <w:instrText>option</w:instrText>
      </w:r>
      <w:ins w:id="1781" w:author="Aleksander Hansen" w:date="2013-02-15T16:33:00Z">
        <w:r w:rsidR="008A28C4">
          <w:instrText xml:space="preserve">" </w:instrText>
        </w:r>
        <w:r w:rsidR="008A28C4">
          <w:fldChar w:fldCharType="end"/>
        </w:r>
      </w:ins>
      <w:r w:rsidRPr="008568A7">
        <w:t xml:space="preserve"> and forward</w:t>
      </w:r>
      <w:ins w:id="1782" w:author="Aleksander Hansen" w:date="2013-02-15T16:50:00Z">
        <w:r w:rsidR="00AC5507">
          <w:fldChar w:fldCharType="begin"/>
        </w:r>
        <w:r w:rsidR="00AC5507">
          <w:instrText xml:space="preserve"> XE "</w:instrText>
        </w:r>
      </w:ins>
      <w:r w:rsidR="00AC5507" w:rsidRPr="008568A7">
        <w:rPr>
          <w:rFonts w:ascii="Calibri" w:hAnsi="Calibri"/>
        </w:rPr>
        <w:instrText>forward</w:instrText>
      </w:r>
      <w:ins w:id="1783" w:author="Aleksander Hansen" w:date="2013-02-15T16:50:00Z">
        <w:r w:rsidR="00AC5507">
          <w:instrText xml:space="preserve">" </w:instrText>
        </w:r>
        <w:r w:rsidR="00AC5507">
          <w:fldChar w:fldCharType="end"/>
        </w:r>
      </w:ins>
      <w:r w:rsidRPr="008568A7">
        <w:t xml:space="preserve"> contract payoffs</w:t>
      </w:r>
      <w:bookmarkEnd w:id="1778"/>
      <w:bookmarkEnd w:id="1779"/>
      <w:r w:rsidR="006B7543" w:rsidRPr="008568A7">
        <w:br/>
      </w:r>
    </w:p>
    <w:p w14:paraId="0B6BE7C3" w14:textId="1AEACE65" w:rsidR="005F2397" w:rsidRPr="008568A7" w:rsidRDefault="005F2397" w:rsidP="005F2397">
      <w:pPr>
        <w:rPr>
          <w:rFonts w:ascii="Calibri" w:hAnsi="Calibri"/>
        </w:rPr>
      </w:pPr>
      <w:r w:rsidRPr="008568A7">
        <w:rPr>
          <w:rFonts w:ascii="Calibri" w:hAnsi="Calibri"/>
        </w:rPr>
        <w:t>The call and put</w:t>
      </w:r>
      <w:ins w:id="1784" w:author="Aleksander Hansen" w:date="2013-02-15T16:21:00Z">
        <w:r w:rsidR="008A2DD2">
          <w:rPr>
            <w:rFonts w:ascii="Calibri" w:hAnsi="Calibri"/>
          </w:rPr>
          <w:fldChar w:fldCharType="begin"/>
        </w:r>
        <w:r w:rsidR="008A2DD2">
          <w:instrText xml:space="preserve"> XE "</w:instrText>
        </w:r>
        <w:r w:rsidR="008A2DD2">
          <w:rPr>
            <w:rFonts w:ascii="Calibri" w:hAnsi="Calibri"/>
          </w:rPr>
          <w:instrText>option</w:instrText>
        </w:r>
        <w:r w:rsidR="008A2DD2">
          <w:instrText xml:space="preserve">" </w:instrText>
        </w:r>
        <w:r w:rsidR="008A2DD2">
          <w:rPr>
            <w:rFonts w:ascii="Calibri" w:hAnsi="Calibri"/>
          </w:rPr>
          <w:fldChar w:fldCharType="end"/>
        </w:r>
      </w:ins>
      <w:r w:rsidRPr="008568A7">
        <w:rPr>
          <w:rFonts w:ascii="Calibri" w:hAnsi="Calibri"/>
        </w:rPr>
        <w:t xml:space="preserve"> option charts plot the option payoff: payoff = payout (-) minus premium cost of option. The forward</w:t>
      </w:r>
      <w:ins w:id="1785"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1786"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has no initial cost, so its payoff</w:t>
      </w:r>
      <w:ins w:id="1787"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payoff</w:instrText>
      </w:r>
      <w:ins w:id="1788"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plot equals its profit plot.</w:t>
      </w:r>
    </w:p>
    <w:p w14:paraId="45A6EB3F" w14:textId="77777777" w:rsidR="005F2397" w:rsidRPr="008568A7" w:rsidRDefault="005F2397" w:rsidP="005F2397">
      <w:pPr>
        <w:rPr>
          <w:rFonts w:ascii="Calibri" w:hAnsi="Calibri"/>
        </w:rPr>
      </w:pPr>
      <w:r w:rsidRPr="008568A7">
        <w:rPr>
          <w:rFonts w:ascii="Calibri" w:hAnsi="Calibri"/>
          <w:noProof/>
        </w:rPr>
        <w:drawing>
          <wp:inline distT="0" distB="0" distL="0" distR="0" wp14:anchorId="67758975" wp14:editId="23274A69">
            <wp:extent cx="2667000" cy="1510997"/>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Pr="008568A7">
        <w:rPr>
          <w:rFonts w:ascii="Calibri" w:hAnsi="Calibri"/>
          <w:noProof/>
        </w:rPr>
        <w:drawing>
          <wp:inline distT="0" distB="0" distL="0" distR="0" wp14:anchorId="355E701E" wp14:editId="02FFFDCD">
            <wp:extent cx="2886075" cy="1477513"/>
            <wp:effectExtent l="0" t="0" r="0" b="889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F9BADB3" w14:textId="77777777" w:rsidR="005F2397" w:rsidRPr="008568A7" w:rsidRDefault="005F2397" w:rsidP="005F2397">
      <w:pPr>
        <w:rPr>
          <w:rFonts w:ascii="Calibri" w:hAnsi="Calibri"/>
        </w:rPr>
      </w:pPr>
      <w:r w:rsidRPr="008568A7">
        <w:rPr>
          <w:rFonts w:ascii="Calibri" w:hAnsi="Calibri"/>
          <w:noProof/>
        </w:rPr>
        <w:drawing>
          <wp:inline distT="0" distB="0" distL="0" distR="0" wp14:anchorId="31B85F37" wp14:editId="09298E3D">
            <wp:extent cx="2695575" cy="1560596"/>
            <wp:effectExtent l="0" t="0" r="0" b="190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sidRPr="008568A7">
        <w:rPr>
          <w:rFonts w:ascii="Calibri" w:hAnsi="Calibri"/>
          <w:noProof/>
        </w:rPr>
        <w:drawing>
          <wp:inline distT="0" distB="0" distL="0" distR="0" wp14:anchorId="1A4268B1" wp14:editId="00B7206D">
            <wp:extent cx="2876550" cy="1592376"/>
            <wp:effectExtent l="0" t="0" r="0" b="825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2636F64" w14:textId="77777777" w:rsidR="005F2397" w:rsidRPr="008568A7" w:rsidRDefault="005F2397" w:rsidP="008568A7">
      <w:pPr>
        <w:pStyle w:val="Heading3SubGTNI"/>
      </w:pPr>
      <w:bookmarkStart w:id="1789" w:name="_Toc221518893"/>
      <w:bookmarkStart w:id="1790" w:name="_Toc222580566"/>
      <w:r w:rsidRPr="008568A7">
        <w:t xml:space="preserve">In regard to stock </w:t>
      </w:r>
      <w:commentRangeStart w:id="1791"/>
      <w:r w:rsidRPr="008568A7">
        <w:t>options</w:t>
      </w:r>
      <w:commentRangeEnd w:id="1791"/>
      <w:r w:rsidR="004B1CE2" w:rsidRPr="008568A7">
        <w:rPr>
          <w:rStyle w:val="CommentReference"/>
          <w:rFonts w:ascii="Calibri" w:eastAsiaTheme="minorEastAsia" w:hAnsi="Calibri" w:cstheme="minorBidi"/>
          <w:b w:val="0"/>
          <w:bCs w:val="0"/>
          <w:color w:val="auto"/>
        </w:rPr>
        <w:commentReference w:id="1791"/>
      </w:r>
      <w:r w:rsidRPr="008568A7">
        <w:t>:</w:t>
      </w:r>
      <w:bookmarkEnd w:id="1789"/>
      <w:bookmarkEnd w:id="1790"/>
    </w:p>
    <w:p w14:paraId="3BB50E1E" w14:textId="77777777" w:rsidR="005F2397" w:rsidRPr="008568A7" w:rsidRDefault="005F2397" w:rsidP="005F2397">
      <w:pPr>
        <w:rPr>
          <w:rFonts w:ascii="Calibri" w:hAnsi="Calibri"/>
        </w:rPr>
      </w:pPr>
      <w:r w:rsidRPr="008568A7">
        <w:rPr>
          <w:rFonts w:ascii="Calibri" w:hAnsi="Calibri"/>
        </w:rPr>
        <w:t>Premium = initial cost (or initial investment or up-front cost)</w:t>
      </w:r>
    </w:p>
    <w:p w14:paraId="2BEB76FC" w14:textId="77777777" w:rsidR="005F2397" w:rsidRPr="008568A7" w:rsidRDefault="005F2397" w:rsidP="005F2397">
      <w:pPr>
        <w:rPr>
          <w:rFonts w:ascii="Calibri" w:hAnsi="Calibri"/>
        </w:rPr>
      </w:pPr>
      <w:r w:rsidRPr="008568A7">
        <w:rPr>
          <w:rFonts w:ascii="Calibri" w:hAnsi="Calibri"/>
        </w:rPr>
        <w:t>Payoff = gain on exercise (i.e., intrinsic value at exercise)</w:t>
      </w:r>
    </w:p>
    <w:p w14:paraId="0340631D" w14:textId="3E607A2A" w:rsidR="005F2397" w:rsidRPr="008568A7" w:rsidRDefault="005F2397" w:rsidP="005F2397">
      <w:pPr>
        <w:rPr>
          <w:rFonts w:ascii="Calibri" w:hAnsi="Calibri"/>
        </w:rPr>
      </w:pPr>
      <w:r w:rsidRPr="008568A7">
        <w:rPr>
          <w:rFonts w:ascii="Calibri" w:hAnsi="Calibri"/>
        </w:rPr>
        <w:t>To the long position, who buys the option</w:t>
      </w:r>
      <w:ins w:id="1792"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1793" w:author="Aleksander Hansen" w:date="2013-02-15T16:33:00Z">
        <w:r w:rsidR="008A28C4">
          <w:instrText xml:space="preserve">" </w:instrText>
        </w:r>
        <w:r w:rsidR="008A28C4">
          <w:rPr>
            <w:rFonts w:ascii="Calibri" w:hAnsi="Calibri"/>
          </w:rPr>
          <w:fldChar w:fldCharType="end"/>
        </w:r>
      </w:ins>
      <w:r w:rsidRPr="008568A7">
        <w:rPr>
          <w:rFonts w:ascii="Calibri" w:hAnsi="Calibri"/>
        </w:rPr>
        <w:t>, (Net) Profit = Payoff – Premium</w:t>
      </w:r>
      <w:r w:rsidRPr="008568A7">
        <w:rPr>
          <w:rFonts w:ascii="Calibri" w:hAnsi="Calibri"/>
        </w:rPr>
        <w:br/>
        <w:t>To the short position, who writes the option, (Net) Profit = Premium - Payoff</w:t>
      </w:r>
    </w:p>
    <w:p w14:paraId="5827008A" w14:textId="77777777" w:rsidR="005F2397" w:rsidRPr="008568A7" w:rsidRDefault="005F2397" w:rsidP="005F2397">
      <w:pPr>
        <w:rPr>
          <w:rFonts w:ascii="Calibri" w:hAnsi="Calibri"/>
        </w:rPr>
      </w:pPr>
      <w:r w:rsidRPr="008568A7">
        <w:rPr>
          <w:rFonts w:ascii="Calibri" w:hAnsi="Calibri"/>
        </w:rPr>
        <w:t>For Example:</w:t>
      </w:r>
    </w:p>
    <w:p w14:paraId="6B4C8008" w14:textId="2BD831D5" w:rsidR="005F2397" w:rsidRPr="008568A7" w:rsidRDefault="005F2397" w:rsidP="005F2397">
      <w:pPr>
        <w:rPr>
          <w:rFonts w:ascii="Calibri" w:hAnsi="Calibri"/>
        </w:rPr>
      </w:pPr>
      <w:r w:rsidRPr="008568A7">
        <w:rPr>
          <w:rFonts w:ascii="Calibri" w:hAnsi="Calibri"/>
        </w:rPr>
        <w:t>Question: If the price (premium) is $4.00 for a call option</w:t>
      </w:r>
      <w:ins w:id="1794"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1795" w:author="Aleksander Hansen" w:date="2013-02-15T16:33:00Z">
        <w:r w:rsidR="008A28C4">
          <w:instrText xml:space="preserve">" </w:instrText>
        </w:r>
        <w:r w:rsidR="008A28C4">
          <w:rPr>
            <w:rFonts w:ascii="Calibri" w:hAnsi="Calibri"/>
          </w:rPr>
          <w:fldChar w:fldCharType="end"/>
        </w:r>
      </w:ins>
      <w:r w:rsidRPr="008568A7">
        <w:rPr>
          <w:rFonts w:ascii="Calibri" w:hAnsi="Calibri"/>
        </w:rPr>
        <w:t xml:space="preserve"> with a strike</w:t>
      </w:r>
      <w:ins w:id="1796"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strike</w:instrText>
      </w:r>
      <w:ins w:id="1797"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(exercise) of $30.00, what are the payoff</w:t>
      </w:r>
      <w:ins w:id="1798"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payoff</w:instrText>
      </w:r>
      <w:ins w:id="1799"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and profit on a long position (option buyer), if the option expires when the stock is $38.50?</w:t>
      </w:r>
      <w:r w:rsidRPr="008568A7">
        <w:rPr>
          <w:rFonts w:ascii="Calibri" w:hAnsi="Calibri"/>
        </w:rPr>
        <w:br/>
      </w:r>
      <w:r w:rsidRPr="008568A7">
        <w:rPr>
          <w:rFonts w:ascii="Calibri" w:hAnsi="Calibri"/>
        </w:rPr>
        <w:br/>
        <w:t>Answer:  Payoff on a long call = MAX[0, S(t) – K] = MAX[0, 38.50 – 30.00] = $8.50</w:t>
      </w:r>
      <w:r w:rsidRPr="008568A7">
        <w:rPr>
          <w:rFonts w:ascii="Calibri" w:hAnsi="Calibri"/>
        </w:rPr>
        <w:br/>
        <w:t>Profit on the long call = payoff – premium = $8.50 – 4.00 = $4.50.</w:t>
      </w:r>
      <w:r w:rsidRPr="008568A7">
        <w:rPr>
          <w:rFonts w:ascii="Calibri" w:hAnsi="Calibri"/>
        </w:rPr>
        <w:br/>
        <w:t>(does not account for the time value of money)</w:t>
      </w:r>
    </w:p>
    <w:p w14:paraId="70D891D6" w14:textId="04C10C10" w:rsidR="005F2397" w:rsidRPr="008568A7" w:rsidRDefault="005F2397" w:rsidP="005F2397">
      <w:pPr>
        <w:rPr>
          <w:rFonts w:ascii="Calibri" w:hAnsi="Calibri"/>
        </w:rPr>
      </w:pPr>
      <w:r w:rsidRPr="008568A7">
        <w:rPr>
          <w:rFonts w:ascii="Calibri" w:hAnsi="Calibri"/>
        </w:rPr>
        <w:t>Question: If the price (premium) is $3.80 for a put</w:t>
      </w:r>
      <w:ins w:id="1800"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1801"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option</w:t>
      </w:r>
      <w:ins w:id="1802"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1803" w:author="Aleksander Hansen" w:date="2013-02-15T16:33:00Z">
        <w:r w:rsidR="008A28C4">
          <w:instrText xml:space="preserve">" </w:instrText>
        </w:r>
        <w:r w:rsidR="008A28C4">
          <w:rPr>
            <w:rFonts w:ascii="Calibri" w:hAnsi="Calibri"/>
          </w:rPr>
          <w:fldChar w:fldCharType="end"/>
        </w:r>
      </w:ins>
      <w:r w:rsidRPr="008568A7">
        <w:rPr>
          <w:rFonts w:ascii="Calibri" w:hAnsi="Calibri"/>
        </w:rPr>
        <w:t xml:space="preserve"> with a strike</w:t>
      </w:r>
      <w:ins w:id="1804"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strike</w:instrText>
      </w:r>
      <w:ins w:id="1805"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(exercise) of $20.00, what are the payoff</w:t>
      </w:r>
      <w:ins w:id="1806"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payoff</w:instrText>
      </w:r>
      <w:ins w:id="1807"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and profit on a short position (option writer), if the option expires when the stock is $13.00?</w:t>
      </w:r>
      <w:r w:rsidRPr="008568A7">
        <w:rPr>
          <w:rFonts w:ascii="Calibri" w:hAnsi="Calibri"/>
        </w:rPr>
        <w:br/>
      </w:r>
      <w:r w:rsidRPr="008568A7">
        <w:rPr>
          <w:rFonts w:ascii="Calibri" w:hAnsi="Calibri"/>
        </w:rPr>
        <w:br/>
        <w:t>Answer:  Payoff on a short put = -MAX[0, K – S(t)] = -MAX[0, 20 - 13] = -$7.00</w:t>
      </w:r>
      <w:r w:rsidRPr="008568A7">
        <w:rPr>
          <w:rFonts w:ascii="Calibri" w:hAnsi="Calibri"/>
        </w:rPr>
        <w:br/>
        <w:t>Profit on the short put = premium – payoff = 3.80 - $7.00 = -$3.20.</w:t>
      </w:r>
    </w:p>
    <w:p w14:paraId="3F5FC457" w14:textId="77777777" w:rsidR="006B7543" w:rsidRPr="008568A7" w:rsidRDefault="006B7543" w:rsidP="005F2397">
      <w:pPr>
        <w:rPr>
          <w:rFonts w:ascii="Calibri" w:hAnsi="Calibri"/>
        </w:rPr>
      </w:pPr>
    </w:p>
    <w:p w14:paraId="57FC1259" w14:textId="597A9EEA" w:rsidR="006B7543" w:rsidRPr="008568A7" w:rsidRDefault="005F2397">
      <w:pPr>
        <w:pStyle w:val="Heading2"/>
      </w:pPr>
      <w:bookmarkStart w:id="1808" w:name="_Toc221518894"/>
      <w:bookmarkStart w:id="1809" w:name="_Toc222580567"/>
      <w:r w:rsidRPr="008568A7">
        <w:t>Describe, contrast, and calculate the payoffs from hedging strategies involving forward</w:t>
      </w:r>
      <w:ins w:id="1810" w:author="Aleksander Hansen" w:date="2013-02-15T16:50:00Z">
        <w:r w:rsidR="00AC5507">
          <w:fldChar w:fldCharType="begin"/>
        </w:r>
        <w:r w:rsidR="00AC5507">
          <w:instrText xml:space="preserve"> XE "</w:instrText>
        </w:r>
      </w:ins>
      <w:r w:rsidR="00AC5507" w:rsidRPr="008568A7">
        <w:rPr>
          <w:rFonts w:ascii="Calibri" w:hAnsi="Calibri"/>
        </w:rPr>
        <w:instrText>forward</w:instrText>
      </w:r>
      <w:ins w:id="1811" w:author="Aleksander Hansen" w:date="2013-02-15T16:50:00Z">
        <w:r w:rsidR="00AC5507">
          <w:instrText xml:space="preserve">" </w:instrText>
        </w:r>
        <w:r w:rsidR="00AC5507">
          <w:fldChar w:fldCharType="end"/>
        </w:r>
      </w:ins>
      <w:r w:rsidRPr="008568A7">
        <w:t xml:space="preserve"> contracts and options. Describe, contrast, and calculate the payoffs from speculative strategies involving </w:t>
      </w:r>
      <w:r w:rsidR="00972464" w:rsidRPr="008568A7">
        <w:t>Futures</w:t>
      </w:r>
      <w:ins w:id="1812"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813" w:author="Aleksander Hansen" w:date="2013-02-15T16:31:00Z">
        <w:r w:rsidR="008A28C4">
          <w:instrText xml:space="preserve">" </w:instrText>
        </w:r>
        <w:r w:rsidR="008A28C4">
          <w:fldChar w:fldCharType="end"/>
        </w:r>
      </w:ins>
      <w:r w:rsidRPr="008568A7">
        <w:t xml:space="preserve"> and options.</w:t>
      </w:r>
      <w:bookmarkEnd w:id="1808"/>
      <w:bookmarkEnd w:id="1809"/>
      <w:r w:rsidR="006B7543" w:rsidRPr="008568A7">
        <w:br/>
      </w:r>
    </w:p>
    <w:p w14:paraId="7C58CAE0" w14:textId="76650653" w:rsidR="005F2397" w:rsidRPr="008568A7" w:rsidRDefault="005F2397" w:rsidP="005F2397">
      <w:pPr>
        <w:rPr>
          <w:rFonts w:ascii="Calibri" w:hAnsi="Calibri"/>
        </w:rPr>
      </w:pPr>
      <w:r w:rsidRPr="008568A7">
        <w:rPr>
          <w:rFonts w:ascii="Calibri" w:hAnsi="Calibri"/>
        </w:rPr>
        <w:t>Both forwards and options can be used to hedge</w:t>
      </w:r>
      <w:ins w:id="1814"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1815"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but there is a key difference. </w:t>
      </w:r>
    </w:p>
    <w:p w14:paraId="756BFED0" w14:textId="77777777" w:rsidR="005F2397" w:rsidRPr="008568A7" w:rsidRDefault="005F2397" w:rsidP="008568A7">
      <w:pPr>
        <w:pStyle w:val="Heading3SubGTNI"/>
      </w:pPr>
      <w:bookmarkStart w:id="1816" w:name="_Toc221518895"/>
      <w:bookmarkStart w:id="1817" w:name="_Toc222580568"/>
      <w:r w:rsidRPr="008568A7">
        <w:t>Forward contract:</w:t>
      </w:r>
      <w:bookmarkEnd w:id="1816"/>
      <w:bookmarkEnd w:id="1817"/>
      <w:r w:rsidRPr="008568A7">
        <w:t xml:space="preserve"> </w:t>
      </w:r>
    </w:p>
    <w:p w14:paraId="4B1B731D" w14:textId="23D1A19A" w:rsidR="005F2397" w:rsidRPr="008568A7" w:rsidRDefault="005E31FD" w:rsidP="005F2397">
      <w:pPr>
        <w:rPr>
          <w:rFonts w:ascii="Calibri" w:hAnsi="Calibri"/>
        </w:rPr>
      </w:pPr>
      <w:r w:rsidRPr="008568A7">
        <w:rPr>
          <w:rFonts w:ascii="Calibri" w:hAnsi="Calibri"/>
        </w:rPr>
        <w:t>A forward</w:t>
      </w:r>
      <w:ins w:id="1818"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1819"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contract does</w:t>
      </w:r>
      <w:r w:rsidR="005F2397" w:rsidRPr="008568A7">
        <w:rPr>
          <w:rFonts w:ascii="Calibri" w:hAnsi="Calibri"/>
        </w:rPr>
        <w:t xml:space="preserve"> not require up-front investment. This is the advantage of “synthetic” exposure: instead of funding a purchase, our exposure is leveraged with a forward position. This is the essential difference between cash and synthetic markets: the spot</w:t>
      </w:r>
      <w:ins w:id="1820"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1821" w:author="Aleksander Hansen" w:date="2013-02-15T17:14:00Z">
        <w:r w:rsidR="003578F0">
          <w:instrText xml:space="preserve">spot price" </w:instrText>
        </w:r>
        <w:r w:rsidR="003578F0">
          <w:rPr>
            <w:rFonts w:ascii="Calibri" w:hAnsi="Calibri"/>
          </w:rPr>
          <w:fldChar w:fldCharType="end"/>
        </w:r>
      </w:ins>
      <w:r w:rsidR="005F2397" w:rsidRPr="008568A7">
        <w:rPr>
          <w:rFonts w:ascii="Calibri" w:hAnsi="Calibri"/>
        </w:rPr>
        <w:t xml:space="preserve"> market requires fully funding the purchase, but a forward does not.</w:t>
      </w:r>
      <w:r w:rsidRPr="008568A7">
        <w:rPr>
          <w:rFonts w:ascii="Calibri" w:hAnsi="Calibri"/>
        </w:rPr>
        <w:t xml:space="preserve"> However, the</w:t>
      </w:r>
      <w:r w:rsidR="005F2397" w:rsidRPr="008568A7">
        <w:rPr>
          <w:rFonts w:ascii="Calibri" w:hAnsi="Calibri"/>
        </w:rPr>
        <w:t xml:space="preserve"> contract can produce a loss as well as a profit</w:t>
      </w:r>
      <w:r w:rsidRPr="008568A7">
        <w:rPr>
          <w:rFonts w:ascii="Calibri" w:hAnsi="Calibri"/>
        </w:rPr>
        <w:t>. There is n</w:t>
      </w:r>
      <w:r w:rsidR="005F2397" w:rsidRPr="008568A7">
        <w:rPr>
          <w:rFonts w:ascii="Calibri" w:hAnsi="Calibri"/>
        </w:rPr>
        <w:t xml:space="preserve">o guarantee that </w:t>
      </w:r>
      <w:r w:rsidRPr="008568A7">
        <w:rPr>
          <w:rFonts w:ascii="Calibri" w:hAnsi="Calibri"/>
        </w:rPr>
        <w:t xml:space="preserve">the </w:t>
      </w:r>
      <w:r w:rsidR="005F2397" w:rsidRPr="008568A7">
        <w:rPr>
          <w:rFonts w:ascii="Calibri" w:hAnsi="Calibri"/>
        </w:rPr>
        <w:t xml:space="preserve">outcome </w:t>
      </w:r>
      <w:r w:rsidRPr="008568A7">
        <w:rPr>
          <w:rFonts w:ascii="Calibri" w:hAnsi="Calibri"/>
        </w:rPr>
        <w:t xml:space="preserve">in a scenario with hedging will produce a more favorable outcome than one </w:t>
      </w:r>
      <w:r w:rsidR="005F2397" w:rsidRPr="008568A7">
        <w:rPr>
          <w:rFonts w:ascii="Calibri" w:hAnsi="Calibri"/>
        </w:rPr>
        <w:t>without hedging</w:t>
      </w:r>
      <w:r w:rsidRPr="008568A7">
        <w:rPr>
          <w:rFonts w:ascii="Calibri" w:hAnsi="Calibri"/>
        </w:rPr>
        <w:t>.</w:t>
      </w:r>
    </w:p>
    <w:p w14:paraId="771BFB9E" w14:textId="77777777" w:rsidR="005F2397" w:rsidRPr="008568A7" w:rsidRDefault="005F2397" w:rsidP="008568A7">
      <w:pPr>
        <w:pStyle w:val="Heading3SubGTNI"/>
      </w:pPr>
      <w:bookmarkStart w:id="1822" w:name="_Toc221518896"/>
      <w:bookmarkStart w:id="1823" w:name="_Toc222580569"/>
      <w:r w:rsidRPr="008568A7">
        <w:t>Option:</w:t>
      </w:r>
      <w:bookmarkEnd w:id="1822"/>
      <w:bookmarkEnd w:id="1823"/>
    </w:p>
    <w:p w14:paraId="0790E5AC" w14:textId="56EB34C9" w:rsidR="005E31FD" w:rsidRPr="008568A7" w:rsidRDefault="005F2397" w:rsidP="001A3067">
      <w:pPr>
        <w:pStyle w:val="ListParagraph"/>
        <w:numPr>
          <w:ilvl w:val="0"/>
          <w:numId w:val="11"/>
        </w:numPr>
        <w:rPr>
          <w:rFonts w:ascii="Calibri" w:hAnsi="Calibri"/>
        </w:rPr>
      </w:pPr>
      <w:r w:rsidRPr="008568A7">
        <w:rPr>
          <w:rFonts w:ascii="Calibri" w:hAnsi="Calibri"/>
        </w:rPr>
        <w:t xml:space="preserve">Requires </w:t>
      </w:r>
      <w:r w:rsidR="005E31FD" w:rsidRPr="008568A7">
        <w:rPr>
          <w:rFonts w:ascii="Calibri" w:hAnsi="Calibri"/>
        </w:rPr>
        <w:t xml:space="preserve">an </w:t>
      </w:r>
      <w:r w:rsidRPr="008568A7">
        <w:rPr>
          <w:rFonts w:ascii="Calibri" w:hAnsi="Calibri"/>
        </w:rPr>
        <w:t>up-front premium</w:t>
      </w:r>
      <w:r w:rsidR="005E31FD" w:rsidRPr="008568A7">
        <w:rPr>
          <w:rFonts w:ascii="Calibri" w:hAnsi="Calibri"/>
        </w:rPr>
        <w:t xml:space="preserve"> when buying the option</w:t>
      </w:r>
      <w:ins w:id="1824"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1825" w:author="Aleksander Hansen" w:date="2013-02-15T16:33:00Z">
        <w:r w:rsidR="008A28C4">
          <w:instrText xml:space="preserve">" </w:instrText>
        </w:r>
        <w:r w:rsidR="008A28C4">
          <w:rPr>
            <w:rFonts w:ascii="Calibri" w:hAnsi="Calibri"/>
          </w:rPr>
          <w:fldChar w:fldCharType="end"/>
        </w:r>
      </w:ins>
      <w:r w:rsidR="005E31FD" w:rsidRPr="008568A7">
        <w:rPr>
          <w:rFonts w:ascii="Calibri" w:hAnsi="Calibri"/>
        </w:rPr>
        <w:t xml:space="preserve">. </w:t>
      </w:r>
    </w:p>
    <w:p w14:paraId="5CC7A1F8" w14:textId="618E1CBC" w:rsidR="005E31FD" w:rsidRPr="008568A7" w:rsidRDefault="005E31FD" w:rsidP="001A3067">
      <w:pPr>
        <w:pStyle w:val="ListParagraph"/>
        <w:numPr>
          <w:ilvl w:val="0"/>
          <w:numId w:val="11"/>
        </w:numPr>
        <w:rPr>
          <w:rFonts w:ascii="Calibri" w:hAnsi="Calibri"/>
        </w:rPr>
      </w:pPr>
      <w:r w:rsidRPr="008568A7">
        <w:rPr>
          <w:rFonts w:ascii="Calibri" w:hAnsi="Calibri"/>
        </w:rPr>
        <w:t>The payoff</w:t>
      </w:r>
      <w:ins w:id="1826"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payoff</w:instrText>
      </w:r>
      <w:ins w:id="1827"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structure is a</w:t>
      </w:r>
      <w:r w:rsidR="005F2397" w:rsidRPr="008568A7">
        <w:rPr>
          <w:rFonts w:ascii="Calibri" w:hAnsi="Calibri"/>
        </w:rPr>
        <w:t>symmetric</w:t>
      </w:r>
      <w:r w:rsidRPr="008568A7">
        <w:rPr>
          <w:rFonts w:ascii="Calibri" w:hAnsi="Calibri"/>
        </w:rPr>
        <w:t>.</w:t>
      </w:r>
      <w:r w:rsidR="005F2397" w:rsidRPr="008568A7">
        <w:rPr>
          <w:rFonts w:ascii="Calibri" w:hAnsi="Calibri"/>
        </w:rPr>
        <w:t xml:space="preserve"> </w:t>
      </w:r>
    </w:p>
    <w:p w14:paraId="719D808E" w14:textId="77777777" w:rsidR="005F2397" w:rsidRPr="008568A7" w:rsidRDefault="005E31FD" w:rsidP="001A3067">
      <w:pPr>
        <w:pStyle w:val="ListParagraph"/>
        <w:numPr>
          <w:ilvl w:val="0"/>
          <w:numId w:val="11"/>
        </w:numPr>
        <w:rPr>
          <w:rFonts w:ascii="Calibri" w:hAnsi="Calibri"/>
        </w:rPr>
      </w:pPr>
      <w:r w:rsidRPr="008568A7">
        <w:rPr>
          <w:rFonts w:ascii="Calibri" w:hAnsi="Calibri"/>
        </w:rPr>
        <w:t>Options can provide</w:t>
      </w:r>
      <w:r w:rsidR="005F2397" w:rsidRPr="008568A7">
        <w:rPr>
          <w:rFonts w:ascii="Calibri" w:hAnsi="Calibri"/>
        </w:rPr>
        <w:t xml:space="preserve"> insurance</w:t>
      </w:r>
      <w:r w:rsidRPr="008568A7">
        <w:rPr>
          <w:rFonts w:ascii="Calibri" w:hAnsi="Calibri"/>
        </w:rPr>
        <w:t>.</w:t>
      </w:r>
    </w:p>
    <w:p w14:paraId="4259C325" w14:textId="0CD3873C" w:rsidR="005F2397" w:rsidRPr="008568A7" w:rsidRDefault="005F2397" w:rsidP="005F2397">
      <w:pPr>
        <w:rPr>
          <w:rFonts w:ascii="Calibri" w:hAnsi="Calibri"/>
        </w:rPr>
      </w:pPr>
      <w:r w:rsidRPr="008568A7">
        <w:rPr>
          <w:rFonts w:ascii="Calibri" w:hAnsi="Calibri"/>
        </w:rPr>
        <w:t>Unlike the forward</w:t>
      </w:r>
      <w:ins w:id="1828"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1829"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contract, </w:t>
      </w:r>
      <w:r w:rsidR="00D63CF7" w:rsidRPr="008568A7">
        <w:rPr>
          <w:rFonts w:ascii="Calibri" w:hAnsi="Calibri"/>
        </w:rPr>
        <w:t>when going long an option</w:t>
      </w:r>
      <w:ins w:id="1830"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1831" w:author="Aleksander Hansen" w:date="2013-02-15T16:33:00Z">
        <w:r w:rsidR="008A28C4">
          <w:instrText xml:space="preserve">" </w:instrText>
        </w:r>
        <w:r w:rsidR="008A28C4">
          <w:rPr>
            <w:rFonts w:ascii="Calibri" w:hAnsi="Calibri"/>
          </w:rPr>
          <w:fldChar w:fldCharType="end"/>
        </w:r>
      </w:ins>
      <w:r w:rsidR="00D63CF7" w:rsidRPr="008568A7">
        <w:rPr>
          <w:rFonts w:ascii="Calibri" w:hAnsi="Calibri"/>
        </w:rPr>
        <w:t>, there is a limited</w:t>
      </w:r>
      <w:r w:rsidRPr="008568A7">
        <w:rPr>
          <w:rFonts w:ascii="Calibri" w:hAnsi="Calibri"/>
        </w:rPr>
        <w:t xml:space="preserve"> downside. This is the essential difference between a forward hedge</w:t>
      </w:r>
      <w:ins w:id="1832"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1833"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and an option hedge (e.g., buying a put</w:t>
      </w:r>
      <w:ins w:id="1834"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1835"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option): the forward does not have a premium, while the option requires a premium. But the option is asymmetric: it does not need to be exercised, so the gain can be preserved.</w:t>
      </w:r>
    </w:p>
    <w:p w14:paraId="08A02A27" w14:textId="77777777" w:rsidR="005F2397" w:rsidRPr="008568A7" w:rsidRDefault="005F2397" w:rsidP="005F2397">
      <w:pPr>
        <w:rPr>
          <w:rFonts w:ascii="Calibri" w:hAnsi="Calibri"/>
        </w:rPr>
      </w:pPr>
      <w:r w:rsidRPr="008568A7">
        <w:rPr>
          <w:rFonts w:ascii="Calibri" w:hAnsi="Calibri"/>
        </w:rPr>
        <w:br w:type="page"/>
      </w:r>
    </w:p>
    <w:p w14:paraId="037DC721" w14:textId="4FBFD2F8" w:rsidR="005F2397" w:rsidRPr="008568A7" w:rsidRDefault="005F2397" w:rsidP="005F2397">
      <w:pPr>
        <w:rPr>
          <w:rFonts w:ascii="Calibri" w:hAnsi="Calibri"/>
        </w:rPr>
      </w:pPr>
      <w:r w:rsidRPr="008568A7">
        <w:rPr>
          <w:rFonts w:ascii="Calibri" w:hAnsi="Calibri"/>
        </w:rPr>
        <w:t>Example: Illustrating option</w:t>
      </w:r>
      <w:ins w:id="1836"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1837" w:author="Aleksander Hansen" w:date="2013-02-15T16:33:00Z">
        <w:r w:rsidR="008A28C4">
          <w:instrText xml:space="preserve">" </w:instrText>
        </w:r>
        <w:r w:rsidR="008A28C4">
          <w:rPr>
            <w:rFonts w:ascii="Calibri" w:hAnsi="Calibri"/>
          </w:rPr>
          <w:fldChar w:fldCharType="end"/>
        </w:r>
      </w:ins>
      <w:r w:rsidRPr="008568A7">
        <w:rPr>
          <w:rFonts w:ascii="Calibri" w:hAnsi="Calibri"/>
        </w:rPr>
        <w:t xml:space="preserve"> leverage by comparing outright shares to options</w:t>
      </w:r>
    </w:p>
    <w:p w14:paraId="0B4CEFDE" w14:textId="77777777" w:rsidR="005F2397" w:rsidRPr="008568A7" w:rsidRDefault="005F2397" w:rsidP="005F2397">
      <w:pPr>
        <w:rPr>
          <w:rFonts w:ascii="Calibri" w:hAnsi="Calibri"/>
        </w:rPr>
      </w:pPr>
      <w:r w:rsidRPr="008568A7">
        <w:rPr>
          <w:rFonts w:ascii="Calibri" w:hAnsi="Calibri"/>
        </w:rPr>
        <w:t>The following comparison illustrates how options bestow leverage. The investor has $2,000 to invest. He/she can employ two strategies:</w:t>
      </w:r>
    </w:p>
    <w:p w14:paraId="219AD7F0" w14:textId="77777777" w:rsidR="00071FEF" w:rsidRPr="008568A7" w:rsidRDefault="005F2397" w:rsidP="001A3067">
      <w:pPr>
        <w:pStyle w:val="ListParagraph"/>
        <w:numPr>
          <w:ilvl w:val="0"/>
          <w:numId w:val="18"/>
        </w:numPr>
        <w:rPr>
          <w:rFonts w:ascii="Calibri" w:hAnsi="Calibri"/>
        </w:rPr>
      </w:pPr>
      <w:r w:rsidRPr="008568A7">
        <w:rPr>
          <w:rFonts w:ascii="Calibri" w:hAnsi="Calibri"/>
        </w:rPr>
        <w:t xml:space="preserve">Buy 100 shares @ $20, or </w:t>
      </w:r>
    </w:p>
    <w:p w14:paraId="4C5AE62F" w14:textId="3C80A9A4" w:rsidR="005F2397" w:rsidRPr="008568A7" w:rsidRDefault="005F2397" w:rsidP="001A3067">
      <w:pPr>
        <w:pStyle w:val="ListParagraph"/>
        <w:numPr>
          <w:ilvl w:val="0"/>
          <w:numId w:val="18"/>
        </w:numPr>
        <w:rPr>
          <w:rFonts w:ascii="Calibri" w:hAnsi="Calibri"/>
        </w:rPr>
      </w:pPr>
      <w:r w:rsidRPr="008568A7">
        <w:rPr>
          <w:rFonts w:ascii="Calibri" w:hAnsi="Calibri"/>
        </w:rPr>
        <w:t>Purchase 2,000 call options</w:t>
      </w:r>
      <w:ins w:id="1838" w:author="Aleksander Hansen" w:date="2013-02-15T16:48:00Z">
        <w:r w:rsidR="00AC5507">
          <w:rPr>
            <w:rFonts w:ascii="Calibri" w:hAnsi="Calibri"/>
          </w:rPr>
          <w:fldChar w:fldCharType="begin"/>
        </w:r>
        <w:r w:rsidR="00AC5507">
          <w:instrText xml:space="preserve"> XE "</w:instrText>
        </w:r>
        <w:r w:rsidR="00AC5507">
          <w:rPr>
            <w:rFonts w:ascii="Calibri" w:hAnsi="Calibri"/>
          </w:rPr>
          <w:instrText>options</w:instrText>
        </w:r>
      </w:ins>
      <w:r w:rsidR="00AC5507">
        <w:rPr>
          <w:rFonts w:ascii="Calibri" w:hAnsi="Calibri"/>
        </w:rPr>
        <w:instrText>:</w:instrText>
      </w:r>
      <w:ins w:id="1839" w:author="Aleksander Hansen" w:date="2013-02-15T16:48:00Z">
        <w:r w:rsidR="00AC5507" w:rsidRPr="008568A7">
          <w:rPr>
            <w:rFonts w:ascii="Calibri" w:hAnsi="Calibri"/>
          </w:rPr>
          <w:instrText>call options</w:instrText>
        </w:r>
        <w:r w:rsidR="00AC5507">
          <w:instrText xml:space="preserve">" </w:instrText>
        </w:r>
        <w:r w:rsidR="00AC5507">
          <w:rPr>
            <w:rFonts w:ascii="Calibri" w:hAnsi="Calibri"/>
          </w:rPr>
          <w:fldChar w:fldCharType="end"/>
        </w:r>
      </w:ins>
      <w:r w:rsidRPr="008568A7">
        <w:rPr>
          <w:rFonts w:ascii="Calibri" w:hAnsi="Calibri"/>
        </w:rPr>
        <w:t xml:space="preserve">. </w:t>
      </w:r>
    </w:p>
    <w:p w14:paraId="563D644D" w14:textId="2EB3BD50" w:rsidR="005F2397" w:rsidRPr="008568A7" w:rsidRDefault="005F2397" w:rsidP="00A526DD">
      <w:pPr>
        <w:rPr>
          <w:rFonts w:ascii="Calibri" w:hAnsi="Calibri"/>
        </w:rPr>
      </w:pPr>
      <w:r w:rsidRPr="008568A7">
        <w:rPr>
          <w:rFonts w:ascii="Calibri" w:hAnsi="Calibri"/>
        </w:rPr>
        <w:t>Then consider the payoff</w:t>
      </w:r>
      <w:ins w:id="1840"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payoff</w:instrText>
      </w:r>
      <w:ins w:id="1841"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and profit outcomes under two scenarios:</w:t>
      </w:r>
      <w:r w:rsidR="00A526DD" w:rsidRPr="008568A7">
        <w:rPr>
          <w:rFonts w:ascii="Calibri" w:hAnsi="Calibri"/>
        </w:rPr>
        <w:t xml:space="preserve"> the s</w:t>
      </w:r>
      <w:r w:rsidRPr="008568A7">
        <w:rPr>
          <w:rFonts w:ascii="Calibri" w:hAnsi="Calibri"/>
        </w:rPr>
        <w:t xml:space="preserve">tock price drops to $15 or </w:t>
      </w:r>
      <w:r w:rsidR="00A526DD" w:rsidRPr="008568A7">
        <w:rPr>
          <w:rFonts w:ascii="Calibri" w:hAnsi="Calibri"/>
        </w:rPr>
        <w:t xml:space="preserve">the stock price rises to $27. </w:t>
      </w:r>
      <w:r w:rsidRPr="008568A7">
        <w:rPr>
          <w:rFonts w:ascii="Calibri" w:hAnsi="Calibri"/>
        </w:rPr>
        <w:t>Both strategies invest the same $2,000. But the option</w:t>
      </w:r>
      <w:ins w:id="1842"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1843" w:author="Aleksander Hansen" w:date="2013-02-15T16:33:00Z">
        <w:r w:rsidR="008A28C4">
          <w:instrText xml:space="preserve">" </w:instrText>
        </w:r>
        <w:r w:rsidR="008A28C4">
          <w:rPr>
            <w:rFonts w:ascii="Calibri" w:hAnsi="Calibri"/>
          </w:rPr>
          <w:fldChar w:fldCharType="end"/>
        </w:r>
      </w:ins>
      <w:r w:rsidRPr="008568A7">
        <w:rPr>
          <w:rFonts w:ascii="Calibri" w:hAnsi="Calibri"/>
        </w:rPr>
        <w:t xml:space="preserve"> profits have greater upside </w:t>
      </w:r>
      <w:r w:rsidR="00A526DD" w:rsidRPr="008568A7">
        <w:rPr>
          <w:rFonts w:ascii="Calibri" w:hAnsi="Calibri"/>
        </w:rPr>
        <w:t xml:space="preserve">but also greater downside. </w:t>
      </w:r>
      <w:r w:rsidRPr="008568A7">
        <w:rPr>
          <w:rFonts w:ascii="Calibri" w:hAnsi="Calibri"/>
        </w:rPr>
        <w:t>Invest $2,000 in either of two strategies (purchase 100 s</w:t>
      </w:r>
      <w:r w:rsidR="00CF5088" w:rsidRPr="008568A7">
        <w:rPr>
          <w:rFonts w:ascii="Calibri" w:hAnsi="Calibri"/>
        </w:rPr>
        <w:t>hares or purchase 2,000 call op</w:t>
      </w:r>
      <w:r w:rsidR="00A526DD" w:rsidRPr="008568A7">
        <w:rPr>
          <w:rFonts w:ascii="Calibri" w:hAnsi="Calibri"/>
        </w:rPr>
        <w:t>tions</w:t>
      </w:r>
      <w:ins w:id="1844" w:author="Aleksander Hansen" w:date="2013-02-15T16:48:00Z">
        <w:r w:rsidR="00AC5507">
          <w:rPr>
            <w:rFonts w:ascii="Calibri" w:hAnsi="Calibri"/>
          </w:rPr>
          <w:fldChar w:fldCharType="begin"/>
        </w:r>
        <w:r w:rsidR="00AC5507">
          <w:instrText xml:space="preserve"> XE "</w:instrText>
        </w:r>
        <w:r w:rsidR="00AC5507">
          <w:rPr>
            <w:rFonts w:ascii="Calibri" w:hAnsi="Calibri"/>
          </w:rPr>
          <w:instrText>options</w:instrText>
        </w:r>
      </w:ins>
      <w:r w:rsidR="00AC5507">
        <w:rPr>
          <w:rFonts w:ascii="Calibri" w:hAnsi="Calibri"/>
        </w:rPr>
        <w:instrText>:</w:instrText>
      </w:r>
      <w:ins w:id="1845" w:author="Aleksander Hansen" w:date="2013-02-15T16:48:00Z">
        <w:r w:rsidR="00AC5507" w:rsidRPr="008568A7">
          <w:rPr>
            <w:rFonts w:ascii="Calibri" w:hAnsi="Calibri"/>
          </w:rPr>
          <w:instrText>call options</w:instrText>
        </w:r>
        <w:r w:rsidR="00AC5507">
          <w:instrText xml:space="preserve">" </w:instrText>
        </w:r>
        <w:r w:rsidR="00AC5507">
          <w:rPr>
            <w:rFonts w:ascii="Calibri" w:hAnsi="Calibri"/>
          </w:rPr>
          <w:fldChar w:fldCharType="end"/>
        </w:r>
      </w:ins>
      <w:r w:rsidR="00A526DD" w:rsidRPr="008568A7">
        <w:rPr>
          <w:rFonts w:ascii="Calibri" w:hAnsi="Calibri"/>
        </w:rPr>
        <w:t>):</w:t>
      </w:r>
    </w:p>
    <w:p w14:paraId="0C3DC5E7" w14:textId="77777777" w:rsidR="00CF5088" w:rsidRPr="008568A7" w:rsidRDefault="00CF5088" w:rsidP="005F2397">
      <w:pPr>
        <w:rPr>
          <w:rFonts w:ascii="Calibri" w:hAnsi="Calibri"/>
        </w:rPr>
      </w:pPr>
    </w:p>
    <w:tbl>
      <w:tblPr>
        <w:tblW w:w="7147" w:type="dxa"/>
        <w:jc w:val="center"/>
        <w:tblCellMar>
          <w:left w:w="0" w:type="dxa"/>
          <w:right w:w="0" w:type="dxa"/>
        </w:tblCellMar>
        <w:tblLook w:val="04A0" w:firstRow="1" w:lastRow="0" w:firstColumn="1" w:lastColumn="0" w:noHBand="0" w:noVBand="1"/>
      </w:tblPr>
      <w:tblGrid>
        <w:gridCol w:w="1931"/>
        <w:gridCol w:w="1931"/>
        <w:gridCol w:w="1395"/>
        <w:gridCol w:w="1890"/>
      </w:tblGrid>
      <w:tr w:rsidR="005F2397" w:rsidRPr="008568A7" w14:paraId="777738C8" w14:textId="77777777" w:rsidTr="00FA197D">
        <w:trPr>
          <w:trHeight w:val="284"/>
          <w:jc w:val="center"/>
        </w:trPr>
        <w:tc>
          <w:tcPr>
            <w:tcW w:w="5257" w:type="dxa"/>
            <w:gridSpan w:val="3"/>
            <w:tcBorders>
              <w:top w:val="single" w:sz="8" w:space="0" w:color="000000" w:themeColor="text1"/>
              <w:left w:val="single" w:sz="8" w:space="0" w:color="000000" w:themeColor="text1"/>
            </w:tcBorders>
            <w:shd w:val="clear" w:color="auto" w:fill="auto"/>
            <w:tcMar>
              <w:top w:w="15" w:type="dxa"/>
              <w:left w:w="15" w:type="dxa"/>
              <w:bottom w:w="0" w:type="dxa"/>
              <w:right w:w="15" w:type="dxa"/>
            </w:tcMar>
            <w:vAlign w:val="center"/>
            <w:hideMark/>
          </w:tcPr>
          <w:p w14:paraId="38DDDFEC" w14:textId="77777777" w:rsidR="005F2397" w:rsidRPr="008568A7" w:rsidRDefault="005F2397" w:rsidP="005F2397">
            <w:pPr>
              <w:rPr>
                <w:rFonts w:ascii="Calibri" w:hAnsi="Calibri"/>
              </w:rPr>
            </w:pPr>
            <w:r w:rsidRPr="008568A7">
              <w:rPr>
                <w:rFonts w:ascii="Calibri" w:hAnsi="Calibri"/>
              </w:rPr>
              <w:t>Share Price in October:</w:t>
            </w:r>
          </w:p>
        </w:tc>
        <w:tc>
          <w:tcPr>
            <w:tcW w:w="1890" w:type="dxa"/>
            <w:tcBorders>
              <w:top w:val="single" w:sz="8" w:space="0" w:color="000000" w:themeColor="text1"/>
              <w:right w:val="single" w:sz="8" w:space="0" w:color="000000" w:themeColor="text1"/>
            </w:tcBorders>
            <w:shd w:val="clear" w:color="auto" w:fill="auto"/>
            <w:tcMar>
              <w:top w:w="15" w:type="dxa"/>
              <w:left w:w="15" w:type="dxa"/>
              <w:bottom w:w="0" w:type="dxa"/>
              <w:right w:w="15" w:type="dxa"/>
            </w:tcMar>
            <w:vAlign w:val="center"/>
            <w:hideMark/>
          </w:tcPr>
          <w:p w14:paraId="32E432A2" w14:textId="77777777" w:rsidR="005F2397" w:rsidRPr="008568A7" w:rsidRDefault="005F2397" w:rsidP="005F2397">
            <w:pPr>
              <w:rPr>
                <w:rFonts w:ascii="Calibri" w:hAnsi="Calibri"/>
              </w:rPr>
            </w:pPr>
            <w:r w:rsidRPr="008568A7">
              <w:rPr>
                <w:rFonts w:ascii="Calibri" w:hAnsi="Calibri"/>
              </w:rPr>
              <w:t>$</w:t>
            </w:r>
            <w:commentRangeStart w:id="1846"/>
            <w:r w:rsidRPr="008568A7">
              <w:rPr>
                <w:rFonts w:ascii="Calibri" w:hAnsi="Calibri"/>
              </w:rPr>
              <w:t>20</w:t>
            </w:r>
            <w:commentRangeEnd w:id="1846"/>
            <w:r w:rsidR="00812F30">
              <w:rPr>
                <w:rStyle w:val="CommentReference"/>
              </w:rPr>
              <w:commentReference w:id="1846"/>
            </w:r>
            <w:r w:rsidRPr="008568A7">
              <w:rPr>
                <w:rFonts w:ascii="Calibri" w:hAnsi="Calibri"/>
              </w:rPr>
              <w:t xml:space="preserve"> </w:t>
            </w:r>
          </w:p>
        </w:tc>
      </w:tr>
      <w:tr w:rsidR="005F2397" w:rsidRPr="008568A7" w14:paraId="2582F878" w14:textId="77777777" w:rsidTr="00295423">
        <w:trPr>
          <w:trHeight w:val="284"/>
          <w:jc w:val="center"/>
        </w:trPr>
        <w:tc>
          <w:tcPr>
            <w:tcW w:w="5257" w:type="dxa"/>
            <w:gridSpan w:val="3"/>
            <w:tcBorders>
              <w:left w:val="single" w:sz="8" w:space="0" w:color="000000" w:themeColor="text1"/>
            </w:tcBorders>
            <w:shd w:val="clear" w:color="auto" w:fill="auto"/>
            <w:tcMar>
              <w:top w:w="15" w:type="dxa"/>
              <w:left w:w="15" w:type="dxa"/>
              <w:bottom w:w="0" w:type="dxa"/>
              <w:right w:w="15" w:type="dxa"/>
            </w:tcMar>
            <w:vAlign w:val="center"/>
            <w:hideMark/>
          </w:tcPr>
          <w:p w14:paraId="33CA38E2" w14:textId="0A1E2068" w:rsidR="005F2397" w:rsidRPr="008568A7" w:rsidRDefault="005F2397" w:rsidP="005F2397">
            <w:pPr>
              <w:rPr>
                <w:rFonts w:ascii="Calibri" w:hAnsi="Calibri"/>
              </w:rPr>
            </w:pPr>
            <w:r w:rsidRPr="008568A7">
              <w:rPr>
                <w:rFonts w:ascii="Calibri" w:hAnsi="Calibri"/>
              </w:rPr>
              <w:t>Call option</w:t>
            </w:r>
            <w:ins w:id="1847"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1848" w:author="Aleksander Hansen" w:date="2013-02-15T16:33:00Z">
              <w:r w:rsidR="008A28C4">
                <w:instrText xml:space="preserve">" </w:instrText>
              </w:r>
              <w:r w:rsidR="008A28C4">
                <w:rPr>
                  <w:rFonts w:ascii="Calibri" w:hAnsi="Calibri"/>
                </w:rPr>
                <w:fldChar w:fldCharType="end"/>
              </w:r>
            </w:ins>
            <w:r w:rsidRPr="008568A7">
              <w:rPr>
                <w:rFonts w:ascii="Calibri" w:hAnsi="Calibri"/>
              </w:rPr>
              <w:t xml:space="preserve"> price, Strike @ $22.50</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6FF5030D" w14:textId="77777777" w:rsidR="005F2397" w:rsidRPr="008568A7" w:rsidRDefault="005F2397" w:rsidP="005F2397">
            <w:pPr>
              <w:rPr>
                <w:rFonts w:ascii="Calibri" w:hAnsi="Calibri"/>
              </w:rPr>
            </w:pPr>
            <w:r w:rsidRPr="008568A7">
              <w:rPr>
                <w:rFonts w:ascii="Calibri" w:hAnsi="Calibri"/>
              </w:rPr>
              <w:t xml:space="preserve">$1 </w:t>
            </w:r>
          </w:p>
        </w:tc>
      </w:tr>
      <w:tr w:rsidR="005F2397" w:rsidRPr="008568A7" w14:paraId="63A25F9D" w14:textId="77777777" w:rsidTr="00295423">
        <w:trPr>
          <w:trHeight w:val="284"/>
          <w:jc w:val="center"/>
        </w:trPr>
        <w:tc>
          <w:tcPr>
            <w:tcW w:w="3862" w:type="dxa"/>
            <w:gridSpan w:val="2"/>
            <w:tcBorders>
              <w:left w:val="single" w:sz="8" w:space="0" w:color="000000" w:themeColor="text1"/>
            </w:tcBorders>
            <w:shd w:val="clear" w:color="auto" w:fill="B1C2A3"/>
            <w:tcMar>
              <w:top w:w="15" w:type="dxa"/>
              <w:left w:w="15" w:type="dxa"/>
              <w:bottom w:w="0" w:type="dxa"/>
              <w:right w:w="15" w:type="dxa"/>
            </w:tcMar>
            <w:vAlign w:val="center"/>
            <w:hideMark/>
          </w:tcPr>
          <w:p w14:paraId="2C82D90E" w14:textId="77777777" w:rsidR="005F2397" w:rsidRPr="008568A7" w:rsidRDefault="005F2397" w:rsidP="005F2397">
            <w:pPr>
              <w:rPr>
                <w:rFonts w:ascii="Calibri" w:hAnsi="Calibri"/>
              </w:rPr>
            </w:pPr>
            <w:r w:rsidRPr="008568A7">
              <w:rPr>
                <w:rFonts w:ascii="Calibri" w:hAnsi="Calibri"/>
              </w:rPr>
              <w:t>Investor's Two Strategies:</w:t>
            </w:r>
          </w:p>
        </w:tc>
        <w:tc>
          <w:tcPr>
            <w:tcW w:w="1395" w:type="dxa"/>
            <w:shd w:val="clear" w:color="auto" w:fill="B1C2A3"/>
            <w:tcMar>
              <w:top w:w="15" w:type="dxa"/>
              <w:left w:w="15" w:type="dxa"/>
              <w:bottom w:w="0" w:type="dxa"/>
              <w:right w:w="15" w:type="dxa"/>
            </w:tcMar>
            <w:vAlign w:val="center"/>
            <w:hideMark/>
          </w:tcPr>
          <w:p w14:paraId="32CDB02C"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B1C2A3"/>
            <w:tcMar>
              <w:top w:w="15" w:type="dxa"/>
              <w:left w:w="15" w:type="dxa"/>
              <w:bottom w:w="0" w:type="dxa"/>
              <w:right w:w="15" w:type="dxa"/>
            </w:tcMar>
            <w:vAlign w:val="center"/>
            <w:hideMark/>
          </w:tcPr>
          <w:p w14:paraId="17EC69C5" w14:textId="77777777" w:rsidR="005F2397" w:rsidRPr="008568A7" w:rsidRDefault="005F2397" w:rsidP="005F2397">
            <w:pPr>
              <w:rPr>
                <w:rFonts w:ascii="Calibri" w:hAnsi="Calibri"/>
              </w:rPr>
            </w:pPr>
          </w:p>
        </w:tc>
      </w:tr>
      <w:tr w:rsidR="005F2397" w:rsidRPr="008568A7" w14:paraId="25CB2D6E"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673AFAF3" w14:textId="77777777" w:rsidR="005F2397" w:rsidRPr="008568A7" w:rsidRDefault="005F2397" w:rsidP="005F2397">
            <w:pPr>
              <w:rPr>
                <w:rFonts w:ascii="Calibri" w:hAnsi="Calibri"/>
              </w:rPr>
            </w:pPr>
            <w:r w:rsidRPr="008568A7">
              <w:rPr>
                <w:rFonts w:ascii="Calibri" w:hAnsi="Calibri"/>
              </w:rPr>
              <w:t>Buy 100 Shares, or</w:t>
            </w:r>
          </w:p>
        </w:tc>
        <w:tc>
          <w:tcPr>
            <w:tcW w:w="1395" w:type="dxa"/>
            <w:shd w:val="clear" w:color="auto" w:fill="auto"/>
            <w:tcMar>
              <w:top w:w="15" w:type="dxa"/>
              <w:left w:w="15" w:type="dxa"/>
              <w:bottom w:w="0" w:type="dxa"/>
              <w:right w:w="15" w:type="dxa"/>
            </w:tcMar>
            <w:vAlign w:val="center"/>
            <w:hideMark/>
          </w:tcPr>
          <w:p w14:paraId="5CBA3237" w14:textId="77777777" w:rsidR="005F2397" w:rsidRPr="008568A7" w:rsidRDefault="005F2397" w:rsidP="005F2397">
            <w:pPr>
              <w:rPr>
                <w:rFonts w:ascii="Calibri" w:hAnsi="Calibri"/>
              </w:rPr>
            </w:pPr>
            <w:r w:rsidRPr="008568A7">
              <w:rPr>
                <w:rFonts w:ascii="Calibri" w:hAnsi="Calibri"/>
              </w:rPr>
              <w:t xml:space="preserve">$2,000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6E253E12" w14:textId="77777777" w:rsidR="005F2397" w:rsidRPr="008568A7" w:rsidRDefault="005F2397" w:rsidP="005F2397">
            <w:pPr>
              <w:rPr>
                <w:rFonts w:ascii="Calibri" w:hAnsi="Calibri"/>
              </w:rPr>
            </w:pPr>
          </w:p>
        </w:tc>
      </w:tr>
      <w:tr w:rsidR="005F2397" w:rsidRPr="008568A7" w14:paraId="1CF8CAD7"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7E9A9638" w14:textId="77777777" w:rsidR="005F2397" w:rsidRPr="008568A7" w:rsidRDefault="005F2397" w:rsidP="005F2397">
            <w:pPr>
              <w:rPr>
                <w:rFonts w:ascii="Calibri" w:hAnsi="Calibri"/>
              </w:rPr>
            </w:pPr>
            <w:r w:rsidRPr="008568A7">
              <w:rPr>
                <w:rFonts w:ascii="Calibri" w:hAnsi="Calibri"/>
              </w:rPr>
              <w:t>Buy 2,000 Call Options</w:t>
            </w:r>
          </w:p>
        </w:tc>
        <w:tc>
          <w:tcPr>
            <w:tcW w:w="1395" w:type="dxa"/>
            <w:shd w:val="clear" w:color="auto" w:fill="auto"/>
            <w:tcMar>
              <w:top w:w="15" w:type="dxa"/>
              <w:left w:w="15" w:type="dxa"/>
              <w:bottom w:w="0" w:type="dxa"/>
              <w:right w:w="15" w:type="dxa"/>
            </w:tcMar>
            <w:vAlign w:val="center"/>
            <w:hideMark/>
          </w:tcPr>
          <w:p w14:paraId="0B81EA91" w14:textId="77777777" w:rsidR="005F2397" w:rsidRPr="008568A7" w:rsidRDefault="005F2397" w:rsidP="005F2397">
            <w:pPr>
              <w:rPr>
                <w:rFonts w:ascii="Calibri" w:hAnsi="Calibri"/>
              </w:rPr>
            </w:pPr>
            <w:r w:rsidRPr="008568A7">
              <w:rPr>
                <w:rFonts w:ascii="Calibri" w:hAnsi="Calibri"/>
              </w:rPr>
              <w:t xml:space="preserve">$2,000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121078D9" w14:textId="77777777" w:rsidR="005F2397" w:rsidRPr="008568A7" w:rsidRDefault="005F2397" w:rsidP="005F2397">
            <w:pPr>
              <w:rPr>
                <w:rFonts w:ascii="Calibri" w:hAnsi="Calibri"/>
              </w:rPr>
            </w:pPr>
          </w:p>
        </w:tc>
      </w:tr>
      <w:tr w:rsidR="005F2397" w:rsidRPr="008568A7" w14:paraId="18C8BE43" w14:textId="77777777" w:rsidTr="00FA197D">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tcPr>
          <w:p w14:paraId="0F8A61D1"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tcPr>
          <w:p w14:paraId="4AD73BE2" w14:textId="77777777" w:rsidR="005F2397" w:rsidRPr="008568A7" w:rsidRDefault="005F2397" w:rsidP="005F2397">
            <w:pPr>
              <w:rPr>
                <w:rFonts w:ascii="Calibri" w:hAnsi="Calibri"/>
              </w:rPr>
            </w:pPr>
          </w:p>
        </w:tc>
        <w:tc>
          <w:tcPr>
            <w:tcW w:w="3285" w:type="dxa"/>
            <w:gridSpan w:val="2"/>
            <w:tcBorders>
              <w:right w:val="single" w:sz="8" w:space="0" w:color="000000" w:themeColor="text1"/>
            </w:tcBorders>
            <w:shd w:val="clear" w:color="auto" w:fill="auto"/>
            <w:tcMar>
              <w:top w:w="15" w:type="dxa"/>
              <w:left w:w="15" w:type="dxa"/>
              <w:bottom w:w="0" w:type="dxa"/>
              <w:right w:w="15" w:type="dxa"/>
            </w:tcMar>
            <w:vAlign w:val="center"/>
          </w:tcPr>
          <w:p w14:paraId="3E212657" w14:textId="77777777" w:rsidR="005F2397" w:rsidRPr="008568A7" w:rsidRDefault="005F2397" w:rsidP="005F2397">
            <w:pPr>
              <w:rPr>
                <w:rFonts w:ascii="Calibri" w:hAnsi="Calibri"/>
              </w:rPr>
            </w:pPr>
          </w:p>
        </w:tc>
      </w:tr>
      <w:tr w:rsidR="005F2397" w:rsidRPr="008568A7" w14:paraId="2041E6DE" w14:textId="77777777" w:rsidTr="00295423">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hideMark/>
          </w:tcPr>
          <w:p w14:paraId="6837BDF8"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hideMark/>
          </w:tcPr>
          <w:p w14:paraId="3D7FC4AF" w14:textId="77777777" w:rsidR="005F2397" w:rsidRPr="008568A7" w:rsidRDefault="005F2397" w:rsidP="005F2397">
            <w:pPr>
              <w:rPr>
                <w:rFonts w:ascii="Calibri" w:hAnsi="Calibri"/>
              </w:rPr>
            </w:pPr>
          </w:p>
        </w:tc>
        <w:tc>
          <w:tcPr>
            <w:tcW w:w="3285" w:type="dxa"/>
            <w:gridSpan w:val="2"/>
            <w:tcBorders>
              <w:bottom w:val="single" w:sz="4" w:space="0" w:color="auto"/>
              <w:right w:val="single" w:sz="8" w:space="0" w:color="000000" w:themeColor="text1"/>
            </w:tcBorders>
            <w:shd w:val="clear" w:color="auto" w:fill="auto"/>
            <w:tcMar>
              <w:top w:w="15" w:type="dxa"/>
              <w:left w:w="15" w:type="dxa"/>
              <w:bottom w:w="0" w:type="dxa"/>
              <w:right w:w="15" w:type="dxa"/>
            </w:tcMar>
            <w:vAlign w:val="center"/>
            <w:hideMark/>
          </w:tcPr>
          <w:p w14:paraId="69A9557F" w14:textId="77777777" w:rsidR="005F2397" w:rsidRPr="008568A7" w:rsidRDefault="005F2397" w:rsidP="005F2397">
            <w:pPr>
              <w:rPr>
                <w:rFonts w:ascii="Calibri" w:hAnsi="Calibri"/>
              </w:rPr>
            </w:pPr>
            <w:r w:rsidRPr="008568A7">
              <w:rPr>
                <w:rFonts w:ascii="Calibri" w:hAnsi="Calibri"/>
              </w:rPr>
              <w:t>December Stock Price</w:t>
            </w:r>
          </w:p>
        </w:tc>
      </w:tr>
      <w:tr w:rsidR="005F2397" w:rsidRPr="008568A7" w14:paraId="7CB03EC8" w14:textId="77777777" w:rsidTr="00295423">
        <w:trPr>
          <w:trHeight w:val="284"/>
          <w:jc w:val="center"/>
        </w:trPr>
        <w:tc>
          <w:tcPr>
            <w:tcW w:w="1931" w:type="dxa"/>
            <w:tcBorders>
              <w:left w:val="single" w:sz="8" w:space="0" w:color="000000" w:themeColor="text1"/>
            </w:tcBorders>
            <w:shd w:val="clear" w:color="auto" w:fill="B1C2A3"/>
            <w:tcMar>
              <w:top w:w="15" w:type="dxa"/>
              <w:left w:w="15" w:type="dxa"/>
              <w:bottom w:w="0" w:type="dxa"/>
              <w:right w:w="15" w:type="dxa"/>
            </w:tcMar>
            <w:vAlign w:val="center"/>
            <w:hideMark/>
          </w:tcPr>
          <w:p w14:paraId="1B42A48C" w14:textId="77777777" w:rsidR="005F2397" w:rsidRPr="008568A7" w:rsidRDefault="005F2397" w:rsidP="005F2397">
            <w:pPr>
              <w:rPr>
                <w:rFonts w:ascii="Calibri" w:hAnsi="Calibri"/>
              </w:rPr>
            </w:pPr>
            <w:r w:rsidRPr="008568A7">
              <w:rPr>
                <w:rFonts w:ascii="Calibri" w:hAnsi="Calibri"/>
              </w:rPr>
              <w:t>Payoff</w:t>
            </w:r>
          </w:p>
        </w:tc>
        <w:tc>
          <w:tcPr>
            <w:tcW w:w="1931" w:type="dxa"/>
            <w:shd w:val="clear" w:color="auto" w:fill="auto"/>
            <w:tcMar>
              <w:top w:w="15" w:type="dxa"/>
              <w:left w:w="15" w:type="dxa"/>
              <w:bottom w:w="0" w:type="dxa"/>
              <w:right w:w="15" w:type="dxa"/>
            </w:tcMar>
            <w:vAlign w:val="center"/>
            <w:hideMark/>
          </w:tcPr>
          <w:p w14:paraId="66AF56CA" w14:textId="77777777" w:rsidR="005F2397" w:rsidRPr="008568A7" w:rsidRDefault="005F2397" w:rsidP="005F2397">
            <w:pPr>
              <w:rPr>
                <w:rFonts w:ascii="Calibri" w:hAnsi="Calibri"/>
              </w:rPr>
            </w:pPr>
          </w:p>
        </w:tc>
        <w:tc>
          <w:tcPr>
            <w:tcW w:w="1395" w:type="dxa"/>
            <w:tcBorders>
              <w:top w:val="single" w:sz="4" w:space="0" w:color="auto"/>
            </w:tcBorders>
            <w:shd w:val="clear" w:color="auto" w:fill="auto"/>
            <w:tcMar>
              <w:top w:w="15" w:type="dxa"/>
              <w:left w:w="15" w:type="dxa"/>
              <w:bottom w:w="0" w:type="dxa"/>
              <w:right w:w="15" w:type="dxa"/>
            </w:tcMar>
            <w:vAlign w:val="center"/>
            <w:hideMark/>
          </w:tcPr>
          <w:p w14:paraId="6FA16B9B" w14:textId="77777777" w:rsidR="005F2397" w:rsidRPr="008568A7" w:rsidRDefault="005F2397" w:rsidP="005F2397">
            <w:pPr>
              <w:rPr>
                <w:rFonts w:ascii="Calibri" w:hAnsi="Calibri"/>
              </w:rPr>
            </w:pPr>
            <w:r w:rsidRPr="008568A7">
              <w:rPr>
                <w:rFonts w:ascii="Calibri" w:hAnsi="Calibri"/>
              </w:rPr>
              <w:t xml:space="preserve">$15 </w:t>
            </w:r>
          </w:p>
        </w:tc>
        <w:tc>
          <w:tcPr>
            <w:tcW w:w="1890" w:type="dxa"/>
            <w:tcBorders>
              <w:top w:val="single" w:sz="4" w:space="0" w:color="auto"/>
              <w:right w:val="single" w:sz="8" w:space="0" w:color="000000" w:themeColor="text1"/>
            </w:tcBorders>
            <w:shd w:val="clear" w:color="auto" w:fill="auto"/>
            <w:tcMar>
              <w:top w:w="15" w:type="dxa"/>
              <w:left w:w="15" w:type="dxa"/>
              <w:bottom w:w="0" w:type="dxa"/>
              <w:right w:w="15" w:type="dxa"/>
            </w:tcMar>
            <w:vAlign w:val="center"/>
            <w:hideMark/>
          </w:tcPr>
          <w:p w14:paraId="1EAA0C8D" w14:textId="77777777" w:rsidR="005F2397" w:rsidRPr="008568A7" w:rsidRDefault="005F2397" w:rsidP="005F2397">
            <w:pPr>
              <w:rPr>
                <w:rFonts w:ascii="Calibri" w:hAnsi="Calibri"/>
              </w:rPr>
            </w:pPr>
            <w:r w:rsidRPr="008568A7">
              <w:rPr>
                <w:rFonts w:ascii="Calibri" w:hAnsi="Calibri"/>
              </w:rPr>
              <w:t xml:space="preserve">$27 </w:t>
            </w:r>
          </w:p>
        </w:tc>
      </w:tr>
      <w:tr w:rsidR="005F2397" w:rsidRPr="008568A7" w14:paraId="424F12FD"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10657C64" w14:textId="77777777" w:rsidR="005F2397" w:rsidRPr="008568A7" w:rsidRDefault="005F2397" w:rsidP="005F2397">
            <w:pPr>
              <w:rPr>
                <w:rFonts w:ascii="Calibri" w:hAnsi="Calibri"/>
              </w:rPr>
            </w:pPr>
            <w:r w:rsidRPr="008568A7">
              <w:rPr>
                <w:rFonts w:ascii="Calibri" w:hAnsi="Calibri"/>
              </w:rPr>
              <w:t>Buy 100 Shares</w:t>
            </w:r>
          </w:p>
        </w:tc>
        <w:tc>
          <w:tcPr>
            <w:tcW w:w="1395" w:type="dxa"/>
            <w:shd w:val="clear" w:color="auto" w:fill="auto"/>
            <w:tcMar>
              <w:top w:w="15" w:type="dxa"/>
              <w:left w:w="15" w:type="dxa"/>
              <w:bottom w:w="0" w:type="dxa"/>
              <w:right w:w="15" w:type="dxa"/>
            </w:tcMar>
            <w:vAlign w:val="center"/>
            <w:hideMark/>
          </w:tcPr>
          <w:p w14:paraId="2061B403" w14:textId="77777777" w:rsidR="005F2397" w:rsidRPr="008568A7" w:rsidRDefault="005F2397" w:rsidP="005F2397">
            <w:pPr>
              <w:rPr>
                <w:rFonts w:ascii="Calibri" w:hAnsi="Calibri"/>
              </w:rPr>
            </w:pPr>
            <w:r w:rsidRPr="008568A7">
              <w:rPr>
                <w:rFonts w:ascii="Calibri" w:hAnsi="Calibri"/>
              </w:rPr>
              <w:t xml:space="preserve">$1,500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5F43ACF5" w14:textId="77777777" w:rsidR="005F2397" w:rsidRPr="008568A7" w:rsidRDefault="005F2397" w:rsidP="005F2397">
            <w:pPr>
              <w:rPr>
                <w:rFonts w:ascii="Calibri" w:hAnsi="Calibri"/>
              </w:rPr>
            </w:pPr>
            <w:r w:rsidRPr="008568A7">
              <w:rPr>
                <w:rFonts w:ascii="Calibri" w:hAnsi="Calibri"/>
              </w:rPr>
              <w:t xml:space="preserve">$2,700 </w:t>
            </w:r>
          </w:p>
        </w:tc>
      </w:tr>
      <w:tr w:rsidR="005F2397" w:rsidRPr="008568A7" w14:paraId="77908F2B"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6E984189" w14:textId="77777777" w:rsidR="005F2397" w:rsidRPr="008568A7" w:rsidRDefault="005F2397" w:rsidP="005F2397">
            <w:pPr>
              <w:rPr>
                <w:rFonts w:ascii="Calibri" w:hAnsi="Calibri"/>
              </w:rPr>
            </w:pPr>
            <w:r w:rsidRPr="008568A7">
              <w:rPr>
                <w:rFonts w:ascii="Calibri" w:hAnsi="Calibri"/>
              </w:rPr>
              <w:t>Buy 2,000 Call Options</w:t>
            </w:r>
          </w:p>
        </w:tc>
        <w:tc>
          <w:tcPr>
            <w:tcW w:w="1395" w:type="dxa"/>
            <w:shd w:val="clear" w:color="auto" w:fill="auto"/>
            <w:tcMar>
              <w:top w:w="15" w:type="dxa"/>
              <w:left w:w="15" w:type="dxa"/>
              <w:bottom w:w="0" w:type="dxa"/>
              <w:right w:w="15" w:type="dxa"/>
            </w:tcMar>
            <w:vAlign w:val="center"/>
            <w:hideMark/>
          </w:tcPr>
          <w:p w14:paraId="62170580" w14:textId="77777777" w:rsidR="005F2397" w:rsidRPr="008568A7" w:rsidRDefault="005F2397" w:rsidP="005F2397">
            <w:pPr>
              <w:rPr>
                <w:rFonts w:ascii="Calibri" w:hAnsi="Calibri"/>
              </w:rPr>
            </w:pPr>
            <w:r w:rsidRPr="008568A7">
              <w:rPr>
                <w:rFonts w:ascii="Calibri" w:hAnsi="Calibri"/>
              </w:rPr>
              <w:t xml:space="preserve">$0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283AEC86" w14:textId="77777777" w:rsidR="005F2397" w:rsidRPr="008568A7" w:rsidRDefault="005F2397" w:rsidP="005F2397">
            <w:pPr>
              <w:rPr>
                <w:rFonts w:ascii="Calibri" w:hAnsi="Calibri"/>
              </w:rPr>
            </w:pPr>
            <w:r w:rsidRPr="008568A7">
              <w:rPr>
                <w:rFonts w:ascii="Calibri" w:hAnsi="Calibri"/>
              </w:rPr>
              <w:t xml:space="preserve">$9,000 </w:t>
            </w:r>
          </w:p>
        </w:tc>
      </w:tr>
      <w:tr w:rsidR="005F2397" w:rsidRPr="008568A7" w14:paraId="2EAED361" w14:textId="77777777" w:rsidTr="00295423">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hideMark/>
          </w:tcPr>
          <w:p w14:paraId="7FD15130"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hideMark/>
          </w:tcPr>
          <w:p w14:paraId="1C24A649" w14:textId="77777777" w:rsidR="005F2397" w:rsidRPr="008568A7" w:rsidRDefault="005F2397" w:rsidP="005F2397">
            <w:pPr>
              <w:rPr>
                <w:rFonts w:ascii="Calibri" w:hAnsi="Calibri"/>
              </w:rPr>
            </w:pPr>
          </w:p>
        </w:tc>
        <w:tc>
          <w:tcPr>
            <w:tcW w:w="1395" w:type="dxa"/>
            <w:shd w:val="clear" w:color="auto" w:fill="auto"/>
            <w:tcMar>
              <w:top w:w="15" w:type="dxa"/>
              <w:left w:w="15" w:type="dxa"/>
              <w:bottom w:w="0" w:type="dxa"/>
              <w:right w:w="15" w:type="dxa"/>
            </w:tcMar>
            <w:vAlign w:val="center"/>
            <w:hideMark/>
          </w:tcPr>
          <w:p w14:paraId="450BFE22"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7821405B" w14:textId="77777777" w:rsidR="005F2397" w:rsidRPr="008568A7" w:rsidRDefault="005F2397" w:rsidP="005F2397">
            <w:pPr>
              <w:rPr>
                <w:rFonts w:ascii="Calibri" w:hAnsi="Calibri"/>
              </w:rPr>
            </w:pPr>
          </w:p>
        </w:tc>
      </w:tr>
      <w:tr w:rsidR="005F2397" w:rsidRPr="008568A7" w14:paraId="10A4FD3D" w14:textId="77777777" w:rsidTr="00295423">
        <w:trPr>
          <w:trHeight w:val="284"/>
          <w:jc w:val="center"/>
        </w:trPr>
        <w:tc>
          <w:tcPr>
            <w:tcW w:w="1931" w:type="dxa"/>
            <w:tcBorders>
              <w:left w:val="single" w:sz="8" w:space="0" w:color="000000" w:themeColor="text1"/>
            </w:tcBorders>
            <w:shd w:val="clear" w:color="auto" w:fill="B1C2A3"/>
            <w:tcMar>
              <w:top w:w="15" w:type="dxa"/>
              <w:left w:w="15" w:type="dxa"/>
              <w:bottom w:w="0" w:type="dxa"/>
              <w:right w:w="15" w:type="dxa"/>
            </w:tcMar>
            <w:vAlign w:val="center"/>
            <w:hideMark/>
          </w:tcPr>
          <w:p w14:paraId="03EFEE82" w14:textId="77777777" w:rsidR="005F2397" w:rsidRPr="008568A7" w:rsidRDefault="005F2397" w:rsidP="005F2397">
            <w:pPr>
              <w:rPr>
                <w:rFonts w:ascii="Calibri" w:hAnsi="Calibri"/>
              </w:rPr>
            </w:pPr>
            <w:r w:rsidRPr="008568A7">
              <w:rPr>
                <w:rFonts w:ascii="Calibri" w:hAnsi="Calibri"/>
              </w:rPr>
              <w:t>Profit</w:t>
            </w:r>
          </w:p>
        </w:tc>
        <w:tc>
          <w:tcPr>
            <w:tcW w:w="1931" w:type="dxa"/>
            <w:shd w:val="clear" w:color="auto" w:fill="auto"/>
            <w:tcMar>
              <w:top w:w="15" w:type="dxa"/>
              <w:left w:w="15" w:type="dxa"/>
              <w:bottom w:w="0" w:type="dxa"/>
              <w:right w:w="15" w:type="dxa"/>
            </w:tcMar>
            <w:vAlign w:val="center"/>
            <w:hideMark/>
          </w:tcPr>
          <w:p w14:paraId="269DA288" w14:textId="77777777" w:rsidR="005F2397" w:rsidRPr="008568A7" w:rsidRDefault="005F2397" w:rsidP="005F2397">
            <w:pPr>
              <w:rPr>
                <w:rFonts w:ascii="Calibri" w:hAnsi="Calibri"/>
              </w:rPr>
            </w:pPr>
          </w:p>
        </w:tc>
        <w:tc>
          <w:tcPr>
            <w:tcW w:w="1395" w:type="dxa"/>
            <w:shd w:val="clear" w:color="auto" w:fill="auto"/>
            <w:tcMar>
              <w:top w:w="15" w:type="dxa"/>
              <w:left w:w="15" w:type="dxa"/>
              <w:bottom w:w="0" w:type="dxa"/>
              <w:right w:w="15" w:type="dxa"/>
            </w:tcMar>
            <w:vAlign w:val="center"/>
            <w:hideMark/>
          </w:tcPr>
          <w:p w14:paraId="087102D1"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7285C35F" w14:textId="77777777" w:rsidR="005F2397" w:rsidRPr="008568A7" w:rsidRDefault="005F2397" w:rsidP="005F2397">
            <w:pPr>
              <w:rPr>
                <w:rFonts w:ascii="Calibri" w:hAnsi="Calibri"/>
              </w:rPr>
            </w:pPr>
          </w:p>
        </w:tc>
      </w:tr>
      <w:tr w:rsidR="005F2397" w:rsidRPr="008568A7" w14:paraId="5B37F59A"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2493CC07" w14:textId="77777777" w:rsidR="005F2397" w:rsidRPr="008568A7" w:rsidRDefault="005F2397" w:rsidP="005F2397">
            <w:pPr>
              <w:rPr>
                <w:rFonts w:ascii="Calibri" w:hAnsi="Calibri"/>
              </w:rPr>
            </w:pPr>
            <w:r w:rsidRPr="008568A7">
              <w:rPr>
                <w:rFonts w:ascii="Calibri" w:hAnsi="Calibri"/>
              </w:rPr>
              <w:t>Buy 100 Shares</w:t>
            </w:r>
          </w:p>
        </w:tc>
        <w:tc>
          <w:tcPr>
            <w:tcW w:w="1395" w:type="dxa"/>
            <w:shd w:val="clear" w:color="auto" w:fill="auto"/>
            <w:tcMar>
              <w:top w:w="15" w:type="dxa"/>
              <w:left w:w="15" w:type="dxa"/>
              <w:bottom w:w="0" w:type="dxa"/>
              <w:right w:w="15" w:type="dxa"/>
            </w:tcMar>
            <w:vAlign w:val="center"/>
            <w:hideMark/>
          </w:tcPr>
          <w:p w14:paraId="5506EB3A" w14:textId="77777777" w:rsidR="005F2397" w:rsidRPr="008568A7" w:rsidRDefault="005F2397" w:rsidP="005F2397">
            <w:pPr>
              <w:rPr>
                <w:rFonts w:ascii="Calibri" w:hAnsi="Calibri"/>
              </w:rPr>
            </w:pPr>
            <w:r w:rsidRPr="008568A7">
              <w:rPr>
                <w:rFonts w:ascii="Calibri" w:hAnsi="Calibri"/>
              </w:rPr>
              <w:t>($500)</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057B033D" w14:textId="77777777" w:rsidR="005F2397" w:rsidRPr="008568A7" w:rsidRDefault="005F2397" w:rsidP="005F2397">
            <w:pPr>
              <w:rPr>
                <w:rFonts w:ascii="Calibri" w:hAnsi="Calibri"/>
              </w:rPr>
            </w:pPr>
            <w:r w:rsidRPr="008568A7">
              <w:rPr>
                <w:rFonts w:ascii="Calibri" w:hAnsi="Calibri"/>
              </w:rPr>
              <w:t xml:space="preserve">$700 </w:t>
            </w:r>
          </w:p>
        </w:tc>
      </w:tr>
      <w:tr w:rsidR="005F2397" w:rsidRPr="008568A7" w14:paraId="704FF416" w14:textId="77777777" w:rsidTr="00FA197D">
        <w:trPr>
          <w:trHeight w:val="284"/>
          <w:jc w:val="center"/>
        </w:trPr>
        <w:tc>
          <w:tcPr>
            <w:tcW w:w="3862" w:type="dxa"/>
            <w:gridSpan w:val="2"/>
            <w:tcBorders>
              <w:left w:val="single" w:sz="8" w:space="0" w:color="000000" w:themeColor="text1"/>
              <w:bottom w:val="single" w:sz="8" w:space="0" w:color="000000" w:themeColor="text1"/>
            </w:tcBorders>
            <w:shd w:val="clear" w:color="auto" w:fill="auto"/>
            <w:tcMar>
              <w:top w:w="15" w:type="dxa"/>
              <w:left w:w="15" w:type="dxa"/>
              <w:bottom w:w="0" w:type="dxa"/>
              <w:right w:w="15" w:type="dxa"/>
            </w:tcMar>
            <w:vAlign w:val="center"/>
            <w:hideMark/>
          </w:tcPr>
          <w:p w14:paraId="0CD608DD" w14:textId="77777777" w:rsidR="005F2397" w:rsidRPr="008568A7" w:rsidRDefault="005F2397" w:rsidP="005F2397">
            <w:pPr>
              <w:rPr>
                <w:rFonts w:ascii="Calibri" w:hAnsi="Calibri"/>
              </w:rPr>
            </w:pPr>
            <w:r w:rsidRPr="008568A7">
              <w:rPr>
                <w:rFonts w:ascii="Calibri" w:hAnsi="Calibri"/>
              </w:rPr>
              <w:t>Buy 2,000 Call Options</w:t>
            </w:r>
          </w:p>
        </w:tc>
        <w:tc>
          <w:tcPr>
            <w:tcW w:w="1395" w:type="dxa"/>
            <w:tcBorders>
              <w:bottom w:val="single" w:sz="8" w:space="0" w:color="000000" w:themeColor="text1"/>
            </w:tcBorders>
            <w:shd w:val="clear" w:color="auto" w:fill="auto"/>
            <w:tcMar>
              <w:top w:w="15" w:type="dxa"/>
              <w:left w:w="15" w:type="dxa"/>
              <w:bottom w:w="0" w:type="dxa"/>
              <w:right w:w="15" w:type="dxa"/>
            </w:tcMar>
            <w:vAlign w:val="center"/>
            <w:hideMark/>
          </w:tcPr>
          <w:p w14:paraId="0A1EB9B1" w14:textId="77777777" w:rsidR="005F2397" w:rsidRPr="008568A7" w:rsidRDefault="005F2397" w:rsidP="005F2397">
            <w:pPr>
              <w:rPr>
                <w:rFonts w:ascii="Calibri" w:hAnsi="Calibri"/>
              </w:rPr>
            </w:pPr>
            <w:r w:rsidRPr="008568A7">
              <w:rPr>
                <w:rFonts w:ascii="Calibri" w:hAnsi="Calibri"/>
              </w:rPr>
              <w:t>($2,000)</w:t>
            </w:r>
          </w:p>
        </w:tc>
        <w:tc>
          <w:tcPr>
            <w:tcW w:w="1890" w:type="dxa"/>
            <w:tcBorders>
              <w:bottom w:val="single" w:sz="8" w:space="0" w:color="000000" w:themeColor="text1"/>
              <w:right w:val="single" w:sz="8" w:space="0" w:color="000000" w:themeColor="text1"/>
            </w:tcBorders>
            <w:shd w:val="clear" w:color="auto" w:fill="auto"/>
            <w:tcMar>
              <w:top w:w="15" w:type="dxa"/>
              <w:left w:w="15" w:type="dxa"/>
              <w:bottom w:w="0" w:type="dxa"/>
              <w:right w:w="15" w:type="dxa"/>
            </w:tcMar>
            <w:vAlign w:val="center"/>
            <w:hideMark/>
          </w:tcPr>
          <w:p w14:paraId="57C65FA4" w14:textId="77777777" w:rsidR="005F2397" w:rsidRPr="008568A7" w:rsidRDefault="005F2397" w:rsidP="005F2397">
            <w:pPr>
              <w:rPr>
                <w:rFonts w:ascii="Calibri" w:hAnsi="Calibri"/>
              </w:rPr>
            </w:pPr>
            <w:r w:rsidRPr="008568A7">
              <w:rPr>
                <w:rFonts w:ascii="Calibri" w:hAnsi="Calibri"/>
              </w:rPr>
              <w:t xml:space="preserve">$7,000 </w:t>
            </w:r>
          </w:p>
        </w:tc>
      </w:tr>
    </w:tbl>
    <w:p w14:paraId="4653E435" w14:textId="77777777" w:rsidR="0054528E" w:rsidRPr="008568A7" w:rsidRDefault="0054528E" w:rsidP="005F2397">
      <w:pPr>
        <w:rPr>
          <w:rFonts w:ascii="Calibri" w:hAnsi="Calibri"/>
        </w:rPr>
      </w:pPr>
    </w:p>
    <w:p w14:paraId="1B66949B" w14:textId="7F36E817" w:rsidR="0054528E" w:rsidRPr="008568A7" w:rsidRDefault="005F2397">
      <w:pPr>
        <w:pStyle w:val="Heading2"/>
      </w:pPr>
      <w:bookmarkStart w:id="1849" w:name="_Toc221518897"/>
      <w:bookmarkStart w:id="1850" w:name="_Toc222580570"/>
      <w:r w:rsidRPr="008568A7">
        <w:t>Calculate an arbitrage payoff</w:t>
      </w:r>
      <w:ins w:id="1851" w:author="Aleksander Hansen" w:date="2013-02-15T16:50:00Z">
        <w:r w:rsidR="00AC5507">
          <w:fldChar w:fldCharType="begin"/>
        </w:r>
        <w:r w:rsidR="00AC5507">
          <w:instrText xml:space="preserve"> XE "</w:instrText>
        </w:r>
      </w:ins>
      <w:r w:rsidR="00AC5507" w:rsidRPr="008568A7">
        <w:rPr>
          <w:rFonts w:ascii="Calibri" w:hAnsi="Calibri"/>
        </w:rPr>
        <w:instrText>payoff</w:instrText>
      </w:r>
      <w:ins w:id="1852" w:author="Aleksander Hansen" w:date="2013-02-15T16:50:00Z">
        <w:r w:rsidR="00AC5507">
          <w:instrText xml:space="preserve">" </w:instrText>
        </w:r>
        <w:r w:rsidR="00AC5507">
          <w:fldChar w:fldCharType="end"/>
        </w:r>
      </w:ins>
      <w:r w:rsidRPr="008568A7">
        <w:t xml:space="preserve"> &amp; ephemeral arbitrage opportunities</w:t>
      </w:r>
      <w:bookmarkEnd w:id="1849"/>
      <w:bookmarkEnd w:id="1850"/>
      <w:r w:rsidRPr="008568A7">
        <w:t xml:space="preserve"> </w:t>
      </w:r>
      <w:r w:rsidR="0054528E" w:rsidRPr="008568A7">
        <w:br/>
      </w:r>
    </w:p>
    <w:p w14:paraId="495FBF7F" w14:textId="77777777" w:rsidR="005F2397" w:rsidRPr="008568A7" w:rsidRDefault="005F2397" w:rsidP="005F2397">
      <w:pPr>
        <w:rPr>
          <w:rFonts w:ascii="Calibri" w:hAnsi="Calibri"/>
        </w:rPr>
      </w:pPr>
      <w:r w:rsidRPr="008568A7">
        <w:rPr>
          <w:rFonts w:ascii="Calibri" w:hAnsi="Calibri"/>
        </w:rPr>
        <w:t>Consider the following assumptions:</w:t>
      </w:r>
    </w:p>
    <w:p w14:paraId="79424606" w14:textId="2838375B" w:rsidR="00AF1DE8" w:rsidRPr="008568A7" w:rsidRDefault="005F2397" w:rsidP="001A3067">
      <w:pPr>
        <w:pStyle w:val="ListParagraph"/>
        <w:numPr>
          <w:ilvl w:val="0"/>
          <w:numId w:val="14"/>
        </w:numPr>
        <w:rPr>
          <w:rFonts w:ascii="Calibri" w:hAnsi="Calibri"/>
        </w:rPr>
      </w:pPr>
      <w:r w:rsidRPr="008568A7">
        <w:rPr>
          <w:rFonts w:ascii="Calibri" w:hAnsi="Calibri"/>
        </w:rPr>
        <w:t>The spot</w:t>
      </w:r>
      <w:ins w:id="1853"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1854"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of gold,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8568A7">
        <w:rPr>
          <w:rFonts w:ascii="Calibri" w:hAnsi="Calibri"/>
        </w:rPr>
        <w:t>is $900.00</w:t>
      </w:r>
    </w:p>
    <w:p w14:paraId="7E853AAE" w14:textId="1F5268DE" w:rsidR="00AF1DE8" w:rsidRPr="008568A7" w:rsidRDefault="005F2397" w:rsidP="001A3067">
      <w:pPr>
        <w:pStyle w:val="ListParagraph"/>
        <w:numPr>
          <w:ilvl w:val="0"/>
          <w:numId w:val="14"/>
        </w:numPr>
        <w:rPr>
          <w:rFonts w:ascii="Calibri" w:hAnsi="Calibri"/>
        </w:rPr>
      </w:pPr>
      <w:r w:rsidRPr="008568A7">
        <w:rPr>
          <w:rFonts w:ascii="Calibri" w:hAnsi="Calibri"/>
        </w:rPr>
        <w:t xml:space="preserve">The </w:t>
      </w:r>
      <w:r w:rsidR="00AF1DE8" w:rsidRPr="008568A7">
        <w:rPr>
          <w:rFonts w:ascii="Calibri" w:hAnsi="Calibri"/>
        </w:rPr>
        <w:t>risk-free</w:t>
      </w:r>
      <w:r w:rsidRPr="008568A7">
        <w:rPr>
          <w:rFonts w:ascii="Calibri" w:hAnsi="Calibri"/>
        </w:rPr>
        <w:t xml:space="preserve"> interest</w:t>
      </w:r>
      <w:ins w:id="185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1856"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155B01" w:rsidRPr="008568A7">
        <w:rPr>
          <w:rFonts w:ascii="Calibri" w:hAnsi="Calibri"/>
        </w:rPr>
        <w:t xml:space="preserve"> </w:t>
      </w:r>
      <w:r w:rsidRPr="008568A7">
        <w:rPr>
          <w:rFonts w:ascii="Calibri" w:hAnsi="Calibri"/>
        </w:rPr>
        <w:t>is 10.0%</w:t>
      </w:r>
    </w:p>
    <w:p w14:paraId="582911A2" w14:textId="77777777" w:rsidR="0018594D" w:rsidRPr="008568A7" w:rsidRDefault="00AF1DE8" w:rsidP="001A3067">
      <w:pPr>
        <w:pStyle w:val="ListParagraph"/>
        <w:numPr>
          <w:ilvl w:val="0"/>
          <w:numId w:val="14"/>
        </w:numPr>
        <w:rPr>
          <w:rFonts w:ascii="Calibri" w:hAnsi="Calibri"/>
        </w:rPr>
      </w:pPr>
      <w:r w:rsidRPr="008568A7">
        <w:rPr>
          <w:rFonts w:ascii="Calibri" w:hAnsi="Calibri"/>
        </w:rPr>
        <w:t>Assume no transaction costs</w:t>
      </w:r>
      <w:r w:rsidRPr="008568A7">
        <w:rPr>
          <w:rStyle w:val="FootnoteReference"/>
          <w:rFonts w:ascii="Calibri" w:hAnsi="Calibri"/>
        </w:rPr>
        <w:footnoteReference w:id="1"/>
      </w:r>
    </w:p>
    <w:p w14:paraId="3A964766" w14:textId="5B1B2E83" w:rsidR="0018594D" w:rsidRPr="008568A7" w:rsidRDefault="005F2397" w:rsidP="001A3067">
      <w:pPr>
        <w:pStyle w:val="ListParagraph"/>
        <w:numPr>
          <w:ilvl w:val="0"/>
          <w:numId w:val="14"/>
        </w:numPr>
        <w:rPr>
          <w:rFonts w:ascii="Calibri" w:hAnsi="Calibri"/>
        </w:rPr>
      </w:pPr>
      <w:r w:rsidRPr="008568A7">
        <w:rPr>
          <w:rFonts w:ascii="Calibri" w:hAnsi="Calibri"/>
        </w:rPr>
        <w:t>Assume zero storage cost, zero convenience yield</w:t>
      </w:r>
      <w:ins w:id="1859"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1860"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and no lease rate. </w:t>
      </w:r>
    </w:p>
    <w:p w14:paraId="323DDBD6" w14:textId="77777777" w:rsidR="0018594D" w:rsidRPr="008568A7" w:rsidRDefault="0018594D" w:rsidP="0018594D">
      <w:pPr>
        <w:rPr>
          <w:rFonts w:ascii="Calibri" w:hAnsi="Calibri"/>
        </w:rPr>
      </w:pPr>
    </w:p>
    <w:p w14:paraId="0A277B09" w14:textId="1C93E890" w:rsidR="005F2397" w:rsidRPr="008568A7" w:rsidRDefault="005F2397" w:rsidP="005F2397">
      <w:pPr>
        <w:rPr>
          <w:rFonts w:ascii="Calibri" w:hAnsi="Calibri"/>
        </w:rPr>
      </w:pPr>
      <w:r w:rsidRPr="008568A7">
        <w:rPr>
          <w:rFonts w:ascii="Calibri" w:hAnsi="Calibri"/>
        </w:rPr>
        <w:t xml:space="preserve">These add </w:t>
      </w:r>
      <w:r w:rsidR="00CF5088" w:rsidRPr="008568A7">
        <w:rPr>
          <w:rFonts w:ascii="Calibri" w:hAnsi="Calibri"/>
        </w:rPr>
        <w:t xml:space="preserve">a sense of </w:t>
      </w:r>
      <w:r w:rsidRPr="008568A7">
        <w:rPr>
          <w:rFonts w:ascii="Calibri" w:hAnsi="Calibri"/>
        </w:rPr>
        <w:t>reality to our cost of carry</w:t>
      </w:r>
      <w:ins w:id="1861"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cost of carry</w:instrText>
      </w:r>
      <w:ins w:id="1862"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mode</w:t>
      </w:r>
      <w:r w:rsidR="00CF5088" w:rsidRPr="008568A7">
        <w:rPr>
          <w:rFonts w:ascii="Calibri" w:hAnsi="Calibri"/>
        </w:rPr>
        <w:t xml:space="preserve">l, however; our </w:t>
      </w:r>
      <w:r w:rsidRPr="008568A7">
        <w:rPr>
          <w:rFonts w:ascii="Calibri" w:hAnsi="Calibri"/>
        </w:rPr>
        <w:t>carry model is si</w:t>
      </w:r>
      <w:r w:rsidR="0054528E" w:rsidRPr="008568A7">
        <w:rPr>
          <w:rFonts w:ascii="Calibri" w:hAnsi="Calibri"/>
        </w:rPr>
        <w:t>mple</w:t>
      </w:r>
      <w:r w:rsidR="00CF5088" w:rsidRPr="008568A7">
        <w:rPr>
          <w:rFonts w:ascii="Calibri" w:hAnsi="Calibri"/>
        </w:rPr>
        <w:t xml:space="preserve"> so</w:t>
      </w:r>
      <w:r w:rsidR="0054528E" w:rsidRPr="008568A7">
        <w:rPr>
          <w:rFonts w:ascii="Calibri" w:hAnsi="Calibri"/>
        </w:rPr>
        <w:t xml:space="preserve"> we do not expect accuracy.</w:t>
      </w:r>
      <w:r w:rsidR="0018594D" w:rsidRPr="008568A7">
        <w:rPr>
          <w:rFonts w:ascii="Calibri" w:hAnsi="Calibri"/>
        </w:rPr>
        <w:t xml:space="preserve"> </w:t>
      </w:r>
      <w:r w:rsidRPr="008568A7">
        <w:rPr>
          <w:rFonts w:ascii="Calibri" w:hAnsi="Calibri"/>
        </w:rPr>
        <w:t>Our cost of carry model returns a “model forward</w:t>
      </w:r>
      <w:ins w:id="1863"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1864"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of $990; i.e., our model “predicts a forward price,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Pr="008568A7">
        <w:rPr>
          <w:rFonts w:ascii="Calibri" w:hAnsi="Calibri"/>
        </w:rPr>
        <w:t>of $990. Then we “analyze” two scenarios:</w:t>
      </w:r>
    </w:p>
    <w:p w14:paraId="27A7B707" w14:textId="61E1F725" w:rsidR="0018594D" w:rsidRPr="008568A7" w:rsidRDefault="0018594D" w:rsidP="001A3067">
      <w:pPr>
        <w:pStyle w:val="ListParagraph"/>
        <w:numPr>
          <w:ilvl w:val="0"/>
          <w:numId w:val="15"/>
        </w:numPr>
        <w:rPr>
          <w:rFonts w:ascii="Calibri" w:hAnsi="Calibri"/>
        </w:rPr>
      </w:pPr>
      <w:r w:rsidRPr="008568A7">
        <w:rPr>
          <w:rFonts w:ascii="Calibri" w:hAnsi="Calibri"/>
        </w:rPr>
        <w:t>T</w:t>
      </w:r>
      <w:r w:rsidR="005F2397" w:rsidRPr="008568A7">
        <w:rPr>
          <w:rFonts w:ascii="Calibri" w:hAnsi="Calibri"/>
        </w:rPr>
        <w:t>he observed one-year forward</w:t>
      </w:r>
      <w:ins w:id="1865"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1866" w:author="Aleksander Hansen" w:date="2013-02-15T16:50:00Z">
        <w:r w:rsidR="00AC5507">
          <w:instrText xml:space="preserve">" </w:instrText>
        </w:r>
        <w:r w:rsidR="00AC5507">
          <w:rPr>
            <w:rFonts w:ascii="Calibri" w:hAnsi="Calibri"/>
          </w:rPr>
          <w:fldChar w:fldCharType="end"/>
        </w:r>
      </w:ins>
      <w:r w:rsidR="005F2397" w:rsidRPr="008568A7">
        <w:rPr>
          <w:rFonts w:ascii="Calibri" w:hAnsi="Calibri"/>
        </w:rPr>
        <w:t xml:space="preserve"> price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is $1,000. In this case, the forward is “</w:t>
      </w:r>
      <w:r w:rsidR="005F2397" w:rsidRPr="008568A7">
        <w:rPr>
          <w:rFonts w:ascii="Calibri" w:hAnsi="Calibri"/>
          <w:i/>
        </w:rPr>
        <w:t>trading rich</w:t>
      </w:r>
      <w:r w:rsidRPr="008568A7">
        <w:rPr>
          <w:rFonts w:ascii="Calibri" w:hAnsi="Calibri"/>
        </w:rPr>
        <w:t>” as the observed [trading]</w:t>
      </w:r>
      <w:r w:rsidR="005F2397" w:rsidRPr="008568A7">
        <w:rPr>
          <w:rFonts w:ascii="Calibri" w:hAnsi="Calibri"/>
        </w:rPr>
        <w:t xml:space="preserve"> price of $1,000 is greater than the model price of $990.</w:t>
      </w:r>
    </w:p>
    <w:p w14:paraId="68254834" w14:textId="5986B0EB" w:rsidR="005F2397" w:rsidRDefault="0018594D" w:rsidP="001A3067">
      <w:pPr>
        <w:pStyle w:val="ListParagraph"/>
        <w:numPr>
          <w:ilvl w:val="0"/>
          <w:numId w:val="15"/>
        </w:numPr>
        <w:rPr>
          <w:rFonts w:ascii="Calibri" w:hAnsi="Calibri"/>
        </w:rPr>
      </w:pPr>
      <w:r w:rsidRPr="008568A7">
        <w:rPr>
          <w:rFonts w:ascii="Calibri" w:hAnsi="Calibri"/>
        </w:rPr>
        <w:t xml:space="preserve">The </w:t>
      </w:r>
      <w:r w:rsidR="005F2397" w:rsidRPr="008568A7">
        <w:rPr>
          <w:rFonts w:ascii="Calibri" w:hAnsi="Calibri"/>
        </w:rPr>
        <w:t>observed one-year forward</w:t>
      </w:r>
      <w:ins w:id="1867"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1868" w:author="Aleksander Hansen" w:date="2013-02-15T16:50:00Z">
        <w:r w:rsidR="00AC5507">
          <w:instrText xml:space="preserve">" </w:instrText>
        </w:r>
        <w:r w:rsidR="00AC5507">
          <w:rPr>
            <w:rFonts w:ascii="Calibri" w:hAnsi="Calibri"/>
          </w:rPr>
          <w:fldChar w:fldCharType="end"/>
        </w:r>
      </w:ins>
      <w:r w:rsidR="005F2397" w:rsidRPr="008568A7">
        <w:rPr>
          <w:rFonts w:ascii="Calibri" w:hAnsi="Calibri"/>
        </w:rPr>
        <w:t xml:space="preserve"> price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is $980.00. In this case, the forward is “</w:t>
      </w:r>
      <w:r w:rsidR="005F2397" w:rsidRPr="008568A7">
        <w:rPr>
          <w:rFonts w:ascii="Calibri" w:hAnsi="Calibri"/>
          <w:i/>
        </w:rPr>
        <w:t>trading cheap</w:t>
      </w:r>
      <w:r w:rsidRPr="008568A7">
        <w:rPr>
          <w:rFonts w:ascii="Calibri" w:hAnsi="Calibri"/>
        </w:rPr>
        <w:t>” as the observed [trading]</w:t>
      </w:r>
      <w:r w:rsidR="005F2397" w:rsidRPr="008568A7">
        <w:rPr>
          <w:rFonts w:ascii="Calibri" w:hAnsi="Calibri"/>
        </w:rPr>
        <w:t xml:space="preserve"> price of $1,000 is less than the model price of $990.</w:t>
      </w:r>
      <w:r w:rsidR="005F2397" w:rsidRPr="008568A7">
        <w:rPr>
          <w:rFonts w:ascii="Calibri" w:hAnsi="Calibri"/>
        </w:rPr>
        <w:br/>
      </w:r>
    </w:p>
    <w:p w14:paraId="255606B4" w14:textId="77777777" w:rsidR="00052AE0" w:rsidRDefault="00052AE0" w:rsidP="00052AE0">
      <w:pPr>
        <w:rPr>
          <w:rFonts w:ascii="Calibri" w:hAnsi="Calibri"/>
        </w:rPr>
      </w:pPr>
    </w:p>
    <w:tbl>
      <w:tblPr>
        <w:tblW w:w="8960" w:type="dxa"/>
        <w:tblInd w:w="93" w:type="dxa"/>
        <w:tblLook w:val="04A0" w:firstRow="1" w:lastRow="0" w:firstColumn="1" w:lastColumn="0" w:noHBand="0" w:noVBand="1"/>
      </w:tblPr>
      <w:tblGrid>
        <w:gridCol w:w="1960"/>
        <w:gridCol w:w="1300"/>
        <w:gridCol w:w="2520"/>
        <w:gridCol w:w="1060"/>
        <w:gridCol w:w="1060"/>
        <w:gridCol w:w="1060"/>
      </w:tblGrid>
      <w:tr w:rsidR="00052AE0" w:rsidRPr="00052AE0" w14:paraId="20CE7301" w14:textId="77777777" w:rsidTr="00052AE0">
        <w:trPr>
          <w:trHeight w:val="300"/>
        </w:trPr>
        <w:tc>
          <w:tcPr>
            <w:tcW w:w="8960" w:type="dxa"/>
            <w:gridSpan w:val="6"/>
            <w:tcBorders>
              <w:top w:val="single" w:sz="8" w:space="0" w:color="auto"/>
              <w:left w:val="single" w:sz="8" w:space="0" w:color="auto"/>
              <w:bottom w:val="single" w:sz="4" w:space="0" w:color="auto"/>
              <w:right w:val="single" w:sz="8" w:space="0" w:color="000000"/>
            </w:tcBorders>
            <w:shd w:val="clear" w:color="000000" w:fill="B1C2A3"/>
            <w:vAlign w:val="center"/>
            <w:hideMark/>
          </w:tcPr>
          <w:p w14:paraId="547B7F46" w14:textId="54A46C6A"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Futures</w:t>
            </w:r>
            <w:ins w:id="1869" w:author="Aleksander Hansen" w:date="2013-02-15T16:31:00Z">
              <w:r w:rsidR="008A28C4">
                <w:rPr>
                  <w:rFonts w:ascii="Calibri" w:eastAsia="Times New Roman" w:hAnsi="Calibri" w:cs="Times New Roman"/>
                  <w:color w:val="000000"/>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870" w:author="Aleksander Hansen" w:date="2013-02-15T16:31:00Z">
              <w:r w:rsidR="008A28C4">
                <w:instrText xml:space="preserve">" </w:instrText>
              </w:r>
              <w:r w:rsidR="008A28C4">
                <w:rPr>
                  <w:rFonts w:ascii="Calibri" w:eastAsia="Times New Roman" w:hAnsi="Calibri" w:cs="Times New Roman"/>
                  <w:color w:val="000000"/>
                </w:rPr>
                <w:fldChar w:fldCharType="end"/>
              </w:r>
            </w:ins>
            <w:r w:rsidRPr="00052AE0">
              <w:rPr>
                <w:rFonts w:ascii="Calibri" w:eastAsia="Times New Roman" w:hAnsi="Calibri" w:cs="Times New Roman"/>
                <w:color w:val="000000"/>
              </w:rPr>
              <w:t xml:space="preserve"> trades rich: profit with cash and </w:t>
            </w:r>
            <w:commentRangeStart w:id="1871"/>
            <w:r w:rsidRPr="00052AE0">
              <w:rPr>
                <w:rFonts w:ascii="Calibri" w:eastAsia="Times New Roman" w:hAnsi="Calibri" w:cs="Times New Roman"/>
                <w:color w:val="000000"/>
              </w:rPr>
              <w:t>carry</w:t>
            </w:r>
            <w:commentRangeEnd w:id="1871"/>
            <w:r w:rsidR="00812F30">
              <w:rPr>
                <w:rStyle w:val="CommentReference"/>
              </w:rPr>
              <w:commentReference w:id="1871"/>
            </w:r>
          </w:p>
        </w:tc>
      </w:tr>
      <w:tr w:rsidR="00052AE0" w:rsidRPr="00052AE0" w14:paraId="012AFA87"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2B1EA74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Spot price of gold:</w:t>
            </w:r>
          </w:p>
        </w:tc>
        <w:tc>
          <w:tcPr>
            <w:tcW w:w="1300" w:type="dxa"/>
            <w:tcBorders>
              <w:top w:val="nil"/>
              <w:left w:val="nil"/>
              <w:bottom w:val="nil"/>
              <w:right w:val="nil"/>
            </w:tcBorders>
            <w:shd w:val="clear" w:color="000000" w:fill="FFFFFF"/>
            <w:vAlign w:val="center"/>
            <w:hideMark/>
          </w:tcPr>
          <w:p w14:paraId="52045EA8"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$900.00 </w:t>
            </w:r>
          </w:p>
        </w:tc>
        <w:tc>
          <w:tcPr>
            <w:tcW w:w="2520" w:type="dxa"/>
            <w:tcBorders>
              <w:top w:val="nil"/>
              <w:left w:val="nil"/>
              <w:bottom w:val="nil"/>
              <w:right w:val="nil"/>
            </w:tcBorders>
            <w:shd w:val="clear" w:color="000000" w:fill="FFFFFF"/>
            <w:vAlign w:val="bottom"/>
            <w:hideMark/>
          </w:tcPr>
          <w:p w14:paraId="0CB0234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C46493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0F7478F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02513A01"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7A7A3C3A"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68D9CF6E"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Interest rate:</w:t>
            </w:r>
          </w:p>
        </w:tc>
        <w:tc>
          <w:tcPr>
            <w:tcW w:w="1300" w:type="dxa"/>
            <w:tcBorders>
              <w:top w:val="nil"/>
              <w:left w:val="nil"/>
              <w:bottom w:val="nil"/>
              <w:right w:val="nil"/>
            </w:tcBorders>
            <w:shd w:val="clear" w:color="000000" w:fill="FFFFFF"/>
            <w:vAlign w:val="center"/>
            <w:hideMark/>
          </w:tcPr>
          <w:p w14:paraId="06F79D41"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10%</w:t>
            </w:r>
          </w:p>
        </w:tc>
        <w:tc>
          <w:tcPr>
            <w:tcW w:w="2520" w:type="dxa"/>
            <w:tcBorders>
              <w:top w:val="nil"/>
              <w:left w:val="nil"/>
              <w:bottom w:val="nil"/>
              <w:right w:val="nil"/>
            </w:tcBorders>
            <w:shd w:val="clear" w:color="000000" w:fill="FFFFFF"/>
            <w:vAlign w:val="bottom"/>
            <w:hideMark/>
          </w:tcPr>
          <w:p w14:paraId="6458755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309B7E2D"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84454D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5076D94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5903D99"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3E656931"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Transaction:</w:t>
            </w:r>
          </w:p>
        </w:tc>
        <w:tc>
          <w:tcPr>
            <w:tcW w:w="1300" w:type="dxa"/>
            <w:tcBorders>
              <w:top w:val="nil"/>
              <w:left w:val="nil"/>
              <w:bottom w:val="nil"/>
              <w:right w:val="nil"/>
            </w:tcBorders>
            <w:shd w:val="clear" w:color="000000" w:fill="FFFFFF"/>
            <w:vAlign w:val="center"/>
            <w:hideMark/>
          </w:tcPr>
          <w:p w14:paraId="53815AD6"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0%</w:t>
            </w:r>
          </w:p>
        </w:tc>
        <w:tc>
          <w:tcPr>
            <w:tcW w:w="2520" w:type="dxa"/>
            <w:tcBorders>
              <w:top w:val="nil"/>
              <w:left w:val="nil"/>
              <w:bottom w:val="nil"/>
              <w:right w:val="nil"/>
            </w:tcBorders>
            <w:shd w:val="clear" w:color="000000" w:fill="FFFFFF"/>
            <w:vAlign w:val="bottom"/>
            <w:hideMark/>
          </w:tcPr>
          <w:p w14:paraId="24869C0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B1BD184"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541982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5077234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4FD7BD60" w14:textId="77777777" w:rsidTr="00052AE0">
        <w:trPr>
          <w:trHeight w:val="600"/>
        </w:trPr>
        <w:tc>
          <w:tcPr>
            <w:tcW w:w="1960" w:type="dxa"/>
            <w:tcBorders>
              <w:top w:val="nil"/>
              <w:left w:val="single" w:sz="8" w:space="0" w:color="auto"/>
              <w:bottom w:val="nil"/>
              <w:right w:val="nil"/>
            </w:tcBorders>
            <w:shd w:val="clear" w:color="000000" w:fill="FFFFFF"/>
            <w:vAlign w:val="center"/>
            <w:hideMark/>
          </w:tcPr>
          <w:p w14:paraId="0997C6EA"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Model (carry) price:</w:t>
            </w:r>
          </w:p>
        </w:tc>
        <w:tc>
          <w:tcPr>
            <w:tcW w:w="1300" w:type="dxa"/>
            <w:tcBorders>
              <w:top w:val="nil"/>
              <w:left w:val="nil"/>
              <w:bottom w:val="nil"/>
              <w:right w:val="nil"/>
            </w:tcBorders>
            <w:shd w:val="clear" w:color="000000" w:fill="FFFFFF"/>
            <w:vAlign w:val="center"/>
            <w:hideMark/>
          </w:tcPr>
          <w:p w14:paraId="1EB6B88E"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$990.00 </w:t>
            </w:r>
          </w:p>
        </w:tc>
        <w:tc>
          <w:tcPr>
            <w:tcW w:w="5700" w:type="dxa"/>
            <w:gridSpan w:val="4"/>
            <w:tcBorders>
              <w:top w:val="nil"/>
              <w:left w:val="nil"/>
              <w:bottom w:val="nil"/>
              <w:right w:val="single" w:sz="8" w:space="0" w:color="000000"/>
            </w:tcBorders>
            <w:shd w:val="clear" w:color="000000" w:fill="FFFFFF"/>
            <w:vAlign w:val="center"/>
            <w:hideMark/>
          </w:tcPr>
          <w:p w14:paraId="62D2E63E"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xml:space="preserve"> No lower/upper bound since transaction cost = 0</w:t>
            </w:r>
          </w:p>
        </w:tc>
      </w:tr>
      <w:tr w:rsidR="00052AE0" w:rsidRPr="00052AE0" w14:paraId="18AC02F2"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2288F873"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Forward price:</w:t>
            </w:r>
          </w:p>
        </w:tc>
        <w:tc>
          <w:tcPr>
            <w:tcW w:w="1300" w:type="dxa"/>
            <w:tcBorders>
              <w:top w:val="nil"/>
              <w:left w:val="nil"/>
              <w:bottom w:val="nil"/>
              <w:right w:val="nil"/>
            </w:tcBorders>
            <w:shd w:val="clear" w:color="000000" w:fill="FFFFFF"/>
            <w:vAlign w:val="center"/>
            <w:hideMark/>
          </w:tcPr>
          <w:p w14:paraId="7BB00ED1"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$1,000.00 </w:t>
            </w:r>
          </w:p>
        </w:tc>
        <w:tc>
          <w:tcPr>
            <w:tcW w:w="5700" w:type="dxa"/>
            <w:gridSpan w:val="4"/>
            <w:tcBorders>
              <w:top w:val="nil"/>
              <w:left w:val="nil"/>
              <w:bottom w:val="nil"/>
              <w:right w:val="single" w:sz="8" w:space="0" w:color="000000"/>
            </w:tcBorders>
            <w:shd w:val="clear" w:color="000000" w:fill="FFFFFF"/>
            <w:vAlign w:val="center"/>
            <w:hideMark/>
          </w:tcPr>
          <w:p w14:paraId="2C356D3A"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xml:space="preserve"> “Trades rich” as 1,000 &gt; 990</w:t>
            </w:r>
          </w:p>
        </w:tc>
      </w:tr>
      <w:tr w:rsidR="00052AE0" w:rsidRPr="00052AE0" w14:paraId="1A50C3ED" w14:textId="77777777" w:rsidTr="00052AE0">
        <w:trPr>
          <w:trHeight w:val="300"/>
        </w:trPr>
        <w:tc>
          <w:tcPr>
            <w:tcW w:w="8960" w:type="dxa"/>
            <w:gridSpan w:val="6"/>
            <w:tcBorders>
              <w:top w:val="nil"/>
              <w:left w:val="single" w:sz="8" w:space="0" w:color="auto"/>
              <w:bottom w:val="nil"/>
              <w:right w:val="single" w:sz="8" w:space="0" w:color="000000"/>
            </w:tcBorders>
            <w:shd w:val="clear" w:color="000000" w:fill="FFFFFF"/>
            <w:vAlign w:val="center"/>
            <w:hideMark/>
          </w:tcPr>
          <w:p w14:paraId="19F9AC3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r>
      <w:tr w:rsidR="00052AE0" w:rsidRPr="00052AE0" w14:paraId="41B89018" w14:textId="77777777" w:rsidTr="00052AE0">
        <w:trPr>
          <w:trHeight w:val="300"/>
        </w:trPr>
        <w:tc>
          <w:tcPr>
            <w:tcW w:w="5780" w:type="dxa"/>
            <w:gridSpan w:val="3"/>
            <w:tcBorders>
              <w:top w:val="nil"/>
              <w:left w:val="single" w:sz="8" w:space="0" w:color="auto"/>
              <w:bottom w:val="nil"/>
              <w:right w:val="nil"/>
            </w:tcBorders>
            <w:shd w:val="clear" w:color="000000" w:fill="FFFFFF"/>
            <w:vAlign w:val="center"/>
            <w:hideMark/>
          </w:tcPr>
          <w:p w14:paraId="27791DEF" w14:textId="1935DE2D"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Cash &amp; carry: Short forward</w:t>
            </w:r>
            <w:ins w:id="1872" w:author="Aleksander Hansen" w:date="2013-02-15T16:50:00Z">
              <w:r w:rsidR="00AC5507">
                <w:rPr>
                  <w:rFonts w:ascii="Calibri" w:eastAsia="Times New Roman" w:hAnsi="Calibri" w:cs="Times New Roman"/>
                  <w:color w:val="000000"/>
                </w:rPr>
                <w:fldChar w:fldCharType="begin"/>
              </w:r>
              <w:r w:rsidR="00AC5507">
                <w:instrText xml:space="preserve"> XE "</w:instrText>
              </w:r>
            </w:ins>
            <w:r w:rsidR="00AC5507" w:rsidRPr="008568A7">
              <w:rPr>
                <w:rFonts w:ascii="Calibri" w:hAnsi="Calibri"/>
              </w:rPr>
              <w:instrText>forward</w:instrText>
            </w:r>
            <w:ins w:id="1873" w:author="Aleksander Hansen" w:date="2013-02-15T16:50:00Z">
              <w:r w:rsidR="00AC5507">
                <w:instrText xml:space="preserve">" </w:instrText>
              </w:r>
              <w:r w:rsidR="00AC5507">
                <w:rPr>
                  <w:rFonts w:ascii="Calibri" w:eastAsia="Times New Roman" w:hAnsi="Calibri" w:cs="Times New Roman"/>
                  <w:color w:val="000000"/>
                </w:rPr>
                <w:fldChar w:fldCharType="end"/>
              </w:r>
            </w:ins>
            <w:r w:rsidRPr="00052AE0">
              <w:rPr>
                <w:rFonts w:ascii="Calibri" w:eastAsia="Times New Roman" w:hAnsi="Calibri" w:cs="Times New Roman"/>
                <w:color w:val="000000"/>
              </w:rPr>
              <w:t>, borrow to buy spot</w:t>
            </w:r>
            <w:ins w:id="1874" w:author="Aleksander Hansen" w:date="2013-02-15T17:14:00Z">
              <w:r w:rsidR="003578F0">
                <w:rPr>
                  <w:rFonts w:ascii="Calibri" w:eastAsia="Times New Roman" w:hAnsi="Calibri" w:cs="Times New Roman"/>
                  <w:color w:val="000000"/>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1875" w:author="Aleksander Hansen" w:date="2013-02-15T17:14:00Z">
              <w:r w:rsidR="003578F0">
                <w:instrText xml:space="preserve">spot price" </w:instrText>
              </w:r>
              <w:r w:rsidR="003578F0">
                <w:rPr>
                  <w:rFonts w:ascii="Calibri" w:eastAsia="Times New Roman" w:hAnsi="Calibri" w:cs="Times New Roman"/>
                  <w:color w:val="000000"/>
                </w:rPr>
                <w:fldChar w:fldCharType="end"/>
              </w:r>
            </w:ins>
          </w:p>
        </w:tc>
        <w:tc>
          <w:tcPr>
            <w:tcW w:w="1060" w:type="dxa"/>
            <w:tcBorders>
              <w:top w:val="nil"/>
              <w:left w:val="nil"/>
              <w:bottom w:val="nil"/>
              <w:right w:val="nil"/>
            </w:tcBorders>
            <w:shd w:val="clear" w:color="000000" w:fill="FFFFFF"/>
            <w:vAlign w:val="center"/>
            <w:hideMark/>
          </w:tcPr>
          <w:p w14:paraId="6C7E348F"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c>
          <w:tcPr>
            <w:tcW w:w="1060" w:type="dxa"/>
            <w:tcBorders>
              <w:top w:val="nil"/>
              <w:left w:val="nil"/>
              <w:bottom w:val="nil"/>
              <w:right w:val="nil"/>
            </w:tcBorders>
            <w:shd w:val="clear" w:color="000000" w:fill="FFFFFF"/>
            <w:vAlign w:val="center"/>
            <w:hideMark/>
          </w:tcPr>
          <w:p w14:paraId="40B350E1"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c>
          <w:tcPr>
            <w:tcW w:w="1060" w:type="dxa"/>
            <w:tcBorders>
              <w:top w:val="nil"/>
              <w:left w:val="nil"/>
              <w:bottom w:val="nil"/>
              <w:right w:val="single" w:sz="8" w:space="0" w:color="auto"/>
            </w:tcBorders>
            <w:shd w:val="clear" w:color="000000" w:fill="FFFFFF"/>
            <w:vAlign w:val="center"/>
            <w:hideMark/>
          </w:tcPr>
          <w:p w14:paraId="3A329630"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r>
      <w:tr w:rsidR="00052AE0" w:rsidRPr="00052AE0" w14:paraId="3E0FA504"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607CCEB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2F1264A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bottom"/>
            <w:hideMark/>
          </w:tcPr>
          <w:p w14:paraId="6FACE47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single" w:sz="12" w:space="0" w:color="000000"/>
              <w:right w:val="nil"/>
            </w:tcBorders>
            <w:shd w:val="clear" w:color="000000" w:fill="FFFFFF"/>
            <w:vAlign w:val="center"/>
            <w:hideMark/>
          </w:tcPr>
          <w:p w14:paraId="56C4813D"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T0</w:t>
            </w:r>
          </w:p>
        </w:tc>
        <w:tc>
          <w:tcPr>
            <w:tcW w:w="1060" w:type="dxa"/>
            <w:tcBorders>
              <w:top w:val="nil"/>
              <w:left w:val="nil"/>
              <w:bottom w:val="single" w:sz="12" w:space="0" w:color="000000"/>
              <w:right w:val="nil"/>
            </w:tcBorders>
            <w:shd w:val="clear" w:color="000000" w:fill="FFFFFF"/>
            <w:vAlign w:val="center"/>
            <w:hideMark/>
          </w:tcPr>
          <w:p w14:paraId="4B9EF85F"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T1</w:t>
            </w:r>
          </w:p>
        </w:tc>
        <w:tc>
          <w:tcPr>
            <w:tcW w:w="1060" w:type="dxa"/>
            <w:tcBorders>
              <w:top w:val="nil"/>
              <w:left w:val="nil"/>
              <w:bottom w:val="single" w:sz="12" w:space="0" w:color="000000"/>
              <w:right w:val="single" w:sz="8" w:space="0" w:color="auto"/>
            </w:tcBorders>
            <w:shd w:val="clear" w:color="000000" w:fill="FFFFFF"/>
            <w:vAlign w:val="center"/>
            <w:hideMark/>
          </w:tcPr>
          <w:p w14:paraId="2CAB2DFA"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Net</w:t>
            </w:r>
          </w:p>
        </w:tc>
      </w:tr>
      <w:tr w:rsidR="00052AE0" w:rsidRPr="00052AE0" w14:paraId="04E93569"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793A5215"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4D6BE25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3ED72768"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Spot commodity market</w:t>
            </w:r>
          </w:p>
        </w:tc>
        <w:tc>
          <w:tcPr>
            <w:tcW w:w="1060" w:type="dxa"/>
            <w:tcBorders>
              <w:top w:val="nil"/>
              <w:left w:val="nil"/>
              <w:bottom w:val="nil"/>
              <w:right w:val="nil"/>
            </w:tcBorders>
            <w:shd w:val="clear" w:color="000000" w:fill="FFFFFF"/>
            <w:vAlign w:val="center"/>
            <w:hideMark/>
          </w:tcPr>
          <w:p w14:paraId="5F0F87A9" w14:textId="77777777" w:rsidR="00052AE0" w:rsidRPr="00052AE0" w:rsidRDefault="00052AE0" w:rsidP="00052AE0">
            <w:pPr>
              <w:jc w:val="right"/>
              <w:rPr>
                <w:rFonts w:ascii="Calibri" w:hAnsi="Calibri"/>
              </w:rPr>
            </w:pPr>
            <w:r w:rsidRPr="00052AE0">
              <w:rPr>
                <w:rFonts w:ascii="Calibri" w:hAnsi="Calibri"/>
              </w:rPr>
              <w:t>($900)</w:t>
            </w:r>
          </w:p>
        </w:tc>
        <w:tc>
          <w:tcPr>
            <w:tcW w:w="1060" w:type="dxa"/>
            <w:tcBorders>
              <w:top w:val="nil"/>
              <w:left w:val="nil"/>
              <w:bottom w:val="nil"/>
              <w:right w:val="nil"/>
            </w:tcBorders>
            <w:shd w:val="clear" w:color="000000" w:fill="FFFFFF"/>
            <w:vAlign w:val="bottom"/>
            <w:hideMark/>
          </w:tcPr>
          <w:p w14:paraId="71D45826" w14:textId="77777777" w:rsidR="00052AE0" w:rsidRPr="00052AE0" w:rsidRDefault="00052AE0" w:rsidP="00052AE0">
            <w:pPr>
              <w:rPr>
                <w:rFonts w:ascii="Calibri" w:hAnsi="Calibri"/>
              </w:rPr>
            </w:pPr>
            <w:r w:rsidRPr="00052AE0">
              <w:rPr>
                <w:rFonts w:ascii="Calibri" w:hAnsi="Calibri"/>
              </w:rPr>
              <w:t> </w:t>
            </w:r>
          </w:p>
        </w:tc>
        <w:tc>
          <w:tcPr>
            <w:tcW w:w="1060" w:type="dxa"/>
            <w:tcBorders>
              <w:top w:val="nil"/>
              <w:left w:val="nil"/>
              <w:bottom w:val="nil"/>
              <w:right w:val="single" w:sz="8" w:space="0" w:color="auto"/>
            </w:tcBorders>
            <w:shd w:val="clear" w:color="000000" w:fill="FFFFFF"/>
            <w:vAlign w:val="bottom"/>
            <w:hideMark/>
          </w:tcPr>
          <w:p w14:paraId="7A46B05F"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415704CB" w14:textId="77777777" w:rsidTr="00052AE0">
        <w:trPr>
          <w:trHeight w:val="300"/>
        </w:trPr>
        <w:tc>
          <w:tcPr>
            <w:tcW w:w="1960" w:type="dxa"/>
            <w:tcBorders>
              <w:top w:val="nil"/>
              <w:left w:val="single" w:sz="8" w:space="0" w:color="auto"/>
              <w:bottom w:val="nil"/>
              <w:right w:val="nil"/>
            </w:tcBorders>
            <w:shd w:val="clear" w:color="000000" w:fill="FFFFFF"/>
            <w:vAlign w:val="bottom"/>
            <w:hideMark/>
          </w:tcPr>
          <w:p w14:paraId="01B2AB3B"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3E5F9EBF"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7559D496"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Transaction</w:t>
            </w:r>
          </w:p>
        </w:tc>
        <w:tc>
          <w:tcPr>
            <w:tcW w:w="1060" w:type="dxa"/>
            <w:tcBorders>
              <w:top w:val="nil"/>
              <w:left w:val="nil"/>
              <w:bottom w:val="nil"/>
              <w:right w:val="nil"/>
            </w:tcBorders>
            <w:shd w:val="clear" w:color="000000" w:fill="FFFFFF"/>
            <w:vAlign w:val="center"/>
            <w:hideMark/>
          </w:tcPr>
          <w:p w14:paraId="123D6F1D" w14:textId="77777777" w:rsidR="00052AE0" w:rsidRPr="00052AE0" w:rsidRDefault="00052AE0" w:rsidP="00052AE0">
            <w:pPr>
              <w:jc w:val="right"/>
              <w:rPr>
                <w:rFonts w:ascii="Calibri" w:hAnsi="Calibri"/>
              </w:rPr>
            </w:pPr>
            <w:r w:rsidRPr="00052AE0">
              <w:rPr>
                <w:rFonts w:ascii="Calibri" w:hAnsi="Calibri"/>
              </w:rPr>
              <w:t xml:space="preserve">$0 </w:t>
            </w:r>
          </w:p>
        </w:tc>
        <w:tc>
          <w:tcPr>
            <w:tcW w:w="1060" w:type="dxa"/>
            <w:tcBorders>
              <w:top w:val="nil"/>
              <w:left w:val="nil"/>
              <w:bottom w:val="nil"/>
              <w:right w:val="nil"/>
            </w:tcBorders>
            <w:shd w:val="clear" w:color="000000" w:fill="FFFFFF"/>
            <w:vAlign w:val="bottom"/>
            <w:hideMark/>
          </w:tcPr>
          <w:p w14:paraId="59DC5F4F" w14:textId="77777777" w:rsidR="00052AE0" w:rsidRPr="00052AE0" w:rsidRDefault="00052AE0" w:rsidP="00052AE0">
            <w:pPr>
              <w:rPr>
                <w:rFonts w:ascii="Calibri" w:hAnsi="Calibri"/>
              </w:rPr>
            </w:pPr>
            <w:r w:rsidRPr="00052AE0">
              <w:rPr>
                <w:rFonts w:ascii="Calibri" w:hAnsi="Calibri"/>
              </w:rPr>
              <w:t> </w:t>
            </w:r>
          </w:p>
        </w:tc>
        <w:tc>
          <w:tcPr>
            <w:tcW w:w="1060" w:type="dxa"/>
            <w:tcBorders>
              <w:top w:val="nil"/>
              <w:left w:val="nil"/>
              <w:bottom w:val="nil"/>
              <w:right w:val="single" w:sz="8" w:space="0" w:color="auto"/>
            </w:tcBorders>
            <w:shd w:val="clear" w:color="000000" w:fill="FFFFFF"/>
            <w:vAlign w:val="bottom"/>
            <w:hideMark/>
          </w:tcPr>
          <w:p w14:paraId="7641473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7753C365" w14:textId="77777777" w:rsidTr="00052AE0">
        <w:trPr>
          <w:trHeight w:val="300"/>
        </w:trPr>
        <w:tc>
          <w:tcPr>
            <w:tcW w:w="1960" w:type="dxa"/>
            <w:tcBorders>
              <w:top w:val="nil"/>
              <w:left w:val="single" w:sz="8" w:space="0" w:color="auto"/>
              <w:bottom w:val="nil"/>
              <w:right w:val="nil"/>
            </w:tcBorders>
            <w:shd w:val="clear" w:color="000000" w:fill="FFFFFF"/>
            <w:vAlign w:val="bottom"/>
            <w:hideMark/>
          </w:tcPr>
          <w:p w14:paraId="425FAF8B"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6BDE527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4B0F944C"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Cash</w:t>
            </w:r>
          </w:p>
        </w:tc>
        <w:tc>
          <w:tcPr>
            <w:tcW w:w="1060" w:type="dxa"/>
            <w:tcBorders>
              <w:top w:val="nil"/>
              <w:left w:val="nil"/>
              <w:bottom w:val="nil"/>
              <w:right w:val="nil"/>
            </w:tcBorders>
            <w:shd w:val="clear" w:color="000000" w:fill="FFFFFF"/>
            <w:vAlign w:val="center"/>
            <w:hideMark/>
          </w:tcPr>
          <w:p w14:paraId="2FB9106F" w14:textId="77777777" w:rsidR="00052AE0" w:rsidRPr="00052AE0" w:rsidRDefault="00052AE0" w:rsidP="00052AE0">
            <w:pPr>
              <w:jc w:val="right"/>
              <w:rPr>
                <w:rFonts w:ascii="Calibri" w:hAnsi="Calibri"/>
              </w:rPr>
            </w:pPr>
            <w:r w:rsidRPr="00052AE0">
              <w:rPr>
                <w:rFonts w:ascii="Calibri" w:hAnsi="Calibri"/>
              </w:rPr>
              <w:t xml:space="preserve">$900 </w:t>
            </w:r>
          </w:p>
        </w:tc>
        <w:tc>
          <w:tcPr>
            <w:tcW w:w="1060" w:type="dxa"/>
            <w:tcBorders>
              <w:top w:val="nil"/>
              <w:left w:val="nil"/>
              <w:bottom w:val="nil"/>
              <w:right w:val="nil"/>
            </w:tcBorders>
            <w:shd w:val="clear" w:color="000000" w:fill="FFFFFF"/>
            <w:vAlign w:val="center"/>
            <w:hideMark/>
          </w:tcPr>
          <w:p w14:paraId="69B85095" w14:textId="77777777" w:rsidR="00052AE0" w:rsidRPr="00052AE0" w:rsidRDefault="00052AE0" w:rsidP="00052AE0">
            <w:pPr>
              <w:jc w:val="right"/>
              <w:rPr>
                <w:rFonts w:ascii="Calibri" w:hAnsi="Calibri"/>
              </w:rPr>
            </w:pPr>
            <w:r w:rsidRPr="00052AE0">
              <w:rPr>
                <w:rFonts w:ascii="Calibri" w:hAnsi="Calibri"/>
              </w:rPr>
              <w:t>($990)</w:t>
            </w:r>
          </w:p>
        </w:tc>
        <w:tc>
          <w:tcPr>
            <w:tcW w:w="1060" w:type="dxa"/>
            <w:tcBorders>
              <w:top w:val="nil"/>
              <w:left w:val="nil"/>
              <w:bottom w:val="nil"/>
              <w:right w:val="single" w:sz="8" w:space="0" w:color="auto"/>
            </w:tcBorders>
            <w:shd w:val="clear" w:color="000000" w:fill="FFFFFF"/>
            <w:vAlign w:val="bottom"/>
            <w:hideMark/>
          </w:tcPr>
          <w:p w14:paraId="5EF8514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5B0D825"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637C046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27C105D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single" w:sz="12" w:space="0" w:color="000000"/>
              <w:right w:val="nil"/>
            </w:tcBorders>
            <w:shd w:val="clear" w:color="000000" w:fill="FFFFFF"/>
            <w:vAlign w:val="center"/>
            <w:hideMark/>
          </w:tcPr>
          <w:p w14:paraId="33099B3D" w14:textId="75D1499A"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Futures</w:t>
            </w:r>
            <w:ins w:id="1876" w:author="Aleksander Hansen" w:date="2013-02-15T16:31:00Z">
              <w:r w:rsidR="008A28C4">
                <w:rPr>
                  <w:rFonts w:ascii="Calibri" w:eastAsia="Times New Roman" w:hAnsi="Calibri" w:cs="Times New Roman"/>
                  <w:color w:val="000000"/>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877" w:author="Aleksander Hansen" w:date="2013-02-15T16:31:00Z">
              <w:r w:rsidR="008A28C4">
                <w:instrText xml:space="preserve">" </w:instrText>
              </w:r>
              <w:r w:rsidR="008A28C4">
                <w:rPr>
                  <w:rFonts w:ascii="Calibri" w:eastAsia="Times New Roman" w:hAnsi="Calibri" w:cs="Times New Roman"/>
                  <w:color w:val="000000"/>
                </w:rPr>
                <w:fldChar w:fldCharType="end"/>
              </w:r>
            </w:ins>
            <w:r w:rsidRPr="00052AE0">
              <w:rPr>
                <w:rFonts w:ascii="Calibri" w:eastAsia="Times New Roman" w:hAnsi="Calibri" w:cs="Times New Roman"/>
                <w:color w:val="000000"/>
              </w:rPr>
              <w:t xml:space="preserve"> contract</w:t>
            </w:r>
          </w:p>
        </w:tc>
        <w:tc>
          <w:tcPr>
            <w:tcW w:w="1060" w:type="dxa"/>
            <w:tcBorders>
              <w:top w:val="nil"/>
              <w:left w:val="nil"/>
              <w:bottom w:val="single" w:sz="12" w:space="0" w:color="000000"/>
              <w:right w:val="nil"/>
            </w:tcBorders>
            <w:shd w:val="clear" w:color="000000" w:fill="FFFFFF"/>
            <w:vAlign w:val="bottom"/>
            <w:hideMark/>
          </w:tcPr>
          <w:p w14:paraId="12954B5B" w14:textId="77777777" w:rsidR="00052AE0" w:rsidRPr="00052AE0" w:rsidRDefault="00052AE0" w:rsidP="00052AE0">
            <w:pPr>
              <w:jc w:val="right"/>
              <w:rPr>
                <w:rFonts w:ascii="Calibri" w:hAnsi="Calibri"/>
              </w:rPr>
            </w:pPr>
            <w:r w:rsidRPr="00052AE0">
              <w:rPr>
                <w:rFonts w:ascii="Calibri" w:hAnsi="Calibri"/>
              </w:rPr>
              <w:t> </w:t>
            </w:r>
          </w:p>
        </w:tc>
        <w:tc>
          <w:tcPr>
            <w:tcW w:w="1060" w:type="dxa"/>
            <w:tcBorders>
              <w:top w:val="nil"/>
              <w:left w:val="nil"/>
              <w:bottom w:val="single" w:sz="12" w:space="0" w:color="000000"/>
              <w:right w:val="nil"/>
            </w:tcBorders>
            <w:shd w:val="clear" w:color="000000" w:fill="FFFFFF"/>
            <w:vAlign w:val="center"/>
            <w:hideMark/>
          </w:tcPr>
          <w:p w14:paraId="04788D85" w14:textId="77777777" w:rsidR="00052AE0" w:rsidRPr="00052AE0" w:rsidRDefault="00052AE0" w:rsidP="00052AE0">
            <w:pPr>
              <w:jc w:val="right"/>
              <w:rPr>
                <w:rFonts w:ascii="Calibri" w:hAnsi="Calibri"/>
              </w:rPr>
            </w:pPr>
            <w:r w:rsidRPr="00052AE0">
              <w:rPr>
                <w:rFonts w:ascii="Calibri" w:hAnsi="Calibri"/>
              </w:rPr>
              <w:t xml:space="preserve">$1,000 </w:t>
            </w:r>
          </w:p>
        </w:tc>
        <w:tc>
          <w:tcPr>
            <w:tcW w:w="1060" w:type="dxa"/>
            <w:tcBorders>
              <w:top w:val="nil"/>
              <w:left w:val="nil"/>
              <w:bottom w:val="single" w:sz="12" w:space="0" w:color="000000"/>
              <w:right w:val="single" w:sz="8" w:space="0" w:color="auto"/>
            </w:tcBorders>
            <w:shd w:val="clear" w:color="000000" w:fill="FFFFFF"/>
            <w:vAlign w:val="bottom"/>
            <w:hideMark/>
          </w:tcPr>
          <w:p w14:paraId="1FD9E84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D901993" w14:textId="77777777" w:rsidTr="00052AE0">
        <w:trPr>
          <w:trHeight w:val="340"/>
        </w:trPr>
        <w:tc>
          <w:tcPr>
            <w:tcW w:w="1960" w:type="dxa"/>
            <w:tcBorders>
              <w:top w:val="nil"/>
              <w:left w:val="single" w:sz="8" w:space="0" w:color="auto"/>
              <w:bottom w:val="single" w:sz="8" w:space="0" w:color="auto"/>
              <w:right w:val="nil"/>
            </w:tcBorders>
            <w:shd w:val="clear" w:color="000000" w:fill="FFFFFF"/>
            <w:vAlign w:val="bottom"/>
            <w:hideMark/>
          </w:tcPr>
          <w:p w14:paraId="6C60A994"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single" w:sz="8" w:space="0" w:color="auto"/>
              <w:right w:val="nil"/>
            </w:tcBorders>
            <w:shd w:val="clear" w:color="000000" w:fill="FFFFFF"/>
            <w:vAlign w:val="bottom"/>
            <w:hideMark/>
          </w:tcPr>
          <w:p w14:paraId="53567E1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single" w:sz="8" w:space="0" w:color="auto"/>
              <w:right w:val="nil"/>
            </w:tcBorders>
            <w:shd w:val="clear" w:color="000000" w:fill="FFFFFF"/>
            <w:vAlign w:val="center"/>
            <w:hideMark/>
          </w:tcPr>
          <w:p w14:paraId="382F09D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Net Cash Flow</w:t>
            </w:r>
          </w:p>
        </w:tc>
        <w:tc>
          <w:tcPr>
            <w:tcW w:w="1060" w:type="dxa"/>
            <w:tcBorders>
              <w:top w:val="nil"/>
              <w:left w:val="nil"/>
              <w:bottom w:val="single" w:sz="8" w:space="0" w:color="auto"/>
              <w:right w:val="nil"/>
            </w:tcBorders>
            <w:shd w:val="clear" w:color="000000" w:fill="FFFFFF"/>
            <w:vAlign w:val="center"/>
            <w:hideMark/>
          </w:tcPr>
          <w:p w14:paraId="7F99A218"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$0 </w:t>
            </w:r>
          </w:p>
        </w:tc>
        <w:tc>
          <w:tcPr>
            <w:tcW w:w="1060" w:type="dxa"/>
            <w:tcBorders>
              <w:top w:val="nil"/>
              <w:left w:val="nil"/>
              <w:bottom w:val="single" w:sz="8" w:space="0" w:color="auto"/>
              <w:right w:val="nil"/>
            </w:tcBorders>
            <w:shd w:val="clear" w:color="000000" w:fill="FFFFFF"/>
            <w:vAlign w:val="center"/>
            <w:hideMark/>
          </w:tcPr>
          <w:p w14:paraId="43EC71DF"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 </w:t>
            </w:r>
          </w:p>
        </w:tc>
        <w:tc>
          <w:tcPr>
            <w:tcW w:w="1060" w:type="dxa"/>
            <w:tcBorders>
              <w:top w:val="nil"/>
              <w:left w:val="nil"/>
              <w:bottom w:val="single" w:sz="8" w:space="0" w:color="auto"/>
              <w:right w:val="single" w:sz="8" w:space="0" w:color="auto"/>
            </w:tcBorders>
            <w:shd w:val="clear" w:color="000000" w:fill="FFFFFF"/>
            <w:vAlign w:val="center"/>
            <w:hideMark/>
          </w:tcPr>
          <w:p w14:paraId="60D95B4A"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 </w:t>
            </w:r>
          </w:p>
        </w:tc>
      </w:tr>
    </w:tbl>
    <w:p w14:paraId="35BB3AAF" w14:textId="77777777" w:rsidR="00052AE0" w:rsidRPr="00052AE0" w:rsidRDefault="005E5744" w:rsidP="00052AE0">
      <w:pPr>
        <w:rPr>
          <w:rFonts w:ascii="Calibri" w:hAnsi="Calibri"/>
        </w:rPr>
      </w:pPr>
      <w:r w:rsidRPr="00052AE0">
        <w:rPr>
          <w:rFonts w:ascii="Calibri" w:hAnsi="Calibri"/>
        </w:rPr>
        <w:br w:type="textWrapping" w:clear="all"/>
      </w:r>
    </w:p>
    <w:p w14:paraId="49945C8F" w14:textId="26AD6E77" w:rsidR="005F2397" w:rsidRPr="008568A7" w:rsidRDefault="00155B01" w:rsidP="005F2397">
      <w:pPr>
        <w:rPr>
          <w:rFonts w:ascii="Calibri" w:hAnsi="Calibri"/>
        </w:rPr>
      </w:pPr>
      <w:r w:rsidRPr="008568A7">
        <w:rPr>
          <w:rFonts w:ascii="Calibri" w:hAnsi="Calibri"/>
        </w:rPr>
        <w:t>In the first case</w:t>
      </w:r>
      <w:r w:rsidR="005F2397" w:rsidRPr="008568A7">
        <w:rPr>
          <w:rFonts w:ascii="Calibri" w:hAnsi="Calibri"/>
        </w:rPr>
        <w:t xml:space="preserve">, because the </w:t>
      </w:r>
      <w:r w:rsidRPr="008568A7">
        <w:rPr>
          <w:rFonts w:ascii="Calibri" w:hAnsi="Calibri"/>
        </w:rPr>
        <w:t>forward</w:t>
      </w:r>
      <w:ins w:id="1878"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1879" w:author="Aleksander Hansen" w:date="2013-02-15T16:50:00Z">
        <w:r w:rsidR="00AC5507">
          <w:instrText xml:space="preserve">" </w:instrText>
        </w:r>
        <w:r w:rsidR="00AC5507">
          <w:rPr>
            <w:rFonts w:ascii="Calibri" w:hAnsi="Calibri"/>
          </w:rPr>
          <w:fldChar w:fldCharType="end"/>
        </w:r>
      </w:ins>
      <w:r w:rsidR="005F2397" w:rsidRPr="008568A7">
        <w:rPr>
          <w:rFonts w:ascii="Calibri" w:hAnsi="Calibri"/>
        </w:rPr>
        <w:t xml:space="preserve"> price “trades rich”—i.e., observed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price ex</w:t>
      </w:r>
      <w:r w:rsidR="00CA11ED" w:rsidRPr="008568A7">
        <w:rPr>
          <w:rFonts w:ascii="Calibri" w:hAnsi="Calibri"/>
        </w:rPr>
        <w:t xml:space="preserve">ceeds the model’s predicted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price—the correct arbitrage is a cash and carry: short the forward, and borrow to buy the spot</w:t>
      </w:r>
      <w:ins w:id="1880"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1881" w:author="Aleksander Hansen" w:date="2013-02-15T17:14:00Z">
        <w:r w:rsidR="003578F0">
          <w:instrText xml:space="preserve">spot price" </w:instrText>
        </w:r>
        <w:r w:rsidR="003578F0">
          <w:rPr>
            <w:rFonts w:ascii="Calibri" w:hAnsi="Calibri"/>
          </w:rPr>
          <w:fldChar w:fldCharType="end"/>
        </w:r>
      </w:ins>
      <w:r w:rsidR="005F2397" w:rsidRPr="008568A7">
        <w:rPr>
          <w:rFonts w:ascii="Calibri" w:hAnsi="Calibri"/>
        </w:rPr>
        <w:t xml:space="preserve">. In the second case, the </w:t>
      </w:r>
      <w:r w:rsidRPr="008568A7">
        <w:rPr>
          <w:rFonts w:ascii="Calibri" w:hAnsi="Calibri"/>
        </w:rPr>
        <w:t>forward</w:t>
      </w:r>
      <w:r w:rsidR="005F2397" w:rsidRPr="008568A7">
        <w:rPr>
          <w:rFonts w:ascii="Calibri" w:hAnsi="Calibri"/>
        </w:rPr>
        <w:t xml:space="preserve"> price “trades cheap” and the arbitrageur should conduct a reverse cash and carry trade: long forward and lend the cash received from shorting the spot</w:t>
      </w:r>
      <w:ins w:id="1882"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1883" w:author="Aleksander Hansen" w:date="2013-02-15T17:14:00Z">
        <w:r w:rsidR="003578F0">
          <w:instrText xml:space="preserve">spot price" </w:instrText>
        </w:r>
        <w:r w:rsidR="003578F0">
          <w:rPr>
            <w:rFonts w:ascii="Calibri" w:hAnsi="Calibri"/>
          </w:rPr>
          <w:fldChar w:fldCharType="end"/>
        </w:r>
      </w:ins>
      <w:r w:rsidR="005F2397" w:rsidRPr="008568A7">
        <w:rPr>
          <w:rFonts w:ascii="Calibri" w:hAnsi="Calibri"/>
        </w:rPr>
        <w:t>.</w:t>
      </w:r>
    </w:p>
    <w:p w14:paraId="5BAFBD14" w14:textId="77777777" w:rsidR="005F2397" w:rsidRPr="008568A7" w:rsidRDefault="005F2397" w:rsidP="005F2397">
      <w:pPr>
        <w:rPr>
          <w:rFonts w:ascii="Calibri" w:hAnsi="Calibri"/>
        </w:rPr>
      </w:pPr>
      <w:r w:rsidRPr="008568A7">
        <w:rPr>
          <w:rFonts w:ascii="Calibri" w:hAnsi="Calibri"/>
        </w:rPr>
        <w:br w:type="page"/>
      </w:r>
    </w:p>
    <w:p w14:paraId="7FF58E04" w14:textId="77777777" w:rsidR="005F2397" w:rsidRPr="008568A7" w:rsidRDefault="005F2397" w:rsidP="005F2397">
      <w:pPr>
        <w:rPr>
          <w:rFonts w:ascii="Calibri" w:hAnsi="Calibri"/>
        </w:rPr>
      </w:pPr>
    </w:p>
    <w:tbl>
      <w:tblPr>
        <w:tblW w:w="8465" w:type="dxa"/>
        <w:tblLayout w:type="fixed"/>
        <w:tblCellMar>
          <w:left w:w="0" w:type="dxa"/>
          <w:right w:w="0" w:type="dxa"/>
        </w:tblCellMar>
        <w:tblLook w:val="04A0" w:firstRow="1" w:lastRow="0" w:firstColumn="1" w:lastColumn="0" w:noHBand="0" w:noVBand="1"/>
      </w:tblPr>
      <w:tblGrid>
        <w:gridCol w:w="2259"/>
        <w:gridCol w:w="996"/>
        <w:gridCol w:w="126"/>
        <w:gridCol w:w="2574"/>
        <w:gridCol w:w="1226"/>
        <w:gridCol w:w="690"/>
        <w:gridCol w:w="594"/>
      </w:tblGrid>
      <w:tr w:rsidR="005F2397" w:rsidRPr="008568A7" w14:paraId="258667C4" w14:textId="77777777" w:rsidTr="00295423">
        <w:trPr>
          <w:trHeight w:hRule="exact" w:val="362"/>
        </w:trPr>
        <w:tc>
          <w:tcPr>
            <w:tcW w:w="8465" w:type="dxa"/>
            <w:gridSpan w:val="7"/>
            <w:tcBorders>
              <w:top w:val="single" w:sz="8" w:space="0" w:color="000000" w:themeColor="text1"/>
              <w:left w:val="single" w:sz="8" w:space="0" w:color="000000" w:themeColor="text1"/>
              <w:right w:val="single" w:sz="8" w:space="0" w:color="000000" w:themeColor="text1"/>
            </w:tcBorders>
            <w:shd w:val="clear" w:color="auto" w:fill="B1C2A3"/>
            <w:tcMar>
              <w:top w:w="15" w:type="dxa"/>
              <w:left w:w="15" w:type="dxa"/>
              <w:bottom w:w="0" w:type="dxa"/>
              <w:right w:w="15" w:type="dxa"/>
            </w:tcMar>
            <w:vAlign w:val="bottom"/>
            <w:hideMark/>
          </w:tcPr>
          <w:p w14:paraId="0A5622EC" w14:textId="74BD70DC" w:rsidR="005F2397" w:rsidRPr="008568A7" w:rsidRDefault="00155B01" w:rsidP="005F2397">
            <w:pPr>
              <w:rPr>
                <w:rFonts w:ascii="Calibri" w:hAnsi="Calibri"/>
              </w:rPr>
            </w:pPr>
            <w:r w:rsidRPr="008568A7">
              <w:rPr>
                <w:rFonts w:ascii="Calibri" w:hAnsi="Calibri"/>
              </w:rPr>
              <w:t>F</w:t>
            </w:r>
            <w:r w:rsidR="005F2397" w:rsidRPr="008568A7">
              <w:rPr>
                <w:rFonts w:ascii="Calibri" w:hAnsi="Calibri"/>
              </w:rPr>
              <w:t>utures</w:t>
            </w:r>
            <w:ins w:id="1884" w:author="Aleksander Hansen" w:date="2013-02-15T16:30:00Z">
              <w:r w:rsidR="008A28C4">
                <w:rPr>
                  <w:rFonts w:ascii="Calibri" w:hAnsi="Calibri"/>
                </w:rPr>
                <w:fldChar w:fldCharType="begin"/>
              </w:r>
              <w:r w:rsidR="008A28C4">
                <w:instrText xml:space="preserve"> XE "</w:instrText>
              </w:r>
            </w:ins>
            <w:r w:rsidR="008A28C4" w:rsidRPr="008568A7">
              <w:rPr>
                <w:rFonts w:ascii="Calibri" w:hAnsi="Calibri"/>
              </w:rPr>
              <w:instrText>Futures</w:instrText>
            </w:r>
            <w:ins w:id="1885" w:author="Aleksander Hansen" w:date="2013-02-15T16:30:00Z">
              <w:r w:rsidR="008A28C4">
                <w:instrText>" \t "</w:instrText>
              </w:r>
            </w:ins>
            <w:r w:rsidR="008A28C4">
              <w:rPr>
                <w:i/>
              </w:rPr>
              <w:instrText>See</w:instrText>
            </w:r>
            <w:r w:rsidR="008A28C4">
              <w:instrText xml:space="preserve"> </w:instrText>
            </w:r>
            <w:ins w:id="1886" w:author="Aleksander Hansen" w:date="2013-02-15T16:30:00Z">
              <w:r w:rsidR="008A28C4">
                <w:instrText xml:space="preserve">forward" </w:instrText>
              </w:r>
              <w:r w:rsidR="008A28C4">
                <w:rPr>
                  <w:rFonts w:ascii="Calibri" w:hAnsi="Calibri"/>
                </w:rPr>
                <w:fldChar w:fldCharType="end"/>
              </w:r>
            </w:ins>
            <w:r w:rsidR="005F2397" w:rsidRPr="008568A7">
              <w:rPr>
                <w:rFonts w:ascii="Calibri" w:hAnsi="Calibri"/>
              </w:rPr>
              <w:t xml:space="preserve"> trades cheap: profit with REVERSE cash and </w:t>
            </w:r>
            <w:commentRangeStart w:id="1887"/>
            <w:r w:rsidR="005F2397" w:rsidRPr="008568A7">
              <w:rPr>
                <w:rFonts w:ascii="Calibri" w:hAnsi="Calibri"/>
              </w:rPr>
              <w:t>carry</w:t>
            </w:r>
            <w:commentRangeEnd w:id="1887"/>
            <w:r w:rsidR="00812F30">
              <w:rPr>
                <w:rStyle w:val="CommentReference"/>
              </w:rPr>
              <w:commentReference w:id="1887"/>
            </w:r>
          </w:p>
        </w:tc>
      </w:tr>
      <w:tr w:rsidR="005F2397" w:rsidRPr="008568A7" w14:paraId="2D3B9060" w14:textId="77777777" w:rsidTr="00407015">
        <w:trPr>
          <w:trHeight w:hRule="exact" w:val="499"/>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30478E3D" w14:textId="77777777" w:rsidR="005F2397" w:rsidRPr="008568A7" w:rsidRDefault="005F2397" w:rsidP="005F2397">
            <w:pPr>
              <w:rPr>
                <w:rFonts w:ascii="Calibri" w:hAnsi="Calibri"/>
              </w:rPr>
            </w:pPr>
            <w:r w:rsidRPr="008568A7">
              <w:rPr>
                <w:rFonts w:ascii="Calibri" w:hAnsi="Calibri"/>
              </w:rPr>
              <w:t>Spot price of gold</w:t>
            </w:r>
            <w:r w:rsidR="00155B01" w:rsidRPr="008568A7">
              <w:rPr>
                <w:rFonts w:ascii="Calibri" w:hAnsi="Calibri"/>
              </w:rPr>
              <w:t>:</w:t>
            </w:r>
          </w:p>
        </w:tc>
        <w:tc>
          <w:tcPr>
            <w:tcW w:w="996" w:type="dxa"/>
            <w:shd w:val="clear" w:color="auto" w:fill="auto"/>
            <w:tcMar>
              <w:top w:w="15" w:type="dxa"/>
              <w:left w:w="15" w:type="dxa"/>
              <w:bottom w:w="0" w:type="dxa"/>
              <w:right w:w="15" w:type="dxa"/>
            </w:tcMar>
            <w:vAlign w:val="bottom"/>
            <w:hideMark/>
          </w:tcPr>
          <w:p w14:paraId="4428914D" w14:textId="77777777" w:rsidR="005F2397" w:rsidRPr="008568A7" w:rsidRDefault="005F2397" w:rsidP="005F2397">
            <w:pPr>
              <w:rPr>
                <w:rFonts w:ascii="Calibri" w:hAnsi="Calibri"/>
              </w:rPr>
            </w:pPr>
            <w:r w:rsidRPr="008568A7">
              <w:rPr>
                <w:rFonts w:ascii="Calibri" w:hAnsi="Calibri"/>
              </w:rPr>
              <w:t xml:space="preserve">$900.00 </w:t>
            </w:r>
          </w:p>
        </w:tc>
        <w:tc>
          <w:tcPr>
            <w:tcW w:w="2700" w:type="dxa"/>
            <w:gridSpan w:val="2"/>
            <w:shd w:val="clear" w:color="auto" w:fill="auto"/>
            <w:tcMar>
              <w:top w:w="15" w:type="dxa"/>
              <w:left w:w="15" w:type="dxa"/>
              <w:bottom w:w="0" w:type="dxa"/>
              <w:right w:w="15" w:type="dxa"/>
            </w:tcMar>
            <w:vAlign w:val="bottom"/>
            <w:hideMark/>
          </w:tcPr>
          <w:p w14:paraId="635B1A53" w14:textId="77777777" w:rsidR="005F2397" w:rsidRPr="008568A7" w:rsidRDefault="005F2397" w:rsidP="005F2397">
            <w:pPr>
              <w:rPr>
                <w:rFonts w:ascii="Calibri" w:hAnsi="Calibri"/>
              </w:rPr>
            </w:pPr>
          </w:p>
        </w:tc>
        <w:tc>
          <w:tcPr>
            <w:tcW w:w="1226" w:type="dxa"/>
            <w:shd w:val="clear" w:color="auto" w:fill="auto"/>
            <w:tcMar>
              <w:top w:w="15" w:type="dxa"/>
              <w:left w:w="15" w:type="dxa"/>
              <w:bottom w:w="0" w:type="dxa"/>
              <w:right w:w="15" w:type="dxa"/>
            </w:tcMar>
            <w:vAlign w:val="bottom"/>
            <w:hideMark/>
          </w:tcPr>
          <w:p w14:paraId="390DDCD0" w14:textId="77777777" w:rsidR="005F2397" w:rsidRPr="008568A7" w:rsidRDefault="005F2397" w:rsidP="005F2397">
            <w:pPr>
              <w:rPr>
                <w:rFonts w:ascii="Calibri" w:hAnsi="Calibri"/>
              </w:rPr>
            </w:pPr>
          </w:p>
        </w:tc>
        <w:tc>
          <w:tcPr>
            <w:tcW w:w="690" w:type="dxa"/>
            <w:shd w:val="clear" w:color="auto" w:fill="auto"/>
            <w:tcMar>
              <w:top w:w="15" w:type="dxa"/>
              <w:left w:w="15" w:type="dxa"/>
              <w:bottom w:w="0" w:type="dxa"/>
              <w:right w:w="15" w:type="dxa"/>
            </w:tcMar>
            <w:vAlign w:val="bottom"/>
            <w:hideMark/>
          </w:tcPr>
          <w:p w14:paraId="63DCD84C" w14:textId="77777777" w:rsidR="005F2397" w:rsidRPr="008568A7" w:rsidRDefault="005F2397" w:rsidP="005F2397">
            <w:pPr>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2A62D96A" w14:textId="77777777" w:rsidR="005F2397" w:rsidRPr="008568A7" w:rsidRDefault="005F2397" w:rsidP="005F2397">
            <w:pPr>
              <w:rPr>
                <w:rFonts w:ascii="Calibri" w:hAnsi="Calibri"/>
              </w:rPr>
            </w:pPr>
          </w:p>
        </w:tc>
      </w:tr>
      <w:tr w:rsidR="005F2397" w:rsidRPr="008568A7" w14:paraId="0F61C8B6" w14:textId="77777777" w:rsidTr="00407015">
        <w:trPr>
          <w:trHeight w:hRule="exact" w:val="317"/>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11E76AF" w14:textId="77777777" w:rsidR="005F2397" w:rsidRPr="008568A7" w:rsidRDefault="005F2397" w:rsidP="005F2397">
            <w:pPr>
              <w:rPr>
                <w:rFonts w:ascii="Calibri" w:hAnsi="Calibri"/>
              </w:rPr>
            </w:pPr>
            <w:r w:rsidRPr="008568A7">
              <w:rPr>
                <w:rFonts w:ascii="Calibri" w:hAnsi="Calibri"/>
              </w:rPr>
              <w:t>Interest rate</w:t>
            </w:r>
            <w:r w:rsidR="00155B01" w:rsidRPr="008568A7">
              <w:rPr>
                <w:rFonts w:ascii="Calibri" w:hAnsi="Calibri"/>
              </w:rPr>
              <w:t>:</w:t>
            </w:r>
          </w:p>
        </w:tc>
        <w:tc>
          <w:tcPr>
            <w:tcW w:w="996" w:type="dxa"/>
            <w:shd w:val="clear" w:color="auto" w:fill="auto"/>
            <w:tcMar>
              <w:top w:w="15" w:type="dxa"/>
              <w:left w:w="15" w:type="dxa"/>
              <w:bottom w:w="0" w:type="dxa"/>
              <w:right w:w="15" w:type="dxa"/>
            </w:tcMar>
            <w:vAlign w:val="bottom"/>
            <w:hideMark/>
          </w:tcPr>
          <w:p w14:paraId="68BC002C" w14:textId="77777777" w:rsidR="005F2397" w:rsidRPr="008568A7" w:rsidRDefault="005F2397" w:rsidP="005F2397">
            <w:pPr>
              <w:rPr>
                <w:rFonts w:ascii="Calibri" w:hAnsi="Calibri"/>
              </w:rPr>
            </w:pPr>
            <w:r w:rsidRPr="008568A7">
              <w:rPr>
                <w:rFonts w:ascii="Calibri" w:hAnsi="Calibri"/>
              </w:rPr>
              <w:t>10%</w:t>
            </w:r>
          </w:p>
        </w:tc>
        <w:tc>
          <w:tcPr>
            <w:tcW w:w="2700" w:type="dxa"/>
            <w:gridSpan w:val="2"/>
            <w:shd w:val="clear" w:color="auto" w:fill="auto"/>
            <w:tcMar>
              <w:top w:w="15" w:type="dxa"/>
              <w:left w:w="15" w:type="dxa"/>
              <w:bottom w:w="0" w:type="dxa"/>
              <w:right w:w="15" w:type="dxa"/>
            </w:tcMar>
            <w:vAlign w:val="bottom"/>
            <w:hideMark/>
          </w:tcPr>
          <w:p w14:paraId="0F5F87B5" w14:textId="77777777" w:rsidR="005F2397" w:rsidRPr="008568A7" w:rsidRDefault="005F2397" w:rsidP="005F2397">
            <w:pPr>
              <w:rPr>
                <w:rFonts w:ascii="Calibri" w:hAnsi="Calibri"/>
              </w:rPr>
            </w:pPr>
          </w:p>
        </w:tc>
        <w:tc>
          <w:tcPr>
            <w:tcW w:w="1226" w:type="dxa"/>
            <w:shd w:val="clear" w:color="auto" w:fill="auto"/>
            <w:tcMar>
              <w:top w:w="15" w:type="dxa"/>
              <w:left w:w="15" w:type="dxa"/>
              <w:bottom w:w="0" w:type="dxa"/>
              <w:right w:w="15" w:type="dxa"/>
            </w:tcMar>
            <w:vAlign w:val="bottom"/>
            <w:hideMark/>
          </w:tcPr>
          <w:p w14:paraId="5EE5D78F" w14:textId="77777777" w:rsidR="005F2397" w:rsidRPr="008568A7" w:rsidRDefault="005F2397" w:rsidP="005F2397">
            <w:pPr>
              <w:rPr>
                <w:rFonts w:ascii="Calibri" w:hAnsi="Calibri"/>
              </w:rPr>
            </w:pPr>
          </w:p>
        </w:tc>
        <w:tc>
          <w:tcPr>
            <w:tcW w:w="690" w:type="dxa"/>
            <w:shd w:val="clear" w:color="auto" w:fill="auto"/>
            <w:tcMar>
              <w:top w:w="15" w:type="dxa"/>
              <w:left w:w="15" w:type="dxa"/>
              <w:bottom w:w="0" w:type="dxa"/>
              <w:right w:w="15" w:type="dxa"/>
            </w:tcMar>
            <w:vAlign w:val="bottom"/>
            <w:hideMark/>
          </w:tcPr>
          <w:p w14:paraId="328B7A9E" w14:textId="77777777" w:rsidR="005F2397" w:rsidRPr="008568A7" w:rsidRDefault="005F2397" w:rsidP="005F2397">
            <w:pPr>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2BEBC7EE" w14:textId="77777777" w:rsidR="005F2397" w:rsidRPr="008568A7" w:rsidRDefault="005F2397" w:rsidP="005F2397">
            <w:pPr>
              <w:rPr>
                <w:rFonts w:ascii="Calibri" w:hAnsi="Calibri"/>
              </w:rPr>
            </w:pPr>
          </w:p>
        </w:tc>
      </w:tr>
      <w:tr w:rsidR="0093429A" w:rsidRPr="008568A7" w14:paraId="0A6C7F18" w14:textId="77777777" w:rsidTr="00407015">
        <w:trPr>
          <w:trHeight w:hRule="exact" w:val="353"/>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355D9A07" w14:textId="77777777" w:rsidR="0093429A" w:rsidRPr="008568A7" w:rsidRDefault="0093429A" w:rsidP="005F2397">
            <w:pPr>
              <w:rPr>
                <w:rFonts w:ascii="Calibri" w:hAnsi="Calibri"/>
              </w:rPr>
            </w:pPr>
            <w:r w:rsidRPr="008568A7">
              <w:rPr>
                <w:rFonts w:ascii="Calibri" w:hAnsi="Calibri"/>
              </w:rPr>
              <w:t>Transaction:</w:t>
            </w:r>
          </w:p>
        </w:tc>
        <w:tc>
          <w:tcPr>
            <w:tcW w:w="996" w:type="dxa"/>
            <w:shd w:val="clear" w:color="auto" w:fill="auto"/>
            <w:tcMar>
              <w:top w:w="15" w:type="dxa"/>
              <w:left w:w="15" w:type="dxa"/>
              <w:bottom w:w="0" w:type="dxa"/>
              <w:right w:w="15" w:type="dxa"/>
            </w:tcMar>
            <w:vAlign w:val="bottom"/>
            <w:hideMark/>
          </w:tcPr>
          <w:p w14:paraId="62EAC2F3" w14:textId="77777777" w:rsidR="0093429A" w:rsidRPr="008568A7" w:rsidRDefault="0093429A" w:rsidP="005F2397">
            <w:pPr>
              <w:rPr>
                <w:rFonts w:ascii="Calibri" w:hAnsi="Calibri"/>
              </w:rPr>
            </w:pPr>
            <w:r w:rsidRPr="008568A7">
              <w:rPr>
                <w:rFonts w:ascii="Calibri" w:hAnsi="Calibri"/>
              </w:rPr>
              <w:t>0%</w:t>
            </w:r>
          </w:p>
        </w:tc>
        <w:tc>
          <w:tcPr>
            <w:tcW w:w="5210" w:type="dxa"/>
            <w:gridSpan w:val="5"/>
            <w:tcBorders>
              <w:right w:val="single" w:sz="8" w:space="0" w:color="000000" w:themeColor="text1"/>
            </w:tcBorders>
            <w:shd w:val="clear" w:color="auto" w:fill="auto"/>
            <w:tcMar>
              <w:top w:w="15" w:type="dxa"/>
              <w:left w:w="15" w:type="dxa"/>
              <w:bottom w:w="0" w:type="dxa"/>
              <w:right w:w="15" w:type="dxa"/>
            </w:tcMar>
            <w:vAlign w:val="bottom"/>
          </w:tcPr>
          <w:p w14:paraId="6345DE42" w14:textId="77777777" w:rsidR="0093429A" w:rsidRPr="008568A7" w:rsidRDefault="0093429A" w:rsidP="005F2397">
            <w:pPr>
              <w:rPr>
                <w:rFonts w:ascii="Calibri" w:hAnsi="Calibri"/>
              </w:rPr>
            </w:pPr>
          </w:p>
        </w:tc>
      </w:tr>
      <w:tr w:rsidR="0093429A" w:rsidRPr="008568A7" w14:paraId="264FFD84" w14:textId="77777777" w:rsidTr="00407015">
        <w:trPr>
          <w:trHeight w:hRule="exact" w:val="389"/>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7F546B85" w14:textId="77777777" w:rsidR="0093429A" w:rsidRPr="008568A7" w:rsidRDefault="0093429A" w:rsidP="005F2397">
            <w:pPr>
              <w:rPr>
                <w:rFonts w:ascii="Calibri" w:hAnsi="Calibri"/>
              </w:rPr>
            </w:pPr>
            <w:r w:rsidRPr="008568A7">
              <w:rPr>
                <w:rFonts w:ascii="Calibri" w:hAnsi="Calibri"/>
              </w:rPr>
              <w:t>Model (carry) price:</w:t>
            </w:r>
          </w:p>
        </w:tc>
        <w:tc>
          <w:tcPr>
            <w:tcW w:w="996" w:type="dxa"/>
            <w:shd w:val="clear" w:color="auto" w:fill="auto"/>
            <w:tcMar>
              <w:top w:w="15" w:type="dxa"/>
              <w:left w:w="15" w:type="dxa"/>
              <w:bottom w:w="0" w:type="dxa"/>
              <w:right w:w="15" w:type="dxa"/>
            </w:tcMar>
            <w:vAlign w:val="bottom"/>
            <w:hideMark/>
          </w:tcPr>
          <w:p w14:paraId="64ADC92C" w14:textId="77777777" w:rsidR="0093429A" w:rsidRPr="008568A7" w:rsidRDefault="0093429A" w:rsidP="005F2397">
            <w:pPr>
              <w:rPr>
                <w:rFonts w:ascii="Calibri" w:hAnsi="Calibri"/>
              </w:rPr>
            </w:pPr>
            <w:r w:rsidRPr="008568A7">
              <w:rPr>
                <w:rFonts w:ascii="Calibri" w:hAnsi="Calibri"/>
              </w:rPr>
              <w:t xml:space="preserve">$990.00 </w:t>
            </w:r>
          </w:p>
        </w:tc>
        <w:tc>
          <w:tcPr>
            <w:tcW w:w="5210" w:type="dxa"/>
            <w:gridSpan w:val="5"/>
            <w:tcBorders>
              <w:right w:val="single" w:sz="8" w:space="0" w:color="000000" w:themeColor="text1"/>
            </w:tcBorders>
            <w:shd w:val="clear" w:color="auto" w:fill="auto"/>
            <w:tcMar>
              <w:top w:w="15" w:type="dxa"/>
              <w:left w:w="15" w:type="dxa"/>
              <w:bottom w:w="0" w:type="dxa"/>
              <w:right w:w="15" w:type="dxa"/>
            </w:tcMar>
            <w:vAlign w:val="bottom"/>
          </w:tcPr>
          <w:p w14:paraId="7A0B8090" w14:textId="77777777" w:rsidR="0093429A" w:rsidRPr="008568A7" w:rsidRDefault="0093429A" w:rsidP="005F2397">
            <w:pPr>
              <w:rPr>
                <w:rFonts w:ascii="Calibri" w:hAnsi="Calibri"/>
              </w:rPr>
            </w:pPr>
            <w:r w:rsidRPr="008568A7">
              <w:rPr>
                <w:rFonts w:ascii="Calibri" w:hAnsi="Calibri"/>
              </w:rPr>
              <w:t xml:space="preserve"> No lower/upper bound since transaction cost  = 0 </w:t>
            </w:r>
          </w:p>
        </w:tc>
      </w:tr>
      <w:tr w:rsidR="0093429A" w:rsidRPr="008568A7" w14:paraId="5F93E42E" w14:textId="77777777" w:rsidTr="00407015">
        <w:trPr>
          <w:trHeight w:hRule="exact" w:val="326"/>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5BD6553" w14:textId="77777777" w:rsidR="0093429A" w:rsidRPr="008568A7" w:rsidRDefault="0093429A" w:rsidP="0093429A">
            <w:pPr>
              <w:rPr>
                <w:rFonts w:ascii="Calibri" w:hAnsi="Calibri"/>
              </w:rPr>
            </w:pPr>
            <w:r w:rsidRPr="008568A7">
              <w:rPr>
                <w:rFonts w:ascii="Calibri" w:hAnsi="Calibri"/>
              </w:rPr>
              <w:t>Forward price:</w:t>
            </w:r>
          </w:p>
        </w:tc>
        <w:tc>
          <w:tcPr>
            <w:tcW w:w="996" w:type="dxa"/>
            <w:shd w:val="clear" w:color="auto" w:fill="auto"/>
            <w:tcMar>
              <w:top w:w="15" w:type="dxa"/>
              <w:left w:w="15" w:type="dxa"/>
              <w:bottom w:w="0" w:type="dxa"/>
              <w:right w:w="15" w:type="dxa"/>
            </w:tcMar>
            <w:vAlign w:val="bottom"/>
            <w:hideMark/>
          </w:tcPr>
          <w:p w14:paraId="2DE52015" w14:textId="77777777" w:rsidR="0093429A" w:rsidRPr="008568A7" w:rsidRDefault="0093429A" w:rsidP="005F2397">
            <w:pPr>
              <w:rPr>
                <w:rFonts w:ascii="Calibri" w:hAnsi="Calibri"/>
              </w:rPr>
            </w:pPr>
            <w:r w:rsidRPr="008568A7">
              <w:rPr>
                <w:rFonts w:ascii="Calibri" w:hAnsi="Calibri"/>
              </w:rPr>
              <w:t xml:space="preserve">$980.00 </w:t>
            </w:r>
          </w:p>
        </w:tc>
        <w:tc>
          <w:tcPr>
            <w:tcW w:w="5210" w:type="dxa"/>
            <w:gridSpan w:val="5"/>
            <w:tcBorders>
              <w:right w:val="single" w:sz="8" w:space="0" w:color="000000" w:themeColor="text1"/>
            </w:tcBorders>
            <w:shd w:val="clear" w:color="auto" w:fill="auto"/>
            <w:tcMar>
              <w:top w:w="15" w:type="dxa"/>
              <w:left w:w="15" w:type="dxa"/>
              <w:bottom w:w="0" w:type="dxa"/>
              <w:right w:w="15" w:type="dxa"/>
            </w:tcMar>
          </w:tcPr>
          <w:p w14:paraId="4A0C93EE" w14:textId="77777777" w:rsidR="0093429A" w:rsidRPr="008568A7" w:rsidRDefault="0093429A" w:rsidP="005F2397">
            <w:pPr>
              <w:rPr>
                <w:rFonts w:ascii="Calibri" w:hAnsi="Calibri"/>
              </w:rPr>
            </w:pPr>
            <w:r w:rsidRPr="008568A7">
              <w:rPr>
                <w:rFonts w:ascii="Calibri" w:hAnsi="Calibri"/>
              </w:rPr>
              <w:t xml:space="preserve"> </w:t>
            </w:r>
            <w:r w:rsidRPr="008568A7">
              <w:rPr>
                <w:rFonts w:ascii="Calibri" w:hAnsi="Calibri"/>
              </w:rPr>
              <w:sym w:font="Symbol" w:char="F0AC"/>
            </w:r>
            <w:r w:rsidRPr="008568A7">
              <w:rPr>
                <w:rFonts w:ascii="Calibri" w:hAnsi="Calibri"/>
              </w:rPr>
              <w:t xml:space="preserve"> “Trades cheap” as 980 &lt; 990</w:t>
            </w:r>
          </w:p>
        </w:tc>
      </w:tr>
      <w:tr w:rsidR="00407015" w:rsidRPr="008568A7" w14:paraId="3901D9B8" w14:textId="77777777" w:rsidTr="00407015">
        <w:trPr>
          <w:gridAfter w:val="3"/>
          <w:wAfter w:w="2510" w:type="dxa"/>
          <w:trHeight w:hRule="exact" w:val="182"/>
        </w:trPr>
        <w:tc>
          <w:tcPr>
            <w:tcW w:w="5955" w:type="dxa"/>
            <w:gridSpan w:val="4"/>
            <w:tcBorders>
              <w:left w:val="single" w:sz="8" w:space="0" w:color="000000" w:themeColor="text1"/>
              <w:right w:val="single" w:sz="8" w:space="0" w:color="000000" w:themeColor="text1"/>
            </w:tcBorders>
            <w:shd w:val="clear" w:color="auto" w:fill="auto"/>
            <w:tcMar>
              <w:top w:w="15" w:type="dxa"/>
              <w:left w:w="15" w:type="dxa"/>
              <w:bottom w:w="0" w:type="dxa"/>
              <w:right w:w="15" w:type="dxa"/>
            </w:tcMar>
            <w:vAlign w:val="bottom"/>
          </w:tcPr>
          <w:p w14:paraId="47A5A6EE" w14:textId="77777777" w:rsidR="00407015" w:rsidRPr="008568A7" w:rsidRDefault="00407015" w:rsidP="005F2397">
            <w:pPr>
              <w:rPr>
                <w:rFonts w:ascii="Calibri" w:hAnsi="Calibri"/>
              </w:rPr>
            </w:pPr>
          </w:p>
        </w:tc>
      </w:tr>
      <w:tr w:rsidR="00407015" w:rsidRPr="008568A7" w14:paraId="1EC1442B" w14:textId="77777777" w:rsidTr="00407015">
        <w:trPr>
          <w:gridAfter w:val="3"/>
          <w:wAfter w:w="2510" w:type="dxa"/>
          <w:trHeight w:hRule="exact" w:val="362"/>
        </w:trPr>
        <w:tc>
          <w:tcPr>
            <w:tcW w:w="5955" w:type="dxa"/>
            <w:gridSpan w:val="4"/>
            <w:tcBorders>
              <w:left w:val="single" w:sz="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170A38D8" w14:textId="51DDFEC9" w:rsidR="00407015" w:rsidRPr="008568A7" w:rsidRDefault="00407015" w:rsidP="005F2397">
            <w:pPr>
              <w:rPr>
                <w:rFonts w:ascii="Calibri" w:hAnsi="Calibri"/>
              </w:rPr>
            </w:pPr>
            <w:r w:rsidRPr="008568A7">
              <w:rPr>
                <w:rFonts w:ascii="Calibri" w:hAnsi="Calibri"/>
              </w:rPr>
              <w:t>Reverse cash &amp; carry: short spot</w:t>
            </w:r>
            <w:ins w:id="1888"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1889"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lend cash, long forward</w:t>
            </w:r>
            <w:ins w:id="1890"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1891"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w:t>
            </w:r>
          </w:p>
          <w:p w14:paraId="7E337781" w14:textId="77777777" w:rsidR="00407015" w:rsidRPr="008568A7" w:rsidRDefault="00407015" w:rsidP="005F2397">
            <w:pPr>
              <w:rPr>
                <w:rFonts w:ascii="Calibri" w:hAnsi="Calibri"/>
              </w:rPr>
            </w:pPr>
          </w:p>
          <w:p w14:paraId="177C832E" w14:textId="77777777" w:rsidR="00407015" w:rsidRPr="008568A7" w:rsidRDefault="00407015" w:rsidP="005F2397">
            <w:pPr>
              <w:rPr>
                <w:rFonts w:ascii="Calibri" w:hAnsi="Calibri"/>
              </w:rPr>
            </w:pPr>
            <w:r w:rsidRPr="008568A7">
              <w:rPr>
                <w:rFonts w:ascii="Calibri" w:hAnsi="Calibri"/>
              </w:rPr>
              <w:t xml:space="preserve">  reverse cash &amp; carry </w:t>
            </w:r>
          </w:p>
        </w:tc>
      </w:tr>
      <w:tr w:rsidR="0093429A" w:rsidRPr="008568A7" w14:paraId="651ED62E" w14:textId="77777777" w:rsidTr="00407015">
        <w:trPr>
          <w:trHeight w:hRule="exact" w:val="353"/>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7760F1E5" w14:textId="77777777" w:rsidR="0093429A" w:rsidRPr="008568A7" w:rsidRDefault="00407015" w:rsidP="005F2397">
            <w:pPr>
              <w:rPr>
                <w:rFonts w:ascii="Calibri" w:hAnsi="Calibri"/>
              </w:rPr>
            </w:pPr>
            <w:r w:rsidRPr="008568A7">
              <w:rPr>
                <w:rFonts w:ascii="Calibri" w:hAnsi="Calibri"/>
              </w:rPr>
              <w:t xml:space="preserve"> </w:t>
            </w:r>
          </w:p>
        </w:tc>
        <w:tc>
          <w:tcPr>
            <w:tcW w:w="1122" w:type="dxa"/>
            <w:gridSpan w:val="2"/>
            <w:shd w:val="clear" w:color="auto" w:fill="auto"/>
            <w:tcMar>
              <w:top w:w="15" w:type="dxa"/>
              <w:left w:w="15" w:type="dxa"/>
              <w:bottom w:w="0" w:type="dxa"/>
              <w:right w:w="15" w:type="dxa"/>
            </w:tcMar>
            <w:vAlign w:val="bottom"/>
            <w:hideMark/>
          </w:tcPr>
          <w:p w14:paraId="5D2CDAF2"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1CD86064" w14:textId="77777777" w:rsidR="0093429A" w:rsidRPr="008568A7" w:rsidRDefault="0093429A" w:rsidP="0093429A">
            <w:pPr>
              <w:jc w:val="right"/>
              <w:rPr>
                <w:rFonts w:ascii="Calibri" w:hAnsi="Calibri"/>
              </w:rPr>
            </w:pPr>
          </w:p>
        </w:tc>
        <w:tc>
          <w:tcPr>
            <w:tcW w:w="1226" w:type="dxa"/>
            <w:tcBorders>
              <w:bottom w:val="single" w:sz="18" w:space="0" w:color="000000" w:themeColor="text1"/>
            </w:tcBorders>
            <w:shd w:val="clear" w:color="auto" w:fill="auto"/>
            <w:tcMar>
              <w:top w:w="15" w:type="dxa"/>
              <w:left w:w="15" w:type="dxa"/>
              <w:bottom w:w="0" w:type="dxa"/>
              <w:right w:w="15" w:type="dxa"/>
            </w:tcMar>
            <w:vAlign w:val="bottom"/>
            <w:hideMark/>
          </w:tcPr>
          <w:p w14:paraId="33F69413" w14:textId="77777777" w:rsidR="0093429A" w:rsidRPr="008568A7" w:rsidRDefault="0093429A" w:rsidP="0093429A">
            <w:pPr>
              <w:jc w:val="right"/>
              <w:rPr>
                <w:rFonts w:ascii="Calibri" w:hAnsi="Calibri"/>
              </w:rPr>
            </w:pPr>
            <w:r w:rsidRPr="008568A7">
              <w:rPr>
                <w:rFonts w:ascii="Calibri" w:hAnsi="Calibri"/>
              </w:rPr>
              <w:t>T0</w:t>
            </w:r>
          </w:p>
        </w:tc>
        <w:tc>
          <w:tcPr>
            <w:tcW w:w="690" w:type="dxa"/>
            <w:tcBorders>
              <w:bottom w:val="single" w:sz="18" w:space="0" w:color="000000" w:themeColor="text1"/>
            </w:tcBorders>
            <w:shd w:val="clear" w:color="auto" w:fill="auto"/>
            <w:tcMar>
              <w:top w:w="15" w:type="dxa"/>
              <w:left w:w="15" w:type="dxa"/>
              <w:bottom w:w="0" w:type="dxa"/>
              <w:right w:w="15" w:type="dxa"/>
            </w:tcMar>
            <w:vAlign w:val="bottom"/>
            <w:hideMark/>
          </w:tcPr>
          <w:p w14:paraId="159B7C24" w14:textId="77777777" w:rsidR="0093429A" w:rsidRPr="008568A7" w:rsidRDefault="0093429A" w:rsidP="0093429A">
            <w:pPr>
              <w:jc w:val="right"/>
              <w:rPr>
                <w:rFonts w:ascii="Calibri" w:hAnsi="Calibri"/>
              </w:rPr>
            </w:pPr>
            <w:r w:rsidRPr="008568A7">
              <w:rPr>
                <w:rFonts w:ascii="Calibri" w:hAnsi="Calibri"/>
              </w:rPr>
              <w:t>T1</w:t>
            </w:r>
          </w:p>
        </w:tc>
        <w:tc>
          <w:tcPr>
            <w:tcW w:w="594" w:type="dxa"/>
            <w:tcBorders>
              <w:bottom w:val="single" w:sz="1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08F61F63" w14:textId="77777777" w:rsidR="0093429A" w:rsidRPr="008568A7" w:rsidRDefault="0093429A" w:rsidP="0093429A">
            <w:pPr>
              <w:jc w:val="right"/>
              <w:rPr>
                <w:rFonts w:ascii="Calibri" w:hAnsi="Calibri"/>
              </w:rPr>
            </w:pPr>
            <w:r w:rsidRPr="008568A7">
              <w:rPr>
                <w:rFonts w:ascii="Calibri" w:hAnsi="Calibri"/>
              </w:rPr>
              <w:t>Net</w:t>
            </w:r>
          </w:p>
        </w:tc>
      </w:tr>
      <w:tr w:rsidR="0093429A" w:rsidRPr="008568A7" w14:paraId="1CA4790D" w14:textId="77777777" w:rsidTr="00407015">
        <w:trPr>
          <w:trHeight w:hRule="exact" w:val="524"/>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B0B8BE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35034462"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59633C3E" w14:textId="77777777" w:rsidR="0093429A" w:rsidRPr="008568A7" w:rsidRDefault="0093429A" w:rsidP="005F2397">
            <w:pPr>
              <w:rPr>
                <w:rFonts w:ascii="Calibri" w:hAnsi="Calibri"/>
              </w:rPr>
            </w:pPr>
            <w:r w:rsidRPr="008568A7">
              <w:rPr>
                <w:rFonts w:ascii="Calibri" w:hAnsi="Calibri"/>
              </w:rPr>
              <w:t>Spot commodity market</w:t>
            </w:r>
          </w:p>
        </w:tc>
        <w:tc>
          <w:tcPr>
            <w:tcW w:w="1226" w:type="dxa"/>
            <w:tcBorders>
              <w:top w:val="single" w:sz="18" w:space="0" w:color="000000" w:themeColor="text1"/>
            </w:tcBorders>
            <w:shd w:val="clear" w:color="auto" w:fill="auto"/>
            <w:tcMar>
              <w:top w:w="15" w:type="dxa"/>
              <w:left w:w="15" w:type="dxa"/>
              <w:bottom w:w="0" w:type="dxa"/>
              <w:right w:w="15" w:type="dxa"/>
            </w:tcMar>
            <w:vAlign w:val="bottom"/>
            <w:hideMark/>
          </w:tcPr>
          <w:p w14:paraId="4F0AEBCB" w14:textId="77777777" w:rsidR="0093429A" w:rsidRPr="008568A7" w:rsidRDefault="0093429A" w:rsidP="0093429A">
            <w:pPr>
              <w:jc w:val="right"/>
              <w:rPr>
                <w:rFonts w:ascii="Calibri" w:hAnsi="Calibri"/>
              </w:rPr>
            </w:pPr>
            <w:r w:rsidRPr="008568A7">
              <w:rPr>
                <w:rFonts w:ascii="Calibri" w:hAnsi="Calibri"/>
              </w:rPr>
              <w:t>$900</w:t>
            </w:r>
          </w:p>
        </w:tc>
        <w:tc>
          <w:tcPr>
            <w:tcW w:w="690" w:type="dxa"/>
            <w:tcBorders>
              <w:top w:val="single" w:sz="18" w:space="0" w:color="000000" w:themeColor="text1"/>
            </w:tcBorders>
            <w:shd w:val="clear" w:color="auto" w:fill="auto"/>
            <w:tcMar>
              <w:top w:w="15" w:type="dxa"/>
              <w:left w:w="15" w:type="dxa"/>
              <w:bottom w:w="0" w:type="dxa"/>
              <w:right w:w="15" w:type="dxa"/>
            </w:tcMar>
            <w:vAlign w:val="bottom"/>
            <w:hideMark/>
          </w:tcPr>
          <w:p w14:paraId="71049958" w14:textId="77777777" w:rsidR="0093429A" w:rsidRPr="008568A7" w:rsidRDefault="0093429A" w:rsidP="0093429A">
            <w:pPr>
              <w:jc w:val="right"/>
              <w:rPr>
                <w:rFonts w:ascii="Calibri" w:hAnsi="Calibri"/>
              </w:rPr>
            </w:pPr>
          </w:p>
        </w:tc>
        <w:tc>
          <w:tcPr>
            <w:tcW w:w="594" w:type="dxa"/>
            <w:tcBorders>
              <w:top w:val="single" w:sz="1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587BB390" w14:textId="77777777" w:rsidR="0093429A" w:rsidRPr="008568A7" w:rsidRDefault="0093429A" w:rsidP="0093429A">
            <w:pPr>
              <w:jc w:val="right"/>
              <w:rPr>
                <w:rFonts w:ascii="Calibri" w:hAnsi="Calibri"/>
              </w:rPr>
            </w:pPr>
          </w:p>
        </w:tc>
      </w:tr>
      <w:tr w:rsidR="0093429A" w:rsidRPr="008568A7" w14:paraId="0BE4C9FB" w14:textId="77777777" w:rsidTr="00407015">
        <w:trPr>
          <w:trHeight w:hRule="exact" w:val="326"/>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CC4A41D"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4ED8D5CF"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6F8F47FA" w14:textId="77777777" w:rsidR="0093429A" w:rsidRPr="008568A7" w:rsidRDefault="0093429A" w:rsidP="005F2397">
            <w:pPr>
              <w:rPr>
                <w:rFonts w:ascii="Calibri" w:hAnsi="Calibri"/>
              </w:rPr>
            </w:pPr>
            <w:r w:rsidRPr="008568A7">
              <w:rPr>
                <w:rFonts w:ascii="Calibri" w:hAnsi="Calibri"/>
              </w:rPr>
              <w:t>Transaction</w:t>
            </w:r>
          </w:p>
        </w:tc>
        <w:tc>
          <w:tcPr>
            <w:tcW w:w="1226" w:type="dxa"/>
            <w:shd w:val="clear" w:color="auto" w:fill="auto"/>
            <w:tcMar>
              <w:top w:w="15" w:type="dxa"/>
              <w:left w:w="15" w:type="dxa"/>
              <w:bottom w:w="0" w:type="dxa"/>
              <w:right w:w="15" w:type="dxa"/>
            </w:tcMar>
            <w:vAlign w:val="bottom"/>
            <w:hideMark/>
          </w:tcPr>
          <w:p w14:paraId="66C94398" w14:textId="77777777" w:rsidR="0093429A" w:rsidRPr="008568A7" w:rsidRDefault="0093429A" w:rsidP="0093429A">
            <w:pPr>
              <w:jc w:val="right"/>
              <w:rPr>
                <w:rFonts w:ascii="Calibri" w:hAnsi="Calibri"/>
              </w:rPr>
            </w:pPr>
            <w:r w:rsidRPr="008568A7">
              <w:rPr>
                <w:rFonts w:ascii="Calibri" w:hAnsi="Calibri"/>
              </w:rPr>
              <w:t>$0</w:t>
            </w:r>
          </w:p>
        </w:tc>
        <w:tc>
          <w:tcPr>
            <w:tcW w:w="690" w:type="dxa"/>
            <w:shd w:val="clear" w:color="auto" w:fill="auto"/>
            <w:tcMar>
              <w:top w:w="15" w:type="dxa"/>
              <w:left w:w="15" w:type="dxa"/>
              <w:bottom w:w="0" w:type="dxa"/>
              <w:right w:w="15" w:type="dxa"/>
            </w:tcMar>
            <w:vAlign w:val="bottom"/>
            <w:hideMark/>
          </w:tcPr>
          <w:p w14:paraId="52330F23" w14:textId="77777777" w:rsidR="0093429A" w:rsidRPr="008568A7" w:rsidRDefault="0093429A" w:rsidP="0093429A">
            <w:pPr>
              <w:jc w:val="right"/>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0BD8814B" w14:textId="77777777" w:rsidR="0093429A" w:rsidRPr="008568A7" w:rsidRDefault="0093429A" w:rsidP="0093429A">
            <w:pPr>
              <w:jc w:val="right"/>
              <w:rPr>
                <w:rFonts w:ascii="Calibri" w:hAnsi="Calibri"/>
              </w:rPr>
            </w:pPr>
          </w:p>
        </w:tc>
      </w:tr>
      <w:tr w:rsidR="0093429A" w:rsidRPr="008568A7" w14:paraId="43A15E6D" w14:textId="77777777" w:rsidTr="00407015">
        <w:trPr>
          <w:trHeight w:hRule="exact" w:val="290"/>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3254A5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28A1F999"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68F11E13" w14:textId="77777777" w:rsidR="0093429A" w:rsidRPr="008568A7" w:rsidRDefault="0093429A" w:rsidP="005F2397">
            <w:pPr>
              <w:rPr>
                <w:rFonts w:ascii="Calibri" w:hAnsi="Calibri"/>
              </w:rPr>
            </w:pPr>
            <w:r w:rsidRPr="008568A7">
              <w:rPr>
                <w:rFonts w:ascii="Calibri" w:hAnsi="Calibri"/>
              </w:rPr>
              <w:t>Cash</w:t>
            </w:r>
          </w:p>
        </w:tc>
        <w:tc>
          <w:tcPr>
            <w:tcW w:w="1226" w:type="dxa"/>
            <w:shd w:val="clear" w:color="auto" w:fill="auto"/>
            <w:tcMar>
              <w:top w:w="15" w:type="dxa"/>
              <w:left w:w="15" w:type="dxa"/>
              <w:bottom w:w="0" w:type="dxa"/>
              <w:right w:w="15" w:type="dxa"/>
            </w:tcMar>
            <w:vAlign w:val="bottom"/>
            <w:hideMark/>
          </w:tcPr>
          <w:p w14:paraId="051BA14A" w14:textId="77777777" w:rsidR="0093429A" w:rsidRPr="008568A7" w:rsidRDefault="0093429A" w:rsidP="0093429A">
            <w:pPr>
              <w:jc w:val="right"/>
              <w:rPr>
                <w:rFonts w:ascii="Calibri" w:hAnsi="Calibri"/>
              </w:rPr>
            </w:pPr>
            <w:r w:rsidRPr="008568A7">
              <w:rPr>
                <w:rFonts w:ascii="Calibri" w:hAnsi="Calibri"/>
              </w:rPr>
              <w:t>-$900</w:t>
            </w:r>
          </w:p>
        </w:tc>
        <w:tc>
          <w:tcPr>
            <w:tcW w:w="690" w:type="dxa"/>
            <w:shd w:val="clear" w:color="auto" w:fill="auto"/>
            <w:tcMar>
              <w:top w:w="15" w:type="dxa"/>
              <w:left w:w="15" w:type="dxa"/>
              <w:bottom w:w="0" w:type="dxa"/>
              <w:right w:w="15" w:type="dxa"/>
            </w:tcMar>
            <w:vAlign w:val="bottom"/>
            <w:hideMark/>
          </w:tcPr>
          <w:p w14:paraId="100733F5" w14:textId="77777777" w:rsidR="0093429A" w:rsidRPr="008568A7" w:rsidRDefault="0093429A" w:rsidP="0093429A">
            <w:pPr>
              <w:jc w:val="right"/>
              <w:rPr>
                <w:rFonts w:ascii="Calibri" w:hAnsi="Calibri"/>
              </w:rPr>
            </w:pPr>
            <w:r w:rsidRPr="008568A7">
              <w:rPr>
                <w:rFonts w:ascii="Calibri" w:hAnsi="Calibri"/>
              </w:rPr>
              <w:t>$990</w:t>
            </w: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7F60E796" w14:textId="77777777" w:rsidR="0093429A" w:rsidRPr="008568A7" w:rsidRDefault="0093429A" w:rsidP="0093429A">
            <w:pPr>
              <w:jc w:val="right"/>
              <w:rPr>
                <w:rFonts w:ascii="Calibri" w:hAnsi="Calibri"/>
              </w:rPr>
            </w:pPr>
          </w:p>
        </w:tc>
      </w:tr>
      <w:tr w:rsidR="0093429A" w:rsidRPr="008568A7" w14:paraId="14C86DEE" w14:textId="77777777" w:rsidTr="00407015">
        <w:trPr>
          <w:trHeight w:hRule="exact" w:val="290"/>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20B05C0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28C76FFB"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061FB832" w14:textId="6E852C22" w:rsidR="0093429A" w:rsidRPr="008568A7" w:rsidRDefault="0093429A" w:rsidP="005F2397">
            <w:pPr>
              <w:rPr>
                <w:rFonts w:ascii="Calibri" w:hAnsi="Calibri"/>
              </w:rPr>
            </w:pPr>
            <w:r w:rsidRPr="008568A7">
              <w:rPr>
                <w:rFonts w:ascii="Calibri" w:hAnsi="Calibri"/>
              </w:rPr>
              <w:t>Futures</w:t>
            </w:r>
            <w:ins w:id="189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893"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w:t>
            </w:r>
          </w:p>
        </w:tc>
        <w:tc>
          <w:tcPr>
            <w:tcW w:w="1226" w:type="dxa"/>
            <w:shd w:val="clear" w:color="auto" w:fill="auto"/>
            <w:tcMar>
              <w:top w:w="15" w:type="dxa"/>
              <w:left w:w="15" w:type="dxa"/>
              <w:bottom w:w="0" w:type="dxa"/>
              <w:right w:w="15" w:type="dxa"/>
            </w:tcMar>
            <w:vAlign w:val="bottom"/>
            <w:hideMark/>
          </w:tcPr>
          <w:p w14:paraId="09E9F8A2" w14:textId="77777777" w:rsidR="0093429A" w:rsidRPr="008568A7" w:rsidRDefault="0093429A" w:rsidP="0093429A">
            <w:pPr>
              <w:jc w:val="right"/>
              <w:rPr>
                <w:rFonts w:ascii="Calibri" w:hAnsi="Calibri"/>
              </w:rPr>
            </w:pPr>
          </w:p>
        </w:tc>
        <w:tc>
          <w:tcPr>
            <w:tcW w:w="690" w:type="dxa"/>
            <w:tcBorders>
              <w:bottom w:val="single" w:sz="12" w:space="0" w:color="000000" w:themeColor="text1"/>
            </w:tcBorders>
            <w:shd w:val="clear" w:color="auto" w:fill="auto"/>
            <w:tcMar>
              <w:top w:w="15" w:type="dxa"/>
              <w:left w:w="15" w:type="dxa"/>
              <w:bottom w:w="0" w:type="dxa"/>
              <w:right w:w="15" w:type="dxa"/>
            </w:tcMar>
            <w:vAlign w:val="bottom"/>
            <w:hideMark/>
          </w:tcPr>
          <w:p w14:paraId="6FF4279B" w14:textId="77777777" w:rsidR="0093429A" w:rsidRPr="008568A7" w:rsidRDefault="0093429A" w:rsidP="0093429A">
            <w:pPr>
              <w:jc w:val="right"/>
              <w:rPr>
                <w:rFonts w:ascii="Calibri" w:hAnsi="Calibri"/>
              </w:rPr>
            </w:pPr>
            <w:r w:rsidRPr="008568A7">
              <w:rPr>
                <w:rFonts w:ascii="Calibri" w:hAnsi="Calibri"/>
              </w:rPr>
              <w:t>-$980</w:t>
            </w:r>
          </w:p>
        </w:tc>
        <w:tc>
          <w:tcPr>
            <w:tcW w:w="594" w:type="dxa"/>
            <w:tcBorders>
              <w:bottom w:val="single" w:sz="12" w:space="0" w:color="000000" w:themeColor="text1"/>
              <w:right w:val="single" w:sz="8" w:space="0" w:color="000000" w:themeColor="text1"/>
            </w:tcBorders>
            <w:tcMar>
              <w:top w:w="15" w:type="dxa"/>
              <w:left w:w="15" w:type="dxa"/>
              <w:bottom w:w="0" w:type="dxa"/>
              <w:right w:w="15" w:type="dxa"/>
            </w:tcMar>
            <w:hideMark/>
          </w:tcPr>
          <w:p w14:paraId="04A04D76" w14:textId="77777777" w:rsidR="0093429A" w:rsidRPr="008568A7" w:rsidRDefault="0093429A" w:rsidP="0093429A">
            <w:pPr>
              <w:jc w:val="right"/>
              <w:rPr>
                <w:rFonts w:ascii="Calibri" w:hAnsi="Calibri"/>
              </w:rPr>
            </w:pPr>
          </w:p>
        </w:tc>
      </w:tr>
      <w:tr w:rsidR="0093429A" w:rsidRPr="008568A7" w14:paraId="5DC5184B" w14:textId="77777777" w:rsidTr="00407015">
        <w:trPr>
          <w:trHeight w:hRule="exact" w:val="365"/>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82DF091"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4572D1DA" w14:textId="77777777" w:rsidR="0093429A" w:rsidRPr="008568A7" w:rsidRDefault="0093429A" w:rsidP="005F2397">
            <w:pPr>
              <w:rPr>
                <w:rFonts w:ascii="Calibri" w:hAnsi="Calibri"/>
              </w:rPr>
            </w:pPr>
          </w:p>
        </w:tc>
        <w:tc>
          <w:tcPr>
            <w:tcW w:w="2574" w:type="dxa"/>
            <w:tcBorders>
              <w:top w:val="single" w:sz="12" w:space="0" w:color="000000" w:themeColor="text1"/>
            </w:tcBorders>
            <w:shd w:val="clear" w:color="auto" w:fill="auto"/>
            <w:tcMar>
              <w:top w:w="15" w:type="dxa"/>
              <w:left w:w="15" w:type="dxa"/>
              <w:bottom w:w="0" w:type="dxa"/>
              <w:right w:w="15" w:type="dxa"/>
            </w:tcMar>
            <w:vAlign w:val="bottom"/>
            <w:hideMark/>
          </w:tcPr>
          <w:p w14:paraId="60E9769A" w14:textId="77777777" w:rsidR="0093429A" w:rsidRPr="008568A7" w:rsidRDefault="0093429A" w:rsidP="005F2397">
            <w:pPr>
              <w:rPr>
                <w:rFonts w:ascii="Calibri" w:hAnsi="Calibri"/>
              </w:rPr>
            </w:pPr>
            <w:r w:rsidRPr="008568A7">
              <w:rPr>
                <w:rFonts w:ascii="Calibri" w:hAnsi="Calibri"/>
              </w:rPr>
              <w:t>Net Cash Flow</w:t>
            </w:r>
          </w:p>
        </w:tc>
        <w:tc>
          <w:tcPr>
            <w:tcW w:w="1226" w:type="dxa"/>
            <w:tcBorders>
              <w:top w:val="single" w:sz="12" w:space="0" w:color="000000" w:themeColor="text1"/>
            </w:tcBorders>
            <w:shd w:val="clear" w:color="auto" w:fill="auto"/>
            <w:tcMar>
              <w:top w:w="15" w:type="dxa"/>
              <w:left w:w="15" w:type="dxa"/>
              <w:bottom w:w="0" w:type="dxa"/>
              <w:right w:w="15" w:type="dxa"/>
            </w:tcMar>
            <w:vAlign w:val="bottom"/>
            <w:hideMark/>
          </w:tcPr>
          <w:p w14:paraId="7777ED0D" w14:textId="77777777" w:rsidR="0093429A" w:rsidRPr="008568A7" w:rsidRDefault="0093429A" w:rsidP="0093429A">
            <w:pPr>
              <w:jc w:val="right"/>
              <w:rPr>
                <w:rFonts w:ascii="Calibri" w:hAnsi="Calibri"/>
              </w:rPr>
            </w:pPr>
            <w:r w:rsidRPr="008568A7">
              <w:rPr>
                <w:rFonts w:ascii="Calibri" w:hAnsi="Calibri"/>
              </w:rPr>
              <w:t>$0</w:t>
            </w:r>
          </w:p>
        </w:tc>
        <w:tc>
          <w:tcPr>
            <w:tcW w:w="690" w:type="dxa"/>
            <w:tcBorders>
              <w:top w:val="single" w:sz="12" w:space="0" w:color="000000" w:themeColor="text1"/>
              <w:bottom w:val="single" w:sz="12" w:space="0" w:color="000000" w:themeColor="text1"/>
            </w:tcBorders>
            <w:shd w:val="clear" w:color="auto" w:fill="auto"/>
            <w:tcMar>
              <w:top w:w="15" w:type="dxa"/>
              <w:left w:w="15" w:type="dxa"/>
              <w:bottom w:w="0" w:type="dxa"/>
              <w:right w:w="15" w:type="dxa"/>
            </w:tcMar>
            <w:vAlign w:val="bottom"/>
            <w:hideMark/>
          </w:tcPr>
          <w:p w14:paraId="4ECDF645" w14:textId="77777777" w:rsidR="0093429A" w:rsidRPr="008568A7" w:rsidRDefault="0093429A" w:rsidP="0093429A">
            <w:pPr>
              <w:jc w:val="right"/>
              <w:rPr>
                <w:rFonts w:ascii="Calibri" w:hAnsi="Calibri"/>
              </w:rPr>
            </w:pPr>
            <w:r w:rsidRPr="008568A7">
              <w:rPr>
                <w:rFonts w:ascii="Calibri" w:hAnsi="Calibri"/>
              </w:rPr>
              <w:t>$10</w:t>
            </w:r>
          </w:p>
        </w:tc>
        <w:tc>
          <w:tcPr>
            <w:tcW w:w="594" w:type="dxa"/>
            <w:tcBorders>
              <w:top w:val="single" w:sz="12" w:space="0" w:color="000000" w:themeColor="text1"/>
              <w:bottom w:val="single" w:sz="12" w:space="0" w:color="000000" w:themeColor="text1"/>
              <w:right w:val="single" w:sz="8" w:space="0" w:color="000000" w:themeColor="text1"/>
            </w:tcBorders>
            <w:shd w:val="clear" w:color="auto" w:fill="auto"/>
            <w:vAlign w:val="bottom"/>
          </w:tcPr>
          <w:p w14:paraId="4E6D9A4B" w14:textId="77777777" w:rsidR="0093429A" w:rsidRPr="008568A7" w:rsidRDefault="0093429A" w:rsidP="0093429A">
            <w:pPr>
              <w:jc w:val="right"/>
              <w:rPr>
                <w:rFonts w:ascii="Calibri" w:hAnsi="Calibri"/>
              </w:rPr>
            </w:pPr>
            <w:r w:rsidRPr="008568A7">
              <w:rPr>
                <w:rFonts w:ascii="Calibri" w:hAnsi="Calibri"/>
              </w:rPr>
              <w:t>+$10</w:t>
            </w:r>
          </w:p>
        </w:tc>
      </w:tr>
      <w:tr w:rsidR="0093429A" w:rsidRPr="008568A7" w14:paraId="6F58B578" w14:textId="77777777" w:rsidTr="00407015">
        <w:trPr>
          <w:trHeight w:hRule="exact" w:val="499"/>
        </w:trPr>
        <w:tc>
          <w:tcPr>
            <w:tcW w:w="2259" w:type="dxa"/>
            <w:tcBorders>
              <w:left w:val="single" w:sz="8"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6D41E869" w14:textId="77777777" w:rsidR="0093429A" w:rsidRPr="008568A7" w:rsidRDefault="0093429A" w:rsidP="005F2397">
            <w:pPr>
              <w:rPr>
                <w:rFonts w:ascii="Calibri" w:hAnsi="Calibri"/>
              </w:rPr>
            </w:pPr>
          </w:p>
        </w:tc>
        <w:tc>
          <w:tcPr>
            <w:tcW w:w="1122" w:type="dxa"/>
            <w:gridSpan w:val="2"/>
            <w:tcBorders>
              <w:bottom w:val="single" w:sz="8" w:space="0" w:color="000000" w:themeColor="text1"/>
            </w:tcBorders>
            <w:shd w:val="clear" w:color="auto" w:fill="auto"/>
            <w:tcMar>
              <w:top w:w="15" w:type="dxa"/>
              <w:left w:w="15" w:type="dxa"/>
              <w:bottom w:w="0" w:type="dxa"/>
              <w:right w:w="15" w:type="dxa"/>
            </w:tcMar>
            <w:vAlign w:val="bottom"/>
          </w:tcPr>
          <w:p w14:paraId="147DE4F4" w14:textId="77777777" w:rsidR="0093429A" w:rsidRPr="008568A7" w:rsidRDefault="0093429A" w:rsidP="005F2397">
            <w:pPr>
              <w:rPr>
                <w:rFonts w:ascii="Calibri" w:hAnsi="Calibri"/>
              </w:rPr>
            </w:pPr>
          </w:p>
        </w:tc>
        <w:tc>
          <w:tcPr>
            <w:tcW w:w="2574"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3CC53231" w14:textId="77777777" w:rsidR="0093429A" w:rsidRPr="008568A7" w:rsidRDefault="0093429A" w:rsidP="005F2397">
            <w:pPr>
              <w:rPr>
                <w:rFonts w:ascii="Calibri" w:hAnsi="Calibri"/>
              </w:rPr>
            </w:pPr>
          </w:p>
        </w:tc>
        <w:tc>
          <w:tcPr>
            <w:tcW w:w="1226"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74235B90" w14:textId="77777777" w:rsidR="0093429A" w:rsidRPr="008568A7" w:rsidRDefault="0093429A" w:rsidP="005F2397">
            <w:pPr>
              <w:rPr>
                <w:rFonts w:ascii="Calibri" w:hAnsi="Calibri"/>
              </w:rPr>
            </w:pPr>
          </w:p>
        </w:tc>
        <w:tc>
          <w:tcPr>
            <w:tcW w:w="690"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0B7C9462" w14:textId="77777777" w:rsidR="0093429A" w:rsidRPr="008568A7" w:rsidRDefault="0093429A" w:rsidP="005F2397">
            <w:pPr>
              <w:rPr>
                <w:rFonts w:ascii="Calibri" w:hAnsi="Calibri"/>
              </w:rPr>
            </w:pPr>
          </w:p>
        </w:tc>
        <w:tc>
          <w:tcPr>
            <w:tcW w:w="594" w:type="dxa"/>
            <w:tcBorders>
              <w:top w:val="single" w:sz="12" w:space="0" w:color="000000" w:themeColor="text1"/>
              <w:bottom w:val="single" w:sz="8" w:space="0" w:color="000000" w:themeColor="text1"/>
              <w:right w:val="single" w:sz="8" w:space="0" w:color="000000" w:themeColor="text1"/>
            </w:tcBorders>
            <w:shd w:val="clear" w:color="auto" w:fill="auto"/>
            <w:tcMar>
              <w:top w:w="15" w:type="dxa"/>
              <w:left w:w="15" w:type="dxa"/>
              <w:bottom w:w="0" w:type="dxa"/>
              <w:right w:w="15" w:type="dxa"/>
            </w:tcMar>
            <w:vAlign w:val="bottom"/>
          </w:tcPr>
          <w:p w14:paraId="45552AD3" w14:textId="77777777" w:rsidR="0093429A" w:rsidRPr="008568A7" w:rsidRDefault="0093429A" w:rsidP="005F2397">
            <w:pPr>
              <w:rPr>
                <w:rFonts w:ascii="Calibri" w:hAnsi="Calibri"/>
              </w:rPr>
            </w:pPr>
          </w:p>
        </w:tc>
      </w:tr>
    </w:tbl>
    <w:p w14:paraId="3936AE1C" w14:textId="77777777" w:rsidR="005F2397" w:rsidRPr="008568A7" w:rsidRDefault="005F2397" w:rsidP="005F2397">
      <w:pPr>
        <w:rPr>
          <w:rFonts w:ascii="Calibri" w:hAnsi="Calibri"/>
        </w:rPr>
      </w:pPr>
    </w:p>
    <w:p w14:paraId="01C24935" w14:textId="51097F09" w:rsidR="005F2397" w:rsidRPr="008568A7" w:rsidRDefault="005F2397" w:rsidP="005F2397">
      <w:pPr>
        <w:rPr>
          <w:rFonts w:ascii="Calibri" w:hAnsi="Calibri"/>
        </w:rPr>
      </w:pPr>
      <w:r w:rsidRPr="008568A7">
        <w:rPr>
          <w:rFonts w:ascii="Calibri" w:hAnsi="Calibri"/>
        </w:rPr>
        <w:t xml:space="preserve">If the </w:t>
      </w:r>
      <w:r w:rsidR="00972464" w:rsidRPr="008568A7">
        <w:rPr>
          <w:rFonts w:ascii="Calibri" w:hAnsi="Calibri"/>
        </w:rPr>
        <w:t>Futures</w:t>
      </w:r>
      <w:ins w:id="189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895"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w:t>
      </w:r>
      <w:ins w:id="1896" w:author="Aleksander Hansen" w:date="2013-02-15T16:31:00Z">
        <w:r w:rsidR="008A28C4">
          <w:rPr>
            <w:rFonts w:ascii="Calibri" w:hAnsi="Calibri"/>
          </w:rPr>
          <w:fldChar w:fldCharType="begin"/>
        </w:r>
        <w:r w:rsidR="008A28C4">
          <w:instrText xml:space="preserve"> XE "</w:instrText>
        </w:r>
      </w:ins>
      <w:r w:rsidR="008A28C4" w:rsidRPr="008568A7">
        <w:rPr>
          <w:rFonts w:ascii="Calibri" w:hAnsi="Calibri"/>
        </w:rPr>
        <w:instrText>Futures price</w:instrText>
      </w:r>
      <w:ins w:id="1897"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is “</w:t>
      </w:r>
      <w:r w:rsidRPr="008568A7">
        <w:rPr>
          <w:rFonts w:ascii="Calibri" w:hAnsi="Calibri"/>
          <w:i/>
        </w:rPr>
        <w:t>trading rich</w:t>
      </w:r>
      <w:r w:rsidRPr="008568A7">
        <w:rPr>
          <w:rFonts w:ascii="Calibri" w:hAnsi="Calibri"/>
        </w:rPr>
        <w:t>,” the arbitrage trade is cash and carry: borrow to buy the spot</w:t>
      </w:r>
      <w:ins w:id="1898"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1899"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asset (buy the cheap thing) and short the forward</w:t>
      </w:r>
      <w:ins w:id="1900"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1901"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(sell the expensive thing). If the </w:t>
      </w:r>
      <w:r w:rsidR="00972464" w:rsidRPr="008568A7">
        <w:rPr>
          <w:rFonts w:ascii="Calibri" w:hAnsi="Calibri"/>
        </w:rPr>
        <w:t>Futures</w:t>
      </w:r>
      <w:r w:rsidRPr="008568A7">
        <w:rPr>
          <w:rFonts w:ascii="Calibri" w:hAnsi="Calibri"/>
        </w:rPr>
        <w:t xml:space="preserve"> price is “trading cheap,” the arbitrage trade is reverse cash and carry: sell short the spot</w:t>
      </w:r>
      <w:ins w:id="1902"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1903"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asset &amp; lend the cash (sell the expensive thing) and go long the forward (buy the cheap thing). </w:t>
      </w:r>
    </w:p>
    <w:p w14:paraId="157F3259" w14:textId="77777777" w:rsidR="005F2397" w:rsidRPr="008568A7" w:rsidRDefault="005F2397">
      <w:pPr>
        <w:pStyle w:val="Heading2"/>
      </w:pPr>
      <w:bookmarkStart w:id="1904" w:name="_Toc221518898"/>
      <w:bookmarkStart w:id="1905" w:name="_Toc222580571"/>
      <w:r w:rsidRPr="008568A7">
        <w:t>Describe some of the risks that can arise from the use of derivatives</w:t>
      </w:r>
      <w:bookmarkEnd w:id="1904"/>
      <w:bookmarkEnd w:id="1905"/>
      <w:r w:rsidR="0054528E" w:rsidRPr="008568A7">
        <w:br/>
      </w:r>
    </w:p>
    <w:p w14:paraId="4BBB4DBC" w14:textId="77777777" w:rsidR="000E52F4" w:rsidRPr="008568A7" w:rsidRDefault="005F2397" w:rsidP="005F2397">
      <w:pPr>
        <w:rPr>
          <w:rFonts w:ascii="Calibri" w:hAnsi="Calibri"/>
        </w:rPr>
      </w:pPr>
      <w:r w:rsidRPr="008568A7">
        <w:rPr>
          <w:rFonts w:ascii="Calibri" w:hAnsi="Calibri"/>
        </w:rPr>
        <w:t>There are three primary derivative uses:</w:t>
      </w:r>
    </w:p>
    <w:p w14:paraId="6BA20820" w14:textId="6CF45E9A" w:rsidR="000E52F4" w:rsidRPr="008568A7" w:rsidRDefault="005F2397" w:rsidP="001A3067">
      <w:pPr>
        <w:pStyle w:val="ListParagraph"/>
        <w:numPr>
          <w:ilvl w:val="0"/>
          <w:numId w:val="12"/>
        </w:numPr>
        <w:rPr>
          <w:rFonts w:ascii="Calibri" w:hAnsi="Calibri"/>
        </w:rPr>
      </w:pPr>
      <w:r w:rsidRPr="008568A7">
        <w:rPr>
          <w:rFonts w:ascii="Calibri" w:hAnsi="Calibri"/>
        </w:rPr>
        <w:t>Hedging</w:t>
      </w:r>
      <w:ins w:id="1906" w:author="Aleksander Hansen" w:date="2013-02-15T16:31:00Z">
        <w:r w:rsidR="008A28C4">
          <w:rPr>
            <w:rFonts w:ascii="Calibri" w:hAnsi="Calibri"/>
          </w:rPr>
          <w:fldChar w:fldCharType="begin"/>
        </w:r>
        <w:r w:rsidR="008A28C4">
          <w:instrText xml:space="preserve"> XE "</w:instrText>
        </w:r>
      </w:ins>
      <w:r w:rsidR="008A28C4" w:rsidRPr="008568A7">
        <w:rPr>
          <w:rFonts w:ascii="Calibri" w:hAnsi="Calibri"/>
        </w:rPr>
        <w:instrText>Hedging</w:instrText>
      </w:r>
      <w:ins w:id="1907" w:author="Aleksander Hansen" w:date="2013-02-15T16:31:00Z">
        <w:r w:rsidR="008A28C4">
          <w:instrText xml:space="preserve">" </w:instrText>
        </w:r>
        <w:r w:rsidR="008A28C4">
          <w:rPr>
            <w:rFonts w:ascii="Calibri" w:hAnsi="Calibri"/>
          </w:rPr>
          <w:fldChar w:fldCharType="end"/>
        </w:r>
      </w:ins>
    </w:p>
    <w:p w14:paraId="421EA3DE" w14:textId="629EBDBB" w:rsidR="000E52F4" w:rsidRPr="008568A7" w:rsidRDefault="005F2397" w:rsidP="001A3067">
      <w:pPr>
        <w:pStyle w:val="ListParagraph"/>
        <w:numPr>
          <w:ilvl w:val="0"/>
          <w:numId w:val="12"/>
        </w:numPr>
        <w:rPr>
          <w:rFonts w:ascii="Calibri" w:hAnsi="Calibri"/>
        </w:rPr>
      </w:pPr>
      <w:r w:rsidRPr="008568A7">
        <w:rPr>
          <w:rFonts w:ascii="Calibri" w:hAnsi="Calibri"/>
        </w:rPr>
        <w:t>Speculation</w:t>
      </w:r>
      <w:ins w:id="1908" w:author="Aleksander Hansen" w:date="2013-02-15T16:31:00Z">
        <w:r w:rsidR="008A28C4">
          <w:rPr>
            <w:rFonts w:ascii="Calibri" w:hAnsi="Calibri"/>
          </w:rPr>
          <w:fldChar w:fldCharType="begin"/>
        </w:r>
        <w:r w:rsidR="008A28C4">
          <w:instrText xml:space="preserve"> XE "</w:instrText>
        </w:r>
      </w:ins>
      <w:r w:rsidR="008A28C4" w:rsidRPr="008568A7">
        <w:rPr>
          <w:rFonts w:ascii="Calibri" w:hAnsi="Calibri"/>
        </w:rPr>
        <w:instrText>Speculation</w:instrText>
      </w:r>
      <w:ins w:id="1909" w:author="Aleksander Hansen" w:date="2013-02-15T16:31:00Z">
        <w:r w:rsidR="008A28C4">
          <w:instrText xml:space="preserve">" </w:instrText>
        </w:r>
        <w:r w:rsidR="008A28C4">
          <w:rPr>
            <w:rFonts w:ascii="Calibri" w:hAnsi="Calibri"/>
          </w:rPr>
          <w:fldChar w:fldCharType="end"/>
        </w:r>
      </w:ins>
    </w:p>
    <w:p w14:paraId="2C815963" w14:textId="1C38CBED" w:rsidR="005F2397" w:rsidRPr="008568A7" w:rsidRDefault="005F2397" w:rsidP="001A3067">
      <w:pPr>
        <w:pStyle w:val="ListParagraph"/>
        <w:numPr>
          <w:ilvl w:val="0"/>
          <w:numId w:val="12"/>
        </w:numPr>
        <w:rPr>
          <w:rFonts w:ascii="Calibri" w:hAnsi="Calibri"/>
        </w:rPr>
      </w:pPr>
      <w:r w:rsidRPr="008568A7">
        <w:rPr>
          <w:rFonts w:ascii="Calibri" w:hAnsi="Calibri"/>
        </w:rPr>
        <w:t>Arbitrage</w:t>
      </w:r>
      <w:ins w:id="1910" w:author="Aleksander Hansen" w:date="2013-02-15T16:31:00Z">
        <w:r w:rsidR="008A28C4">
          <w:rPr>
            <w:rFonts w:ascii="Calibri" w:hAnsi="Calibri"/>
          </w:rPr>
          <w:fldChar w:fldCharType="begin"/>
        </w:r>
        <w:r w:rsidR="008A28C4">
          <w:instrText xml:space="preserve"> XE "</w:instrText>
        </w:r>
      </w:ins>
      <w:r w:rsidR="008A28C4" w:rsidRPr="008568A7">
        <w:rPr>
          <w:rFonts w:ascii="Calibri" w:hAnsi="Calibri"/>
        </w:rPr>
        <w:instrText>Arbitrage</w:instrText>
      </w:r>
      <w:ins w:id="1911" w:author="Aleksander Hansen" w:date="2013-02-15T16:31:00Z">
        <w:r w:rsidR="008A28C4">
          <w:instrText xml:space="preserve">" </w:instrText>
        </w:r>
        <w:r w:rsidR="008A28C4">
          <w:rPr>
            <w:rFonts w:ascii="Calibri" w:hAnsi="Calibri"/>
          </w:rPr>
          <w:fldChar w:fldCharType="end"/>
        </w:r>
      </w:ins>
    </w:p>
    <w:p w14:paraId="794EE75B" w14:textId="5296A07B" w:rsidR="005F2397" w:rsidRPr="008568A7" w:rsidRDefault="005F2397" w:rsidP="005F2397">
      <w:pPr>
        <w:rPr>
          <w:rFonts w:ascii="Calibri" w:hAnsi="Calibri"/>
        </w:rPr>
      </w:pPr>
      <w:r w:rsidRPr="008568A7">
        <w:rPr>
          <w:rFonts w:ascii="Calibri" w:hAnsi="Calibri"/>
        </w:rPr>
        <w:t>The key risk (danger) is that traders with mandates to hedge</w:t>
      </w:r>
      <w:ins w:id="1912"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1913"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(or arbitrage) become speculators.</w:t>
      </w:r>
    </w:p>
    <w:p w14:paraId="630E7755" w14:textId="61D502F0" w:rsidR="000E52F4" w:rsidRPr="008568A7" w:rsidRDefault="000E52F4" w:rsidP="008568A7">
      <w:pPr>
        <w:pStyle w:val="Heading3SubGTNI"/>
      </w:pPr>
      <w:bookmarkStart w:id="1914" w:name="_Toc221518899"/>
      <w:bookmarkStart w:id="1915" w:name="_Toc222580572"/>
      <w:r w:rsidRPr="008568A7">
        <w:t>Lessons for Financial Institutions (Unassigned Hull</w:t>
      </w:r>
      <w:ins w:id="1916" w:author="Aleksander Hansen" w:date="2013-02-15T16:38:00Z">
        <w:r w:rsidR="008A28C4">
          <w:fldChar w:fldCharType="begin"/>
        </w:r>
        <w:r w:rsidR="008A28C4">
          <w:instrText xml:space="preserve"> XE "</w:instrText>
        </w:r>
      </w:ins>
      <w:r w:rsidR="008A28C4" w:rsidRPr="008568A7">
        <w:rPr>
          <w:rFonts w:ascii="Calibri" w:hAnsi="Calibri"/>
        </w:rPr>
        <w:instrText>Hull</w:instrText>
      </w:r>
      <w:ins w:id="1917" w:author="Aleksander Hansen" w:date="2013-02-15T16:38:00Z">
        <w:r w:rsidR="008A28C4">
          <w:instrText xml:space="preserve">" </w:instrText>
        </w:r>
        <w:r w:rsidR="008A28C4">
          <w:fldChar w:fldCharType="end"/>
        </w:r>
      </w:ins>
      <w:r w:rsidRPr="008568A7">
        <w:t>, Chapter 34):</w:t>
      </w:r>
      <w:bookmarkEnd w:id="1914"/>
      <w:bookmarkEnd w:id="1915"/>
    </w:p>
    <w:p w14:paraId="3D04D9A9" w14:textId="77777777" w:rsidR="000E52F4" w:rsidRPr="008568A7" w:rsidRDefault="000E52F4" w:rsidP="000E52F4">
      <w:pPr>
        <w:rPr>
          <w:rFonts w:ascii="Calibri" w:hAnsi="Calibri"/>
        </w:rPr>
      </w:pPr>
      <w:r w:rsidRPr="008568A7">
        <w:rPr>
          <w:rFonts w:ascii="Calibri" w:hAnsi="Calibri"/>
        </w:rPr>
        <w:t>A bucket list of important points:</w:t>
      </w:r>
    </w:p>
    <w:p w14:paraId="7E1F03CE" w14:textId="77777777" w:rsidR="005F2397" w:rsidRPr="008568A7" w:rsidRDefault="005F2397" w:rsidP="001A3067">
      <w:pPr>
        <w:pStyle w:val="ListParagraph"/>
        <w:numPr>
          <w:ilvl w:val="0"/>
          <w:numId w:val="13"/>
        </w:numPr>
        <w:rPr>
          <w:rFonts w:ascii="Calibri" w:hAnsi="Calibri"/>
        </w:rPr>
      </w:pPr>
      <w:r w:rsidRPr="008568A7">
        <w:rPr>
          <w:rFonts w:ascii="Calibri" w:hAnsi="Calibri"/>
        </w:rPr>
        <w:t>Risk must be quantified and risk limits defined</w:t>
      </w:r>
    </w:p>
    <w:p w14:paraId="06E1E6C2" w14:textId="5ECCB263" w:rsidR="005F2397" w:rsidRPr="008568A7" w:rsidRDefault="005F2397" w:rsidP="001A3067">
      <w:pPr>
        <w:pStyle w:val="ListParagraph"/>
        <w:numPr>
          <w:ilvl w:val="0"/>
          <w:numId w:val="13"/>
        </w:numPr>
        <w:rPr>
          <w:rFonts w:ascii="Calibri" w:hAnsi="Calibri"/>
        </w:rPr>
      </w:pPr>
      <w:r w:rsidRPr="008568A7">
        <w:rPr>
          <w:rFonts w:ascii="Calibri" w:hAnsi="Calibri"/>
        </w:rPr>
        <w:t xml:space="preserve">Exceeding risk limits not acceptable even when profits </w:t>
      </w:r>
      <w:del w:id="1918" w:author="Aleksander Hansen" w:date="2013-02-15T16:51:00Z">
        <w:r w:rsidRPr="008568A7" w:rsidDel="00AC5507">
          <w:rPr>
            <w:rFonts w:ascii="Calibri" w:hAnsi="Calibri"/>
          </w:rPr>
          <w:delText>result</w:delText>
        </w:r>
      </w:del>
      <w:ins w:id="1919" w:author="Aleksander Hansen" w:date="2013-02-15T16:51:00Z">
        <w:r w:rsidR="00AC5507" w:rsidRPr="008568A7">
          <w:rPr>
            <w:rFonts w:ascii="Calibri" w:hAnsi="Calibri"/>
          </w:rPr>
          <w:t>result,</w:t>
        </w:r>
      </w:ins>
      <w:r w:rsidR="000E52F4" w:rsidRPr="008568A7">
        <w:rPr>
          <w:rFonts w:ascii="Calibri" w:hAnsi="Calibri"/>
        </w:rPr>
        <w:t xml:space="preserve"> as this is unknown ex-ante.</w:t>
      </w:r>
    </w:p>
    <w:p w14:paraId="235E49C4"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assume that a trader with a good track record will always be right</w:t>
      </w:r>
    </w:p>
    <w:p w14:paraId="73409AE6" w14:textId="6310A439" w:rsidR="000E52F4" w:rsidRPr="008568A7" w:rsidRDefault="005F2397" w:rsidP="001A3067">
      <w:pPr>
        <w:pStyle w:val="ListParagraph"/>
        <w:numPr>
          <w:ilvl w:val="0"/>
          <w:numId w:val="13"/>
        </w:numPr>
        <w:rPr>
          <w:rFonts w:ascii="Calibri" w:hAnsi="Calibri"/>
        </w:rPr>
      </w:pPr>
      <w:r w:rsidRPr="008568A7">
        <w:rPr>
          <w:rFonts w:ascii="Calibri" w:hAnsi="Calibri"/>
        </w:rPr>
        <w:t>Be diversified</w:t>
      </w:r>
      <w:ins w:id="1920"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diversified</w:instrText>
      </w:r>
      <w:ins w:id="1921" w:author="Aleksander Hansen" w:date="2013-02-15T16:51:00Z">
        <w:r w:rsidR="00AC5507">
          <w:instrText xml:space="preserve">" </w:instrText>
        </w:r>
        <w:r w:rsidR="00AC5507">
          <w:rPr>
            <w:rFonts w:ascii="Calibri" w:hAnsi="Calibri"/>
          </w:rPr>
          <w:fldChar w:fldCharType="end"/>
        </w:r>
      </w:ins>
    </w:p>
    <w:p w14:paraId="10835A53" w14:textId="77777777" w:rsidR="000E52F4" w:rsidRPr="008568A7" w:rsidRDefault="005F2397" w:rsidP="001A3067">
      <w:pPr>
        <w:pStyle w:val="ListParagraph"/>
        <w:numPr>
          <w:ilvl w:val="0"/>
          <w:numId w:val="13"/>
        </w:numPr>
        <w:rPr>
          <w:rFonts w:ascii="Calibri" w:hAnsi="Calibri"/>
        </w:rPr>
      </w:pPr>
      <w:r w:rsidRPr="008568A7">
        <w:rPr>
          <w:rFonts w:ascii="Calibri" w:hAnsi="Calibri"/>
        </w:rPr>
        <w:t>Scenario analysis and stress testing is important</w:t>
      </w:r>
    </w:p>
    <w:p w14:paraId="1A2CE3DE"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give too much independence to star traders</w:t>
      </w:r>
    </w:p>
    <w:p w14:paraId="472E7A97" w14:textId="77777777" w:rsidR="000E52F4" w:rsidRPr="008568A7" w:rsidRDefault="005F2397" w:rsidP="001A3067">
      <w:pPr>
        <w:pStyle w:val="ListParagraph"/>
        <w:numPr>
          <w:ilvl w:val="0"/>
          <w:numId w:val="13"/>
        </w:numPr>
        <w:rPr>
          <w:rFonts w:ascii="Calibri" w:hAnsi="Calibri"/>
        </w:rPr>
      </w:pPr>
      <w:r w:rsidRPr="008568A7">
        <w:rPr>
          <w:rFonts w:ascii="Calibri" w:hAnsi="Calibri"/>
        </w:rPr>
        <w:t>Separate the front middle and back office</w:t>
      </w:r>
    </w:p>
    <w:p w14:paraId="5D21BC82" w14:textId="77777777" w:rsidR="000E52F4" w:rsidRPr="008568A7" w:rsidRDefault="005F2397" w:rsidP="001A3067">
      <w:pPr>
        <w:pStyle w:val="ListParagraph"/>
        <w:numPr>
          <w:ilvl w:val="0"/>
          <w:numId w:val="13"/>
        </w:numPr>
        <w:rPr>
          <w:rFonts w:ascii="Calibri" w:hAnsi="Calibri"/>
        </w:rPr>
      </w:pPr>
      <w:r w:rsidRPr="008568A7">
        <w:rPr>
          <w:rFonts w:ascii="Calibri" w:hAnsi="Calibri"/>
        </w:rPr>
        <w:t>Models can be wrong</w:t>
      </w:r>
    </w:p>
    <w:p w14:paraId="7249B644"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 conservative in recognizing inception profits</w:t>
      </w:r>
    </w:p>
    <w:p w14:paraId="10E25640"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sell clients inappropriate products</w:t>
      </w:r>
    </w:p>
    <w:p w14:paraId="56139F5A" w14:textId="77777777" w:rsidR="000E52F4" w:rsidRPr="008568A7" w:rsidRDefault="005F2397" w:rsidP="001A3067">
      <w:pPr>
        <w:pStyle w:val="ListParagraph"/>
        <w:numPr>
          <w:ilvl w:val="0"/>
          <w:numId w:val="13"/>
        </w:numPr>
        <w:rPr>
          <w:rFonts w:ascii="Calibri" w:hAnsi="Calibri"/>
        </w:rPr>
      </w:pPr>
      <w:r w:rsidRPr="008568A7">
        <w:rPr>
          <w:rFonts w:ascii="Calibri" w:hAnsi="Calibri"/>
        </w:rPr>
        <w:t>Liquidity risk is very important</w:t>
      </w:r>
    </w:p>
    <w:p w14:paraId="49D5322F" w14:textId="77777777" w:rsidR="000E52F4" w:rsidRPr="008568A7" w:rsidRDefault="005F2397" w:rsidP="001A3067">
      <w:pPr>
        <w:pStyle w:val="ListParagraph"/>
        <w:numPr>
          <w:ilvl w:val="0"/>
          <w:numId w:val="13"/>
        </w:numPr>
        <w:rPr>
          <w:rFonts w:ascii="Calibri" w:hAnsi="Calibri"/>
        </w:rPr>
      </w:pPr>
      <w:r w:rsidRPr="008568A7">
        <w:rPr>
          <w:rFonts w:ascii="Calibri" w:hAnsi="Calibri"/>
        </w:rPr>
        <w:t>There are dangers when many are following the same strategy</w:t>
      </w:r>
    </w:p>
    <w:p w14:paraId="12F323E5"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finance long-term assets with short-term liabilities</w:t>
      </w:r>
    </w:p>
    <w:p w14:paraId="14B4D479" w14:textId="77777777" w:rsidR="000E52F4" w:rsidRPr="008568A7" w:rsidRDefault="005F2397" w:rsidP="001A3067">
      <w:pPr>
        <w:pStyle w:val="ListParagraph"/>
        <w:numPr>
          <w:ilvl w:val="0"/>
          <w:numId w:val="13"/>
        </w:numPr>
        <w:rPr>
          <w:rFonts w:ascii="Calibri" w:hAnsi="Calibri"/>
        </w:rPr>
      </w:pPr>
      <w:r w:rsidRPr="008568A7">
        <w:rPr>
          <w:rFonts w:ascii="Calibri" w:hAnsi="Calibri"/>
        </w:rPr>
        <w:t>Market transparency is important</w:t>
      </w:r>
    </w:p>
    <w:p w14:paraId="7847D5FC" w14:textId="77777777" w:rsidR="000E52F4" w:rsidRPr="008568A7" w:rsidRDefault="005F2397" w:rsidP="001A3067">
      <w:pPr>
        <w:pStyle w:val="ListParagraph"/>
        <w:numPr>
          <w:ilvl w:val="0"/>
          <w:numId w:val="13"/>
        </w:numPr>
        <w:rPr>
          <w:rFonts w:ascii="Calibri" w:hAnsi="Calibri"/>
        </w:rPr>
      </w:pPr>
      <w:r w:rsidRPr="008568A7">
        <w:rPr>
          <w:rFonts w:ascii="Calibri" w:hAnsi="Calibri"/>
        </w:rPr>
        <w:t>It is important to fully understand the products you trade</w:t>
      </w:r>
    </w:p>
    <w:p w14:paraId="76E90EF1"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Beware of hedgers becoming speculators</w:t>
      </w:r>
    </w:p>
    <w:p w14:paraId="65EF310E" w14:textId="77777777" w:rsidR="005F2397" w:rsidRPr="008568A7" w:rsidRDefault="005F2397" w:rsidP="001A3067">
      <w:pPr>
        <w:pStyle w:val="ListParagraph"/>
        <w:numPr>
          <w:ilvl w:val="0"/>
          <w:numId w:val="13"/>
        </w:numPr>
        <w:rPr>
          <w:rFonts w:ascii="Calibri" w:hAnsi="Calibri"/>
        </w:rPr>
      </w:pPr>
      <w:r w:rsidRPr="008568A7">
        <w:rPr>
          <w:rFonts w:ascii="Calibri" w:hAnsi="Calibri"/>
        </w:rPr>
        <w:t>It can be dangerous to make the Treasurer’s department a profit center</w:t>
      </w:r>
    </w:p>
    <w:p w14:paraId="2439C985" w14:textId="77777777" w:rsidR="00CF5088" w:rsidRPr="008568A7" w:rsidRDefault="00CF5088" w:rsidP="005F2397">
      <w:pPr>
        <w:rPr>
          <w:rFonts w:ascii="Calibri" w:hAnsi="Calibri"/>
        </w:rPr>
      </w:pPr>
      <w:bookmarkStart w:id="1922" w:name="_Toc254797383"/>
    </w:p>
    <w:p w14:paraId="55914D3F" w14:textId="77777777" w:rsidR="008B0925" w:rsidRDefault="008B0925">
      <w:pPr>
        <w:rPr>
          <w:ins w:id="1923" w:author="Aleksander Hansen" w:date="2013-02-10T16:49:00Z"/>
          <w:rFonts w:ascii="Calibri" w:hAnsi="Calibri"/>
        </w:rPr>
      </w:pPr>
      <w:ins w:id="1924" w:author="Aleksander Hansen" w:date="2013-02-10T16:49:00Z">
        <w:r>
          <w:rPr>
            <w:rFonts w:ascii="Calibri" w:hAnsi="Calibri"/>
          </w:rPr>
          <w:br w:type="page"/>
        </w:r>
      </w:ins>
    </w:p>
    <w:p w14:paraId="424D4A05" w14:textId="77777777" w:rsidR="008B0925" w:rsidRDefault="008B0925">
      <w:pPr>
        <w:pStyle w:val="Heading2"/>
        <w:rPr>
          <w:ins w:id="1925" w:author="Aleksander Hansen" w:date="2013-02-10T16:50:00Z"/>
        </w:rPr>
        <w:pPrChange w:id="1926" w:author="Aleksander Hansen" w:date="2013-02-15T20:42:00Z">
          <w:pPr/>
        </w:pPrChange>
      </w:pPr>
      <w:bookmarkStart w:id="1927" w:name="_Toc222580573"/>
      <w:ins w:id="1928" w:author="Aleksander Hansen" w:date="2013-02-10T16:50:00Z">
        <w:r>
          <w:t>Chapter Summary</w:t>
        </w:r>
        <w:bookmarkEnd w:id="1927"/>
      </w:ins>
    </w:p>
    <w:p w14:paraId="414B0992" w14:textId="77777777" w:rsidR="00170606" w:rsidRDefault="00170606">
      <w:pPr>
        <w:pStyle w:val="Heading2"/>
        <w:rPr>
          <w:ins w:id="1929" w:author="Aleksander Hansen" w:date="2013-02-10T16:50:00Z"/>
        </w:rPr>
        <w:pPrChange w:id="1930" w:author="Aleksander Hansen" w:date="2013-02-15T20:42:00Z">
          <w:pPr/>
        </w:pPrChange>
      </w:pPr>
    </w:p>
    <w:p w14:paraId="59B491B1" w14:textId="7F7C2C83" w:rsidR="00170606" w:rsidRDefault="00170606" w:rsidP="00170606">
      <w:pPr>
        <w:rPr>
          <w:ins w:id="1931" w:author="Aleksander Hansen" w:date="2013-02-10T16:51:00Z"/>
          <w:rFonts w:ascii="Calibri" w:hAnsi="Calibri"/>
        </w:rPr>
      </w:pPr>
      <w:ins w:id="1932" w:author="Aleksander Hansen" w:date="2013-02-10T16:50:00Z">
        <w:r>
          <w:t xml:space="preserve">An open outcry system is one </w:t>
        </w:r>
      </w:ins>
      <w:ins w:id="1933" w:author="Aleksander Hansen" w:date="2013-02-10T16:51:00Z">
        <w:r>
          <w:rPr>
            <w:rFonts w:ascii="Calibri" w:hAnsi="Calibri"/>
          </w:rPr>
          <w:t>where traders</w:t>
        </w:r>
        <w:r w:rsidRPr="008568A7">
          <w:rPr>
            <w:rFonts w:ascii="Calibri" w:hAnsi="Calibri"/>
          </w:rPr>
          <w:t xml:space="preserve"> physically meet on exchange floor, shouting, using hand signals</w:t>
        </w:r>
        <w:r>
          <w:rPr>
            <w:rFonts w:ascii="Calibri" w:hAnsi="Calibri"/>
          </w:rPr>
          <w:t>. Contrast this to an electronic trading system where trades are executes at lightening speed from banks, hedge</w:t>
        </w:r>
      </w:ins>
      <w:ins w:id="1934"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1935" w:author="Aleksander Hansen" w:date="2013-02-15T16:51:00Z">
        <w:r w:rsidR="00AC5507">
          <w:instrText xml:space="preserve">" </w:instrText>
        </w:r>
        <w:r w:rsidR="00AC5507">
          <w:rPr>
            <w:rFonts w:ascii="Calibri" w:hAnsi="Calibri"/>
          </w:rPr>
          <w:fldChar w:fldCharType="end"/>
        </w:r>
      </w:ins>
      <w:ins w:id="1936" w:author="Aleksander Hansen" w:date="2013-02-10T16:51:00Z">
        <w:r>
          <w:rPr>
            <w:rFonts w:ascii="Calibri" w:hAnsi="Calibri"/>
          </w:rPr>
          <w:t xml:space="preserve"> funds and traders around the world by use of computers.</w:t>
        </w:r>
      </w:ins>
    </w:p>
    <w:p w14:paraId="10032735" w14:textId="77777777" w:rsidR="00170606" w:rsidRDefault="00170606" w:rsidP="00170606">
      <w:pPr>
        <w:rPr>
          <w:ins w:id="1937" w:author="Aleksander Hansen" w:date="2013-02-10T16:52:00Z"/>
          <w:rFonts w:ascii="Calibri" w:hAnsi="Calibri"/>
        </w:rPr>
      </w:pPr>
    </w:p>
    <w:p w14:paraId="6D23BEA7" w14:textId="09C2061F" w:rsidR="00A962D3" w:rsidRDefault="00A962D3" w:rsidP="00170606">
      <w:pPr>
        <w:rPr>
          <w:ins w:id="1938" w:author="Aleksander Hansen" w:date="2013-02-10T17:02:00Z"/>
          <w:rFonts w:ascii="Calibri" w:hAnsi="Calibri"/>
        </w:rPr>
      </w:pPr>
      <w:ins w:id="1939" w:author="Aleksander Hansen" w:date="2013-02-10T17:01:00Z">
        <w:r>
          <w:rPr>
            <w:rFonts w:ascii="Calibri" w:hAnsi="Calibri"/>
          </w:rPr>
          <w:t xml:space="preserve">Two different markets exist: the </w:t>
        </w:r>
      </w:ins>
      <w:ins w:id="1940" w:author="Aleksander Hansen" w:date="2013-02-10T16:52:00Z">
        <w:r w:rsidR="00170606">
          <w:rPr>
            <w:rFonts w:ascii="Calibri" w:hAnsi="Calibri"/>
          </w:rPr>
          <w:t>OTC market and the Exchange-traded market. In terms of size, the OTC market is significantly larger than the Exchange-traded market</w:t>
        </w:r>
      </w:ins>
      <w:ins w:id="1941" w:author="Aleksander Hansen" w:date="2013-02-10T16:56:00Z">
        <w:r w:rsidR="00170606">
          <w:rPr>
            <w:rFonts w:ascii="Calibri" w:hAnsi="Calibri"/>
          </w:rPr>
          <w:t xml:space="preserve"> measured in terms of volume of trading. The OTC market was around 8.4 times larger than the </w:t>
        </w:r>
      </w:ins>
      <w:ins w:id="1942" w:author="Aleksander Hansen" w:date="2013-02-10T16:58:00Z">
        <w:r w:rsidR="00170606">
          <w:rPr>
            <w:rFonts w:ascii="Calibri" w:hAnsi="Calibri"/>
          </w:rPr>
          <w:t>Exchange</w:t>
        </w:r>
      </w:ins>
      <w:ins w:id="1943" w:author="Aleksander Hansen" w:date="2013-02-10T16:56:00Z">
        <w:r w:rsidR="00170606">
          <w:rPr>
            <w:rFonts w:ascii="Calibri" w:hAnsi="Calibri"/>
          </w:rPr>
          <w:t>-traded market</w:t>
        </w:r>
      </w:ins>
      <w:ins w:id="1944" w:author="Aleksander Hansen" w:date="2013-02-10T16:58:00Z">
        <w:r w:rsidR="00170606">
          <w:rPr>
            <w:rFonts w:ascii="Calibri" w:hAnsi="Calibri"/>
          </w:rPr>
          <w:t>, with an estimated size of some $600 trillion</w:t>
        </w:r>
        <w:r>
          <w:rPr>
            <w:rFonts w:ascii="Calibri" w:hAnsi="Calibri"/>
          </w:rPr>
          <w:t xml:space="preserve"> in total principal</w:t>
        </w:r>
      </w:ins>
      <w:ins w:id="194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1946" w:author="Aleksander Hansen" w:date="2013-02-15T16:38:00Z">
        <w:r w:rsidR="008A28C4">
          <w:instrText xml:space="preserve">" </w:instrText>
        </w:r>
        <w:r w:rsidR="008A28C4">
          <w:rPr>
            <w:rFonts w:ascii="Calibri" w:hAnsi="Calibri"/>
          </w:rPr>
          <w:fldChar w:fldCharType="end"/>
        </w:r>
      </w:ins>
      <w:ins w:id="1947" w:author="Aleksander Hansen" w:date="2013-02-10T16:58:00Z">
        <w:r>
          <w:rPr>
            <w:rFonts w:ascii="Calibri" w:hAnsi="Calibri"/>
          </w:rPr>
          <w:t xml:space="preserve"> amounts underlying the outstanding contracts.</w:t>
        </w:r>
      </w:ins>
      <w:ins w:id="1948" w:author="Aleksander Hansen" w:date="2013-02-10T17:01:00Z">
        <w:r>
          <w:rPr>
            <w:rFonts w:ascii="Calibri" w:hAnsi="Calibri"/>
          </w:rPr>
          <w:t xml:space="preserve"> </w:t>
        </w:r>
      </w:ins>
    </w:p>
    <w:p w14:paraId="727241C1" w14:textId="77777777" w:rsidR="00A962D3" w:rsidRDefault="00A962D3" w:rsidP="00170606">
      <w:pPr>
        <w:rPr>
          <w:ins w:id="1949" w:author="Aleksander Hansen" w:date="2013-02-10T17:02:00Z"/>
          <w:rFonts w:ascii="Calibri" w:hAnsi="Calibri"/>
        </w:rPr>
      </w:pPr>
    </w:p>
    <w:p w14:paraId="04922496" w14:textId="3D93FC6C" w:rsidR="00170606" w:rsidRDefault="00A962D3" w:rsidP="00170606">
      <w:pPr>
        <w:rPr>
          <w:ins w:id="1950" w:author="Aleksander Hansen" w:date="2013-02-10T17:02:00Z"/>
          <w:rFonts w:ascii="Calibri" w:hAnsi="Calibri"/>
        </w:rPr>
      </w:pPr>
      <w:ins w:id="1951" w:author="Aleksander Hansen" w:date="2013-02-10T17:01:00Z">
        <w:r>
          <w:rPr>
            <w:rFonts w:ascii="Calibri" w:hAnsi="Calibri"/>
          </w:rPr>
          <w:t>The size of the two markets is difficult to measure, and it is likely that the Exchange-Traded market will grow at a much faster pace than the OTC market in years to come as the Dodd-Frank</w:t>
        </w:r>
      </w:ins>
      <w:ins w:id="1952" w:author="Aleksander Hansen" w:date="2013-02-15T16:52:00Z">
        <w:r w:rsidR="00AC5507">
          <w:rPr>
            <w:rFonts w:ascii="Calibri" w:hAnsi="Calibri"/>
          </w:rPr>
          <w:fldChar w:fldCharType="begin"/>
        </w:r>
        <w:r w:rsidR="00AC5507">
          <w:instrText xml:space="preserve"> XE "</w:instrText>
        </w:r>
      </w:ins>
      <w:ins w:id="1953" w:author="Aleksander Hansen" w:date="2013-02-10T17:01:00Z">
        <w:r w:rsidR="00AC5507">
          <w:rPr>
            <w:rFonts w:ascii="Calibri" w:hAnsi="Calibri"/>
          </w:rPr>
          <w:instrText>Dodd-Frank</w:instrText>
        </w:r>
      </w:ins>
      <w:ins w:id="1954" w:author="Aleksander Hansen" w:date="2013-02-15T16:52:00Z">
        <w:r w:rsidR="00AC5507">
          <w:instrText xml:space="preserve">" </w:instrText>
        </w:r>
        <w:r w:rsidR="00AC5507">
          <w:rPr>
            <w:rFonts w:ascii="Calibri" w:hAnsi="Calibri"/>
          </w:rPr>
          <w:fldChar w:fldCharType="end"/>
        </w:r>
      </w:ins>
      <w:ins w:id="1955" w:author="Aleksander Hansen" w:date="2013-02-10T17:01:00Z">
        <w:r>
          <w:rPr>
            <w:rFonts w:ascii="Calibri" w:hAnsi="Calibri"/>
          </w:rPr>
          <w:t xml:space="preserve"> regulations</w:t>
        </w:r>
      </w:ins>
      <w:ins w:id="1956" w:author="Aleksander Hansen" w:date="2013-02-10T17:02:00Z">
        <w:r>
          <w:rPr>
            <w:rFonts w:ascii="Calibri" w:hAnsi="Calibri"/>
          </w:rPr>
          <w:t xml:space="preserve"> forces certain financial institutions to have their trades on an exchange or to go through a clearinghouse. The regulations have yet to be finalized so the outcome over the next few years will be </w:t>
        </w:r>
      </w:ins>
      <w:ins w:id="1957" w:author="Aleksander Hansen" w:date="2013-02-10T17:04:00Z">
        <w:r>
          <w:rPr>
            <w:rFonts w:ascii="Calibri" w:hAnsi="Calibri"/>
          </w:rPr>
          <w:t>interesting</w:t>
        </w:r>
      </w:ins>
      <w:ins w:id="1958" w:author="Aleksander Hansen" w:date="2013-02-10T17:02:00Z">
        <w:r>
          <w:rPr>
            <w:rFonts w:ascii="Calibri" w:hAnsi="Calibri"/>
          </w:rPr>
          <w:t>, and will have a huge impact on those working in risk management and the financial sector.</w:t>
        </w:r>
      </w:ins>
    </w:p>
    <w:p w14:paraId="760BDE77" w14:textId="77777777" w:rsidR="00A962D3" w:rsidRDefault="00A962D3" w:rsidP="00170606">
      <w:pPr>
        <w:rPr>
          <w:ins w:id="1959" w:author="Aleksander Hansen" w:date="2013-02-10T17:05:00Z"/>
          <w:rFonts w:ascii="Calibri" w:hAnsi="Calibri"/>
        </w:rPr>
      </w:pPr>
    </w:p>
    <w:p w14:paraId="1E2E972D" w14:textId="47247688" w:rsidR="00A962D3" w:rsidRDefault="00A962D3" w:rsidP="00170606">
      <w:pPr>
        <w:rPr>
          <w:ins w:id="1960" w:author="Aleksander Hansen" w:date="2013-02-10T17:20:00Z"/>
          <w:rFonts w:ascii="Calibri" w:hAnsi="Calibri"/>
        </w:rPr>
      </w:pPr>
      <w:ins w:id="1961" w:author="Aleksander Hansen" w:date="2013-02-10T17:05:00Z">
        <w:r>
          <w:rPr>
            <w:rFonts w:ascii="Calibri" w:hAnsi="Calibri"/>
          </w:rPr>
          <w:t>Forward contracts and Futures</w:t>
        </w:r>
      </w:ins>
      <w:ins w:id="196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963" w:author="Aleksander Hansen" w:date="2013-02-15T16:31:00Z">
        <w:r w:rsidR="008A28C4">
          <w:instrText xml:space="preserve">" </w:instrText>
        </w:r>
        <w:r w:rsidR="008A28C4">
          <w:rPr>
            <w:rFonts w:ascii="Calibri" w:hAnsi="Calibri"/>
          </w:rPr>
          <w:fldChar w:fldCharType="end"/>
        </w:r>
      </w:ins>
      <w:ins w:id="1964" w:author="Aleksander Hansen" w:date="2013-02-10T17:05:00Z">
        <w:r>
          <w:rPr>
            <w:rFonts w:ascii="Calibri" w:hAnsi="Calibri"/>
          </w:rPr>
          <w:t xml:space="preserve"> contracts are similar in form, in that they both involve an agreement to buy or sell some asset in the future, but at a predetermined price. However, whereas forwards are transacted in the OTC market, Futures are highly standardized contract that trade on an exchange. Forwards</w:t>
        </w:r>
      </w:ins>
      <w:ins w:id="1965" w:author="Aleksander Hansen" w:date="2013-02-10T17:08:00Z">
        <w:r>
          <w:rPr>
            <w:rFonts w:ascii="Calibri" w:hAnsi="Calibri"/>
          </w:rPr>
          <w:t xml:space="preserve"> can </w:t>
        </w:r>
      </w:ins>
      <w:ins w:id="1966" w:author="Aleksander Hansen" w:date="2013-02-10T17:10:00Z">
        <w:r>
          <w:rPr>
            <w:rFonts w:ascii="Calibri" w:hAnsi="Calibri"/>
          </w:rPr>
          <w:t xml:space="preserve">be </w:t>
        </w:r>
      </w:ins>
      <w:ins w:id="1967" w:author="Aleksander Hansen" w:date="2013-02-10T17:08:00Z">
        <w:r>
          <w:rPr>
            <w:rFonts w:ascii="Calibri" w:hAnsi="Calibri"/>
          </w:rPr>
          <w:t xml:space="preserve">customized in a way that Futures cannot, however, they also carry with them credit and counterparty risk - risk that a Futures contract is not nearly as exposed to. </w:t>
        </w:r>
      </w:ins>
      <w:ins w:id="1968" w:author="Aleksander Hansen" w:date="2013-02-10T17:19:00Z">
        <w:r w:rsidR="001B4108">
          <w:rPr>
            <w:rFonts w:ascii="Calibri" w:hAnsi="Calibri"/>
          </w:rPr>
          <w:t>Futures</w:t>
        </w:r>
      </w:ins>
      <w:ins w:id="1969" w:author="Aleksander Hansen" w:date="2013-02-10T17:08:00Z">
        <w:r>
          <w:rPr>
            <w:rFonts w:ascii="Calibri" w:hAnsi="Calibri"/>
          </w:rPr>
          <w:t xml:space="preserve"> contract</w:t>
        </w:r>
      </w:ins>
      <w:ins w:id="1970" w:author="Aleksander Hansen" w:date="2013-02-10T17:19:00Z">
        <w:r w:rsidR="001B4108">
          <w:rPr>
            <w:rFonts w:ascii="Calibri" w:hAnsi="Calibri"/>
          </w:rPr>
          <w:t>s</w:t>
        </w:r>
      </w:ins>
      <w:ins w:id="1971" w:author="Aleksander Hansen" w:date="2013-02-10T17:08:00Z">
        <w:r>
          <w:rPr>
            <w:rFonts w:ascii="Calibri" w:hAnsi="Calibri"/>
          </w:rPr>
          <w:t xml:space="preserve">, </w:t>
        </w:r>
      </w:ins>
      <w:ins w:id="1972" w:author="Aleksander Hansen" w:date="2013-02-10T17:10:00Z">
        <w:r w:rsidR="001B4108">
          <w:rPr>
            <w:rFonts w:ascii="Calibri" w:hAnsi="Calibri"/>
          </w:rPr>
          <w:t>on the other hand</w:t>
        </w:r>
      </w:ins>
      <w:ins w:id="1973" w:author="Aleksander Hansen" w:date="2013-02-10T17:17:00Z">
        <w:r w:rsidR="001B4108">
          <w:rPr>
            <w:rFonts w:ascii="Calibri" w:hAnsi="Calibri"/>
          </w:rPr>
          <w:t>, while generally being less exposed to credit and counterparty risk, forces the owner of the Futures to post margin</w:t>
        </w:r>
      </w:ins>
      <w:ins w:id="1974"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1975" w:author="Aleksander Hansen" w:date="2013-02-15T17:15:00Z">
        <w:r w:rsidR="003578F0">
          <w:instrText xml:space="preserve">" </w:instrText>
        </w:r>
        <w:r w:rsidR="003578F0">
          <w:rPr>
            <w:rFonts w:ascii="Calibri" w:hAnsi="Calibri"/>
          </w:rPr>
          <w:fldChar w:fldCharType="end"/>
        </w:r>
      </w:ins>
      <w:ins w:id="1976" w:author="Aleksander Hansen" w:date="2013-02-10T17:17:00Z">
        <w:r w:rsidR="001B4108">
          <w:rPr>
            <w:rFonts w:ascii="Calibri" w:hAnsi="Calibri"/>
          </w:rPr>
          <w:t xml:space="preserve"> at the end of each trading day. We say that Futures are marked-to-market. It is this </w:t>
        </w:r>
      </w:ins>
      <w:ins w:id="1977" w:author="Aleksander Hansen" w:date="2013-02-10T17:19:00Z">
        <w:r w:rsidR="001B4108">
          <w:rPr>
            <w:rFonts w:ascii="Calibri" w:hAnsi="Calibri"/>
          </w:rPr>
          <w:t>mechanism that</w:t>
        </w:r>
      </w:ins>
      <w:ins w:id="1978" w:author="Aleksander Hansen" w:date="2013-02-10T17:17:00Z">
        <w:r w:rsidR="001B4108">
          <w:rPr>
            <w:rFonts w:ascii="Calibri" w:hAnsi="Calibri"/>
          </w:rPr>
          <w:t xml:space="preserve"> reduces the counterparty risk. It does not however, reduce the market or liquidity risk, and forces the company to typically have a larger liquidity pool tied up for margining purposes </w:t>
        </w:r>
      </w:ins>
      <w:ins w:id="1979" w:author="Aleksander Hansen" w:date="2013-02-10T17:19:00Z">
        <w:r w:rsidR="001B4108">
          <w:rPr>
            <w:rFonts w:ascii="Calibri" w:hAnsi="Calibri"/>
          </w:rPr>
          <w:t>–</w:t>
        </w:r>
      </w:ins>
      <w:ins w:id="1980" w:author="Aleksander Hansen" w:date="2013-02-10T17:17:00Z">
        <w:r w:rsidR="001B4108">
          <w:rPr>
            <w:rFonts w:ascii="Calibri" w:hAnsi="Calibri"/>
          </w:rPr>
          <w:t xml:space="preserve"> capital </w:t>
        </w:r>
      </w:ins>
      <w:ins w:id="1981" w:author="Aleksander Hansen" w:date="2013-02-10T17:19:00Z">
        <w:r w:rsidR="001B4108">
          <w:rPr>
            <w:rFonts w:ascii="Calibri" w:hAnsi="Calibri"/>
          </w:rPr>
          <w:t>that could have been employed elsewhere.</w:t>
        </w:r>
      </w:ins>
    </w:p>
    <w:p w14:paraId="6B561C35" w14:textId="77777777" w:rsidR="001B4108" w:rsidRDefault="001B4108" w:rsidP="00170606">
      <w:pPr>
        <w:rPr>
          <w:ins w:id="1982" w:author="Aleksander Hansen" w:date="2013-02-10T17:20:00Z"/>
          <w:rFonts w:ascii="Calibri" w:hAnsi="Calibri"/>
        </w:rPr>
      </w:pPr>
    </w:p>
    <w:p w14:paraId="6185045A" w14:textId="3AD53A4E" w:rsidR="001B4108" w:rsidRDefault="001B4108" w:rsidP="00170606">
      <w:pPr>
        <w:rPr>
          <w:ins w:id="1983" w:author="Aleksander Hansen" w:date="2013-02-10T17:26:00Z"/>
          <w:rFonts w:ascii="Calibri" w:hAnsi="Calibri"/>
        </w:rPr>
      </w:pPr>
      <w:ins w:id="1984" w:author="Aleksander Hansen" w:date="2013-02-10T17:20:00Z">
        <w:r>
          <w:rPr>
            <w:rFonts w:ascii="Calibri" w:hAnsi="Calibri"/>
          </w:rPr>
          <w:t>Whereas forwards and Futures</w:t>
        </w:r>
      </w:ins>
      <w:ins w:id="198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986" w:author="Aleksander Hansen" w:date="2013-02-15T16:31:00Z">
        <w:r w:rsidR="008A28C4">
          <w:instrText xml:space="preserve">" </w:instrText>
        </w:r>
        <w:r w:rsidR="008A28C4">
          <w:rPr>
            <w:rFonts w:ascii="Calibri" w:hAnsi="Calibri"/>
          </w:rPr>
          <w:fldChar w:fldCharType="end"/>
        </w:r>
      </w:ins>
      <w:ins w:id="1987" w:author="Aleksander Hansen" w:date="2013-02-10T17:20:00Z">
        <w:r>
          <w:rPr>
            <w:rFonts w:ascii="Calibri" w:hAnsi="Calibri"/>
          </w:rPr>
          <w:t xml:space="preserve"> contracts involve an obligation to buy or to sell an asset at a predetermined price in the future, </w:t>
        </w:r>
        <w:r w:rsidR="0004233E">
          <w:rPr>
            <w:rFonts w:ascii="Calibri" w:hAnsi="Calibri"/>
          </w:rPr>
          <w:t>options</w:t>
        </w:r>
        <w:r w:rsidR="0024656A">
          <w:rPr>
            <w:rFonts w:ascii="Calibri" w:hAnsi="Calibri"/>
          </w:rPr>
          <w:t xml:space="preserve"> on the other hand, gives you the right, but </w:t>
        </w:r>
      </w:ins>
      <w:ins w:id="1988" w:author="Aleksander Hansen" w:date="2013-02-10T17:21:00Z">
        <w:r w:rsidR="0024656A">
          <w:rPr>
            <w:rFonts w:ascii="Calibri" w:hAnsi="Calibri"/>
            <w:i/>
          </w:rPr>
          <w:t>not</w:t>
        </w:r>
        <w:r w:rsidR="0024656A">
          <w:rPr>
            <w:rFonts w:ascii="Calibri" w:hAnsi="Calibri"/>
          </w:rPr>
          <w:t xml:space="preserve"> the obligation to buy or sell the asset in the future at a predetermined price. Call options give you the right but not the obligation to buy an asset in the future, whereas put</w:t>
        </w:r>
      </w:ins>
      <w:ins w:id="1989"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1990" w:author="Aleksander Hansen" w:date="2013-02-15T16:49:00Z">
        <w:r w:rsidR="00AC5507">
          <w:instrText xml:space="preserve">" </w:instrText>
        </w:r>
        <w:r w:rsidR="00AC5507">
          <w:rPr>
            <w:rFonts w:ascii="Calibri" w:hAnsi="Calibri"/>
          </w:rPr>
          <w:fldChar w:fldCharType="end"/>
        </w:r>
      </w:ins>
      <w:ins w:id="1991" w:author="Aleksander Hansen" w:date="2013-02-10T17:21:00Z">
        <w:r w:rsidR="0024656A">
          <w:rPr>
            <w:rFonts w:ascii="Calibri" w:hAnsi="Calibri"/>
          </w:rPr>
          <w:t xml:space="preserve"> options give you the right but not the obligation to sell an asset in the future. A distinguishing feature of options as opposed to forwards and Futures is the fact that options require an initial outlay of money, whereas forwards and Futures do not. </w:t>
        </w:r>
      </w:ins>
    </w:p>
    <w:p w14:paraId="26EB9CD0" w14:textId="77777777" w:rsidR="0024656A" w:rsidRDefault="0024656A" w:rsidP="00170606">
      <w:pPr>
        <w:rPr>
          <w:ins w:id="1992" w:author="Aleksander Hansen" w:date="2013-02-10T17:26:00Z"/>
          <w:rFonts w:ascii="Calibri" w:hAnsi="Calibri"/>
        </w:rPr>
      </w:pPr>
    </w:p>
    <w:p w14:paraId="37EB9FDE" w14:textId="52581754" w:rsidR="0024656A" w:rsidRDefault="0024656A" w:rsidP="00170606">
      <w:pPr>
        <w:rPr>
          <w:ins w:id="1993" w:author="Aleksander Hansen" w:date="2013-02-10T17:26:00Z"/>
          <w:rFonts w:ascii="Calibri" w:hAnsi="Calibri"/>
        </w:rPr>
      </w:pPr>
      <w:ins w:id="1994" w:author="Aleksander Hansen" w:date="2013-02-10T17:26:00Z">
        <w:r>
          <w:rPr>
            <w:rFonts w:ascii="Calibri" w:hAnsi="Calibri"/>
          </w:rPr>
          <w:t xml:space="preserve">The reading distinguishes between three broad categories of traders: </w:t>
        </w:r>
      </w:ins>
    </w:p>
    <w:p w14:paraId="6560EC5A" w14:textId="23EA8AC0" w:rsidR="0024656A" w:rsidRDefault="0024656A">
      <w:pPr>
        <w:pStyle w:val="ListParagraph"/>
        <w:numPr>
          <w:ilvl w:val="0"/>
          <w:numId w:val="91"/>
        </w:numPr>
        <w:rPr>
          <w:ins w:id="1995" w:author="Aleksander Hansen" w:date="2013-02-10T17:27:00Z"/>
          <w:rFonts w:ascii="Calibri" w:hAnsi="Calibri"/>
        </w:rPr>
        <w:pPrChange w:id="1996" w:author="Aleksander Hansen" w:date="2013-02-10T17:27:00Z">
          <w:pPr/>
        </w:pPrChange>
      </w:pPr>
      <w:ins w:id="1997" w:author="Aleksander Hansen" w:date="2013-02-10T17:27:00Z">
        <w:r>
          <w:rPr>
            <w:rFonts w:ascii="Calibri" w:hAnsi="Calibri"/>
          </w:rPr>
          <w:t>Speculators</w:t>
        </w:r>
      </w:ins>
      <w:ins w:id="1998" w:author="Aleksander Hansen" w:date="2013-02-15T16:52:00Z">
        <w:r w:rsidR="00AC5507">
          <w:rPr>
            <w:rFonts w:ascii="Calibri" w:hAnsi="Calibri"/>
          </w:rPr>
          <w:fldChar w:fldCharType="begin"/>
        </w:r>
        <w:r w:rsidR="00AC5507">
          <w:instrText xml:space="preserve"> XE "</w:instrText>
        </w:r>
      </w:ins>
      <w:ins w:id="1999" w:author="Aleksander Hansen" w:date="2013-02-10T17:27:00Z">
        <w:r w:rsidR="00AC5507">
          <w:rPr>
            <w:rFonts w:ascii="Calibri" w:hAnsi="Calibri"/>
          </w:rPr>
          <w:instrText>Speculators</w:instrText>
        </w:r>
      </w:ins>
      <w:ins w:id="2000" w:author="Aleksander Hansen" w:date="2013-02-15T16:52:00Z">
        <w:r w:rsidR="00AC5507">
          <w:instrText xml:space="preserve">" </w:instrText>
        </w:r>
        <w:r w:rsidR="00AC5507">
          <w:rPr>
            <w:rFonts w:ascii="Calibri" w:hAnsi="Calibri"/>
          </w:rPr>
          <w:fldChar w:fldCharType="end"/>
        </w:r>
      </w:ins>
      <w:ins w:id="2001" w:author="Aleksander Hansen" w:date="2013-02-10T17:28:00Z">
        <w:r>
          <w:rPr>
            <w:rFonts w:ascii="Calibri" w:hAnsi="Calibri"/>
          </w:rPr>
          <w:t>: take a view on the market</w:t>
        </w:r>
      </w:ins>
      <w:ins w:id="2002" w:author="Aleksander Hansen" w:date="2013-02-10T17:29:00Z">
        <w:r>
          <w:rPr>
            <w:rFonts w:ascii="Calibri" w:hAnsi="Calibri"/>
          </w:rPr>
          <w:t>, and will often use leverage</w:t>
        </w:r>
      </w:ins>
    </w:p>
    <w:p w14:paraId="74178F23" w14:textId="4C53C62D" w:rsidR="0024656A" w:rsidRDefault="0024656A">
      <w:pPr>
        <w:pStyle w:val="ListParagraph"/>
        <w:numPr>
          <w:ilvl w:val="0"/>
          <w:numId w:val="91"/>
        </w:numPr>
        <w:rPr>
          <w:ins w:id="2003" w:author="Aleksander Hansen" w:date="2013-02-10T17:27:00Z"/>
          <w:rFonts w:ascii="Calibri" w:hAnsi="Calibri"/>
        </w:rPr>
        <w:pPrChange w:id="2004" w:author="Aleksander Hansen" w:date="2013-02-10T17:27:00Z">
          <w:pPr/>
        </w:pPrChange>
      </w:pPr>
      <w:ins w:id="2005" w:author="Aleksander Hansen" w:date="2013-02-10T17:27:00Z">
        <w:r>
          <w:rPr>
            <w:rFonts w:ascii="Calibri" w:hAnsi="Calibri"/>
          </w:rPr>
          <w:t>Hedgers</w:t>
        </w:r>
      </w:ins>
      <w:ins w:id="2006" w:author="Aleksander Hansen" w:date="2013-02-15T16:52:00Z">
        <w:r w:rsidR="00AC5507">
          <w:rPr>
            <w:rFonts w:ascii="Calibri" w:hAnsi="Calibri"/>
          </w:rPr>
          <w:fldChar w:fldCharType="begin"/>
        </w:r>
        <w:r w:rsidR="00AC5507">
          <w:instrText xml:space="preserve"> XE "</w:instrText>
        </w:r>
      </w:ins>
      <w:ins w:id="2007" w:author="Aleksander Hansen" w:date="2013-02-10T17:27:00Z">
        <w:r w:rsidR="00AC5507">
          <w:rPr>
            <w:rFonts w:ascii="Calibri" w:hAnsi="Calibri"/>
          </w:rPr>
          <w:instrText>Hedgers</w:instrText>
        </w:r>
      </w:ins>
      <w:ins w:id="2008" w:author="Aleksander Hansen" w:date="2013-02-15T16:52:00Z">
        <w:r w:rsidR="00AC5507">
          <w:instrText xml:space="preserve">" </w:instrText>
        </w:r>
        <w:r w:rsidR="00AC5507">
          <w:rPr>
            <w:rFonts w:ascii="Calibri" w:hAnsi="Calibri"/>
          </w:rPr>
          <w:fldChar w:fldCharType="end"/>
        </w:r>
      </w:ins>
      <w:ins w:id="2009" w:author="Aleksander Hansen" w:date="2013-02-10T17:28:00Z">
        <w:r>
          <w:rPr>
            <w:rFonts w:ascii="Calibri" w:hAnsi="Calibri"/>
          </w:rPr>
          <w:t>: wish to use derivatives as insurance, or to minimize market risk</w:t>
        </w:r>
      </w:ins>
    </w:p>
    <w:p w14:paraId="5E008531" w14:textId="6654A581" w:rsidR="0024656A" w:rsidRPr="009067F6" w:rsidRDefault="0024656A">
      <w:pPr>
        <w:pStyle w:val="ListParagraph"/>
        <w:numPr>
          <w:ilvl w:val="0"/>
          <w:numId w:val="91"/>
        </w:numPr>
        <w:rPr>
          <w:ins w:id="2010" w:author="Aleksander Hansen" w:date="2013-02-10T16:51:00Z"/>
          <w:rFonts w:ascii="Calibri" w:hAnsi="Calibri"/>
        </w:rPr>
        <w:pPrChange w:id="2011" w:author="Aleksander Hansen" w:date="2013-02-10T17:27:00Z">
          <w:pPr/>
        </w:pPrChange>
      </w:pPr>
      <w:ins w:id="2012" w:author="Aleksander Hansen" w:date="2013-02-10T17:27:00Z">
        <w:r>
          <w:rPr>
            <w:rFonts w:ascii="Calibri" w:hAnsi="Calibri"/>
          </w:rPr>
          <w:t>Arbitrageurs</w:t>
        </w:r>
      </w:ins>
      <w:ins w:id="2013" w:author="Aleksander Hansen" w:date="2013-02-15T16:52:00Z">
        <w:r w:rsidR="00AC5507">
          <w:rPr>
            <w:rFonts w:ascii="Calibri" w:hAnsi="Calibri"/>
          </w:rPr>
          <w:fldChar w:fldCharType="begin"/>
        </w:r>
        <w:r w:rsidR="00AC5507">
          <w:instrText xml:space="preserve"> XE "</w:instrText>
        </w:r>
      </w:ins>
      <w:ins w:id="2014" w:author="Aleksander Hansen" w:date="2013-02-10T17:27:00Z">
        <w:r w:rsidR="00AC5507">
          <w:rPr>
            <w:rFonts w:ascii="Calibri" w:hAnsi="Calibri"/>
          </w:rPr>
          <w:instrText>Arbitrageurs</w:instrText>
        </w:r>
      </w:ins>
      <w:ins w:id="2015" w:author="Aleksander Hansen" w:date="2013-02-15T16:52:00Z">
        <w:r w:rsidR="00AC5507">
          <w:instrText xml:space="preserve">" </w:instrText>
        </w:r>
        <w:r w:rsidR="00AC5507">
          <w:rPr>
            <w:rFonts w:ascii="Calibri" w:hAnsi="Calibri"/>
          </w:rPr>
          <w:fldChar w:fldCharType="end"/>
        </w:r>
      </w:ins>
      <w:ins w:id="2016" w:author="Aleksander Hansen" w:date="2013-02-10T17:29:00Z">
        <w:r>
          <w:rPr>
            <w:rFonts w:ascii="Calibri" w:hAnsi="Calibri"/>
          </w:rPr>
          <w:t xml:space="preserve">: </w:t>
        </w:r>
      </w:ins>
      <w:ins w:id="2017" w:author="Aleksander Hansen" w:date="2013-02-10T17:30:00Z">
        <w:r>
          <w:rPr>
            <w:rFonts w:ascii="Calibri" w:hAnsi="Calibri"/>
          </w:rPr>
          <w:t>Seek out ephemeral pricing discrepancies in the market</w:t>
        </w:r>
      </w:ins>
    </w:p>
    <w:p w14:paraId="2C16DD10" w14:textId="14FD14A8" w:rsidR="00007DCE" w:rsidRDefault="00007DCE" w:rsidP="009067F6">
      <w:del w:id="2018" w:author="Aleksander Hansen" w:date="2013-02-10T17:31:00Z">
        <w:r w:rsidDel="009067F6">
          <w:br w:type="page"/>
        </w:r>
      </w:del>
    </w:p>
    <w:p w14:paraId="042B7B78" w14:textId="429FAC9F" w:rsidR="00007DCE" w:rsidRPr="008568A7" w:rsidRDefault="00E47E2D">
      <w:pPr>
        <w:pStyle w:val="Heading2"/>
        <w:pPrChange w:id="2019" w:author="Aleksander Hansen" w:date="2013-02-15T20:42:00Z">
          <w:pPr/>
        </w:pPrChange>
      </w:pPr>
      <w:bookmarkStart w:id="2020" w:name="_Toc222580574"/>
      <w:r>
        <w:t>1</w:t>
      </w:r>
      <w:r w:rsidR="00007DCE" w:rsidRPr="008568A7">
        <w:t xml:space="preserve"> </w:t>
      </w:r>
      <w:r w:rsidR="00007DCE">
        <w:t>Questions &amp; A</w:t>
      </w:r>
      <w:r w:rsidR="00007DCE" w:rsidRPr="008568A7">
        <w:t>nswers</w:t>
      </w:r>
      <w:bookmarkEnd w:id="2020"/>
      <w:r w:rsidR="00007DCE" w:rsidRPr="008568A7">
        <w:t xml:space="preserve">  </w:t>
      </w:r>
    </w:p>
    <w:p w14:paraId="132C571B" w14:textId="77777777" w:rsidR="00007DCE" w:rsidRPr="008568A7" w:rsidRDefault="00007DCE" w:rsidP="00007DCE">
      <w:pPr>
        <w:rPr>
          <w:rFonts w:ascii="Calibri" w:hAnsi="Calibri"/>
        </w:rPr>
      </w:pPr>
    </w:p>
    <w:p w14:paraId="2716563D" w14:textId="02AE300D" w:rsidR="00007DCE" w:rsidRDefault="00007DCE" w:rsidP="00007DCE">
      <w:pPr>
        <w:pStyle w:val="Heading3"/>
      </w:pPr>
      <w:bookmarkStart w:id="2021" w:name="_Toc222580575"/>
      <w:r w:rsidRPr="008568A7">
        <w:t>Questions</w:t>
      </w:r>
      <w:bookmarkEnd w:id="2021"/>
      <w:r w:rsidRPr="008568A7">
        <w:t xml:space="preserve">  </w:t>
      </w:r>
    </w:p>
    <w:p w14:paraId="629EB9A6" w14:textId="4B2ADD0A" w:rsidR="004A43A8" w:rsidRPr="002A0BB1" w:rsidRDefault="002A0BB1" w:rsidP="004A43A8">
      <w:pPr>
        <w:pStyle w:val="Paragraph"/>
        <w:spacing w:before="0" w:after="0" w:line="240" w:lineRule="auto"/>
        <w:rPr>
          <w:rFonts w:ascii="Calibri" w:hAnsi="Calibri"/>
        </w:rPr>
      </w:pPr>
      <w:r>
        <w:rPr>
          <w:rFonts w:ascii="Calibri" w:hAnsi="Calibri"/>
        </w:rPr>
        <w:br/>
      </w:r>
      <w:r w:rsidR="004A43A8" w:rsidRPr="002A0BB1">
        <w:rPr>
          <w:rFonts w:ascii="Calibri" w:hAnsi="Calibri"/>
        </w:rPr>
        <w:t>1.1 Which of the following is LEAST likely to trade in an open outcry system?</w:t>
      </w:r>
      <w:r w:rsidR="004A43A8" w:rsidRPr="002A0BB1">
        <w:rPr>
          <w:rFonts w:ascii="Calibri" w:hAnsi="Calibri"/>
        </w:rPr>
        <w:br/>
      </w:r>
    </w:p>
    <w:p w14:paraId="7E44F2E3" w14:textId="51B9BA0B"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Futures</w:t>
      </w:r>
      <w:ins w:id="202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023" w:author="Aleksander Hansen" w:date="2013-02-15T16:31:00Z">
        <w:r w:rsidR="008A28C4">
          <w:instrText xml:space="preserve">" </w:instrText>
        </w:r>
        <w:r w:rsidR="008A28C4">
          <w:rPr>
            <w:rFonts w:ascii="Calibri" w:hAnsi="Calibri"/>
          </w:rPr>
          <w:fldChar w:fldCharType="end"/>
        </w:r>
      </w:ins>
      <w:r w:rsidRPr="002A0BB1">
        <w:rPr>
          <w:rFonts w:ascii="Calibri" w:hAnsi="Calibri"/>
        </w:rPr>
        <w:t xml:space="preserve"> contract on investment commodity</w:t>
      </w:r>
    </w:p>
    <w:p w14:paraId="3626E9A6" w14:textId="1035D656"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Futures</w:t>
      </w:r>
      <w:ins w:id="202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025" w:author="Aleksander Hansen" w:date="2013-02-15T16:31:00Z">
        <w:r w:rsidR="008A28C4">
          <w:instrText xml:space="preserve">" </w:instrText>
        </w:r>
        <w:r w:rsidR="008A28C4">
          <w:rPr>
            <w:rFonts w:ascii="Calibri" w:hAnsi="Calibri"/>
          </w:rPr>
          <w:fldChar w:fldCharType="end"/>
        </w:r>
      </w:ins>
      <w:r w:rsidRPr="002A0BB1">
        <w:rPr>
          <w:rFonts w:ascii="Calibri" w:hAnsi="Calibri"/>
        </w:rPr>
        <w:t xml:space="preserve"> contract on consumption commodity</w:t>
      </w:r>
    </w:p>
    <w:p w14:paraId="0DDE5076" w14:textId="40278E2D"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Exchange-traded call option</w:t>
      </w:r>
      <w:ins w:id="2026"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2027" w:author="Aleksander Hansen" w:date="2013-02-15T16:33:00Z">
        <w:r w:rsidR="008A28C4">
          <w:instrText xml:space="preserve">" </w:instrText>
        </w:r>
        <w:r w:rsidR="008A28C4">
          <w:rPr>
            <w:rFonts w:ascii="Calibri" w:hAnsi="Calibri"/>
          </w:rPr>
          <w:fldChar w:fldCharType="end"/>
        </w:r>
      </w:ins>
      <w:r w:rsidRPr="002A0BB1">
        <w:rPr>
          <w:rFonts w:ascii="Calibri" w:hAnsi="Calibri"/>
        </w:rPr>
        <w:t xml:space="preserve"> on publicly traded stock</w:t>
      </w:r>
    </w:p>
    <w:p w14:paraId="24C17977" w14:textId="430AE54F"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Over-the-counter (OTC) forward</w:t>
      </w:r>
      <w:ins w:id="2028"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2029" w:author="Aleksander Hansen" w:date="2013-02-15T16:50:00Z">
        <w:r w:rsidR="00AC5507">
          <w:instrText xml:space="preserve">" </w:instrText>
        </w:r>
        <w:r w:rsidR="00AC5507">
          <w:rPr>
            <w:rFonts w:ascii="Calibri" w:hAnsi="Calibri"/>
          </w:rPr>
          <w:fldChar w:fldCharType="end"/>
        </w:r>
      </w:ins>
      <w:r w:rsidRPr="002A0BB1">
        <w:rPr>
          <w:rFonts w:ascii="Calibri" w:hAnsi="Calibri"/>
        </w:rPr>
        <w:t xml:space="preserve"> contract on consumption commodity</w:t>
      </w:r>
    </w:p>
    <w:p w14:paraId="0B131C0B" w14:textId="5F30056C" w:rsidR="002A0BB1" w:rsidRDefault="002A0BB1" w:rsidP="002A0BB1">
      <w:pPr>
        <w:pStyle w:val="Paragraph"/>
        <w:spacing w:before="0" w:after="0" w:line="240" w:lineRule="auto"/>
      </w:pPr>
      <w:r>
        <w:rPr>
          <w:rFonts w:ascii="Calibri" w:hAnsi="Calibri"/>
        </w:rPr>
        <w:br/>
      </w:r>
      <w:r w:rsidR="00D049C3">
        <w:t xml:space="preserve">1.2 </w:t>
      </w:r>
      <w:r>
        <w:t>What is the chief advantage of a derivatives trade, that intends to hedge</w:t>
      </w:r>
      <w:ins w:id="2030" w:author="Aleksander Hansen" w:date="2013-02-15T16:51:00Z">
        <w:r w:rsidR="00AC5507">
          <w:fldChar w:fldCharType="begin"/>
        </w:r>
        <w:r w:rsidR="00AC5507">
          <w:instrText xml:space="preserve"> XE "</w:instrText>
        </w:r>
      </w:ins>
      <w:r w:rsidR="00AC5507" w:rsidRPr="008568A7">
        <w:rPr>
          <w:rFonts w:ascii="Calibri" w:hAnsi="Calibri"/>
        </w:rPr>
        <w:instrText>hedge</w:instrText>
      </w:r>
      <w:ins w:id="2031" w:author="Aleksander Hansen" w:date="2013-02-15T16:51:00Z">
        <w:r w:rsidR="00AC5507">
          <w:instrText xml:space="preserve">" </w:instrText>
        </w:r>
        <w:r w:rsidR="00AC5507">
          <w:fldChar w:fldCharType="end"/>
        </w:r>
      </w:ins>
      <w:r>
        <w:t xml:space="preserve"> an exposure, on the OTC market over a similar trade on an exchange?</w:t>
      </w:r>
      <w:r>
        <w:br/>
      </w:r>
    </w:p>
    <w:p w14:paraId="77277728" w14:textId="77777777" w:rsidR="002A0BB1" w:rsidRDefault="002A0BB1" w:rsidP="006A2DE2">
      <w:pPr>
        <w:pStyle w:val="Paragraph"/>
        <w:numPr>
          <w:ilvl w:val="0"/>
          <w:numId w:val="32"/>
        </w:numPr>
        <w:spacing w:before="0" w:after="0" w:line="240" w:lineRule="auto"/>
      </w:pPr>
      <w:r>
        <w:t>Greater liquidity</w:t>
      </w:r>
    </w:p>
    <w:p w14:paraId="40133D55" w14:textId="77777777" w:rsidR="002A0BB1" w:rsidRDefault="002A0BB1" w:rsidP="006A2DE2">
      <w:pPr>
        <w:pStyle w:val="Paragraph"/>
        <w:numPr>
          <w:ilvl w:val="0"/>
          <w:numId w:val="32"/>
        </w:numPr>
        <w:spacing w:before="0" w:after="0" w:line="240" w:lineRule="auto"/>
      </w:pPr>
      <w:r>
        <w:t>Lower counterparty risk</w:t>
      </w:r>
    </w:p>
    <w:p w14:paraId="3D24ACD6" w14:textId="0E73F588" w:rsidR="002A0BB1" w:rsidRDefault="002A0BB1" w:rsidP="006A2DE2">
      <w:pPr>
        <w:pStyle w:val="Paragraph"/>
        <w:numPr>
          <w:ilvl w:val="0"/>
          <w:numId w:val="32"/>
        </w:numPr>
        <w:spacing w:before="0" w:after="0" w:line="240" w:lineRule="auto"/>
      </w:pPr>
      <w:r>
        <w:t>Lower basis risk</w:t>
      </w:r>
      <w:ins w:id="2032" w:author="Aleksander Hansen" w:date="2013-02-15T16:58:00Z">
        <w:r w:rsidR="00AC5507">
          <w:fldChar w:fldCharType="begin"/>
        </w:r>
        <w:r w:rsidR="00AC5507">
          <w:instrText xml:space="preserve"> XE "</w:instrText>
        </w:r>
      </w:ins>
      <w:r w:rsidR="00AC5507" w:rsidRPr="008568A7">
        <w:rPr>
          <w:rFonts w:ascii="Calibri" w:hAnsi="Calibri"/>
        </w:rPr>
        <w:instrText>basis risk</w:instrText>
      </w:r>
      <w:ins w:id="2033" w:author="Aleksander Hansen" w:date="2013-02-15T16:58:00Z">
        <w:r w:rsidR="00AC5507">
          <w:instrText xml:space="preserve">" </w:instrText>
        </w:r>
        <w:r w:rsidR="00AC5507">
          <w:fldChar w:fldCharType="end"/>
        </w:r>
      </w:ins>
    </w:p>
    <w:p w14:paraId="4307681B" w14:textId="18235CFE" w:rsidR="002A0BB1" w:rsidRDefault="002A0BB1" w:rsidP="006A2DE2">
      <w:pPr>
        <w:pStyle w:val="Paragraph"/>
        <w:numPr>
          <w:ilvl w:val="0"/>
          <w:numId w:val="32"/>
        </w:numPr>
        <w:spacing w:before="0" w:after="0" w:line="240" w:lineRule="auto"/>
      </w:pPr>
      <w:r>
        <w:t>Ability to trade an option</w:t>
      </w:r>
      <w:ins w:id="2034" w:author="Aleksander Hansen" w:date="2013-02-15T16:33:00Z">
        <w:r w:rsidR="008A28C4">
          <w:fldChar w:fldCharType="begin"/>
        </w:r>
        <w:r w:rsidR="008A28C4">
          <w:instrText xml:space="preserve"> XE "</w:instrText>
        </w:r>
      </w:ins>
      <w:r w:rsidR="008A28C4" w:rsidRPr="008568A7">
        <w:rPr>
          <w:rFonts w:ascii="Calibri" w:hAnsi="Calibri"/>
        </w:rPr>
        <w:instrText>option</w:instrText>
      </w:r>
      <w:ins w:id="2035" w:author="Aleksander Hansen" w:date="2013-02-15T16:33:00Z">
        <w:r w:rsidR="008A28C4">
          <w:instrText xml:space="preserve">" </w:instrText>
        </w:r>
        <w:r w:rsidR="008A28C4">
          <w:fldChar w:fldCharType="end"/>
        </w:r>
      </w:ins>
      <w:r>
        <w:t xml:space="preserve"> instead of a futures contract</w:t>
      </w:r>
    </w:p>
    <w:p w14:paraId="75A68D4A" w14:textId="77777777" w:rsidR="002A0BB1" w:rsidRDefault="002A0BB1" w:rsidP="002A0BB1">
      <w:pPr>
        <w:pStyle w:val="Paragraph"/>
        <w:spacing w:before="0" w:after="0" w:line="240" w:lineRule="auto"/>
        <w:rPr>
          <w:rFonts w:ascii="Calibri" w:hAnsi="Calibri"/>
        </w:rPr>
      </w:pPr>
    </w:p>
    <w:p w14:paraId="35403B44" w14:textId="34EB81D5" w:rsidR="002A0BB1" w:rsidRPr="002A0BB1" w:rsidRDefault="002A0BB1" w:rsidP="002A0BB1">
      <w:pPr>
        <w:pStyle w:val="Paragraph"/>
        <w:spacing w:before="0" w:after="0" w:line="240" w:lineRule="auto"/>
        <w:rPr>
          <w:rFonts w:ascii="Calibri" w:hAnsi="Calibri"/>
        </w:rPr>
      </w:pPr>
      <w:r w:rsidRPr="002A0BB1">
        <w:rPr>
          <w:rFonts w:ascii="Calibri" w:hAnsi="Calibri"/>
        </w:rPr>
        <w:t>1.</w:t>
      </w:r>
      <w:r w:rsidR="00D049C3">
        <w:rPr>
          <w:rFonts w:ascii="Calibri" w:hAnsi="Calibri"/>
        </w:rPr>
        <w:t>3</w:t>
      </w:r>
      <w:r w:rsidRPr="002A0BB1">
        <w:rPr>
          <w:rFonts w:ascii="Calibri" w:hAnsi="Calibri"/>
        </w:rPr>
        <w:t xml:space="preserve"> A US-based importer knows it will need to pay EUR 10 million (Euros) to a European supplier in exactly three months. To hedge</w:t>
      </w:r>
      <w:ins w:id="2036"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037" w:author="Aleksander Hansen" w:date="2013-02-15T16:51:00Z">
        <w:r w:rsidR="00AC5507">
          <w:instrText xml:space="preserve">" </w:instrText>
        </w:r>
        <w:r w:rsidR="00AC5507">
          <w:rPr>
            <w:rFonts w:ascii="Calibri" w:hAnsi="Calibri"/>
          </w:rPr>
          <w:fldChar w:fldCharType="end"/>
        </w:r>
      </w:ins>
      <w:r w:rsidRPr="002A0BB1">
        <w:rPr>
          <w:rFonts w:ascii="Calibri" w:hAnsi="Calibri"/>
        </w:rPr>
        <w:t>, the importer buys Euros in the three-month currency forward</w:t>
      </w:r>
      <w:ins w:id="2038"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2039" w:author="Aleksander Hansen" w:date="2013-02-15T16:50:00Z">
        <w:r w:rsidR="00AC5507">
          <w:instrText xml:space="preserve">" </w:instrText>
        </w:r>
        <w:r w:rsidR="00AC5507">
          <w:rPr>
            <w:rFonts w:ascii="Calibri" w:hAnsi="Calibri"/>
          </w:rPr>
          <w:fldChar w:fldCharType="end"/>
        </w:r>
      </w:ins>
      <w:r w:rsidRPr="002A0BB1">
        <w:rPr>
          <w:rFonts w:ascii="Calibri" w:hAnsi="Calibri"/>
        </w:rPr>
        <w:t xml:space="preserve"> market. Which of the following is true?</w:t>
      </w:r>
      <w:r w:rsidRPr="002A0BB1">
        <w:rPr>
          <w:rFonts w:ascii="Calibri" w:hAnsi="Calibri"/>
        </w:rPr>
        <w:br/>
      </w:r>
    </w:p>
    <w:p w14:paraId="7C2E7425"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The hedged outcome must be better than the un-hedged outcome</w:t>
      </w:r>
    </w:p>
    <w:p w14:paraId="1D2AA47B"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The hedged outcome could be worse than the un-hedged outcome</w:t>
      </w:r>
    </w:p>
    <w:p w14:paraId="07F4D209" w14:textId="24BD0C08"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The payoff</w:t>
      </w:r>
      <w:ins w:id="2040"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payoff</w:instrText>
      </w:r>
      <w:ins w:id="2041" w:author="Aleksander Hansen" w:date="2013-02-15T16:50:00Z">
        <w:r w:rsidR="00AC5507">
          <w:instrText xml:space="preserve">" </w:instrText>
        </w:r>
        <w:r w:rsidR="00AC5507">
          <w:rPr>
            <w:rFonts w:ascii="Calibri" w:hAnsi="Calibri"/>
          </w:rPr>
          <w:fldChar w:fldCharType="end"/>
        </w:r>
      </w:ins>
      <w:r w:rsidRPr="002A0BB1">
        <w:rPr>
          <w:rFonts w:ascii="Calibri" w:hAnsi="Calibri"/>
        </w:rPr>
        <w:t xml:space="preserve"> with currency forwards is identical to the payoff with currency options</w:t>
      </w:r>
    </w:p>
    <w:p w14:paraId="562A6475" w14:textId="0C1FF974"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If markets are efficient, there is no logical reason to use the forward</w:t>
      </w:r>
      <w:ins w:id="2042"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2043" w:author="Aleksander Hansen" w:date="2013-02-15T16:50:00Z">
        <w:r w:rsidR="00AC5507">
          <w:instrText xml:space="preserve">" </w:instrText>
        </w:r>
        <w:r w:rsidR="00AC5507">
          <w:rPr>
            <w:rFonts w:ascii="Calibri" w:hAnsi="Calibri"/>
          </w:rPr>
          <w:fldChar w:fldCharType="end"/>
        </w:r>
      </w:ins>
      <w:r w:rsidRPr="002A0BB1">
        <w:rPr>
          <w:rFonts w:ascii="Calibri" w:hAnsi="Calibri"/>
        </w:rPr>
        <w:t xml:space="preserve"> contract</w:t>
      </w:r>
    </w:p>
    <w:p w14:paraId="64E47981" w14:textId="68E806B4" w:rsidR="002A0BB1" w:rsidRDefault="002A0BB1" w:rsidP="002A0BB1">
      <w:pPr>
        <w:pStyle w:val="Paragraph"/>
        <w:spacing w:before="0" w:after="0" w:line="240" w:lineRule="auto"/>
      </w:pPr>
      <w:r>
        <w:rPr>
          <w:rFonts w:ascii="Calibri" w:hAnsi="Calibri"/>
        </w:rPr>
        <w:br/>
      </w:r>
      <w:r>
        <w:t>1.</w:t>
      </w:r>
      <w:r w:rsidR="00D049C3">
        <w:t>4</w:t>
      </w:r>
      <w:r>
        <w:t xml:space="preserve"> A long (plain vanilla) </w:t>
      </w:r>
      <w:r w:rsidRPr="008B67C6">
        <w:t>call option</w:t>
      </w:r>
      <w:ins w:id="2044" w:author="Aleksander Hansen" w:date="2013-02-15T16:33:00Z">
        <w:r w:rsidR="008A28C4">
          <w:fldChar w:fldCharType="begin"/>
        </w:r>
        <w:r w:rsidR="008A28C4">
          <w:instrText xml:space="preserve"> XE "</w:instrText>
        </w:r>
      </w:ins>
      <w:r w:rsidR="008A28C4" w:rsidRPr="008568A7">
        <w:rPr>
          <w:rFonts w:ascii="Calibri" w:hAnsi="Calibri"/>
        </w:rPr>
        <w:instrText>option</w:instrText>
      </w:r>
      <w:ins w:id="2045" w:author="Aleksander Hansen" w:date="2013-02-15T16:33:00Z">
        <w:r w:rsidR="008A28C4">
          <w:instrText xml:space="preserve">" </w:instrText>
        </w:r>
        <w:r w:rsidR="008A28C4">
          <w:fldChar w:fldCharType="end"/>
        </w:r>
      </w:ins>
      <w:r w:rsidRPr="008B67C6">
        <w:t xml:space="preserve"> and a long futures</w:t>
      </w:r>
      <w:r>
        <w:t xml:space="preserve"> position, both on the same underlying publicly traded stock, are similar in EACH of the following ways EXCEPT for:</w:t>
      </w:r>
      <w:r>
        <w:br/>
      </w:r>
    </w:p>
    <w:p w14:paraId="2C163C6E" w14:textId="77777777" w:rsidR="002A0BB1" w:rsidRDefault="002A0BB1" w:rsidP="006A2DE2">
      <w:pPr>
        <w:pStyle w:val="Paragraph"/>
        <w:numPr>
          <w:ilvl w:val="0"/>
          <w:numId w:val="31"/>
        </w:numPr>
        <w:spacing w:before="0" w:after="0" w:line="240" w:lineRule="auto"/>
      </w:pPr>
      <w:r>
        <w:t>Both can be priced analytically</w:t>
      </w:r>
    </w:p>
    <w:p w14:paraId="6C191762" w14:textId="77777777" w:rsidR="002A0BB1" w:rsidRDefault="002A0BB1" w:rsidP="006A2DE2">
      <w:pPr>
        <w:pStyle w:val="Paragraph"/>
        <w:numPr>
          <w:ilvl w:val="0"/>
          <w:numId w:val="31"/>
        </w:numPr>
        <w:spacing w:before="0" w:after="0" w:line="240" w:lineRule="auto"/>
      </w:pPr>
      <w:r>
        <w:t>Both have unlimited upside but a limited downside capped by the initial investment</w:t>
      </w:r>
    </w:p>
    <w:p w14:paraId="19A2F920" w14:textId="77777777" w:rsidR="002A0BB1" w:rsidRDefault="002A0BB1" w:rsidP="006A2DE2">
      <w:pPr>
        <w:pStyle w:val="Paragraph"/>
        <w:numPr>
          <w:ilvl w:val="0"/>
          <w:numId w:val="31"/>
        </w:numPr>
        <w:spacing w:before="0" w:after="0" w:line="240" w:lineRule="auto"/>
      </w:pPr>
      <w:r>
        <w:t>Both forgo interim dividends</w:t>
      </w:r>
    </w:p>
    <w:p w14:paraId="1C3BF11B" w14:textId="0E6B2254" w:rsidR="002A0BB1" w:rsidRDefault="002A0BB1" w:rsidP="006A2DE2">
      <w:pPr>
        <w:pStyle w:val="Paragraph"/>
        <w:numPr>
          <w:ilvl w:val="0"/>
          <w:numId w:val="31"/>
        </w:numPr>
        <w:spacing w:before="0" w:after="0" w:line="240" w:lineRule="auto"/>
      </w:pPr>
      <w:r>
        <w:t>Both are leveraged relative to the corresponding cash (spot</w:t>
      </w:r>
      <w:ins w:id="2046" w:author="Aleksander Hansen" w:date="2013-02-15T17:14:00Z">
        <w:r w:rsidR="003578F0">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047" w:author="Aleksander Hansen" w:date="2013-02-15T17:14:00Z">
        <w:r w:rsidR="003578F0">
          <w:instrText xml:space="preserve">spot price" </w:instrText>
        </w:r>
        <w:r w:rsidR="003578F0">
          <w:fldChar w:fldCharType="end"/>
        </w:r>
      </w:ins>
      <w:r>
        <w:t>) position</w:t>
      </w:r>
    </w:p>
    <w:p w14:paraId="30A0451A" w14:textId="77777777" w:rsidR="002A0BB1" w:rsidRDefault="002A0BB1" w:rsidP="002A0BB1">
      <w:pPr>
        <w:pStyle w:val="Paragraph"/>
        <w:spacing w:before="0" w:after="0" w:line="240" w:lineRule="auto"/>
        <w:rPr>
          <w:rFonts w:ascii="Calibri" w:hAnsi="Calibri"/>
        </w:rPr>
      </w:pPr>
    </w:p>
    <w:p w14:paraId="3DEBDE0E" w14:textId="5D6B4C22" w:rsidR="002A0BB1" w:rsidRPr="002A0BB1" w:rsidRDefault="002A0BB1" w:rsidP="002A0BB1">
      <w:pPr>
        <w:pStyle w:val="Paragraph"/>
        <w:spacing w:before="0" w:after="0" w:line="240" w:lineRule="auto"/>
        <w:rPr>
          <w:rFonts w:ascii="Calibri" w:hAnsi="Calibri"/>
        </w:rPr>
      </w:pPr>
      <w:r>
        <w:rPr>
          <w:rFonts w:ascii="Calibri" w:hAnsi="Calibri"/>
        </w:rPr>
        <w:t>1.5</w:t>
      </w:r>
      <w:r w:rsidR="00D049C3">
        <w:rPr>
          <w:rFonts w:ascii="Calibri" w:hAnsi="Calibri"/>
        </w:rPr>
        <w:t xml:space="preserve"> </w:t>
      </w:r>
      <w:r w:rsidRPr="002A0BB1">
        <w:rPr>
          <w:rFonts w:ascii="Calibri" w:hAnsi="Calibri"/>
        </w:rPr>
        <w:t>Which BEST summarizes Hull</w:t>
      </w:r>
      <w:ins w:id="2048"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2049" w:author="Aleksander Hansen" w:date="2013-02-15T16:38:00Z">
        <w:r w:rsidR="008A28C4">
          <w:instrText xml:space="preserve">" </w:instrText>
        </w:r>
        <w:r w:rsidR="008A28C4">
          <w:rPr>
            <w:rFonts w:ascii="Calibri" w:hAnsi="Calibri"/>
          </w:rPr>
          <w:fldChar w:fldCharType="end"/>
        </w:r>
      </w:ins>
      <w:r w:rsidRPr="002A0BB1">
        <w:rPr>
          <w:rFonts w:ascii="Calibri" w:hAnsi="Calibri"/>
        </w:rPr>
        <w:t>’s explanation for the ephemeral (short-lived) existence of arbitrage opportunities?</w:t>
      </w:r>
      <w:r w:rsidRPr="002A0BB1">
        <w:rPr>
          <w:rFonts w:ascii="Calibri" w:hAnsi="Calibri"/>
        </w:rPr>
        <w:br/>
      </w:r>
    </w:p>
    <w:p w14:paraId="1CB297BB"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Efficient markets</w:t>
      </w:r>
    </w:p>
    <w:p w14:paraId="0A738FD8" w14:textId="6C77AF6F"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Arbitrageurs</w:t>
      </w:r>
      <w:ins w:id="2050" w:author="Aleksander Hansen" w:date="2013-02-15T16:52:00Z">
        <w:r w:rsidR="00AC5507">
          <w:rPr>
            <w:rFonts w:ascii="Calibri" w:hAnsi="Calibri"/>
          </w:rPr>
          <w:fldChar w:fldCharType="begin"/>
        </w:r>
        <w:r w:rsidR="00AC5507">
          <w:instrText xml:space="preserve"> XE "</w:instrText>
        </w:r>
      </w:ins>
      <w:ins w:id="2051" w:author="Aleksander Hansen" w:date="2013-02-10T17:27:00Z">
        <w:r w:rsidR="00AC5507">
          <w:rPr>
            <w:rFonts w:ascii="Calibri" w:hAnsi="Calibri"/>
          </w:rPr>
          <w:instrText>Arbitrageurs</w:instrText>
        </w:r>
      </w:ins>
      <w:ins w:id="2052" w:author="Aleksander Hansen" w:date="2013-02-15T16:52:00Z">
        <w:r w:rsidR="00AC5507">
          <w:instrText xml:space="preserve">" </w:instrText>
        </w:r>
        <w:r w:rsidR="00AC5507">
          <w:rPr>
            <w:rFonts w:ascii="Calibri" w:hAnsi="Calibri"/>
          </w:rPr>
          <w:fldChar w:fldCharType="end"/>
        </w:r>
      </w:ins>
      <w:r w:rsidRPr="002A0BB1">
        <w:rPr>
          <w:rFonts w:ascii="Calibri" w:hAnsi="Calibri"/>
        </w:rPr>
        <w:t xml:space="preserve"> conducting arbitrage</w:t>
      </w:r>
    </w:p>
    <w:p w14:paraId="0E61F9B5"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Transaction costs</w:t>
      </w:r>
    </w:p>
    <w:p w14:paraId="5FB55CFC"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Information technology</w:t>
      </w:r>
    </w:p>
    <w:p w14:paraId="0DA5FF19" w14:textId="77777777" w:rsidR="00007DCE" w:rsidRPr="002A0BB1" w:rsidRDefault="00007DCE" w:rsidP="00007DCE">
      <w:pPr>
        <w:pStyle w:val="Paragraph"/>
        <w:rPr>
          <w:rFonts w:ascii="Calibri" w:hAnsi="Calibri"/>
        </w:rPr>
      </w:pPr>
    </w:p>
    <w:p w14:paraId="34381C14" w14:textId="77777777" w:rsidR="00007DCE" w:rsidRPr="002A0BB1" w:rsidRDefault="00007DCE" w:rsidP="00007DCE">
      <w:pPr>
        <w:pStyle w:val="Paragraph"/>
        <w:rPr>
          <w:rFonts w:ascii="Calibri" w:hAnsi="Calibri"/>
        </w:rPr>
      </w:pPr>
    </w:p>
    <w:p w14:paraId="6799F55E" w14:textId="77777777" w:rsidR="00007DCE" w:rsidRPr="002A0BB1" w:rsidRDefault="00007DCE" w:rsidP="00007DCE">
      <w:pPr>
        <w:pStyle w:val="Paragraph"/>
        <w:rPr>
          <w:rFonts w:ascii="Calibri" w:hAnsi="Calibri"/>
        </w:rPr>
      </w:pPr>
    </w:p>
    <w:p w14:paraId="2A3A9059" w14:textId="6F76167F" w:rsidR="004A43A8" w:rsidRDefault="00007DCE" w:rsidP="00007DCE">
      <w:pPr>
        <w:pStyle w:val="Heading3"/>
      </w:pPr>
      <w:bookmarkStart w:id="2053" w:name="_Toc222580576"/>
      <w:r>
        <w:t>Answers</w:t>
      </w:r>
      <w:bookmarkEnd w:id="2053"/>
      <w:r w:rsidRPr="008568A7">
        <w:t xml:space="preserve"> </w:t>
      </w:r>
    </w:p>
    <w:p w14:paraId="2A4CD1CE" w14:textId="77777777" w:rsidR="004A43A8" w:rsidRDefault="004A43A8" w:rsidP="00007DCE">
      <w:pPr>
        <w:pStyle w:val="Heading3"/>
      </w:pPr>
    </w:p>
    <w:p w14:paraId="167CA17D" w14:textId="6E8402CF" w:rsidR="00007DCE" w:rsidRPr="002A0BB1" w:rsidRDefault="004A43A8" w:rsidP="004A43A8">
      <w:pPr>
        <w:rPr>
          <w:rFonts w:ascii="Calibri" w:hAnsi="Calibri"/>
        </w:rPr>
      </w:pPr>
      <w:r w:rsidRPr="002A0BB1">
        <w:rPr>
          <w:rFonts w:ascii="Calibri" w:hAnsi="Calibri"/>
        </w:rPr>
        <w:t>1.1 D. Open outcry occurs on the floor of an exchange; OTC markets are not standardize and do not utilize open outcry</w:t>
      </w:r>
      <w:r w:rsidR="00007DCE" w:rsidRPr="002A0BB1">
        <w:rPr>
          <w:rFonts w:ascii="Calibri" w:hAnsi="Calibri"/>
        </w:rPr>
        <w:t xml:space="preserve"> </w:t>
      </w:r>
    </w:p>
    <w:p w14:paraId="464BE6DE" w14:textId="77777777" w:rsidR="00007DCE" w:rsidRPr="002A0BB1" w:rsidRDefault="00007DCE" w:rsidP="00007DCE">
      <w:pPr>
        <w:rPr>
          <w:rFonts w:ascii="Calibri" w:hAnsi="Calibri"/>
        </w:rPr>
      </w:pPr>
    </w:p>
    <w:p w14:paraId="6123DAEE" w14:textId="2FE83EA7" w:rsidR="002A0BB1" w:rsidRDefault="002A0BB1" w:rsidP="002A0BB1">
      <w:pPr>
        <w:pStyle w:val="Paragraph"/>
        <w:spacing w:before="0" w:after="0" w:line="240" w:lineRule="auto"/>
      </w:pPr>
      <w:r>
        <w:t>1.2 C. Lower basis risk</w:t>
      </w:r>
      <w:ins w:id="2054" w:author="Aleksander Hansen" w:date="2013-02-15T16:58:00Z">
        <w:r w:rsidR="00AC5507">
          <w:fldChar w:fldCharType="begin"/>
        </w:r>
        <w:r w:rsidR="00AC5507">
          <w:instrText xml:space="preserve"> XE "</w:instrText>
        </w:r>
      </w:ins>
      <w:r w:rsidR="00AC5507" w:rsidRPr="008568A7">
        <w:rPr>
          <w:rFonts w:ascii="Calibri" w:hAnsi="Calibri"/>
        </w:rPr>
        <w:instrText>basis risk</w:instrText>
      </w:r>
      <w:ins w:id="2055" w:author="Aleksander Hansen" w:date="2013-02-15T16:58:00Z">
        <w:r w:rsidR="00AC5507">
          <w:instrText xml:space="preserve">" </w:instrText>
        </w:r>
        <w:r w:rsidR="00AC5507">
          <w:fldChar w:fldCharType="end"/>
        </w:r>
      </w:ins>
      <w:r>
        <w:br/>
        <w:t>Lower basis risk is the key hedging advantage afforded to the CUSTOMIZATION (or “tailoring”) of the instrument to the underlying exposure; the exchange-traded instrument is standardized.</w:t>
      </w:r>
      <w:r>
        <w:br/>
        <w:t xml:space="preserve">In regard to (A) and (B), please note these are decidedly false: an exchange-traded market generally offers superior liquidity and lower counterparty risk. </w:t>
      </w:r>
    </w:p>
    <w:p w14:paraId="2335C719" w14:textId="77777777" w:rsidR="002A0BB1" w:rsidRDefault="002A0BB1" w:rsidP="002A0BB1">
      <w:pPr>
        <w:pStyle w:val="Paragraph"/>
        <w:spacing w:before="0" w:after="0" w:line="240" w:lineRule="auto"/>
        <w:rPr>
          <w:rFonts w:ascii="Calibri" w:hAnsi="Calibri"/>
          <w:sz w:val="24"/>
          <w:szCs w:val="24"/>
        </w:rPr>
      </w:pPr>
    </w:p>
    <w:p w14:paraId="5E25EE28" w14:textId="6B319495"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1.</w:t>
      </w:r>
      <w:r>
        <w:rPr>
          <w:rFonts w:ascii="Calibri" w:hAnsi="Calibri"/>
          <w:sz w:val="24"/>
          <w:szCs w:val="24"/>
        </w:rPr>
        <w:t>3</w:t>
      </w:r>
      <w:r w:rsidRPr="002A0BB1">
        <w:rPr>
          <w:rFonts w:ascii="Calibri" w:hAnsi="Calibri"/>
          <w:sz w:val="24"/>
          <w:szCs w:val="24"/>
        </w:rPr>
        <w:t xml:space="preserve"> B. The hedged outcome could be worse than the un-hedged outcome</w:t>
      </w:r>
      <w:r w:rsidRPr="002A0BB1">
        <w:rPr>
          <w:rFonts w:ascii="Calibri" w:hAnsi="Calibri"/>
          <w:sz w:val="24"/>
          <w:szCs w:val="24"/>
        </w:rPr>
        <w:br/>
        <w:t>If the Euro depreciates in the next three months, the un-hedged cost will be less: locking in forward</w:t>
      </w:r>
      <w:ins w:id="2056" w:author="Aleksander Hansen" w:date="2013-02-15T16:50: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forward</w:instrText>
      </w:r>
      <w:ins w:id="2057" w:author="Aleksander Hansen" w:date="2013-02-15T16:50:00Z">
        <w:r w:rsidR="00AC5507">
          <w:instrText xml:space="preserve">" </w:instrText>
        </w:r>
        <w:r w:rsidR="00AC5507">
          <w:rPr>
            <w:rFonts w:ascii="Calibri" w:hAnsi="Calibri"/>
            <w:sz w:val="24"/>
            <w:szCs w:val="24"/>
          </w:rPr>
          <w:fldChar w:fldCharType="end"/>
        </w:r>
      </w:ins>
      <w:r w:rsidRPr="002A0BB1">
        <w:rPr>
          <w:rFonts w:ascii="Calibri" w:hAnsi="Calibri"/>
          <w:sz w:val="24"/>
          <w:szCs w:val="24"/>
        </w:rPr>
        <w:t xml:space="preserve"> cost cuts in both directions (Hull</w:t>
      </w:r>
      <w:ins w:id="2058"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Hull</w:instrText>
      </w:r>
      <w:ins w:id="2059" w:author="Aleksander Hansen" w:date="2013-02-15T16:38:00Z">
        <w:r w:rsidR="008A28C4">
          <w:instrText xml:space="preserve">" </w:instrText>
        </w:r>
        <w:r w:rsidR="008A28C4">
          <w:rPr>
            <w:rFonts w:ascii="Calibri" w:hAnsi="Calibri"/>
            <w:sz w:val="24"/>
            <w:szCs w:val="24"/>
          </w:rPr>
          <w:fldChar w:fldCharType="end"/>
        </w:r>
      </w:ins>
      <w:r w:rsidRPr="002A0BB1">
        <w:rPr>
          <w:rFonts w:ascii="Calibri" w:hAnsi="Calibri"/>
          <w:sz w:val="24"/>
          <w:szCs w:val="24"/>
        </w:rPr>
        <w:t>: “the purpose of hedging is to reduce risk. There is no guarantee that the outcome with hedging will be better than the outcome without hedging.”)</w:t>
      </w:r>
      <w:r w:rsidRPr="002A0BB1">
        <w:rPr>
          <w:rFonts w:ascii="Calibri" w:hAnsi="Calibri"/>
          <w:sz w:val="24"/>
          <w:szCs w:val="24"/>
        </w:rPr>
        <w:br/>
        <w:t>In regard to (C), this is false: the option</w:t>
      </w:r>
      <w:ins w:id="2060" w:author="Aleksander Hansen" w:date="2013-02-15T16:33: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option</w:instrText>
      </w:r>
      <w:ins w:id="2061" w:author="Aleksander Hansen" w:date="2013-02-15T16:33:00Z">
        <w:r w:rsidR="008A28C4">
          <w:instrText xml:space="preserve">" </w:instrText>
        </w:r>
        <w:r w:rsidR="008A28C4">
          <w:rPr>
            <w:rFonts w:ascii="Calibri" w:hAnsi="Calibri"/>
            <w:sz w:val="24"/>
            <w:szCs w:val="24"/>
          </w:rPr>
          <w:fldChar w:fldCharType="end"/>
        </w:r>
      </w:ins>
      <w:r w:rsidRPr="002A0BB1">
        <w:rPr>
          <w:rFonts w:ascii="Calibri" w:hAnsi="Calibri"/>
          <w:sz w:val="24"/>
          <w:szCs w:val="24"/>
        </w:rPr>
        <w:t xml:space="preserve"> incurs a premium cost, and limits the downside, but unlike the forward allows the buyer to enjoy upside. Insurance has a totally different profile!</w:t>
      </w:r>
      <w:r w:rsidRPr="002A0BB1">
        <w:rPr>
          <w:rFonts w:ascii="Calibri" w:hAnsi="Calibri"/>
          <w:sz w:val="24"/>
          <w:szCs w:val="24"/>
        </w:rPr>
        <w:br/>
        <w:t xml:space="preserve">In regard to (D), this is false: the forward minimizes forex risk, even if the expected returns are identical. </w:t>
      </w:r>
    </w:p>
    <w:p w14:paraId="335984EB" w14:textId="77777777" w:rsidR="002A0BB1" w:rsidRPr="002A0BB1" w:rsidRDefault="002A0BB1" w:rsidP="005F2397">
      <w:pPr>
        <w:rPr>
          <w:rFonts w:ascii="Calibri" w:hAnsi="Calibri"/>
        </w:rPr>
      </w:pPr>
    </w:p>
    <w:p w14:paraId="3BD194D1" w14:textId="09FF21C2"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1.</w:t>
      </w:r>
      <w:r>
        <w:rPr>
          <w:rFonts w:ascii="Calibri" w:hAnsi="Calibri"/>
          <w:sz w:val="24"/>
          <w:szCs w:val="24"/>
        </w:rPr>
        <w:t>4</w:t>
      </w:r>
      <w:r w:rsidRPr="002A0BB1">
        <w:rPr>
          <w:rFonts w:ascii="Calibri" w:hAnsi="Calibri"/>
          <w:sz w:val="24"/>
          <w:szCs w:val="24"/>
        </w:rPr>
        <w:t xml:space="preserve"> B. The long futures contract has payoff</w:t>
      </w:r>
      <w:ins w:id="2062" w:author="Aleksander Hansen" w:date="2013-02-15T16:50: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payoff</w:instrText>
      </w:r>
      <w:ins w:id="2063" w:author="Aleksander Hansen" w:date="2013-02-15T16:50:00Z">
        <w:r w:rsidR="00AC5507">
          <w:instrText xml:space="preserve">" </w:instrText>
        </w:r>
        <w:r w:rsidR="00AC5507">
          <w:rPr>
            <w:rFonts w:ascii="Calibri" w:hAnsi="Calibri"/>
            <w:sz w:val="24"/>
            <w:szCs w:val="24"/>
          </w:rPr>
          <w:fldChar w:fldCharType="end"/>
        </w:r>
      </w:ins>
      <w:r w:rsidRPr="002A0BB1">
        <w:rPr>
          <w:rFonts w:ascii="Calibri" w:hAnsi="Calibri"/>
          <w:sz w:val="24"/>
          <w:szCs w:val="24"/>
        </w:rPr>
        <w:t xml:space="preserve"> = S(t) - K, such that while not uncapped on the downside, potential loss is (K). But as worst, the long option</w:t>
      </w:r>
      <w:ins w:id="2064" w:author="Aleksander Hansen" w:date="2013-02-15T16:33: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option</w:instrText>
      </w:r>
      <w:ins w:id="2065" w:author="Aleksander Hansen" w:date="2013-02-15T16:33:00Z">
        <w:r w:rsidR="008A28C4">
          <w:instrText xml:space="preserve">" </w:instrText>
        </w:r>
        <w:r w:rsidR="008A28C4">
          <w:rPr>
            <w:rFonts w:ascii="Calibri" w:hAnsi="Calibri"/>
            <w:sz w:val="24"/>
            <w:szCs w:val="24"/>
          </w:rPr>
          <w:fldChar w:fldCharType="end"/>
        </w:r>
      </w:ins>
      <w:r w:rsidRPr="002A0BB1">
        <w:rPr>
          <w:rFonts w:ascii="Calibri" w:hAnsi="Calibri"/>
          <w:sz w:val="24"/>
          <w:szCs w:val="24"/>
        </w:rPr>
        <w:t xml:space="preserve"> holder losses the premium.</w:t>
      </w:r>
      <w:r w:rsidRPr="002A0BB1">
        <w:rPr>
          <w:rFonts w:ascii="Calibri" w:hAnsi="Calibri"/>
          <w:sz w:val="24"/>
          <w:szCs w:val="24"/>
        </w:rPr>
        <w:br/>
        <w:t>In regard to (A), (C), and (D), please note these are TRUE of both options and futures.</w:t>
      </w:r>
    </w:p>
    <w:p w14:paraId="439B672A" w14:textId="77777777" w:rsidR="002A0BB1" w:rsidRPr="002A0BB1" w:rsidRDefault="002A0BB1" w:rsidP="005F2397">
      <w:pPr>
        <w:rPr>
          <w:rFonts w:ascii="Calibri" w:hAnsi="Calibri"/>
        </w:rPr>
      </w:pPr>
    </w:p>
    <w:p w14:paraId="0C4D0D15" w14:textId="3DA35D70"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1.</w:t>
      </w:r>
      <w:r>
        <w:rPr>
          <w:rFonts w:ascii="Calibri" w:hAnsi="Calibri"/>
          <w:sz w:val="24"/>
          <w:szCs w:val="24"/>
        </w:rPr>
        <w:t>5</w:t>
      </w:r>
      <w:r w:rsidRPr="002A0BB1">
        <w:rPr>
          <w:rFonts w:ascii="Calibri" w:hAnsi="Calibri"/>
          <w:sz w:val="24"/>
          <w:szCs w:val="24"/>
        </w:rPr>
        <w:t xml:space="preserve"> B. Arbitrageurs</w:t>
      </w:r>
      <w:ins w:id="2066" w:author="Aleksander Hansen" w:date="2013-02-15T16:52:00Z">
        <w:r w:rsidR="00AC5507">
          <w:rPr>
            <w:rFonts w:ascii="Calibri" w:hAnsi="Calibri"/>
            <w:sz w:val="24"/>
            <w:szCs w:val="24"/>
          </w:rPr>
          <w:fldChar w:fldCharType="begin"/>
        </w:r>
        <w:r w:rsidR="00AC5507">
          <w:instrText xml:space="preserve"> XE "</w:instrText>
        </w:r>
      </w:ins>
      <w:ins w:id="2067" w:author="Aleksander Hansen" w:date="2013-02-10T17:27:00Z">
        <w:r w:rsidR="00AC5507">
          <w:rPr>
            <w:rFonts w:ascii="Calibri" w:hAnsi="Calibri"/>
          </w:rPr>
          <w:instrText>Arbitrageurs</w:instrText>
        </w:r>
      </w:ins>
      <w:ins w:id="2068" w:author="Aleksander Hansen" w:date="2013-02-15T16:52:00Z">
        <w:r w:rsidR="00AC5507">
          <w:instrText xml:space="preserve">" </w:instrText>
        </w:r>
        <w:r w:rsidR="00AC5507">
          <w:rPr>
            <w:rFonts w:ascii="Calibri" w:hAnsi="Calibri"/>
            <w:sz w:val="24"/>
            <w:szCs w:val="24"/>
          </w:rPr>
          <w:fldChar w:fldCharType="end"/>
        </w:r>
      </w:ins>
      <w:r w:rsidRPr="002A0BB1">
        <w:rPr>
          <w:rFonts w:ascii="Calibri" w:hAnsi="Calibri"/>
          <w:sz w:val="24"/>
          <w:szCs w:val="24"/>
        </w:rPr>
        <w:t xml:space="preserve"> conducting arbitrage</w:t>
      </w:r>
      <w:r w:rsidRPr="002A0BB1">
        <w:rPr>
          <w:rFonts w:ascii="Calibri" w:hAnsi="Calibri"/>
          <w:sz w:val="24"/>
          <w:szCs w:val="24"/>
        </w:rPr>
        <w:br/>
        <w:t>In regard to (A), this is tempting and an argument can be made. But EMH asserts the prices impound (incorporate) information; Hull</w:t>
      </w:r>
      <w:ins w:id="2069"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Hull</w:instrText>
      </w:r>
      <w:ins w:id="2070" w:author="Aleksander Hansen" w:date="2013-02-15T16:38:00Z">
        <w:r w:rsidR="008A28C4">
          <w:instrText xml:space="preserve">" </w:instrText>
        </w:r>
        <w:r w:rsidR="008A28C4">
          <w:rPr>
            <w:rFonts w:ascii="Calibri" w:hAnsi="Calibri"/>
            <w:sz w:val="24"/>
            <w:szCs w:val="24"/>
          </w:rPr>
          <w:fldChar w:fldCharType="end"/>
        </w:r>
      </w:ins>
      <w:r w:rsidRPr="002A0BB1">
        <w:rPr>
          <w:rFonts w:ascii="Calibri" w:hAnsi="Calibri"/>
          <w:sz w:val="24"/>
          <w:szCs w:val="24"/>
        </w:rPr>
        <w:t xml:space="preserve"> makes a narrower argument that does not require EMH! He only requires the practice of arbitrage and supply/demand. Please notice this is related to the CAPM, which requires several restrictive assumptions, and the APT, which is less restrictive because it depends on no-arbitrage conditions. </w:t>
      </w:r>
    </w:p>
    <w:p w14:paraId="02FB8CB7" w14:textId="36B26384"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Hull</w:t>
      </w:r>
      <w:ins w:id="2071"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Hull</w:instrText>
      </w:r>
      <w:ins w:id="2072" w:author="Aleksander Hansen" w:date="2013-02-15T16:38:00Z">
        <w:r w:rsidR="008A28C4">
          <w:instrText xml:space="preserve">" </w:instrText>
        </w:r>
        <w:r w:rsidR="008A28C4">
          <w:rPr>
            <w:rFonts w:ascii="Calibri" w:hAnsi="Calibri"/>
            <w:sz w:val="24"/>
            <w:szCs w:val="24"/>
          </w:rPr>
          <w:fldChar w:fldCharType="end"/>
        </w:r>
      </w:ins>
      <w:r w:rsidRPr="002A0BB1">
        <w:rPr>
          <w:rFonts w:ascii="Calibri" w:hAnsi="Calibri"/>
          <w:sz w:val="24"/>
          <w:szCs w:val="24"/>
        </w:rPr>
        <w:t>: “Arbitrage</w:t>
      </w:r>
      <w:ins w:id="2073" w:author="Aleksander Hansen" w:date="2013-02-15T16:31: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Arbitrage</w:instrText>
      </w:r>
      <w:ins w:id="2074" w:author="Aleksander Hansen" w:date="2013-02-15T16:31:00Z">
        <w:r w:rsidR="008A28C4">
          <w:instrText xml:space="preserve">" </w:instrText>
        </w:r>
        <w:r w:rsidR="008A28C4">
          <w:rPr>
            <w:rFonts w:ascii="Calibri" w:hAnsi="Calibri"/>
            <w:sz w:val="24"/>
            <w:szCs w:val="24"/>
          </w:rPr>
          <w:fldChar w:fldCharType="end"/>
        </w:r>
      </w:ins>
      <w:r w:rsidRPr="002A0BB1">
        <w:rPr>
          <w:rFonts w:ascii="Calibri" w:hAnsi="Calibri"/>
          <w:sz w:val="24"/>
          <w:szCs w:val="24"/>
        </w:rPr>
        <w:t xml:space="preserve"> opportunities such as the one just described cannot last for long. As arbitrageurs buy the stock in New York, the forces of supply and demand will cause the dollar price to rise. Similarly, as they sell the stock in London, the sterling price will be driven down. Very quickly the two prices will become equivalent at the current exchange rate. Indeed, the existence of profit-hungry arbitrageurs makes it unlikely that a major disparity between the sterling price and the dollar price could ever exist in the first place. Generalizing from this example, we can say that </w:t>
      </w:r>
      <w:r w:rsidRPr="002A0BB1">
        <w:rPr>
          <w:rFonts w:ascii="Calibri" w:hAnsi="Calibri"/>
          <w:b/>
          <w:bCs/>
          <w:sz w:val="24"/>
          <w:szCs w:val="24"/>
        </w:rPr>
        <w:t>the very existence of arbitrageurs means that in practice only very small arbitrage opportunities are observed in the prices that are quoted in most financial markets.</w:t>
      </w:r>
      <w:r w:rsidRPr="002A0BB1">
        <w:rPr>
          <w:rFonts w:ascii="Calibri" w:hAnsi="Calibri"/>
          <w:sz w:val="24"/>
          <w:szCs w:val="24"/>
        </w:rPr>
        <w:t xml:space="preserve"> In this book most of the arguments concerning futures prices, forward</w:t>
      </w:r>
      <w:ins w:id="2075" w:author="Aleksander Hansen" w:date="2013-02-15T16:50: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forward</w:instrText>
      </w:r>
      <w:ins w:id="2076" w:author="Aleksander Hansen" w:date="2013-02-15T16:50:00Z">
        <w:r w:rsidR="00AC5507">
          <w:instrText xml:space="preserve">" </w:instrText>
        </w:r>
        <w:r w:rsidR="00AC5507">
          <w:rPr>
            <w:rFonts w:ascii="Calibri" w:hAnsi="Calibri"/>
            <w:sz w:val="24"/>
            <w:szCs w:val="24"/>
          </w:rPr>
          <w:fldChar w:fldCharType="end"/>
        </w:r>
      </w:ins>
      <w:r w:rsidRPr="002A0BB1">
        <w:rPr>
          <w:rFonts w:ascii="Calibri" w:hAnsi="Calibri"/>
          <w:sz w:val="24"/>
          <w:szCs w:val="24"/>
        </w:rPr>
        <w:t xml:space="preserve"> prices, and the values of option</w:t>
      </w:r>
      <w:ins w:id="2077" w:author="Aleksander Hansen" w:date="2013-02-15T16:33: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option</w:instrText>
      </w:r>
      <w:ins w:id="2078" w:author="Aleksander Hansen" w:date="2013-02-15T16:33:00Z">
        <w:r w:rsidR="008A28C4">
          <w:instrText xml:space="preserve">" </w:instrText>
        </w:r>
        <w:r w:rsidR="008A28C4">
          <w:rPr>
            <w:rFonts w:ascii="Calibri" w:hAnsi="Calibri"/>
            <w:sz w:val="24"/>
            <w:szCs w:val="24"/>
          </w:rPr>
          <w:fldChar w:fldCharType="end"/>
        </w:r>
      </w:ins>
      <w:r w:rsidRPr="002A0BB1">
        <w:rPr>
          <w:rFonts w:ascii="Calibri" w:hAnsi="Calibri"/>
          <w:sz w:val="24"/>
          <w:szCs w:val="24"/>
        </w:rPr>
        <w:t xml:space="preserve"> contracts will be based on the assumption that no arbitrage opportunities exist.” </w:t>
      </w:r>
    </w:p>
    <w:p w14:paraId="57F4A837" w14:textId="6C524B12" w:rsidR="005F2397" w:rsidRPr="008568A7" w:rsidRDefault="005F2397" w:rsidP="005F2397">
      <w:pPr>
        <w:rPr>
          <w:rFonts w:ascii="Calibri" w:hAnsi="Calibri"/>
        </w:rPr>
      </w:pPr>
      <w:r w:rsidRPr="008568A7">
        <w:rPr>
          <w:rFonts w:ascii="Calibri" w:hAnsi="Calibri"/>
        </w:rPr>
        <w:br w:type="page"/>
      </w:r>
    </w:p>
    <w:p w14:paraId="5FE628F6" w14:textId="78062D23" w:rsidR="005F2397" w:rsidRPr="008568A7" w:rsidRDefault="005F2397" w:rsidP="00CE2DB3">
      <w:pPr>
        <w:pStyle w:val="Heading1"/>
        <w:rPr>
          <w:rFonts w:ascii="Calibri" w:hAnsi="Calibri"/>
        </w:rPr>
      </w:pPr>
      <w:bookmarkStart w:id="2079" w:name="_Toc221518900"/>
      <w:bookmarkStart w:id="2080" w:name="_Toc222580577"/>
      <w:r w:rsidRPr="008568A7">
        <w:rPr>
          <w:rFonts w:ascii="Calibri" w:hAnsi="Calibri"/>
        </w:rPr>
        <w:t>Hull</w:t>
      </w:r>
      <w:ins w:id="2081"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2082" w:author="Aleksander Hansen" w:date="2013-02-15T16:38:00Z">
        <w:r w:rsidR="008A28C4">
          <w:instrText xml:space="preserve">" </w:instrText>
        </w:r>
        <w:r w:rsidR="008A28C4">
          <w:rPr>
            <w:rFonts w:ascii="Calibri" w:hAnsi="Calibri"/>
          </w:rPr>
          <w:fldChar w:fldCharType="end"/>
        </w:r>
      </w:ins>
      <w:r w:rsidRPr="008568A7">
        <w:rPr>
          <w:rFonts w:ascii="Calibri" w:hAnsi="Calibri"/>
        </w:rPr>
        <w:t>, Chapter 2: Mechanics of Futures</w:t>
      </w:r>
      <w:ins w:id="208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084"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Markets</w:t>
      </w:r>
      <w:bookmarkEnd w:id="1922"/>
      <w:bookmarkEnd w:id="2079"/>
      <w:bookmarkEnd w:id="2080"/>
    </w:p>
    <w:p w14:paraId="1BBE3D30" w14:textId="77777777" w:rsidR="00CF5088" w:rsidRPr="008568A7" w:rsidRDefault="00CF5088" w:rsidP="005F2397">
      <w:pPr>
        <w:rPr>
          <w:rFonts w:ascii="Calibri" w:hAnsi="Calibri"/>
          <w:sz w:val="16"/>
          <w:szCs w:val="16"/>
        </w:rPr>
      </w:pPr>
    </w:p>
    <w:p w14:paraId="6C3E096A" w14:textId="77777777" w:rsidR="00CF5088" w:rsidRPr="008568A7" w:rsidRDefault="00CF5088" w:rsidP="005F2397">
      <w:pPr>
        <w:rPr>
          <w:rFonts w:ascii="Calibri" w:hAnsi="Calibri"/>
          <w:sz w:val="16"/>
          <w:szCs w:val="16"/>
        </w:rPr>
      </w:pPr>
      <w:r w:rsidRPr="008568A7">
        <w:rPr>
          <w:rFonts w:ascii="Calibri" w:hAnsi="Calibri"/>
          <w:noProof/>
        </w:rPr>
        <mc:AlternateContent>
          <mc:Choice Requires="wps">
            <w:drawing>
              <wp:anchor distT="0" distB="0" distL="114300" distR="114300" simplePos="0" relativeHeight="251688448" behindDoc="0" locked="0" layoutInCell="1" allowOverlap="1" wp14:anchorId="0C63AC13" wp14:editId="730D7409">
                <wp:simplePos x="0" y="0"/>
                <wp:positionH relativeFrom="column">
                  <wp:posOffset>-42545</wp:posOffset>
                </wp:positionH>
                <wp:positionV relativeFrom="paragraph">
                  <wp:posOffset>99695</wp:posOffset>
                </wp:positionV>
                <wp:extent cx="5772150" cy="381190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772150" cy="3811905"/>
                        </a:xfrm>
                        <a:prstGeom prst="rect">
                          <a:avLst/>
                        </a:prstGeom>
                        <a:solidFill>
                          <a:srgbClr val="B1C2A3"/>
                        </a:solidFill>
                        <a:ln>
                          <a:noFill/>
                        </a:ln>
                        <a:effectLst/>
                        <a:extLst>
                          <a:ext uri="{C572A759-6A51-4108-AA02-DFA0A04FC94B}">
                            <ma14:wrappingTextBoxFlag xmlns:ma14="http://schemas.microsoft.com/office/mac/drawingml/2011/main"/>
                          </a:ext>
                        </a:extLst>
                      </wps:spPr>
                      <wps:txbx>
                        <w:txbxContent>
                          <w:p w14:paraId="25D26ECD" w14:textId="77777777" w:rsidR="003D168C" w:rsidRPr="00CF5088" w:rsidRDefault="003D168C" w:rsidP="005F2397">
                            <w:pPr>
                              <w:rPr>
                                <w:b/>
                              </w:rPr>
                            </w:pPr>
                            <w:r w:rsidRPr="00CF5088">
                              <w:rPr>
                                <w:b/>
                              </w:rPr>
                              <w:t>Learning Outcomes:</w:t>
                            </w:r>
                          </w:p>
                          <w:p w14:paraId="14F18205" w14:textId="77777777" w:rsidR="003D168C" w:rsidRPr="00CF5088" w:rsidRDefault="003D168C" w:rsidP="005F2397">
                            <w:pPr>
                              <w:rPr>
                                <w:sz w:val="16"/>
                                <w:szCs w:val="16"/>
                              </w:rPr>
                            </w:pPr>
                          </w:p>
                          <w:p w14:paraId="1015C19A" w14:textId="77777777" w:rsidR="003D168C" w:rsidRDefault="003D168C" w:rsidP="005F2397">
                            <w:r w:rsidRPr="00CF5088">
                              <w:rPr>
                                <w:b/>
                              </w:rPr>
                              <w:t>Define</w:t>
                            </w:r>
                            <w:r w:rsidRPr="005368C2">
                              <w:t xml:space="preserve"> and describe the key features of a </w:t>
                            </w:r>
                            <w:r>
                              <w:t>Futures</w:t>
                            </w:r>
                            <w:r w:rsidRPr="005368C2">
                              <w:t xml:space="preserve"> contract including the asset, the contract price and size, delivery and limits.</w:t>
                            </w:r>
                          </w:p>
                          <w:p w14:paraId="2DB0E4DF" w14:textId="77777777" w:rsidR="003D168C" w:rsidRPr="00CF5088" w:rsidRDefault="003D168C" w:rsidP="005F2397">
                            <w:pPr>
                              <w:rPr>
                                <w:sz w:val="16"/>
                                <w:szCs w:val="16"/>
                              </w:rPr>
                            </w:pPr>
                          </w:p>
                          <w:p w14:paraId="76491421" w14:textId="77777777" w:rsidR="003D168C" w:rsidRDefault="003D168C" w:rsidP="005F2397">
                            <w:r w:rsidRPr="00CF5088">
                              <w:rPr>
                                <w:b/>
                              </w:rPr>
                              <w:t>Explain</w:t>
                            </w:r>
                            <w:r w:rsidRPr="005368C2">
                              <w:t xml:space="preserve"> the convergence of </w:t>
                            </w:r>
                            <w:r>
                              <w:t>Futures</w:t>
                            </w:r>
                            <w:r w:rsidRPr="005368C2">
                              <w:t xml:space="preserve"> and spot prices. </w:t>
                            </w:r>
                          </w:p>
                          <w:p w14:paraId="6C961D03" w14:textId="77777777" w:rsidR="003D168C" w:rsidRPr="00CF5088" w:rsidRDefault="003D168C" w:rsidP="005F2397">
                            <w:pPr>
                              <w:rPr>
                                <w:sz w:val="16"/>
                                <w:szCs w:val="16"/>
                              </w:rPr>
                            </w:pPr>
                          </w:p>
                          <w:p w14:paraId="55E3F300" w14:textId="77777777" w:rsidR="003D168C" w:rsidRDefault="003D168C" w:rsidP="005F2397">
                            <w:r w:rsidRPr="00CF5088">
                              <w:rPr>
                                <w:b/>
                              </w:rPr>
                              <w:t>Describe</w:t>
                            </w:r>
                            <w:r w:rsidRPr="005368C2">
                              <w:t xml:space="preserve"> the rationale for margin requirements and explain how they work.</w:t>
                            </w:r>
                          </w:p>
                          <w:p w14:paraId="24EE2B08" w14:textId="77777777" w:rsidR="003D168C" w:rsidRPr="00CF5088" w:rsidRDefault="003D168C" w:rsidP="005F2397">
                            <w:pPr>
                              <w:rPr>
                                <w:sz w:val="16"/>
                                <w:szCs w:val="16"/>
                              </w:rPr>
                            </w:pPr>
                          </w:p>
                          <w:p w14:paraId="5FF59830" w14:textId="77777777" w:rsidR="003D168C" w:rsidRDefault="003D168C" w:rsidP="005F2397">
                            <w:r w:rsidRPr="00CF5088">
                              <w:rPr>
                                <w:b/>
                              </w:rPr>
                              <w:t>Describe</w:t>
                            </w:r>
                            <w:r w:rsidRPr="005368C2">
                              <w:t xml:space="preserve"> the role of a clearinghouse in </w:t>
                            </w:r>
                            <w:r>
                              <w:t>Futures</w:t>
                            </w:r>
                            <w:r w:rsidRPr="005368C2">
                              <w:t xml:space="preserve"> transactions. </w:t>
                            </w:r>
                          </w:p>
                          <w:p w14:paraId="6BDC51CF" w14:textId="77777777" w:rsidR="003D168C" w:rsidRPr="00CF5088" w:rsidRDefault="003D168C" w:rsidP="005F2397">
                            <w:pPr>
                              <w:rPr>
                                <w:sz w:val="16"/>
                                <w:szCs w:val="16"/>
                              </w:rPr>
                            </w:pPr>
                          </w:p>
                          <w:p w14:paraId="7E3B735F" w14:textId="77777777" w:rsidR="003D168C" w:rsidRDefault="003D168C" w:rsidP="005F2397">
                            <w:r w:rsidRPr="00CF5088">
                              <w:rPr>
                                <w:b/>
                              </w:rPr>
                              <w:t>Describe</w:t>
                            </w:r>
                            <w:r w:rsidRPr="005368C2">
                              <w:t xml:space="preserve"> the role of collateralization in the over</w:t>
                            </w:r>
                            <w:r w:rsidRPr="005368C2">
                              <w:rPr>
                                <w:rFonts w:cs="Monaco"/>
                              </w:rPr>
                              <w:t>‐</w:t>
                            </w:r>
                            <w:r w:rsidRPr="005368C2">
                              <w:t>the</w:t>
                            </w:r>
                            <w:r w:rsidRPr="005368C2">
                              <w:rPr>
                                <w:rFonts w:cs="Monaco"/>
                              </w:rPr>
                              <w:t>‐</w:t>
                            </w:r>
                            <w:r w:rsidRPr="005368C2">
                              <w:t xml:space="preserve">counter market and compare it to the margining system. </w:t>
                            </w:r>
                          </w:p>
                          <w:p w14:paraId="49C60969" w14:textId="77777777" w:rsidR="003D168C" w:rsidRPr="00CF5088" w:rsidRDefault="003D168C" w:rsidP="005F2397">
                            <w:pPr>
                              <w:rPr>
                                <w:sz w:val="16"/>
                                <w:szCs w:val="16"/>
                              </w:rPr>
                            </w:pPr>
                          </w:p>
                          <w:p w14:paraId="4D63CB66" w14:textId="77777777" w:rsidR="003D168C" w:rsidRDefault="003D168C" w:rsidP="005F2397">
                            <w:r w:rsidRPr="00CF5088">
                              <w:rPr>
                                <w:b/>
                              </w:rPr>
                              <w:t>Identify and describe</w:t>
                            </w:r>
                            <w:r w:rsidRPr="005368C2">
                              <w:t xml:space="preserve"> the differences between a normal and inverted </w:t>
                            </w:r>
                            <w:r>
                              <w:t>Futures</w:t>
                            </w:r>
                            <w:r w:rsidRPr="005368C2">
                              <w:t xml:space="preserve"> market.</w:t>
                            </w:r>
                          </w:p>
                          <w:p w14:paraId="087EE21F" w14:textId="77777777" w:rsidR="003D168C" w:rsidRPr="00CF5088" w:rsidRDefault="003D168C" w:rsidP="005F2397">
                            <w:pPr>
                              <w:rPr>
                                <w:sz w:val="16"/>
                                <w:szCs w:val="16"/>
                              </w:rPr>
                            </w:pPr>
                            <w:r w:rsidRPr="005368C2">
                              <w:t xml:space="preserve"> </w:t>
                            </w:r>
                          </w:p>
                          <w:p w14:paraId="06B57F7B" w14:textId="77777777" w:rsidR="003D168C" w:rsidRDefault="003D168C" w:rsidP="005F2397">
                            <w:r w:rsidRPr="00CF5088">
                              <w:rPr>
                                <w:b/>
                              </w:rPr>
                              <w:t>Describe</w:t>
                            </w:r>
                            <w:r w:rsidRPr="005368C2">
                              <w:t xml:space="preserve"> the mechanics of the delivery process and contrast it with cash settlement. </w:t>
                            </w:r>
                          </w:p>
                          <w:p w14:paraId="7BE83858" w14:textId="77777777" w:rsidR="003D168C" w:rsidRPr="00CF5088" w:rsidRDefault="003D168C" w:rsidP="005F2397">
                            <w:pPr>
                              <w:rPr>
                                <w:sz w:val="16"/>
                                <w:szCs w:val="16"/>
                              </w:rPr>
                            </w:pPr>
                          </w:p>
                          <w:p w14:paraId="16C67DAF" w14:textId="77777777" w:rsidR="003D168C" w:rsidRDefault="003D168C" w:rsidP="005F2397">
                            <w:r w:rsidRPr="00CF5088">
                              <w:rPr>
                                <w:b/>
                              </w:rPr>
                              <w:t>Define and demonstrate</w:t>
                            </w:r>
                            <w:r w:rsidRPr="005368C2">
                              <w:t xml:space="preserv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t>kill.</w:t>
                            </w:r>
                          </w:p>
                          <w:p w14:paraId="57D063D6" w14:textId="77777777" w:rsidR="003D168C" w:rsidRPr="00CF5088" w:rsidRDefault="003D168C" w:rsidP="005F2397">
                            <w:pPr>
                              <w:rPr>
                                <w:sz w:val="16"/>
                                <w:szCs w:val="16"/>
                              </w:rPr>
                            </w:pPr>
                          </w:p>
                          <w:p w14:paraId="7092EA99" w14:textId="77777777" w:rsidR="003D168C" w:rsidRDefault="003D168C">
                            <w:r w:rsidRPr="00CF5088">
                              <w:rPr>
                                <w:b/>
                              </w:rPr>
                              <w:t>Compare and contrast</w:t>
                            </w:r>
                            <w:r w:rsidRPr="005368C2">
                              <w:t xml:space="preserve"> forward and </w:t>
                            </w:r>
                            <w:r>
                              <w:t>Futures</w:t>
                            </w:r>
                            <w:r w:rsidRPr="005368C2">
                              <w:t xml:space="preserve"> contracts.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40" o:spid="_x0000_s1028" type="#_x0000_t202" style="position:absolute;margin-left:-3.3pt;margin-top:7.85pt;width:454.5pt;height:300.15pt;z-index:251688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" fillcolor="#b1c2a3" stroked="f">
                <v:textbox style="mso-fit-shape-to-text:t">
                  <w:txbxContent>
                    <w:p w14:paraId="25D26ECD" w14:textId="77777777" w:rsidR="003D168C" w:rsidRPr="00CF5088" w:rsidRDefault="003D168C" w:rsidP="005F2397">
                      <w:pPr>
                        <w:rPr>
                          <w:b/>
                        </w:rPr>
                      </w:pPr>
                      <w:r w:rsidRPr="00CF5088">
                        <w:rPr>
                          <w:b/>
                        </w:rPr>
                        <w:t>Learning Outcomes:</w:t>
                      </w:r>
                    </w:p>
                    <w:p w14:paraId="14F18205" w14:textId="77777777" w:rsidR="003D168C" w:rsidRPr="00CF5088" w:rsidRDefault="003D168C" w:rsidP="005F2397">
                      <w:pPr>
                        <w:rPr>
                          <w:sz w:val="16"/>
                          <w:szCs w:val="16"/>
                        </w:rPr>
                      </w:pPr>
                    </w:p>
                    <w:p w14:paraId="1015C19A" w14:textId="77777777" w:rsidR="003D168C" w:rsidRDefault="003D168C" w:rsidP="005F2397">
                      <w:r w:rsidRPr="00CF5088">
                        <w:rPr>
                          <w:b/>
                        </w:rPr>
                        <w:t>Define</w:t>
                      </w:r>
                      <w:r w:rsidRPr="005368C2">
                        <w:t xml:space="preserve"> and describe the key features of a </w:t>
                      </w:r>
                      <w:r>
                        <w:t>Futures</w:t>
                      </w:r>
                      <w:r w:rsidRPr="005368C2">
                        <w:t xml:space="preserve"> contract including the asset, the contract price and size, delivery and limits.</w:t>
                      </w:r>
                    </w:p>
                    <w:p w14:paraId="2DB0E4DF" w14:textId="77777777" w:rsidR="003D168C" w:rsidRPr="00CF5088" w:rsidRDefault="003D168C" w:rsidP="005F2397">
                      <w:pPr>
                        <w:rPr>
                          <w:sz w:val="16"/>
                          <w:szCs w:val="16"/>
                        </w:rPr>
                      </w:pPr>
                    </w:p>
                    <w:p w14:paraId="76491421" w14:textId="77777777" w:rsidR="003D168C" w:rsidRDefault="003D168C" w:rsidP="005F2397">
                      <w:r w:rsidRPr="00CF5088">
                        <w:rPr>
                          <w:b/>
                        </w:rPr>
                        <w:t>Explain</w:t>
                      </w:r>
                      <w:r w:rsidRPr="005368C2">
                        <w:t xml:space="preserve"> the convergence of </w:t>
                      </w:r>
                      <w:r>
                        <w:t>Futures</w:t>
                      </w:r>
                      <w:r w:rsidRPr="005368C2">
                        <w:t xml:space="preserve"> and spot prices. </w:t>
                      </w:r>
                    </w:p>
                    <w:p w14:paraId="6C961D03" w14:textId="77777777" w:rsidR="003D168C" w:rsidRPr="00CF5088" w:rsidRDefault="003D168C" w:rsidP="005F2397">
                      <w:pPr>
                        <w:rPr>
                          <w:sz w:val="16"/>
                          <w:szCs w:val="16"/>
                        </w:rPr>
                      </w:pPr>
                    </w:p>
                    <w:p w14:paraId="55E3F300" w14:textId="77777777" w:rsidR="003D168C" w:rsidRDefault="003D168C" w:rsidP="005F2397">
                      <w:r w:rsidRPr="00CF5088">
                        <w:rPr>
                          <w:b/>
                        </w:rPr>
                        <w:t>Describe</w:t>
                      </w:r>
                      <w:r w:rsidRPr="005368C2">
                        <w:t xml:space="preserve"> the rationale for margin requirements and explain how they work.</w:t>
                      </w:r>
                    </w:p>
                    <w:p w14:paraId="24EE2B08" w14:textId="77777777" w:rsidR="003D168C" w:rsidRPr="00CF5088" w:rsidRDefault="003D168C" w:rsidP="005F2397">
                      <w:pPr>
                        <w:rPr>
                          <w:sz w:val="16"/>
                          <w:szCs w:val="16"/>
                        </w:rPr>
                      </w:pPr>
                    </w:p>
                    <w:p w14:paraId="5FF59830" w14:textId="77777777" w:rsidR="003D168C" w:rsidRDefault="003D168C" w:rsidP="005F2397">
                      <w:r w:rsidRPr="00CF5088">
                        <w:rPr>
                          <w:b/>
                        </w:rPr>
                        <w:t>Describe</w:t>
                      </w:r>
                      <w:r w:rsidRPr="005368C2">
                        <w:t xml:space="preserve"> the role of a clearinghouse in </w:t>
                      </w:r>
                      <w:r>
                        <w:t>Futures</w:t>
                      </w:r>
                      <w:r w:rsidRPr="005368C2">
                        <w:t xml:space="preserve"> transactions. </w:t>
                      </w:r>
                    </w:p>
                    <w:p w14:paraId="6BDC51CF" w14:textId="77777777" w:rsidR="003D168C" w:rsidRPr="00CF5088" w:rsidRDefault="003D168C" w:rsidP="005F2397">
                      <w:pPr>
                        <w:rPr>
                          <w:sz w:val="16"/>
                          <w:szCs w:val="16"/>
                        </w:rPr>
                      </w:pPr>
                    </w:p>
                    <w:p w14:paraId="7E3B735F" w14:textId="77777777" w:rsidR="003D168C" w:rsidRDefault="003D168C" w:rsidP="005F2397">
                      <w:r w:rsidRPr="00CF5088">
                        <w:rPr>
                          <w:b/>
                        </w:rPr>
                        <w:t>Describe</w:t>
                      </w:r>
                      <w:r w:rsidRPr="005368C2">
                        <w:t xml:space="preserve"> the role of collateralization in the over</w:t>
                      </w:r>
                      <w:r w:rsidRPr="005368C2">
                        <w:rPr>
                          <w:rFonts w:cs="Monaco"/>
                        </w:rPr>
                        <w:t>‐</w:t>
                      </w:r>
                      <w:r w:rsidRPr="005368C2">
                        <w:t>the</w:t>
                      </w:r>
                      <w:r w:rsidRPr="005368C2">
                        <w:rPr>
                          <w:rFonts w:cs="Monaco"/>
                        </w:rPr>
                        <w:t>‐</w:t>
                      </w:r>
                      <w:r w:rsidRPr="005368C2">
                        <w:t xml:space="preserve">counter market and compare it to the margining system. </w:t>
                      </w:r>
                    </w:p>
                    <w:p w14:paraId="49C60969" w14:textId="77777777" w:rsidR="003D168C" w:rsidRPr="00CF5088" w:rsidRDefault="003D168C" w:rsidP="005F2397">
                      <w:pPr>
                        <w:rPr>
                          <w:sz w:val="16"/>
                          <w:szCs w:val="16"/>
                        </w:rPr>
                      </w:pPr>
                    </w:p>
                    <w:p w14:paraId="4D63CB66" w14:textId="77777777" w:rsidR="003D168C" w:rsidRDefault="003D168C" w:rsidP="005F2397">
                      <w:r w:rsidRPr="00CF5088">
                        <w:rPr>
                          <w:b/>
                        </w:rPr>
                        <w:t>Identify and describe</w:t>
                      </w:r>
                      <w:r w:rsidRPr="005368C2">
                        <w:t xml:space="preserve"> the differences between a normal and inverted </w:t>
                      </w:r>
                      <w:r>
                        <w:t>Futures</w:t>
                      </w:r>
                      <w:r w:rsidRPr="005368C2">
                        <w:t xml:space="preserve"> market.</w:t>
                      </w:r>
                    </w:p>
                    <w:p w14:paraId="087EE21F" w14:textId="77777777" w:rsidR="003D168C" w:rsidRPr="00CF5088" w:rsidRDefault="003D168C" w:rsidP="005F2397">
                      <w:pPr>
                        <w:rPr>
                          <w:sz w:val="16"/>
                          <w:szCs w:val="16"/>
                        </w:rPr>
                      </w:pPr>
                      <w:r w:rsidRPr="005368C2">
                        <w:t xml:space="preserve"> </w:t>
                      </w:r>
                    </w:p>
                    <w:p w14:paraId="06B57F7B" w14:textId="77777777" w:rsidR="003D168C" w:rsidRDefault="003D168C" w:rsidP="005F2397">
                      <w:r w:rsidRPr="00CF5088">
                        <w:rPr>
                          <w:b/>
                        </w:rPr>
                        <w:t>Describe</w:t>
                      </w:r>
                      <w:r w:rsidRPr="005368C2">
                        <w:t xml:space="preserve"> the mechanics of the delivery process and contrast it with cash settlement. </w:t>
                      </w:r>
                    </w:p>
                    <w:p w14:paraId="7BE83858" w14:textId="77777777" w:rsidR="003D168C" w:rsidRPr="00CF5088" w:rsidRDefault="003D168C" w:rsidP="005F2397">
                      <w:pPr>
                        <w:rPr>
                          <w:sz w:val="16"/>
                          <w:szCs w:val="16"/>
                        </w:rPr>
                      </w:pPr>
                    </w:p>
                    <w:p w14:paraId="16C67DAF" w14:textId="77777777" w:rsidR="003D168C" w:rsidRDefault="003D168C" w:rsidP="005F2397">
                      <w:r w:rsidRPr="00CF5088">
                        <w:rPr>
                          <w:b/>
                        </w:rPr>
                        <w:t>Define and demonstrate</w:t>
                      </w:r>
                      <w:r w:rsidRPr="005368C2">
                        <w:t xml:space="preserv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t>kill.</w:t>
                      </w:r>
                    </w:p>
                    <w:p w14:paraId="57D063D6" w14:textId="77777777" w:rsidR="003D168C" w:rsidRPr="00CF5088" w:rsidRDefault="003D168C" w:rsidP="005F2397">
                      <w:pPr>
                        <w:rPr>
                          <w:sz w:val="16"/>
                          <w:szCs w:val="16"/>
                        </w:rPr>
                      </w:pPr>
                    </w:p>
                    <w:p w14:paraId="7092EA99" w14:textId="77777777" w:rsidR="003D168C" w:rsidRDefault="003D168C">
                      <w:r w:rsidRPr="00CF5088">
                        <w:rPr>
                          <w:b/>
                        </w:rPr>
                        <w:t>Compare and contrast</w:t>
                      </w:r>
                      <w:r w:rsidRPr="005368C2">
                        <w:t xml:space="preserve"> forward and </w:t>
                      </w:r>
                      <w:r>
                        <w:t>Futures</w:t>
                      </w:r>
                      <w:r w:rsidRPr="005368C2">
                        <w:t xml:space="preserve"> contracts. </w:t>
                      </w:r>
                    </w:p>
                  </w:txbxContent>
                </v:textbox>
                <w10:wrap type="square"/>
              </v:shape>
            </w:pict>
          </mc:Fallback>
        </mc:AlternateContent>
      </w:r>
    </w:p>
    <w:p w14:paraId="22FC2371" w14:textId="55393411" w:rsidR="00CF5088" w:rsidRPr="008568A7" w:rsidRDefault="00CF5088">
      <w:pPr>
        <w:pStyle w:val="Heading2"/>
      </w:pPr>
      <w:bookmarkStart w:id="2085" w:name="_Toc222580578"/>
      <w:r w:rsidRPr="008568A7">
        <w:t xml:space="preserve">Define and describe the key features of a </w:t>
      </w:r>
      <w:r w:rsidR="00972464" w:rsidRPr="008568A7">
        <w:t>Futures</w:t>
      </w:r>
      <w:ins w:id="2086"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087" w:author="Aleksander Hansen" w:date="2013-02-15T16:31:00Z">
        <w:r w:rsidR="008A28C4">
          <w:instrText xml:space="preserve">" </w:instrText>
        </w:r>
        <w:r w:rsidR="008A28C4">
          <w:fldChar w:fldCharType="end"/>
        </w:r>
      </w:ins>
      <w:r w:rsidRPr="008568A7">
        <w:t xml:space="preserve"> contract including the asset, the contract price and size, delivery and limits.</w:t>
      </w:r>
      <w:bookmarkEnd w:id="2085"/>
      <w:r w:rsidRPr="008568A7">
        <w:br/>
      </w:r>
    </w:p>
    <w:p w14:paraId="3DE86A50" w14:textId="7D447C52" w:rsidR="00CF5088" w:rsidRPr="008568A7" w:rsidRDefault="00CF5088" w:rsidP="005F2397">
      <w:pPr>
        <w:rPr>
          <w:rFonts w:ascii="Calibri" w:hAnsi="Calibri"/>
        </w:rPr>
      </w:pPr>
      <w:r w:rsidRPr="008568A7">
        <w:rPr>
          <w:rFonts w:ascii="Calibri" w:hAnsi="Calibri"/>
        </w:rPr>
        <w:t xml:space="preserve">A </w:t>
      </w:r>
      <w:r w:rsidR="00972464" w:rsidRPr="008568A7">
        <w:rPr>
          <w:rFonts w:ascii="Calibri" w:hAnsi="Calibri"/>
        </w:rPr>
        <w:t>Futures</w:t>
      </w:r>
      <w:ins w:id="2088"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089"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is a standardized contract that trades on a </w:t>
      </w:r>
      <w:r w:rsidR="00972464" w:rsidRPr="008568A7">
        <w:rPr>
          <w:rFonts w:ascii="Calibri" w:hAnsi="Calibri"/>
        </w:rPr>
        <w:t>Futures</w:t>
      </w:r>
      <w:r w:rsidRPr="008568A7">
        <w:rPr>
          <w:rFonts w:ascii="Calibri" w:hAnsi="Calibri"/>
        </w:rPr>
        <w:t xml:space="preserve"> exchange to buy or </w:t>
      </w:r>
    </w:p>
    <w:p w14:paraId="184344C0" w14:textId="3E7D876D" w:rsidR="005F2397" w:rsidRPr="008568A7" w:rsidRDefault="00CF5088" w:rsidP="005F2397">
      <w:pPr>
        <w:rPr>
          <w:rFonts w:ascii="Calibri" w:hAnsi="Calibri"/>
        </w:rPr>
      </w:pPr>
      <w:r w:rsidRPr="008568A7">
        <w:rPr>
          <w:rFonts w:ascii="Calibri" w:hAnsi="Calibri"/>
        </w:rPr>
        <w:t xml:space="preserve">to </w:t>
      </w:r>
      <w:r w:rsidR="005F2397" w:rsidRPr="008568A7">
        <w:rPr>
          <w:rFonts w:ascii="Calibri" w:hAnsi="Calibri"/>
        </w:rPr>
        <w:t xml:space="preserve">sell an underlying asset at a delivery date at a pre-set </w:t>
      </w:r>
      <w:r w:rsidR="00972464" w:rsidRPr="008568A7">
        <w:rPr>
          <w:rFonts w:ascii="Calibri" w:hAnsi="Calibri"/>
        </w:rPr>
        <w:t>Futures</w:t>
      </w:r>
      <w:ins w:id="2090"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091" w:author="Aleksander Hansen" w:date="2013-02-15T16:31:00Z">
        <w:r w:rsidR="008A28C4">
          <w:instrText xml:space="preserve">" </w:instrText>
        </w:r>
        <w:r w:rsidR="008A28C4">
          <w:rPr>
            <w:rFonts w:ascii="Calibri" w:hAnsi="Calibri"/>
          </w:rPr>
          <w:fldChar w:fldCharType="end"/>
        </w:r>
      </w:ins>
      <w:r w:rsidR="005F2397" w:rsidRPr="008568A7">
        <w:rPr>
          <w:rFonts w:ascii="Calibri" w:hAnsi="Calibri"/>
        </w:rPr>
        <w:t xml:space="preserve"> price. The specifications of a </w:t>
      </w:r>
      <w:r w:rsidR="00972464" w:rsidRPr="008568A7">
        <w:rPr>
          <w:rFonts w:ascii="Calibri" w:hAnsi="Calibri"/>
        </w:rPr>
        <w:t>Futures</w:t>
      </w:r>
      <w:r w:rsidR="005F2397" w:rsidRPr="008568A7">
        <w:rPr>
          <w:rFonts w:ascii="Calibri" w:hAnsi="Calibri"/>
        </w:rPr>
        <w:t xml:space="preserve"> contract include, but are not limited to:</w:t>
      </w:r>
    </w:p>
    <w:p w14:paraId="67B12A60" w14:textId="77777777" w:rsidR="005F2397" w:rsidRPr="008568A7" w:rsidRDefault="005F2397" w:rsidP="001A3067">
      <w:pPr>
        <w:pStyle w:val="ListParagraph"/>
        <w:numPr>
          <w:ilvl w:val="0"/>
          <w:numId w:val="16"/>
        </w:numPr>
        <w:rPr>
          <w:rFonts w:ascii="Calibri" w:hAnsi="Calibri"/>
        </w:rPr>
      </w:pPr>
      <w:r w:rsidRPr="008568A7">
        <w:rPr>
          <w:rFonts w:ascii="Calibri" w:hAnsi="Calibri"/>
        </w:rPr>
        <w:t>Asset</w:t>
      </w:r>
    </w:p>
    <w:p w14:paraId="12B3A0A9" w14:textId="77777777" w:rsidR="005F2397" w:rsidRPr="008568A7" w:rsidRDefault="005F2397" w:rsidP="001A3067">
      <w:pPr>
        <w:pStyle w:val="ListParagraph"/>
        <w:numPr>
          <w:ilvl w:val="0"/>
          <w:numId w:val="16"/>
        </w:numPr>
        <w:rPr>
          <w:rFonts w:ascii="Calibri" w:hAnsi="Calibri"/>
        </w:rPr>
      </w:pPr>
      <w:r w:rsidRPr="008568A7">
        <w:rPr>
          <w:rFonts w:ascii="Calibri" w:hAnsi="Calibri"/>
        </w:rPr>
        <w:t>Contract Size</w:t>
      </w:r>
    </w:p>
    <w:p w14:paraId="10272992" w14:textId="77777777" w:rsidR="005F2397" w:rsidRPr="008568A7" w:rsidRDefault="005F2397" w:rsidP="001A3067">
      <w:pPr>
        <w:pStyle w:val="ListParagraph"/>
        <w:numPr>
          <w:ilvl w:val="0"/>
          <w:numId w:val="16"/>
        </w:numPr>
        <w:rPr>
          <w:rFonts w:ascii="Calibri" w:hAnsi="Calibri"/>
        </w:rPr>
      </w:pPr>
      <w:r w:rsidRPr="008568A7">
        <w:rPr>
          <w:rFonts w:ascii="Calibri" w:hAnsi="Calibri"/>
        </w:rPr>
        <w:t>Delivery Arrangement</w:t>
      </w:r>
    </w:p>
    <w:p w14:paraId="49728607" w14:textId="77777777" w:rsidR="005F2397" w:rsidRPr="008568A7" w:rsidRDefault="005F2397" w:rsidP="001A3067">
      <w:pPr>
        <w:pStyle w:val="ListParagraph"/>
        <w:numPr>
          <w:ilvl w:val="0"/>
          <w:numId w:val="16"/>
        </w:numPr>
        <w:rPr>
          <w:rFonts w:ascii="Calibri" w:hAnsi="Calibri"/>
        </w:rPr>
      </w:pPr>
      <w:r w:rsidRPr="008568A7">
        <w:rPr>
          <w:rFonts w:ascii="Calibri" w:hAnsi="Calibri"/>
        </w:rPr>
        <w:t>Delivery Months</w:t>
      </w:r>
    </w:p>
    <w:p w14:paraId="498C9907" w14:textId="77777777" w:rsidR="005F2397" w:rsidRPr="008568A7" w:rsidRDefault="005F2397" w:rsidP="001A3067">
      <w:pPr>
        <w:pStyle w:val="ListParagraph"/>
        <w:numPr>
          <w:ilvl w:val="0"/>
          <w:numId w:val="16"/>
        </w:numPr>
        <w:rPr>
          <w:rFonts w:ascii="Calibri" w:hAnsi="Calibri"/>
        </w:rPr>
      </w:pPr>
      <w:r w:rsidRPr="008568A7">
        <w:rPr>
          <w:rFonts w:ascii="Calibri" w:hAnsi="Calibri"/>
        </w:rPr>
        <w:t>Price Quotes</w:t>
      </w:r>
    </w:p>
    <w:p w14:paraId="31D77D42" w14:textId="77777777" w:rsidR="005F2397" w:rsidRPr="008568A7" w:rsidRDefault="005F2397" w:rsidP="001A3067">
      <w:pPr>
        <w:pStyle w:val="ListParagraph"/>
        <w:numPr>
          <w:ilvl w:val="0"/>
          <w:numId w:val="16"/>
        </w:numPr>
        <w:rPr>
          <w:rFonts w:ascii="Calibri" w:hAnsi="Calibri"/>
        </w:rPr>
      </w:pPr>
      <w:r w:rsidRPr="008568A7">
        <w:rPr>
          <w:rFonts w:ascii="Calibri" w:hAnsi="Calibri"/>
        </w:rPr>
        <w:t>Price limits and position limits</w:t>
      </w:r>
    </w:p>
    <w:p w14:paraId="32ED0D0B" w14:textId="77777777" w:rsidR="00CF5088" w:rsidRPr="008568A7" w:rsidRDefault="00CF5088" w:rsidP="00CF5088">
      <w:pPr>
        <w:pStyle w:val="ListParagraph"/>
        <w:rPr>
          <w:rFonts w:ascii="Calibri" w:hAnsi="Calibri"/>
        </w:rPr>
      </w:pPr>
    </w:p>
    <w:p w14:paraId="4B1A1E16" w14:textId="110AE6CA" w:rsidR="005F2397" w:rsidRPr="008568A7" w:rsidRDefault="005F2397" w:rsidP="005F2397">
      <w:pPr>
        <w:rPr>
          <w:rFonts w:ascii="Calibri" w:hAnsi="Calibri"/>
        </w:rPr>
      </w:pPr>
      <w:r w:rsidRPr="008568A7">
        <w:rPr>
          <w:rFonts w:ascii="Calibri" w:hAnsi="Calibri"/>
        </w:rPr>
        <w:t>For example, consider the underlying asset in the case of a Treasury</w:t>
      </w:r>
      <w:ins w:id="2092"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2093"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bond</w:t>
      </w:r>
      <w:ins w:id="2094"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2095" w:author="Aleksander Hansen" w:date="2013-02-15T17:07:00Z">
        <w:r w:rsidR="00FF184E">
          <w:instrText xml:space="preserve">" </w:instrText>
        </w:r>
        <w:r w:rsidR="00FF184E">
          <w:rPr>
            <w:rFonts w:ascii="Calibri" w:hAnsi="Calibri"/>
          </w:rPr>
          <w:fldChar w:fldCharType="end"/>
        </w:r>
      </w:ins>
      <w:r w:rsidRPr="008568A7">
        <w:rPr>
          <w:rFonts w:ascii="Calibri" w:hAnsi="Calibri"/>
        </w:rPr>
        <w:t>/note:</w:t>
      </w:r>
    </w:p>
    <w:p w14:paraId="44010995" w14:textId="24DE8B85" w:rsidR="005F2397" w:rsidRPr="008568A7" w:rsidRDefault="005F2397" w:rsidP="005F2397">
      <w:pPr>
        <w:rPr>
          <w:rFonts w:ascii="Calibri" w:hAnsi="Calibri"/>
        </w:rPr>
      </w:pPr>
      <w:r w:rsidRPr="008568A7">
        <w:rPr>
          <w:rFonts w:ascii="Calibri" w:hAnsi="Calibri"/>
        </w:rPr>
        <w:t>A Treasury</w:t>
      </w:r>
      <w:ins w:id="2096"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2097"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bond</w:t>
      </w:r>
      <w:ins w:id="2098"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2099"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w:t>
      </w:r>
      <w:r w:rsidR="00972464" w:rsidRPr="008568A7">
        <w:rPr>
          <w:rFonts w:ascii="Calibri" w:hAnsi="Calibri"/>
        </w:rPr>
        <w:t>Futures</w:t>
      </w:r>
      <w:ins w:id="2100"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101"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is made on the underlying U.S. Treasury with maturity of at least 15 years and not callable within 15 years (15 years ≤ T bond).</w:t>
      </w:r>
    </w:p>
    <w:p w14:paraId="76D97FED" w14:textId="1AD887FB" w:rsidR="005F2397" w:rsidRPr="008568A7" w:rsidRDefault="005F2397" w:rsidP="005F2397">
      <w:pPr>
        <w:rPr>
          <w:rFonts w:ascii="Calibri" w:hAnsi="Calibri"/>
        </w:rPr>
      </w:pPr>
      <w:r w:rsidRPr="008568A7">
        <w:rPr>
          <w:rFonts w:ascii="Calibri" w:hAnsi="Calibri"/>
        </w:rPr>
        <w:t>A Treasury</w:t>
      </w:r>
      <w:ins w:id="2102"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2103"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note </w:t>
      </w:r>
      <w:r w:rsidR="00972464" w:rsidRPr="008568A7">
        <w:rPr>
          <w:rFonts w:ascii="Calibri" w:hAnsi="Calibri"/>
        </w:rPr>
        <w:t>Futures</w:t>
      </w:r>
      <w:ins w:id="210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105"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is made on the underlying U.S. Treasury with maturity of at least 6.5 years but not greater than 10 years (6.5 ≤ T note ≤ 10 years).</w:t>
      </w:r>
    </w:p>
    <w:p w14:paraId="110DAF65" w14:textId="77777777" w:rsidR="005F2397" w:rsidRPr="008568A7" w:rsidRDefault="005F2397" w:rsidP="005F2397">
      <w:pPr>
        <w:rPr>
          <w:rFonts w:ascii="Calibri" w:hAnsi="Calibri"/>
        </w:rPr>
      </w:pPr>
      <w:r w:rsidRPr="008568A7">
        <w:rPr>
          <w:rFonts w:ascii="Calibri" w:hAnsi="Calibri"/>
        </w:rPr>
        <w:t>When the asset is a commodity (e.g., cotton, orange juice), the exchange specifies a grade (quality).</w:t>
      </w:r>
    </w:p>
    <w:p w14:paraId="550E78C0" w14:textId="77777777" w:rsidR="005F2397" w:rsidRPr="008568A7" w:rsidRDefault="005F2397" w:rsidP="005F2397">
      <w:pPr>
        <w:rPr>
          <w:rFonts w:ascii="Calibri" w:hAnsi="Calibri"/>
        </w:rPr>
      </w:pPr>
      <w:r w:rsidRPr="008568A7">
        <w:rPr>
          <w:rFonts w:ascii="Calibri" w:hAnsi="Calibri"/>
        </w:rPr>
        <w:t>Contract Size</w:t>
      </w:r>
    </w:p>
    <w:p w14:paraId="273B4D65" w14:textId="633C378A" w:rsidR="005F2397" w:rsidRPr="008568A7" w:rsidRDefault="005F2397" w:rsidP="00937BFA">
      <w:pPr>
        <w:rPr>
          <w:rFonts w:ascii="Calibri" w:hAnsi="Calibri"/>
        </w:rPr>
      </w:pPr>
      <w:r w:rsidRPr="008568A7">
        <w:rPr>
          <w:rFonts w:ascii="Calibri" w:hAnsi="Calibri"/>
        </w:rPr>
        <w:t xml:space="preserve">Contract size varies by the type of </w:t>
      </w:r>
      <w:r w:rsidR="00972464" w:rsidRPr="008568A7">
        <w:rPr>
          <w:rFonts w:ascii="Calibri" w:hAnsi="Calibri"/>
        </w:rPr>
        <w:t>Futures</w:t>
      </w:r>
      <w:ins w:id="210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107"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w:t>
      </w:r>
    </w:p>
    <w:p w14:paraId="2914E7E5" w14:textId="77777777" w:rsidR="00CF5088" w:rsidRPr="008568A7" w:rsidRDefault="00CF5088" w:rsidP="005F2397">
      <w:pPr>
        <w:rPr>
          <w:rFonts w:ascii="Calibri" w:hAnsi="Calibri"/>
        </w:rPr>
      </w:pPr>
    </w:p>
    <w:p w14:paraId="22110B9E" w14:textId="1B757A34" w:rsidR="005F2397" w:rsidRPr="008568A7" w:rsidRDefault="005F2397" w:rsidP="005F2397">
      <w:pPr>
        <w:rPr>
          <w:rFonts w:ascii="Calibri" w:hAnsi="Calibri"/>
        </w:rPr>
      </w:pPr>
      <w:r w:rsidRPr="008568A7">
        <w:rPr>
          <w:rFonts w:ascii="Calibri" w:hAnsi="Calibri"/>
        </w:rPr>
        <w:t>Treasury</w:t>
      </w:r>
      <w:ins w:id="2108"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2109"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bond</w:t>
      </w:r>
      <w:ins w:id="2110"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2111"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w:t>
      </w:r>
      <w:r w:rsidR="00972464" w:rsidRPr="008568A7">
        <w:rPr>
          <w:rFonts w:ascii="Calibri" w:hAnsi="Calibri"/>
        </w:rPr>
        <w:t>Futures</w:t>
      </w:r>
      <w:ins w:id="211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113" w:author="Aleksander Hansen" w:date="2013-02-15T16:31:00Z">
        <w:r w:rsidR="008A28C4">
          <w:instrText xml:space="preserve">" </w:instrText>
        </w:r>
        <w:r w:rsidR="008A28C4">
          <w:rPr>
            <w:rFonts w:ascii="Calibri" w:hAnsi="Calibri"/>
          </w:rPr>
          <w:fldChar w:fldCharType="end"/>
        </w:r>
      </w:ins>
      <w:r w:rsidRPr="008568A7">
        <w:rPr>
          <w:rFonts w:ascii="Calibri" w:hAnsi="Calibri"/>
        </w:rPr>
        <w:t>: contract size is a face value of $100,000</w:t>
      </w:r>
    </w:p>
    <w:p w14:paraId="02F7748F" w14:textId="23B2DC1F" w:rsidR="005F2397" w:rsidRPr="008568A7" w:rsidRDefault="005F2397" w:rsidP="005F2397">
      <w:pPr>
        <w:rPr>
          <w:rFonts w:ascii="Calibri" w:hAnsi="Calibri"/>
        </w:rPr>
      </w:pPr>
      <w:r w:rsidRPr="008568A7">
        <w:rPr>
          <w:rFonts w:ascii="Calibri" w:hAnsi="Calibri"/>
        </w:rPr>
        <w:t xml:space="preserve">S&amp;P 500 </w:t>
      </w:r>
      <w:r w:rsidR="00972464" w:rsidRPr="008568A7">
        <w:rPr>
          <w:rFonts w:ascii="Calibri" w:hAnsi="Calibri"/>
        </w:rPr>
        <w:t>Futures</w:t>
      </w:r>
      <w:ins w:id="211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115"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is index </w:t>
      </w:r>
      <w:r w:rsidRPr="008568A7">
        <w:rPr>
          <w:rFonts w:ascii="Calibri" w:hAnsi="Calibri"/>
        </w:rPr>
        <w:sym w:font="Symbol" w:char="F0B4"/>
      </w:r>
      <w:r w:rsidRPr="008568A7">
        <w:rPr>
          <w:rFonts w:ascii="Calibri" w:hAnsi="Calibri"/>
        </w:rPr>
        <w:t xml:space="preserve"> $250 (multiplier of 250X)</w:t>
      </w:r>
    </w:p>
    <w:p w14:paraId="6A3F425A" w14:textId="5645ACAD" w:rsidR="005F2397" w:rsidRPr="008568A7" w:rsidRDefault="005F2397" w:rsidP="005F2397">
      <w:pPr>
        <w:rPr>
          <w:rFonts w:ascii="Calibri" w:hAnsi="Calibri"/>
        </w:rPr>
      </w:pPr>
      <w:r w:rsidRPr="008568A7">
        <w:rPr>
          <w:rFonts w:ascii="Calibri" w:hAnsi="Calibri"/>
        </w:rPr>
        <w:t xml:space="preserve">NASDAQ </w:t>
      </w:r>
      <w:r w:rsidR="00972464" w:rsidRPr="008568A7">
        <w:rPr>
          <w:rFonts w:ascii="Calibri" w:hAnsi="Calibri"/>
        </w:rPr>
        <w:t>Futures</w:t>
      </w:r>
      <w:ins w:id="211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117"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is index </w:t>
      </w:r>
      <w:r w:rsidRPr="008568A7">
        <w:rPr>
          <w:rFonts w:ascii="Calibri" w:hAnsi="Calibri"/>
        </w:rPr>
        <w:sym w:font="Symbol" w:char="F0B4"/>
      </w:r>
      <w:r w:rsidRPr="008568A7">
        <w:rPr>
          <w:rFonts w:ascii="Calibri" w:hAnsi="Calibri"/>
        </w:rPr>
        <w:t xml:space="preserve"> $100 (multiplier of 100X)</w:t>
      </w:r>
    </w:p>
    <w:p w14:paraId="17E15D94" w14:textId="77777777" w:rsidR="005F2397" w:rsidRPr="008568A7" w:rsidRDefault="005F2397" w:rsidP="005F2397">
      <w:pPr>
        <w:rPr>
          <w:rFonts w:ascii="Calibri" w:hAnsi="Calibri"/>
        </w:rPr>
      </w:pPr>
      <w:r w:rsidRPr="008568A7">
        <w:rPr>
          <w:rFonts w:ascii="Calibri" w:hAnsi="Calibri"/>
        </w:rPr>
        <w:t>Recently, “mini contracts” have been introduced: These have multipliers of 50X for the S&amp;P and 20X for the NASDAQ. In other words, each contract is one-fifth the price in order to attract smaller investors.</w:t>
      </w:r>
    </w:p>
    <w:p w14:paraId="3BCFA9F1" w14:textId="77777777" w:rsidR="00F10177" w:rsidRPr="008568A7" w:rsidRDefault="00F10177" w:rsidP="005F2397">
      <w:pPr>
        <w:rPr>
          <w:rFonts w:ascii="Calibri" w:hAnsi="Calibri"/>
        </w:rPr>
      </w:pPr>
    </w:p>
    <w:p w14:paraId="28B75EB7" w14:textId="06F2E3D2" w:rsidR="005F2397" w:rsidRPr="008568A7" w:rsidRDefault="005F2397" w:rsidP="005F2397">
      <w:pPr>
        <w:rPr>
          <w:rFonts w:ascii="Calibri" w:hAnsi="Calibri"/>
        </w:rPr>
      </w:pPr>
      <w:r w:rsidRPr="008568A7">
        <w:rPr>
          <w:rFonts w:ascii="Calibri" w:hAnsi="Calibri"/>
        </w:rPr>
        <w:t xml:space="preserve">A common test question involves S&amp;P 500 Index </w:t>
      </w:r>
      <w:r w:rsidR="00972464" w:rsidRPr="008568A7">
        <w:rPr>
          <w:rFonts w:ascii="Calibri" w:hAnsi="Calibri"/>
        </w:rPr>
        <w:t>Futures</w:t>
      </w:r>
      <w:ins w:id="2118"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119"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Please note the multiple for the S&amp;P 500 contract is $250; e.g., if the index value is 1400, then one contract is worth $350,00</w:t>
      </w:r>
    </w:p>
    <w:p w14:paraId="1DB955FE" w14:textId="77777777" w:rsidR="00F10177" w:rsidRPr="008568A7" w:rsidRDefault="00F10177" w:rsidP="005F2397">
      <w:pPr>
        <w:rPr>
          <w:rFonts w:ascii="Calibri" w:hAnsi="Calibri"/>
        </w:rPr>
      </w:pPr>
    </w:p>
    <w:p w14:paraId="6A24BDFF" w14:textId="77777777" w:rsidR="005F2397" w:rsidRPr="008568A7" w:rsidRDefault="005F2397" w:rsidP="008568A7">
      <w:pPr>
        <w:pStyle w:val="Heading3"/>
      </w:pPr>
      <w:bookmarkStart w:id="2120" w:name="_Toc222580579"/>
      <w:r w:rsidRPr="008568A7">
        <w:t>Delivery Arrangement</w:t>
      </w:r>
      <w:bookmarkEnd w:id="2120"/>
      <w:r w:rsidR="00F10177" w:rsidRPr="008568A7">
        <w:br/>
      </w:r>
    </w:p>
    <w:p w14:paraId="1E99DFD7" w14:textId="77777777" w:rsidR="005F2397" w:rsidRPr="008568A7" w:rsidRDefault="005F2397" w:rsidP="005F2397">
      <w:pPr>
        <w:rPr>
          <w:rFonts w:ascii="Calibri" w:hAnsi="Calibri"/>
        </w:rPr>
      </w:pPr>
      <w:r w:rsidRPr="008568A7">
        <w:rPr>
          <w:rFonts w:ascii="Calibri" w:hAnsi="Calibri"/>
        </w:rPr>
        <w:t>The exchange specifies delivery location. The exchange must specify the delivery month; this can be the entire month or a sub-period of the month.</w:t>
      </w:r>
    </w:p>
    <w:p w14:paraId="102D0CC8" w14:textId="77777777" w:rsidR="005F2397" w:rsidRPr="008568A7" w:rsidRDefault="005F2397" w:rsidP="005F2397">
      <w:pPr>
        <w:rPr>
          <w:rFonts w:ascii="Calibri" w:hAnsi="Calibri"/>
        </w:rPr>
      </w:pPr>
      <w:r w:rsidRPr="008568A7">
        <w:rPr>
          <w:rFonts w:ascii="Calibri" w:hAnsi="Calibri"/>
        </w:rPr>
        <w:t>Delivery Months</w:t>
      </w:r>
    </w:p>
    <w:p w14:paraId="2B5007AF" w14:textId="72BF56FD" w:rsidR="005F2397" w:rsidRPr="008568A7" w:rsidRDefault="005F2397" w:rsidP="005F2397">
      <w:pPr>
        <w:rPr>
          <w:rFonts w:ascii="Calibri" w:hAnsi="Calibri"/>
        </w:rPr>
      </w:pPr>
      <w:r w:rsidRPr="008568A7">
        <w:rPr>
          <w:rFonts w:ascii="Calibri" w:hAnsi="Calibri"/>
        </w:rPr>
        <w:t xml:space="preserve">The exchange must specify the precise period during the month when delivery can be made. For many </w:t>
      </w:r>
      <w:r w:rsidR="00972464" w:rsidRPr="008568A7">
        <w:rPr>
          <w:rFonts w:ascii="Calibri" w:hAnsi="Calibri"/>
        </w:rPr>
        <w:t>Futures</w:t>
      </w:r>
      <w:ins w:id="212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122"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contracts, the delivery period is the whole month.</w:t>
      </w:r>
    </w:p>
    <w:p w14:paraId="384392CD" w14:textId="77777777" w:rsidR="005F2397" w:rsidRPr="008568A7" w:rsidRDefault="005F2397" w:rsidP="005F2397">
      <w:pPr>
        <w:rPr>
          <w:rFonts w:ascii="Calibri" w:hAnsi="Calibri"/>
        </w:rPr>
      </w:pPr>
      <w:r w:rsidRPr="008568A7">
        <w:rPr>
          <w:rFonts w:ascii="Calibri" w:hAnsi="Calibri"/>
        </w:rPr>
        <w:t>Price Quotes</w:t>
      </w:r>
    </w:p>
    <w:p w14:paraId="13638E3A" w14:textId="77777777" w:rsidR="005F2397" w:rsidRPr="008568A7" w:rsidRDefault="005F2397" w:rsidP="005F2397">
      <w:pPr>
        <w:rPr>
          <w:rFonts w:ascii="Calibri" w:hAnsi="Calibri"/>
        </w:rPr>
      </w:pPr>
      <w:r w:rsidRPr="008568A7">
        <w:rPr>
          <w:rFonts w:ascii="Calibri" w:hAnsi="Calibri"/>
        </w:rPr>
        <w:t>The exchange defines how prices are quoted; e.g., crude oil is quoted in dollars and cents</w:t>
      </w:r>
    </w:p>
    <w:p w14:paraId="6D54130C" w14:textId="77777777" w:rsidR="005F2397" w:rsidRPr="008568A7" w:rsidRDefault="005F2397" w:rsidP="008568A7">
      <w:pPr>
        <w:pStyle w:val="Heading3SubGTNI"/>
      </w:pPr>
      <w:bookmarkStart w:id="2123" w:name="_Toc222580580"/>
      <w:r w:rsidRPr="008568A7">
        <w:t>Price limits and position limits</w:t>
      </w:r>
      <w:bookmarkEnd w:id="2123"/>
      <w:r w:rsidR="00F10177" w:rsidRPr="008568A7">
        <w:br/>
      </w:r>
    </w:p>
    <w:p w14:paraId="4D6B943E" w14:textId="77777777" w:rsidR="005F2397" w:rsidRPr="008568A7" w:rsidRDefault="005F2397" w:rsidP="005F2397">
      <w:pPr>
        <w:rPr>
          <w:rFonts w:ascii="Calibri" w:hAnsi="Calibri"/>
        </w:rPr>
      </w:pPr>
      <w:r w:rsidRPr="008568A7">
        <w:rPr>
          <w:rFonts w:ascii="Calibri" w:hAnsi="Calibri"/>
        </w:rPr>
        <w:t>For most contracts, daily price move limits are specified by the exchange. Normally, if the limit is breached, trading stops for the day. Position limits are the maximum number of contracts that a speculator made hold (the purpose is to prevent speculators from an undue influence on the overall market for the commodity).</w:t>
      </w:r>
    </w:p>
    <w:p w14:paraId="3322E31E" w14:textId="77777777" w:rsidR="00CF5088" w:rsidRPr="008568A7" w:rsidRDefault="00CF5088" w:rsidP="005F2397">
      <w:pPr>
        <w:rPr>
          <w:rFonts w:ascii="Calibri" w:hAnsi="Calibri"/>
        </w:rPr>
      </w:pPr>
    </w:p>
    <w:p w14:paraId="5C6FD282" w14:textId="706597A5" w:rsidR="005F2397" w:rsidRPr="008568A7" w:rsidRDefault="005F2397" w:rsidP="005F2397">
      <w:pPr>
        <w:rPr>
          <w:rFonts w:ascii="Calibri" w:hAnsi="Calibri"/>
          <w:b/>
        </w:rPr>
      </w:pPr>
      <w:r w:rsidRPr="008568A7">
        <w:rPr>
          <w:rFonts w:ascii="Calibri" w:hAnsi="Calibri"/>
          <w:b/>
        </w:rPr>
        <w:t>Example I: Futures</w:t>
      </w:r>
      <w:ins w:id="2124" w:author="Aleksander Hansen" w:date="2013-02-15T16:31:00Z">
        <w:r w:rsidR="008A28C4">
          <w:rPr>
            <w:rFonts w:ascii="Calibri" w:hAnsi="Calibri"/>
            <w:b/>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125" w:author="Aleksander Hansen" w:date="2013-02-15T16:31:00Z">
        <w:r w:rsidR="008A28C4">
          <w:instrText xml:space="preserve">" </w:instrText>
        </w:r>
        <w:r w:rsidR="008A28C4">
          <w:rPr>
            <w:rFonts w:ascii="Calibri" w:hAnsi="Calibri"/>
            <w:b/>
          </w:rPr>
          <w:fldChar w:fldCharType="end"/>
        </w:r>
      </w:ins>
      <w:r w:rsidRPr="008568A7">
        <w:rPr>
          <w:rFonts w:ascii="Calibri" w:hAnsi="Calibri"/>
          <w:b/>
        </w:rPr>
        <w:t xml:space="preserve"> Contract on Light Sweet Crude Oil</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2999"/>
        <w:gridCol w:w="6307"/>
      </w:tblGrid>
      <w:tr w:rsidR="005F2397" w:rsidRPr="008568A7" w14:paraId="0D7689CC" w14:textId="77777777" w:rsidTr="00791D26">
        <w:trPr>
          <w:trHeight w:hRule="exact" w:val="340"/>
        </w:trPr>
        <w:tc>
          <w:tcPr>
            <w:tcW w:w="3003" w:type="dxa"/>
            <w:tcBorders>
              <w:top w:val="single" w:sz="8" w:space="0" w:color="000000" w:themeColor="text1"/>
              <w:bottom w:val="nil"/>
            </w:tcBorders>
            <w:shd w:val="clear" w:color="auto" w:fill="A2B593"/>
            <w:vAlign w:val="center"/>
          </w:tcPr>
          <w:p w14:paraId="48EBB28C" w14:textId="77777777" w:rsidR="005F2397" w:rsidRPr="008568A7" w:rsidRDefault="005F2397" w:rsidP="005F2397">
            <w:pPr>
              <w:rPr>
                <w:rFonts w:ascii="Calibri" w:hAnsi="Calibri"/>
              </w:rPr>
            </w:pPr>
            <w:r w:rsidRPr="008568A7">
              <w:rPr>
                <w:rFonts w:ascii="Calibri" w:hAnsi="Calibri"/>
              </w:rPr>
              <w:t>Asset</w:t>
            </w:r>
          </w:p>
        </w:tc>
        <w:tc>
          <w:tcPr>
            <w:tcW w:w="6319" w:type="dxa"/>
            <w:tcBorders>
              <w:top w:val="single" w:sz="8" w:space="0" w:color="000000" w:themeColor="text1"/>
              <w:bottom w:val="nil"/>
            </w:tcBorders>
            <w:shd w:val="clear" w:color="auto" w:fill="A2B593"/>
            <w:vAlign w:val="center"/>
          </w:tcPr>
          <w:p w14:paraId="152D7F3A" w14:textId="77777777" w:rsidR="005F2397" w:rsidRPr="008568A7" w:rsidRDefault="005F2397" w:rsidP="005F2397">
            <w:pPr>
              <w:rPr>
                <w:rFonts w:ascii="Calibri" w:hAnsi="Calibri"/>
              </w:rPr>
            </w:pPr>
            <w:r w:rsidRPr="008568A7">
              <w:rPr>
                <w:rFonts w:ascii="Calibri" w:hAnsi="Calibri"/>
              </w:rPr>
              <w:t xml:space="preserve">Light, Sweet, Crude </w:t>
            </w:r>
            <w:commentRangeStart w:id="2126"/>
            <w:r w:rsidRPr="008568A7">
              <w:rPr>
                <w:rFonts w:ascii="Calibri" w:hAnsi="Calibri"/>
              </w:rPr>
              <w:t>Oil</w:t>
            </w:r>
            <w:commentRangeEnd w:id="2126"/>
            <w:r w:rsidR="00812F30">
              <w:rPr>
                <w:rStyle w:val="CommentReference"/>
                <w:lang w:bidi="ar-SA"/>
              </w:rPr>
              <w:commentReference w:id="2126"/>
            </w:r>
          </w:p>
        </w:tc>
      </w:tr>
      <w:tr w:rsidR="005F2397" w:rsidRPr="008568A7" w14:paraId="5EB8A76A" w14:textId="77777777" w:rsidTr="00791D26">
        <w:trPr>
          <w:trHeight w:val="283"/>
        </w:trPr>
        <w:tc>
          <w:tcPr>
            <w:tcW w:w="3003" w:type="dxa"/>
            <w:tcBorders>
              <w:top w:val="nil"/>
            </w:tcBorders>
            <w:vAlign w:val="center"/>
          </w:tcPr>
          <w:p w14:paraId="179113A7" w14:textId="77777777" w:rsidR="005F2397" w:rsidRPr="008568A7" w:rsidRDefault="005F2397" w:rsidP="005F2397">
            <w:pPr>
              <w:rPr>
                <w:rFonts w:ascii="Calibri" w:hAnsi="Calibri"/>
              </w:rPr>
            </w:pPr>
            <w:r w:rsidRPr="008568A7">
              <w:rPr>
                <w:rFonts w:ascii="Calibri" w:hAnsi="Calibri"/>
              </w:rPr>
              <w:t>Contract Size</w:t>
            </w:r>
          </w:p>
        </w:tc>
        <w:tc>
          <w:tcPr>
            <w:tcW w:w="6319" w:type="dxa"/>
            <w:tcBorders>
              <w:top w:val="nil"/>
            </w:tcBorders>
            <w:vAlign w:val="center"/>
          </w:tcPr>
          <w:p w14:paraId="33ABBE84" w14:textId="77777777" w:rsidR="005F2397" w:rsidRPr="008568A7" w:rsidRDefault="005F2397" w:rsidP="005F2397">
            <w:pPr>
              <w:rPr>
                <w:rFonts w:ascii="Calibri" w:hAnsi="Calibri"/>
              </w:rPr>
            </w:pPr>
            <w:r w:rsidRPr="008568A7">
              <w:rPr>
                <w:rFonts w:ascii="Calibri" w:hAnsi="Calibri"/>
              </w:rPr>
              <w:t>1,000 barrels (42K gallons)</w:t>
            </w:r>
          </w:p>
        </w:tc>
      </w:tr>
      <w:tr w:rsidR="005F2397" w:rsidRPr="008568A7" w14:paraId="32B2898D" w14:textId="77777777" w:rsidTr="00407015">
        <w:trPr>
          <w:trHeight w:val="283"/>
        </w:trPr>
        <w:tc>
          <w:tcPr>
            <w:tcW w:w="3003" w:type="dxa"/>
            <w:vAlign w:val="center"/>
          </w:tcPr>
          <w:p w14:paraId="6CFB8910" w14:textId="77777777" w:rsidR="005F2397" w:rsidRPr="008568A7" w:rsidRDefault="005F2397" w:rsidP="005F2397">
            <w:pPr>
              <w:rPr>
                <w:rFonts w:ascii="Calibri" w:hAnsi="Calibri"/>
              </w:rPr>
            </w:pPr>
            <w:r w:rsidRPr="008568A7">
              <w:rPr>
                <w:rFonts w:ascii="Calibri" w:hAnsi="Calibri"/>
              </w:rPr>
              <w:t>Delivery Arrangement</w:t>
            </w:r>
          </w:p>
        </w:tc>
        <w:tc>
          <w:tcPr>
            <w:tcW w:w="6319" w:type="dxa"/>
            <w:vAlign w:val="center"/>
          </w:tcPr>
          <w:p w14:paraId="08C618D0" w14:textId="77777777" w:rsidR="005F2397" w:rsidRPr="008568A7" w:rsidRDefault="005F2397" w:rsidP="005F2397">
            <w:pPr>
              <w:rPr>
                <w:rFonts w:ascii="Calibri" w:hAnsi="Calibri"/>
              </w:rPr>
            </w:pPr>
            <w:r w:rsidRPr="008568A7">
              <w:rPr>
                <w:rFonts w:ascii="Calibri" w:hAnsi="Calibri"/>
              </w:rPr>
              <w:t>FOB Seller’s Facility</w:t>
            </w:r>
          </w:p>
        </w:tc>
      </w:tr>
      <w:tr w:rsidR="005F2397" w:rsidRPr="008568A7" w14:paraId="7D3F9A4B" w14:textId="77777777" w:rsidTr="00407015">
        <w:trPr>
          <w:trHeight w:val="283"/>
        </w:trPr>
        <w:tc>
          <w:tcPr>
            <w:tcW w:w="3003" w:type="dxa"/>
            <w:vAlign w:val="center"/>
          </w:tcPr>
          <w:p w14:paraId="0653C396" w14:textId="77777777" w:rsidR="005F2397" w:rsidRPr="008568A7" w:rsidRDefault="005F2397" w:rsidP="005F2397">
            <w:pPr>
              <w:rPr>
                <w:rFonts w:ascii="Calibri" w:hAnsi="Calibri"/>
              </w:rPr>
            </w:pPr>
            <w:r w:rsidRPr="008568A7">
              <w:rPr>
                <w:rFonts w:ascii="Calibri" w:hAnsi="Calibri"/>
              </w:rPr>
              <w:t>Delivery Months</w:t>
            </w:r>
          </w:p>
        </w:tc>
        <w:tc>
          <w:tcPr>
            <w:tcW w:w="6319" w:type="dxa"/>
            <w:vAlign w:val="center"/>
          </w:tcPr>
          <w:p w14:paraId="56831168" w14:textId="77777777" w:rsidR="005F2397" w:rsidRPr="008568A7" w:rsidRDefault="005F2397" w:rsidP="005F2397">
            <w:pPr>
              <w:rPr>
                <w:rFonts w:ascii="Calibri" w:hAnsi="Calibri"/>
              </w:rPr>
            </w:pPr>
            <w:r w:rsidRPr="008568A7">
              <w:rPr>
                <w:rFonts w:ascii="Calibri" w:hAnsi="Calibri"/>
              </w:rPr>
              <w:t>Ratable over month</w:t>
            </w:r>
          </w:p>
        </w:tc>
      </w:tr>
      <w:tr w:rsidR="005F2397" w:rsidRPr="008568A7" w14:paraId="1F99AC4B" w14:textId="77777777" w:rsidTr="00407015">
        <w:trPr>
          <w:trHeight w:val="283"/>
        </w:trPr>
        <w:tc>
          <w:tcPr>
            <w:tcW w:w="3003" w:type="dxa"/>
            <w:vAlign w:val="center"/>
          </w:tcPr>
          <w:p w14:paraId="0C0F3572" w14:textId="77777777" w:rsidR="005F2397" w:rsidRPr="008568A7" w:rsidRDefault="005F2397" w:rsidP="005F2397">
            <w:pPr>
              <w:rPr>
                <w:rFonts w:ascii="Calibri" w:hAnsi="Calibri"/>
              </w:rPr>
            </w:pPr>
            <w:r w:rsidRPr="008568A7">
              <w:rPr>
                <w:rFonts w:ascii="Calibri" w:hAnsi="Calibri"/>
              </w:rPr>
              <w:t>Price Quotes</w:t>
            </w:r>
          </w:p>
        </w:tc>
        <w:tc>
          <w:tcPr>
            <w:tcW w:w="6319" w:type="dxa"/>
            <w:vAlign w:val="center"/>
          </w:tcPr>
          <w:p w14:paraId="3E82162E" w14:textId="77777777" w:rsidR="005F2397" w:rsidRPr="008568A7" w:rsidRDefault="005F2397" w:rsidP="005F2397">
            <w:pPr>
              <w:rPr>
                <w:rFonts w:ascii="Calibri" w:hAnsi="Calibri"/>
              </w:rPr>
            </w:pPr>
            <w:r w:rsidRPr="008568A7">
              <w:rPr>
                <w:rFonts w:ascii="Calibri" w:hAnsi="Calibri"/>
              </w:rPr>
              <w:t>U.S. dollars &amp; cents</w:t>
            </w:r>
          </w:p>
        </w:tc>
      </w:tr>
      <w:tr w:rsidR="005F2397" w:rsidRPr="008568A7" w14:paraId="4803165B" w14:textId="77777777" w:rsidTr="00407015">
        <w:tc>
          <w:tcPr>
            <w:tcW w:w="3003" w:type="dxa"/>
            <w:vAlign w:val="center"/>
          </w:tcPr>
          <w:p w14:paraId="65737AF5" w14:textId="77777777" w:rsidR="005F2397" w:rsidRPr="008568A7" w:rsidRDefault="005F2397" w:rsidP="005F2397">
            <w:pPr>
              <w:rPr>
                <w:rFonts w:ascii="Calibri" w:hAnsi="Calibri"/>
              </w:rPr>
            </w:pPr>
            <w:r w:rsidRPr="008568A7">
              <w:rPr>
                <w:rFonts w:ascii="Calibri" w:hAnsi="Calibri"/>
              </w:rPr>
              <w:t>Price limits and position limits</w:t>
            </w:r>
          </w:p>
        </w:tc>
        <w:tc>
          <w:tcPr>
            <w:tcW w:w="6319" w:type="dxa"/>
            <w:vAlign w:val="center"/>
          </w:tcPr>
          <w:p w14:paraId="1A40EE4F" w14:textId="1F323701" w:rsidR="005F2397" w:rsidRPr="008568A7" w:rsidRDefault="005F2397" w:rsidP="005F2397">
            <w:pPr>
              <w:rPr>
                <w:rFonts w:ascii="Calibri" w:hAnsi="Calibri"/>
              </w:rPr>
            </w:pPr>
            <w:r w:rsidRPr="008568A7">
              <w:rPr>
                <w:rFonts w:ascii="Calibri" w:hAnsi="Calibri"/>
              </w:rPr>
              <w:t xml:space="preserve">Any </w:t>
            </w:r>
            <w:r w:rsidR="00CF5088" w:rsidRPr="008568A7">
              <w:rPr>
                <w:rFonts w:ascii="Calibri" w:hAnsi="Calibri"/>
              </w:rPr>
              <w:t>one-month</w:t>
            </w:r>
            <w:r w:rsidRPr="008568A7">
              <w:rPr>
                <w:rFonts w:ascii="Calibri" w:hAnsi="Calibri"/>
              </w:rPr>
              <w:t xml:space="preserve"> - 10,000 net </w:t>
            </w:r>
            <w:r w:rsidR="00972464" w:rsidRPr="008568A7">
              <w:rPr>
                <w:rFonts w:ascii="Calibri" w:hAnsi="Calibri"/>
              </w:rPr>
              <w:t>Futures</w:t>
            </w:r>
            <w:ins w:id="2127"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128"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all months - 20,000 net </w:t>
            </w:r>
            <w:r w:rsidR="00972464" w:rsidRPr="008568A7">
              <w:rPr>
                <w:rFonts w:ascii="Calibri" w:hAnsi="Calibri"/>
              </w:rPr>
              <w:t>Futures</w:t>
            </w:r>
            <w:r w:rsidRPr="008568A7">
              <w:rPr>
                <w:rFonts w:ascii="Calibri" w:hAnsi="Calibri"/>
              </w:rPr>
              <w:t>; but not to exceed 3,000 contracts in the last three days of trading in the spot</w:t>
            </w:r>
            <w:ins w:id="2129"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130"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month.</w:t>
            </w:r>
          </w:p>
        </w:tc>
      </w:tr>
    </w:tbl>
    <w:p w14:paraId="397D69BD" w14:textId="77777777" w:rsidR="00407015" w:rsidRPr="008568A7" w:rsidRDefault="00407015" w:rsidP="005F2397">
      <w:pPr>
        <w:rPr>
          <w:rFonts w:ascii="Calibri" w:hAnsi="Calibri"/>
          <w:b/>
        </w:rPr>
      </w:pPr>
    </w:p>
    <w:p w14:paraId="1B4E58D8" w14:textId="77777777" w:rsidR="00407015" w:rsidRPr="008568A7" w:rsidRDefault="00407015" w:rsidP="005F2397">
      <w:pPr>
        <w:rPr>
          <w:rFonts w:ascii="Calibri" w:hAnsi="Calibri"/>
          <w:b/>
        </w:rPr>
      </w:pPr>
    </w:p>
    <w:p w14:paraId="27B32080" w14:textId="77777777" w:rsidR="00407015" w:rsidRPr="008568A7" w:rsidRDefault="00407015" w:rsidP="005F2397">
      <w:pPr>
        <w:rPr>
          <w:rFonts w:ascii="Calibri" w:hAnsi="Calibri"/>
          <w:b/>
        </w:rPr>
      </w:pPr>
    </w:p>
    <w:p w14:paraId="1DF293A9" w14:textId="77777777" w:rsidR="00407015" w:rsidRPr="008568A7" w:rsidRDefault="00407015" w:rsidP="005F2397">
      <w:pPr>
        <w:rPr>
          <w:rFonts w:ascii="Calibri" w:hAnsi="Calibri"/>
          <w:b/>
        </w:rPr>
      </w:pPr>
    </w:p>
    <w:p w14:paraId="7E1786F8" w14:textId="77777777" w:rsidR="00407015" w:rsidRPr="008568A7" w:rsidRDefault="00407015" w:rsidP="005F2397">
      <w:pPr>
        <w:rPr>
          <w:rFonts w:ascii="Calibri" w:hAnsi="Calibri"/>
          <w:b/>
        </w:rPr>
      </w:pPr>
    </w:p>
    <w:p w14:paraId="67A1CA5B" w14:textId="77777777" w:rsidR="00407015" w:rsidRPr="008568A7" w:rsidRDefault="00407015" w:rsidP="005F2397">
      <w:pPr>
        <w:rPr>
          <w:rFonts w:ascii="Calibri" w:hAnsi="Calibri"/>
          <w:b/>
        </w:rPr>
      </w:pPr>
    </w:p>
    <w:p w14:paraId="44DD0569" w14:textId="77777777" w:rsidR="00407015" w:rsidRPr="008568A7" w:rsidRDefault="00407015" w:rsidP="005F2397">
      <w:pPr>
        <w:rPr>
          <w:rFonts w:ascii="Calibri" w:hAnsi="Calibri"/>
          <w:b/>
        </w:rPr>
      </w:pPr>
    </w:p>
    <w:p w14:paraId="6E256CC0" w14:textId="610CD3EF" w:rsidR="005F2397" w:rsidRPr="008568A7" w:rsidRDefault="005F2397" w:rsidP="005F2397">
      <w:pPr>
        <w:rPr>
          <w:rFonts w:ascii="Calibri" w:hAnsi="Calibri"/>
          <w:b/>
        </w:rPr>
      </w:pPr>
      <w:r w:rsidRPr="008568A7">
        <w:rPr>
          <w:rFonts w:ascii="Calibri" w:hAnsi="Calibri"/>
          <w:b/>
        </w:rPr>
        <w:t>Example II: Corn Futures</w:t>
      </w:r>
      <w:ins w:id="2131" w:author="Aleksander Hansen" w:date="2013-02-15T16:31:00Z">
        <w:r w:rsidR="008A28C4">
          <w:rPr>
            <w:rFonts w:ascii="Calibri" w:hAnsi="Calibri"/>
            <w:b/>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132" w:author="Aleksander Hansen" w:date="2013-02-15T16:31:00Z">
        <w:r w:rsidR="008A28C4">
          <w:instrText xml:space="preserve">" </w:instrText>
        </w:r>
        <w:r w:rsidR="008A28C4">
          <w:rPr>
            <w:rFonts w:ascii="Calibri" w:hAnsi="Calibri"/>
            <w:b/>
          </w:rPr>
          <w:fldChar w:fldCharType="end"/>
        </w:r>
      </w:ins>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3329"/>
        <w:gridCol w:w="5977"/>
      </w:tblGrid>
      <w:tr w:rsidR="005F2397" w:rsidRPr="008568A7" w14:paraId="65081E01" w14:textId="77777777" w:rsidTr="00791D26">
        <w:trPr>
          <w:trHeight w:hRule="exact" w:val="340"/>
        </w:trPr>
        <w:tc>
          <w:tcPr>
            <w:tcW w:w="3334" w:type="dxa"/>
            <w:tcBorders>
              <w:top w:val="single" w:sz="8" w:space="0" w:color="000000" w:themeColor="text1"/>
              <w:bottom w:val="nil"/>
            </w:tcBorders>
            <w:shd w:val="clear" w:color="auto" w:fill="A2B593"/>
            <w:vAlign w:val="center"/>
          </w:tcPr>
          <w:p w14:paraId="2CC9F943" w14:textId="77777777" w:rsidR="005F2397" w:rsidRPr="008568A7" w:rsidRDefault="005F2397" w:rsidP="005F2397">
            <w:pPr>
              <w:rPr>
                <w:rFonts w:ascii="Calibri" w:hAnsi="Calibri"/>
              </w:rPr>
            </w:pPr>
            <w:r w:rsidRPr="008568A7">
              <w:rPr>
                <w:rFonts w:ascii="Calibri" w:hAnsi="Calibri"/>
              </w:rPr>
              <w:t>Asset</w:t>
            </w:r>
          </w:p>
        </w:tc>
        <w:tc>
          <w:tcPr>
            <w:tcW w:w="5988" w:type="dxa"/>
            <w:tcBorders>
              <w:top w:val="single" w:sz="8" w:space="0" w:color="000000" w:themeColor="text1"/>
              <w:bottom w:val="nil"/>
            </w:tcBorders>
            <w:shd w:val="clear" w:color="auto" w:fill="A2B593"/>
            <w:vAlign w:val="center"/>
          </w:tcPr>
          <w:p w14:paraId="5B6C4E63" w14:textId="77777777" w:rsidR="005F2397" w:rsidRPr="008568A7" w:rsidRDefault="005F2397" w:rsidP="005F2397">
            <w:pPr>
              <w:rPr>
                <w:rFonts w:ascii="Calibri" w:hAnsi="Calibri"/>
              </w:rPr>
            </w:pPr>
            <w:r w:rsidRPr="008568A7">
              <w:rPr>
                <w:rFonts w:ascii="Calibri" w:hAnsi="Calibri"/>
              </w:rPr>
              <w:t xml:space="preserve">Corn (No. 2 </w:t>
            </w:r>
            <w:commentRangeStart w:id="2133"/>
            <w:r w:rsidRPr="008568A7">
              <w:rPr>
                <w:rFonts w:ascii="Calibri" w:hAnsi="Calibri"/>
              </w:rPr>
              <w:t>Yellow</w:t>
            </w:r>
            <w:commentRangeEnd w:id="2133"/>
            <w:r w:rsidR="00812F30">
              <w:rPr>
                <w:rStyle w:val="CommentReference"/>
                <w:lang w:bidi="ar-SA"/>
              </w:rPr>
              <w:commentReference w:id="2133"/>
            </w:r>
            <w:r w:rsidRPr="008568A7">
              <w:rPr>
                <w:rFonts w:ascii="Calibri" w:hAnsi="Calibri"/>
              </w:rPr>
              <w:t>.. )</w:t>
            </w:r>
          </w:p>
        </w:tc>
      </w:tr>
      <w:tr w:rsidR="005F2397" w:rsidRPr="008568A7" w14:paraId="2DF17A1E" w14:textId="77777777" w:rsidTr="00791D26">
        <w:trPr>
          <w:trHeight w:val="283"/>
        </w:trPr>
        <w:tc>
          <w:tcPr>
            <w:tcW w:w="3334" w:type="dxa"/>
            <w:tcBorders>
              <w:top w:val="nil"/>
            </w:tcBorders>
            <w:vAlign w:val="center"/>
          </w:tcPr>
          <w:p w14:paraId="0373F7BD" w14:textId="77777777" w:rsidR="005F2397" w:rsidRPr="008568A7" w:rsidRDefault="005F2397" w:rsidP="005F2397">
            <w:pPr>
              <w:rPr>
                <w:rFonts w:ascii="Calibri" w:hAnsi="Calibri"/>
              </w:rPr>
            </w:pPr>
            <w:r w:rsidRPr="008568A7">
              <w:rPr>
                <w:rFonts w:ascii="Calibri" w:hAnsi="Calibri"/>
              </w:rPr>
              <w:t>Contract Size</w:t>
            </w:r>
          </w:p>
        </w:tc>
        <w:tc>
          <w:tcPr>
            <w:tcW w:w="5988" w:type="dxa"/>
            <w:tcBorders>
              <w:top w:val="nil"/>
            </w:tcBorders>
            <w:vAlign w:val="center"/>
          </w:tcPr>
          <w:p w14:paraId="12F3CC4E" w14:textId="77777777" w:rsidR="005F2397" w:rsidRPr="008568A7" w:rsidRDefault="005F2397" w:rsidP="005F2397">
            <w:pPr>
              <w:rPr>
                <w:rFonts w:ascii="Calibri" w:hAnsi="Calibri"/>
              </w:rPr>
            </w:pPr>
            <w:r w:rsidRPr="008568A7">
              <w:rPr>
                <w:rFonts w:ascii="Calibri" w:hAnsi="Calibri"/>
              </w:rPr>
              <w:t>5000 bushels</w:t>
            </w:r>
          </w:p>
        </w:tc>
      </w:tr>
      <w:tr w:rsidR="005F2397" w:rsidRPr="008568A7" w14:paraId="05876B42" w14:textId="77777777" w:rsidTr="00407015">
        <w:trPr>
          <w:trHeight w:val="283"/>
        </w:trPr>
        <w:tc>
          <w:tcPr>
            <w:tcW w:w="3334" w:type="dxa"/>
            <w:vAlign w:val="center"/>
          </w:tcPr>
          <w:p w14:paraId="23E6AA11" w14:textId="77777777" w:rsidR="005F2397" w:rsidRPr="008568A7" w:rsidRDefault="005F2397" w:rsidP="005F2397">
            <w:pPr>
              <w:rPr>
                <w:rFonts w:ascii="Calibri" w:hAnsi="Calibri"/>
              </w:rPr>
            </w:pPr>
            <w:r w:rsidRPr="008568A7">
              <w:rPr>
                <w:rFonts w:ascii="Calibri" w:hAnsi="Calibri"/>
              </w:rPr>
              <w:t>Delivery Arrangement</w:t>
            </w:r>
          </w:p>
        </w:tc>
        <w:tc>
          <w:tcPr>
            <w:tcW w:w="5988" w:type="dxa"/>
            <w:vAlign w:val="center"/>
          </w:tcPr>
          <w:p w14:paraId="6317077E" w14:textId="77777777" w:rsidR="005F2397" w:rsidRPr="008568A7" w:rsidRDefault="005F2397" w:rsidP="005F2397">
            <w:pPr>
              <w:rPr>
                <w:rFonts w:ascii="Calibri" w:hAnsi="Calibri"/>
              </w:rPr>
            </w:pPr>
            <w:r w:rsidRPr="008568A7">
              <w:rPr>
                <w:rFonts w:ascii="Calibri" w:hAnsi="Calibri"/>
              </w:rPr>
              <w:t>Toledo, St. Louis</w:t>
            </w:r>
          </w:p>
        </w:tc>
      </w:tr>
      <w:tr w:rsidR="005F2397" w:rsidRPr="008568A7" w14:paraId="7D2877D1" w14:textId="77777777" w:rsidTr="00407015">
        <w:trPr>
          <w:trHeight w:val="283"/>
        </w:trPr>
        <w:tc>
          <w:tcPr>
            <w:tcW w:w="3334" w:type="dxa"/>
            <w:tcBorders>
              <w:bottom w:val="nil"/>
            </w:tcBorders>
            <w:vAlign w:val="center"/>
          </w:tcPr>
          <w:p w14:paraId="372A6778" w14:textId="77777777" w:rsidR="005F2397" w:rsidRPr="008568A7" w:rsidRDefault="005F2397" w:rsidP="005F2397">
            <w:pPr>
              <w:rPr>
                <w:rFonts w:ascii="Calibri" w:hAnsi="Calibri"/>
              </w:rPr>
            </w:pPr>
            <w:r w:rsidRPr="008568A7">
              <w:rPr>
                <w:rFonts w:ascii="Calibri" w:hAnsi="Calibri"/>
              </w:rPr>
              <w:t>Delivery Months</w:t>
            </w:r>
          </w:p>
        </w:tc>
        <w:tc>
          <w:tcPr>
            <w:tcW w:w="5988" w:type="dxa"/>
            <w:tcBorders>
              <w:bottom w:val="nil"/>
            </w:tcBorders>
            <w:vAlign w:val="center"/>
          </w:tcPr>
          <w:p w14:paraId="70D02BAD" w14:textId="77777777" w:rsidR="005F2397" w:rsidRPr="008568A7" w:rsidRDefault="005F2397" w:rsidP="005F2397">
            <w:pPr>
              <w:rPr>
                <w:rFonts w:ascii="Calibri" w:hAnsi="Calibri"/>
              </w:rPr>
            </w:pPr>
            <w:r w:rsidRPr="008568A7">
              <w:rPr>
                <w:rFonts w:ascii="Calibri" w:hAnsi="Calibri"/>
              </w:rPr>
              <w:t>Dec, Mar, May, Jul, Sep</w:t>
            </w:r>
          </w:p>
        </w:tc>
      </w:tr>
      <w:tr w:rsidR="005F2397" w:rsidRPr="008568A7" w14:paraId="73E5D2DE" w14:textId="77777777" w:rsidTr="00407015">
        <w:trPr>
          <w:trHeight w:val="283"/>
        </w:trPr>
        <w:tc>
          <w:tcPr>
            <w:tcW w:w="3334" w:type="dxa"/>
            <w:tcBorders>
              <w:top w:val="nil"/>
              <w:bottom w:val="nil"/>
            </w:tcBorders>
            <w:shd w:val="clear" w:color="auto" w:fill="auto"/>
            <w:vAlign w:val="center"/>
          </w:tcPr>
          <w:p w14:paraId="14898364" w14:textId="77777777" w:rsidR="005F2397" w:rsidRPr="008568A7" w:rsidRDefault="005F2397" w:rsidP="005F2397">
            <w:pPr>
              <w:rPr>
                <w:rFonts w:ascii="Calibri" w:hAnsi="Calibri"/>
              </w:rPr>
            </w:pPr>
            <w:r w:rsidRPr="008568A7">
              <w:rPr>
                <w:rFonts w:ascii="Calibri" w:hAnsi="Calibri"/>
              </w:rPr>
              <w:t>Price Quotes</w:t>
            </w:r>
          </w:p>
        </w:tc>
        <w:tc>
          <w:tcPr>
            <w:tcW w:w="5988" w:type="dxa"/>
            <w:tcBorders>
              <w:top w:val="nil"/>
              <w:bottom w:val="nil"/>
            </w:tcBorders>
            <w:shd w:val="clear" w:color="auto" w:fill="auto"/>
            <w:vAlign w:val="center"/>
          </w:tcPr>
          <w:p w14:paraId="7A824D8B" w14:textId="77777777" w:rsidR="005F2397" w:rsidRPr="008568A7" w:rsidRDefault="005F2397" w:rsidP="005F2397">
            <w:pPr>
              <w:rPr>
                <w:rFonts w:ascii="Calibri" w:hAnsi="Calibri"/>
              </w:rPr>
            </w:pPr>
            <w:r w:rsidRPr="008568A7">
              <w:rPr>
                <w:rFonts w:ascii="Calibri" w:hAnsi="Calibri"/>
              </w:rPr>
              <w:t>1/4 cent/bushel ($12.50/contract)</w:t>
            </w:r>
          </w:p>
        </w:tc>
      </w:tr>
      <w:tr w:rsidR="005F2397" w:rsidRPr="008568A7" w14:paraId="747B95F4" w14:textId="77777777" w:rsidTr="00407015">
        <w:tc>
          <w:tcPr>
            <w:tcW w:w="3334" w:type="dxa"/>
            <w:tcBorders>
              <w:top w:val="nil"/>
              <w:bottom w:val="single" w:sz="8" w:space="0" w:color="000000" w:themeColor="text1"/>
            </w:tcBorders>
            <w:shd w:val="clear" w:color="auto" w:fill="auto"/>
            <w:vAlign w:val="center"/>
          </w:tcPr>
          <w:p w14:paraId="52D774C6" w14:textId="77777777" w:rsidR="005F2397" w:rsidRPr="008568A7" w:rsidRDefault="005F2397" w:rsidP="005F2397">
            <w:pPr>
              <w:rPr>
                <w:rFonts w:ascii="Calibri" w:hAnsi="Calibri"/>
              </w:rPr>
            </w:pPr>
            <w:r w:rsidRPr="008568A7">
              <w:rPr>
                <w:rFonts w:ascii="Calibri" w:hAnsi="Calibri"/>
              </w:rPr>
              <w:t>Price limits and position limits</w:t>
            </w:r>
          </w:p>
        </w:tc>
        <w:tc>
          <w:tcPr>
            <w:tcW w:w="5988" w:type="dxa"/>
            <w:tcBorders>
              <w:top w:val="nil"/>
              <w:bottom w:val="single" w:sz="8" w:space="0" w:color="000000" w:themeColor="text1"/>
            </w:tcBorders>
            <w:shd w:val="clear" w:color="auto" w:fill="auto"/>
            <w:vAlign w:val="center"/>
          </w:tcPr>
          <w:p w14:paraId="2EA7BFF3" w14:textId="22B9EF1A" w:rsidR="005F2397" w:rsidRPr="008568A7" w:rsidRDefault="005F2397" w:rsidP="005F2397">
            <w:pPr>
              <w:rPr>
                <w:rFonts w:ascii="Calibri" w:hAnsi="Calibri"/>
              </w:rPr>
            </w:pPr>
            <w:r w:rsidRPr="008568A7">
              <w:rPr>
                <w:rFonts w:ascii="Calibri" w:hAnsi="Calibri"/>
              </w:rPr>
              <w:t>Daily Price Limit:  Thirty cent ($0.30) per bushel ($1,500/contract) above or below the previous day's settlement pri</w:t>
            </w:r>
            <w:r w:rsidR="00407015" w:rsidRPr="008568A7">
              <w:rPr>
                <w:rFonts w:ascii="Calibri" w:hAnsi="Calibri"/>
              </w:rPr>
              <w:t>ce. No limit in the spot</w:t>
            </w:r>
            <w:ins w:id="2134"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135" w:author="Aleksander Hansen" w:date="2013-02-15T17:14:00Z">
              <w:r w:rsidR="003578F0">
                <w:instrText xml:space="preserve">spot price" </w:instrText>
              </w:r>
              <w:r w:rsidR="003578F0">
                <w:rPr>
                  <w:rFonts w:ascii="Calibri" w:hAnsi="Calibri"/>
                </w:rPr>
                <w:fldChar w:fldCharType="end"/>
              </w:r>
            </w:ins>
            <w:r w:rsidR="00407015" w:rsidRPr="008568A7">
              <w:rPr>
                <w:rFonts w:ascii="Calibri" w:hAnsi="Calibri"/>
              </w:rPr>
              <w:t xml:space="preserve"> month</w:t>
            </w:r>
          </w:p>
        </w:tc>
      </w:tr>
    </w:tbl>
    <w:p w14:paraId="4434B930" w14:textId="77777777" w:rsidR="00407015" w:rsidRPr="008568A7" w:rsidRDefault="00407015" w:rsidP="005F2397">
      <w:pPr>
        <w:rPr>
          <w:rFonts w:ascii="Calibri" w:hAnsi="Calibri"/>
          <w:b/>
        </w:rPr>
      </w:pPr>
    </w:p>
    <w:p w14:paraId="35B1308B" w14:textId="77777777" w:rsidR="00407015" w:rsidRPr="008568A7" w:rsidRDefault="00407015" w:rsidP="005F2397">
      <w:pPr>
        <w:rPr>
          <w:rFonts w:ascii="Calibri" w:hAnsi="Calibri"/>
          <w:b/>
        </w:rPr>
      </w:pPr>
    </w:p>
    <w:p w14:paraId="69A0109F" w14:textId="6CEBADE4" w:rsidR="005F2397" w:rsidRPr="008568A7" w:rsidRDefault="005F2397" w:rsidP="005F2397">
      <w:pPr>
        <w:rPr>
          <w:rFonts w:ascii="Calibri" w:hAnsi="Calibri"/>
          <w:b/>
        </w:rPr>
      </w:pPr>
      <w:r w:rsidRPr="008568A7">
        <w:rPr>
          <w:rFonts w:ascii="Calibri" w:hAnsi="Calibri"/>
          <w:b/>
        </w:rPr>
        <w:t>Example III: S&amp;P 500 Index Futures</w:t>
      </w:r>
      <w:ins w:id="2136" w:author="Aleksander Hansen" w:date="2013-02-15T16:31:00Z">
        <w:r w:rsidR="008A28C4">
          <w:rPr>
            <w:rFonts w:ascii="Calibri" w:hAnsi="Calibri"/>
            <w:b/>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137" w:author="Aleksander Hansen" w:date="2013-02-15T16:31:00Z">
        <w:r w:rsidR="008A28C4">
          <w:instrText xml:space="preserve">" </w:instrText>
        </w:r>
        <w:r w:rsidR="008A28C4">
          <w:rPr>
            <w:rFonts w:ascii="Calibri" w:hAnsi="Calibri"/>
            <w:b/>
          </w:rPr>
          <w:fldChar w:fldCharType="end"/>
        </w:r>
      </w:ins>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3334"/>
        <w:gridCol w:w="5966"/>
      </w:tblGrid>
      <w:tr w:rsidR="005F2397" w:rsidRPr="008568A7" w14:paraId="2B55AE2D" w14:textId="77777777" w:rsidTr="00791D26">
        <w:trPr>
          <w:trHeight w:val="340"/>
        </w:trPr>
        <w:tc>
          <w:tcPr>
            <w:tcW w:w="3334" w:type="dxa"/>
            <w:tcBorders>
              <w:top w:val="single" w:sz="8" w:space="0" w:color="000000" w:themeColor="text1"/>
              <w:bottom w:val="nil"/>
            </w:tcBorders>
            <w:shd w:val="clear" w:color="auto" w:fill="A2B593"/>
            <w:vAlign w:val="center"/>
          </w:tcPr>
          <w:p w14:paraId="3CAA9295" w14:textId="77777777" w:rsidR="005F2397" w:rsidRPr="008568A7" w:rsidRDefault="005F2397" w:rsidP="005F2397">
            <w:pPr>
              <w:rPr>
                <w:rFonts w:ascii="Calibri" w:hAnsi="Calibri"/>
              </w:rPr>
            </w:pPr>
            <w:r w:rsidRPr="008568A7">
              <w:rPr>
                <w:rFonts w:ascii="Calibri" w:hAnsi="Calibri"/>
              </w:rPr>
              <w:t>Asset</w:t>
            </w:r>
          </w:p>
        </w:tc>
        <w:tc>
          <w:tcPr>
            <w:tcW w:w="5966" w:type="dxa"/>
            <w:tcBorders>
              <w:top w:val="single" w:sz="8" w:space="0" w:color="000000" w:themeColor="text1"/>
              <w:bottom w:val="nil"/>
            </w:tcBorders>
            <w:shd w:val="clear" w:color="auto" w:fill="A2B593"/>
            <w:vAlign w:val="center"/>
          </w:tcPr>
          <w:p w14:paraId="76C62A67" w14:textId="77777777" w:rsidR="005F2397" w:rsidRPr="008568A7" w:rsidRDefault="005F2397" w:rsidP="005F2397">
            <w:pPr>
              <w:rPr>
                <w:rFonts w:ascii="Calibri" w:hAnsi="Calibri"/>
              </w:rPr>
            </w:pPr>
            <w:r w:rsidRPr="008568A7">
              <w:rPr>
                <w:rFonts w:ascii="Calibri" w:hAnsi="Calibri"/>
              </w:rPr>
              <w:t xml:space="preserve">S&amp;P 500 </w:t>
            </w:r>
            <w:commentRangeStart w:id="2138"/>
            <w:r w:rsidRPr="008568A7">
              <w:rPr>
                <w:rFonts w:ascii="Calibri" w:hAnsi="Calibri"/>
              </w:rPr>
              <w:t>Index</w:t>
            </w:r>
            <w:commentRangeEnd w:id="2138"/>
            <w:r w:rsidR="00812F30">
              <w:rPr>
                <w:rStyle w:val="CommentReference"/>
                <w:lang w:bidi="ar-SA"/>
              </w:rPr>
              <w:commentReference w:id="2138"/>
            </w:r>
          </w:p>
        </w:tc>
      </w:tr>
      <w:tr w:rsidR="005F2397" w:rsidRPr="008568A7" w14:paraId="523AEC45" w14:textId="77777777" w:rsidTr="00791D26">
        <w:trPr>
          <w:trHeight w:val="284"/>
        </w:trPr>
        <w:tc>
          <w:tcPr>
            <w:tcW w:w="3334" w:type="dxa"/>
            <w:tcBorders>
              <w:top w:val="nil"/>
            </w:tcBorders>
            <w:vAlign w:val="center"/>
          </w:tcPr>
          <w:p w14:paraId="1107B876" w14:textId="77777777" w:rsidR="005F2397" w:rsidRPr="008568A7" w:rsidRDefault="005F2397" w:rsidP="005F2397">
            <w:pPr>
              <w:rPr>
                <w:rFonts w:ascii="Calibri" w:hAnsi="Calibri"/>
              </w:rPr>
            </w:pPr>
            <w:r w:rsidRPr="008568A7">
              <w:rPr>
                <w:rFonts w:ascii="Calibri" w:hAnsi="Calibri"/>
              </w:rPr>
              <w:t>Contract Size</w:t>
            </w:r>
          </w:p>
        </w:tc>
        <w:tc>
          <w:tcPr>
            <w:tcW w:w="5966" w:type="dxa"/>
            <w:tcBorders>
              <w:top w:val="nil"/>
            </w:tcBorders>
            <w:vAlign w:val="center"/>
          </w:tcPr>
          <w:p w14:paraId="703C3E9C" w14:textId="66450728" w:rsidR="005F2397" w:rsidRPr="008568A7" w:rsidRDefault="00CF5088" w:rsidP="005F2397">
            <w:pPr>
              <w:rPr>
                <w:rFonts w:ascii="Calibri" w:hAnsi="Calibri"/>
              </w:rPr>
            </w:pPr>
            <w:r w:rsidRPr="008568A7">
              <w:rPr>
                <w:rFonts w:ascii="Calibri" w:hAnsi="Calibri"/>
              </w:rPr>
              <w:t xml:space="preserve">$250 x </w:t>
            </w:r>
            <w:r w:rsidR="005F2397" w:rsidRPr="008568A7">
              <w:rPr>
                <w:rFonts w:ascii="Calibri" w:hAnsi="Calibri"/>
              </w:rPr>
              <w:t>S&amp;P 500 Futures</w:t>
            </w:r>
            <w:ins w:id="2139"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140" w:author="Aleksander Hansen" w:date="2013-02-15T16:31:00Z">
              <w:r w:rsidR="008A28C4">
                <w:instrText xml:space="preserve">" </w:instrText>
              </w:r>
              <w:r w:rsidR="008A28C4">
                <w:rPr>
                  <w:rFonts w:ascii="Calibri" w:hAnsi="Calibri"/>
                </w:rPr>
                <w:fldChar w:fldCharType="end"/>
              </w:r>
            </w:ins>
            <w:r w:rsidR="005F2397" w:rsidRPr="008568A7">
              <w:rPr>
                <w:rFonts w:ascii="Calibri" w:hAnsi="Calibri"/>
              </w:rPr>
              <w:t xml:space="preserve"> Price</w:t>
            </w:r>
          </w:p>
        </w:tc>
      </w:tr>
      <w:tr w:rsidR="005F2397" w:rsidRPr="008568A7" w14:paraId="1C0FB678" w14:textId="77777777" w:rsidTr="00407015">
        <w:trPr>
          <w:trHeight w:val="284"/>
        </w:trPr>
        <w:tc>
          <w:tcPr>
            <w:tcW w:w="3334" w:type="dxa"/>
            <w:vAlign w:val="center"/>
          </w:tcPr>
          <w:p w14:paraId="3986E7D0" w14:textId="77777777" w:rsidR="005F2397" w:rsidRPr="008568A7" w:rsidRDefault="005F2397" w:rsidP="005F2397">
            <w:pPr>
              <w:rPr>
                <w:rFonts w:ascii="Calibri" w:hAnsi="Calibri"/>
              </w:rPr>
            </w:pPr>
            <w:r w:rsidRPr="008568A7">
              <w:rPr>
                <w:rFonts w:ascii="Calibri" w:hAnsi="Calibri"/>
              </w:rPr>
              <w:t>Delivery Arrangement</w:t>
            </w:r>
          </w:p>
        </w:tc>
        <w:tc>
          <w:tcPr>
            <w:tcW w:w="5966" w:type="dxa"/>
            <w:vAlign w:val="center"/>
          </w:tcPr>
          <w:p w14:paraId="0777DAC0" w14:textId="77777777" w:rsidR="005F2397" w:rsidRPr="008568A7" w:rsidRDefault="005F2397" w:rsidP="005F2397">
            <w:pPr>
              <w:rPr>
                <w:rFonts w:ascii="Calibri" w:hAnsi="Calibri"/>
              </w:rPr>
            </w:pPr>
            <w:r w:rsidRPr="008568A7">
              <w:rPr>
                <w:rFonts w:ascii="Calibri" w:hAnsi="Calibri"/>
              </w:rPr>
              <w:t>Cash settlement</w:t>
            </w:r>
          </w:p>
        </w:tc>
      </w:tr>
      <w:tr w:rsidR="005F2397" w:rsidRPr="008568A7" w14:paraId="67C5E225" w14:textId="77777777" w:rsidTr="00407015">
        <w:trPr>
          <w:trHeight w:val="284"/>
        </w:trPr>
        <w:tc>
          <w:tcPr>
            <w:tcW w:w="3334" w:type="dxa"/>
            <w:vAlign w:val="center"/>
          </w:tcPr>
          <w:p w14:paraId="21D7CE58" w14:textId="77777777" w:rsidR="005F2397" w:rsidRPr="008568A7" w:rsidRDefault="005F2397" w:rsidP="005F2397">
            <w:pPr>
              <w:rPr>
                <w:rFonts w:ascii="Calibri" w:hAnsi="Calibri"/>
              </w:rPr>
            </w:pPr>
            <w:r w:rsidRPr="008568A7">
              <w:rPr>
                <w:rFonts w:ascii="Calibri" w:hAnsi="Calibri"/>
              </w:rPr>
              <w:t>Delivery Months</w:t>
            </w:r>
          </w:p>
        </w:tc>
        <w:tc>
          <w:tcPr>
            <w:tcW w:w="5966" w:type="dxa"/>
            <w:vAlign w:val="center"/>
          </w:tcPr>
          <w:p w14:paraId="6F13DB03" w14:textId="77777777" w:rsidR="005F2397" w:rsidRPr="008568A7" w:rsidRDefault="005F2397" w:rsidP="005F2397">
            <w:pPr>
              <w:rPr>
                <w:rFonts w:ascii="Calibri" w:hAnsi="Calibri"/>
              </w:rPr>
            </w:pPr>
            <w:r w:rsidRPr="008568A7">
              <w:rPr>
                <w:rFonts w:ascii="Calibri" w:hAnsi="Calibri"/>
              </w:rPr>
              <w:t>Mar, Jun, Sep, Dec</w:t>
            </w:r>
          </w:p>
        </w:tc>
      </w:tr>
      <w:tr w:rsidR="005F2397" w:rsidRPr="008568A7" w14:paraId="4C514BDC" w14:textId="77777777" w:rsidTr="00407015">
        <w:trPr>
          <w:trHeight w:val="284"/>
        </w:trPr>
        <w:tc>
          <w:tcPr>
            <w:tcW w:w="3334" w:type="dxa"/>
            <w:vAlign w:val="center"/>
          </w:tcPr>
          <w:p w14:paraId="2D81A08D" w14:textId="77777777" w:rsidR="005F2397" w:rsidRPr="008568A7" w:rsidRDefault="005F2397" w:rsidP="005F2397">
            <w:pPr>
              <w:rPr>
                <w:rFonts w:ascii="Calibri" w:hAnsi="Calibri"/>
              </w:rPr>
            </w:pPr>
            <w:r w:rsidRPr="008568A7">
              <w:rPr>
                <w:rFonts w:ascii="Calibri" w:hAnsi="Calibri"/>
              </w:rPr>
              <w:t>Price Quotes</w:t>
            </w:r>
          </w:p>
        </w:tc>
        <w:tc>
          <w:tcPr>
            <w:tcW w:w="5966" w:type="dxa"/>
            <w:vAlign w:val="center"/>
          </w:tcPr>
          <w:p w14:paraId="60F90568" w14:textId="77777777" w:rsidR="005F2397" w:rsidRPr="008568A7" w:rsidRDefault="005F2397" w:rsidP="005F2397">
            <w:pPr>
              <w:rPr>
                <w:rFonts w:ascii="Calibri" w:hAnsi="Calibri"/>
              </w:rPr>
            </w:pPr>
            <w:r w:rsidRPr="008568A7">
              <w:rPr>
                <w:rFonts w:ascii="Calibri" w:hAnsi="Calibri"/>
              </w:rPr>
              <w:t>0.05 index points = $12.50</w:t>
            </w:r>
          </w:p>
        </w:tc>
      </w:tr>
      <w:tr w:rsidR="005F2397" w:rsidRPr="008568A7" w14:paraId="7403B51E" w14:textId="77777777" w:rsidTr="00407015">
        <w:trPr>
          <w:trHeight w:val="284"/>
        </w:trPr>
        <w:tc>
          <w:tcPr>
            <w:tcW w:w="3334" w:type="dxa"/>
            <w:vAlign w:val="center"/>
          </w:tcPr>
          <w:p w14:paraId="65D81208" w14:textId="77777777" w:rsidR="005F2397" w:rsidRPr="008568A7" w:rsidRDefault="005F2397" w:rsidP="005F2397">
            <w:pPr>
              <w:rPr>
                <w:rFonts w:ascii="Calibri" w:hAnsi="Calibri"/>
              </w:rPr>
            </w:pPr>
            <w:r w:rsidRPr="008568A7">
              <w:rPr>
                <w:rFonts w:ascii="Calibri" w:hAnsi="Calibri"/>
              </w:rPr>
              <w:t>Price limits and position limits</w:t>
            </w:r>
          </w:p>
        </w:tc>
        <w:tc>
          <w:tcPr>
            <w:tcW w:w="5966" w:type="dxa"/>
            <w:vAlign w:val="center"/>
          </w:tcPr>
          <w:p w14:paraId="2D38B851" w14:textId="77777777" w:rsidR="005F2397" w:rsidRPr="008568A7" w:rsidRDefault="005F2397" w:rsidP="005F2397">
            <w:pPr>
              <w:rPr>
                <w:rFonts w:ascii="Calibri" w:hAnsi="Calibri"/>
              </w:rPr>
            </w:pPr>
            <w:r w:rsidRPr="008568A7">
              <w:rPr>
                <w:rFonts w:ascii="Calibri" w:hAnsi="Calibri"/>
              </w:rPr>
              <w:t>20,000 net long or short in all contract months combined</w:t>
            </w:r>
          </w:p>
        </w:tc>
      </w:tr>
    </w:tbl>
    <w:p w14:paraId="4D483ADB" w14:textId="77777777" w:rsidR="005E31FD" w:rsidRPr="008568A7" w:rsidRDefault="005E31FD" w:rsidP="005F2397">
      <w:pPr>
        <w:rPr>
          <w:rFonts w:ascii="Calibri" w:hAnsi="Calibri"/>
        </w:rPr>
      </w:pPr>
    </w:p>
    <w:p w14:paraId="6706C03E" w14:textId="77777777" w:rsidR="005F2397" w:rsidRPr="008568A7" w:rsidRDefault="005F2397" w:rsidP="005F2397">
      <w:pPr>
        <w:rPr>
          <w:rFonts w:ascii="Calibri" w:hAnsi="Calibri"/>
        </w:rPr>
      </w:pPr>
      <w:r w:rsidRPr="008568A7">
        <w:rPr>
          <w:rFonts w:ascii="Calibri" w:hAnsi="Calibri"/>
        </w:rPr>
        <w:t>Mini contracts tend to be 1/5th the size</w:t>
      </w:r>
    </w:p>
    <w:p w14:paraId="0909FED1" w14:textId="18A86209" w:rsidR="005F2397" w:rsidRPr="008568A7" w:rsidRDefault="005F2397" w:rsidP="005F2397">
      <w:pPr>
        <w:rPr>
          <w:rFonts w:ascii="Calibri" w:hAnsi="Calibri"/>
        </w:rPr>
      </w:pPr>
      <w:r w:rsidRPr="008568A7">
        <w:rPr>
          <w:rFonts w:ascii="Calibri" w:hAnsi="Calibri"/>
        </w:rPr>
        <w:t xml:space="preserve">As the S&amp;P 500 </w:t>
      </w:r>
      <w:r w:rsidR="00972464" w:rsidRPr="008568A7">
        <w:rPr>
          <w:rFonts w:ascii="Calibri" w:hAnsi="Calibri"/>
        </w:rPr>
        <w:t>Futures</w:t>
      </w:r>
      <w:ins w:id="214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142"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is index </w:t>
      </w:r>
      <w:r w:rsidRPr="008568A7">
        <w:rPr>
          <w:rFonts w:ascii="Calibri" w:hAnsi="Calibri"/>
        </w:rPr>
        <w:sym w:font="Symbol" w:char="00B4"/>
      </w:r>
      <w:r w:rsidRPr="008568A7">
        <w:rPr>
          <w:rFonts w:ascii="Calibri" w:hAnsi="Calibri"/>
        </w:rPr>
        <w:t xml:space="preserve"> $250 (multiplier of 250X), </w:t>
      </w:r>
      <w:r w:rsidRPr="008568A7">
        <w:rPr>
          <w:rFonts w:ascii="Calibri" w:hAnsi="Calibri"/>
        </w:rPr>
        <w:br/>
        <w:t>the S&amp;P 500 “mini” = $50 x S&amp;P Index</w:t>
      </w:r>
    </w:p>
    <w:p w14:paraId="5F8147CE" w14:textId="3C388B79" w:rsidR="005F2397" w:rsidRPr="008568A7" w:rsidRDefault="005F2397" w:rsidP="005F2397">
      <w:pPr>
        <w:rPr>
          <w:rFonts w:ascii="Calibri" w:hAnsi="Calibri"/>
        </w:rPr>
      </w:pPr>
      <w:r w:rsidRPr="008568A7">
        <w:rPr>
          <w:rFonts w:ascii="Calibri" w:hAnsi="Calibri"/>
        </w:rPr>
        <w:t xml:space="preserve">As the NASDAQ </w:t>
      </w:r>
      <w:r w:rsidR="00972464" w:rsidRPr="008568A7">
        <w:rPr>
          <w:rFonts w:ascii="Calibri" w:hAnsi="Calibri"/>
        </w:rPr>
        <w:t>Futures</w:t>
      </w:r>
      <w:ins w:id="214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144"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is index </w:t>
      </w:r>
      <w:r w:rsidRPr="008568A7">
        <w:rPr>
          <w:rFonts w:ascii="Calibri" w:hAnsi="Calibri"/>
        </w:rPr>
        <w:sym w:font="Symbol" w:char="00B4"/>
      </w:r>
      <w:r w:rsidRPr="008568A7">
        <w:rPr>
          <w:rFonts w:ascii="Calibri" w:hAnsi="Calibri"/>
        </w:rPr>
        <w:t xml:space="preserve"> $100 (multiplier of 100X), </w:t>
      </w:r>
      <w:r w:rsidRPr="008568A7">
        <w:rPr>
          <w:rFonts w:ascii="Calibri" w:hAnsi="Calibri"/>
        </w:rPr>
        <w:br/>
        <w:t>the NASDAQ “mini” = $20 x NASDQ (each contract is 1/5th price, to attract smaller investors)</w:t>
      </w:r>
      <w:r w:rsidR="005E31FD" w:rsidRPr="008568A7">
        <w:rPr>
          <w:rFonts w:ascii="Calibri" w:hAnsi="Calibri"/>
        </w:rPr>
        <w:t>.</w:t>
      </w:r>
    </w:p>
    <w:p w14:paraId="7DAC864B" w14:textId="77777777" w:rsidR="005E31FD" w:rsidRPr="008568A7" w:rsidRDefault="005E31FD" w:rsidP="005F2397">
      <w:pPr>
        <w:rPr>
          <w:rFonts w:ascii="Calibri" w:hAnsi="Calibri"/>
        </w:rPr>
      </w:pPr>
    </w:p>
    <w:p w14:paraId="5EA8F0FE" w14:textId="77777777" w:rsidR="005F2397" w:rsidRPr="008568A7" w:rsidRDefault="005F2397" w:rsidP="005F2397">
      <w:pPr>
        <w:rPr>
          <w:rFonts w:ascii="Calibri" w:hAnsi="Calibri"/>
        </w:rPr>
      </w:pPr>
      <w:bookmarkStart w:id="2145" w:name="_Toc199673674"/>
      <w:r w:rsidRPr="008568A7">
        <w:rPr>
          <w:rFonts w:ascii="Calibri" w:hAnsi="Calibri"/>
        </w:rPr>
        <w:t>Long versus Short Positions</w:t>
      </w:r>
      <w:bookmarkEnd w:id="2145"/>
      <w:r w:rsidRPr="008568A7">
        <w:rPr>
          <w:rFonts w:ascii="Calibri" w:hAnsi="Calibri"/>
        </w:rPr>
        <w:t xml:space="preserve">: </w:t>
      </w:r>
    </w:p>
    <w:p w14:paraId="123222F5" w14:textId="3E921A67" w:rsidR="005F2397" w:rsidRPr="008568A7" w:rsidRDefault="005F2397" w:rsidP="005F2397">
      <w:pPr>
        <w:rPr>
          <w:rFonts w:ascii="Calibri" w:hAnsi="Calibri"/>
        </w:rPr>
      </w:pPr>
      <w:r w:rsidRPr="008568A7">
        <w:rPr>
          <w:rFonts w:ascii="Calibri" w:hAnsi="Calibri"/>
        </w:rPr>
        <w:t xml:space="preserve">A long position agrees to buy in the future and a short position agrees to sell in the future. The price mechanism maintains a balance between buyers and sellers. For example, if there are more buyers than sellers, the price increases until new sellers enter the </w:t>
      </w:r>
      <w:r w:rsidR="00972464" w:rsidRPr="008568A7">
        <w:rPr>
          <w:rFonts w:ascii="Calibri" w:hAnsi="Calibri"/>
        </w:rPr>
        <w:t>Futures</w:t>
      </w:r>
      <w:ins w:id="214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147"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market.</w:t>
      </w:r>
    </w:p>
    <w:p w14:paraId="2873CCF3" w14:textId="77777777" w:rsidR="008324DC" w:rsidRPr="008568A7" w:rsidRDefault="008324DC" w:rsidP="005F2397">
      <w:pPr>
        <w:rPr>
          <w:rFonts w:ascii="Calibri" w:hAnsi="Calibri"/>
        </w:rPr>
      </w:pPr>
    </w:p>
    <w:p w14:paraId="7D8A45BD" w14:textId="4961DCD6" w:rsidR="005F2397" w:rsidRPr="008568A7" w:rsidRDefault="005F2397" w:rsidP="005F2397">
      <w:pPr>
        <w:rPr>
          <w:rFonts w:ascii="Calibri" w:hAnsi="Calibri"/>
        </w:rPr>
      </w:pPr>
      <w:r w:rsidRPr="008568A7">
        <w:rPr>
          <w:rFonts w:ascii="Calibri" w:hAnsi="Calibri"/>
        </w:rPr>
        <w:t xml:space="preserve">Most </w:t>
      </w:r>
      <w:r w:rsidR="00972464" w:rsidRPr="008568A7">
        <w:rPr>
          <w:rFonts w:ascii="Calibri" w:hAnsi="Calibri"/>
        </w:rPr>
        <w:t>Futures</w:t>
      </w:r>
      <w:ins w:id="2148"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149"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contracts do not lead to delivery, because most trades “close out” their positions before delivery. Closing out a position means entering into the opposite type of trade from the original.</w:t>
      </w:r>
    </w:p>
    <w:p w14:paraId="3CA25E18" w14:textId="77777777" w:rsidR="008324DC" w:rsidRPr="008568A7" w:rsidRDefault="008324DC" w:rsidP="005F2397">
      <w:pPr>
        <w:rPr>
          <w:rFonts w:ascii="Calibri" w:hAnsi="Calibri"/>
        </w:rPr>
      </w:pPr>
    </w:p>
    <w:p w14:paraId="3C009111" w14:textId="320F0544" w:rsidR="005F2397" w:rsidRPr="008568A7" w:rsidRDefault="005F2397">
      <w:pPr>
        <w:pStyle w:val="Heading2"/>
      </w:pPr>
      <w:bookmarkStart w:id="2150" w:name="_Toc222580581"/>
      <w:r w:rsidRPr="008568A7">
        <w:t xml:space="preserve">Explain the convergence of </w:t>
      </w:r>
      <w:r w:rsidR="00972464" w:rsidRPr="008568A7">
        <w:t>Futures</w:t>
      </w:r>
      <w:ins w:id="2151"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152" w:author="Aleksander Hansen" w:date="2013-02-15T16:31:00Z">
        <w:r w:rsidR="008A28C4">
          <w:instrText xml:space="preserve">" </w:instrText>
        </w:r>
        <w:r w:rsidR="008A28C4">
          <w:fldChar w:fldCharType="end"/>
        </w:r>
      </w:ins>
      <w:r w:rsidRPr="008568A7">
        <w:t xml:space="preserve"> and spot</w:t>
      </w:r>
      <w:ins w:id="2153" w:author="Aleksander Hansen" w:date="2013-02-15T17:14:00Z">
        <w:r w:rsidR="003578F0">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154" w:author="Aleksander Hansen" w:date="2013-02-15T17:14:00Z">
        <w:r w:rsidR="003578F0">
          <w:instrText xml:space="preserve">spot price" </w:instrText>
        </w:r>
        <w:r w:rsidR="003578F0">
          <w:fldChar w:fldCharType="end"/>
        </w:r>
      </w:ins>
      <w:r w:rsidRPr="008568A7">
        <w:t xml:space="preserve"> prices</w:t>
      </w:r>
      <w:bookmarkEnd w:id="2150"/>
      <w:r w:rsidRPr="008568A7">
        <w:tab/>
      </w:r>
      <w:r w:rsidR="00CB15DC" w:rsidRPr="008568A7">
        <w:br/>
      </w:r>
    </w:p>
    <w:p w14:paraId="7CCA048D" w14:textId="04E4F786" w:rsidR="005F2397" w:rsidRPr="008568A7" w:rsidRDefault="005F2397" w:rsidP="005F2397">
      <w:pPr>
        <w:rPr>
          <w:rFonts w:ascii="Calibri" w:hAnsi="Calibri"/>
        </w:rPr>
      </w:pPr>
      <w:r w:rsidRPr="008568A7">
        <w:rPr>
          <w:rFonts w:ascii="Calibri" w:hAnsi="Calibri"/>
        </w:rPr>
        <w:t xml:space="preserve">At the </w:t>
      </w:r>
      <w:r w:rsidR="00972464" w:rsidRPr="008568A7">
        <w:rPr>
          <w:rFonts w:ascii="Calibri" w:hAnsi="Calibri"/>
        </w:rPr>
        <w:t>Futures</w:t>
      </w:r>
      <w:ins w:id="215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156"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approaches maturity, the spot</w:t>
      </w:r>
      <w:ins w:id="2157"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158"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should converge with the </w:t>
      </w:r>
      <w:r w:rsidR="00972464" w:rsidRPr="008568A7">
        <w:rPr>
          <w:rFonts w:ascii="Calibri" w:hAnsi="Calibri"/>
        </w:rPr>
        <w:t>Futures</w:t>
      </w:r>
      <w:r w:rsidRPr="008568A7">
        <w:rPr>
          <w:rFonts w:ascii="Calibri" w:hAnsi="Calibri"/>
        </w:rPr>
        <w:t xml:space="preserve"> price (at least to a so-called “zone of convergence”). Put another way, the basis (the difference between the spot</w:t>
      </w:r>
      <w:ins w:id="2159"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160"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and </w:t>
      </w:r>
      <w:r w:rsidR="00972464" w:rsidRPr="008568A7">
        <w:rPr>
          <w:rFonts w:ascii="Calibri" w:hAnsi="Calibri"/>
        </w:rPr>
        <w:t>Futures</w:t>
      </w:r>
      <w:r w:rsidRPr="008568A7">
        <w:rPr>
          <w:rFonts w:ascii="Calibri" w:hAnsi="Calibri"/>
        </w:rPr>
        <w:t xml:space="preserve"> price) should converge toward zero as the </w:t>
      </w:r>
      <w:r w:rsidR="00972464" w:rsidRPr="008568A7">
        <w:rPr>
          <w:rFonts w:ascii="Calibri" w:hAnsi="Calibri"/>
        </w:rPr>
        <w:t>Futures</w:t>
      </w:r>
      <w:r w:rsidRPr="008568A7">
        <w:rPr>
          <w:rFonts w:ascii="Calibri" w:hAnsi="Calibri"/>
        </w:rPr>
        <w:t xml:space="preserve"> contract approaches maturity.</w:t>
      </w:r>
    </w:p>
    <w:p w14:paraId="6D1D8B15" w14:textId="63B18EC9" w:rsidR="005F2397" w:rsidRDefault="005F2397" w:rsidP="005F2397">
      <w:pPr>
        <w:rPr>
          <w:rFonts w:ascii="Calibri" w:hAnsi="Calibri"/>
          <w:noProof/>
        </w:rPr>
      </w:pPr>
    </w:p>
    <w:p w14:paraId="2DBF8EA3" w14:textId="4504E5F0" w:rsidR="008727D6" w:rsidRPr="008568A7" w:rsidRDefault="008727D6" w:rsidP="005F2397">
      <w:pPr>
        <w:rPr>
          <w:rFonts w:ascii="Calibri" w:hAnsi="Calibri"/>
        </w:rPr>
      </w:pPr>
      <w:r>
        <w:rPr>
          <w:rFonts w:ascii="Calibri" w:hAnsi="Calibri"/>
          <w:noProof/>
        </w:rPr>
        <w:drawing>
          <wp:inline distT="0" distB="0" distL="0" distR="0" wp14:anchorId="67F5F549" wp14:editId="554BFB5E">
            <wp:extent cx="5252987" cy="3233911"/>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zoneofconvergence.jpg"/>
                    <pic:cNvPicPr/>
                  </pic:nvPicPr>
                  <pic:blipFill>
                    <a:blip r:embed="rId20">
                      <a:extLst>
                        <a:ext uri="{28A0092B-C50C-407E-A947-70E740481C1C}">
                          <a14:useLocalDpi xmlns:a14="http://schemas.microsoft.com/office/drawing/2010/main" val="0"/>
                        </a:ext>
                      </a:extLst>
                    </a:blip>
                    <a:stretch>
                      <a:fillRect/>
                    </a:stretch>
                  </pic:blipFill>
                  <pic:spPr>
                    <a:xfrm>
                      <a:off x="0" y="0"/>
                      <a:ext cx="5254893" cy="3235085"/>
                    </a:xfrm>
                    <a:prstGeom prst="rect">
                      <a:avLst/>
                    </a:prstGeom>
                  </pic:spPr>
                </pic:pic>
              </a:graphicData>
            </a:graphic>
          </wp:inline>
        </w:drawing>
      </w:r>
      <w:r w:rsidR="00812F30">
        <w:rPr>
          <w:rStyle w:val="CommentReference"/>
        </w:rPr>
        <w:commentReference w:id="2161"/>
      </w:r>
    </w:p>
    <w:p w14:paraId="216D9A32" w14:textId="77777777" w:rsidR="005F2397" w:rsidRPr="008568A7" w:rsidRDefault="005F2397" w:rsidP="005F2397">
      <w:pPr>
        <w:rPr>
          <w:rFonts w:ascii="Calibri" w:hAnsi="Calibri"/>
        </w:rPr>
      </w:pPr>
    </w:p>
    <w:p w14:paraId="04C1237E" w14:textId="24EC058E" w:rsidR="005F2397" w:rsidRPr="008568A7" w:rsidRDefault="005F2397" w:rsidP="005F2397">
      <w:pPr>
        <w:rPr>
          <w:rFonts w:ascii="Calibri" w:hAnsi="Calibri"/>
        </w:rPr>
      </w:pPr>
      <w:r w:rsidRPr="008568A7">
        <w:rPr>
          <w:rFonts w:ascii="Calibri" w:hAnsi="Calibri"/>
        </w:rPr>
        <w:t>In an (unrealistic) world where there is no risk premium, we can view this as the forward</w:t>
      </w:r>
      <w:ins w:id="2162"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2163"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representing an estimate of the expected future spot</w:t>
      </w:r>
      <w:ins w:id="2164"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165"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on the assumption that, as the maturity of its contract tends toward (shrinks) to zero, the forward price will converge on the spot</w:t>
      </w:r>
      <w:ins w:id="2166"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167"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w:t>
      </w:r>
    </w:p>
    <w:p w14:paraId="007B5C83" w14:textId="35CF50EE" w:rsidR="005F2397" w:rsidRPr="008568A7" w:rsidRDefault="00DE5CF7">
      <w:pPr>
        <w:jc w:val="center"/>
        <w:rPr>
          <w:rFonts w:ascii="Calibri" w:hAnsi="Calibri"/>
        </w:rPr>
        <w:pPrChange w:id="2168" w:author="Aleksander Hansen" w:date="2013-02-15T17:26:00Z">
          <w:pPr/>
        </w:pPrChange>
      </w:pPr>
      <w:r>
        <w:rPr>
          <w:rFonts w:ascii="Calibri" w:hAnsi="Calibri"/>
        </w:rPr>
        <w:pict w14:anchorId="156110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25pt">
            <v:imagedata r:id="rId21" o:title=""/>
          </v:shape>
        </w:pict>
      </w:r>
    </w:p>
    <w:p w14:paraId="1798C8DC" w14:textId="77777777" w:rsidR="005F2397" w:rsidRPr="008568A7" w:rsidRDefault="005F2397" w:rsidP="005F2397">
      <w:pPr>
        <w:rPr>
          <w:rFonts w:ascii="Calibri" w:hAnsi="Calibri"/>
        </w:rPr>
      </w:pPr>
      <w:r w:rsidRPr="008568A7">
        <w:rPr>
          <w:rFonts w:ascii="Calibri" w:hAnsi="Calibri"/>
        </w:rPr>
        <w:br w:type="page"/>
      </w:r>
    </w:p>
    <w:p w14:paraId="5B5E6D66" w14:textId="7872BED8" w:rsidR="005F2397" w:rsidRPr="008568A7" w:rsidRDefault="005F2397">
      <w:pPr>
        <w:pStyle w:val="Heading2"/>
        <w:pPrChange w:id="2169" w:author="Aleksander Hansen" w:date="2013-02-15T20:42:00Z">
          <w:pPr/>
        </w:pPrChange>
      </w:pPr>
      <w:bookmarkStart w:id="2170" w:name="_Toc222580582"/>
      <w:r w:rsidRPr="008568A7">
        <w:t>Describe the rationale for margin</w:t>
      </w:r>
      <w:ins w:id="2171" w:author="Aleksander Hansen" w:date="2013-02-15T17:15:00Z">
        <w:r w:rsidR="003578F0">
          <w:fldChar w:fldCharType="begin"/>
        </w:r>
        <w:r w:rsidR="003578F0">
          <w:instrText xml:space="preserve"> XE "</w:instrText>
        </w:r>
      </w:ins>
      <w:r w:rsidR="003578F0" w:rsidRPr="008568A7">
        <w:rPr>
          <w:rFonts w:ascii="Calibri" w:hAnsi="Calibri"/>
        </w:rPr>
        <w:instrText>margin</w:instrText>
      </w:r>
      <w:ins w:id="2172" w:author="Aleksander Hansen" w:date="2013-02-15T17:15:00Z">
        <w:r w:rsidR="003578F0">
          <w:instrText xml:space="preserve">" </w:instrText>
        </w:r>
        <w:r w:rsidR="003578F0">
          <w:fldChar w:fldCharType="end"/>
        </w:r>
      </w:ins>
      <w:r w:rsidRPr="008568A7">
        <w:t xml:space="preserve"> requirements and explain how they work</w:t>
      </w:r>
      <w:bookmarkEnd w:id="2170"/>
    </w:p>
    <w:p w14:paraId="5097C05A" w14:textId="77777777" w:rsidR="00506671" w:rsidRPr="008568A7" w:rsidRDefault="00506671" w:rsidP="005F2397">
      <w:pPr>
        <w:rPr>
          <w:rFonts w:ascii="Calibri" w:hAnsi="Calibri"/>
        </w:rPr>
      </w:pPr>
    </w:p>
    <w:p w14:paraId="68BB1A34" w14:textId="77777777" w:rsidR="00506671" w:rsidRPr="008568A7" w:rsidRDefault="00506671" w:rsidP="005F2397">
      <w:pPr>
        <w:rPr>
          <w:rFonts w:ascii="Calibri" w:hAnsi="Calibri"/>
        </w:rPr>
      </w:pPr>
    </w:p>
    <w:p w14:paraId="6CE9311A" w14:textId="77777777" w:rsidR="00506671" w:rsidRPr="008568A7" w:rsidRDefault="00506671" w:rsidP="00506671">
      <w:pPr>
        <w:pStyle w:val="BT-Normal"/>
      </w:pPr>
      <w:r w:rsidRPr="008568A7">
        <w:t>Margin is one kind of credit risk mitigation (CRM)</w:t>
      </w:r>
    </w:p>
    <w:p w14:paraId="490DA815" w14:textId="77777777" w:rsidR="00506671" w:rsidRPr="008568A7" w:rsidRDefault="00506671" w:rsidP="00506671">
      <w:pPr>
        <w:pStyle w:val="BT-Normal"/>
      </w:pPr>
      <w:r w:rsidRPr="008568A7">
        <w:br/>
        <w:t>Other CRM include:</w:t>
      </w:r>
    </w:p>
    <w:p w14:paraId="2BF60E5D" w14:textId="77777777" w:rsidR="00506671" w:rsidRPr="008568A7" w:rsidRDefault="00506671" w:rsidP="001A3067">
      <w:pPr>
        <w:pStyle w:val="BT-Normal"/>
        <w:numPr>
          <w:ilvl w:val="0"/>
          <w:numId w:val="8"/>
        </w:numPr>
      </w:pPr>
      <w:r w:rsidRPr="008568A7">
        <w:t>Netting</w:t>
      </w:r>
    </w:p>
    <w:p w14:paraId="1991CC5F" w14:textId="77777777" w:rsidR="00506671" w:rsidRPr="008568A7" w:rsidRDefault="00506671" w:rsidP="001A3067">
      <w:pPr>
        <w:pStyle w:val="BT-Normal"/>
        <w:numPr>
          <w:ilvl w:val="0"/>
          <w:numId w:val="8"/>
        </w:numPr>
      </w:pPr>
      <w:r w:rsidRPr="008568A7">
        <w:t>Guarantees</w:t>
      </w:r>
    </w:p>
    <w:p w14:paraId="095A100A" w14:textId="77777777" w:rsidR="00506671" w:rsidRPr="008568A7" w:rsidRDefault="00506671" w:rsidP="001A3067">
      <w:pPr>
        <w:pStyle w:val="BT-Normal"/>
        <w:numPr>
          <w:ilvl w:val="0"/>
          <w:numId w:val="8"/>
        </w:numPr>
      </w:pPr>
      <w:r w:rsidRPr="008568A7">
        <w:t>Credit Derivatives</w:t>
      </w:r>
    </w:p>
    <w:p w14:paraId="5F25F399" w14:textId="77777777" w:rsidR="00506671" w:rsidRPr="008568A7" w:rsidRDefault="00506671" w:rsidP="005F2397">
      <w:pPr>
        <w:rPr>
          <w:rFonts w:ascii="Calibri" w:hAnsi="Calibri"/>
        </w:rPr>
      </w:pPr>
    </w:p>
    <w:p w14:paraId="4DFF159D" w14:textId="4FD2BD6D" w:rsidR="005F2397" w:rsidRPr="008568A7" w:rsidRDefault="005F2397" w:rsidP="005F2397">
      <w:pPr>
        <w:rPr>
          <w:rFonts w:ascii="Calibri" w:hAnsi="Calibri"/>
        </w:rPr>
      </w:pPr>
      <w:r w:rsidRPr="008568A7">
        <w:rPr>
          <w:rFonts w:ascii="Calibri" w:hAnsi="Calibri"/>
        </w:rPr>
        <w:t>A margin</w:t>
      </w:r>
      <w:ins w:id="2173"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2174" w:author="Aleksander Hansen" w:date="2013-02-15T17:15:00Z">
        <w:r w:rsidR="003578F0">
          <w:instrText xml:space="preserve">" </w:instrText>
        </w:r>
        <w:r w:rsidR="003578F0">
          <w:rPr>
            <w:rFonts w:ascii="Calibri" w:hAnsi="Calibri"/>
          </w:rPr>
          <w:fldChar w:fldCharType="end"/>
        </w:r>
      </w:ins>
      <w:r w:rsidRPr="008568A7">
        <w:rPr>
          <w:rFonts w:ascii="Calibri" w:hAnsi="Calibri"/>
        </w:rPr>
        <w:t xml:space="preserve"> is cash or marketable securities deposited by an investor with his or her broker</w:t>
      </w:r>
      <w:r w:rsidR="00CF3AF5" w:rsidRPr="008568A7">
        <w:rPr>
          <w:rFonts w:ascii="Calibri" w:hAnsi="Calibri"/>
        </w:rPr>
        <w:t xml:space="preserve">. </w:t>
      </w:r>
      <w:r w:rsidRPr="008568A7">
        <w:rPr>
          <w:rFonts w:ascii="Calibri" w:hAnsi="Calibri"/>
        </w:rPr>
        <w:t>The balance in the margin account is adjusted to reflect daily settlement</w:t>
      </w:r>
      <w:r w:rsidR="00CF3AF5" w:rsidRPr="008568A7">
        <w:rPr>
          <w:rFonts w:ascii="Calibri" w:hAnsi="Calibri"/>
        </w:rPr>
        <w:t xml:space="preserve">. </w:t>
      </w:r>
      <w:r w:rsidRPr="008568A7">
        <w:rPr>
          <w:rFonts w:ascii="Calibri" w:hAnsi="Calibri"/>
        </w:rPr>
        <w:t>Margins</w:t>
      </w:r>
      <w:r w:rsidR="00CF3AF5" w:rsidRPr="008568A7">
        <w:rPr>
          <w:rFonts w:ascii="Calibri" w:hAnsi="Calibri"/>
        </w:rPr>
        <w:t xml:space="preserve"> thus</w:t>
      </w:r>
      <w:r w:rsidRPr="008568A7">
        <w:rPr>
          <w:rFonts w:ascii="Calibri" w:hAnsi="Calibri"/>
        </w:rPr>
        <w:t xml:space="preserve"> minimize the possibility of a loss through a default on a contract</w:t>
      </w:r>
      <w:r w:rsidR="00CF3AF5" w:rsidRPr="008568A7">
        <w:rPr>
          <w:rFonts w:ascii="Calibri" w:hAnsi="Calibri"/>
        </w:rPr>
        <w:t xml:space="preserve"> because of the daily netting.</w:t>
      </w:r>
    </w:p>
    <w:p w14:paraId="4DED0A7E" w14:textId="77777777" w:rsidR="00CF3AF5" w:rsidRPr="008568A7" w:rsidRDefault="00CF3AF5" w:rsidP="005F2397">
      <w:pPr>
        <w:rPr>
          <w:rFonts w:ascii="Calibri" w:hAnsi="Calibri"/>
        </w:rPr>
      </w:pPr>
      <w:bookmarkStart w:id="2175" w:name="_Toc199673675"/>
      <w:bookmarkStart w:id="2176" w:name="OLE_LINK1"/>
    </w:p>
    <w:p w14:paraId="19B8512D" w14:textId="77777777" w:rsidR="00CF3AF5" w:rsidRPr="008568A7" w:rsidRDefault="005F2397" w:rsidP="008568A7">
      <w:pPr>
        <w:pStyle w:val="Heading3SubGTNI"/>
      </w:pPr>
      <w:bookmarkStart w:id="2177" w:name="_Toc222580583"/>
      <w:r w:rsidRPr="008568A7">
        <w:t>Operations of Margin</w:t>
      </w:r>
      <w:bookmarkEnd w:id="2175"/>
      <w:r w:rsidRPr="008568A7">
        <w:t>s:</w:t>
      </w:r>
      <w:bookmarkEnd w:id="2177"/>
      <w:r w:rsidRPr="008568A7">
        <w:t xml:space="preserve"> </w:t>
      </w:r>
      <w:r w:rsidR="00CF3AF5" w:rsidRPr="008568A7">
        <w:br/>
      </w:r>
    </w:p>
    <w:p w14:paraId="4F0EF72D" w14:textId="7311235B" w:rsidR="00CF3AF5" w:rsidRPr="008568A7" w:rsidRDefault="005F2397" w:rsidP="001A3067">
      <w:pPr>
        <w:pStyle w:val="ListParagraph"/>
        <w:numPr>
          <w:ilvl w:val="0"/>
          <w:numId w:val="17"/>
        </w:numPr>
        <w:rPr>
          <w:rFonts w:ascii="Calibri" w:hAnsi="Calibri"/>
        </w:rPr>
      </w:pPr>
      <w:r w:rsidRPr="008568A7">
        <w:rPr>
          <w:rFonts w:ascii="Calibri" w:hAnsi="Calibri"/>
        </w:rPr>
        <w:t>Describe the marking to market procedure, the initial margin</w:t>
      </w:r>
      <w:ins w:id="2178"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2179" w:author="Aleksander Hansen" w:date="2013-02-15T17:15:00Z">
        <w:r w:rsidR="003578F0">
          <w:instrText xml:space="preserve">" </w:instrText>
        </w:r>
        <w:r w:rsidR="003578F0">
          <w:rPr>
            <w:rFonts w:ascii="Calibri" w:hAnsi="Calibri"/>
          </w:rPr>
          <w:fldChar w:fldCharType="end"/>
        </w:r>
      </w:ins>
      <w:r w:rsidRPr="008568A7">
        <w:rPr>
          <w:rFonts w:ascii="Calibri" w:hAnsi="Calibri"/>
        </w:rPr>
        <w:t>, and the maintenance margin</w:t>
      </w:r>
      <w:r w:rsidR="00CF3AF5" w:rsidRPr="008568A7">
        <w:rPr>
          <w:rFonts w:ascii="Calibri" w:hAnsi="Calibri"/>
        </w:rPr>
        <w:t>.</w:t>
      </w:r>
      <w:r w:rsidRPr="008568A7">
        <w:rPr>
          <w:rFonts w:ascii="Calibri" w:hAnsi="Calibri"/>
        </w:rPr>
        <w:t xml:space="preserve"> </w:t>
      </w:r>
    </w:p>
    <w:p w14:paraId="0C2D4C4C" w14:textId="25DB7FDB" w:rsidR="005F2397" w:rsidRPr="008568A7" w:rsidRDefault="005F2397" w:rsidP="001A3067">
      <w:pPr>
        <w:pStyle w:val="ListParagraph"/>
        <w:numPr>
          <w:ilvl w:val="0"/>
          <w:numId w:val="17"/>
        </w:numPr>
        <w:rPr>
          <w:rFonts w:ascii="Calibri" w:hAnsi="Calibri"/>
        </w:rPr>
      </w:pPr>
      <w:r w:rsidRPr="008568A7">
        <w:rPr>
          <w:rFonts w:ascii="Calibri" w:hAnsi="Calibri"/>
        </w:rPr>
        <w:t>Compute the variation margin</w:t>
      </w:r>
      <w:ins w:id="2180"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2181" w:author="Aleksander Hansen" w:date="2013-02-15T17:15:00Z">
        <w:r w:rsidR="003578F0">
          <w:instrText xml:space="preserve">" </w:instrText>
        </w:r>
        <w:r w:rsidR="003578F0">
          <w:rPr>
            <w:rFonts w:ascii="Calibri" w:hAnsi="Calibri"/>
          </w:rPr>
          <w:fldChar w:fldCharType="end"/>
        </w:r>
      </w:ins>
      <w:r w:rsidR="00CF3AF5" w:rsidRPr="008568A7">
        <w:rPr>
          <w:rFonts w:ascii="Calibri" w:hAnsi="Calibri"/>
        </w:rPr>
        <w:t>.</w:t>
      </w:r>
    </w:p>
    <w:p w14:paraId="40D4B602" w14:textId="77777777" w:rsidR="00CF3AF5" w:rsidRPr="008568A7" w:rsidRDefault="00CF3AF5" w:rsidP="00CF3AF5">
      <w:pPr>
        <w:rPr>
          <w:rFonts w:ascii="Calibri" w:hAnsi="Calibri"/>
        </w:rPr>
      </w:pPr>
    </w:p>
    <w:bookmarkEnd w:id="2176"/>
    <w:p w14:paraId="3B573F9F" w14:textId="73C5540E" w:rsidR="005F2397" w:rsidRPr="008568A7" w:rsidRDefault="005F2397" w:rsidP="005F2397">
      <w:pPr>
        <w:rPr>
          <w:rFonts w:ascii="Calibri" w:hAnsi="Calibri"/>
        </w:rPr>
      </w:pPr>
      <w:r w:rsidRPr="008568A7">
        <w:rPr>
          <w:rFonts w:ascii="Calibri" w:hAnsi="Calibri"/>
        </w:rPr>
        <w:t xml:space="preserve">When an investor enters into a </w:t>
      </w:r>
      <w:r w:rsidR="00972464" w:rsidRPr="008568A7">
        <w:rPr>
          <w:rFonts w:ascii="Calibri" w:hAnsi="Calibri"/>
        </w:rPr>
        <w:t>Futures</w:t>
      </w:r>
      <w:ins w:id="218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183"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the broker requires an initial margin</w:t>
      </w:r>
      <w:ins w:id="2184"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2185" w:author="Aleksander Hansen" w:date="2013-02-15T17:15:00Z">
        <w:r w:rsidR="003578F0">
          <w:instrText xml:space="preserve">" </w:instrText>
        </w:r>
        <w:r w:rsidR="003578F0">
          <w:rPr>
            <w:rFonts w:ascii="Calibri" w:hAnsi="Calibri"/>
          </w:rPr>
          <w:fldChar w:fldCharType="end"/>
        </w:r>
      </w:ins>
      <w:r w:rsidRPr="008568A7">
        <w:rPr>
          <w:rFonts w:ascii="Calibri" w:hAnsi="Calibri"/>
        </w:rPr>
        <w:t xml:space="preserve"> deposit into the margin account. At the end of each trading day, the margin account is marked-to-market. If the account balance falls below the maintenance margin (i.e., typically lower than the initial margin), a margin call requires the investors to “top up” the account back to the initial margin amount.</w:t>
      </w:r>
    </w:p>
    <w:p w14:paraId="1D3088E3" w14:textId="77777777" w:rsidR="00CF3AF5" w:rsidRPr="008568A7" w:rsidRDefault="00CF3AF5" w:rsidP="005F2397">
      <w:pPr>
        <w:rPr>
          <w:rFonts w:ascii="Calibri" w:hAnsi="Calibri"/>
        </w:rPr>
      </w:pPr>
    </w:p>
    <w:p w14:paraId="6A0022EF" w14:textId="77777777" w:rsidR="005F2397" w:rsidRPr="008568A7" w:rsidRDefault="005F2397" w:rsidP="005F2397">
      <w:pPr>
        <w:rPr>
          <w:rFonts w:ascii="Calibri" w:hAnsi="Calibri"/>
        </w:rPr>
      </w:pPr>
      <w:r w:rsidRPr="008568A7">
        <w:rPr>
          <w:rFonts w:ascii="Calibri" w:hAnsi="Calibri"/>
        </w:rPr>
        <w:t>Margin account: Broker requires deposit.</w:t>
      </w:r>
    </w:p>
    <w:p w14:paraId="22492D0D" w14:textId="77777777" w:rsidR="00CF3AF5" w:rsidRPr="008568A7" w:rsidRDefault="00CF3AF5" w:rsidP="005F2397">
      <w:pPr>
        <w:rPr>
          <w:rFonts w:ascii="Calibri" w:hAnsi="Calibri"/>
        </w:rPr>
      </w:pPr>
    </w:p>
    <w:p w14:paraId="6C5219B8" w14:textId="1797E15C" w:rsidR="005F2397" w:rsidRPr="008568A7" w:rsidRDefault="005F2397" w:rsidP="005F2397">
      <w:pPr>
        <w:rPr>
          <w:rFonts w:ascii="Calibri" w:hAnsi="Calibri"/>
        </w:rPr>
      </w:pPr>
      <w:r w:rsidRPr="008568A7">
        <w:rPr>
          <w:rFonts w:ascii="Calibri" w:hAnsi="Calibri"/>
        </w:rPr>
        <w:t>Initial margin</w:t>
      </w:r>
      <w:ins w:id="2186"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2187" w:author="Aleksander Hansen" w:date="2013-02-15T17:15:00Z">
        <w:r w:rsidR="003578F0">
          <w:instrText xml:space="preserve">" </w:instrText>
        </w:r>
        <w:r w:rsidR="003578F0">
          <w:rPr>
            <w:rFonts w:ascii="Calibri" w:hAnsi="Calibri"/>
          </w:rPr>
          <w:fldChar w:fldCharType="end"/>
        </w:r>
      </w:ins>
      <w:r w:rsidRPr="008568A7">
        <w:rPr>
          <w:rFonts w:ascii="Calibri" w:hAnsi="Calibri"/>
        </w:rPr>
        <w:t>: Must be deposited when contract is initiated.</w:t>
      </w:r>
    </w:p>
    <w:p w14:paraId="24B1AB6B" w14:textId="77777777" w:rsidR="00CF3AF5" w:rsidRPr="008568A7" w:rsidRDefault="00CF3AF5" w:rsidP="005F2397">
      <w:pPr>
        <w:rPr>
          <w:rFonts w:ascii="Calibri" w:hAnsi="Calibri"/>
        </w:rPr>
      </w:pPr>
    </w:p>
    <w:p w14:paraId="4F0A0036" w14:textId="3775150B" w:rsidR="005F2397" w:rsidRPr="008568A7" w:rsidRDefault="005F2397" w:rsidP="005F2397">
      <w:pPr>
        <w:rPr>
          <w:rFonts w:ascii="Calibri" w:hAnsi="Calibri"/>
        </w:rPr>
      </w:pPr>
      <w:r w:rsidRPr="008568A7">
        <w:rPr>
          <w:rFonts w:ascii="Calibri" w:hAnsi="Calibri"/>
        </w:rPr>
        <w:t>Mark-to-market: At the end of each trading day, margin</w:t>
      </w:r>
      <w:ins w:id="2188"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2189" w:author="Aleksander Hansen" w:date="2013-02-15T17:15:00Z">
        <w:r w:rsidR="003578F0">
          <w:instrText xml:space="preserve">" </w:instrText>
        </w:r>
        <w:r w:rsidR="003578F0">
          <w:rPr>
            <w:rFonts w:ascii="Calibri" w:hAnsi="Calibri"/>
          </w:rPr>
          <w:fldChar w:fldCharType="end"/>
        </w:r>
      </w:ins>
      <w:r w:rsidRPr="008568A7">
        <w:rPr>
          <w:rFonts w:ascii="Calibri" w:hAnsi="Calibri"/>
        </w:rPr>
        <w:t xml:space="preserve"> account is adjusted to reflect gains or losses.</w:t>
      </w:r>
    </w:p>
    <w:p w14:paraId="4DB6F760" w14:textId="77777777" w:rsidR="00CF3AF5" w:rsidRPr="008568A7" w:rsidRDefault="00CF3AF5" w:rsidP="005F2397">
      <w:pPr>
        <w:rPr>
          <w:rFonts w:ascii="Calibri" w:hAnsi="Calibri"/>
        </w:rPr>
      </w:pPr>
    </w:p>
    <w:p w14:paraId="7F3CFCF5" w14:textId="45E5675A" w:rsidR="005F2397" w:rsidRPr="008568A7" w:rsidRDefault="005F2397" w:rsidP="005F2397">
      <w:pPr>
        <w:rPr>
          <w:rFonts w:ascii="Calibri" w:hAnsi="Calibri"/>
        </w:rPr>
      </w:pPr>
      <w:r w:rsidRPr="008568A7">
        <w:rPr>
          <w:rFonts w:ascii="Calibri" w:hAnsi="Calibri"/>
        </w:rPr>
        <w:t>Maintenance margin</w:t>
      </w:r>
      <w:ins w:id="2190"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2191" w:author="Aleksander Hansen" w:date="2013-02-15T17:15:00Z">
        <w:r w:rsidR="003578F0">
          <w:instrText xml:space="preserve">" </w:instrText>
        </w:r>
        <w:r w:rsidR="003578F0">
          <w:rPr>
            <w:rFonts w:ascii="Calibri" w:hAnsi="Calibri"/>
          </w:rPr>
          <w:fldChar w:fldCharType="end"/>
        </w:r>
      </w:ins>
      <w:r w:rsidRPr="008568A7">
        <w:rPr>
          <w:rFonts w:ascii="Calibri" w:hAnsi="Calibri"/>
        </w:rPr>
        <w:t>: Investor can withdraw funds in the margin account in excess of the initial margin. A maintenance margin guarantees that the balance in the margin account never gets negative (the maintenance margin is lower than the initial margin).</w:t>
      </w:r>
    </w:p>
    <w:p w14:paraId="61C13019" w14:textId="77777777" w:rsidR="00CF3AF5" w:rsidRPr="008568A7" w:rsidRDefault="00CF3AF5" w:rsidP="005F2397">
      <w:pPr>
        <w:rPr>
          <w:rFonts w:ascii="Calibri" w:hAnsi="Calibri"/>
        </w:rPr>
      </w:pPr>
    </w:p>
    <w:p w14:paraId="4B5F1AE7" w14:textId="2770F238" w:rsidR="005F2397" w:rsidRPr="008568A7" w:rsidRDefault="005F2397" w:rsidP="005F2397">
      <w:pPr>
        <w:rPr>
          <w:rFonts w:ascii="Calibri" w:hAnsi="Calibri"/>
        </w:rPr>
      </w:pPr>
      <w:r w:rsidRPr="008568A7">
        <w:rPr>
          <w:rFonts w:ascii="Calibri" w:hAnsi="Calibri"/>
        </w:rPr>
        <w:t>Margin call: When the balance in the margin</w:t>
      </w:r>
      <w:ins w:id="2192"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2193" w:author="Aleksander Hansen" w:date="2013-02-15T17:15:00Z">
        <w:r w:rsidR="003578F0">
          <w:instrText xml:space="preserve">" </w:instrText>
        </w:r>
        <w:r w:rsidR="003578F0">
          <w:rPr>
            <w:rFonts w:ascii="Calibri" w:hAnsi="Calibri"/>
          </w:rPr>
          <w:fldChar w:fldCharType="end"/>
        </w:r>
      </w:ins>
      <w:r w:rsidRPr="008568A7">
        <w:rPr>
          <w:rFonts w:ascii="Calibri" w:hAnsi="Calibri"/>
        </w:rPr>
        <w:t xml:space="preserve"> account falls below the maintenance margin, broker executes a margin call. The next day, the investor needs to “top up” the margin account back to the initial margin level. </w:t>
      </w:r>
    </w:p>
    <w:p w14:paraId="1A97F85F" w14:textId="77777777" w:rsidR="00CF3AF5" w:rsidRPr="008568A7" w:rsidRDefault="00CF3AF5" w:rsidP="005F2397">
      <w:pPr>
        <w:rPr>
          <w:rFonts w:ascii="Calibri" w:hAnsi="Calibri"/>
        </w:rPr>
      </w:pPr>
    </w:p>
    <w:p w14:paraId="53200FEE" w14:textId="3B7242AC" w:rsidR="005F2397" w:rsidRPr="008568A7" w:rsidRDefault="005F2397" w:rsidP="005F2397">
      <w:pPr>
        <w:rPr>
          <w:rFonts w:ascii="Calibri" w:hAnsi="Calibri"/>
        </w:rPr>
      </w:pPr>
      <w:r w:rsidRPr="008568A7">
        <w:rPr>
          <w:rFonts w:ascii="Calibri" w:hAnsi="Calibri"/>
        </w:rPr>
        <w:t>Variation margin</w:t>
      </w:r>
      <w:ins w:id="2194"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2195" w:author="Aleksander Hansen" w:date="2013-02-15T17:15:00Z">
        <w:r w:rsidR="003578F0">
          <w:instrText xml:space="preserve">" </w:instrText>
        </w:r>
        <w:r w:rsidR="003578F0">
          <w:rPr>
            <w:rFonts w:ascii="Calibri" w:hAnsi="Calibri"/>
          </w:rPr>
          <w:fldChar w:fldCharType="end"/>
        </w:r>
      </w:ins>
      <w:r w:rsidRPr="008568A7">
        <w:rPr>
          <w:rFonts w:ascii="Calibri" w:hAnsi="Calibri"/>
        </w:rPr>
        <w:t>: Extra funds deposited by the investor after receiving a margin call.</w:t>
      </w:r>
    </w:p>
    <w:p w14:paraId="100FF8E0" w14:textId="238B1CE8" w:rsidR="005F2397" w:rsidRPr="008568A7" w:rsidRDefault="005F2397" w:rsidP="005F2397">
      <w:pPr>
        <w:rPr>
          <w:rFonts w:ascii="Calibri" w:hAnsi="Calibri"/>
        </w:rPr>
      </w:pPr>
      <w:r w:rsidRPr="008568A7">
        <w:rPr>
          <w:rFonts w:ascii="Calibri" w:hAnsi="Calibri"/>
        </w:rPr>
        <w:t>There is only a variation margin</w:t>
      </w:r>
      <w:ins w:id="2196"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2197" w:author="Aleksander Hansen" w:date="2013-02-15T17:15:00Z">
        <w:r w:rsidR="003578F0">
          <w:instrText xml:space="preserve">" </w:instrText>
        </w:r>
        <w:r w:rsidR="003578F0">
          <w:rPr>
            <w:rFonts w:ascii="Calibri" w:hAnsi="Calibri"/>
          </w:rPr>
          <w:fldChar w:fldCharType="end"/>
        </w:r>
      </w:ins>
      <w:r w:rsidRPr="008568A7">
        <w:rPr>
          <w:rFonts w:ascii="Calibri" w:hAnsi="Calibri"/>
        </w:rPr>
        <w:t xml:space="preserve"> if and when there is a margin call.</w:t>
      </w:r>
    </w:p>
    <w:p w14:paraId="4FCB73EE" w14:textId="4D31FC47" w:rsidR="005F2397" w:rsidRPr="008568A7" w:rsidRDefault="005F2397" w:rsidP="005F2397">
      <w:pPr>
        <w:rPr>
          <w:rFonts w:ascii="Calibri" w:hAnsi="Calibri"/>
        </w:rPr>
      </w:pPr>
      <w:r w:rsidRPr="008568A7">
        <w:rPr>
          <w:rFonts w:ascii="Calibri" w:hAnsi="Calibri"/>
        </w:rPr>
        <w:t>Variation margin</w:t>
      </w:r>
      <w:ins w:id="2198"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2199" w:author="Aleksander Hansen" w:date="2013-02-15T17:15:00Z">
        <w:r w:rsidR="003578F0">
          <w:instrText xml:space="preserve">" </w:instrText>
        </w:r>
        <w:r w:rsidR="003578F0">
          <w:rPr>
            <w:rFonts w:ascii="Calibri" w:hAnsi="Calibri"/>
          </w:rPr>
          <w:fldChar w:fldCharType="end"/>
        </w:r>
      </w:ins>
      <w:r w:rsidRPr="008568A7">
        <w:rPr>
          <w:rFonts w:ascii="Calibri" w:hAnsi="Calibri"/>
        </w:rPr>
        <w:t xml:space="preserve"> = initial margin – margin account balance</w:t>
      </w:r>
    </w:p>
    <w:p w14:paraId="4B2B4109" w14:textId="77777777" w:rsidR="005F2397" w:rsidRPr="008568A7" w:rsidRDefault="00D069EC" w:rsidP="005F2397">
      <w:pPr>
        <w:rPr>
          <w:rFonts w:ascii="Calibri" w:hAnsi="Calibri"/>
        </w:rPr>
      </w:pPr>
      <w:r w:rsidRPr="008568A7">
        <w:rPr>
          <w:rFonts w:ascii="Calibri" w:hAnsi="Calibri"/>
        </w:rPr>
        <w:t xml:space="preserve"> </w:t>
      </w:r>
    </w:p>
    <w:p w14:paraId="556ACC5C" w14:textId="77777777" w:rsidR="005F2397" w:rsidRPr="008568A7" w:rsidRDefault="005F2397" w:rsidP="005F2397">
      <w:pPr>
        <w:rPr>
          <w:rFonts w:ascii="Calibri" w:hAnsi="Calibri"/>
        </w:rPr>
      </w:pPr>
    </w:p>
    <w:p w14:paraId="7D2EDA4E" w14:textId="4EECFB2F" w:rsidR="005F2397" w:rsidRPr="008568A7" w:rsidRDefault="005F2397" w:rsidP="005F2397">
      <w:pPr>
        <w:rPr>
          <w:rFonts w:ascii="Calibri" w:hAnsi="Calibri"/>
        </w:rPr>
      </w:pPr>
      <w:r w:rsidRPr="008568A7">
        <w:rPr>
          <w:rFonts w:ascii="Calibri" w:hAnsi="Calibri"/>
        </w:rPr>
        <w:t>In the following example (Hull</w:t>
      </w:r>
      <w:ins w:id="2200"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2201" w:author="Aleksander Hansen" w:date="2013-02-15T16:38:00Z">
        <w:r w:rsidR="008A28C4">
          <w:instrText xml:space="preserve">" </w:instrText>
        </w:r>
        <w:r w:rsidR="008A28C4">
          <w:rPr>
            <w:rFonts w:ascii="Calibri" w:hAnsi="Calibri"/>
          </w:rPr>
          <w:fldChar w:fldCharType="end"/>
        </w:r>
      </w:ins>
      <w:r w:rsidR="00D069EC" w:rsidRPr="008568A7">
        <w:rPr>
          <w:rFonts w:ascii="Calibri" w:hAnsi="Calibri"/>
        </w:rPr>
        <w:t>, 2012</w:t>
      </w:r>
      <w:r w:rsidRPr="008568A7">
        <w:rPr>
          <w:rFonts w:ascii="Calibri" w:hAnsi="Calibri"/>
        </w:rPr>
        <w:t>), the investor is long two contracts, the initial margin</w:t>
      </w:r>
      <w:ins w:id="2202"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2203" w:author="Aleksander Hansen" w:date="2013-02-15T17:15:00Z">
        <w:r w:rsidR="003578F0">
          <w:instrText xml:space="preserve">" </w:instrText>
        </w:r>
        <w:r w:rsidR="003578F0">
          <w:rPr>
            <w:rFonts w:ascii="Calibri" w:hAnsi="Calibri"/>
          </w:rPr>
          <w:fldChar w:fldCharType="end"/>
        </w:r>
      </w:ins>
      <w:r w:rsidRPr="008568A7">
        <w:rPr>
          <w:rFonts w:ascii="Calibri" w:hAnsi="Calibri"/>
        </w:rPr>
        <w:t xml:space="preserve"> is $4,000 ($2,000 per contract) and the maintenance margin is $3,000 ($1,500 per contract). Note the margin call is triggered when the margin account balance b</w:t>
      </w:r>
      <w:r w:rsidR="00CF4063" w:rsidRPr="008568A7">
        <w:rPr>
          <w:rFonts w:ascii="Calibri" w:hAnsi="Calibri"/>
        </w:rPr>
        <w:t xml:space="preserve">reaches the maintenance margin; </w:t>
      </w:r>
      <w:r w:rsidRPr="008568A7">
        <w:rPr>
          <w:rFonts w:ascii="Calibri" w:hAnsi="Calibri"/>
        </w:rPr>
        <w:t>however, the investor must “top off” the account back to the initial margin</w:t>
      </w:r>
      <w:r w:rsidR="00D069EC" w:rsidRPr="008568A7">
        <w:rPr>
          <w:rFonts w:ascii="Calibri" w:hAnsi="Calibri"/>
        </w:rPr>
        <w:t>, not just to the maintenance margin</w:t>
      </w:r>
      <w:r w:rsidRPr="008568A7">
        <w:rPr>
          <w:rFonts w:ascii="Calibri" w:hAnsi="Calibri"/>
        </w:rPr>
        <w:t>.</w:t>
      </w:r>
    </w:p>
    <w:p w14:paraId="0979F054" w14:textId="77777777" w:rsidR="002A4C41" w:rsidRPr="008568A7" w:rsidRDefault="002A4C41" w:rsidP="005F2397">
      <w:pPr>
        <w:rPr>
          <w:rFonts w:ascii="Calibri" w:hAnsi="Calibri"/>
        </w:rPr>
      </w:pPr>
    </w:p>
    <w:tbl>
      <w:tblPr>
        <w:tblW w:w="3780" w:type="dxa"/>
        <w:tblInd w:w="93" w:type="dxa"/>
        <w:tblLook w:val="04A0" w:firstRow="1" w:lastRow="0" w:firstColumn="1" w:lastColumn="0" w:noHBand="0" w:noVBand="1"/>
      </w:tblPr>
      <w:tblGrid>
        <w:gridCol w:w="1580"/>
        <w:gridCol w:w="1100"/>
        <w:gridCol w:w="1100"/>
      </w:tblGrid>
      <w:tr w:rsidR="002A4C41" w:rsidRPr="008568A7" w14:paraId="3B68877F" w14:textId="77777777" w:rsidTr="00791D26">
        <w:trPr>
          <w:trHeight w:val="300"/>
        </w:trPr>
        <w:tc>
          <w:tcPr>
            <w:tcW w:w="2680" w:type="dxa"/>
            <w:gridSpan w:val="2"/>
            <w:tcBorders>
              <w:top w:val="nil"/>
              <w:left w:val="nil"/>
              <w:bottom w:val="nil"/>
              <w:right w:val="nil"/>
            </w:tcBorders>
            <w:shd w:val="clear" w:color="000000" w:fill="A2B593"/>
            <w:noWrap/>
            <w:vAlign w:val="bottom"/>
            <w:hideMark/>
          </w:tcPr>
          <w:p w14:paraId="26058216"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Contract Specifications:</w:t>
            </w:r>
          </w:p>
        </w:tc>
        <w:tc>
          <w:tcPr>
            <w:tcW w:w="1100" w:type="dxa"/>
            <w:tcBorders>
              <w:top w:val="nil"/>
              <w:left w:val="nil"/>
              <w:bottom w:val="nil"/>
              <w:right w:val="nil"/>
            </w:tcBorders>
            <w:shd w:val="clear" w:color="000000" w:fill="A2B593"/>
            <w:noWrap/>
            <w:vAlign w:val="bottom"/>
            <w:hideMark/>
          </w:tcPr>
          <w:p w14:paraId="3C5C48FB"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09CCA70D" w14:textId="77777777" w:rsidTr="002A4C41">
        <w:trPr>
          <w:trHeight w:val="300"/>
        </w:trPr>
        <w:tc>
          <w:tcPr>
            <w:tcW w:w="2680" w:type="dxa"/>
            <w:gridSpan w:val="2"/>
            <w:tcBorders>
              <w:top w:val="nil"/>
              <w:left w:val="nil"/>
              <w:bottom w:val="nil"/>
              <w:right w:val="nil"/>
            </w:tcBorders>
            <w:shd w:val="clear" w:color="000000" w:fill="FFFFFF"/>
            <w:vAlign w:val="center"/>
            <w:hideMark/>
          </w:tcPr>
          <w:p w14:paraId="3422E376"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Contract Size (ounces)</w:t>
            </w:r>
          </w:p>
        </w:tc>
        <w:tc>
          <w:tcPr>
            <w:tcW w:w="1100" w:type="dxa"/>
            <w:tcBorders>
              <w:top w:val="nil"/>
              <w:left w:val="nil"/>
              <w:bottom w:val="nil"/>
              <w:right w:val="nil"/>
            </w:tcBorders>
            <w:shd w:val="clear" w:color="000000" w:fill="FFFFFF"/>
            <w:vAlign w:val="center"/>
            <w:hideMark/>
          </w:tcPr>
          <w:p w14:paraId="397CF4E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100</w:t>
            </w:r>
          </w:p>
        </w:tc>
      </w:tr>
      <w:tr w:rsidR="002A4C41" w:rsidRPr="008568A7" w14:paraId="68E9BF54" w14:textId="77777777" w:rsidTr="002A4C41">
        <w:trPr>
          <w:trHeight w:val="300"/>
        </w:trPr>
        <w:tc>
          <w:tcPr>
            <w:tcW w:w="2680" w:type="dxa"/>
            <w:gridSpan w:val="2"/>
            <w:tcBorders>
              <w:top w:val="nil"/>
              <w:left w:val="nil"/>
              <w:bottom w:val="nil"/>
              <w:right w:val="nil"/>
            </w:tcBorders>
            <w:shd w:val="clear" w:color="000000" w:fill="FFFFFF"/>
            <w:vAlign w:val="center"/>
            <w:hideMark/>
          </w:tcPr>
          <w:p w14:paraId="0B3162BC"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Contracts</w:t>
            </w:r>
          </w:p>
        </w:tc>
        <w:tc>
          <w:tcPr>
            <w:tcW w:w="1100" w:type="dxa"/>
            <w:tcBorders>
              <w:top w:val="nil"/>
              <w:left w:val="nil"/>
              <w:bottom w:val="nil"/>
              <w:right w:val="nil"/>
            </w:tcBorders>
            <w:shd w:val="clear" w:color="000000" w:fill="FFFFFF"/>
            <w:vAlign w:val="center"/>
            <w:hideMark/>
          </w:tcPr>
          <w:p w14:paraId="00A584F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w:t>
            </w:r>
          </w:p>
        </w:tc>
      </w:tr>
      <w:tr w:rsidR="002A4C41" w:rsidRPr="008568A7" w14:paraId="4480898A" w14:textId="77777777" w:rsidTr="002A4C41">
        <w:trPr>
          <w:trHeight w:val="300"/>
        </w:trPr>
        <w:tc>
          <w:tcPr>
            <w:tcW w:w="2680" w:type="dxa"/>
            <w:gridSpan w:val="2"/>
            <w:tcBorders>
              <w:top w:val="nil"/>
              <w:left w:val="nil"/>
              <w:bottom w:val="nil"/>
              <w:right w:val="nil"/>
            </w:tcBorders>
            <w:shd w:val="clear" w:color="000000" w:fill="FFFFFF"/>
            <w:vAlign w:val="center"/>
            <w:hideMark/>
          </w:tcPr>
          <w:p w14:paraId="6A5DF90B"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Ounces:</w:t>
            </w:r>
          </w:p>
        </w:tc>
        <w:tc>
          <w:tcPr>
            <w:tcW w:w="1100" w:type="dxa"/>
            <w:tcBorders>
              <w:top w:val="nil"/>
              <w:left w:val="nil"/>
              <w:bottom w:val="nil"/>
              <w:right w:val="nil"/>
            </w:tcBorders>
            <w:shd w:val="clear" w:color="000000" w:fill="FFFFFF"/>
            <w:vAlign w:val="center"/>
            <w:hideMark/>
          </w:tcPr>
          <w:p w14:paraId="3228062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200</w:t>
            </w:r>
          </w:p>
        </w:tc>
      </w:tr>
      <w:tr w:rsidR="002A4C41" w:rsidRPr="008568A7" w14:paraId="3757A1A6" w14:textId="77777777" w:rsidTr="002A4C41">
        <w:trPr>
          <w:trHeight w:val="300"/>
        </w:trPr>
        <w:tc>
          <w:tcPr>
            <w:tcW w:w="2680" w:type="dxa"/>
            <w:gridSpan w:val="2"/>
            <w:tcBorders>
              <w:top w:val="nil"/>
              <w:left w:val="nil"/>
              <w:bottom w:val="nil"/>
              <w:right w:val="nil"/>
            </w:tcBorders>
            <w:shd w:val="clear" w:color="000000" w:fill="FFFFFF"/>
            <w:vAlign w:val="center"/>
            <w:hideMark/>
          </w:tcPr>
          <w:p w14:paraId="122953A5" w14:textId="52DF479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Initial Futures</w:t>
            </w:r>
            <w:ins w:id="2204" w:author="Aleksander Hansen" w:date="2013-02-15T16:31:00Z">
              <w:r w:rsidR="008A28C4">
                <w:rPr>
                  <w:rFonts w:ascii="Calibri" w:eastAsia="Times New Roman" w:hAnsi="Calibri" w:cs="Times New Roman"/>
                  <w:color w:val="000000"/>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05" w:author="Aleksander Hansen" w:date="2013-02-15T16:31:00Z">
              <w:r w:rsidR="008A28C4">
                <w:instrText xml:space="preserve">" </w:instrText>
              </w:r>
              <w:r w:rsidR="008A28C4">
                <w:rPr>
                  <w:rFonts w:ascii="Calibri" w:eastAsia="Times New Roman" w:hAnsi="Calibri" w:cs="Times New Roman"/>
                  <w:color w:val="000000"/>
                </w:rPr>
                <w:fldChar w:fldCharType="end"/>
              </w:r>
            </w:ins>
          </w:p>
        </w:tc>
        <w:tc>
          <w:tcPr>
            <w:tcW w:w="1100" w:type="dxa"/>
            <w:tcBorders>
              <w:top w:val="nil"/>
              <w:left w:val="nil"/>
              <w:bottom w:val="nil"/>
              <w:right w:val="nil"/>
            </w:tcBorders>
            <w:shd w:val="clear" w:color="000000" w:fill="FFFFFF"/>
            <w:vAlign w:val="center"/>
            <w:hideMark/>
          </w:tcPr>
          <w:p w14:paraId="567A929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$600 </w:t>
            </w:r>
          </w:p>
        </w:tc>
      </w:tr>
      <w:tr w:rsidR="002A4C41" w:rsidRPr="008568A7" w14:paraId="538F34D3" w14:textId="77777777" w:rsidTr="00791D26">
        <w:trPr>
          <w:trHeight w:val="300"/>
        </w:trPr>
        <w:tc>
          <w:tcPr>
            <w:tcW w:w="3780" w:type="dxa"/>
            <w:gridSpan w:val="3"/>
            <w:tcBorders>
              <w:top w:val="nil"/>
              <w:left w:val="nil"/>
              <w:right w:val="nil"/>
            </w:tcBorders>
            <w:shd w:val="clear" w:color="000000" w:fill="FFFFFF"/>
            <w:vAlign w:val="center"/>
            <w:hideMark/>
          </w:tcPr>
          <w:p w14:paraId="37E1268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14D32908" w14:textId="77777777" w:rsidTr="00791D26">
        <w:trPr>
          <w:trHeight w:val="300"/>
        </w:trPr>
        <w:tc>
          <w:tcPr>
            <w:tcW w:w="1580" w:type="dxa"/>
            <w:tcBorders>
              <w:top w:val="nil"/>
              <w:left w:val="nil"/>
              <w:bottom w:val="nil"/>
              <w:right w:val="nil"/>
            </w:tcBorders>
            <w:shd w:val="clear" w:color="000000" w:fill="A2B593"/>
            <w:vAlign w:val="center"/>
            <w:hideMark/>
          </w:tcPr>
          <w:p w14:paraId="37EA5633"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Margin</w:t>
            </w:r>
          </w:p>
        </w:tc>
        <w:tc>
          <w:tcPr>
            <w:tcW w:w="1100" w:type="dxa"/>
            <w:tcBorders>
              <w:top w:val="nil"/>
              <w:left w:val="nil"/>
              <w:bottom w:val="nil"/>
              <w:right w:val="nil"/>
            </w:tcBorders>
            <w:shd w:val="clear" w:color="000000" w:fill="A2B593"/>
            <w:vAlign w:val="center"/>
            <w:hideMark/>
          </w:tcPr>
          <w:p w14:paraId="33F9AA4F"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Per</w:t>
            </w:r>
          </w:p>
        </w:tc>
        <w:tc>
          <w:tcPr>
            <w:tcW w:w="1100" w:type="dxa"/>
            <w:tcBorders>
              <w:top w:val="nil"/>
              <w:left w:val="nil"/>
              <w:bottom w:val="nil"/>
              <w:right w:val="nil"/>
            </w:tcBorders>
            <w:shd w:val="clear" w:color="000000" w:fill="A2B593"/>
            <w:vAlign w:val="center"/>
            <w:hideMark/>
          </w:tcPr>
          <w:p w14:paraId="0C0772FE"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Total</w:t>
            </w:r>
          </w:p>
        </w:tc>
      </w:tr>
      <w:tr w:rsidR="002A4C41" w:rsidRPr="008568A7" w14:paraId="0E8FE834" w14:textId="77777777" w:rsidTr="002A4C41">
        <w:trPr>
          <w:trHeight w:val="300"/>
        </w:trPr>
        <w:tc>
          <w:tcPr>
            <w:tcW w:w="1580" w:type="dxa"/>
            <w:tcBorders>
              <w:top w:val="nil"/>
              <w:left w:val="nil"/>
              <w:bottom w:val="nil"/>
              <w:right w:val="nil"/>
            </w:tcBorders>
            <w:shd w:val="clear" w:color="000000" w:fill="FFFFFF"/>
            <w:vAlign w:val="center"/>
            <w:hideMark/>
          </w:tcPr>
          <w:p w14:paraId="03D9D893" w14:textId="4E8F3C2C"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Initial margin</w:t>
            </w:r>
            <w:ins w:id="2206" w:author="Aleksander Hansen" w:date="2013-02-15T17:15:00Z">
              <w:r w:rsidR="003578F0">
                <w:rPr>
                  <w:rFonts w:ascii="Calibri" w:eastAsia="Times New Roman" w:hAnsi="Calibri" w:cs="Times New Roman"/>
                  <w:color w:val="000000"/>
                </w:rPr>
                <w:fldChar w:fldCharType="begin"/>
              </w:r>
              <w:r w:rsidR="003578F0">
                <w:instrText xml:space="preserve"> XE "</w:instrText>
              </w:r>
            </w:ins>
            <w:r w:rsidR="003578F0" w:rsidRPr="008568A7">
              <w:rPr>
                <w:rFonts w:ascii="Calibri" w:hAnsi="Calibri"/>
              </w:rPr>
              <w:instrText>margin</w:instrText>
            </w:r>
            <w:ins w:id="2207" w:author="Aleksander Hansen" w:date="2013-02-15T17:15:00Z">
              <w:r w:rsidR="003578F0">
                <w:instrText xml:space="preserve">" </w:instrText>
              </w:r>
              <w:r w:rsidR="003578F0">
                <w:rPr>
                  <w:rFonts w:ascii="Calibri" w:eastAsia="Times New Roman" w:hAnsi="Calibri" w:cs="Times New Roman"/>
                  <w:color w:val="000000"/>
                </w:rPr>
                <w:fldChar w:fldCharType="end"/>
              </w:r>
            </w:ins>
          </w:p>
        </w:tc>
        <w:tc>
          <w:tcPr>
            <w:tcW w:w="1100" w:type="dxa"/>
            <w:tcBorders>
              <w:top w:val="nil"/>
              <w:left w:val="nil"/>
              <w:bottom w:val="nil"/>
              <w:right w:val="nil"/>
            </w:tcBorders>
            <w:shd w:val="clear" w:color="000000" w:fill="FFFFFF"/>
            <w:vAlign w:val="center"/>
            <w:hideMark/>
          </w:tcPr>
          <w:p w14:paraId="5756298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$2,000 </w:t>
            </w:r>
          </w:p>
        </w:tc>
        <w:tc>
          <w:tcPr>
            <w:tcW w:w="1100" w:type="dxa"/>
            <w:tcBorders>
              <w:top w:val="nil"/>
              <w:left w:val="nil"/>
              <w:bottom w:val="nil"/>
              <w:right w:val="nil"/>
            </w:tcBorders>
            <w:shd w:val="clear" w:color="000000" w:fill="FFFFFF"/>
            <w:vAlign w:val="center"/>
            <w:hideMark/>
          </w:tcPr>
          <w:p w14:paraId="1F83639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$4,000 </w:t>
            </w:r>
          </w:p>
        </w:tc>
      </w:tr>
      <w:tr w:rsidR="002A4C41" w:rsidRPr="008568A7" w14:paraId="5E57FCE9" w14:textId="77777777" w:rsidTr="002A4C41">
        <w:trPr>
          <w:trHeight w:val="600"/>
        </w:trPr>
        <w:tc>
          <w:tcPr>
            <w:tcW w:w="1580" w:type="dxa"/>
            <w:tcBorders>
              <w:top w:val="nil"/>
              <w:left w:val="nil"/>
              <w:bottom w:val="nil"/>
              <w:right w:val="nil"/>
            </w:tcBorders>
            <w:shd w:val="clear" w:color="000000" w:fill="FFFFFF"/>
            <w:vAlign w:val="center"/>
            <w:hideMark/>
          </w:tcPr>
          <w:p w14:paraId="41CBD8A6" w14:textId="1A221695"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Maintenance margin</w:t>
            </w:r>
            <w:ins w:id="2208" w:author="Aleksander Hansen" w:date="2013-02-15T17:15:00Z">
              <w:r w:rsidR="003578F0">
                <w:rPr>
                  <w:rFonts w:ascii="Calibri" w:eastAsia="Times New Roman" w:hAnsi="Calibri" w:cs="Times New Roman"/>
                  <w:color w:val="000000"/>
                </w:rPr>
                <w:fldChar w:fldCharType="begin"/>
              </w:r>
              <w:r w:rsidR="003578F0">
                <w:instrText xml:space="preserve"> XE "</w:instrText>
              </w:r>
            </w:ins>
            <w:r w:rsidR="003578F0" w:rsidRPr="008568A7">
              <w:rPr>
                <w:rFonts w:ascii="Calibri" w:hAnsi="Calibri"/>
              </w:rPr>
              <w:instrText>margin</w:instrText>
            </w:r>
            <w:ins w:id="2209" w:author="Aleksander Hansen" w:date="2013-02-15T17:15:00Z">
              <w:r w:rsidR="003578F0">
                <w:instrText xml:space="preserve">" </w:instrText>
              </w:r>
              <w:r w:rsidR="003578F0">
                <w:rPr>
                  <w:rFonts w:ascii="Calibri" w:eastAsia="Times New Roman" w:hAnsi="Calibri" w:cs="Times New Roman"/>
                  <w:color w:val="000000"/>
                </w:rPr>
                <w:fldChar w:fldCharType="end"/>
              </w:r>
            </w:ins>
          </w:p>
        </w:tc>
        <w:tc>
          <w:tcPr>
            <w:tcW w:w="1100" w:type="dxa"/>
            <w:tcBorders>
              <w:top w:val="nil"/>
              <w:left w:val="nil"/>
              <w:bottom w:val="nil"/>
              <w:right w:val="nil"/>
            </w:tcBorders>
            <w:shd w:val="clear" w:color="000000" w:fill="FFFFFF"/>
            <w:vAlign w:val="center"/>
            <w:hideMark/>
          </w:tcPr>
          <w:p w14:paraId="4443364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$1,500 </w:t>
            </w:r>
          </w:p>
        </w:tc>
        <w:tc>
          <w:tcPr>
            <w:tcW w:w="1100" w:type="dxa"/>
            <w:tcBorders>
              <w:top w:val="nil"/>
              <w:left w:val="nil"/>
              <w:bottom w:val="nil"/>
              <w:right w:val="nil"/>
            </w:tcBorders>
            <w:shd w:val="clear" w:color="000000" w:fill="FFFFFF"/>
            <w:vAlign w:val="center"/>
            <w:hideMark/>
          </w:tcPr>
          <w:p w14:paraId="6185A00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$3,000 </w:t>
            </w:r>
          </w:p>
        </w:tc>
      </w:tr>
    </w:tbl>
    <w:p w14:paraId="708E5979" w14:textId="77777777" w:rsidR="005F2397" w:rsidRPr="008568A7" w:rsidRDefault="005F2397" w:rsidP="005F2397">
      <w:pPr>
        <w:rPr>
          <w:rFonts w:ascii="Calibri" w:hAnsi="Calibri"/>
        </w:rPr>
      </w:pPr>
    </w:p>
    <w:tbl>
      <w:tblPr>
        <w:tblW w:w="5000" w:type="pct"/>
        <w:tblLook w:val="04A0" w:firstRow="1" w:lastRow="0" w:firstColumn="1" w:lastColumn="0" w:noHBand="0" w:noVBand="1"/>
      </w:tblPr>
      <w:tblGrid>
        <w:gridCol w:w="1551"/>
        <w:gridCol w:w="1551"/>
        <w:gridCol w:w="1551"/>
        <w:gridCol w:w="1551"/>
        <w:gridCol w:w="1551"/>
        <w:gridCol w:w="1551"/>
      </w:tblGrid>
      <w:tr w:rsidR="002A4C41" w:rsidRPr="008568A7" w14:paraId="61314091" w14:textId="77777777" w:rsidTr="00791D26">
        <w:trPr>
          <w:trHeight w:val="300"/>
        </w:trPr>
        <w:tc>
          <w:tcPr>
            <w:tcW w:w="833" w:type="pct"/>
            <w:tcBorders>
              <w:top w:val="nil"/>
              <w:left w:val="nil"/>
              <w:bottom w:val="single" w:sz="12" w:space="0" w:color="FFFFFF"/>
              <w:right w:val="single" w:sz="4" w:space="0" w:color="FFFFFF"/>
            </w:tcBorders>
            <w:shd w:val="clear" w:color="000000" w:fill="A2B593"/>
            <w:noWrap/>
            <w:vAlign w:val="center"/>
            <w:hideMark/>
          </w:tcPr>
          <w:p w14:paraId="200B6734"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Date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7082ED43" w14:textId="03E50A18"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Futures</w:t>
            </w:r>
            <w:ins w:id="2210" w:author="Aleksander Hansen" w:date="2013-02-15T16:31:00Z">
              <w:r w:rsidR="008A28C4">
                <w:rPr>
                  <w:rFonts w:ascii="Calibri" w:eastAsia="Times New Roman" w:hAnsi="Calibri" w:cs="Times New Roman"/>
                  <w:bCs/>
                  <w:color w:val="000000" w:themeColor="text1"/>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11" w:author="Aleksander Hansen" w:date="2013-02-15T16:31:00Z">
              <w:r w:rsidR="008A28C4">
                <w:instrText xml:space="preserve">" </w:instrText>
              </w:r>
              <w:r w:rsidR="008A28C4">
                <w:rPr>
                  <w:rFonts w:ascii="Calibri" w:eastAsia="Times New Roman" w:hAnsi="Calibri" w:cs="Times New Roman"/>
                  <w:bCs/>
                  <w:color w:val="000000" w:themeColor="text1"/>
                </w:rPr>
                <w:fldChar w:fldCharType="end"/>
              </w:r>
            </w:ins>
            <w:r w:rsidRPr="008568A7">
              <w:rPr>
                <w:rFonts w:ascii="Calibri" w:eastAsia="Times New Roman" w:hAnsi="Calibri" w:cs="Times New Roman"/>
                <w:bCs/>
                <w:color w:val="000000" w:themeColor="text1"/>
              </w:rPr>
              <w:t xml:space="preserve"> Price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69D50618"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Daily gain/loss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2C57B025"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Cumulative Gain/loss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3B0D44B9"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Margin Balance </w:t>
            </w:r>
          </w:p>
        </w:tc>
        <w:tc>
          <w:tcPr>
            <w:tcW w:w="833" w:type="pct"/>
            <w:tcBorders>
              <w:top w:val="nil"/>
              <w:left w:val="single" w:sz="4" w:space="0" w:color="FFFFFF"/>
              <w:bottom w:val="single" w:sz="12" w:space="0" w:color="FFFFFF"/>
              <w:right w:val="nil"/>
            </w:tcBorders>
            <w:shd w:val="clear" w:color="000000" w:fill="A2B593"/>
            <w:vAlign w:val="center"/>
            <w:hideMark/>
          </w:tcPr>
          <w:p w14:paraId="0712396A"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Margin Call </w:t>
            </w:r>
          </w:p>
        </w:tc>
      </w:tr>
      <w:tr w:rsidR="002A4C41" w:rsidRPr="008568A7" w14:paraId="219C33C5"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3986E932"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7ACF9E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1FD0657"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2E8FA25"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ED11C4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737C56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670DD752"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07AC70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318BA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4C6EC5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65C22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0D6E72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$3,400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F6F975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5F2A3D3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190A422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998921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$596</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D29072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A03F64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-$780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50BC17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$3,220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F0A74A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3562AF99"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27BBEF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7-Jun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05B302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$598</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5540BC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454E4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7DE455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0515EE4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4BA99142"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25F754F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8-Jun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C82DC5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34C15A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8E780E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4492AE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$3,420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6600E6F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7DD4DE2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433670A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9-Jun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A8CDB8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8CDFB7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34098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45D39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$3,340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764B7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9CF1DD3"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A5BEBC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10-Jun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370977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$595</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16EB0B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7DBD6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-$920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8D74A4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$3,080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7649019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3DFAD0F"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49B8205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11-Jun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7BE5B2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$593</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CBC29C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99AC69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1C1D49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$2,660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4058C2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$1,340</w:t>
            </w:r>
          </w:p>
        </w:tc>
      </w:tr>
      <w:tr w:rsidR="002A4C41" w:rsidRPr="008568A7" w14:paraId="139935FB"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6FEE4F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BA2299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$594</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721CA6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66002F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C5E236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$4,060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282162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D54D1E1"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7B8A72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F1CCF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$592</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450664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B6FE5F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-$1,640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ED62C7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$3,700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5974B5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510A168F"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A04955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14-Jun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CE29E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$593</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CDBD1B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808FC0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-$1,460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BB941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$3,880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6D221EF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EF3173E"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B10547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15-Jun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C858EB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AC08D0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-$1,140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7EFD04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61672E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$2,740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64422A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$1,260</w:t>
            </w:r>
          </w:p>
        </w:tc>
      </w:tr>
      <w:tr w:rsidR="002A4C41" w:rsidRPr="008568A7" w14:paraId="1B2E371B"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ECFA1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16-Jun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E8308D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3F6E59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1D1ADD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406D37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4EC601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C740C3E"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704D2D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17-Jun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F1A29C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$588</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9C1615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ABFA99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-$2,380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5DA94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D7429C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9CF63D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B06628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FF34E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$589</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F9E5E6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998B4B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259B0C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$4,340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55DF125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7DE3DF99"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43690A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19-Jun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C57B36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$591</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B8954D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89D78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91E8B8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$4,800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3DB449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FF4025D" w14:textId="77777777" w:rsidTr="002A4C41">
        <w:trPr>
          <w:trHeight w:val="300"/>
        </w:trPr>
        <w:tc>
          <w:tcPr>
            <w:tcW w:w="833" w:type="pct"/>
            <w:tcBorders>
              <w:top w:val="single" w:sz="4" w:space="0" w:color="FFFFFF"/>
              <w:left w:val="nil"/>
              <w:bottom w:val="nil"/>
              <w:right w:val="single" w:sz="4" w:space="0" w:color="FFFFFF"/>
            </w:tcBorders>
            <w:shd w:val="clear" w:color="000000" w:fill="FFFFFF"/>
            <w:noWrap/>
            <w:vAlign w:val="bottom"/>
            <w:hideMark/>
          </w:tcPr>
          <w:p w14:paraId="2A05E30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20-Jun</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3EE2389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$592</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07A0C3A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3D7FBC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-$1,540</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6860461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$5,060</w:t>
            </w:r>
          </w:p>
        </w:tc>
        <w:tc>
          <w:tcPr>
            <w:tcW w:w="833" w:type="pct"/>
            <w:tcBorders>
              <w:top w:val="single" w:sz="4" w:space="0" w:color="FFFFFF"/>
              <w:left w:val="single" w:sz="4" w:space="0" w:color="FFFFFF"/>
              <w:bottom w:val="nil"/>
              <w:right w:val="nil"/>
            </w:tcBorders>
            <w:shd w:val="clear" w:color="000000" w:fill="FFFFFF"/>
            <w:noWrap/>
            <w:vAlign w:val="bottom"/>
            <w:hideMark/>
          </w:tcPr>
          <w:p w14:paraId="506E3BA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bl>
    <w:p w14:paraId="3F0B6B33" w14:textId="77777777" w:rsidR="005F2397" w:rsidRPr="008568A7" w:rsidRDefault="005F2397" w:rsidP="005F2397">
      <w:pPr>
        <w:rPr>
          <w:rFonts w:ascii="Calibri" w:hAnsi="Calibri"/>
        </w:rPr>
      </w:pPr>
    </w:p>
    <w:p w14:paraId="341C4CF5" w14:textId="205915A4" w:rsidR="005F2397" w:rsidRPr="008568A7" w:rsidRDefault="005F2397" w:rsidP="005F2397">
      <w:pPr>
        <w:rPr>
          <w:rFonts w:ascii="Calibri" w:hAnsi="Calibri"/>
        </w:rPr>
      </w:pPr>
      <w:r w:rsidRPr="008568A7">
        <w:rPr>
          <w:rFonts w:ascii="Calibri" w:hAnsi="Calibri"/>
          <w:b/>
        </w:rPr>
        <w:t>June 11th:</w:t>
      </w:r>
      <w:r w:rsidRPr="008568A7">
        <w:rPr>
          <w:rFonts w:ascii="Calibri" w:hAnsi="Calibri"/>
        </w:rPr>
        <w:t xml:space="preserve"> Because account falls below the maintenance, margin</w:t>
      </w:r>
      <w:ins w:id="2212"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2213" w:author="Aleksander Hansen" w:date="2013-02-15T17:15:00Z">
        <w:r w:rsidR="003578F0">
          <w:instrText xml:space="preserve">" </w:instrText>
        </w:r>
        <w:r w:rsidR="003578F0">
          <w:rPr>
            <w:rFonts w:ascii="Calibri" w:hAnsi="Calibri"/>
          </w:rPr>
          <w:fldChar w:fldCharType="end"/>
        </w:r>
      </w:ins>
      <w:r w:rsidRPr="008568A7">
        <w:rPr>
          <w:rFonts w:ascii="Calibri" w:hAnsi="Calibri"/>
        </w:rPr>
        <w:t xml:space="preserve"> call (to “top </w:t>
      </w:r>
      <w:r w:rsidR="002A4C41" w:rsidRPr="008568A7">
        <w:rPr>
          <w:rFonts w:ascii="Calibri" w:hAnsi="Calibri"/>
        </w:rPr>
        <w:t xml:space="preserve">up” to the initial margin) for  </w:t>
      </w:r>
      <w:r w:rsidRPr="008568A7">
        <w:rPr>
          <w:rFonts w:ascii="Calibri" w:hAnsi="Calibri"/>
        </w:rPr>
        <w:t>$1,340 = $4,000 - $2,660.</w:t>
      </w:r>
    </w:p>
    <w:p w14:paraId="3CC12D25" w14:textId="49DC81DB" w:rsidR="005F2397" w:rsidRPr="008568A7" w:rsidRDefault="005F2397" w:rsidP="005F2397">
      <w:pPr>
        <w:rPr>
          <w:rFonts w:ascii="Calibri" w:hAnsi="Calibri"/>
        </w:rPr>
      </w:pPr>
      <w:r w:rsidRPr="008568A7">
        <w:rPr>
          <w:rFonts w:ascii="Calibri" w:hAnsi="Calibri"/>
          <w:b/>
        </w:rPr>
        <w:t>June 15th</w:t>
      </w:r>
      <w:r w:rsidRPr="008568A7">
        <w:rPr>
          <w:rFonts w:ascii="Calibri" w:hAnsi="Calibri"/>
        </w:rPr>
        <w:t>: Because account falls below the maintenance, margin</w:t>
      </w:r>
      <w:ins w:id="2214"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2215" w:author="Aleksander Hansen" w:date="2013-02-15T17:15:00Z">
        <w:r w:rsidR="003578F0">
          <w:instrText xml:space="preserve">" </w:instrText>
        </w:r>
        <w:r w:rsidR="003578F0">
          <w:rPr>
            <w:rFonts w:ascii="Calibri" w:hAnsi="Calibri"/>
          </w:rPr>
          <w:fldChar w:fldCharType="end"/>
        </w:r>
      </w:ins>
      <w:r w:rsidRPr="008568A7">
        <w:rPr>
          <w:rFonts w:ascii="Calibri" w:hAnsi="Calibri"/>
        </w:rPr>
        <w:t xml:space="preserve"> call (to “top </w:t>
      </w:r>
      <w:r w:rsidR="002A4C41" w:rsidRPr="008568A7">
        <w:rPr>
          <w:rFonts w:ascii="Calibri" w:hAnsi="Calibri"/>
        </w:rPr>
        <w:t xml:space="preserve">up” to the initial margin) for </w:t>
      </w:r>
      <w:r w:rsidRPr="008568A7">
        <w:rPr>
          <w:rFonts w:ascii="Calibri" w:hAnsi="Calibri"/>
        </w:rPr>
        <w:t>$1,260 = $4,000 - $2,740.</w:t>
      </w:r>
    </w:p>
    <w:p w14:paraId="59EDAB9F" w14:textId="77777777" w:rsidR="005F2397" w:rsidRPr="008568A7" w:rsidRDefault="002A4C41">
      <w:pPr>
        <w:jc w:val="center"/>
        <w:rPr>
          <w:rFonts w:ascii="Calibri" w:hAnsi="Calibri"/>
        </w:rPr>
        <w:pPrChange w:id="2216" w:author="Aleksander Hansen" w:date="2013-02-10T21:32:00Z">
          <w:pPr/>
        </w:pPrChange>
      </w:pPr>
      <w:r w:rsidRPr="008568A7">
        <w:rPr>
          <w:rFonts w:ascii="Calibri" w:hAnsi="Calibri"/>
          <w:noProof/>
        </w:rPr>
        <mc:AlternateContent>
          <mc:Choice Requires="wps">
            <w:drawing>
              <wp:anchor distT="0" distB="0" distL="114300" distR="114300" simplePos="0" relativeHeight="251689472" behindDoc="0" locked="0" layoutInCell="1" allowOverlap="1" wp14:anchorId="05132FED" wp14:editId="4D4B3D44">
                <wp:simplePos x="0" y="0"/>
                <wp:positionH relativeFrom="column">
                  <wp:posOffset>-228600</wp:posOffset>
                </wp:positionH>
                <wp:positionV relativeFrom="paragraph">
                  <wp:posOffset>0</wp:posOffset>
                </wp:positionV>
                <wp:extent cx="5486400" cy="1028700"/>
                <wp:effectExtent l="76200" t="76200" r="101600" b="114300"/>
                <wp:wrapSquare wrapText="bothSides"/>
                <wp:docPr id="41" name="Text Box 41"/>
                <wp:cNvGraphicFramePr/>
                <a:graphic xmlns:a="http://schemas.openxmlformats.org/drawingml/2006/main">
                  <a:graphicData uri="http://schemas.microsoft.com/office/word/2010/wordprocessingShape">
                    <wps:wsp>
                      <wps:cNvSpPr txBox="1"/>
                      <wps:spPr>
                        <a:xfrm>
                          <a:off x="0" y="0"/>
                          <a:ext cx="5486400" cy="10287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09B73D" w14:textId="77777777" w:rsidR="003D168C" w:rsidRDefault="003D168C" w:rsidP="00986A9F">
                            <w:pPr>
                              <w:ind w:firstLine="144"/>
                            </w:pPr>
                            <w:r>
                              <w:t>IMPORTANT CONCEPT:</w:t>
                            </w:r>
                          </w:p>
                          <w:p w14:paraId="67C77613" w14:textId="77777777" w:rsidR="003D168C" w:rsidRDefault="003D168C"/>
                          <w:p w14:paraId="6A09ABB7" w14:textId="77777777" w:rsidR="003D168C" w:rsidRDefault="003D168C" w:rsidP="00986A9F">
                            <w:pPr>
                              <w:ind w:left="144"/>
                            </w:pPr>
                            <w:r w:rsidRPr="005368C2">
                              <w:t>The maintenance margin is a trigger level—once triggered, the investor must “top u</w:t>
                            </w:r>
                            <w:r>
                              <w:t>p” to</w:t>
                            </w:r>
                            <w:r w:rsidRPr="00D069EC">
                              <w:t xml:space="preserve"> </w:t>
                            </w:r>
                            <w:r>
                              <w:t xml:space="preserve">the </w:t>
                            </w:r>
                            <w:r w:rsidRPr="00D069EC">
                              <w:rPr>
                                <w:i/>
                              </w:rPr>
                              <w:t>initial margin</w:t>
                            </w:r>
                            <w:r>
                              <w:t xml:space="preserve"> rather than just to </w:t>
                            </w:r>
                            <w:r w:rsidRPr="005368C2">
                              <w:t xml:space="preserve">the </w:t>
                            </w:r>
                            <w:r w:rsidRPr="00D069EC">
                              <w:rPr>
                                <w:i/>
                              </w:rPr>
                              <w:t>maintenance margin</w:t>
                            </w:r>
                            <w:r w:rsidRPr="005368C2">
                              <w:t>.</w:t>
                            </w:r>
                          </w:p>
                          <w:p w14:paraId="100D6C24" w14:textId="77777777" w:rsidR="003D168C" w:rsidRDefault="003D168C"/>
                          <w:p w14:paraId="6DFA60B1" w14:textId="77777777" w:rsidR="003D168C" w:rsidRDefault="003D168C"/>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29" type="#_x0000_t202" style="position:absolute;left:0;text-align:left;margin-left:-17.95pt;margin-top:0;width:6in;height:81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" filled="f" strokeweight=".5pt">
                <v:textbox inset="2emu">
                  <w:txbxContent>
                    <w:p w14:paraId="3809B73D" w14:textId="77777777" w:rsidR="003D168C" w:rsidRDefault="003D168C" w:rsidP="00986A9F">
                      <w:pPr>
                        <w:ind w:firstLine="144"/>
                      </w:pPr>
                      <w:r>
                        <w:t>IMPORTANT CONCEPT:</w:t>
                      </w:r>
                    </w:p>
                    <w:p w14:paraId="67C77613" w14:textId="77777777" w:rsidR="003D168C" w:rsidRDefault="003D168C"/>
                    <w:p w14:paraId="6A09ABB7" w14:textId="77777777" w:rsidR="003D168C" w:rsidRDefault="003D168C" w:rsidP="00986A9F">
                      <w:pPr>
                        <w:ind w:left="144"/>
                      </w:pPr>
                      <w:r w:rsidRPr="005368C2">
                        <w:t>The maintenance margin is a trigger level—once triggered, the investor must “top u</w:t>
                      </w:r>
                      <w:r>
                        <w:t>p” to</w:t>
                      </w:r>
                      <w:r w:rsidRPr="00D069EC">
                        <w:t xml:space="preserve"> </w:t>
                      </w:r>
                      <w:r>
                        <w:t xml:space="preserve">the </w:t>
                      </w:r>
                      <w:r w:rsidRPr="00D069EC">
                        <w:rPr>
                          <w:i/>
                        </w:rPr>
                        <w:t>initial margin</w:t>
                      </w:r>
                      <w:r>
                        <w:t xml:space="preserve"> rather than just to </w:t>
                      </w:r>
                      <w:r w:rsidRPr="005368C2">
                        <w:t xml:space="preserve">the </w:t>
                      </w:r>
                      <w:r w:rsidRPr="00D069EC">
                        <w:rPr>
                          <w:i/>
                        </w:rPr>
                        <w:t>maintenance margin</w:t>
                      </w:r>
                      <w:r w:rsidRPr="005368C2">
                        <w:t>.</w:t>
                      </w:r>
                    </w:p>
                    <w:p w14:paraId="100D6C24" w14:textId="77777777" w:rsidR="003D168C" w:rsidRDefault="003D168C"/>
                    <w:p w14:paraId="6DFA60B1" w14:textId="77777777" w:rsidR="003D168C" w:rsidRDefault="003D168C"/>
                  </w:txbxContent>
                </v:textbox>
                <w10:wrap type="square"/>
              </v:shape>
            </w:pict>
          </mc:Fallback>
        </mc:AlternateContent>
      </w:r>
    </w:p>
    <w:p w14:paraId="0DDDE209" w14:textId="77777777" w:rsidR="00D069EC" w:rsidRPr="008568A7" w:rsidRDefault="00D069EC" w:rsidP="005F2397">
      <w:pPr>
        <w:rPr>
          <w:rFonts w:ascii="Calibri" w:hAnsi="Calibri"/>
        </w:rPr>
      </w:pPr>
    </w:p>
    <w:p w14:paraId="14351CA2" w14:textId="77777777" w:rsidR="00D069EC" w:rsidRPr="008568A7" w:rsidRDefault="00D069EC" w:rsidP="005F2397">
      <w:pPr>
        <w:rPr>
          <w:rFonts w:ascii="Calibri" w:hAnsi="Calibri"/>
        </w:rPr>
      </w:pPr>
    </w:p>
    <w:p w14:paraId="54983084" w14:textId="77777777" w:rsidR="00D069EC" w:rsidRPr="008568A7" w:rsidRDefault="00D069EC" w:rsidP="005F2397">
      <w:pPr>
        <w:rPr>
          <w:rFonts w:ascii="Calibri" w:hAnsi="Calibri"/>
        </w:rPr>
      </w:pPr>
    </w:p>
    <w:p w14:paraId="6D8A2499" w14:textId="77777777" w:rsidR="00D069EC" w:rsidRPr="008568A7" w:rsidRDefault="00D069EC" w:rsidP="005F2397">
      <w:pPr>
        <w:rPr>
          <w:rFonts w:ascii="Calibri" w:hAnsi="Calibri"/>
        </w:rPr>
      </w:pPr>
    </w:p>
    <w:p w14:paraId="67AAE9F4" w14:textId="77777777" w:rsidR="00D069EC" w:rsidRPr="008568A7" w:rsidRDefault="00D069EC" w:rsidP="005F2397">
      <w:pPr>
        <w:rPr>
          <w:rFonts w:ascii="Calibri" w:hAnsi="Calibri"/>
        </w:rPr>
      </w:pPr>
    </w:p>
    <w:p w14:paraId="22DE36E5" w14:textId="77777777" w:rsidR="00D069EC" w:rsidRPr="008568A7" w:rsidRDefault="00D069EC" w:rsidP="005F2397">
      <w:pPr>
        <w:rPr>
          <w:rFonts w:ascii="Calibri" w:hAnsi="Calibri"/>
        </w:rPr>
      </w:pPr>
    </w:p>
    <w:p w14:paraId="41ECAF55" w14:textId="32642D72" w:rsidR="00D069EC" w:rsidRPr="008568A7" w:rsidRDefault="005F2397">
      <w:pPr>
        <w:pStyle w:val="Heading2"/>
        <w:pPrChange w:id="2217" w:author="Aleksander Hansen" w:date="2013-02-15T20:42:00Z">
          <w:pPr/>
        </w:pPrChange>
      </w:pPr>
      <w:bookmarkStart w:id="2218" w:name="_Toc222580584"/>
      <w:r w:rsidRPr="008568A7">
        <w:t xml:space="preserve">Describe the role of a clearinghouse in </w:t>
      </w:r>
      <w:r w:rsidR="00972464" w:rsidRPr="008568A7">
        <w:t>Futures</w:t>
      </w:r>
      <w:ins w:id="2219"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20" w:author="Aleksander Hansen" w:date="2013-02-15T16:31:00Z">
        <w:r w:rsidR="008A28C4">
          <w:instrText xml:space="preserve">" </w:instrText>
        </w:r>
        <w:r w:rsidR="008A28C4">
          <w:fldChar w:fldCharType="end"/>
        </w:r>
      </w:ins>
      <w:r w:rsidRPr="008568A7">
        <w:t xml:space="preserve"> transactions</w:t>
      </w:r>
      <w:bookmarkEnd w:id="2218"/>
      <w:r w:rsidR="00D069EC" w:rsidRPr="008568A7">
        <w:br/>
      </w:r>
    </w:p>
    <w:p w14:paraId="300F15F0" w14:textId="6A483179" w:rsidR="005F2397" w:rsidRPr="008568A7" w:rsidRDefault="005F2397" w:rsidP="005F2397">
      <w:pPr>
        <w:rPr>
          <w:rFonts w:ascii="Calibri" w:hAnsi="Calibri"/>
        </w:rPr>
      </w:pPr>
      <w:r w:rsidRPr="008568A7">
        <w:rPr>
          <w:rFonts w:ascii="Calibri" w:hAnsi="Calibri"/>
        </w:rPr>
        <w:t>Clearinghouse</w:t>
      </w:r>
      <w:ins w:id="2221" w:author="Aleksander Hansen" w:date="2013-02-15T17:12:00Z">
        <w:r w:rsidR="003578F0">
          <w:rPr>
            <w:rFonts w:ascii="Calibri" w:hAnsi="Calibri"/>
          </w:rPr>
          <w:fldChar w:fldCharType="begin"/>
        </w:r>
        <w:r w:rsidR="003578F0">
          <w:instrText xml:space="preserve"> XE "</w:instrText>
        </w:r>
      </w:ins>
      <w:r w:rsidR="003578F0" w:rsidRPr="008568A7">
        <w:rPr>
          <w:rFonts w:ascii="Calibri" w:hAnsi="Calibri"/>
        </w:rPr>
        <w:instrText>Clearinghouse</w:instrText>
      </w:r>
      <w:ins w:id="2222" w:author="Aleksander Hansen" w:date="2013-02-15T17:12:00Z">
        <w:r w:rsidR="003578F0">
          <w:instrText xml:space="preserve">" </w:instrText>
        </w:r>
        <w:r w:rsidR="003578F0">
          <w:rPr>
            <w:rFonts w:ascii="Calibri" w:hAnsi="Calibri"/>
          </w:rPr>
          <w:fldChar w:fldCharType="end"/>
        </w:r>
      </w:ins>
      <w:r w:rsidRPr="008568A7">
        <w:rPr>
          <w:rFonts w:ascii="Calibri" w:hAnsi="Calibri"/>
        </w:rPr>
        <w:t xml:space="preserve"> acts as an intermediary in </w:t>
      </w:r>
      <w:r w:rsidR="00972464" w:rsidRPr="008568A7">
        <w:rPr>
          <w:rFonts w:ascii="Calibri" w:hAnsi="Calibri"/>
        </w:rPr>
        <w:t>Futures</w:t>
      </w:r>
      <w:ins w:id="222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24"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transactions. </w:t>
      </w:r>
    </w:p>
    <w:p w14:paraId="4DC96BA8" w14:textId="77777777" w:rsidR="005F2397" w:rsidRPr="008568A7" w:rsidRDefault="005F2397" w:rsidP="005F2397">
      <w:pPr>
        <w:rPr>
          <w:rFonts w:ascii="Calibri" w:hAnsi="Calibri"/>
        </w:rPr>
      </w:pPr>
      <w:r w:rsidRPr="008568A7">
        <w:rPr>
          <w:rFonts w:ascii="Calibri" w:hAnsi="Calibri"/>
        </w:rPr>
        <w:t>Guarantees performance of parties</w:t>
      </w:r>
    </w:p>
    <w:p w14:paraId="4333F335" w14:textId="77777777" w:rsidR="005F2397" w:rsidRPr="008568A7" w:rsidRDefault="005F2397" w:rsidP="005F2397">
      <w:pPr>
        <w:rPr>
          <w:rFonts w:ascii="Calibri" w:hAnsi="Calibri"/>
        </w:rPr>
      </w:pPr>
      <w:r w:rsidRPr="008568A7">
        <w:rPr>
          <w:rFonts w:ascii="Calibri" w:hAnsi="Calibri"/>
        </w:rPr>
        <w:t>Members must post funds with exchange</w:t>
      </w:r>
    </w:p>
    <w:p w14:paraId="3B0616AA" w14:textId="77777777" w:rsidR="005F2397" w:rsidRPr="008568A7" w:rsidRDefault="005F2397" w:rsidP="005F2397">
      <w:pPr>
        <w:rPr>
          <w:rFonts w:ascii="Calibri" w:hAnsi="Calibri"/>
        </w:rPr>
      </w:pPr>
      <w:r w:rsidRPr="008568A7">
        <w:rPr>
          <w:rFonts w:ascii="Calibri" w:hAnsi="Calibri"/>
        </w:rPr>
        <w:t>Main task to keep track of transactions, calculate net position of each member daily</w:t>
      </w:r>
    </w:p>
    <w:p w14:paraId="73A04C80" w14:textId="4746ECA4" w:rsidR="005F2397" w:rsidRPr="008568A7" w:rsidRDefault="005F2397" w:rsidP="005F2397">
      <w:pPr>
        <w:rPr>
          <w:rFonts w:ascii="Calibri" w:hAnsi="Calibri"/>
        </w:rPr>
      </w:pPr>
      <w:r w:rsidRPr="008568A7">
        <w:rPr>
          <w:rFonts w:ascii="Calibri" w:hAnsi="Calibri"/>
        </w:rPr>
        <w:t>The exchange clearinghouse is often a division of the exchange (e.g., the CME Clearing House is a division of the Chicago Mercantile Exchange</w:t>
      </w:r>
      <w:ins w:id="2225" w:author="Aleksander Hansen" w:date="2013-02-15T17:13:00Z">
        <w:r w:rsidR="003578F0">
          <w:rPr>
            <w:rFonts w:ascii="Calibri" w:hAnsi="Calibri"/>
          </w:rPr>
          <w:fldChar w:fldCharType="begin"/>
        </w:r>
        <w:r w:rsidR="003578F0">
          <w:instrText xml:space="preserve"> XE "</w:instrText>
        </w:r>
      </w:ins>
      <w:r w:rsidR="003578F0" w:rsidRPr="008568A7">
        <w:rPr>
          <w:rFonts w:ascii="Calibri" w:hAnsi="Calibri"/>
        </w:rPr>
        <w:instrText>Chicago Mercantile Exchange</w:instrText>
      </w:r>
      <w:ins w:id="2226" w:author="Aleksander Hansen" w:date="2013-02-15T17:13:00Z">
        <w:r w:rsidR="003578F0">
          <w:instrText xml:space="preserve">" </w:instrText>
        </w:r>
        <w:r w:rsidR="003578F0">
          <w:rPr>
            <w:rFonts w:ascii="Calibri" w:hAnsi="Calibri"/>
          </w:rPr>
          <w:fldChar w:fldCharType="end"/>
        </w:r>
      </w:ins>
      <w:r w:rsidRPr="008568A7">
        <w:rPr>
          <w:rFonts w:ascii="Calibri" w:hAnsi="Calibri"/>
        </w:rPr>
        <w:t>) or an independent company. The clearinghouse serves as a guarantor, ensuring that the obligations of all trades are met.</w:t>
      </w:r>
    </w:p>
    <w:p w14:paraId="67A3B50C" w14:textId="77777777" w:rsidR="005F2397" w:rsidRPr="008568A7" w:rsidRDefault="005F2397" w:rsidP="005F2397">
      <w:pPr>
        <w:rPr>
          <w:rFonts w:ascii="Calibri" w:hAnsi="Calibri"/>
        </w:rPr>
      </w:pPr>
      <w:r w:rsidRPr="008568A7">
        <w:rPr>
          <w:rFonts w:ascii="Calibri" w:hAnsi="Calibri"/>
        </w:rPr>
        <w:br w:type="page"/>
      </w:r>
    </w:p>
    <w:p w14:paraId="0E657297" w14:textId="77777777" w:rsidR="005F2397" w:rsidRPr="008568A7" w:rsidRDefault="005F2397">
      <w:pPr>
        <w:pStyle w:val="Heading2"/>
      </w:pPr>
      <w:bookmarkStart w:id="2227" w:name="_Toc222580585"/>
      <w:r w:rsidRPr="008568A7">
        <w:t>Describe the role of collateralization in the over</w:t>
      </w:r>
      <w:r w:rsidRPr="008568A7">
        <w:rPr>
          <w:rFonts w:cs="Monaco"/>
        </w:rPr>
        <w:t>‐</w:t>
      </w:r>
      <w:r w:rsidRPr="008568A7">
        <w:t>the</w:t>
      </w:r>
      <w:r w:rsidRPr="008568A7">
        <w:rPr>
          <w:rFonts w:cs="Monaco"/>
        </w:rPr>
        <w:t>‐</w:t>
      </w:r>
      <w:r w:rsidRPr="008568A7">
        <w:t>counter market and compare it to the margining system</w:t>
      </w:r>
      <w:bookmarkEnd w:id="2227"/>
      <w:r w:rsidR="000A2FD9" w:rsidRPr="008568A7">
        <w:br/>
      </w:r>
    </w:p>
    <w:p w14:paraId="64E9CD8A" w14:textId="77777777" w:rsidR="005F2397" w:rsidRPr="008568A7" w:rsidRDefault="005F2397" w:rsidP="005F2397">
      <w:pPr>
        <w:rPr>
          <w:rFonts w:ascii="Calibri" w:hAnsi="Calibri"/>
        </w:rPr>
      </w:pPr>
      <w:r w:rsidRPr="008568A7">
        <w:rPr>
          <w:rFonts w:ascii="Calibri" w:hAnsi="Calibri"/>
        </w:rPr>
        <w:t>Over-the-counter (OTC) markets traditionally imply significant credit (counterparty) risk</w:t>
      </w:r>
      <w:r w:rsidR="000A2FD9" w:rsidRPr="008568A7">
        <w:rPr>
          <w:rFonts w:ascii="Calibri" w:hAnsi="Calibri"/>
        </w:rPr>
        <w:t xml:space="preserve"> depending on the terms in the </w:t>
      </w:r>
      <w:r w:rsidR="000A2FD9" w:rsidRPr="008568A7">
        <w:rPr>
          <w:rFonts w:ascii="Calibri" w:hAnsi="Calibri"/>
          <w:i/>
        </w:rPr>
        <w:t>credit support annex</w:t>
      </w:r>
      <w:r w:rsidR="000A2FD9" w:rsidRPr="008568A7">
        <w:rPr>
          <w:rFonts w:ascii="Calibri" w:hAnsi="Calibri"/>
        </w:rPr>
        <w:t>.</w:t>
      </w:r>
    </w:p>
    <w:p w14:paraId="787F1A4B" w14:textId="77777777" w:rsidR="000A2FD9" w:rsidRPr="008568A7" w:rsidRDefault="000A2FD9" w:rsidP="005F2397">
      <w:pPr>
        <w:rPr>
          <w:rFonts w:ascii="Calibri" w:hAnsi="Calibri"/>
        </w:rPr>
      </w:pPr>
    </w:p>
    <w:p w14:paraId="3F20B66B" w14:textId="77777777" w:rsidR="005F2397" w:rsidRPr="008568A7" w:rsidRDefault="005F2397" w:rsidP="008568A7">
      <w:pPr>
        <w:pStyle w:val="Heading3SubGTNI"/>
      </w:pPr>
      <w:bookmarkStart w:id="2228" w:name="_Toc222580586"/>
      <w:r w:rsidRPr="008568A7">
        <w:t>Collateralization</w:t>
      </w:r>
      <w:bookmarkEnd w:id="2228"/>
    </w:p>
    <w:p w14:paraId="6502F46C" w14:textId="77777777" w:rsidR="005F2397" w:rsidRPr="008568A7" w:rsidRDefault="005F2397" w:rsidP="005F2397">
      <w:pPr>
        <w:rPr>
          <w:rFonts w:ascii="Calibri" w:hAnsi="Calibri"/>
        </w:rPr>
      </w:pPr>
      <w:r w:rsidRPr="008568A7">
        <w:rPr>
          <w:rFonts w:ascii="Calibri" w:hAnsi="Calibri"/>
        </w:rPr>
        <w:t>Similar to margining system for exchanges</w:t>
      </w:r>
    </w:p>
    <w:p w14:paraId="3D67AD00" w14:textId="77777777" w:rsidR="005F2397" w:rsidRPr="008568A7" w:rsidRDefault="005F2397" w:rsidP="005F2397">
      <w:pPr>
        <w:rPr>
          <w:rFonts w:ascii="Calibri" w:hAnsi="Calibri"/>
        </w:rPr>
      </w:pPr>
      <w:r w:rsidRPr="008568A7">
        <w:rPr>
          <w:rFonts w:ascii="Calibri" w:hAnsi="Calibri"/>
        </w:rPr>
        <w:t>Value contract each day</w:t>
      </w:r>
    </w:p>
    <w:p w14:paraId="4D64A3B4" w14:textId="77777777" w:rsidR="005F2397" w:rsidRPr="008568A7" w:rsidRDefault="005F2397" w:rsidP="005F2397">
      <w:pPr>
        <w:rPr>
          <w:rFonts w:ascii="Calibri" w:hAnsi="Calibri"/>
        </w:rPr>
      </w:pPr>
      <w:r w:rsidRPr="008568A7">
        <w:rPr>
          <w:rFonts w:ascii="Calibri" w:hAnsi="Calibri"/>
        </w:rPr>
        <w:t>OTC contract between Company A &amp; Company B</w:t>
      </w:r>
    </w:p>
    <w:p w14:paraId="28E90DE7" w14:textId="77777777" w:rsidR="005F2397" w:rsidRPr="008568A7" w:rsidRDefault="005F2397" w:rsidP="005F2397">
      <w:pPr>
        <w:rPr>
          <w:rFonts w:ascii="Calibri" w:hAnsi="Calibri"/>
        </w:rPr>
      </w:pPr>
      <w:r w:rsidRPr="008568A7">
        <w:rPr>
          <w:rFonts w:ascii="Calibri" w:hAnsi="Calibri"/>
        </w:rPr>
        <w:t>If contract value to Company A increases, Company B pay cash equal to the increase</w:t>
      </w:r>
    </w:p>
    <w:p w14:paraId="0FC724C6" w14:textId="77777777" w:rsidR="005F2397" w:rsidRPr="008568A7" w:rsidRDefault="005F2397" w:rsidP="005F2397">
      <w:pPr>
        <w:rPr>
          <w:rFonts w:ascii="Calibri" w:hAnsi="Calibri"/>
        </w:rPr>
      </w:pPr>
      <w:r w:rsidRPr="008568A7">
        <w:rPr>
          <w:rFonts w:ascii="Calibri" w:hAnsi="Calibri"/>
        </w:rPr>
        <w:t>Interest paid on outstanding balances</w:t>
      </w:r>
    </w:p>
    <w:p w14:paraId="65DA68D7" w14:textId="77777777" w:rsidR="000A2FD9" w:rsidRPr="008568A7" w:rsidRDefault="000A2FD9" w:rsidP="005F2397">
      <w:pPr>
        <w:rPr>
          <w:rFonts w:ascii="Calibri" w:hAnsi="Calibri"/>
        </w:rPr>
      </w:pPr>
    </w:p>
    <w:p w14:paraId="06F4E0B1" w14:textId="2EEAC587" w:rsidR="005F2397" w:rsidRPr="008568A7" w:rsidRDefault="005F2397" w:rsidP="005F2397">
      <w:pPr>
        <w:rPr>
          <w:rFonts w:ascii="Calibri" w:hAnsi="Calibri"/>
        </w:rPr>
      </w:pPr>
      <w:r w:rsidRPr="008568A7">
        <w:rPr>
          <w:rFonts w:ascii="Calibri" w:hAnsi="Calibri"/>
        </w:rPr>
        <w:t>“</w:t>
      </w:r>
      <w:r w:rsidRPr="008568A7">
        <w:rPr>
          <w:rFonts w:ascii="Calibri" w:hAnsi="Calibri"/>
          <w:i/>
        </w:rPr>
        <w:t>Consider two participants in the over-the-counter market, company A and company B, with an outstanding over-the-counter contract. They could enter into a collateralization agreement where they value the contract each day. If from one day to the next the value of the contract to company A increases, company B is required to pay company A cash equal to this increase. Similarly, if the value of the contract to company A decreases, company A is required to pay company B cash equal to the decrease. Interest is paid on outstanding cash balances.”</w:t>
      </w:r>
      <w:r w:rsidRPr="008568A7">
        <w:rPr>
          <w:rFonts w:ascii="Calibri" w:hAnsi="Calibri"/>
        </w:rPr>
        <w:t xml:space="preserve"> –Hull</w:t>
      </w:r>
      <w:ins w:id="222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2230"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w:t>
      </w:r>
    </w:p>
    <w:p w14:paraId="7B5C9EF1" w14:textId="77777777" w:rsidR="000A2FD9" w:rsidRPr="008568A7" w:rsidRDefault="000A2FD9" w:rsidP="005F2397">
      <w:pPr>
        <w:rPr>
          <w:rFonts w:ascii="Calibri" w:hAnsi="Calibri"/>
        </w:rPr>
      </w:pPr>
    </w:p>
    <w:p w14:paraId="2B4A900B" w14:textId="6755F7DD" w:rsidR="005F2397" w:rsidRPr="008568A7" w:rsidRDefault="005F2397">
      <w:pPr>
        <w:pStyle w:val="Heading2"/>
      </w:pPr>
      <w:bookmarkStart w:id="2231" w:name="_Toc222580587"/>
      <w:r w:rsidRPr="008568A7">
        <w:t xml:space="preserve">Identify and describe the differences between a normal and inverted </w:t>
      </w:r>
      <w:r w:rsidR="00972464" w:rsidRPr="008568A7">
        <w:t>Futures</w:t>
      </w:r>
      <w:ins w:id="2232"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33" w:author="Aleksander Hansen" w:date="2013-02-15T16:31:00Z">
        <w:r w:rsidR="008A28C4">
          <w:instrText xml:space="preserve">" </w:instrText>
        </w:r>
        <w:r w:rsidR="008A28C4">
          <w:fldChar w:fldCharType="end"/>
        </w:r>
      </w:ins>
      <w:r w:rsidRPr="008568A7">
        <w:t xml:space="preserve"> market</w:t>
      </w:r>
      <w:bookmarkEnd w:id="2231"/>
      <w:r w:rsidR="000A2FD9" w:rsidRPr="008568A7">
        <w:br/>
      </w:r>
    </w:p>
    <w:p w14:paraId="6684BFA6" w14:textId="00575DE4" w:rsidR="005F2397" w:rsidRPr="008568A7" w:rsidRDefault="005F2397" w:rsidP="005F2397">
      <w:pPr>
        <w:rPr>
          <w:rFonts w:ascii="Calibri" w:hAnsi="Calibri"/>
        </w:rPr>
      </w:pPr>
      <w:r w:rsidRPr="008568A7">
        <w:rPr>
          <w:rFonts w:ascii="Calibri" w:hAnsi="Calibri"/>
        </w:rPr>
        <w:t>If the forward</w:t>
      </w:r>
      <w:ins w:id="2234"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2235"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is higher than the spot</w:t>
      </w:r>
      <w:ins w:id="2236"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237"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(or the distant forward price is higher than </w:t>
      </w:r>
      <w:r w:rsidR="000A2FD9" w:rsidRPr="008568A7">
        <w:rPr>
          <w:rFonts w:ascii="Calibri" w:hAnsi="Calibri"/>
        </w:rPr>
        <w:t>the near forward price) the F</w:t>
      </w:r>
      <w:r w:rsidRPr="008568A7">
        <w:rPr>
          <w:rFonts w:ascii="Calibri" w:hAnsi="Calibri"/>
        </w:rPr>
        <w:t>ut</w:t>
      </w:r>
      <w:r w:rsidR="000A2FD9" w:rsidRPr="008568A7">
        <w:rPr>
          <w:rFonts w:ascii="Calibri" w:hAnsi="Calibri"/>
        </w:rPr>
        <w:t>ures</w:t>
      </w:r>
      <w:ins w:id="2238"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39" w:author="Aleksander Hansen" w:date="2013-02-15T16:31:00Z">
        <w:r w:rsidR="008A28C4">
          <w:instrText xml:space="preserve">" </w:instrText>
        </w:r>
        <w:r w:rsidR="008A28C4">
          <w:rPr>
            <w:rFonts w:ascii="Calibri" w:hAnsi="Calibri"/>
          </w:rPr>
          <w:fldChar w:fldCharType="end"/>
        </w:r>
      </w:ins>
      <w:r w:rsidR="000A2FD9" w:rsidRPr="008568A7">
        <w:rPr>
          <w:rFonts w:ascii="Calibri" w:hAnsi="Calibri"/>
        </w:rPr>
        <w:t xml:space="preserve"> curve is said to be normal, or</w:t>
      </w:r>
      <w:r w:rsidRPr="008568A7">
        <w:rPr>
          <w:rFonts w:ascii="Calibri" w:hAnsi="Calibri"/>
        </w:rPr>
        <w:t xml:space="preserve"> in </w:t>
      </w:r>
      <w:r w:rsidRPr="008568A7">
        <w:rPr>
          <w:rFonts w:ascii="Calibri" w:hAnsi="Calibri"/>
          <w:i/>
        </w:rPr>
        <w:t>Contango</w:t>
      </w:r>
      <w:r w:rsidRPr="008568A7">
        <w:rPr>
          <w:rFonts w:ascii="Calibri" w:hAnsi="Calibri"/>
        </w:rPr>
        <w:t>.</w:t>
      </w:r>
    </w:p>
    <w:p w14:paraId="0DB9325A" w14:textId="61EF12D6" w:rsidR="005F2397" w:rsidRDefault="005F2397" w:rsidP="005F2397">
      <w:pPr>
        <w:rPr>
          <w:rFonts w:ascii="Calibri" w:hAnsi="Calibri"/>
          <w:i/>
        </w:rPr>
      </w:pPr>
      <w:r w:rsidRPr="008568A7">
        <w:rPr>
          <w:rFonts w:ascii="Calibri" w:hAnsi="Calibri"/>
        </w:rPr>
        <w:t>If the forward</w:t>
      </w:r>
      <w:ins w:id="2240"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2241"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is less than the spot</w:t>
      </w:r>
      <w:ins w:id="2242"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243"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(or the distant forward price is less tha</w:t>
      </w:r>
      <w:r w:rsidR="000A2FD9" w:rsidRPr="008568A7">
        <w:rPr>
          <w:rFonts w:ascii="Calibri" w:hAnsi="Calibri"/>
        </w:rPr>
        <w:t>n the near forward price), the F</w:t>
      </w:r>
      <w:r w:rsidRPr="008568A7">
        <w:rPr>
          <w:rFonts w:ascii="Calibri" w:hAnsi="Calibri"/>
        </w:rPr>
        <w:t>utur</w:t>
      </w:r>
      <w:r w:rsidR="000A2FD9" w:rsidRPr="008568A7">
        <w:rPr>
          <w:rFonts w:ascii="Calibri" w:hAnsi="Calibri"/>
        </w:rPr>
        <w:t>es</w:t>
      </w:r>
      <w:ins w:id="224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45" w:author="Aleksander Hansen" w:date="2013-02-15T16:31:00Z">
        <w:r w:rsidR="008A28C4">
          <w:instrText xml:space="preserve">" </w:instrText>
        </w:r>
        <w:r w:rsidR="008A28C4">
          <w:rPr>
            <w:rFonts w:ascii="Calibri" w:hAnsi="Calibri"/>
          </w:rPr>
          <w:fldChar w:fldCharType="end"/>
        </w:r>
      </w:ins>
      <w:r w:rsidR="000A2FD9" w:rsidRPr="008568A7">
        <w:rPr>
          <w:rFonts w:ascii="Calibri" w:hAnsi="Calibri"/>
        </w:rPr>
        <w:t xml:space="preserve"> curve is said to be inverted, or</w:t>
      </w:r>
      <w:r w:rsidRPr="008568A7">
        <w:rPr>
          <w:rFonts w:ascii="Calibri" w:hAnsi="Calibri"/>
        </w:rPr>
        <w:t xml:space="preserve"> in </w:t>
      </w:r>
      <w:r w:rsidRPr="008568A7">
        <w:rPr>
          <w:rFonts w:ascii="Calibri" w:hAnsi="Calibri"/>
          <w:i/>
        </w:rPr>
        <w:t>Backwardation</w:t>
      </w:r>
    </w:p>
    <w:p w14:paraId="777F85C9" w14:textId="106871F6" w:rsidR="001C29A3" w:rsidRPr="008568A7" w:rsidRDefault="001C29A3">
      <w:pPr>
        <w:jc w:val="center"/>
        <w:rPr>
          <w:rFonts w:ascii="Calibri" w:hAnsi="Calibri"/>
        </w:rPr>
        <w:pPrChange w:id="2246" w:author="Aleksander Hansen" w:date="2013-02-10T21:32:00Z">
          <w:pPr/>
        </w:pPrChange>
      </w:pPr>
      <w:r>
        <w:rPr>
          <w:rFonts w:ascii="Calibri" w:hAnsi="Calibri"/>
          <w:noProof/>
        </w:rPr>
        <w:drawing>
          <wp:inline distT="0" distB="0" distL="0" distR="0" wp14:anchorId="11E8AA49" wp14:editId="58C01871">
            <wp:extent cx="5481587" cy="2975479"/>
            <wp:effectExtent l="0" t="0" r="508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contangobackwardation.jpg"/>
                    <pic:cNvPicPr/>
                  </pic:nvPicPr>
                  <pic:blipFill>
                    <a:blip r:embed="rId22">
                      <a:extLst>
                        <a:ext uri="{28A0092B-C50C-407E-A947-70E740481C1C}">
                          <a14:useLocalDpi xmlns:a14="http://schemas.microsoft.com/office/drawing/2010/main" val="0"/>
                        </a:ext>
                      </a:extLst>
                    </a:blip>
                    <a:stretch>
                      <a:fillRect/>
                    </a:stretch>
                  </pic:blipFill>
                  <pic:spPr>
                    <a:xfrm>
                      <a:off x="0" y="0"/>
                      <a:ext cx="5481936" cy="2975669"/>
                    </a:xfrm>
                    <a:prstGeom prst="rect">
                      <a:avLst/>
                    </a:prstGeom>
                  </pic:spPr>
                </pic:pic>
              </a:graphicData>
            </a:graphic>
          </wp:inline>
        </w:drawing>
      </w:r>
    </w:p>
    <w:p w14:paraId="521D1254" w14:textId="77777777" w:rsidR="005F2397" w:rsidRPr="008568A7" w:rsidRDefault="005F2397">
      <w:pPr>
        <w:pStyle w:val="Heading2"/>
        <w:pPrChange w:id="2247" w:author="Aleksander Hansen" w:date="2013-02-15T20:42:00Z">
          <w:pPr/>
        </w:pPrChange>
      </w:pPr>
      <w:bookmarkStart w:id="2248" w:name="_Toc222580588"/>
      <w:r w:rsidRPr="008568A7">
        <w:t>Describe the mechanics of the delivery process and contrast it with cash settlement</w:t>
      </w:r>
      <w:bookmarkEnd w:id="2248"/>
      <w:r w:rsidR="000A2FD9" w:rsidRPr="008568A7">
        <w:br/>
      </w:r>
    </w:p>
    <w:p w14:paraId="405512C8" w14:textId="71D32D66" w:rsidR="005F2397" w:rsidRPr="008568A7" w:rsidRDefault="000A2FD9" w:rsidP="005F2397">
      <w:pPr>
        <w:rPr>
          <w:rFonts w:ascii="Calibri" w:hAnsi="Calibri"/>
        </w:rPr>
      </w:pPr>
      <w:r w:rsidRPr="008568A7">
        <w:rPr>
          <w:rFonts w:ascii="Calibri" w:hAnsi="Calibri"/>
        </w:rPr>
        <w:t>If a F</w:t>
      </w:r>
      <w:r w:rsidR="005F2397" w:rsidRPr="008568A7">
        <w:rPr>
          <w:rFonts w:ascii="Calibri" w:hAnsi="Calibri"/>
        </w:rPr>
        <w:t>utures</w:t>
      </w:r>
      <w:ins w:id="2249"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50" w:author="Aleksander Hansen" w:date="2013-02-15T16:31:00Z">
        <w:r w:rsidR="008A28C4">
          <w:instrText xml:space="preserve">" </w:instrText>
        </w:r>
        <w:r w:rsidR="008A28C4">
          <w:rPr>
            <w:rFonts w:ascii="Calibri" w:hAnsi="Calibri"/>
          </w:rPr>
          <w:fldChar w:fldCharType="end"/>
        </w:r>
      </w:ins>
      <w:r w:rsidR="005F2397" w:rsidRPr="008568A7">
        <w:rPr>
          <w:rFonts w:ascii="Calibri" w:hAnsi="Calibri"/>
        </w:rPr>
        <w:t xml:space="preserve"> contract is not closed out before maturity, it is usually settled by delivering the asset underlying the contract. </w:t>
      </w:r>
      <w:r w:rsidRPr="008568A7">
        <w:rPr>
          <w:rFonts w:ascii="Calibri" w:hAnsi="Calibri"/>
        </w:rPr>
        <w:t xml:space="preserve"> </w:t>
      </w:r>
      <w:r w:rsidR="005F2397" w:rsidRPr="008568A7">
        <w:rPr>
          <w:rFonts w:ascii="Calibri" w:hAnsi="Calibri"/>
        </w:rPr>
        <w:t>When there are alternatives about what is delivered, where it is delivered, and when it is delivered, the party with the short position chooses.</w:t>
      </w:r>
    </w:p>
    <w:p w14:paraId="1ABE5C93" w14:textId="18E93053" w:rsidR="005F2397" w:rsidRPr="008568A7" w:rsidRDefault="000A2FD9" w:rsidP="005F2397">
      <w:pPr>
        <w:rPr>
          <w:rFonts w:ascii="Calibri" w:hAnsi="Calibri"/>
        </w:rPr>
      </w:pPr>
      <w:r w:rsidRPr="008568A7">
        <w:rPr>
          <w:rFonts w:ascii="Calibri" w:hAnsi="Calibri"/>
        </w:rPr>
        <w:t>Some</w:t>
      </w:r>
      <w:r w:rsidR="005F2397" w:rsidRPr="008568A7">
        <w:rPr>
          <w:rFonts w:ascii="Calibri" w:hAnsi="Calibri"/>
        </w:rPr>
        <w:t xml:space="preserve"> contracts (</w:t>
      </w:r>
      <w:r w:rsidRPr="008568A7">
        <w:rPr>
          <w:rFonts w:ascii="Calibri" w:hAnsi="Calibri"/>
        </w:rPr>
        <w:t>e.g.,</w:t>
      </w:r>
      <w:r w:rsidR="005F2397" w:rsidRPr="008568A7">
        <w:rPr>
          <w:rFonts w:ascii="Calibri" w:hAnsi="Calibri"/>
        </w:rPr>
        <w:t xml:space="preserve"> those </w:t>
      </w:r>
      <w:r w:rsidRPr="008568A7">
        <w:rPr>
          <w:rFonts w:ascii="Calibri" w:hAnsi="Calibri"/>
        </w:rPr>
        <w:t>on stock indices and Eurodollar Futures</w:t>
      </w:r>
      <w:ins w:id="225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52" w:author="Aleksander Hansen" w:date="2013-02-15T16:31:00Z">
        <w:r w:rsidR="008A28C4">
          <w:instrText xml:space="preserve">" </w:instrText>
        </w:r>
        <w:r w:rsidR="008A28C4">
          <w:rPr>
            <w:rFonts w:ascii="Calibri" w:hAnsi="Calibri"/>
          </w:rPr>
          <w:fldChar w:fldCharType="end"/>
        </w:r>
      </w:ins>
      <w:r w:rsidR="005F2397" w:rsidRPr="008568A7">
        <w:rPr>
          <w:rFonts w:ascii="Calibri" w:hAnsi="Calibri"/>
        </w:rPr>
        <w:t>) are settled in cash</w:t>
      </w:r>
      <w:r w:rsidRPr="008568A7">
        <w:rPr>
          <w:rFonts w:ascii="Calibri" w:hAnsi="Calibri"/>
        </w:rPr>
        <w:t>.</w:t>
      </w:r>
    </w:p>
    <w:p w14:paraId="13F225AF" w14:textId="77777777" w:rsidR="000A2FD9" w:rsidRPr="008568A7" w:rsidRDefault="000A2FD9" w:rsidP="005F2397">
      <w:pPr>
        <w:rPr>
          <w:rFonts w:ascii="Calibri" w:hAnsi="Calibri"/>
        </w:rPr>
      </w:pPr>
    </w:p>
    <w:p w14:paraId="4B9C597B" w14:textId="12BC69F2" w:rsidR="005F2397" w:rsidRPr="008568A7" w:rsidRDefault="005F2397">
      <w:pPr>
        <w:pStyle w:val="Heading2"/>
      </w:pPr>
      <w:bookmarkStart w:id="2253" w:name="_Toc222580589"/>
      <w:r w:rsidRPr="008568A7">
        <w:t>Define and demonstrate an understanding of the impact of different order types, including: market, limit, stop</w:t>
      </w:r>
      <w:r w:rsidR="00295423" w:rsidRPr="008568A7">
        <w:rPr>
          <w:rFonts w:cs="Monaco"/>
        </w:rPr>
        <w:t>-</w:t>
      </w:r>
      <w:r w:rsidRPr="008568A7">
        <w:t>loss, stop</w:t>
      </w:r>
      <w:r w:rsidR="00295423" w:rsidRPr="008568A7">
        <w:rPr>
          <w:rFonts w:cs="Monaco"/>
        </w:rPr>
        <w:t>-</w:t>
      </w:r>
      <w:r w:rsidRPr="008568A7">
        <w:t>limit, market</w:t>
      </w:r>
      <w:r w:rsidR="00295423" w:rsidRPr="008568A7">
        <w:rPr>
          <w:rFonts w:cs="Monaco"/>
        </w:rPr>
        <w:t>-</w:t>
      </w:r>
      <w:r w:rsidRPr="008568A7">
        <w:t>if</w:t>
      </w:r>
      <w:r w:rsidR="00295423" w:rsidRPr="008568A7">
        <w:rPr>
          <w:rFonts w:cs="Monaco"/>
        </w:rPr>
        <w:t>-</w:t>
      </w:r>
      <w:r w:rsidRPr="008568A7">
        <w:t>touched, discretionary, time</w:t>
      </w:r>
      <w:r w:rsidR="00295423" w:rsidRPr="008568A7">
        <w:rPr>
          <w:rFonts w:cs="Monaco"/>
        </w:rPr>
        <w:t>-</w:t>
      </w:r>
      <w:r w:rsidRPr="008568A7">
        <w:t>of</w:t>
      </w:r>
      <w:r w:rsidR="00295423" w:rsidRPr="008568A7">
        <w:rPr>
          <w:rFonts w:cs="Monaco"/>
        </w:rPr>
        <w:t>-</w:t>
      </w:r>
      <w:r w:rsidRPr="008568A7">
        <w:t>day, open, and fill</w:t>
      </w:r>
      <w:r w:rsidR="00295423" w:rsidRPr="008568A7">
        <w:rPr>
          <w:rFonts w:cs="Monaco"/>
        </w:rPr>
        <w:t>-</w:t>
      </w:r>
      <w:r w:rsidRPr="008568A7">
        <w:t>or</w:t>
      </w:r>
      <w:r w:rsidR="00295423" w:rsidRPr="008568A7">
        <w:rPr>
          <w:rFonts w:cs="Monaco"/>
        </w:rPr>
        <w:t>-</w:t>
      </w:r>
      <w:r w:rsidRPr="008568A7">
        <w:t>kill</w:t>
      </w:r>
      <w:bookmarkEnd w:id="2253"/>
      <w:r w:rsidR="000A2FD9" w:rsidRPr="008568A7">
        <w:br/>
      </w:r>
    </w:p>
    <w:p w14:paraId="48219248" w14:textId="77777777" w:rsidR="005F2397" w:rsidRPr="008568A7" w:rsidRDefault="005F2397" w:rsidP="005F2397">
      <w:pPr>
        <w:rPr>
          <w:rFonts w:ascii="Calibri" w:hAnsi="Calibri"/>
        </w:rPr>
      </w:pPr>
      <w:r w:rsidRPr="008568A7">
        <w:rPr>
          <w:rFonts w:ascii="Calibri" w:hAnsi="Calibri"/>
        </w:rPr>
        <w:t>Market order (guarantees the transaction, but not the price): The market order is a simple (the simplest) request to execute the trade immediately at the best availabl</w:t>
      </w:r>
      <w:r w:rsidR="000A2FD9" w:rsidRPr="008568A7">
        <w:rPr>
          <w:rFonts w:ascii="Calibri" w:hAnsi="Calibri"/>
        </w:rPr>
        <w:t>e price.</w:t>
      </w:r>
    </w:p>
    <w:p w14:paraId="4AF5C2C0" w14:textId="77777777" w:rsidR="000A2FD9" w:rsidRPr="008568A7" w:rsidRDefault="000A2FD9" w:rsidP="005F2397">
      <w:pPr>
        <w:rPr>
          <w:rFonts w:ascii="Calibri" w:hAnsi="Calibri"/>
        </w:rPr>
      </w:pPr>
    </w:p>
    <w:p w14:paraId="513D1D7C" w14:textId="77777777" w:rsidR="005F2397" w:rsidRPr="008568A7" w:rsidRDefault="005F2397" w:rsidP="005F2397">
      <w:pPr>
        <w:rPr>
          <w:rFonts w:ascii="Calibri" w:hAnsi="Calibri"/>
        </w:rPr>
      </w:pPr>
      <w:r w:rsidRPr="008568A7">
        <w:rPr>
          <w:rFonts w:ascii="Calibri" w:hAnsi="Calibri"/>
        </w:rPr>
        <w:t>Limit order (guarantees the price, but not the transaction): A limit order specifies a particular price. The order can be executed only at this price or at one more favorable to the investor. If the limit price is $30 for an investor wanting to buy, the order will be executed only at a price of $30: or less. There is no guarantee that the order will be executed at all, because the limit price may never be reached.</w:t>
      </w:r>
    </w:p>
    <w:p w14:paraId="30A100CE" w14:textId="77777777" w:rsidR="000A2FD9" w:rsidRPr="008568A7" w:rsidRDefault="000A2FD9" w:rsidP="005F2397">
      <w:pPr>
        <w:rPr>
          <w:rFonts w:ascii="Calibri" w:hAnsi="Calibri"/>
        </w:rPr>
      </w:pPr>
    </w:p>
    <w:p w14:paraId="2BA8A1C0" w14:textId="77777777" w:rsidR="005F2397" w:rsidRPr="008568A7" w:rsidRDefault="000A2FD9" w:rsidP="005F2397">
      <w:pPr>
        <w:rPr>
          <w:rFonts w:ascii="Calibri" w:hAnsi="Calibri"/>
        </w:rPr>
      </w:pPr>
      <w:r w:rsidRPr="008568A7">
        <w:rPr>
          <w:rFonts w:ascii="Calibri" w:hAnsi="Calibri"/>
        </w:rPr>
        <w:t xml:space="preserve">Stop-loss (if an asset </w:t>
      </w:r>
      <w:r w:rsidR="005F2397" w:rsidRPr="008568A7">
        <w:rPr>
          <w:rFonts w:ascii="Calibri" w:hAnsi="Calibri"/>
        </w:rPr>
        <w:t>reach</w:t>
      </w:r>
      <w:r w:rsidRPr="008568A7">
        <w:rPr>
          <w:rFonts w:ascii="Calibri" w:hAnsi="Calibri"/>
        </w:rPr>
        <w:t>es a specified price</w:t>
      </w:r>
      <w:r w:rsidR="005F2397" w:rsidRPr="008568A7">
        <w:rPr>
          <w:rFonts w:ascii="Calibri" w:hAnsi="Calibri"/>
        </w:rPr>
        <w:t xml:space="preserve"> </w:t>
      </w:r>
      <w:r w:rsidRPr="008568A7">
        <w:rPr>
          <w:rFonts w:ascii="Calibri" w:hAnsi="Calibri"/>
        </w:rPr>
        <w:t>it, in effect,</w:t>
      </w:r>
      <w:r w:rsidR="005F2397" w:rsidRPr="008568A7">
        <w:rPr>
          <w:rFonts w:ascii="Calibri" w:hAnsi="Calibri"/>
        </w:rPr>
        <w:t xml:space="preserve"> become</w:t>
      </w:r>
      <w:r w:rsidR="00217693" w:rsidRPr="008568A7">
        <w:rPr>
          <w:rFonts w:ascii="Calibri" w:hAnsi="Calibri"/>
        </w:rPr>
        <w:t>s a</w:t>
      </w:r>
      <w:r w:rsidR="005F2397" w:rsidRPr="008568A7">
        <w:rPr>
          <w:rFonts w:ascii="Calibri" w:hAnsi="Calibri"/>
        </w:rPr>
        <w:t xml:space="preserve"> market order): The order is executed at the best available price once a bid or offer is made at that particular price or a less-favorable price. </w:t>
      </w:r>
      <w:r w:rsidRPr="008568A7">
        <w:rPr>
          <w:rFonts w:ascii="Calibri" w:hAnsi="Calibri"/>
        </w:rPr>
        <w:t xml:space="preserve"> </w:t>
      </w:r>
      <w:r w:rsidR="00217693" w:rsidRPr="008568A7">
        <w:rPr>
          <w:rFonts w:ascii="Calibri" w:hAnsi="Calibri"/>
        </w:rPr>
        <w:t>Suppose a stop-loss</w:t>
      </w:r>
      <w:r w:rsidR="005F2397" w:rsidRPr="008568A7">
        <w:rPr>
          <w:rFonts w:ascii="Calibri" w:hAnsi="Calibri"/>
        </w:rPr>
        <w:t xml:space="preserve"> order to sell at $30 is issued when the market price is $35. It becomes an order to sell if and when the price falls to $30. The purpose of a stop order is usually to close out a position if unfavorable price movements take place. It limits the loss that can be incurred. </w:t>
      </w:r>
    </w:p>
    <w:p w14:paraId="7F51FE17" w14:textId="77777777" w:rsidR="000A2FD9" w:rsidRPr="008568A7" w:rsidRDefault="000A2FD9" w:rsidP="005F2397">
      <w:pPr>
        <w:rPr>
          <w:rFonts w:ascii="Calibri" w:hAnsi="Calibri"/>
        </w:rPr>
      </w:pPr>
    </w:p>
    <w:p w14:paraId="078DB32B" w14:textId="77777777" w:rsidR="005F2397" w:rsidRPr="008568A7" w:rsidRDefault="005F2397" w:rsidP="005F2397">
      <w:pPr>
        <w:rPr>
          <w:rFonts w:ascii="Calibri" w:hAnsi="Calibri"/>
        </w:rPr>
      </w:pPr>
      <w:r w:rsidRPr="008568A7">
        <w:rPr>
          <w:rFonts w:ascii="Calibri" w:hAnsi="Calibri"/>
        </w:rPr>
        <w:t>Stop-limit (combination of stop and limit: as soon as stop is breached, limit order applies): The order becomes a limit order as soon as a bid or offer is made at a price equal to or less favorable than the stop price. Two prices must be specified in a stop-limit order: the stop price and the limit price. If the stop price and the limit price are the same, the order is sometimes called a stop-and-limit order.</w:t>
      </w:r>
    </w:p>
    <w:p w14:paraId="621F2101" w14:textId="77777777" w:rsidR="005F2397" w:rsidRPr="008568A7" w:rsidRDefault="005F2397" w:rsidP="005F2397">
      <w:pPr>
        <w:rPr>
          <w:rFonts w:ascii="Calibri" w:hAnsi="Calibri"/>
        </w:rPr>
      </w:pPr>
      <w:r w:rsidRPr="008568A7">
        <w:rPr>
          <w:rFonts w:ascii="Calibri" w:hAnsi="Calibri"/>
        </w:rPr>
        <w:t xml:space="preserve">Suppose when the market price is $35, a stop-limit order to buy is issued with a stop price of $40 and a limit price of $41. As soon as there is a bid or offer at $40, the stop-limit becomes a limit order at $41. </w:t>
      </w:r>
    </w:p>
    <w:p w14:paraId="5F421FE4" w14:textId="77777777" w:rsidR="005F2397" w:rsidRPr="008568A7" w:rsidRDefault="005F2397" w:rsidP="005F2397">
      <w:pPr>
        <w:rPr>
          <w:rFonts w:ascii="Calibri" w:hAnsi="Calibri"/>
        </w:rPr>
      </w:pPr>
      <w:r w:rsidRPr="008568A7">
        <w:rPr>
          <w:rFonts w:ascii="Calibri" w:hAnsi="Calibri"/>
        </w:rPr>
        <w:br w:type="page"/>
      </w:r>
    </w:p>
    <w:p w14:paraId="06CE69B0" w14:textId="77777777" w:rsidR="005F2397" w:rsidRPr="008568A7" w:rsidRDefault="005F2397" w:rsidP="005F2397">
      <w:pPr>
        <w:rPr>
          <w:rFonts w:ascii="Calibri" w:hAnsi="Calibri"/>
        </w:rPr>
      </w:pPr>
      <w:r w:rsidRPr="008568A7">
        <w:rPr>
          <w:rFonts w:ascii="Calibri" w:hAnsi="Calibri"/>
        </w:rPr>
        <w:t xml:space="preserve">Market-if-touched (a.k.a., board order): A market-if-touched (MIT)-order is executed at the best available price after a trade occurs at a specified price or at a price more favorable than the specified price. In effect, an MIT becomes a market order once the specified price has been hit. </w:t>
      </w:r>
    </w:p>
    <w:p w14:paraId="37B94214" w14:textId="77777777" w:rsidR="005F2397" w:rsidRPr="008568A7" w:rsidRDefault="005F2397" w:rsidP="005F2397">
      <w:pPr>
        <w:rPr>
          <w:rFonts w:ascii="Calibri" w:hAnsi="Calibri"/>
        </w:rPr>
      </w:pPr>
      <w:r w:rsidRPr="008568A7">
        <w:rPr>
          <w:rFonts w:ascii="Calibri" w:hAnsi="Calibri"/>
        </w:rPr>
        <w:t>Discretionary (a.k.a., market-not-held order): A market order except that execution may be delayed at the broker's discretion in an attempt to get a better price</w:t>
      </w:r>
    </w:p>
    <w:p w14:paraId="5928DB7F" w14:textId="77777777" w:rsidR="005F2397" w:rsidRPr="008568A7" w:rsidRDefault="005F2397" w:rsidP="005F2397">
      <w:pPr>
        <w:rPr>
          <w:rFonts w:ascii="Calibri" w:hAnsi="Calibri"/>
        </w:rPr>
      </w:pPr>
      <w:r w:rsidRPr="008568A7">
        <w:rPr>
          <w:rFonts w:ascii="Calibri" w:hAnsi="Calibri"/>
        </w:rPr>
        <w:t>Time-of-day: specifies a particular period of time during time</w:t>
      </w:r>
    </w:p>
    <w:p w14:paraId="0F797600" w14:textId="77777777" w:rsidR="005F2397" w:rsidRPr="008568A7" w:rsidRDefault="005F2397" w:rsidP="005F2397">
      <w:pPr>
        <w:rPr>
          <w:rFonts w:ascii="Calibri" w:hAnsi="Calibri"/>
        </w:rPr>
      </w:pPr>
      <w:r w:rsidRPr="008568A7">
        <w:rPr>
          <w:rFonts w:ascii="Calibri" w:hAnsi="Calibri"/>
        </w:rPr>
        <w:t>Open: in effect until executed or end of trading in contract</w:t>
      </w:r>
    </w:p>
    <w:p w14:paraId="41B08FD4" w14:textId="77777777" w:rsidR="005F2397" w:rsidRPr="008568A7" w:rsidRDefault="005F2397" w:rsidP="005F2397">
      <w:pPr>
        <w:rPr>
          <w:rFonts w:ascii="Calibri" w:hAnsi="Calibri"/>
        </w:rPr>
      </w:pPr>
      <w:r w:rsidRPr="008568A7">
        <w:rPr>
          <w:rFonts w:ascii="Calibri" w:hAnsi="Calibri"/>
        </w:rPr>
        <w:t>Fill-or-kill: immediately or not at all</w:t>
      </w:r>
    </w:p>
    <w:p w14:paraId="2D8A89D7" w14:textId="77777777" w:rsidR="00192C3F" w:rsidRPr="008568A7" w:rsidRDefault="00192C3F" w:rsidP="005F2397">
      <w:pPr>
        <w:rPr>
          <w:rFonts w:ascii="Calibri" w:hAnsi="Calibri"/>
        </w:rPr>
      </w:pPr>
    </w:p>
    <w:p w14:paraId="36D6BE12" w14:textId="21D2D393" w:rsidR="005F2397" w:rsidRPr="008568A7" w:rsidRDefault="005F2397">
      <w:pPr>
        <w:pStyle w:val="Heading2"/>
      </w:pPr>
      <w:bookmarkStart w:id="2254" w:name="_Toc222580590"/>
      <w:r w:rsidRPr="008568A7">
        <w:t>Compare and contrast forward</w:t>
      </w:r>
      <w:ins w:id="2255" w:author="Aleksander Hansen" w:date="2013-02-15T16:50:00Z">
        <w:r w:rsidR="00AC5507">
          <w:fldChar w:fldCharType="begin"/>
        </w:r>
        <w:r w:rsidR="00AC5507">
          <w:instrText xml:space="preserve"> XE "</w:instrText>
        </w:r>
      </w:ins>
      <w:r w:rsidR="00AC5507" w:rsidRPr="008568A7">
        <w:rPr>
          <w:rFonts w:ascii="Calibri" w:hAnsi="Calibri"/>
        </w:rPr>
        <w:instrText>forward</w:instrText>
      </w:r>
      <w:ins w:id="2256" w:author="Aleksander Hansen" w:date="2013-02-15T16:50:00Z">
        <w:r w:rsidR="00AC5507">
          <w:instrText xml:space="preserve">" </w:instrText>
        </w:r>
        <w:r w:rsidR="00AC5507">
          <w:fldChar w:fldCharType="end"/>
        </w:r>
      </w:ins>
      <w:r w:rsidRPr="008568A7">
        <w:t xml:space="preserve"> and </w:t>
      </w:r>
      <w:r w:rsidR="00972464" w:rsidRPr="008568A7">
        <w:t>Futures</w:t>
      </w:r>
      <w:ins w:id="2257"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58" w:author="Aleksander Hansen" w:date="2013-02-15T16:31:00Z">
        <w:r w:rsidR="008A28C4">
          <w:instrText xml:space="preserve">" </w:instrText>
        </w:r>
        <w:r w:rsidR="008A28C4">
          <w:fldChar w:fldCharType="end"/>
        </w:r>
      </w:ins>
      <w:r w:rsidRPr="008568A7">
        <w:t xml:space="preserve"> contracts</w:t>
      </w:r>
      <w:bookmarkEnd w:id="2254"/>
      <w:r w:rsidR="00192C3F" w:rsidRPr="008568A7">
        <w:br/>
      </w:r>
    </w:p>
    <w:p w14:paraId="67467E85" w14:textId="1BC20491" w:rsidR="005F2397" w:rsidRPr="008568A7" w:rsidRDefault="005F2397" w:rsidP="005F2397">
      <w:pPr>
        <w:rPr>
          <w:rFonts w:ascii="Calibri" w:hAnsi="Calibri"/>
        </w:rPr>
      </w:pPr>
      <w:r w:rsidRPr="008568A7">
        <w:rPr>
          <w:rFonts w:ascii="Calibri" w:hAnsi="Calibri"/>
        </w:rPr>
        <w:t>Key differences between a forward</w:t>
      </w:r>
      <w:ins w:id="2259"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2260"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a </w:t>
      </w:r>
      <w:r w:rsidR="00972464" w:rsidRPr="008568A7">
        <w:rPr>
          <w:rFonts w:ascii="Calibri" w:hAnsi="Calibri"/>
        </w:rPr>
        <w:t>Futures</w:t>
      </w:r>
      <w:ins w:id="226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62"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w:t>
      </w:r>
      <w:r w:rsidR="00192C3F" w:rsidRPr="008568A7">
        <w:rPr>
          <w:rFonts w:ascii="Calibri" w:hAnsi="Calibri"/>
        </w:rPr>
        <w:br/>
      </w:r>
    </w:p>
    <w:tbl>
      <w:tblPr>
        <w:tblW w:w="0" w:type="auto"/>
        <w:jc w:val="center"/>
        <w:tblInd w:w="347" w:type="dxa"/>
        <w:tblCellMar>
          <w:left w:w="0" w:type="dxa"/>
          <w:right w:w="0" w:type="dxa"/>
        </w:tblCellMar>
        <w:tblLook w:val="04A0" w:firstRow="1" w:lastRow="0" w:firstColumn="1" w:lastColumn="0" w:noHBand="0" w:noVBand="1"/>
      </w:tblPr>
      <w:tblGrid>
        <w:gridCol w:w="4639"/>
        <w:gridCol w:w="4514"/>
      </w:tblGrid>
      <w:tr w:rsidR="005F2397" w:rsidRPr="008568A7" w14:paraId="7ACA7B01" w14:textId="77777777" w:rsidTr="00C003CD">
        <w:trPr>
          <w:trHeight w:val="288"/>
          <w:jc w:val="center"/>
        </w:trPr>
        <w:tc>
          <w:tcPr>
            <w:tcW w:w="0" w:type="auto"/>
            <w:gridSpan w:val="2"/>
            <w:shd w:val="clear" w:color="auto" w:fill="B1C2A3"/>
            <w:tcMar>
              <w:top w:w="19" w:type="dxa"/>
              <w:left w:w="205" w:type="dxa"/>
              <w:bottom w:w="0" w:type="dxa"/>
              <w:right w:w="205" w:type="dxa"/>
            </w:tcMar>
            <w:vAlign w:val="center"/>
            <w:hideMark/>
          </w:tcPr>
          <w:p w14:paraId="1670A72F" w14:textId="605AB03F" w:rsidR="005F2397" w:rsidRPr="008568A7" w:rsidRDefault="005F2397" w:rsidP="005F2397">
            <w:pPr>
              <w:rPr>
                <w:rFonts w:ascii="Calibri" w:hAnsi="Calibri"/>
              </w:rPr>
            </w:pPr>
            <w:r w:rsidRPr="008568A7">
              <w:rPr>
                <w:rFonts w:ascii="Calibri" w:hAnsi="Calibri"/>
              </w:rPr>
              <w:t>Forward vs. Futures</w:t>
            </w:r>
            <w:ins w:id="226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64"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Contracts</w:t>
            </w:r>
          </w:p>
        </w:tc>
      </w:tr>
      <w:tr w:rsidR="005F2397" w:rsidRPr="008568A7" w14:paraId="7A465277" w14:textId="77777777" w:rsidTr="005F2397">
        <w:trPr>
          <w:trHeight w:val="288"/>
          <w:jc w:val="center"/>
        </w:trPr>
        <w:tc>
          <w:tcPr>
            <w:tcW w:w="5342" w:type="dxa"/>
            <w:tcBorders>
              <w:bottom w:val="single" w:sz="12" w:space="0" w:color="000000" w:themeColor="text1"/>
            </w:tcBorders>
            <w:shd w:val="clear" w:color="auto" w:fill="auto"/>
            <w:tcMar>
              <w:top w:w="19" w:type="dxa"/>
              <w:left w:w="205" w:type="dxa"/>
              <w:bottom w:w="0" w:type="dxa"/>
              <w:right w:w="205" w:type="dxa"/>
            </w:tcMar>
            <w:vAlign w:val="center"/>
            <w:hideMark/>
          </w:tcPr>
          <w:p w14:paraId="44DDD9C3" w14:textId="77777777" w:rsidR="005F2397" w:rsidRPr="008568A7" w:rsidRDefault="005F2397" w:rsidP="005F2397">
            <w:pPr>
              <w:rPr>
                <w:rFonts w:ascii="Calibri" w:hAnsi="Calibri"/>
              </w:rPr>
            </w:pPr>
            <w:r w:rsidRPr="008568A7">
              <w:rPr>
                <w:rFonts w:ascii="Calibri" w:hAnsi="Calibri"/>
              </w:rPr>
              <w:t>Forward</w:t>
            </w:r>
          </w:p>
        </w:tc>
        <w:tc>
          <w:tcPr>
            <w:tcW w:w="5187" w:type="dxa"/>
            <w:tcBorders>
              <w:bottom w:val="single" w:sz="12" w:space="0" w:color="000000" w:themeColor="text1"/>
            </w:tcBorders>
            <w:shd w:val="clear" w:color="auto" w:fill="auto"/>
            <w:tcMar>
              <w:top w:w="19" w:type="dxa"/>
              <w:left w:w="205" w:type="dxa"/>
              <w:bottom w:w="0" w:type="dxa"/>
              <w:right w:w="205" w:type="dxa"/>
            </w:tcMar>
            <w:vAlign w:val="center"/>
            <w:hideMark/>
          </w:tcPr>
          <w:p w14:paraId="0DF7E62F" w14:textId="711113FB" w:rsidR="005F2397" w:rsidRPr="008568A7" w:rsidRDefault="005F2397" w:rsidP="005F2397">
            <w:pPr>
              <w:rPr>
                <w:rFonts w:ascii="Calibri" w:hAnsi="Calibri"/>
              </w:rPr>
            </w:pPr>
            <w:r w:rsidRPr="008568A7">
              <w:rPr>
                <w:rFonts w:ascii="Calibri" w:hAnsi="Calibri"/>
              </w:rPr>
              <w:t>Futures</w:t>
            </w:r>
            <w:ins w:id="226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66" w:author="Aleksander Hansen" w:date="2013-02-15T16:31:00Z">
              <w:r w:rsidR="008A28C4">
                <w:instrText xml:space="preserve">" </w:instrText>
              </w:r>
              <w:r w:rsidR="008A28C4">
                <w:rPr>
                  <w:rFonts w:ascii="Calibri" w:hAnsi="Calibri"/>
                </w:rPr>
                <w:fldChar w:fldCharType="end"/>
              </w:r>
            </w:ins>
          </w:p>
        </w:tc>
      </w:tr>
      <w:tr w:rsidR="005F2397" w:rsidRPr="008568A7" w14:paraId="5E218251" w14:textId="77777777" w:rsidTr="005F2397">
        <w:trPr>
          <w:trHeight w:val="288"/>
          <w:jc w:val="center"/>
        </w:trPr>
        <w:tc>
          <w:tcPr>
            <w:tcW w:w="5342" w:type="dxa"/>
            <w:tcBorders>
              <w:top w:val="single" w:sz="12" w:space="0" w:color="000000" w:themeColor="text1"/>
            </w:tcBorders>
            <w:shd w:val="clear" w:color="auto" w:fill="auto"/>
            <w:tcMar>
              <w:top w:w="19" w:type="dxa"/>
              <w:left w:w="205" w:type="dxa"/>
              <w:bottom w:w="0" w:type="dxa"/>
              <w:right w:w="205" w:type="dxa"/>
            </w:tcMar>
            <w:vAlign w:val="center"/>
            <w:hideMark/>
          </w:tcPr>
          <w:p w14:paraId="76D6A4AD" w14:textId="77777777" w:rsidR="005F2397" w:rsidRPr="008568A7" w:rsidRDefault="005F2397" w:rsidP="005F2397">
            <w:pPr>
              <w:rPr>
                <w:rFonts w:ascii="Calibri" w:hAnsi="Calibri"/>
              </w:rPr>
            </w:pPr>
            <w:r w:rsidRPr="008568A7">
              <w:rPr>
                <w:rFonts w:ascii="Calibri" w:hAnsi="Calibri"/>
              </w:rPr>
              <w:t>Trade over-the-counter (OTC)</w:t>
            </w:r>
          </w:p>
        </w:tc>
        <w:tc>
          <w:tcPr>
            <w:tcW w:w="5187" w:type="dxa"/>
            <w:tcBorders>
              <w:top w:val="single" w:sz="12" w:space="0" w:color="000000" w:themeColor="text1"/>
            </w:tcBorders>
            <w:shd w:val="clear" w:color="auto" w:fill="auto"/>
            <w:tcMar>
              <w:top w:w="19" w:type="dxa"/>
              <w:left w:w="205" w:type="dxa"/>
              <w:bottom w:w="0" w:type="dxa"/>
              <w:right w:w="205" w:type="dxa"/>
            </w:tcMar>
            <w:vAlign w:val="center"/>
            <w:hideMark/>
          </w:tcPr>
          <w:p w14:paraId="23786E05" w14:textId="77777777" w:rsidR="005F2397" w:rsidRPr="008568A7" w:rsidRDefault="005F2397" w:rsidP="005F2397">
            <w:pPr>
              <w:rPr>
                <w:rFonts w:ascii="Calibri" w:hAnsi="Calibri"/>
              </w:rPr>
            </w:pPr>
            <w:r w:rsidRPr="008568A7">
              <w:rPr>
                <w:rFonts w:ascii="Calibri" w:hAnsi="Calibri"/>
              </w:rPr>
              <w:t xml:space="preserve">Trade on an exchange </w:t>
            </w:r>
          </w:p>
        </w:tc>
      </w:tr>
      <w:tr w:rsidR="005F2397" w:rsidRPr="008568A7" w14:paraId="617885CA"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469148B9" w14:textId="77777777" w:rsidR="005F2397" w:rsidRPr="008568A7" w:rsidRDefault="005F2397" w:rsidP="005F2397">
            <w:pPr>
              <w:rPr>
                <w:rFonts w:ascii="Calibri" w:hAnsi="Calibri"/>
              </w:rPr>
            </w:pPr>
            <w:r w:rsidRPr="008568A7">
              <w:rPr>
                <w:rFonts w:ascii="Calibri" w:hAnsi="Calibri"/>
              </w:rPr>
              <w:t xml:space="preserve">Not standardized </w:t>
            </w:r>
          </w:p>
        </w:tc>
        <w:tc>
          <w:tcPr>
            <w:tcW w:w="5187" w:type="dxa"/>
            <w:shd w:val="clear" w:color="auto" w:fill="auto"/>
            <w:tcMar>
              <w:top w:w="19" w:type="dxa"/>
              <w:left w:w="205" w:type="dxa"/>
              <w:bottom w:w="0" w:type="dxa"/>
              <w:right w:w="205" w:type="dxa"/>
            </w:tcMar>
            <w:vAlign w:val="center"/>
            <w:hideMark/>
          </w:tcPr>
          <w:p w14:paraId="4E9FBF3E" w14:textId="77777777" w:rsidR="005F2397" w:rsidRPr="008568A7" w:rsidRDefault="005F2397" w:rsidP="005F2397">
            <w:pPr>
              <w:rPr>
                <w:rFonts w:ascii="Calibri" w:hAnsi="Calibri"/>
              </w:rPr>
            </w:pPr>
            <w:r w:rsidRPr="008568A7">
              <w:rPr>
                <w:rFonts w:ascii="Calibri" w:hAnsi="Calibri"/>
              </w:rPr>
              <w:t xml:space="preserve">Standardized contracts </w:t>
            </w:r>
          </w:p>
        </w:tc>
      </w:tr>
      <w:tr w:rsidR="005F2397" w:rsidRPr="008568A7" w14:paraId="0FACF429"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67B16F2C" w14:textId="77777777" w:rsidR="005F2397" w:rsidRPr="008568A7" w:rsidRDefault="005F2397" w:rsidP="005F2397">
            <w:pPr>
              <w:rPr>
                <w:rFonts w:ascii="Calibri" w:hAnsi="Calibri"/>
              </w:rPr>
            </w:pPr>
            <w:r w:rsidRPr="008568A7">
              <w:rPr>
                <w:rFonts w:ascii="Calibri" w:hAnsi="Calibri"/>
              </w:rPr>
              <w:t xml:space="preserve">One specified delivery date </w:t>
            </w:r>
          </w:p>
        </w:tc>
        <w:tc>
          <w:tcPr>
            <w:tcW w:w="5187" w:type="dxa"/>
            <w:shd w:val="clear" w:color="auto" w:fill="auto"/>
            <w:tcMar>
              <w:top w:w="19" w:type="dxa"/>
              <w:left w:w="205" w:type="dxa"/>
              <w:bottom w:w="0" w:type="dxa"/>
              <w:right w:w="205" w:type="dxa"/>
            </w:tcMar>
            <w:vAlign w:val="center"/>
            <w:hideMark/>
          </w:tcPr>
          <w:p w14:paraId="1D02CE31" w14:textId="77777777" w:rsidR="005F2397" w:rsidRPr="008568A7" w:rsidRDefault="005F2397" w:rsidP="005F2397">
            <w:pPr>
              <w:rPr>
                <w:rFonts w:ascii="Calibri" w:hAnsi="Calibri"/>
              </w:rPr>
            </w:pPr>
            <w:r w:rsidRPr="008568A7">
              <w:rPr>
                <w:rFonts w:ascii="Calibri" w:hAnsi="Calibri"/>
              </w:rPr>
              <w:t xml:space="preserve">Range of delivery dates </w:t>
            </w:r>
          </w:p>
        </w:tc>
      </w:tr>
      <w:tr w:rsidR="005F2397" w:rsidRPr="008568A7" w14:paraId="75310D28"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791F91DF" w14:textId="77777777" w:rsidR="005F2397" w:rsidRPr="008568A7" w:rsidRDefault="005F2397" w:rsidP="005F2397">
            <w:pPr>
              <w:rPr>
                <w:rFonts w:ascii="Calibri" w:hAnsi="Calibri"/>
              </w:rPr>
            </w:pPr>
            <w:r w:rsidRPr="008568A7">
              <w:rPr>
                <w:rFonts w:ascii="Calibri" w:hAnsi="Calibri"/>
              </w:rPr>
              <w:t xml:space="preserve">Settled at contract’s end </w:t>
            </w:r>
          </w:p>
        </w:tc>
        <w:tc>
          <w:tcPr>
            <w:tcW w:w="5187" w:type="dxa"/>
            <w:shd w:val="clear" w:color="auto" w:fill="auto"/>
            <w:tcMar>
              <w:top w:w="19" w:type="dxa"/>
              <w:left w:w="205" w:type="dxa"/>
              <w:bottom w:w="0" w:type="dxa"/>
              <w:right w:w="205" w:type="dxa"/>
            </w:tcMar>
            <w:vAlign w:val="center"/>
            <w:hideMark/>
          </w:tcPr>
          <w:p w14:paraId="4B2C1511" w14:textId="77777777" w:rsidR="005F2397" w:rsidRPr="008568A7" w:rsidRDefault="005F2397" w:rsidP="005F2397">
            <w:pPr>
              <w:rPr>
                <w:rFonts w:ascii="Calibri" w:hAnsi="Calibri"/>
              </w:rPr>
            </w:pPr>
            <w:r w:rsidRPr="008568A7">
              <w:rPr>
                <w:rFonts w:ascii="Calibri" w:hAnsi="Calibri"/>
              </w:rPr>
              <w:t xml:space="preserve">Settled daily </w:t>
            </w:r>
          </w:p>
        </w:tc>
      </w:tr>
      <w:tr w:rsidR="005F2397" w:rsidRPr="008568A7" w14:paraId="745B2F61"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75D2AB84" w14:textId="77777777" w:rsidR="005F2397" w:rsidRPr="008568A7" w:rsidRDefault="005F2397" w:rsidP="005F2397">
            <w:pPr>
              <w:rPr>
                <w:rFonts w:ascii="Calibri" w:hAnsi="Calibri"/>
              </w:rPr>
            </w:pPr>
            <w:r w:rsidRPr="008568A7">
              <w:rPr>
                <w:rFonts w:ascii="Calibri" w:hAnsi="Calibri"/>
              </w:rPr>
              <w:t xml:space="preserve">Delivery or final cash settlement usually occurs </w:t>
            </w:r>
          </w:p>
        </w:tc>
        <w:tc>
          <w:tcPr>
            <w:tcW w:w="5187" w:type="dxa"/>
            <w:shd w:val="clear" w:color="auto" w:fill="auto"/>
            <w:tcMar>
              <w:top w:w="19" w:type="dxa"/>
              <w:left w:w="205" w:type="dxa"/>
              <w:bottom w:w="0" w:type="dxa"/>
              <w:right w:w="205" w:type="dxa"/>
            </w:tcMar>
            <w:vAlign w:val="center"/>
            <w:hideMark/>
          </w:tcPr>
          <w:p w14:paraId="2E0AEE0D" w14:textId="77777777" w:rsidR="005F2397" w:rsidRPr="008568A7" w:rsidRDefault="005F2397" w:rsidP="005F2397">
            <w:pPr>
              <w:rPr>
                <w:rFonts w:ascii="Calibri" w:hAnsi="Calibri"/>
              </w:rPr>
            </w:pPr>
            <w:r w:rsidRPr="008568A7">
              <w:rPr>
                <w:rFonts w:ascii="Calibri" w:hAnsi="Calibri"/>
              </w:rPr>
              <w:t xml:space="preserve">Contract usually closed out prior to maturity </w:t>
            </w:r>
          </w:p>
        </w:tc>
      </w:tr>
      <w:tr w:rsidR="005F2397" w:rsidRPr="008568A7" w14:paraId="385B943F" w14:textId="77777777" w:rsidTr="005F2397">
        <w:trPr>
          <w:trHeight w:val="288"/>
          <w:jc w:val="center"/>
        </w:trPr>
        <w:tc>
          <w:tcPr>
            <w:tcW w:w="5342" w:type="dxa"/>
            <w:shd w:val="clear" w:color="auto" w:fill="auto"/>
            <w:tcMar>
              <w:top w:w="19" w:type="dxa"/>
              <w:left w:w="205" w:type="dxa"/>
              <w:bottom w:w="0" w:type="dxa"/>
              <w:right w:w="205" w:type="dxa"/>
            </w:tcMar>
            <w:vAlign w:val="center"/>
          </w:tcPr>
          <w:p w14:paraId="69358117" w14:textId="64749A9D" w:rsidR="005F2397" w:rsidRPr="008568A7" w:rsidRDefault="005F2397" w:rsidP="005F2397">
            <w:pPr>
              <w:rPr>
                <w:rFonts w:ascii="Calibri" w:hAnsi="Calibri"/>
              </w:rPr>
            </w:pPr>
            <w:r w:rsidRPr="008568A7">
              <w:rPr>
                <w:rFonts w:ascii="Calibri" w:hAnsi="Calibri"/>
              </w:rPr>
              <w:t>Reduces basis risk</w:t>
            </w:r>
            <w:ins w:id="2267"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basis risk</w:instrText>
            </w:r>
            <w:ins w:id="2268" w:author="Aleksander Hansen" w:date="2013-02-15T16:58:00Z">
              <w:r w:rsidR="00AC5507">
                <w:instrText xml:space="preserve">" </w:instrText>
              </w:r>
              <w:r w:rsidR="00AC5507">
                <w:rPr>
                  <w:rFonts w:ascii="Calibri" w:hAnsi="Calibri"/>
                </w:rPr>
                <w:fldChar w:fldCharType="end"/>
              </w:r>
            </w:ins>
            <w:r w:rsidRPr="008568A7">
              <w:rPr>
                <w:rFonts w:ascii="Calibri" w:hAnsi="Calibri"/>
              </w:rPr>
              <w:t xml:space="preserve"> due to tailored specifications but less liquid</w:t>
            </w:r>
          </w:p>
        </w:tc>
        <w:tc>
          <w:tcPr>
            <w:tcW w:w="5187" w:type="dxa"/>
            <w:shd w:val="clear" w:color="auto" w:fill="auto"/>
            <w:tcMar>
              <w:top w:w="19" w:type="dxa"/>
              <w:left w:w="205" w:type="dxa"/>
              <w:bottom w:w="0" w:type="dxa"/>
              <w:right w:w="205" w:type="dxa"/>
            </w:tcMar>
            <w:vAlign w:val="center"/>
          </w:tcPr>
          <w:p w14:paraId="44A63C14" w14:textId="254DF685" w:rsidR="005F2397" w:rsidRPr="008568A7" w:rsidRDefault="005F2397" w:rsidP="001B35A7">
            <w:pPr>
              <w:rPr>
                <w:rFonts w:ascii="Calibri" w:hAnsi="Calibri"/>
              </w:rPr>
            </w:pPr>
            <w:r w:rsidRPr="008568A7">
              <w:rPr>
                <w:rFonts w:ascii="Calibri" w:hAnsi="Calibri"/>
              </w:rPr>
              <w:t xml:space="preserve">High liquidity due to </w:t>
            </w:r>
            <w:del w:id="2269" w:author="Aleksander Hansen" w:date="2013-02-10T17:37:00Z">
              <w:r w:rsidRPr="008568A7" w:rsidDel="001B35A7">
                <w:rPr>
                  <w:rFonts w:ascii="Calibri" w:hAnsi="Calibri"/>
                </w:rPr>
                <w:delText xml:space="preserve">standardized </w:delText>
              </w:r>
            </w:del>
            <w:ins w:id="2270" w:author="Aleksander Hansen" w:date="2013-02-10T17:37:00Z">
              <w:r w:rsidR="001B35A7" w:rsidRPr="008568A7">
                <w:rPr>
                  <w:rFonts w:ascii="Calibri" w:hAnsi="Calibri"/>
                </w:rPr>
                <w:t>standardiz</w:t>
              </w:r>
              <w:r w:rsidR="001B35A7">
                <w:rPr>
                  <w:rFonts w:ascii="Calibri" w:hAnsi="Calibri"/>
                </w:rPr>
                <w:t>ed</w:t>
              </w:r>
              <w:r w:rsidR="001B35A7" w:rsidRPr="008568A7">
                <w:rPr>
                  <w:rFonts w:ascii="Calibri" w:hAnsi="Calibri"/>
                </w:rPr>
                <w:t xml:space="preserve"> </w:t>
              </w:r>
            </w:ins>
            <w:r w:rsidRPr="008568A7">
              <w:rPr>
                <w:rFonts w:ascii="Calibri" w:hAnsi="Calibri"/>
              </w:rPr>
              <w:t>specifications but more basis risk</w:t>
            </w:r>
            <w:ins w:id="2271"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basis risk</w:instrText>
            </w:r>
            <w:ins w:id="2272" w:author="Aleksander Hansen" w:date="2013-02-15T16:58:00Z">
              <w:r w:rsidR="00AC5507">
                <w:instrText xml:space="preserve">" </w:instrText>
              </w:r>
              <w:r w:rsidR="00AC5507">
                <w:rPr>
                  <w:rFonts w:ascii="Calibri" w:hAnsi="Calibri"/>
                </w:rPr>
                <w:fldChar w:fldCharType="end"/>
              </w:r>
            </w:ins>
          </w:p>
        </w:tc>
      </w:tr>
    </w:tbl>
    <w:p w14:paraId="2C530B95" w14:textId="77777777" w:rsidR="005F2397" w:rsidRPr="008568A7" w:rsidRDefault="005F2397" w:rsidP="005F2397">
      <w:pPr>
        <w:rPr>
          <w:rFonts w:ascii="Calibri" w:hAnsi="Calibri"/>
        </w:rPr>
      </w:pPr>
    </w:p>
    <w:p w14:paraId="65D442C2" w14:textId="77777777" w:rsidR="001B35A7" w:rsidRDefault="00007DCE">
      <w:pPr>
        <w:pStyle w:val="Heading2"/>
        <w:rPr>
          <w:ins w:id="2273" w:author="Aleksander Hansen" w:date="2013-02-10T17:37:00Z"/>
        </w:rPr>
        <w:pPrChange w:id="2274" w:author="Aleksander Hansen" w:date="2013-02-15T20:42:00Z">
          <w:pPr/>
        </w:pPrChange>
      </w:pPr>
      <w:r>
        <w:br w:type="page"/>
      </w:r>
      <w:bookmarkStart w:id="2275" w:name="_Toc222580591"/>
      <w:ins w:id="2276" w:author="Aleksander Hansen" w:date="2013-02-10T17:36:00Z">
        <w:r w:rsidR="001B35A7">
          <w:t>Chapter Summary</w:t>
        </w:r>
      </w:ins>
      <w:bookmarkEnd w:id="2275"/>
    </w:p>
    <w:p w14:paraId="19C8D713" w14:textId="77777777" w:rsidR="001B35A7" w:rsidRDefault="001B35A7">
      <w:pPr>
        <w:pStyle w:val="Heading2"/>
        <w:rPr>
          <w:ins w:id="2277" w:author="Aleksander Hansen" w:date="2013-02-10T17:37:00Z"/>
        </w:rPr>
        <w:pPrChange w:id="2278" w:author="Aleksander Hansen" w:date="2013-02-15T20:42:00Z">
          <w:pPr/>
        </w:pPrChange>
      </w:pPr>
    </w:p>
    <w:p w14:paraId="3D3CFA7D" w14:textId="531D4ABB" w:rsidR="001B35A7" w:rsidRDefault="001B35A7">
      <w:pPr>
        <w:rPr>
          <w:ins w:id="2279" w:author="Aleksander Hansen" w:date="2013-02-10T17:41:00Z"/>
          <w:rFonts w:ascii="Calibri" w:hAnsi="Calibri"/>
        </w:rPr>
        <w:pPrChange w:id="2280" w:author="Aleksander Hansen" w:date="2013-02-10T17:40:00Z">
          <w:pPr>
            <w:pStyle w:val="ListParagraph"/>
            <w:numPr>
              <w:numId w:val="16"/>
            </w:numPr>
            <w:ind w:hanging="360"/>
          </w:pPr>
        </w:pPrChange>
      </w:pPr>
      <w:ins w:id="2281" w:author="Aleksander Hansen" w:date="2013-02-10T17:39:00Z">
        <w:r w:rsidRPr="008568A7">
          <w:rPr>
            <w:rFonts w:ascii="Calibri" w:hAnsi="Calibri"/>
          </w:rPr>
          <w:t xml:space="preserve">The </w:t>
        </w:r>
        <w:r>
          <w:rPr>
            <w:rFonts w:ascii="Calibri" w:hAnsi="Calibri"/>
          </w:rPr>
          <w:t xml:space="preserve">most important </w:t>
        </w:r>
        <w:r w:rsidRPr="008568A7">
          <w:rPr>
            <w:rFonts w:ascii="Calibri" w:hAnsi="Calibri"/>
          </w:rPr>
          <w:t>specifications of a Futures</w:t>
        </w:r>
      </w:ins>
      <w:ins w:id="228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83" w:author="Aleksander Hansen" w:date="2013-02-15T16:31:00Z">
        <w:r w:rsidR="008A28C4">
          <w:instrText xml:space="preserve">" </w:instrText>
        </w:r>
        <w:r w:rsidR="008A28C4">
          <w:rPr>
            <w:rFonts w:ascii="Calibri" w:hAnsi="Calibri"/>
          </w:rPr>
          <w:fldChar w:fldCharType="end"/>
        </w:r>
      </w:ins>
      <w:ins w:id="2284" w:author="Aleksander Hansen" w:date="2013-02-10T17:39:00Z">
        <w:r w:rsidRPr="008568A7">
          <w:rPr>
            <w:rFonts w:ascii="Calibri" w:hAnsi="Calibri"/>
          </w:rPr>
          <w:t xml:space="preserve"> contract </w:t>
        </w:r>
        <w:r>
          <w:rPr>
            <w:rFonts w:ascii="Calibri" w:hAnsi="Calibri"/>
          </w:rPr>
          <w:t xml:space="preserve">include: The asset, the contract size, the delivery </w:t>
        </w:r>
      </w:ins>
      <w:ins w:id="2285" w:author="Aleksander Hansen" w:date="2013-02-10T17:40:00Z">
        <w:r>
          <w:rPr>
            <w:rFonts w:ascii="Calibri" w:hAnsi="Calibri"/>
          </w:rPr>
          <w:t>arrangement</w:t>
        </w:r>
      </w:ins>
      <w:ins w:id="2286" w:author="Aleksander Hansen" w:date="2013-02-10T17:39:00Z">
        <w:r>
          <w:rPr>
            <w:rFonts w:ascii="Calibri" w:hAnsi="Calibri"/>
          </w:rPr>
          <w:t>,</w:t>
        </w:r>
      </w:ins>
      <w:ins w:id="2287" w:author="Aleksander Hansen" w:date="2013-02-10T17:40:00Z">
        <w:r>
          <w:rPr>
            <w:rFonts w:ascii="Calibri" w:hAnsi="Calibri"/>
          </w:rPr>
          <w:t xml:space="preserve"> the delivery months, how prices are quoted as well as price and position limits.</w:t>
        </w:r>
      </w:ins>
    </w:p>
    <w:p w14:paraId="14A4679A" w14:textId="77777777" w:rsidR="001B35A7" w:rsidRDefault="001B35A7">
      <w:pPr>
        <w:rPr>
          <w:ins w:id="2288" w:author="Aleksander Hansen" w:date="2013-02-10T17:41:00Z"/>
          <w:rFonts w:ascii="Calibri" w:hAnsi="Calibri"/>
        </w:rPr>
        <w:pPrChange w:id="2289" w:author="Aleksander Hansen" w:date="2013-02-10T17:40:00Z">
          <w:pPr>
            <w:pStyle w:val="ListParagraph"/>
            <w:numPr>
              <w:numId w:val="16"/>
            </w:numPr>
            <w:ind w:hanging="360"/>
          </w:pPr>
        </w:pPrChange>
      </w:pPr>
    </w:p>
    <w:p w14:paraId="0227399E" w14:textId="711C43C1" w:rsidR="001B35A7" w:rsidRDefault="001B35A7">
      <w:pPr>
        <w:rPr>
          <w:ins w:id="2290" w:author="Aleksander Hansen" w:date="2013-02-10T17:44:00Z"/>
          <w:rFonts w:ascii="Calibri" w:hAnsi="Calibri"/>
        </w:rPr>
        <w:pPrChange w:id="2291" w:author="Aleksander Hansen" w:date="2013-02-10T17:40:00Z">
          <w:pPr>
            <w:pStyle w:val="ListParagraph"/>
            <w:numPr>
              <w:numId w:val="16"/>
            </w:numPr>
            <w:ind w:hanging="360"/>
          </w:pPr>
        </w:pPrChange>
      </w:pPr>
      <w:ins w:id="2292" w:author="Aleksander Hansen" w:date="2013-02-10T17:44:00Z">
        <w:r>
          <w:rPr>
            <w:rFonts w:ascii="Calibri" w:hAnsi="Calibri"/>
          </w:rPr>
          <w:t>As the Futures</w:t>
        </w:r>
      </w:ins>
      <w:ins w:id="229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94" w:author="Aleksander Hansen" w:date="2013-02-15T16:31:00Z">
        <w:r w:rsidR="008A28C4">
          <w:instrText xml:space="preserve">" </w:instrText>
        </w:r>
        <w:r w:rsidR="008A28C4">
          <w:rPr>
            <w:rFonts w:ascii="Calibri" w:hAnsi="Calibri"/>
          </w:rPr>
          <w:fldChar w:fldCharType="end"/>
        </w:r>
      </w:ins>
      <w:ins w:id="2295" w:author="Aleksander Hansen" w:date="2013-02-10T17:44:00Z">
        <w:r>
          <w:rPr>
            <w:rFonts w:ascii="Calibri" w:hAnsi="Calibri"/>
          </w:rPr>
          <w:t xml:space="preserve"> get close</w:t>
        </w:r>
      </w:ins>
      <w:ins w:id="2296" w:author="Aleksander Hansen" w:date="2013-02-10T18:52:00Z">
        <w:r w:rsidR="006739DA">
          <w:rPr>
            <w:rFonts w:ascii="Calibri" w:hAnsi="Calibri"/>
          </w:rPr>
          <w:t>r</w:t>
        </w:r>
      </w:ins>
      <w:ins w:id="2297" w:author="Aleksander Hansen" w:date="2013-02-10T17:44:00Z">
        <w:r>
          <w:rPr>
            <w:rFonts w:ascii="Calibri" w:hAnsi="Calibri"/>
          </w:rPr>
          <w:t xml:space="preserve"> and close</w:t>
        </w:r>
      </w:ins>
      <w:ins w:id="2298" w:author="Aleksander Hansen" w:date="2013-02-10T18:52:00Z">
        <w:r w:rsidR="006739DA">
          <w:rPr>
            <w:rFonts w:ascii="Calibri" w:hAnsi="Calibri"/>
          </w:rPr>
          <w:t>r</w:t>
        </w:r>
      </w:ins>
      <w:ins w:id="2299" w:author="Aleksander Hansen" w:date="2013-02-10T17:44:00Z">
        <w:r>
          <w:rPr>
            <w:rFonts w:ascii="Calibri" w:hAnsi="Calibri"/>
          </w:rPr>
          <w:t xml:space="preserve"> to the delivery period, the Futures price tends to converge to the Spot price. This must be the case, since Arbitrageurs</w:t>
        </w:r>
      </w:ins>
      <w:ins w:id="2300" w:author="Aleksander Hansen" w:date="2013-02-15T16:52:00Z">
        <w:r w:rsidR="00AC5507">
          <w:rPr>
            <w:rFonts w:ascii="Calibri" w:hAnsi="Calibri"/>
          </w:rPr>
          <w:fldChar w:fldCharType="begin"/>
        </w:r>
        <w:r w:rsidR="00AC5507">
          <w:instrText xml:space="preserve"> XE "</w:instrText>
        </w:r>
      </w:ins>
      <w:ins w:id="2301" w:author="Aleksander Hansen" w:date="2013-02-10T17:27:00Z">
        <w:r w:rsidR="00AC5507">
          <w:rPr>
            <w:rFonts w:ascii="Calibri" w:hAnsi="Calibri"/>
          </w:rPr>
          <w:instrText>Arbitrageurs</w:instrText>
        </w:r>
      </w:ins>
      <w:ins w:id="2302" w:author="Aleksander Hansen" w:date="2013-02-15T16:52:00Z">
        <w:r w:rsidR="00AC5507">
          <w:instrText xml:space="preserve">" </w:instrText>
        </w:r>
        <w:r w:rsidR="00AC5507">
          <w:rPr>
            <w:rFonts w:ascii="Calibri" w:hAnsi="Calibri"/>
          </w:rPr>
          <w:fldChar w:fldCharType="end"/>
        </w:r>
      </w:ins>
      <w:ins w:id="2303" w:author="Aleksander Hansen" w:date="2013-02-10T17:44:00Z">
        <w:r>
          <w:rPr>
            <w:rFonts w:ascii="Calibri" w:hAnsi="Calibri"/>
          </w:rPr>
          <w:t xml:space="preserve"> would take advantage of this discrepancy by buying the Futures or Spot, depending on which is more expensive, and selling the opposite, depending on which is cheaper. As discussed in Chapter 1, Arbitrageurs make sure such opportunities are ephemeral.</w:t>
        </w:r>
      </w:ins>
    </w:p>
    <w:p w14:paraId="79188BCC" w14:textId="5DA6423D" w:rsidR="0001050D" w:rsidRPr="0001050D" w:rsidRDefault="006739DA" w:rsidP="008A2DD2">
      <w:pPr>
        <w:rPr>
          <w:ins w:id="2304" w:author="Aleksander Hansen" w:date="2013-02-10T19:13:00Z"/>
          <w:rPrChange w:id="2305" w:author="Aleksander Hansen" w:date="2013-02-10T19:15:00Z">
            <w:rPr>
              <w:ins w:id="2306" w:author="Aleksander Hansen" w:date="2013-02-10T19:13:00Z"/>
              <w:rFonts w:ascii="Calibri" w:hAnsi="Calibri"/>
              <w:b/>
              <w:bCs/>
            </w:rPr>
          </w:rPrChange>
        </w:rPr>
      </w:pPr>
      <w:ins w:id="2307" w:author="Aleksander Hansen" w:date="2013-02-10T18:56:00Z">
        <w:r>
          <w:br/>
          <w:t>The rationale for margin</w:t>
        </w:r>
      </w:ins>
      <w:ins w:id="2308" w:author="Aleksander Hansen" w:date="2013-02-15T17:15:00Z">
        <w:r w:rsidR="003578F0">
          <w:fldChar w:fldCharType="begin"/>
        </w:r>
        <w:r w:rsidR="003578F0">
          <w:instrText xml:space="preserve"> XE "</w:instrText>
        </w:r>
      </w:ins>
      <w:r w:rsidR="003578F0" w:rsidRPr="008568A7">
        <w:rPr>
          <w:rFonts w:ascii="Calibri" w:hAnsi="Calibri"/>
        </w:rPr>
        <w:instrText>margin</w:instrText>
      </w:r>
      <w:ins w:id="2309" w:author="Aleksander Hansen" w:date="2013-02-15T17:15:00Z">
        <w:r w:rsidR="003578F0">
          <w:instrText xml:space="preserve">" </w:instrText>
        </w:r>
        <w:r w:rsidR="003578F0">
          <w:fldChar w:fldCharType="end"/>
        </w:r>
      </w:ins>
      <w:ins w:id="2310" w:author="Aleksander Hansen" w:date="2013-02-10T18:56:00Z">
        <w:r>
          <w:t xml:space="preserve"> requirements is to avoid non-performance, or</w:t>
        </w:r>
      </w:ins>
      <w:ins w:id="2311" w:author="Aleksander Hansen" w:date="2013-02-10T18:57:00Z">
        <w:r>
          <w:t xml:space="preserve"> default on, e.g., a Futures</w:t>
        </w:r>
      </w:ins>
      <w:ins w:id="2312"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313" w:author="Aleksander Hansen" w:date="2013-02-15T16:31:00Z">
        <w:r w:rsidR="008A28C4">
          <w:instrText xml:space="preserve">" </w:instrText>
        </w:r>
        <w:r w:rsidR="008A28C4">
          <w:fldChar w:fldCharType="end"/>
        </w:r>
      </w:ins>
      <w:ins w:id="2314" w:author="Aleksander Hansen" w:date="2013-02-10T18:57:00Z">
        <w:r>
          <w:t xml:space="preserve"> contract. This is achieved by having the exchange acting as a financial intermediary. </w:t>
        </w:r>
      </w:ins>
      <w:ins w:id="2315" w:author="Aleksander Hansen" w:date="2013-02-10T18:59:00Z">
        <w:r>
          <w:t xml:space="preserve">At inception there is an </w:t>
        </w:r>
        <w:r>
          <w:rPr>
            <w:i/>
          </w:rPr>
          <w:t xml:space="preserve">initial </w:t>
        </w:r>
        <w:r w:rsidRPr="006739DA">
          <w:rPr>
            <w:rPrChange w:id="2316" w:author="Aleksander Hansen" w:date="2013-02-10T18:59:00Z">
              <w:rPr>
                <w:rFonts w:ascii="Calibri" w:hAnsi="Calibri"/>
                <w:b/>
                <w:bCs/>
                <w:i/>
              </w:rPr>
            </w:rPrChange>
          </w:rPr>
          <w:t>margin</w:t>
        </w:r>
        <w:r>
          <w:t xml:space="preserve"> paid to the exchange as security. </w:t>
        </w:r>
      </w:ins>
      <w:ins w:id="2317" w:author="Aleksander Hansen" w:date="2013-02-10T18:57:00Z">
        <w:r w:rsidRPr="006739DA">
          <w:t>At</w:t>
        </w:r>
        <w:r>
          <w:t xml:space="preserve"> the </w:t>
        </w:r>
      </w:ins>
      <w:ins w:id="2318" w:author="Aleksander Hansen" w:date="2013-02-10T18:58:00Z">
        <w:r>
          <w:t xml:space="preserve">end of </w:t>
        </w:r>
      </w:ins>
      <w:ins w:id="2319" w:author="Aleksander Hansen" w:date="2013-02-10T18:59:00Z">
        <w:r>
          <w:t>each</w:t>
        </w:r>
      </w:ins>
      <w:ins w:id="2320" w:author="Aleksander Hansen" w:date="2013-02-10T18:58:00Z">
        <w:r>
          <w:t xml:space="preserve"> </w:t>
        </w:r>
      </w:ins>
      <w:ins w:id="2321" w:author="Aleksander Hansen" w:date="2013-02-10T18:59:00Z">
        <w:r>
          <w:t xml:space="preserve">trading </w:t>
        </w:r>
      </w:ins>
      <w:ins w:id="2322" w:author="Aleksander Hansen" w:date="2013-02-10T18:58:00Z">
        <w:r>
          <w:t>day, the position is marked</w:t>
        </w:r>
      </w:ins>
      <w:ins w:id="2323" w:author="Aleksander Hansen" w:date="2013-02-10T18:59:00Z">
        <w:r>
          <w:t>-</w:t>
        </w:r>
      </w:ins>
      <w:ins w:id="2324" w:author="Aleksander Hansen" w:date="2013-02-10T18:58:00Z">
        <w:r>
          <w:t>to-market and the investor must provide additional funds</w:t>
        </w:r>
      </w:ins>
      <w:ins w:id="2325" w:author="Aleksander Hansen" w:date="2013-02-10T18:59:00Z">
        <w:r>
          <w:t xml:space="preserve"> if his position has lost m</w:t>
        </w:r>
      </w:ins>
      <w:ins w:id="2326" w:author="Aleksander Hansen" w:date="2013-02-10T19:00:00Z">
        <w:r>
          <w:t>o</w:t>
        </w:r>
        <w:r w:rsidR="0001050D">
          <w:t xml:space="preserve">ney. In the event that the position falls below the </w:t>
        </w:r>
      </w:ins>
      <w:ins w:id="2327" w:author="Aleksander Hansen" w:date="2013-02-10T19:14:00Z">
        <w:r w:rsidR="0001050D">
          <w:rPr>
            <w:i/>
          </w:rPr>
          <w:t>maintenance margin</w:t>
        </w:r>
        <w:r w:rsidR="0001050D">
          <w:t xml:space="preserve">, the investor must top-up the account to the </w:t>
        </w:r>
      </w:ins>
      <w:ins w:id="2328" w:author="Aleksander Hansen" w:date="2013-02-10T19:15:00Z">
        <w:r w:rsidR="0001050D">
          <w:rPr>
            <w:i/>
          </w:rPr>
          <w:t xml:space="preserve">initial margin </w:t>
        </w:r>
        <w:r w:rsidR="0001050D">
          <w:t>(note: not just to the maintenance margin).</w:t>
        </w:r>
      </w:ins>
    </w:p>
    <w:p w14:paraId="5968DCA3" w14:textId="311BFFC9" w:rsidR="0001050D" w:rsidRDefault="0001050D">
      <w:pPr>
        <w:pStyle w:val="Paragraph"/>
        <w:rPr>
          <w:ins w:id="2329" w:author="Aleksander Hansen" w:date="2013-02-10T19:17:00Z"/>
          <w:rFonts w:ascii="Calibri" w:hAnsi="Calibri"/>
          <w:bCs/>
        </w:rPr>
        <w:pPrChange w:id="2330" w:author="Aleksander Hansen" w:date="2013-02-10T19:13:00Z">
          <w:pPr/>
        </w:pPrChange>
      </w:pPr>
      <w:ins w:id="2331" w:author="Aleksander Hansen" w:date="2013-02-10T19:15:00Z">
        <w:r>
          <w:rPr>
            <w:rFonts w:ascii="Calibri" w:hAnsi="Calibri"/>
            <w:bCs/>
            <w:color w:val="auto"/>
            <w:sz w:val="24"/>
            <w:szCs w:val="24"/>
          </w:rPr>
          <w:t>A clearinghouse functions as a financial intermediary through which members post margin</w:t>
        </w:r>
      </w:ins>
      <w:ins w:id="2332" w:author="Aleksander Hansen" w:date="2013-02-15T17:15:00Z">
        <w:r w:rsidR="003578F0">
          <w:rPr>
            <w:rFonts w:ascii="Calibri" w:hAnsi="Calibri"/>
            <w:bCs/>
            <w:color w:val="auto"/>
            <w:sz w:val="24"/>
            <w:szCs w:val="24"/>
          </w:rPr>
          <w:fldChar w:fldCharType="begin"/>
        </w:r>
        <w:r w:rsidR="003578F0">
          <w:instrText xml:space="preserve"> XE "</w:instrText>
        </w:r>
      </w:ins>
      <w:r w:rsidR="003578F0" w:rsidRPr="008568A7">
        <w:rPr>
          <w:rFonts w:ascii="Calibri" w:hAnsi="Calibri"/>
        </w:rPr>
        <w:instrText>margin</w:instrText>
      </w:r>
      <w:ins w:id="2333" w:author="Aleksander Hansen" w:date="2013-02-15T17:15:00Z">
        <w:r w:rsidR="003578F0">
          <w:instrText xml:space="preserve">" </w:instrText>
        </w:r>
        <w:r w:rsidR="003578F0">
          <w:rPr>
            <w:rFonts w:ascii="Calibri" w:hAnsi="Calibri"/>
            <w:bCs/>
            <w:color w:val="auto"/>
            <w:sz w:val="24"/>
            <w:szCs w:val="24"/>
          </w:rPr>
          <w:fldChar w:fldCharType="end"/>
        </w:r>
      </w:ins>
      <w:ins w:id="2334" w:author="Aleksander Hansen" w:date="2013-02-10T19:15:00Z">
        <w:r>
          <w:rPr>
            <w:rFonts w:ascii="Calibri" w:hAnsi="Calibri"/>
            <w:bCs/>
            <w:color w:val="auto"/>
            <w:sz w:val="24"/>
            <w:szCs w:val="24"/>
          </w:rPr>
          <w:t xml:space="preserve">, just as individual investors post margin with their brokers. Non-members must transact through members and post margin with them. The role of the clearinghouse is to reduce the </w:t>
        </w:r>
      </w:ins>
      <w:ins w:id="2335" w:author="Aleksander Hansen" w:date="2013-02-10T19:16:00Z">
        <w:r>
          <w:rPr>
            <w:rFonts w:ascii="Calibri" w:hAnsi="Calibri"/>
            <w:bCs/>
            <w:color w:val="auto"/>
            <w:sz w:val="24"/>
            <w:szCs w:val="24"/>
          </w:rPr>
          <w:t>credit</w:t>
        </w:r>
      </w:ins>
      <w:ins w:id="2336" w:author="Aleksander Hansen" w:date="2013-02-10T19:15:00Z">
        <w:r>
          <w:rPr>
            <w:rFonts w:ascii="Calibri" w:hAnsi="Calibri"/>
            <w:bCs/>
            <w:color w:val="auto"/>
            <w:sz w:val="24"/>
            <w:szCs w:val="24"/>
          </w:rPr>
          <w:t xml:space="preserve"> </w:t>
        </w:r>
      </w:ins>
      <w:ins w:id="2337" w:author="Aleksander Hansen" w:date="2013-02-10T19:16:00Z">
        <w:r>
          <w:rPr>
            <w:rFonts w:ascii="Calibri" w:hAnsi="Calibri"/>
            <w:bCs/>
            <w:color w:val="auto"/>
            <w:sz w:val="24"/>
            <w:szCs w:val="24"/>
          </w:rPr>
          <w:t>risk.</w:t>
        </w:r>
      </w:ins>
    </w:p>
    <w:p w14:paraId="55D0EBD4" w14:textId="5EAB2DAC" w:rsidR="000A24BB" w:rsidRDefault="000A24BB">
      <w:pPr>
        <w:pStyle w:val="Paragraph"/>
        <w:rPr>
          <w:ins w:id="2338" w:author="Aleksander Hansen" w:date="2013-02-10T19:21:00Z"/>
          <w:rFonts w:ascii="Calibri" w:hAnsi="Calibri"/>
          <w:bCs/>
        </w:rPr>
        <w:pPrChange w:id="2339" w:author="Aleksander Hansen" w:date="2013-02-10T19:13:00Z">
          <w:pPr/>
        </w:pPrChange>
      </w:pPr>
      <w:ins w:id="2340" w:author="Aleksander Hansen" w:date="2013-02-10T19:17:00Z">
        <w:r>
          <w:rPr>
            <w:rFonts w:ascii="Calibri" w:hAnsi="Calibri"/>
            <w:bCs/>
            <w:color w:val="auto"/>
            <w:sz w:val="24"/>
            <w:szCs w:val="24"/>
          </w:rPr>
          <w:t xml:space="preserve">In the OTC market there is no central clearinghouse function. Participants in the OTC market thus have traditionally relied </w:t>
        </w:r>
      </w:ins>
      <w:ins w:id="2341" w:author="Aleksander Hansen" w:date="2013-02-10T19:21:00Z">
        <w:r>
          <w:rPr>
            <w:rFonts w:ascii="Calibri" w:hAnsi="Calibri"/>
            <w:bCs/>
            <w:color w:val="auto"/>
            <w:sz w:val="24"/>
            <w:szCs w:val="24"/>
          </w:rPr>
          <w:t xml:space="preserve">on </w:t>
        </w:r>
      </w:ins>
      <w:ins w:id="2342" w:author="Aleksander Hansen" w:date="2013-02-10T19:17:00Z">
        <w:r>
          <w:rPr>
            <w:rFonts w:ascii="Calibri" w:hAnsi="Calibri"/>
            <w:bCs/>
            <w:color w:val="auto"/>
            <w:sz w:val="24"/>
            <w:szCs w:val="24"/>
          </w:rPr>
          <w:t>collateral</w:t>
        </w:r>
      </w:ins>
      <w:ins w:id="2343" w:author="Aleksander Hansen" w:date="2013-02-10T19:19:00Z">
        <w:r>
          <w:rPr>
            <w:rFonts w:ascii="Calibri" w:hAnsi="Calibri"/>
            <w:bCs/>
            <w:color w:val="auto"/>
            <w:sz w:val="24"/>
            <w:szCs w:val="24"/>
          </w:rPr>
          <w:t>. As mentioned in Chapter 1, regulation now requires certain OTC transactions to be cleared.</w:t>
        </w:r>
      </w:ins>
    </w:p>
    <w:p w14:paraId="19D0545D" w14:textId="503B77E7" w:rsidR="000A24BB" w:rsidRDefault="000A24BB" w:rsidP="000A24BB">
      <w:pPr>
        <w:rPr>
          <w:ins w:id="2344" w:author="Aleksander Hansen" w:date="2013-02-10T19:25:00Z"/>
          <w:rFonts w:ascii="Calibri" w:hAnsi="Calibri"/>
        </w:rPr>
      </w:pPr>
      <w:ins w:id="2345" w:author="Aleksander Hansen" w:date="2013-02-10T19:24:00Z">
        <w:r w:rsidRPr="008568A7">
          <w:rPr>
            <w:rFonts w:ascii="Calibri" w:hAnsi="Calibri"/>
          </w:rPr>
          <w:t>If the forward</w:t>
        </w:r>
      </w:ins>
      <w:ins w:id="2346"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2347" w:author="Aleksander Hansen" w:date="2013-02-15T16:50:00Z">
        <w:r w:rsidR="00AC5507">
          <w:instrText xml:space="preserve">" </w:instrText>
        </w:r>
        <w:r w:rsidR="00AC5507">
          <w:rPr>
            <w:rFonts w:ascii="Calibri" w:hAnsi="Calibri"/>
          </w:rPr>
          <w:fldChar w:fldCharType="end"/>
        </w:r>
      </w:ins>
      <w:ins w:id="2348" w:author="Aleksander Hansen" w:date="2013-02-10T19:24:00Z">
        <w:r w:rsidRPr="008568A7">
          <w:rPr>
            <w:rFonts w:ascii="Calibri" w:hAnsi="Calibri"/>
          </w:rPr>
          <w:t xml:space="preserve"> pric</w:t>
        </w:r>
        <w:r>
          <w:rPr>
            <w:rFonts w:ascii="Calibri" w:hAnsi="Calibri"/>
          </w:rPr>
          <w:t>e is higher than the spot</w:t>
        </w:r>
      </w:ins>
      <w:ins w:id="2349"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350" w:author="Aleksander Hansen" w:date="2013-02-15T17:14:00Z">
        <w:r w:rsidR="003578F0">
          <w:instrText xml:space="preserve">spot price" </w:instrText>
        </w:r>
        <w:r w:rsidR="003578F0">
          <w:rPr>
            <w:rFonts w:ascii="Calibri" w:hAnsi="Calibri"/>
          </w:rPr>
          <w:fldChar w:fldCharType="end"/>
        </w:r>
      </w:ins>
      <w:ins w:id="2351" w:author="Aleksander Hansen" w:date="2013-02-10T19:24:00Z">
        <w:r>
          <w:rPr>
            <w:rFonts w:ascii="Calibri" w:hAnsi="Calibri"/>
          </w:rPr>
          <w:t xml:space="preserve"> price </w:t>
        </w:r>
        <w:r w:rsidRPr="008568A7">
          <w:rPr>
            <w:rFonts w:ascii="Calibri" w:hAnsi="Calibri"/>
          </w:rPr>
          <w:t>the Futures</w:t>
        </w:r>
      </w:ins>
      <w:ins w:id="235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353" w:author="Aleksander Hansen" w:date="2013-02-15T16:31:00Z">
        <w:r w:rsidR="008A28C4">
          <w:instrText xml:space="preserve">" </w:instrText>
        </w:r>
        <w:r w:rsidR="008A28C4">
          <w:rPr>
            <w:rFonts w:ascii="Calibri" w:hAnsi="Calibri"/>
          </w:rPr>
          <w:fldChar w:fldCharType="end"/>
        </w:r>
      </w:ins>
      <w:ins w:id="2354" w:author="Aleksander Hansen" w:date="2013-02-10T19:24:00Z">
        <w:r w:rsidRPr="008568A7">
          <w:rPr>
            <w:rFonts w:ascii="Calibri" w:hAnsi="Calibri"/>
          </w:rPr>
          <w:t xml:space="preserve"> curve is said to be </w:t>
        </w:r>
        <w:r w:rsidRPr="000A24BB">
          <w:rPr>
            <w:rFonts w:ascii="Calibri" w:hAnsi="Calibri"/>
            <w:i/>
            <w:rPrChange w:id="2355" w:author="Aleksander Hansen" w:date="2013-02-10T19:24:00Z">
              <w:rPr>
                <w:rFonts w:ascii="Calibri" w:hAnsi="Calibri"/>
              </w:rPr>
            </w:rPrChange>
          </w:rPr>
          <w:t>normal</w:t>
        </w:r>
        <w:r w:rsidRPr="008568A7">
          <w:rPr>
            <w:rFonts w:ascii="Calibri" w:hAnsi="Calibri"/>
          </w:rPr>
          <w:t xml:space="preserve">, or in </w:t>
        </w:r>
        <w:r w:rsidRPr="008568A7">
          <w:rPr>
            <w:rFonts w:ascii="Calibri" w:hAnsi="Calibri"/>
            <w:i/>
          </w:rPr>
          <w:t>Contango</w:t>
        </w:r>
        <w:r w:rsidRPr="008568A7">
          <w:rPr>
            <w:rFonts w:ascii="Calibri" w:hAnsi="Calibri"/>
          </w:rPr>
          <w:t>.</w:t>
        </w:r>
        <w:r>
          <w:rPr>
            <w:rFonts w:ascii="Calibri" w:hAnsi="Calibri"/>
          </w:rPr>
          <w:t xml:space="preserve"> </w:t>
        </w:r>
        <w:r w:rsidRPr="008568A7">
          <w:rPr>
            <w:rFonts w:ascii="Calibri" w:hAnsi="Calibri"/>
          </w:rPr>
          <w:t>If the forward price is less than the spot</w:t>
        </w:r>
      </w:ins>
      <w:ins w:id="2356"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357" w:author="Aleksander Hansen" w:date="2013-02-15T17:14:00Z">
        <w:r w:rsidR="003578F0">
          <w:instrText xml:space="preserve">spot price" </w:instrText>
        </w:r>
        <w:r w:rsidR="003578F0">
          <w:rPr>
            <w:rFonts w:ascii="Calibri" w:hAnsi="Calibri"/>
          </w:rPr>
          <w:fldChar w:fldCharType="end"/>
        </w:r>
      </w:ins>
      <w:ins w:id="2358" w:author="Aleksander Hansen" w:date="2013-02-10T19:24:00Z">
        <w:r w:rsidRPr="008568A7">
          <w:rPr>
            <w:rFonts w:ascii="Calibri" w:hAnsi="Calibri"/>
          </w:rPr>
          <w:t xml:space="preserve"> price the Futures curve is said to be </w:t>
        </w:r>
        <w:r w:rsidRPr="000A24BB">
          <w:rPr>
            <w:rFonts w:ascii="Calibri" w:hAnsi="Calibri"/>
            <w:i/>
            <w:rPrChange w:id="2359" w:author="Aleksander Hansen" w:date="2013-02-10T19:24:00Z">
              <w:rPr>
                <w:rFonts w:ascii="Calibri" w:hAnsi="Calibri"/>
              </w:rPr>
            </w:rPrChange>
          </w:rPr>
          <w:t>inverted</w:t>
        </w:r>
        <w:r w:rsidRPr="008568A7">
          <w:rPr>
            <w:rFonts w:ascii="Calibri" w:hAnsi="Calibri"/>
          </w:rPr>
          <w:t xml:space="preserve">, or in </w:t>
        </w:r>
        <w:r w:rsidRPr="008568A7">
          <w:rPr>
            <w:rFonts w:ascii="Calibri" w:hAnsi="Calibri"/>
            <w:i/>
          </w:rPr>
          <w:t>Backwardation</w:t>
        </w:r>
        <w:r>
          <w:rPr>
            <w:rFonts w:ascii="Calibri" w:hAnsi="Calibri"/>
          </w:rPr>
          <w:t>.</w:t>
        </w:r>
      </w:ins>
    </w:p>
    <w:p w14:paraId="71AE016B" w14:textId="00E4447F" w:rsidR="000A24BB" w:rsidRDefault="000A24BB" w:rsidP="000A24BB">
      <w:pPr>
        <w:rPr>
          <w:ins w:id="2360" w:author="Aleksander Hansen" w:date="2013-02-10T19:24:00Z"/>
          <w:rFonts w:ascii="Calibri" w:hAnsi="Calibri"/>
        </w:rPr>
      </w:pPr>
      <w:ins w:id="2361" w:author="Aleksander Hansen" w:date="2013-02-10T19:25:00Z">
        <w:r>
          <w:rPr>
            <w:rFonts w:ascii="Calibri" w:hAnsi="Calibri"/>
          </w:rPr>
          <w:br/>
          <w:t>Futures</w:t>
        </w:r>
      </w:ins>
      <w:ins w:id="236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363" w:author="Aleksander Hansen" w:date="2013-02-15T16:31:00Z">
        <w:r w:rsidR="008A28C4">
          <w:instrText xml:space="preserve">" </w:instrText>
        </w:r>
        <w:r w:rsidR="008A28C4">
          <w:rPr>
            <w:rFonts w:ascii="Calibri" w:hAnsi="Calibri"/>
          </w:rPr>
          <w:fldChar w:fldCharType="end"/>
        </w:r>
      </w:ins>
      <w:ins w:id="2364" w:author="Aleksander Hansen" w:date="2013-02-10T19:25:00Z">
        <w:r>
          <w:rPr>
            <w:rFonts w:ascii="Calibri" w:hAnsi="Calibri"/>
          </w:rPr>
          <w:t xml:space="preserve"> contracts are traded on exchanges and the counterparty to any deal may change at any time, whereas for a forward</w:t>
        </w:r>
      </w:ins>
      <w:ins w:id="2365"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2366" w:author="Aleksander Hansen" w:date="2013-02-15T16:50:00Z">
        <w:r w:rsidR="00AC5507">
          <w:instrText xml:space="preserve">" </w:instrText>
        </w:r>
        <w:r w:rsidR="00AC5507">
          <w:rPr>
            <w:rFonts w:ascii="Calibri" w:hAnsi="Calibri"/>
          </w:rPr>
          <w:fldChar w:fldCharType="end"/>
        </w:r>
      </w:ins>
      <w:ins w:id="2367" w:author="Aleksander Hansen" w:date="2013-02-10T19:25:00Z">
        <w:r>
          <w:rPr>
            <w:rFonts w:ascii="Calibri" w:hAnsi="Calibri"/>
          </w:rPr>
          <w:t xml:space="preserve"> transaction one </w:t>
        </w:r>
      </w:ins>
      <w:ins w:id="2368" w:author="Aleksander Hansen" w:date="2013-02-10T19:27:00Z">
        <w:r>
          <w:rPr>
            <w:rFonts w:ascii="Calibri" w:hAnsi="Calibri"/>
          </w:rPr>
          <w:t>cannot</w:t>
        </w:r>
      </w:ins>
      <w:ins w:id="2369" w:author="Aleksander Hansen" w:date="2013-02-10T19:25:00Z">
        <w:r>
          <w:rPr>
            <w:rFonts w:ascii="Calibri" w:hAnsi="Calibri"/>
          </w:rPr>
          <w:t xml:space="preserve"> close out the </w:t>
        </w:r>
      </w:ins>
      <w:ins w:id="2370" w:author="Aleksander Hansen" w:date="2013-02-10T19:27:00Z">
        <w:r>
          <w:rPr>
            <w:rFonts w:ascii="Calibri" w:hAnsi="Calibri"/>
          </w:rPr>
          <w:t>position</w:t>
        </w:r>
      </w:ins>
      <w:ins w:id="2371" w:author="Aleksander Hansen" w:date="2013-02-10T19:25:00Z">
        <w:r>
          <w:rPr>
            <w:rFonts w:ascii="Calibri" w:hAnsi="Calibri"/>
          </w:rPr>
          <w:t xml:space="preserve"> </w:t>
        </w:r>
      </w:ins>
      <w:ins w:id="2372" w:author="Aleksander Hansen" w:date="2013-02-10T19:27:00Z">
        <w:r>
          <w:rPr>
            <w:rFonts w:ascii="Calibri" w:hAnsi="Calibri"/>
          </w:rPr>
          <w:t>by passing it on to a third party since it is between two defined counterparties and collateral is posted. For Futures, collateral is not needed due to the margining mechanism employed by the clearinghouses</w:t>
        </w:r>
      </w:ins>
      <w:ins w:id="2373" w:author="Aleksander Hansen" w:date="2013-02-10T19:28:00Z">
        <w:r w:rsidR="00205533">
          <w:rPr>
            <w:rFonts w:ascii="Calibri" w:hAnsi="Calibri"/>
          </w:rPr>
          <w:t xml:space="preserve">. However, Futures contract do not allow for the kind of customization that forward contracts do. Moreover whereas Futures contracts are often closed out prior to delivery, forward contracts usually do lead to delivery </w:t>
        </w:r>
      </w:ins>
      <w:ins w:id="2374" w:author="Aleksander Hansen" w:date="2013-02-10T19:30:00Z">
        <w:r w:rsidR="00205533">
          <w:rPr>
            <w:rFonts w:ascii="Calibri" w:hAnsi="Calibri"/>
          </w:rPr>
          <w:t>–</w:t>
        </w:r>
      </w:ins>
      <w:ins w:id="2375" w:author="Aleksander Hansen" w:date="2013-02-10T19:28:00Z">
        <w:r w:rsidR="00205533">
          <w:rPr>
            <w:rFonts w:ascii="Calibri" w:hAnsi="Calibri"/>
          </w:rPr>
          <w:t xml:space="preserve"> and </w:t>
        </w:r>
      </w:ins>
      <w:ins w:id="2376" w:author="Aleksander Hansen" w:date="2013-02-10T19:30:00Z">
        <w:r w:rsidR="00205533">
          <w:rPr>
            <w:rFonts w:ascii="Calibri" w:hAnsi="Calibri"/>
          </w:rPr>
          <w:t>the delivery is typically specified to be a range of days, rather than a specific date, as for the Futures. Although some interest</w:t>
        </w:r>
      </w:ins>
      <w:ins w:id="2377"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2378" w:author="Aleksander Hansen" w:date="2013-02-15T16:38:00Z">
        <w:r w:rsidR="008A28C4">
          <w:instrText xml:space="preserve">" </w:instrText>
        </w:r>
        <w:r w:rsidR="008A28C4">
          <w:rPr>
            <w:rFonts w:ascii="Calibri" w:hAnsi="Calibri"/>
          </w:rPr>
          <w:fldChar w:fldCharType="end"/>
        </w:r>
      </w:ins>
      <w:ins w:id="2379" w:author="Aleksander Hansen" w:date="2013-02-10T19:30:00Z">
        <w:r w:rsidR="00205533">
          <w:rPr>
            <w:rFonts w:ascii="Calibri" w:hAnsi="Calibri"/>
          </w:rPr>
          <w:t xml:space="preserve"> is paid on the margin</w:t>
        </w:r>
      </w:ins>
      <w:ins w:id="2380"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2381" w:author="Aleksander Hansen" w:date="2013-02-15T17:15:00Z">
        <w:r w:rsidR="003578F0">
          <w:instrText xml:space="preserve">" </w:instrText>
        </w:r>
        <w:r w:rsidR="003578F0">
          <w:rPr>
            <w:rFonts w:ascii="Calibri" w:hAnsi="Calibri"/>
          </w:rPr>
          <w:fldChar w:fldCharType="end"/>
        </w:r>
      </w:ins>
      <w:ins w:id="2382" w:author="Aleksander Hansen" w:date="2013-02-10T19:30:00Z">
        <w:r w:rsidR="00205533">
          <w:rPr>
            <w:rFonts w:ascii="Calibri" w:hAnsi="Calibri"/>
          </w:rPr>
          <w:t xml:space="preserve"> account, this is typically much lower than the return a company could earn elsewhere, thus Futures also require a liquidity buffer of idle capital.</w:t>
        </w:r>
      </w:ins>
    </w:p>
    <w:p w14:paraId="3BC9EEC3" w14:textId="77777777" w:rsidR="00007DCE" w:rsidDel="001E0E50" w:rsidRDefault="00007DCE">
      <w:pPr>
        <w:pStyle w:val="Heading2"/>
        <w:rPr>
          <w:del w:id="2383" w:author="Aleksander Hansen" w:date="2013-02-10T19:32:00Z"/>
        </w:rPr>
        <w:pPrChange w:id="2384" w:author="Aleksander Hansen" w:date="2013-02-15T20:42:00Z">
          <w:pPr/>
        </w:pPrChange>
      </w:pPr>
    </w:p>
    <w:p w14:paraId="126C8A58" w14:textId="4573534F" w:rsidR="00007DCE" w:rsidRPr="008568A7" w:rsidRDefault="00E47E2D">
      <w:pPr>
        <w:pStyle w:val="Heading2"/>
        <w:pPrChange w:id="2385" w:author="Aleksander Hansen" w:date="2013-02-15T20:42:00Z">
          <w:pPr/>
        </w:pPrChange>
      </w:pPr>
      <w:bookmarkStart w:id="2386" w:name="_Toc222580592"/>
      <w:r>
        <w:t>2</w:t>
      </w:r>
      <w:r w:rsidR="00007DCE" w:rsidRPr="008568A7">
        <w:t xml:space="preserve"> </w:t>
      </w:r>
      <w:r w:rsidR="00007DCE">
        <w:t>Questions &amp; A</w:t>
      </w:r>
      <w:r w:rsidR="00007DCE" w:rsidRPr="008568A7">
        <w:t>nswers</w:t>
      </w:r>
      <w:bookmarkEnd w:id="2386"/>
      <w:r w:rsidR="00007DCE" w:rsidRPr="008568A7">
        <w:t xml:space="preserve">  </w:t>
      </w:r>
    </w:p>
    <w:p w14:paraId="69040C09" w14:textId="77777777" w:rsidR="00007DCE" w:rsidRPr="008568A7" w:rsidRDefault="00007DCE" w:rsidP="00007DCE">
      <w:pPr>
        <w:rPr>
          <w:rFonts w:ascii="Calibri" w:hAnsi="Calibri"/>
        </w:rPr>
      </w:pPr>
    </w:p>
    <w:p w14:paraId="5B4EACB4" w14:textId="1AD9C58A" w:rsidR="00007DCE" w:rsidRDefault="00007DCE" w:rsidP="00007DCE">
      <w:pPr>
        <w:pStyle w:val="Heading3"/>
      </w:pPr>
      <w:bookmarkStart w:id="2387" w:name="_Toc222580593"/>
      <w:r w:rsidRPr="008568A7">
        <w:t>Questions</w:t>
      </w:r>
      <w:bookmarkEnd w:id="2387"/>
      <w:r w:rsidRPr="008568A7">
        <w:t xml:space="preserve">  </w:t>
      </w:r>
    </w:p>
    <w:p w14:paraId="24B813EB" w14:textId="77777777" w:rsidR="00D049C3" w:rsidRDefault="00D049C3" w:rsidP="00D049C3">
      <w:pPr>
        <w:pStyle w:val="Paragraph"/>
        <w:spacing w:before="0" w:after="0" w:line="240" w:lineRule="auto"/>
      </w:pPr>
    </w:p>
    <w:p w14:paraId="74970293" w14:textId="47EAB452"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2.1</w:t>
      </w:r>
      <w:r w:rsidR="00D049C3" w:rsidRPr="000D5B8C">
        <w:rPr>
          <w:rFonts w:ascii="Calibri" w:hAnsi="Calibri"/>
          <w:sz w:val="24"/>
          <w:szCs w:val="24"/>
        </w:rPr>
        <w:t xml:space="preserve"> Which is a feature of a futures contract?</w:t>
      </w:r>
      <w:r w:rsidR="00D049C3" w:rsidRPr="000D5B8C">
        <w:rPr>
          <w:rFonts w:ascii="Calibri" w:hAnsi="Calibri"/>
          <w:sz w:val="24"/>
          <w:szCs w:val="24"/>
        </w:rPr>
        <w:br/>
      </w:r>
    </w:p>
    <w:p w14:paraId="604AC832"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Range of delivery dates</w:t>
      </w:r>
    </w:p>
    <w:p w14:paraId="2FEF1DAD"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Usually one specified delivery date</w:t>
      </w:r>
    </w:p>
    <w:p w14:paraId="035244D3"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Significant counterparty risk</w:t>
      </w:r>
    </w:p>
    <w:p w14:paraId="0627175E"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Settled at end of contract</w:t>
      </w:r>
    </w:p>
    <w:p w14:paraId="7A04C6C9" w14:textId="77777777" w:rsidR="00D049C3" w:rsidRPr="000D5B8C" w:rsidRDefault="00D049C3" w:rsidP="00D049C3">
      <w:pPr>
        <w:pStyle w:val="Paragraph"/>
        <w:spacing w:before="0" w:after="0" w:line="240" w:lineRule="auto"/>
        <w:rPr>
          <w:rFonts w:ascii="Calibri" w:hAnsi="Calibri"/>
          <w:sz w:val="24"/>
          <w:szCs w:val="24"/>
        </w:rPr>
      </w:pPr>
    </w:p>
    <w:p w14:paraId="02129CE6" w14:textId="3001092F"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w:t>
      </w:r>
      <w:r w:rsidR="00D049C3" w:rsidRPr="000D5B8C">
        <w:rPr>
          <w:rFonts w:ascii="Calibri" w:hAnsi="Calibri"/>
          <w:sz w:val="24"/>
          <w:szCs w:val="24"/>
        </w:rPr>
        <w:t>.2 The roll return is the return due to the change in the price of the futures contract. If the commodity forward</w:t>
      </w:r>
      <w:ins w:id="2388" w:author="Aleksander Hansen" w:date="2013-02-15T16:50: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forward</w:instrText>
      </w:r>
      <w:ins w:id="2389" w:author="Aleksander Hansen" w:date="2013-02-15T16:50:00Z">
        <w:r w:rsidR="00AC5507">
          <w:instrText xml:space="preserve">" </w:instrText>
        </w:r>
        <w:r w:rsidR="00AC5507">
          <w:rPr>
            <w:rFonts w:ascii="Calibri" w:hAnsi="Calibri"/>
            <w:sz w:val="24"/>
            <w:szCs w:val="24"/>
          </w:rPr>
          <w:fldChar w:fldCharType="end"/>
        </w:r>
      </w:ins>
      <w:r w:rsidR="00D049C3" w:rsidRPr="000D5B8C">
        <w:rPr>
          <w:rFonts w:ascii="Calibri" w:hAnsi="Calibri"/>
          <w:sz w:val="24"/>
          <w:szCs w:val="24"/>
        </w:rPr>
        <w:t xml:space="preserve"> curve is in contango, and the spot</w:t>
      </w:r>
      <w:ins w:id="2390" w:author="Aleksander Hansen" w:date="2013-02-15T17:14:00Z">
        <w:r w:rsidR="003578F0">
          <w:rPr>
            <w:rFonts w:ascii="Calibri" w:hAnsi="Calibri"/>
            <w:sz w:val="24"/>
            <w:szCs w:val="24"/>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391" w:author="Aleksander Hansen" w:date="2013-02-15T17:14:00Z">
        <w:r w:rsidR="003578F0">
          <w:instrText xml:space="preserve">spot price" </w:instrText>
        </w:r>
        <w:r w:rsidR="003578F0">
          <w:rPr>
            <w:rFonts w:ascii="Calibri" w:hAnsi="Calibri"/>
            <w:sz w:val="24"/>
            <w:szCs w:val="24"/>
          </w:rPr>
          <w:fldChar w:fldCharType="end"/>
        </w:r>
      </w:ins>
      <w:r w:rsidR="00D049C3" w:rsidRPr="000D5B8C">
        <w:rPr>
          <w:rFonts w:ascii="Calibri" w:hAnsi="Calibri"/>
          <w:sz w:val="24"/>
          <w:szCs w:val="24"/>
        </w:rPr>
        <w:t xml:space="preserve"> price will be constant over time, what is the roll return on a short position in a futures contact on the commodity?</w:t>
      </w:r>
      <w:r w:rsidR="00D049C3" w:rsidRPr="000D5B8C">
        <w:rPr>
          <w:rFonts w:ascii="Calibri" w:hAnsi="Calibri"/>
          <w:sz w:val="24"/>
          <w:szCs w:val="24"/>
        </w:rPr>
        <w:br/>
      </w:r>
    </w:p>
    <w:p w14:paraId="1F19C62D" w14:textId="41F070CA"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Negative roll return (a.k.a., roll yield</w:t>
      </w:r>
      <w:ins w:id="2392"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yield</w:instrText>
      </w:r>
      <w:ins w:id="2393" w:author="Aleksander Hansen" w:date="2013-02-15T17:05:00Z">
        <w:r w:rsidR="00FF184E">
          <w:instrText xml:space="preserve">" </w:instrText>
        </w:r>
        <w:r w:rsidR="00FF184E">
          <w:rPr>
            <w:rFonts w:ascii="Calibri" w:hAnsi="Calibri"/>
            <w:sz w:val="24"/>
            <w:szCs w:val="24"/>
          </w:rPr>
          <w:fldChar w:fldCharType="end"/>
        </w:r>
      </w:ins>
      <w:r w:rsidRPr="000D5B8C">
        <w:rPr>
          <w:rFonts w:ascii="Calibri" w:hAnsi="Calibri"/>
          <w:sz w:val="24"/>
          <w:szCs w:val="24"/>
        </w:rPr>
        <w:t>)</w:t>
      </w:r>
    </w:p>
    <w:p w14:paraId="3AD45CAE"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 xml:space="preserve">Approximately zero roll return </w:t>
      </w:r>
    </w:p>
    <w:p w14:paraId="7FF44FC1"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Positive roll return</w:t>
      </w:r>
    </w:p>
    <w:p w14:paraId="5AA4A96E"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Need more information</w:t>
      </w:r>
    </w:p>
    <w:p w14:paraId="1E0C87BB" w14:textId="77777777" w:rsidR="00D049C3" w:rsidRPr="000D5B8C" w:rsidRDefault="00D049C3" w:rsidP="00D049C3">
      <w:pPr>
        <w:pStyle w:val="Paragraph"/>
        <w:spacing w:before="0" w:after="0" w:line="240" w:lineRule="auto"/>
        <w:rPr>
          <w:rFonts w:ascii="Calibri" w:hAnsi="Calibri"/>
          <w:sz w:val="24"/>
          <w:szCs w:val="24"/>
        </w:rPr>
      </w:pPr>
    </w:p>
    <w:p w14:paraId="2508941C" w14:textId="50701A1C" w:rsidR="000D5B8C" w:rsidRPr="000D5B8C" w:rsidRDefault="000D5B8C" w:rsidP="000D5B8C">
      <w:pPr>
        <w:pStyle w:val="Paragraph"/>
        <w:spacing w:before="0" w:after="0" w:line="240" w:lineRule="auto"/>
        <w:rPr>
          <w:rFonts w:ascii="Calibri" w:hAnsi="Calibri"/>
          <w:sz w:val="24"/>
          <w:szCs w:val="24"/>
        </w:rPr>
      </w:pPr>
      <w:r>
        <w:rPr>
          <w:rFonts w:ascii="Calibri" w:hAnsi="Calibri"/>
          <w:sz w:val="24"/>
          <w:szCs w:val="24"/>
        </w:rPr>
        <w:t>2</w:t>
      </w:r>
      <w:r w:rsidRPr="000D5B8C">
        <w:rPr>
          <w:rFonts w:ascii="Calibri" w:hAnsi="Calibri"/>
          <w:sz w:val="24"/>
          <w:szCs w:val="24"/>
        </w:rPr>
        <w:t>.</w:t>
      </w:r>
      <w:r>
        <w:rPr>
          <w:rFonts w:ascii="Calibri" w:hAnsi="Calibri"/>
          <w:sz w:val="24"/>
          <w:szCs w:val="24"/>
        </w:rPr>
        <w:t>3</w:t>
      </w:r>
      <w:r w:rsidRPr="000D5B8C">
        <w:rPr>
          <w:rFonts w:ascii="Calibri" w:hAnsi="Calibri"/>
          <w:sz w:val="24"/>
          <w:szCs w:val="24"/>
        </w:rPr>
        <w:t>. Assume a long position in a gold futures contract has the same terms as a long position in a gold forward</w:t>
      </w:r>
      <w:ins w:id="2394" w:author="Aleksander Hansen" w:date="2013-02-15T16:50: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forward</w:instrText>
      </w:r>
      <w:ins w:id="2395" w:author="Aleksander Hansen" w:date="2013-02-15T16:50:00Z">
        <w:r w:rsidR="00AC5507">
          <w:instrText xml:space="preserve">" </w:instrText>
        </w:r>
        <w:r w:rsidR="00AC5507">
          <w:rPr>
            <w:rFonts w:ascii="Calibri" w:hAnsi="Calibri"/>
            <w:sz w:val="24"/>
            <w:szCs w:val="24"/>
          </w:rPr>
          <w:fldChar w:fldCharType="end"/>
        </w:r>
      </w:ins>
      <w:r w:rsidRPr="000D5B8C">
        <w:rPr>
          <w:rFonts w:ascii="Calibri" w:hAnsi="Calibri"/>
          <w:sz w:val="24"/>
          <w:szCs w:val="24"/>
        </w:rPr>
        <w:t xml:space="preserve"> contract; e.g., asset quality, quantity, size and delivery exactly the same. Should there be any theoretical difference in the price of the future and forward contract? </w:t>
      </w:r>
      <w:r w:rsidRPr="000D5B8C">
        <w:rPr>
          <w:rFonts w:ascii="Calibri" w:hAnsi="Calibri"/>
          <w:sz w:val="24"/>
          <w:szCs w:val="24"/>
        </w:rPr>
        <w:br/>
      </w:r>
    </w:p>
    <w:p w14:paraId="5526B077" w14:textId="2B6A00DE"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No, cost of carry</w:t>
      </w:r>
      <w:ins w:id="2396" w:author="Aleksander Hansen" w:date="2013-02-15T16:51: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cost of carry</w:instrText>
      </w:r>
      <w:ins w:id="2397" w:author="Aleksander Hansen" w:date="2013-02-15T16:51:00Z">
        <w:r w:rsidR="00AC5507">
          <w:instrText xml:space="preserve">" </w:instrText>
        </w:r>
        <w:r w:rsidR="00AC5507">
          <w:rPr>
            <w:rFonts w:ascii="Calibri" w:hAnsi="Calibri"/>
            <w:sz w:val="24"/>
            <w:szCs w:val="24"/>
          </w:rPr>
          <w:fldChar w:fldCharType="end"/>
        </w:r>
      </w:ins>
      <w:r w:rsidRPr="000D5B8C">
        <w:rPr>
          <w:rFonts w:ascii="Calibri" w:hAnsi="Calibri"/>
          <w:sz w:val="24"/>
          <w:szCs w:val="24"/>
        </w:rPr>
        <w:t xml:space="preserve"> is same</w:t>
      </w:r>
    </w:p>
    <w:p w14:paraId="484CAB35" w14:textId="0C943123"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No, both lack a convenience yield</w:t>
      </w:r>
      <w:ins w:id="2398"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yield</w:instrText>
      </w:r>
      <w:ins w:id="2399" w:author="Aleksander Hansen" w:date="2013-02-15T17:05:00Z">
        <w:r w:rsidR="00FF184E">
          <w:instrText xml:space="preserve">" </w:instrText>
        </w:r>
        <w:r w:rsidR="00FF184E">
          <w:rPr>
            <w:rFonts w:ascii="Calibri" w:hAnsi="Calibri"/>
            <w:sz w:val="24"/>
            <w:szCs w:val="24"/>
          </w:rPr>
          <w:fldChar w:fldCharType="end"/>
        </w:r>
      </w:ins>
    </w:p>
    <w:p w14:paraId="4050F243"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Yes, if gold has a storage cost</w:t>
      </w:r>
    </w:p>
    <w:p w14:paraId="7C6ABE4A" w14:textId="0CC03501"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Yes, if interest</w:t>
      </w:r>
      <w:ins w:id="2400"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2401" w:author="Aleksander Hansen" w:date="2013-02-15T16:38:00Z">
        <w:r w:rsidR="008A28C4">
          <w:instrText xml:space="preserve">" </w:instrText>
        </w:r>
        <w:r w:rsidR="008A28C4">
          <w:rPr>
            <w:rFonts w:ascii="Calibri" w:hAnsi="Calibri"/>
            <w:sz w:val="24"/>
            <w:szCs w:val="24"/>
          </w:rPr>
          <w:fldChar w:fldCharType="end"/>
        </w:r>
      </w:ins>
      <w:r w:rsidRPr="000D5B8C">
        <w:rPr>
          <w:rFonts w:ascii="Calibri" w:hAnsi="Calibri"/>
          <w:sz w:val="24"/>
          <w:szCs w:val="24"/>
        </w:rPr>
        <w:t xml:space="preserve"> rates vary unpredictably </w:t>
      </w:r>
    </w:p>
    <w:p w14:paraId="183E31C8" w14:textId="77777777" w:rsidR="000D5B8C" w:rsidRPr="000D5B8C" w:rsidRDefault="000D5B8C" w:rsidP="00D049C3">
      <w:pPr>
        <w:pStyle w:val="Paragraph"/>
        <w:spacing w:before="0" w:after="0" w:line="240" w:lineRule="auto"/>
        <w:rPr>
          <w:rFonts w:ascii="Calibri" w:hAnsi="Calibri"/>
          <w:sz w:val="24"/>
          <w:szCs w:val="24"/>
        </w:rPr>
      </w:pPr>
    </w:p>
    <w:p w14:paraId="39EFDB3F" w14:textId="43DD033E"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w:t>
      </w:r>
      <w:r w:rsidR="00D049C3" w:rsidRPr="000D5B8C">
        <w:rPr>
          <w:rFonts w:ascii="Calibri" w:hAnsi="Calibri"/>
          <w:sz w:val="24"/>
          <w:szCs w:val="24"/>
        </w:rPr>
        <w:t>.</w:t>
      </w:r>
      <w:r>
        <w:rPr>
          <w:rFonts w:ascii="Calibri" w:hAnsi="Calibri"/>
          <w:sz w:val="24"/>
          <w:szCs w:val="24"/>
        </w:rPr>
        <w:t>4</w:t>
      </w:r>
      <w:r w:rsidR="00D049C3" w:rsidRPr="000D5B8C">
        <w:rPr>
          <w:rFonts w:ascii="Calibri" w:hAnsi="Calibri"/>
          <w:sz w:val="24"/>
          <w:szCs w:val="24"/>
        </w:rPr>
        <w:t xml:space="preserve"> Which of the following is TRUE about a normal/inverted futures market?</w:t>
      </w:r>
      <w:r w:rsidR="00D049C3" w:rsidRPr="000D5B8C">
        <w:rPr>
          <w:rFonts w:ascii="Calibri" w:hAnsi="Calibri"/>
          <w:sz w:val="24"/>
          <w:szCs w:val="24"/>
        </w:rPr>
        <w:br/>
      </w:r>
    </w:p>
    <w:p w14:paraId="41BACFFC"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A futures market is either normal or inverted but cannot be a mixture</w:t>
      </w:r>
    </w:p>
    <w:p w14:paraId="36C9D70E" w14:textId="28B04B4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The roll return (roll yield</w:t>
      </w:r>
      <w:ins w:id="2402"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yield</w:instrText>
      </w:r>
      <w:ins w:id="2403" w:author="Aleksander Hansen" w:date="2013-02-15T17:05:00Z">
        <w:r w:rsidR="00FF184E">
          <w:instrText xml:space="preserve">" </w:instrText>
        </w:r>
        <w:r w:rsidR="00FF184E">
          <w:rPr>
            <w:rFonts w:ascii="Calibri" w:hAnsi="Calibri"/>
            <w:sz w:val="24"/>
            <w:szCs w:val="24"/>
          </w:rPr>
          <w:fldChar w:fldCharType="end"/>
        </w:r>
      </w:ins>
      <w:r w:rsidRPr="000D5B8C">
        <w:rPr>
          <w:rFonts w:ascii="Calibri" w:hAnsi="Calibri"/>
          <w:sz w:val="24"/>
          <w:szCs w:val="24"/>
        </w:rPr>
        <w:t>) is profitable during an inverted futures market</w:t>
      </w:r>
    </w:p>
    <w:p w14:paraId="784C0C20"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A falling futures price necessarily implies backwardation</w:t>
      </w:r>
    </w:p>
    <w:p w14:paraId="187A11E0" w14:textId="74541E04"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Gold must always be a normal market (assuming positive interest</w:t>
      </w:r>
      <w:ins w:id="2404"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2405" w:author="Aleksander Hansen" w:date="2013-02-15T16:38:00Z">
        <w:r w:rsidR="008A28C4">
          <w:instrText xml:space="preserve">" </w:instrText>
        </w:r>
        <w:r w:rsidR="008A28C4">
          <w:rPr>
            <w:rFonts w:ascii="Calibri" w:hAnsi="Calibri"/>
            <w:sz w:val="24"/>
            <w:szCs w:val="24"/>
          </w:rPr>
          <w:fldChar w:fldCharType="end"/>
        </w:r>
      </w:ins>
      <w:r w:rsidRPr="000D5B8C">
        <w:rPr>
          <w:rFonts w:ascii="Calibri" w:hAnsi="Calibri"/>
          <w:sz w:val="24"/>
          <w:szCs w:val="24"/>
        </w:rPr>
        <w:t xml:space="preserve"> rates) because it has storage cost but does not pay a dividend</w:t>
      </w:r>
    </w:p>
    <w:p w14:paraId="6D4BA6EE" w14:textId="77777777" w:rsidR="00D049C3" w:rsidRPr="000D5B8C" w:rsidRDefault="00D049C3" w:rsidP="00D049C3">
      <w:pPr>
        <w:pStyle w:val="Paragraph"/>
        <w:spacing w:before="0" w:after="0" w:line="240" w:lineRule="auto"/>
        <w:rPr>
          <w:rFonts w:ascii="Calibri" w:hAnsi="Calibri"/>
          <w:sz w:val="24"/>
          <w:szCs w:val="24"/>
        </w:rPr>
      </w:pPr>
    </w:p>
    <w:p w14:paraId="797B5381" w14:textId="51329007"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w:t>
      </w:r>
      <w:r w:rsidR="00D049C3" w:rsidRPr="000D5B8C">
        <w:rPr>
          <w:rFonts w:ascii="Calibri" w:hAnsi="Calibri"/>
          <w:sz w:val="24"/>
          <w:szCs w:val="24"/>
        </w:rPr>
        <w:t>.</w:t>
      </w:r>
      <w:r w:rsidR="00E47E2D">
        <w:rPr>
          <w:rFonts w:ascii="Calibri" w:hAnsi="Calibri"/>
          <w:sz w:val="24"/>
          <w:szCs w:val="24"/>
        </w:rPr>
        <w:t>5</w:t>
      </w:r>
      <w:r>
        <w:rPr>
          <w:rFonts w:ascii="Calibri" w:hAnsi="Calibri"/>
          <w:sz w:val="24"/>
          <w:szCs w:val="24"/>
        </w:rPr>
        <w:t xml:space="preserve"> </w:t>
      </w:r>
      <w:r w:rsidR="00D049C3" w:rsidRPr="000D5B8C">
        <w:rPr>
          <w:rFonts w:ascii="Calibri" w:hAnsi="Calibri"/>
          <w:sz w:val="24"/>
          <w:szCs w:val="24"/>
        </w:rPr>
        <w:t>Yesterday, there were 1,000 open long positions in a futures contracts for a certain consumption commodity, and also 1,000 open short positions. Today, 100 contracts were physically delivered. What is today’s open interest</w:t>
      </w:r>
      <w:ins w:id="2406"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2407" w:author="Aleksander Hansen" w:date="2013-02-15T16:38:00Z">
        <w:r w:rsidR="008A28C4">
          <w:instrText xml:space="preserve">" </w:instrText>
        </w:r>
        <w:r w:rsidR="008A28C4">
          <w:rPr>
            <w:rFonts w:ascii="Calibri" w:hAnsi="Calibri"/>
            <w:sz w:val="24"/>
            <w:szCs w:val="24"/>
          </w:rPr>
          <w:fldChar w:fldCharType="end"/>
        </w:r>
      </w:ins>
      <w:r w:rsidR="00D049C3" w:rsidRPr="000D5B8C">
        <w:rPr>
          <w:rFonts w:ascii="Calibri" w:hAnsi="Calibri"/>
          <w:sz w:val="24"/>
          <w:szCs w:val="24"/>
        </w:rPr>
        <w:t>?</w:t>
      </w:r>
      <w:r w:rsidR="00D049C3" w:rsidRPr="000D5B8C">
        <w:rPr>
          <w:rFonts w:ascii="Calibri" w:hAnsi="Calibri"/>
          <w:sz w:val="24"/>
          <w:szCs w:val="24"/>
        </w:rPr>
        <w:br/>
      </w:r>
    </w:p>
    <w:p w14:paraId="0B3F71BB" w14:textId="77777777" w:rsidR="00D049C3"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800</w:t>
      </w:r>
    </w:p>
    <w:p w14:paraId="1BFABBC6" w14:textId="77777777" w:rsidR="00D049C3"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900</w:t>
      </w:r>
    </w:p>
    <w:p w14:paraId="7D024E2D" w14:textId="77777777" w:rsidR="00D049C3"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1,800</w:t>
      </w:r>
    </w:p>
    <w:p w14:paraId="60369AE9" w14:textId="163EE647" w:rsidR="00007DCE"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1,900</w:t>
      </w:r>
      <w:r w:rsidR="00007DCE">
        <w:br w:type="page"/>
      </w:r>
    </w:p>
    <w:p w14:paraId="29E1C219" w14:textId="1E23E85A" w:rsidR="00007DCE" w:rsidRDefault="00007DCE" w:rsidP="00007DCE">
      <w:pPr>
        <w:pStyle w:val="Heading3"/>
      </w:pPr>
      <w:bookmarkStart w:id="2408" w:name="_Toc222580594"/>
      <w:r>
        <w:t>Answers</w:t>
      </w:r>
      <w:bookmarkEnd w:id="2408"/>
      <w:r w:rsidRPr="008568A7">
        <w:t xml:space="preserve">  </w:t>
      </w:r>
    </w:p>
    <w:p w14:paraId="54E010AC" w14:textId="77777777" w:rsidR="00007DCE" w:rsidRPr="008568A7" w:rsidRDefault="00007DCE" w:rsidP="00007DCE">
      <w:pPr>
        <w:rPr>
          <w:rFonts w:ascii="Calibri" w:hAnsi="Calibri"/>
        </w:rPr>
      </w:pPr>
    </w:p>
    <w:p w14:paraId="6D69BF7C" w14:textId="4F316E99" w:rsidR="00D049C3" w:rsidRPr="000D5B8C" w:rsidRDefault="000D5B8C" w:rsidP="00D049C3">
      <w:pPr>
        <w:pStyle w:val="Paragraph"/>
        <w:spacing w:before="0" w:after="0" w:line="240" w:lineRule="auto"/>
        <w:rPr>
          <w:rFonts w:ascii="Calibri" w:hAnsi="Calibri"/>
          <w:sz w:val="24"/>
          <w:szCs w:val="24"/>
        </w:rPr>
      </w:pPr>
      <w:r w:rsidRPr="000D5B8C">
        <w:rPr>
          <w:rFonts w:ascii="Calibri" w:hAnsi="Calibri"/>
          <w:sz w:val="24"/>
          <w:szCs w:val="24"/>
        </w:rPr>
        <w:t>2.1</w:t>
      </w:r>
      <w:r w:rsidR="00D049C3" w:rsidRPr="000D5B8C">
        <w:rPr>
          <w:rFonts w:ascii="Calibri" w:hAnsi="Calibri"/>
          <w:sz w:val="24"/>
          <w:szCs w:val="24"/>
        </w:rPr>
        <w:t xml:space="preserve"> A. Range of delivery dates</w:t>
      </w:r>
    </w:p>
    <w:p w14:paraId="1E8CBA09" w14:textId="77777777" w:rsidR="00D049C3" w:rsidRPr="000D5B8C" w:rsidRDefault="00D049C3" w:rsidP="00D049C3">
      <w:pPr>
        <w:pStyle w:val="Paragraph"/>
        <w:spacing w:before="0" w:after="0" w:line="240" w:lineRule="auto"/>
        <w:rPr>
          <w:rFonts w:ascii="Calibri" w:hAnsi="Calibri"/>
          <w:sz w:val="24"/>
          <w:szCs w:val="24"/>
        </w:rPr>
      </w:pPr>
    </w:p>
    <w:p w14:paraId="3F9DF7B3" w14:textId="77CEBDE1" w:rsidR="00D049C3" w:rsidRPr="000D5B8C" w:rsidRDefault="000D5B8C" w:rsidP="000D5B8C">
      <w:pPr>
        <w:pStyle w:val="Paragraph"/>
        <w:spacing w:before="0" w:after="0" w:line="240" w:lineRule="auto"/>
        <w:rPr>
          <w:rFonts w:ascii="Calibri" w:hAnsi="Calibri"/>
          <w:sz w:val="24"/>
          <w:szCs w:val="24"/>
        </w:rPr>
      </w:pPr>
      <w:r w:rsidRPr="000D5B8C">
        <w:rPr>
          <w:rFonts w:ascii="Calibri" w:hAnsi="Calibri"/>
          <w:sz w:val="24"/>
          <w:szCs w:val="24"/>
        </w:rPr>
        <w:t xml:space="preserve">2.2 </w:t>
      </w:r>
      <w:r w:rsidR="00D049C3" w:rsidRPr="000D5B8C">
        <w:rPr>
          <w:rFonts w:ascii="Calibri" w:hAnsi="Calibri"/>
          <w:sz w:val="24"/>
          <w:szCs w:val="24"/>
        </w:rPr>
        <w:t>C. Positive roll return</w:t>
      </w:r>
      <w:r w:rsidR="00D049C3" w:rsidRPr="000D5B8C">
        <w:rPr>
          <w:rFonts w:ascii="Calibri" w:hAnsi="Calibri"/>
          <w:sz w:val="24"/>
          <w:szCs w:val="24"/>
        </w:rPr>
        <w:br/>
        <w:t>In contango, F(T) &gt; S(0), such that basis convergence implies F(T) decreases as maturity decreases. A long futures position profits (loses) on the roll return in a backwardation (contango); a short futures position profits on the roll return in a contango.</w:t>
      </w:r>
    </w:p>
    <w:p w14:paraId="76446BFE" w14:textId="77777777" w:rsidR="00D049C3" w:rsidRPr="000D5B8C" w:rsidRDefault="00D049C3" w:rsidP="00D049C3">
      <w:pPr>
        <w:pStyle w:val="Paragraph"/>
        <w:spacing w:before="0" w:after="0" w:line="240" w:lineRule="auto"/>
        <w:rPr>
          <w:rFonts w:ascii="Calibri" w:hAnsi="Calibri"/>
          <w:sz w:val="24"/>
          <w:szCs w:val="24"/>
        </w:rPr>
      </w:pPr>
    </w:p>
    <w:p w14:paraId="2F9E23BD" w14:textId="7C595550" w:rsidR="000D5B8C" w:rsidRPr="000D5B8C" w:rsidRDefault="000D5B8C" w:rsidP="000D5B8C">
      <w:pPr>
        <w:pStyle w:val="Paragraph"/>
        <w:spacing w:before="0" w:after="0" w:line="240" w:lineRule="auto"/>
        <w:rPr>
          <w:rFonts w:ascii="Calibri" w:hAnsi="Calibri"/>
          <w:sz w:val="24"/>
          <w:szCs w:val="24"/>
        </w:rPr>
      </w:pPr>
      <w:r w:rsidRPr="000D5B8C">
        <w:rPr>
          <w:rFonts w:ascii="Calibri" w:hAnsi="Calibri"/>
          <w:sz w:val="24"/>
          <w:szCs w:val="24"/>
        </w:rPr>
        <w:t>2.3 D. Yes, if interest</w:t>
      </w:r>
      <w:ins w:id="2409"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2410" w:author="Aleksander Hansen" w:date="2013-02-15T16:38:00Z">
        <w:r w:rsidR="008A28C4">
          <w:instrText xml:space="preserve">" </w:instrText>
        </w:r>
        <w:r w:rsidR="008A28C4">
          <w:rPr>
            <w:rFonts w:ascii="Calibri" w:hAnsi="Calibri"/>
            <w:sz w:val="24"/>
            <w:szCs w:val="24"/>
          </w:rPr>
          <w:fldChar w:fldCharType="end"/>
        </w:r>
      </w:ins>
      <w:r w:rsidRPr="000D5B8C">
        <w:rPr>
          <w:rFonts w:ascii="Calibri" w:hAnsi="Calibri"/>
          <w:sz w:val="24"/>
          <w:szCs w:val="24"/>
        </w:rPr>
        <w:t xml:space="preserve"> rates vary un</w:t>
      </w:r>
      <w:r>
        <w:rPr>
          <w:rFonts w:ascii="Calibri" w:hAnsi="Calibri"/>
          <w:sz w:val="24"/>
          <w:szCs w:val="24"/>
        </w:rPr>
        <w:t xml:space="preserve">predictably </w:t>
      </w:r>
      <w:r>
        <w:rPr>
          <w:rFonts w:ascii="Calibri" w:hAnsi="Calibri"/>
          <w:sz w:val="24"/>
          <w:szCs w:val="24"/>
        </w:rPr>
        <w:br/>
        <w:t xml:space="preserve">If interest rates </w:t>
      </w:r>
      <w:r w:rsidRPr="000D5B8C">
        <w:rPr>
          <w:rFonts w:ascii="Calibri" w:hAnsi="Calibri"/>
          <w:sz w:val="24"/>
          <w:szCs w:val="24"/>
        </w:rPr>
        <w:t>are constant and flat, the prices should be the same. But if interest rates vary, the DAILY SETTLEMENT (mark to market) creates interim cash flow volatility with uncertain reinvestment risk: this impacts the futures position.</w:t>
      </w:r>
    </w:p>
    <w:p w14:paraId="119F842B" w14:textId="77777777" w:rsidR="000D5B8C" w:rsidRPr="000D5B8C" w:rsidRDefault="000D5B8C" w:rsidP="00D049C3">
      <w:pPr>
        <w:pStyle w:val="Paragraph"/>
        <w:spacing w:before="0" w:after="0" w:line="240" w:lineRule="auto"/>
        <w:rPr>
          <w:rFonts w:ascii="Calibri" w:hAnsi="Calibri"/>
          <w:sz w:val="24"/>
          <w:szCs w:val="24"/>
        </w:rPr>
      </w:pPr>
    </w:p>
    <w:p w14:paraId="3DCA8E66" w14:textId="03F93428" w:rsidR="000D5B8C" w:rsidRDefault="000D5B8C" w:rsidP="00D049C3">
      <w:pPr>
        <w:pStyle w:val="Paragraph"/>
        <w:spacing w:before="0" w:after="0" w:line="240" w:lineRule="auto"/>
        <w:rPr>
          <w:rFonts w:ascii="Calibri" w:hAnsi="Calibri"/>
          <w:sz w:val="24"/>
          <w:szCs w:val="24"/>
        </w:rPr>
      </w:pPr>
      <w:r w:rsidRPr="000D5B8C">
        <w:rPr>
          <w:rFonts w:ascii="Calibri" w:hAnsi="Calibri"/>
          <w:sz w:val="24"/>
          <w:szCs w:val="24"/>
        </w:rPr>
        <w:t>2</w:t>
      </w:r>
      <w:r w:rsidR="00D049C3" w:rsidRPr="000D5B8C">
        <w:rPr>
          <w:rFonts w:ascii="Calibri" w:hAnsi="Calibri"/>
          <w:sz w:val="24"/>
          <w:szCs w:val="24"/>
        </w:rPr>
        <w:t>.</w:t>
      </w:r>
      <w:r w:rsidRPr="000D5B8C">
        <w:rPr>
          <w:rFonts w:ascii="Calibri" w:hAnsi="Calibri"/>
          <w:sz w:val="24"/>
          <w:szCs w:val="24"/>
        </w:rPr>
        <w:t>4</w:t>
      </w:r>
      <w:r w:rsidR="00D049C3" w:rsidRPr="000D5B8C">
        <w:rPr>
          <w:rFonts w:ascii="Calibri" w:hAnsi="Calibri"/>
          <w:sz w:val="24"/>
          <w:szCs w:val="24"/>
        </w:rPr>
        <w:t xml:space="preserve"> B. The roll return (roll yield</w:t>
      </w:r>
      <w:ins w:id="2411"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yield</w:instrText>
      </w:r>
      <w:ins w:id="2412" w:author="Aleksander Hansen" w:date="2013-02-15T17:05:00Z">
        <w:r w:rsidR="00FF184E">
          <w:instrText xml:space="preserve">" </w:instrText>
        </w:r>
        <w:r w:rsidR="00FF184E">
          <w:rPr>
            <w:rFonts w:ascii="Calibri" w:hAnsi="Calibri"/>
            <w:sz w:val="24"/>
            <w:szCs w:val="24"/>
          </w:rPr>
          <w:fldChar w:fldCharType="end"/>
        </w:r>
      </w:ins>
      <w:r w:rsidR="00D049C3" w:rsidRPr="000D5B8C">
        <w:rPr>
          <w:rFonts w:ascii="Calibri" w:hAnsi="Calibri"/>
          <w:sz w:val="24"/>
          <w:szCs w:val="24"/>
        </w:rPr>
        <w:t>) is profitable during an inverted (backwardation) futures market; i.e., the futures are rolled into higher prices as the futures price inc</w:t>
      </w:r>
      <w:r>
        <w:rPr>
          <w:rFonts w:ascii="Calibri" w:hAnsi="Calibri"/>
          <w:sz w:val="24"/>
          <w:szCs w:val="24"/>
        </w:rPr>
        <w:t xml:space="preserve">reases while maturity shortens. </w:t>
      </w:r>
    </w:p>
    <w:p w14:paraId="6E9CDA9A" w14:textId="77777777" w:rsidR="000D5B8C" w:rsidRDefault="000D5B8C" w:rsidP="00D049C3">
      <w:pPr>
        <w:pStyle w:val="Paragraph"/>
        <w:spacing w:before="0" w:after="0" w:line="240" w:lineRule="auto"/>
        <w:rPr>
          <w:rFonts w:ascii="Calibri" w:hAnsi="Calibri"/>
          <w:sz w:val="24"/>
          <w:szCs w:val="24"/>
        </w:rPr>
      </w:pPr>
    </w:p>
    <w:p w14:paraId="127B3CB6" w14:textId="77777777" w:rsid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In regard to (A), this is FALSE: commodities are often in alternating contango/backwardation; e.g., natural gas, corn due to seasonality in demand/production.</w:t>
      </w:r>
      <w:r w:rsidRPr="000D5B8C">
        <w:rPr>
          <w:rFonts w:ascii="Calibri" w:hAnsi="Calibri"/>
          <w:sz w:val="24"/>
          <w:szCs w:val="24"/>
        </w:rPr>
        <w:br/>
      </w:r>
    </w:p>
    <w:p w14:paraId="291D705C" w14:textId="77777777" w:rsid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In regard to (C), this is tempting but FALSE: in the Metallgesellschaft, a backwardation experienced falling futures price yet went into contango becau</w:t>
      </w:r>
      <w:r w:rsidR="000D5B8C">
        <w:rPr>
          <w:rFonts w:ascii="Calibri" w:hAnsi="Calibri"/>
          <w:sz w:val="24"/>
          <w:szCs w:val="24"/>
        </w:rPr>
        <w:t xml:space="preserve">se the SPOT price dropped more. </w:t>
      </w:r>
    </w:p>
    <w:p w14:paraId="78142D6D" w14:textId="77777777" w:rsidR="000D5B8C" w:rsidRDefault="000D5B8C" w:rsidP="00D049C3">
      <w:pPr>
        <w:pStyle w:val="Paragraph"/>
        <w:spacing w:before="0" w:after="0" w:line="240" w:lineRule="auto"/>
        <w:rPr>
          <w:rFonts w:ascii="Calibri" w:hAnsi="Calibri"/>
          <w:sz w:val="24"/>
          <w:szCs w:val="24"/>
        </w:rPr>
      </w:pPr>
    </w:p>
    <w:p w14:paraId="38260D8A" w14:textId="4A369AA5" w:rsidR="00D049C3" w:rsidRP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In regard to (D), this is FALSE for two reasons: 1. It omits the lease rate and convenience yield</w:t>
      </w:r>
      <w:ins w:id="2413"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yield</w:instrText>
      </w:r>
      <w:ins w:id="2414" w:author="Aleksander Hansen" w:date="2013-02-15T17:05:00Z">
        <w:r w:rsidR="00FF184E">
          <w:instrText xml:space="preserve">" </w:instrText>
        </w:r>
        <w:r w:rsidR="00FF184E">
          <w:rPr>
            <w:rFonts w:ascii="Calibri" w:hAnsi="Calibri"/>
            <w:sz w:val="24"/>
            <w:szCs w:val="24"/>
          </w:rPr>
          <w:fldChar w:fldCharType="end"/>
        </w:r>
      </w:ins>
      <w:r w:rsidRPr="000D5B8C">
        <w:rPr>
          <w:rFonts w:ascii="Calibri" w:hAnsi="Calibri"/>
          <w:sz w:val="24"/>
          <w:szCs w:val="24"/>
        </w:rPr>
        <w:t>;</w:t>
      </w:r>
      <w:r w:rsidR="000D5B8C">
        <w:rPr>
          <w:rFonts w:ascii="Calibri" w:hAnsi="Calibri"/>
          <w:sz w:val="24"/>
          <w:szCs w:val="24"/>
        </w:rPr>
        <w:t xml:space="preserve"> and</w:t>
      </w:r>
      <w:r w:rsidRPr="000D5B8C">
        <w:rPr>
          <w:rFonts w:ascii="Calibri" w:hAnsi="Calibri"/>
          <w:sz w:val="24"/>
          <w:szCs w:val="24"/>
        </w:rPr>
        <w:t xml:space="preserve"> 2. It omits technical factors; supply/demand could conceivably create backwardation.</w:t>
      </w:r>
    </w:p>
    <w:p w14:paraId="4EB89B17" w14:textId="77777777" w:rsidR="00D049C3" w:rsidRPr="000D5B8C" w:rsidRDefault="00D049C3" w:rsidP="00D049C3">
      <w:pPr>
        <w:pStyle w:val="Paragraph"/>
        <w:spacing w:before="0" w:after="0" w:line="240" w:lineRule="auto"/>
        <w:rPr>
          <w:rFonts w:ascii="Calibri" w:hAnsi="Calibri"/>
          <w:sz w:val="24"/>
          <w:szCs w:val="24"/>
        </w:rPr>
      </w:pPr>
    </w:p>
    <w:p w14:paraId="1B22907B" w14:textId="046F4F3E" w:rsidR="00D049C3" w:rsidRPr="000D5B8C" w:rsidRDefault="000D5B8C" w:rsidP="00D049C3">
      <w:pPr>
        <w:pStyle w:val="Paragraph"/>
        <w:spacing w:before="0" w:after="0" w:line="240" w:lineRule="auto"/>
        <w:rPr>
          <w:rFonts w:ascii="Calibri" w:hAnsi="Calibri"/>
          <w:sz w:val="24"/>
          <w:szCs w:val="24"/>
        </w:rPr>
      </w:pPr>
      <w:r w:rsidRPr="000D5B8C">
        <w:rPr>
          <w:rFonts w:ascii="Calibri" w:hAnsi="Calibri"/>
          <w:sz w:val="24"/>
          <w:szCs w:val="24"/>
        </w:rPr>
        <w:t>2</w:t>
      </w:r>
      <w:r w:rsidR="00D049C3" w:rsidRPr="000D5B8C">
        <w:rPr>
          <w:rFonts w:ascii="Calibri" w:hAnsi="Calibri"/>
          <w:sz w:val="24"/>
          <w:szCs w:val="24"/>
        </w:rPr>
        <w:t>.</w:t>
      </w:r>
      <w:r w:rsidRPr="000D5B8C">
        <w:rPr>
          <w:rFonts w:ascii="Calibri" w:hAnsi="Calibri"/>
          <w:sz w:val="24"/>
          <w:szCs w:val="24"/>
        </w:rPr>
        <w:t>5</w:t>
      </w:r>
      <w:r w:rsidR="00D049C3" w:rsidRPr="000D5B8C">
        <w:rPr>
          <w:rFonts w:ascii="Calibri" w:hAnsi="Calibri"/>
          <w:sz w:val="24"/>
          <w:szCs w:val="24"/>
        </w:rPr>
        <w:t>. B. 900. An open contract has a long and a short, by definition. Yesterday, there was an open interest</w:t>
      </w:r>
      <w:ins w:id="2415"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2416" w:author="Aleksander Hansen" w:date="2013-02-15T16:38:00Z">
        <w:r w:rsidR="008A28C4">
          <w:instrText xml:space="preserve">" </w:instrText>
        </w:r>
        <w:r w:rsidR="008A28C4">
          <w:rPr>
            <w:rFonts w:ascii="Calibri" w:hAnsi="Calibri"/>
            <w:sz w:val="24"/>
            <w:szCs w:val="24"/>
          </w:rPr>
          <w:fldChar w:fldCharType="end"/>
        </w:r>
      </w:ins>
      <w:r w:rsidR="00D049C3" w:rsidRPr="000D5B8C">
        <w:rPr>
          <w:rFonts w:ascii="Calibri" w:hAnsi="Calibri"/>
          <w:sz w:val="24"/>
          <w:szCs w:val="24"/>
        </w:rPr>
        <w:t xml:space="preserve"> of 1,000 contracts. Today, it was reduced by the settlement of 100. </w:t>
      </w:r>
    </w:p>
    <w:p w14:paraId="0DCC74A8" w14:textId="26E23283" w:rsidR="00D049C3" w:rsidRP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 xml:space="preserve"> </w:t>
      </w:r>
    </w:p>
    <w:p w14:paraId="04EF4D35" w14:textId="0CE3E9CB" w:rsidR="00D049C3" w:rsidRP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 xml:space="preserve"> </w:t>
      </w:r>
    </w:p>
    <w:p w14:paraId="08F00CAD" w14:textId="2715C87B" w:rsidR="005F2397" w:rsidRPr="000D5B8C" w:rsidRDefault="005F2397" w:rsidP="005F2397">
      <w:pPr>
        <w:rPr>
          <w:rFonts w:ascii="Calibri" w:hAnsi="Calibri"/>
        </w:rPr>
      </w:pPr>
      <w:r w:rsidRPr="000D5B8C">
        <w:rPr>
          <w:rFonts w:ascii="Calibri" w:hAnsi="Calibri"/>
        </w:rPr>
        <w:br w:type="page"/>
      </w:r>
    </w:p>
    <w:bookmarkStart w:id="2417" w:name="_Toc254797384"/>
    <w:bookmarkStart w:id="2418" w:name="_Toc222580595"/>
    <w:p w14:paraId="7C230F80" w14:textId="109040DE" w:rsidR="005F2397" w:rsidRPr="008568A7" w:rsidRDefault="00057AC3" w:rsidP="00CE2DB3">
      <w:pPr>
        <w:pStyle w:val="Heading1"/>
        <w:rPr>
          <w:rFonts w:ascii="Calibri" w:hAnsi="Calibri"/>
        </w:rPr>
      </w:pPr>
      <w:r w:rsidRPr="008568A7">
        <w:rPr>
          <w:rFonts w:ascii="Calibri" w:hAnsi="Calibri"/>
        </w:rPr>
        <mc:AlternateContent>
          <mc:Choice Requires="wps">
            <w:drawing>
              <wp:anchor distT="0" distB="0" distL="114300" distR="114300" simplePos="0" relativeHeight="251692544" behindDoc="0" locked="0" layoutInCell="1" allowOverlap="1" wp14:anchorId="549D4E26" wp14:editId="66297DEB">
                <wp:simplePos x="0" y="0"/>
                <wp:positionH relativeFrom="column">
                  <wp:posOffset>0</wp:posOffset>
                </wp:positionH>
                <wp:positionV relativeFrom="paragraph">
                  <wp:posOffset>457200</wp:posOffset>
                </wp:positionV>
                <wp:extent cx="5829300" cy="3886200"/>
                <wp:effectExtent l="0" t="0" r="12700" b="0"/>
                <wp:wrapSquare wrapText="bothSides"/>
                <wp:docPr id="30" name="Text Box 30"/>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4EC8A8" w14:textId="77777777" w:rsidR="003D168C" w:rsidRPr="005368C2" w:rsidRDefault="003D168C" w:rsidP="00057AC3">
                            <w:pPr>
                              <w:rPr>
                                <w:b/>
                              </w:rPr>
                            </w:pPr>
                            <w:r w:rsidRPr="005368C2">
                              <w:rPr>
                                <w:b/>
                              </w:rPr>
                              <w:t>Learning Outcomes:</w:t>
                            </w:r>
                          </w:p>
                          <w:p w14:paraId="7D749338" w14:textId="77777777" w:rsidR="003D168C" w:rsidRPr="005368C2" w:rsidRDefault="003D168C" w:rsidP="00057AC3"/>
                          <w:p w14:paraId="7C40C267" w14:textId="77777777" w:rsidR="003D168C" w:rsidRDefault="003D168C" w:rsidP="00057AC3">
                            <w:r w:rsidRPr="00646445">
                              <w:rPr>
                                <w:b/>
                              </w:rPr>
                              <w:t>Define</w:t>
                            </w:r>
                            <w:r w:rsidRPr="005368C2">
                              <w:t xml:space="preserve"> and differentiate between short and long hedges and identify appropriate use.</w:t>
                            </w:r>
                          </w:p>
                          <w:p w14:paraId="5B6EDB62" w14:textId="77777777" w:rsidR="003D168C" w:rsidRPr="00057AC3" w:rsidRDefault="003D168C" w:rsidP="00057AC3">
                            <w:pPr>
                              <w:rPr>
                                <w:sz w:val="16"/>
                                <w:szCs w:val="16"/>
                              </w:rPr>
                            </w:pPr>
                          </w:p>
                          <w:p w14:paraId="46E32315" w14:textId="77777777" w:rsidR="003D168C" w:rsidRDefault="003D168C" w:rsidP="00057AC3">
                            <w:r w:rsidRPr="00646445">
                              <w:rPr>
                                <w:b/>
                              </w:rPr>
                              <w:t>Describe</w:t>
                            </w:r>
                            <w:r w:rsidRPr="005368C2">
                              <w:t xml:space="preserve"> the arguments for and against hedging and the potential impact of hedging on firm profitability. </w:t>
                            </w:r>
                          </w:p>
                          <w:p w14:paraId="12C5A65D" w14:textId="77777777" w:rsidR="003D168C" w:rsidRPr="00057AC3" w:rsidRDefault="003D168C" w:rsidP="00057AC3">
                            <w:pPr>
                              <w:rPr>
                                <w:sz w:val="16"/>
                                <w:szCs w:val="16"/>
                              </w:rPr>
                            </w:pPr>
                          </w:p>
                          <w:p w14:paraId="438BE712" w14:textId="77777777" w:rsidR="003D168C" w:rsidRDefault="003D168C" w:rsidP="00057AC3">
                            <w:r w:rsidRPr="00646445">
                              <w:rPr>
                                <w:b/>
                              </w:rPr>
                              <w:t>Define</w:t>
                            </w:r>
                            <w:r w:rsidRPr="005368C2">
                              <w:t xml:space="preserve"> the basis and the various sources of basis risk, and explain how basis risks arise when hedging with </w:t>
                            </w:r>
                            <w:r>
                              <w:t>Futures</w:t>
                            </w:r>
                            <w:r w:rsidRPr="005368C2">
                              <w:t>.</w:t>
                            </w:r>
                          </w:p>
                          <w:p w14:paraId="692C7A99" w14:textId="77777777" w:rsidR="003D168C" w:rsidRPr="00057AC3" w:rsidRDefault="003D168C" w:rsidP="00057AC3">
                            <w:pPr>
                              <w:rPr>
                                <w:sz w:val="16"/>
                                <w:szCs w:val="16"/>
                              </w:rPr>
                            </w:pPr>
                          </w:p>
                          <w:p w14:paraId="6A683059" w14:textId="77777777" w:rsidR="003D168C" w:rsidRDefault="003D168C" w:rsidP="00057AC3">
                            <w:r w:rsidRPr="00646445">
                              <w:rPr>
                                <w:b/>
                              </w:rPr>
                              <w:t>Define</w:t>
                            </w:r>
                            <w:r w:rsidRPr="005368C2">
                              <w:t xml:space="preserve"> cross hedging, and compute and interpret the minimum variance hedge ratio and hedge effectiveness.</w:t>
                            </w:r>
                          </w:p>
                          <w:p w14:paraId="3A13AE55" w14:textId="77777777" w:rsidR="003D168C" w:rsidRPr="00057AC3" w:rsidRDefault="003D168C" w:rsidP="00057AC3">
                            <w:pPr>
                              <w:rPr>
                                <w:sz w:val="16"/>
                                <w:szCs w:val="16"/>
                              </w:rPr>
                            </w:pPr>
                          </w:p>
                          <w:p w14:paraId="2013D137" w14:textId="77777777" w:rsidR="003D168C" w:rsidRDefault="003D168C" w:rsidP="00057AC3">
                            <w:r w:rsidRPr="00646445">
                              <w:rPr>
                                <w:b/>
                              </w:rPr>
                              <w:t>Define, compute and interpret</w:t>
                            </w:r>
                            <w:r w:rsidRPr="005368C2">
                              <w:t xml:space="preserve"> the optimal number of </w:t>
                            </w:r>
                            <w:r>
                              <w:t>Futures</w:t>
                            </w:r>
                            <w:r w:rsidRPr="005368C2">
                              <w:t xml:space="preserve"> contracts needed to hedge an exposure, and explain and calculate the “tailing the hedge” adjustment. </w:t>
                            </w:r>
                          </w:p>
                          <w:p w14:paraId="334DF8C2" w14:textId="77777777" w:rsidR="003D168C" w:rsidRPr="00057AC3" w:rsidRDefault="003D168C" w:rsidP="00057AC3">
                            <w:pPr>
                              <w:rPr>
                                <w:sz w:val="16"/>
                                <w:szCs w:val="16"/>
                              </w:rPr>
                            </w:pPr>
                          </w:p>
                          <w:p w14:paraId="514CF2C8" w14:textId="77777777" w:rsidR="003D168C" w:rsidRDefault="003D168C" w:rsidP="00057AC3">
                            <w:r w:rsidRPr="00646445">
                              <w:rPr>
                                <w:b/>
                              </w:rPr>
                              <w:t>Explain</w:t>
                            </w:r>
                            <w:r w:rsidRPr="005368C2">
                              <w:t xml:space="preserve"> how to use stock index </w:t>
                            </w:r>
                            <w:r>
                              <w:t>Futures</w:t>
                            </w:r>
                            <w:r w:rsidRPr="005368C2">
                              <w:t xml:space="preserve"> contracts to change a stock portfolio’s beta. </w:t>
                            </w:r>
                          </w:p>
                          <w:p w14:paraId="100AC75D" w14:textId="77777777" w:rsidR="003D168C" w:rsidRPr="00057AC3" w:rsidRDefault="003D168C" w:rsidP="00057AC3">
                            <w:pPr>
                              <w:rPr>
                                <w:sz w:val="16"/>
                                <w:szCs w:val="16"/>
                              </w:rPr>
                            </w:pPr>
                          </w:p>
                          <w:p w14:paraId="088EF30F" w14:textId="77777777" w:rsidR="003D168C" w:rsidRPr="005368C2" w:rsidRDefault="003D168C" w:rsidP="00057AC3">
                            <w:r w:rsidRPr="00646445">
                              <w:rPr>
                                <w:b/>
                              </w:rPr>
                              <w:t>Describe</w:t>
                            </w:r>
                            <w:r w:rsidRPr="005368C2">
                              <w:t xml:space="preserve"> what “rolling the hedge forward” means and describe some of the risks that arise from such a strategy.</w:t>
                            </w:r>
                          </w:p>
                          <w:p w14:paraId="6F0F49BB" w14:textId="77777777" w:rsidR="003D168C" w:rsidRPr="005368C2" w:rsidRDefault="003D168C" w:rsidP="00057AC3">
                            <w:pPr>
                              <w:rPr>
                                <w:sz w:val="16"/>
                                <w:szCs w:val="16"/>
                              </w:rPr>
                            </w:pPr>
                          </w:p>
                          <w:p w14:paraId="388C8F7C" w14:textId="77777777" w:rsidR="003D168C" w:rsidRPr="005368C2" w:rsidRDefault="003D168C" w:rsidP="0005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 o:spid="_x0000_s1030" type="#_x0000_t202" style="position:absolute;margin-left:0;margin-top:36pt;width:459pt;height:306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" fillcolor="#b1c2a3" stroked="f">
                <v:textbox>
                  <w:txbxContent>
                    <w:p w14:paraId="244EC8A8" w14:textId="77777777" w:rsidR="003D168C" w:rsidRPr="005368C2" w:rsidRDefault="003D168C" w:rsidP="00057AC3">
                      <w:pPr>
                        <w:rPr>
                          <w:b/>
                        </w:rPr>
                      </w:pPr>
                      <w:r w:rsidRPr="005368C2">
                        <w:rPr>
                          <w:b/>
                        </w:rPr>
                        <w:t>Learning Outcomes:</w:t>
                      </w:r>
                    </w:p>
                    <w:p w14:paraId="7D749338" w14:textId="77777777" w:rsidR="003D168C" w:rsidRPr="005368C2" w:rsidRDefault="003D168C" w:rsidP="00057AC3"/>
                    <w:p w14:paraId="7C40C267" w14:textId="77777777" w:rsidR="003D168C" w:rsidRDefault="003D168C" w:rsidP="00057AC3">
                      <w:r w:rsidRPr="00646445">
                        <w:rPr>
                          <w:b/>
                        </w:rPr>
                        <w:t>Define</w:t>
                      </w:r>
                      <w:r w:rsidRPr="005368C2">
                        <w:t xml:space="preserve"> and differentiate between short and long hedges and identify appropriate use.</w:t>
                      </w:r>
                    </w:p>
                    <w:p w14:paraId="5B6EDB62" w14:textId="77777777" w:rsidR="003D168C" w:rsidRPr="00057AC3" w:rsidRDefault="003D168C" w:rsidP="00057AC3">
                      <w:pPr>
                        <w:rPr>
                          <w:sz w:val="16"/>
                          <w:szCs w:val="16"/>
                        </w:rPr>
                      </w:pPr>
                    </w:p>
                    <w:p w14:paraId="46E32315" w14:textId="77777777" w:rsidR="003D168C" w:rsidRDefault="003D168C" w:rsidP="00057AC3">
                      <w:r w:rsidRPr="00646445">
                        <w:rPr>
                          <w:b/>
                        </w:rPr>
                        <w:t>Describe</w:t>
                      </w:r>
                      <w:r w:rsidRPr="005368C2">
                        <w:t xml:space="preserve"> the arguments for and against hedging and the potential impact of hedging on firm profitability. </w:t>
                      </w:r>
                    </w:p>
                    <w:p w14:paraId="12C5A65D" w14:textId="77777777" w:rsidR="003D168C" w:rsidRPr="00057AC3" w:rsidRDefault="003D168C" w:rsidP="00057AC3">
                      <w:pPr>
                        <w:rPr>
                          <w:sz w:val="16"/>
                          <w:szCs w:val="16"/>
                        </w:rPr>
                      </w:pPr>
                    </w:p>
                    <w:p w14:paraId="438BE712" w14:textId="77777777" w:rsidR="003D168C" w:rsidRDefault="003D168C" w:rsidP="00057AC3">
                      <w:r w:rsidRPr="00646445">
                        <w:rPr>
                          <w:b/>
                        </w:rPr>
                        <w:t>Define</w:t>
                      </w:r>
                      <w:r w:rsidRPr="005368C2">
                        <w:t xml:space="preserve"> the basis and the various sources of basis risk, and explain how basis risks arise when hedging with </w:t>
                      </w:r>
                      <w:r>
                        <w:t>Futures</w:t>
                      </w:r>
                      <w:r w:rsidRPr="005368C2">
                        <w:t>.</w:t>
                      </w:r>
                    </w:p>
                    <w:p w14:paraId="692C7A99" w14:textId="77777777" w:rsidR="003D168C" w:rsidRPr="00057AC3" w:rsidRDefault="003D168C" w:rsidP="00057AC3">
                      <w:pPr>
                        <w:rPr>
                          <w:sz w:val="16"/>
                          <w:szCs w:val="16"/>
                        </w:rPr>
                      </w:pPr>
                    </w:p>
                    <w:p w14:paraId="6A683059" w14:textId="77777777" w:rsidR="003D168C" w:rsidRDefault="003D168C" w:rsidP="00057AC3">
                      <w:r w:rsidRPr="00646445">
                        <w:rPr>
                          <w:b/>
                        </w:rPr>
                        <w:t>Define</w:t>
                      </w:r>
                      <w:r w:rsidRPr="005368C2">
                        <w:t xml:space="preserve"> cross hedging, and compute and interpret the minimum variance hedge ratio and hedge effectiveness.</w:t>
                      </w:r>
                    </w:p>
                    <w:p w14:paraId="3A13AE55" w14:textId="77777777" w:rsidR="003D168C" w:rsidRPr="00057AC3" w:rsidRDefault="003D168C" w:rsidP="00057AC3">
                      <w:pPr>
                        <w:rPr>
                          <w:sz w:val="16"/>
                          <w:szCs w:val="16"/>
                        </w:rPr>
                      </w:pPr>
                    </w:p>
                    <w:p w14:paraId="2013D137" w14:textId="77777777" w:rsidR="003D168C" w:rsidRDefault="003D168C" w:rsidP="00057AC3">
                      <w:r w:rsidRPr="00646445">
                        <w:rPr>
                          <w:b/>
                        </w:rPr>
                        <w:t>Define, compute and interpret</w:t>
                      </w:r>
                      <w:r w:rsidRPr="005368C2">
                        <w:t xml:space="preserve"> the optimal number of </w:t>
                      </w:r>
                      <w:r>
                        <w:t>Futures</w:t>
                      </w:r>
                      <w:r w:rsidRPr="005368C2">
                        <w:t xml:space="preserve"> contracts needed to hedge an exposure, and explain and calculate the “tailing the hedge” adjustment. </w:t>
                      </w:r>
                    </w:p>
                    <w:p w14:paraId="334DF8C2" w14:textId="77777777" w:rsidR="003D168C" w:rsidRPr="00057AC3" w:rsidRDefault="003D168C" w:rsidP="00057AC3">
                      <w:pPr>
                        <w:rPr>
                          <w:sz w:val="16"/>
                          <w:szCs w:val="16"/>
                        </w:rPr>
                      </w:pPr>
                    </w:p>
                    <w:p w14:paraId="514CF2C8" w14:textId="77777777" w:rsidR="003D168C" w:rsidRDefault="003D168C" w:rsidP="00057AC3">
                      <w:r w:rsidRPr="00646445">
                        <w:rPr>
                          <w:b/>
                        </w:rPr>
                        <w:t>Explain</w:t>
                      </w:r>
                      <w:r w:rsidRPr="005368C2">
                        <w:t xml:space="preserve"> how to use stock index </w:t>
                      </w:r>
                      <w:r>
                        <w:t>Futures</w:t>
                      </w:r>
                      <w:r w:rsidRPr="005368C2">
                        <w:t xml:space="preserve"> contracts to change a stock portfolio’s beta. </w:t>
                      </w:r>
                    </w:p>
                    <w:p w14:paraId="100AC75D" w14:textId="77777777" w:rsidR="003D168C" w:rsidRPr="00057AC3" w:rsidRDefault="003D168C" w:rsidP="00057AC3">
                      <w:pPr>
                        <w:rPr>
                          <w:sz w:val="16"/>
                          <w:szCs w:val="16"/>
                        </w:rPr>
                      </w:pPr>
                    </w:p>
                    <w:p w14:paraId="088EF30F" w14:textId="77777777" w:rsidR="003D168C" w:rsidRPr="005368C2" w:rsidRDefault="003D168C" w:rsidP="00057AC3">
                      <w:r w:rsidRPr="00646445">
                        <w:rPr>
                          <w:b/>
                        </w:rPr>
                        <w:t>Describe</w:t>
                      </w:r>
                      <w:r w:rsidRPr="005368C2">
                        <w:t xml:space="preserve"> what “rolling the hedge forward” means and describe some of the risks that arise from such a strategy.</w:t>
                      </w:r>
                    </w:p>
                    <w:p w14:paraId="6F0F49BB" w14:textId="77777777" w:rsidR="003D168C" w:rsidRPr="005368C2" w:rsidRDefault="003D168C" w:rsidP="00057AC3">
                      <w:pPr>
                        <w:rPr>
                          <w:sz w:val="16"/>
                          <w:szCs w:val="16"/>
                        </w:rPr>
                      </w:pPr>
                    </w:p>
                    <w:p w14:paraId="388C8F7C" w14:textId="77777777" w:rsidR="003D168C" w:rsidRPr="005368C2" w:rsidRDefault="003D168C" w:rsidP="00057AC3"/>
                  </w:txbxContent>
                </v:textbox>
                <w10:wrap type="square"/>
              </v:shape>
            </w:pict>
          </mc:Fallback>
        </mc:AlternateContent>
      </w:r>
      <w:r w:rsidR="005F2397" w:rsidRPr="008568A7">
        <w:rPr>
          <w:rFonts w:ascii="Calibri" w:hAnsi="Calibri"/>
        </w:rPr>
        <w:t>Hull</w:t>
      </w:r>
      <w:ins w:id="241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2420" w:author="Aleksander Hansen" w:date="2013-02-15T16:38:00Z">
        <w:r w:rsidR="008A28C4">
          <w:instrText xml:space="preserve">" </w:instrText>
        </w:r>
        <w:r w:rsidR="008A28C4">
          <w:rPr>
            <w:rFonts w:ascii="Calibri" w:hAnsi="Calibri"/>
          </w:rPr>
          <w:fldChar w:fldCharType="end"/>
        </w:r>
      </w:ins>
      <w:r w:rsidR="005F2397" w:rsidRPr="008568A7">
        <w:rPr>
          <w:rFonts w:ascii="Calibri" w:hAnsi="Calibri"/>
        </w:rPr>
        <w:t>, Chapter 3: Hedging</w:t>
      </w:r>
      <w:ins w:id="2421" w:author="Aleksander Hansen" w:date="2013-02-15T16:31:00Z">
        <w:r w:rsidR="008A28C4">
          <w:rPr>
            <w:rFonts w:ascii="Calibri" w:hAnsi="Calibri"/>
          </w:rPr>
          <w:fldChar w:fldCharType="begin"/>
        </w:r>
        <w:r w:rsidR="008A28C4">
          <w:instrText xml:space="preserve"> XE "</w:instrText>
        </w:r>
      </w:ins>
      <w:r w:rsidR="008A28C4" w:rsidRPr="008568A7">
        <w:rPr>
          <w:rFonts w:ascii="Calibri" w:hAnsi="Calibri"/>
        </w:rPr>
        <w:instrText>Hedging</w:instrText>
      </w:r>
      <w:ins w:id="2422" w:author="Aleksander Hansen" w:date="2013-02-15T16:31:00Z">
        <w:r w:rsidR="008A28C4">
          <w:instrText xml:space="preserve">" </w:instrText>
        </w:r>
        <w:r w:rsidR="008A28C4">
          <w:rPr>
            <w:rFonts w:ascii="Calibri" w:hAnsi="Calibri"/>
          </w:rPr>
          <w:fldChar w:fldCharType="end"/>
        </w:r>
      </w:ins>
      <w:r w:rsidR="005F2397" w:rsidRPr="008568A7">
        <w:rPr>
          <w:rFonts w:ascii="Calibri" w:hAnsi="Calibri"/>
        </w:rPr>
        <w:t xml:space="preserve"> Strategies Using Futures</w:t>
      </w:r>
      <w:bookmarkEnd w:id="2417"/>
      <w:bookmarkEnd w:id="2418"/>
      <w:ins w:id="242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424" w:author="Aleksander Hansen" w:date="2013-02-15T16:31:00Z">
        <w:r w:rsidR="008A28C4">
          <w:instrText xml:space="preserve">" </w:instrText>
        </w:r>
        <w:r w:rsidR="008A28C4">
          <w:rPr>
            <w:rFonts w:ascii="Calibri" w:hAnsi="Calibri"/>
          </w:rPr>
          <w:fldChar w:fldCharType="end"/>
        </w:r>
      </w:ins>
    </w:p>
    <w:p w14:paraId="6816ACB7" w14:textId="77777777" w:rsidR="00646445" w:rsidRPr="008568A7" w:rsidRDefault="00646445" w:rsidP="005F2397">
      <w:pPr>
        <w:rPr>
          <w:rFonts w:ascii="Calibri" w:hAnsi="Calibri"/>
        </w:rPr>
      </w:pPr>
    </w:p>
    <w:p w14:paraId="48ECD534" w14:textId="77777777" w:rsidR="00646445" w:rsidRPr="008568A7" w:rsidRDefault="00646445" w:rsidP="005F2397">
      <w:pPr>
        <w:rPr>
          <w:rFonts w:ascii="Calibri" w:hAnsi="Calibri"/>
          <w:b/>
        </w:rPr>
      </w:pPr>
    </w:p>
    <w:p w14:paraId="40BBF4DF" w14:textId="77777777" w:rsidR="00057AC3" w:rsidRPr="008568A7" w:rsidRDefault="00057AC3" w:rsidP="005F2397">
      <w:pPr>
        <w:rPr>
          <w:rFonts w:ascii="Calibri" w:hAnsi="Calibri"/>
          <w:b/>
        </w:rPr>
      </w:pPr>
    </w:p>
    <w:p w14:paraId="05ADE5B5" w14:textId="77777777" w:rsidR="00057AC3" w:rsidRPr="008568A7" w:rsidRDefault="00057AC3" w:rsidP="005F2397">
      <w:pPr>
        <w:rPr>
          <w:rFonts w:ascii="Calibri" w:hAnsi="Calibri"/>
          <w:b/>
        </w:rPr>
      </w:pPr>
    </w:p>
    <w:p w14:paraId="1561F2A2" w14:textId="77777777" w:rsidR="005F2397" w:rsidRPr="008568A7" w:rsidRDefault="005F2397">
      <w:pPr>
        <w:pStyle w:val="Heading2"/>
      </w:pPr>
      <w:bookmarkStart w:id="2425" w:name="_Toc222580596"/>
      <w:r w:rsidRPr="008568A7">
        <w:t>Define and differentiate between short and long hedges and identify appropriate use.</w:t>
      </w:r>
      <w:bookmarkEnd w:id="2425"/>
    </w:p>
    <w:p w14:paraId="69A5EF6A" w14:textId="77777777" w:rsidR="00646445" w:rsidRDefault="00646445" w:rsidP="005F2397">
      <w:pPr>
        <w:rPr>
          <w:rFonts w:ascii="Calibri" w:hAnsi="Calibri"/>
        </w:rPr>
      </w:pPr>
    </w:p>
    <w:p w14:paraId="0EA3B684" w14:textId="0D6395AE" w:rsidR="0072599E" w:rsidRPr="008568A7" w:rsidRDefault="0072599E" w:rsidP="0072599E">
      <w:pPr>
        <w:pStyle w:val="Heading3SubGTNI"/>
      </w:pPr>
      <w:bookmarkStart w:id="2426" w:name="_Toc222580597"/>
      <w:r>
        <w:t>Short hedge</w:t>
      </w:r>
      <w:bookmarkEnd w:id="2426"/>
      <w:ins w:id="2427" w:author="Aleksander Hansen" w:date="2013-02-15T16:51:00Z">
        <w:r w:rsidR="00AC5507">
          <w:fldChar w:fldCharType="begin"/>
        </w:r>
        <w:r w:rsidR="00AC5507">
          <w:instrText xml:space="preserve"> XE "</w:instrText>
        </w:r>
      </w:ins>
      <w:r w:rsidR="00AC5507" w:rsidRPr="008568A7">
        <w:rPr>
          <w:rFonts w:ascii="Calibri" w:hAnsi="Calibri"/>
        </w:rPr>
        <w:instrText>hedge</w:instrText>
      </w:r>
      <w:ins w:id="2428" w:author="Aleksander Hansen" w:date="2013-02-15T16:51:00Z">
        <w:r w:rsidR="00AC5507">
          <w:instrText xml:space="preserve">" </w:instrText>
        </w:r>
        <w:r w:rsidR="00AC5507">
          <w:fldChar w:fldCharType="end"/>
        </w:r>
      </w:ins>
    </w:p>
    <w:p w14:paraId="04283F27" w14:textId="2448E08B" w:rsidR="0072599E" w:rsidRDefault="0072599E" w:rsidP="005F2397">
      <w:pPr>
        <w:rPr>
          <w:rFonts w:ascii="Calibri" w:hAnsi="Calibri"/>
        </w:rPr>
      </w:pPr>
      <w:r>
        <w:rPr>
          <w:rFonts w:ascii="Calibri" w:hAnsi="Calibri"/>
        </w:rPr>
        <w:t>A short forward</w:t>
      </w:r>
      <w:ins w:id="2429"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2430" w:author="Aleksander Hansen" w:date="2013-02-15T16:50:00Z">
        <w:r w:rsidR="00AC5507">
          <w:instrText xml:space="preserve">" </w:instrText>
        </w:r>
        <w:r w:rsidR="00AC5507">
          <w:rPr>
            <w:rFonts w:ascii="Calibri" w:hAnsi="Calibri"/>
          </w:rPr>
          <w:fldChar w:fldCharType="end"/>
        </w:r>
      </w:ins>
      <w:r>
        <w:rPr>
          <w:rFonts w:ascii="Calibri" w:hAnsi="Calibri"/>
        </w:rPr>
        <w:t xml:space="preserve"> </w:t>
      </w:r>
      <w:r w:rsidR="005F2397" w:rsidRPr="008568A7">
        <w:rPr>
          <w:rFonts w:ascii="Calibri" w:hAnsi="Calibri"/>
        </w:rPr>
        <w:t xml:space="preserve">or </w:t>
      </w:r>
      <w:r w:rsidR="00972464" w:rsidRPr="008568A7">
        <w:rPr>
          <w:rFonts w:ascii="Calibri" w:hAnsi="Calibri"/>
        </w:rPr>
        <w:t>Futures</w:t>
      </w:r>
      <w:ins w:id="243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432" w:author="Aleksander Hansen" w:date="2013-02-15T16:31:00Z">
        <w:r w:rsidR="008A28C4">
          <w:instrText xml:space="preserve">" </w:instrText>
        </w:r>
        <w:r w:rsidR="008A28C4">
          <w:rPr>
            <w:rFonts w:ascii="Calibri" w:hAnsi="Calibri"/>
          </w:rPr>
          <w:fldChar w:fldCharType="end"/>
        </w:r>
      </w:ins>
      <w:r w:rsidR="005F2397" w:rsidRPr="008568A7">
        <w:rPr>
          <w:rFonts w:ascii="Calibri" w:hAnsi="Calibri"/>
        </w:rPr>
        <w:t xml:space="preserve"> hedge</w:t>
      </w:r>
      <w:ins w:id="2433"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434" w:author="Aleksander Hansen" w:date="2013-02-15T16:51:00Z">
        <w:r w:rsidR="00AC5507">
          <w:instrText xml:space="preserve">" </w:instrText>
        </w:r>
        <w:r w:rsidR="00AC5507">
          <w:rPr>
            <w:rFonts w:ascii="Calibri" w:hAnsi="Calibri"/>
          </w:rPr>
          <w:fldChar w:fldCharType="end"/>
        </w:r>
      </w:ins>
      <w:r w:rsidR="005F2397" w:rsidRPr="008568A7">
        <w:rPr>
          <w:rFonts w:ascii="Calibri" w:hAnsi="Calibri"/>
        </w:rPr>
        <w:t xml:space="preserve"> is an agreement to </w:t>
      </w:r>
      <w:r w:rsidR="005F2397" w:rsidRPr="0072599E">
        <w:rPr>
          <w:rFonts w:ascii="Calibri" w:hAnsi="Calibri"/>
          <w:i/>
        </w:rPr>
        <w:t>sell in the future</w:t>
      </w:r>
      <w:r w:rsidR="005F2397" w:rsidRPr="008568A7">
        <w:rPr>
          <w:rFonts w:ascii="Calibri" w:hAnsi="Calibri"/>
        </w:rPr>
        <w:t xml:space="preserve"> and is appropriate when the hedger </w:t>
      </w:r>
      <w:r w:rsidR="005F2397" w:rsidRPr="0072599E">
        <w:rPr>
          <w:rFonts w:ascii="Calibri" w:hAnsi="Calibri"/>
          <w:i/>
        </w:rPr>
        <w:t>already owns the asset</w:t>
      </w:r>
      <w:r w:rsidR="005F2397" w:rsidRPr="008568A7">
        <w:rPr>
          <w:rFonts w:ascii="Calibri" w:hAnsi="Calibri"/>
        </w:rPr>
        <w:t>. The classic example is a farmer who wants t</w:t>
      </w:r>
      <w:r>
        <w:rPr>
          <w:rFonts w:ascii="Calibri" w:hAnsi="Calibri"/>
        </w:rPr>
        <w:t xml:space="preserve">o lock in a sales price for </w:t>
      </w:r>
      <w:r w:rsidR="005F2397" w:rsidRPr="008568A7">
        <w:rPr>
          <w:rFonts w:ascii="Calibri" w:hAnsi="Calibri"/>
        </w:rPr>
        <w:t xml:space="preserve">her </w:t>
      </w:r>
      <w:r>
        <w:rPr>
          <w:rFonts w:ascii="Calibri" w:hAnsi="Calibri"/>
        </w:rPr>
        <w:t xml:space="preserve">crop of, e.g. corn, and therefore protect </w:t>
      </w:r>
      <w:r w:rsidR="005F2397" w:rsidRPr="008568A7">
        <w:rPr>
          <w:rFonts w:ascii="Calibri" w:hAnsi="Calibri"/>
        </w:rPr>
        <w:t>herself against a price decline.</w:t>
      </w:r>
      <w:r>
        <w:rPr>
          <w:rFonts w:ascii="Calibri" w:hAnsi="Calibri"/>
        </w:rPr>
        <w:t xml:space="preserve"> That is, by nature of owning the corn crop, she effectively has a long position in corn. We know that to offset that long position, she needs to enter into a corresponding short position, which is exactly what a short hedge accomplishes. Her long position in corn + a short position in the forward cancels out her exposure: her price has been locked in today.</w:t>
      </w:r>
    </w:p>
    <w:p w14:paraId="5D2C7C26" w14:textId="77777777" w:rsidR="0072599E" w:rsidRDefault="0072599E" w:rsidP="005F2397">
      <w:pPr>
        <w:rPr>
          <w:rFonts w:ascii="Calibri" w:hAnsi="Calibri"/>
        </w:rPr>
      </w:pPr>
    </w:p>
    <w:p w14:paraId="71A8D960" w14:textId="75A82D5C" w:rsidR="0072599E" w:rsidRPr="0072599E" w:rsidRDefault="0072599E" w:rsidP="005F2397">
      <w:pPr>
        <w:rPr>
          <w:rFonts w:ascii="Calibri" w:hAnsi="Calibri"/>
          <w:b/>
        </w:rPr>
      </w:pPr>
      <w:r w:rsidRPr="0072599E">
        <w:rPr>
          <w:rFonts w:ascii="Calibri" w:hAnsi="Calibri"/>
          <w:b/>
        </w:rPr>
        <w:t>Long Hedge</w:t>
      </w:r>
    </w:p>
    <w:p w14:paraId="02080EA6" w14:textId="33D02BA0" w:rsidR="005F2397" w:rsidRPr="008568A7" w:rsidRDefault="005F2397" w:rsidP="005F2397">
      <w:pPr>
        <w:rPr>
          <w:rFonts w:ascii="Calibri" w:hAnsi="Calibri"/>
        </w:rPr>
      </w:pPr>
      <w:r w:rsidRPr="008568A7">
        <w:rPr>
          <w:rFonts w:ascii="Calibri" w:hAnsi="Calibri"/>
        </w:rPr>
        <w:t>A long forward</w:t>
      </w:r>
      <w:ins w:id="2435"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2436"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(or </w:t>
      </w:r>
      <w:r w:rsidR="00972464" w:rsidRPr="008568A7">
        <w:rPr>
          <w:rFonts w:ascii="Calibri" w:hAnsi="Calibri"/>
        </w:rPr>
        <w:t>Futures</w:t>
      </w:r>
      <w:ins w:id="2437"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438" w:author="Aleksander Hansen" w:date="2013-02-15T16:31:00Z">
        <w:r w:rsidR="008A28C4">
          <w:instrText xml:space="preserve">" </w:instrText>
        </w:r>
        <w:r w:rsidR="008A28C4">
          <w:rPr>
            <w:rFonts w:ascii="Calibri" w:hAnsi="Calibri"/>
          </w:rPr>
          <w:fldChar w:fldCharType="end"/>
        </w:r>
      </w:ins>
      <w:r w:rsidRPr="008568A7">
        <w:rPr>
          <w:rFonts w:ascii="Calibri" w:hAnsi="Calibri"/>
        </w:rPr>
        <w:t>) hedge</w:t>
      </w:r>
      <w:ins w:id="2439"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440"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is an agreement to </w:t>
      </w:r>
      <w:r w:rsidRPr="0072599E">
        <w:rPr>
          <w:rFonts w:ascii="Calibri" w:hAnsi="Calibri"/>
          <w:i/>
        </w:rPr>
        <w:t>buy in the future</w:t>
      </w:r>
      <w:r w:rsidRPr="008568A7">
        <w:rPr>
          <w:rFonts w:ascii="Calibri" w:hAnsi="Calibri"/>
        </w:rPr>
        <w:t xml:space="preserve"> and is appropriate when the hedger does </w:t>
      </w:r>
      <w:r w:rsidRPr="0072599E">
        <w:rPr>
          <w:rFonts w:ascii="Calibri" w:hAnsi="Calibri"/>
          <w:i/>
        </w:rPr>
        <w:t>not currently own the asset</w:t>
      </w:r>
      <w:r w:rsidRPr="008568A7">
        <w:rPr>
          <w:rFonts w:ascii="Calibri" w:hAnsi="Calibri"/>
        </w:rPr>
        <w:t xml:space="preserve"> but expects to purchase in the future. An example is an </w:t>
      </w:r>
      <w:r w:rsidR="00853105" w:rsidRPr="008568A7">
        <w:rPr>
          <w:rFonts w:ascii="Calibri" w:hAnsi="Calibri"/>
        </w:rPr>
        <w:t>airline, which</w:t>
      </w:r>
      <w:r w:rsidRPr="008568A7">
        <w:rPr>
          <w:rFonts w:ascii="Calibri" w:hAnsi="Calibri"/>
        </w:rPr>
        <w:t xml:space="preserve"> depends on jet fuel</w:t>
      </w:r>
      <w:ins w:id="2441" w:author="Aleksander Hansen" w:date="2013-02-15T16:59:00Z">
        <w:r w:rsidR="00AC5507">
          <w:rPr>
            <w:rFonts w:ascii="Calibri" w:hAnsi="Calibri"/>
          </w:rPr>
          <w:fldChar w:fldCharType="begin"/>
        </w:r>
        <w:r w:rsidR="00AC5507">
          <w:instrText xml:space="preserve"> XE "</w:instrText>
        </w:r>
      </w:ins>
      <w:r w:rsidR="00AC5507" w:rsidRPr="008568A7">
        <w:rPr>
          <w:rFonts w:ascii="Calibri" w:hAnsi="Calibri"/>
        </w:rPr>
        <w:instrText>jet fuel</w:instrText>
      </w:r>
      <w:ins w:id="2442" w:author="Aleksander Hansen" w:date="2013-02-15T16:59:00Z">
        <w:r w:rsidR="00AC5507">
          <w:instrText xml:space="preserve">" </w:instrText>
        </w:r>
        <w:r w:rsidR="00AC5507">
          <w:rPr>
            <w:rFonts w:ascii="Calibri" w:hAnsi="Calibri"/>
          </w:rPr>
          <w:fldChar w:fldCharType="end"/>
        </w:r>
      </w:ins>
      <w:r w:rsidRPr="008568A7">
        <w:rPr>
          <w:rFonts w:ascii="Calibri" w:hAnsi="Calibri"/>
        </w:rPr>
        <w:t xml:space="preserve"> and enters into a forward or </w:t>
      </w:r>
      <w:r w:rsidR="00972464" w:rsidRPr="008568A7">
        <w:rPr>
          <w:rFonts w:ascii="Calibri" w:hAnsi="Calibri"/>
        </w:rPr>
        <w:t>Futures</w:t>
      </w:r>
      <w:r w:rsidRPr="008568A7">
        <w:rPr>
          <w:rFonts w:ascii="Calibri" w:hAnsi="Calibri"/>
        </w:rPr>
        <w:t xml:space="preserve"> contract (a long hedge) in order to protect itself from exposure to high oil prices.</w:t>
      </w:r>
      <w:r w:rsidRPr="008568A7">
        <w:rPr>
          <w:rFonts w:ascii="Calibri" w:hAnsi="Calibri"/>
        </w:rPr>
        <w:br w:type="page"/>
      </w:r>
    </w:p>
    <w:tbl>
      <w:tblPr>
        <w:tblW w:w="8518" w:type="dxa"/>
        <w:jc w:val="center"/>
        <w:tblInd w:w="-14" w:type="dxa"/>
        <w:tblCellMar>
          <w:left w:w="0" w:type="dxa"/>
          <w:right w:w="0" w:type="dxa"/>
        </w:tblCellMar>
        <w:tblLook w:val="04A0" w:firstRow="1" w:lastRow="0" w:firstColumn="1" w:lastColumn="0" w:noHBand="0" w:noVBand="1"/>
      </w:tblPr>
      <w:tblGrid>
        <w:gridCol w:w="4266"/>
        <w:gridCol w:w="4252"/>
      </w:tblGrid>
      <w:tr w:rsidR="005F2397" w:rsidRPr="008568A7" w14:paraId="5FD4CBEA" w14:textId="77777777" w:rsidTr="00C003CD">
        <w:trPr>
          <w:trHeight w:val="624"/>
          <w:jc w:val="center"/>
        </w:trPr>
        <w:tc>
          <w:tcPr>
            <w:tcW w:w="4266" w:type="dxa"/>
            <w:tcBorders>
              <w:top w:val="single" w:sz="8" w:space="0" w:color="FFFFFF"/>
              <w:left w:val="single" w:sz="8" w:space="0" w:color="FFFFFF"/>
              <w:bottom w:val="single" w:sz="24" w:space="0" w:color="FFFFFF"/>
              <w:right w:val="single" w:sz="8" w:space="0" w:color="FFFFFF"/>
            </w:tcBorders>
            <w:shd w:val="clear" w:color="auto" w:fill="B1C2A3"/>
            <w:tcMar>
              <w:top w:w="72" w:type="dxa"/>
              <w:left w:w="144" w:type="dxa"/>
              <w:bottom w:w="72" w:type="dxa"/>
              <w:right w:w="144" w:type="dxa"/>
            </w:tcMar>
            <w:hideMark/>
          </w:tcPr>
          <w:p w14:paraId="0A26AF41" w14:textId="5C776ED4" w:rsidR="005F2397" w:rsidRPr="008568A7" w:rsidRDefault="005F2397" w:rsidP="005F2397">
            <w:pPr>
              <w:rPr>
                <w:rFonts w:ascii="Calibri" w:hAnsi="Calibri"/>
              </w:rPr>
            </w:pPr>
            <w:r w:rsidRPr="008568A7">
              <w:rPr>
                <w:rFonts w:ascii="Calibri" w:hAnsi="Calibri"/>
              </w:rPr>
              <w:t>A long forward</w:t>
            </w:r>
            <w:ins w:id="2443"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2444"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(or </w:t>
            </w:r>
            <w:r w:rsidR="00972464" w:rsidRPr="008568A7">
              <w:rPr>
                <w:rFonts w:ascii="Calibri" w:hAnsi="Calibri"/>
              </w:rPr>
              <w:t>Futures</w:t>
            </w:r>
            <w:ins w:id="244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446" w:author="Aleksander Hansen" w:date="2013-02-15T16:31:00Z">
              <w:r w:rsidR="008A28C4">
                <w:instrText xml:space="preserve">" </w:instrText>
              </w:r>
              <w:r w:rsidR="008A28C4">
                <w:rPr>
                  <w:rFonts w:ascii="Calibri" w:hAnsi="Calibri"/>
                </w:rPr>
                <w:fldChar w:fldCharType="end"/>
              </w:r>
            </w:ins>
            <w:r w:rsidRPr="008568A7">
              <w:rPr>
                <w:rFonts w:ascii="Calibri" w:hAnsi="Calibri"/>
              </w:rPr>
              <w:t>) hedge</w:t>
            </w:r>
            <w:ins w:id="2447"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448"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is an agreement to buy in the future </w:t>
            </w:r>
          </w:p>
        </w:tc>
        <w:tc>
          <w:tcPr>
            <w:tcW w:w="4252" w:type="dxa"/>
            <w:tcBorders>
              <w:top w:val="single" w:sz="8" w:space="0" w:color="FFFFFF"/>
              <w:left w:val="single" w:sz="8" w:space="0" w:color="FFFFFF"/>
              <w:bottom w:val="single" w:sz="24" w:space="0" w:color="FFFFFF"/>
              <w:right w:val="single" w:sz="8" w:space="0" w:color="FFFFFF"/>
            </w:tcBorders>
            <w:shd w:val="clear" w:color="auto" w:fill="B1C2A3"/>
            <w:tcMar>
              <w:top w:w="72" w:type="dxa"/>
              <w:left w:w="144" w:type="dxa"/>
              <w:bottom w:w="72" w:type="dxa"/>
              <w:right w:w="144" w:type="dxa"/>
            </w:tcMar>
            <w:hideMark/>
          </w:tcPr>
          <w:p w14:paraId="091E05E5" w14:textId="1E566198" w:rsidR="005F2397" w:rsidRPr="008568A7" w:rsidRDefault="005F2397" w:rsidP="005F2397">
            <w:pPr>
              <w:rPr>
                <w:rFonts w:ascii="Calibri" w:hAnsi="Calibri"/>
              </w:rPr>
            </w:pPr>
            <w:r w:rsidRPr="008568A7">
              <w:rPr>
                <w:rFonts w:ascii="Calibri" w:hAnsi="Calibri"/>
              </w:rPr>
              <w:t>A short forward</w:t>
            </w:r>
            <w:ins w:id="2449"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2450"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(or </w:t>
            </w:r>
            <w:r w:rsidR="00972464" w:rsidRPr="008568A7">
              <w:rPr>
                <w:rFonts w:ascii="Calibri" w:hAnsi="Calibri"/>
              </w:rPr>
              <w:t>Futures</w:t>
            </w:r>
            <w:ins w:id="245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452" w:author="Aleksander Hansen" w:date="2013-02-15T16:31:00Z">
              <w:r w:rsidR="008A28C4">
                <w:instrText xml:space="preserve">" </w:instrText>
              </w:r>
              <w:r w:rsidR="008A28C4">
                <w:rPr>
                  <w:rFonts w:ascii="Calibri" w:hAnsi="Calibri"/>
                </w:rPr>
                <w:fldChar w:fldCharType="end"/>
              </w:r>
            </w:ins>
            <w:r w:rsidRPr="008568A7">
              <w:rPr>
                <w:rFonts w:ascii="Calibri" w:hAnsi="Calibri"/>
              </w:rPr>
              <w:t>) hedge</w:t>
            </w:r>
            <w:ins w:id="2453"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454"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is an agreement to sell in the future </w:t>
            </w:r>
          </w:p>
        </w:tc>
      </w:tr>
      <w:tr w:rsidR="005F2397" w:rsidRPr="008568A7" w14:paraId="1F0A178B" w14:textId="77777777" w:rsidTr="005F2397">
        <w:trPr>
          <w:trHeight w:val="251"/>
          <w:jc w:val="center"/>
        </w:trPr>
        <w:tc>
          <w:tcPr>
            <w:tcW w:w="4266" w:type="dxa"/>
            <w:tcBorders>
              <w:top w:val="single" w:sz="24" w:space="0" w:color="FFFFFF"/>
              <w:left w:val="single" w:sz="8" w:space="0" w:color="FFFFFF"/>
              <w:bottom w:val="single" w:sz="8" w:space="0" w:color="000000"/>
              <w:right w:val="single" w:sz="8" w:space="0" w:color="FFFFFF"/>
            </w:tcBorders>
            <w:shd w:val="clear" w:color="auto" w:fill="FFFFFF"/>
            <w:tcMar>
              <w:top w:w="72" w:type="dxa"/>
              <w:left w:w="144" w:type="dxa"/>
              <w:bottom w:w="72" w:type="dxa"/>
              <w:right w:w="144" w:type="dxa"/>
            </w:tcMar>
            <w:hideMark/>
          </w:tcPr>
          <w:p w14:paraId="019FC7A0" w14:textId="77777777" w:rsidR="005F2397" w:rsidRPr="008568A7" w:rsidRDefault="005F2397" w:rsidP="005F2397">
            <w:pPr>
              <w:rPr>
                <w:rFonts w:ascii="Calibri" w:hAnsi="Calibri"/>
              </w:rPr>
            </w:pPr>
            <w:r w:rsidRPr="008568A7">
              <w:rPr>
                <w:rFonts w:ascii="Calibri" w:hAnsi="Calibri"/>
              </w:rPr>
              <w:t>Hedger does not currently own the asset. Expects to purchase in the future.</w:t>
            </w:r>
          </w:p>
        </w:tc>
        <w:tc>
          <w:tcPr>
            <w:tcW w:w="4252" w:type="dxa"/>
            <w:tcBorders>
              <w:top w:val="single" w:sz="24" w:space="0" w:color="FFFFFF"/>
              <w:left w:val="single" w:sz="8" w:space="0" w:color="FFFFFF"/>
              <w:bottom w:val="single" w:sz="8" w:space="0" w:color="000000"/>
              <w:right w:val="single" w:sz="8" w:space="0" w:color="FFFFFF"/>
            </w:tcBorders>
            <w:shd w:val="clear" w:color="auto" w:fill="FFFFFF"/>
            <w:tcMar>
              <w:top w:w="72" w:type="dxa"/>
              <w:left w:w="144" w:type="dxa"/>
              <w:bottom w:w="72" w:type="dxa"/>
              <w:right w:w="144" w:type="dxa"/>
            </w:tcMar>
            <w:hideMark/>
          </w:tcPr>
          <w:p w14:paraId="69B9FC1F" w14:textId="77777777" w:rsidR="005F2397" w:rsidRPr="008568A7" w:rsidRDefault="005F2397" w:rsidP="005F2397">
            <w:pPr>
              <w:rPr>
                <w:rFonts w:ascii="Calibri" w:hAnsi="Calibri"/>
              </w:rPr>
            </w:pPr>
            <w:r w:rsidRPr="008568A7">
              <w:rPr>
                <w:rFonts w:ascii="Calibri" w:hAnsi="Calibri"/>
              </w:rPr>
              <w:t xml:space="preserve">Hedger already owns the asset. </w:t>
            </w:r>
          </w:p>
        </w:tc>
      </w:tr>
      <w:tr w:rsidR="005F2397" w:rsidRPr="008568A7" w14:paraId="340B0E0A" w14:textId="77777777" w:rsidTr="005F2397">
        <w:trPr>
          <w:trHeight w:val="624"/>
          <w:jc w:val="center"/>
        </w:trPr>
        <w:tc>
          <w:tcPr>
            <w:tcW w:w="4266" w:type="dxa"/>
            <w:tcBorders>
              <w:top w:val="single" w:sz="8" w:space="0" w:color="000000"/>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14:paraId="6135EC1D" w14:textId="736CD417" w:rsidR="005F2397" w:rsidRPr="008568A7" w:rsidRDefault="005F2397" w:rsidP="00AA1498">
            <w:pPr>
              <w:rPr>
                <w:rFonts w:ascii="Calibri" w:hAnsi="Calibri"/>
              </w:rPr>
            </w:pPr>
            <w:r w:rsidRPr="008568A7">
              <w:rPr>
                <w:rFonts w:ascii="Calibri" w:hAnsi="Calibri"/>
              </w:rPr>
              <w:t>An airline depends on jet fuel</w:t>
            </w:r>
            <w:ins w:id="2455" w:author="Aleksander Hansen" w:date="2013-02-15T16:59:00Z">
              <w:r w:rsidR="00AC5507">
                <w:rPr>
                  <w:rFonts w:ascii="Calibri" w:hAnsi="Calibri"/>
                </w:rPr>
                <w:fldChar w:fldCharType="begin"/>
              </w:r>
              <w:r w:rsidR="00AC5507">
                <w:instrText xml:space="preserve"> XE "</w:instrText>
              </w:r>
            </w:ins>
            <w:r w:rsidR="00AC5507" w:rsidRPr="008568A7">
              <w:rPr>
                <w:rFonts w:ascii="Calibri" w:hAnsi="Calibri"/>
              </w:rPr>
              <w:instrText>jet fuel</w:instrText>
            </w:r>
            <w:ins w:id="2456" w:author="Aleksander Hansen" w:date="2013-02-15T16:59:00Z">
              <w:r w:rsidR="00AC5507">
                <w:instrText xml:space="preserve">" </w:instrText>
              </w:r>
              <w:r w:rsidR="00AC5507">
                <w:rPr>
                  <w:rFonts w:ascii="Calibri" w:hAnsi="Calibri"/>
                </w:rPr>
                <w:fldChar w:fldCharType="end"/>
              </w:r>
            </w:ins>
            <w:r w:rsidRPr="008568A7">
              <w:rPr>
                <w:rFonts w:ascii="Calibri" w:hAnsi="Calibri"/>
              </w:rPr>
              <w:t xml:space="preserve">. Enters into </w:t>
            </w:r>
            <w:r w:rsidR="00972464" w:rsidRPr="008568A7">
              <w:rPr>
                <w:rFonts w:ascii="Calibri" w:hAnsi="Calibri"/>
              </w:rPr>
              <w:t>Futures</w:t>
            </w:r>
            <w:ins w:id="2457"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458"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(a long hedge</w:t>
            </w:r>
            <w:ins w:id="2459"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460"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to protect from exposure to </w:t>
            </w:r>
            <w:r w:rsidR="00AA1498">
              <w:rPr>
                <w:rFonts w:ascii="Calibri" w:hAnsi="Calibri"/>
              </w:rPr>
              <w:t>rising</w:t>
            </w:r>
            <w:r w:rsidRPr="008568A7">
              <w:rPr>
                <w:rFonts w:ascii="Calibri" w:hAnsi="Calibri"/>
              </w:rPr>
              <w:t xml:space="preserve"> oil prices</w:t>
            </w:r>
            <w:r w:rsidR="00AA1498">
              <w:rPr>
                <w:rFonts w:ascii="Calibri" w:hAnsi="Calibri"/>
              </w:rPr>
              <w:t>.</w:t>
            </w:r>
            <w:r w:rsidRPr="008568A7">
              <w:rPr>
                <w:rFonts w:ascii="Calibri" w:hAnsi="Calibri"/>
              </w:rPr>
              <w:t xml:space="preserve"> </w:t>
            </w:r>
          </w:p>
        </w:tc>
        <w:tc>
          <w:tcPr>
            <w:tcW w:w="4252" w:type="dxa"/>
            <w:tcBorders>
              <w:top w:val="single" w:sz="8" w:space="0" w:color="000000"/>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14:paraId="6CAFEC59" w14:textId="77777777" w:rsidR="005F2397" w:rsidRPr="008568A7" w:rsidRDefault="005F2397" w:rsidP="005F2397">
            <w:pPr>
              <w:rPr>
                <w:rFonts w:ascii="Calibri" w:hAnsi="Calibri"/>
              </w:rPr>
            </w:pPr>
            <w:r w:rsidRPr="008568A7">
              <w:rPr>
                <w:rFonts w:ascii="Calibri" w:hAnsi="Calibri"/>
              </w:rPr>
              <w:t>Farmer wants to lock in a sales price to protect against a price decline.</w:t>
            </w:r>
          </w:p>
        </w:tc>
      </w:tr>
    </w:tbl>
    <w:p w14:paraId="27266B47" w14:textId="77777777" w:rsidR="00646445" w:rsidRPr="008568A7" w:rsidRDefault="00646445" w:rsidP="005F2397">
      <w:pPr>
        <w:rPr>
          <w:rFonts w:ascii="Calibri" w:hAnsi="Calibri"/>
        </w:rPr>
      </w:pPr>
    </w:p>
    <w:p w14:paraId="07EE4DE0" w14:textId="77777777" w:rsidR="005F2397" w:rsidRPr="008568A7" w:rsidRDefault="005F2397">
      <w:pPr>
        <w:pStyle w:val="Heading2"/>
      </w:pPr>
      <w:bookmarkStart w:id="2461" w:name="_Toc222580598"/>
      <w:r w:rsidRPr="008568A7">
        <w:t>Describe the arguments for and against hedging and the potential impact of hedging on firm profitability</w:t>
      </w:r>
      <w:bookmarkEnd w:id="2461"/>
      <w:r w:rsidR="00646445" w:rsidRPr="008568A7">
        <w:br/>
      </w:r>
    </w:p>
    <w:p w14:paraId="5C2E3E00" w14:textId="77777777" w:rsidR="005F2397" w:rsidRPr="008568A7" w:rsidRDefault="005F2397" w:rsidP="008568A7">
      <w:pPr>
        <w:pStyle w:val="Heading3SubGTNI"/>
      </w:pPr>
      <w:bookmarkStart w:id="2462" w:name="_Toc222580599"/>
      <w:r w:rsidRPr="008568A7">
        <w:t>In favor of hedging:</w:t>
      </w:r>
      <w:bookmarkEnd w:id="2462"/>
    </w:p>
    <w:p w14:paraId="750D659B" w14:textId="3E57D22C" w:rsidR="005F2397" w:rsidRPr="008568A7" w:rsidRDefault="00184727" w:rsidP="005F2397">
      <w:pPr>
        <w:rPr>
          <w:rFonts w:ascii="Calibri" w:hAnsi="Calibri"/>
        </w:rPr>
      </w:pPr>
      <w:r>
        <w:rPr>
          <w:rFonts w:ascii="Calibri" w:hAnsi="Calibri"/>
        </w:rPr>
        <w:t>Hedging</w:t>
      </w:r>
      <w:ins w:id="2463" w:author="Aleksander Hansen" w:date="2013-02-15T16:31:00Z">
        <w:r w:rsidR="008A28C4">
          <w:rPr>
            <w:rFonts w:ascii="Calibri" w:hAnsi="Calibri"/>
          </w:rPr>
          <w:fldChar w:fldCharType="begin"/>
        </w:r>
        <w:r w:rsidR="008A28C4">
          <w:instrText xml:space="preserve"> XE "</w:instrText>
        </w:r>
      </w:ins>
      <w:r w:rsidR="008A28C4" w:rsidRPr="008568A7">
        <w:rPr>
          <w:rFonts w:ascii="Calibri" w:hAnsi="Calibri"/>
        </w:rPr>
        <w:instrText>Hedging</w:instrText>
      </w:r>
      <w:ins w:id="2464" w:author="Aleksander Hansen" w:date="2013-02-15T16:31:00Z">
        <w:r w:rsidR="008A28C4">
          <w:instrText xml:space="preserve">" </w:instrText>
        </w:r>
        <w:r w:rsidR="008A28C4">
          <w:rPr>
            <w:rFonts w:ascii="Calibri" w:hAnsi="Calibri"/>
          </w:rPr>
          <w:fldChar w:fldCharType="end"/>
        </w:r>
      </w:ins>
      <w:r>
        <w:rPr>
          <w:rFonts w:ascii="Calibri" w:hAnsi="Calibri"/>
        </w:rPr>
        <w:t xml:space="preserve"> is a way of reducing risk. Rather than focus on market forces, over which a firm has </w:t>
      </w:r>
      <w:r w:rsidRPr="00184727">
        <w:rPr>
          <w:rFonts w:ascii="Calibri" w:hAnsi="Calibri"/>
          <w:i/>
        </w:rPr>
        <w:t>no control</w:t>
      </w:r>
      <w:r>
        <w:rPr>
          <w:rFonts w:ascii="Calibri" w:hAnsi="Calibri"/>
        </w:rPr>
        <w:t xml:space="preserve">, and financial instruments, over which they have </w:t>
      </w:r>
      <w:r w:rsidRPr="00184727">
        <w:rPr>
          <w:rFonts w:ascii="Calibri" w:hAnsi="Calibri"/>
          <w:i/>
        </w:rPr>
        <w:t>little knowledge</w:t>
      </w:r>
      <w:r>
        <w:rPr>
          <w:rFonts w:ascii="Calibri" w:hAnsi="Calibri"/>
        </w:rPr>
        <w:t>, c</w:t>
      </w:r>
      <w:r w:rsidR="005F2397" w:rsidRPr="008568A7">
        <w:rPr>
          <w:rFonts w:ascii="Calibri" w:hAnsi="Calibri"/>
        </w:rPr>
        <w:t>ompanies should focus o</w:t>
      </w:r>
      <w:r w:rsidR="00063E99">
        <w:rPr>
          <w:rFonts w:ascii="Calibri" w:hAnsi="Calibri"/>
        </w:rPr>
        <w:t>n the main business they are in;</w:t>
      </w:r>
      <w:r>
        <w:rPr>
          <w:rFonts w:ascii="Calibri" w:hAnsi="Calibri"/>
        </w:rPr>
        <w:t xml:space="preserve"> where they do have specialized knowledge. Accordingly, the firm should take </w:t>
      </w:r>
      <w:r w:rsidR="005F2397" w:rsidRPr="008568A7">
        <w:rPr>
          <w:rFonts w:ascii="Calibri" w:hAnsi="Calibri"/>
        </w:rPr>
        <w:t xml:space="preserve">steps to minimize risks arising from </w:t>
      </w:r>
      <w:r>
        <w:rPr>
          <w:rFonts w:ascii="Calibri" w:hAnsi="Calibri"/>
        </w:rPr>
        <w:t>market variables such as interest</w:t>
      </w:r>
      <w:ins w:id="246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2466" w:author="Aleksander Hansen" w:date="2013-02-15T16:38:00Z">
        <w:r w:rsidR="008A28C4">
          <w:instrText xml:space="preserve">" </w:instrText>
        </w:r>
        <w:r w:rsidR="008A28C4">
          <w:rPr>
            <w:rFonts w:ascii="Calibri" w:hAnsi="Calibri"/>
          </w:rPr>
          <w:fldChar w:fldCharType="end"/>
        </w:r>
      </w:ins>
      <w:r>
        <w:rPr>
          <w:rFonts w:ascii="Calibri" w:hAnsi="Calibri"/>
        </w:rPr>
        <w:t xml:space="preserve"> rates, </w:t>
      </w:r>
      <w:r w:rsidR="005F2397" w:rsidRPr="008568A7">
        <w:rPr>
          <w:rFonts w:ascii="Calibri" w:hAnsi="Calibri"/>
        </w:rPr>
        <w:t>exchange ra</w:t>
      </w:r>
      <w:r w:rsidR="0072599E">
        <w:rPr>
          <w:rFonts w:ascii="Calibri" w:hAnsi="Calibri"/>
        </w:rPr>
        <w:t>t</w:t>
      </w:r>
      <w:r>
        <w:rPr>
          <w:rFonts w:ascii="Calibri" w:hAnsi="Calibri"/>
        </w:rPr>
        <w:t>es and other prices.</w:t>
      </w:r>
    </w:p>
    <w:p w14:paraId="1DFFE2D2" w14:textId="77777777" w:rsidR="005F2397" w:rsidRPr="008568A7" w:rsidRDefault="005F2397" w:rsidP="008568A7">
      <w:pPr>
        <w:pStyle w:val="Heading3SubGTNI"/>
      </w:pPr>
      <w:bookmarkStart w:id="2467" w:name="_Toc222580600"/>
      <w:r w:rsidRPr="008568A7">
        <w:t>Against hedging:</w:t>
      </w:r>
      <w:bookmarkEnd w:id="2467"/>
    </w:p>
    <w:p w14:paraId="618DDAEE" w14:textId="7539CCA0" w:rsidR="00872376" w:rsidRDefault="008114E1" w:rsidP="005F2397">
      <w:pPr>
        <w:rPr>
          <w:rFonts w:ascii="Calibri" w:hAnsi="Calibri"/>
        </w:rPr>
      </w:pPr>
      <w:r>
        <w:rPr>
          <w:rFonts w:ascii="Calibri" w:hAnsi="Calibri"/>
        </w:rPr>
        <w:t>In theory, t</w:t>
      </w:r>
      <w:r w:rsidR="00063E99">
        <w:rPr>
          <w:rFonts w:ascii="Calibri" w:hAnsi="Calibri"/>
        </w:rPr>
        <w:t>here is no reason for the firm to try to minimize risk by hedging since shareholders can make their portfolios well</w:t>
      </w:r>
      <w:r w:rsidR="005F2397" w:rsidRPr="008568A7">
        <w:rPr>
          <w:rFonts w:ascii="Calibri" w:hAnsi="Calibri"/>
        </w:rPr>
        <w:t xml:space="preserve"> diversified</w:t>
      </w:r>
      <w:ins w:id="2468"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diversified</w:instrText>
      </w:r>
      <w:ins w:id="2469" w:author="Aleksander Hansen" w:date="2013-02-15T16:51:00Z">
        <w:r w:rsidR="00AC5507">
          <w:instrText xml:space="preserve">" </w:instrText>
        </w:r>
        <w:r w:rsidR="00AC5507">
          <w:rPr>
            <w:rFonts w:ascii="Calibri" w:hAnsi="Calibri"/>
          </w:rPr>
          <w:fldChar w:fldCharType="end"/>
        </w:r>
      </w:ins>
      <w:r w:rsidR="005F2397" w:rsidRPr="008568A7">
        <w:rPr>
          <w:rFonts w:ascii="Calibri" w:hAnsi="Calibri"/>
        </w:rPr>
        <w:t xml:space="preserve"> and can make their own hedging decisions</w:t>
      </w:r>
      <w:r>
        <w:rPr>
          <w:rFonts w:ascii="Calibri" w:hAnsi="Calibri"/>
        </w:rPr>
        <w:t xml:space="preserve">. In practice though, this can be questioned due to frictions and transaction costs associated with owning </w:t>
      </w:r>
      <w:r>
        <w:rPr>
          <w:rFonts w:ascii="Calibri" w:hAnsi="Calibri"/>
          <w:i/>
        </w:rPr>
        <w:t xml:space="preserve">the market portfolio </w:t>
      </w:r>
      <w:r>
        <w:rPr>
          <w:rFonts w:ascii="Calibri" w:hAnsi="Calibri"/>
        </w:rPr>
        <w:t xml:space="preserve">as explored in Topic 1. It is nevertheless a common argument against hedging. </w:t>
      </w:r>
    </w:p>
    <w:p w14:paraId="27C21839" w14:textId="77777777" w:rsidR="00872376" w:rsidRDefault="00872376" w:rsidP="005F2397">
      <w:pPr>
        <w:rPr>
          <w:rFonts w:ascii="Calibri" w:hAnsi="Calibri"/>
        </w:rPr>
      </w:pPr>
    </w:p>
    <w:p w14:paraId="7040E813" w14:textId="36418137" w:rsidR="00872376" w:rsidRDefault="008114E1" w:rsidP="005F2397">
      <w:pPr>
        <w:rPr>
          <w:rFonts w:ascii="Calibri" w:hAnsi="Calibri"/>
        </w:rPr>
      </w:pPr>
      <w:r>
        <w:rPr>
          <w:rFonts w:ascii="Calibri" w:hAnsi="Calibri"/>
        </w:rPr>
        <w:t>Another reason against hedging is the fact that i</w:t>
      </w:r>
      <w:r w:rsidR="005F2397" w:rsidRPr="008568A7">
        <w:rPr>
          <w:rFonts w:ascii="Calibri" w:hAnsi="Calibri"/>
        </w:rPr>
        <w:t>t may increase risk to hedge</w:t>
      </w:r>
      <w:ins w:id="2470"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471" w:author="Aleksander Hansen" w:date="2013-02-15T16:51:00Z">
        <w:r w:rsidR="00AC5507">
          <w:instrText xml:space="preserve">" </w:instrText>
        </w:r>
        <w:r w:rsidR="00AC5507">
          <w:rPr>
            <w:rFonts w:ascii="Calibri" w:hAnsi="Calibri"/>
          </w:rPr>
          <w:fldChar w:fldCharType="end"/>
        </w:r>
      </w:ins>
      <w:r w:rsidR="005F2397" w:rsidRPr="008568A7">
        <w:rPr>
          <w:rFonts w:ascii="Calibri" w:hAnsi="Calibri"/>
        </w:rPr>
        <w:t xml:space="preserve"> when competitors do not</w:t>
      </w:r>
      <w:r>
        <w:rPr>
          <w:rFonts w:ascii="Calibri" w:hAnsi="Calibri"/>
        </w:rPr>
        <w:t>. For example, if you are an airline and you hedge your exposure to jet fuel</w:t>
      </w:r>
      <w:ins w:id="2472" w:author="Aleksander Hansen" w:date="2013-02-15T16:59:00Z">
        <w:r w:rsidR="00AC5507">
          <w:rPr>
            <w:rFonts w:ascii="Calibri" w:hAnsi="Calibri"/>
          </w:rPr>
          <w:fldChar w:fldCharType="begin"/>
        </w:r>
        <w:r w:rsidR="00AC5507">
          <w:instrText xml:space="preserve"> XE "</w:instrText>
        </w:r>
      </w:ins>
      <w:r w:rsidR="00AC5507" w:rsidRPr="008568A7">
        <w:rPr>
          <w:rFonts w:ascii="Calibri" w:hAnsi="Calibri"/>
        </w:rPr>
        <w:instrText>jet fuel</w:instrText>
      </w:r>
      <w:ins w:id="2473" w:author="Aleksander Hansen" w:date="2013-02-15T16:59:00Z">
        <w:r w:rsidR="00AC5507">
          <w:instrText xml:space="preserve">" </w:instrText>
        </w:r>
        <w:r w:rsidR="00AC5507">
          <w:rPr>
            <w:rFonts w:ascii="Calibri" w:hAnsi="Calibri"/>
          </w:rPr>
          <w:fldChar w:fldCharType="end"/>
        </w:r>
      </w:ins>
      <w:r>
        <w:rPr>
          <w:rFonts w:ascii="Calibri" w:hAnsi="Calibri"/>
        </w:rPr>
        <w:t xml:space="preserve"> while your competitors do not and the price of jet fuel drops, you are stuck with “overpaying” for the jet fuel. </w:t>
      </w:r>
      <w:r w:rsidR="00872376">
        <w:rPr>
          <w:rFonts w:ascii="Calibri" w:hAnsi="Calibri"/>
        </w:rPr>
        <w:t>This argument can however, be turned on its head. In other words, one might gain or lose on any hedge. Hedging</w:t>
      </w:r>
      <w:ins w:id="2474" w:author="Aleksander Hansen" w:date="2013-02-15T16:31:00Z">
        <w:r w:rsidR="008A28C4">
          <w:rPr>
            <w:rFonts w:ascii="Calibri" w:hAnsi="Calibri"/>
          </w:rPr>
          <w:fldChar w:fldCharType="begin"/>
        </w:r>
        <w:r w:rsidR="008A28C4">
          <w:instrText xml:space="preserve"> XE "</w:instrText>
        </w:r>
      </w:ins>
      <w:r w:rsidR="008A28C4" w:rsidRPr="008568A7">
        <w:rPr>
          <w:rFonts w:ascii="Calibri" w:hAnsi="Calibri"/>
        </w:rPr>
        <w:instrText>Hedging</w:instrText>
      </w:r>
      <w:ins w:id="2475" w:author="Aleksander Hansen" w:date="2013-02-15T16:31:00Z">
        <w:r w:rsidR="008A28C4">
          <w:instrText xml:space="preserve">" </w:instrText>
        </w:r>
        <w:r w:rsidR="008A28C4">
          <w:rPr>
            <w:rFonts w:ascii="Calibri" w:hAnsi="Calibri"/>
          </w:rPr>
          <w:fldChar w:fldCharType="end"/>
        </w:r>
      </w:ins>
      <w:r w:rsidR="00872376">
        <w:rPr>
          <w:rFonts w:ascii="Calibri" w:hAnsi="Calibri"/>
        </w:rPr>
        <w:t>, while reducing one type of risk</w:t>
      </w:r>
      <w:r w:rsidR="00B2542A">
        <w:rPr>
          <w:rFonts w:ascii="Calibri" w:hAnsi="Calibri"/>
        </w:rPr>
        <w:t>, may add exposure to another risk.</w:t>
      </w:r>
    </w:p>
    <w:p w14:paraId="6D082001" w14:textId="77777777" w:rsidR="00872376" w:rsidRDefault="00872376" w:rsidP="005F2397">
      <w:pPr>
        <w:rPr>
          <w:rFonts w:ascii="Calibri" w:hAnsi="Calibri"/>
        </w:rPr>
      </w:pPr>
    </w:p>
    <w:p w14:paraId="227C1249" w14:textId="55989D57" w:rsidR="005F2397" w:rsidRDefault="00B2542A" w:rsidP="005F2397">
      <w:pPr>
        <w:rPr>
          <w:rFonts w:ascii="Calibri" w:hAnsi="Calibri"/>
        </w:rPr>
      </w:pPr>
      <w:r>
        <w:rPr>
          <w:rFonts w:ascii="Calibri" w:hAnsi="Calibri"/>
        </w:rPr>
        <w:t xml:space="preserve">In some industries </w:t>
      </w:r>
      <w:r w:rsidR="00872376">
        <w:rPr>
          <w:rFonts w:ascii="Calibri" w:hAnsi="Calibri"/>
        </w:rPr>
        <w:t xml:space="preserve">margins stay roughly the same because the cost of inputs can be passed on </w:t>
      </w:r>
      <w:r>
        <w:rPr>
          <w:rFonts w:ascii="Calibri" w:hAnsi="Calibri"/>
        </w:rPr>
        <w:t xml:space="preserve">directly </w:t>
      </w:r>
      <w:r w:rsidR="00872376">
        <w:rPr>
          <w:rFonts w:ascii="Calibri" w:hAnsi="Calibri"/>
        </w:rPr>
        <w:t>to consumers in</w:t>
      </w:r>
      <w:r>
        <w:rPr>
          <w:rFonts w:ascii="Calibri" w:hAnsi="Calibri"/>
        </w:rPr>
        <w:t xml:space="preserve"> the form of higher prices. In that case</w:t>
      </w:r>
      <w:r w:rsidR="00872376">
        <w:rPr>
          <w:rFonts w:ascii="Calibri" w:hAnsi="Calibri"/>
        </w:rPr>
        <w:t xml:space="preserve"> one can easily end up in a situation where your margins get squee</w:t>
      </w:r>
      <w:r>
        <w:rPr>
          <w:rFonts w:ascii="Calibri" w:hAnsi="Calibri"/>
        </w:rPr>
        <w:t>zed if you entered into a hedge</w:t>
      </w:r>
      <w:ins w:id="2476"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477" w:author="Aleksander Hansen" w:date="2013-02-15T16:51:00Z">
        <w:r w:rsidR="00AC5507">
          <w:instrText xml:space="preserve">" </w:instrText>
        </w:r>
        <w:r w:rsidR="00AC5507">
          <w:rPr>
            <w:rFonts w:ascii="Calibri" w:hAnsi="Calibri"/>
          </w:rPr>
          <w:fldChar w:fldCharType="end"/>
        </w:r>
      </w:ins>
      <w:r>
        <w:rPr>
          <w:rFonts w:ascii="Calibri" w:hAnsi="Calibri"/>
        </w:rPr>
        <w:t xml:space="preserve"> and prices move against you. Conversely, you may gain if price move in your favor. However, in this case the hedging may be seen more as price speculation than actual hedging.</w:t>
      </w:r>
    </w:p>
    <w:p w14:paraId="5287F6B5" w14:textId="77777777" w:rsidR="00B2542A" w:rsidRPr="008568A7" w:rsidRDefault="00B2542A" w:rsidP="005F2397">
      <w:pPr>
        <w:rPr>
          <w:rFonts w:ascii="Calibri" w:hAnsi="Calibri"/>
        </w:rPr>
      </w:pPr>
    </w:p>
    <w:p w14:paraId="0CD63FAF" w14:textId="7BBE7395" w:rsidR="005F2397" w:rsidRPr="008568A7" w:rsidRDefault="00B2542A" w:rsidP="005F2397">
      <w:pPr>
        <w:rPr>
          <w:rFonts w:ascii="Calibri" w:hAnsi="Calibri"/>
        </w:rPr>
      </w:pPr>
      <w:r>
        <w:rPr>
          <w:rFonts w:ascii="Calibri" w:hAnsi="Calibri"/>
        </w:rPr>
        <w:t>Finally, the person responsible to the owners may be reluctant to enter into a hedge</w:t>
      </w:r>
      <w:ins w:id="2478"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479" w:author="Aleksander Hansen" w:date="2013-02-15T16:51:00Z">
        <w:r w:rsidR="00AC5507">
          <w:instrText xml:space="preserve">" </w:instrText>
        </w:r>
        <w:r w:rsidR="00AC5507">
          <w:rPr>
            <w:rFonts w:ascii="Calibri" w:hAnsi="Calibri"/>
          </w:rPr>
          <w:fldChar w:fldCharType="end"/>
        </w:r>
      </w:ins>
      <w:r>
        <w:rPr>
          <w:rFonts w:ascii="Calibri" w:hAnsi="Calibri"/>
        </w:rPr>
        <w:t xml:space="preserve"> in case prices do not move in their favor. It is likely that questions will be asked as to why the company entered into the hedge when there is a loss. However, if there is a gain, this might not be recognized. This informational asymmetry will tend to lead to principal</w:t>
      </w:r>
      <w:ins w:id="2480"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2481" w:author="Aleksander Hansen" w:date="2013-02-15T16:38:00Z">
        <w:r w:rsidR="008A28C4">
          <w:instrText xml:space="preserve">" </w:instrText>
        </w:r>
        <w:r w:rsidR="008A28C4">
          <w:rPr>
            <w:rFonts w:ascii="Calibri" w:hAnsi="Calibri"/>
          </w:rPr>
          <w:fldChar w:fldCharType="end"/>
        </w:r>
      </w:ins>
      <w:r>
        <w:rPr>
          <w:rFonts w:ascii="Calibri" w:hAnsi="Calibri"/>
        </w:rPr>
        <w:t>-agent problems, whereby management may choose the safer option</w:t>
      </w:r>
      <w:ins w:id="2482"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2483" w:author="Aleksander Hansen" w:date="2013-02-15T16:33:00Z">
        <w:r w:rsidR="008A28C4">
          <w:instrText xml:space="preserve">" </w:instrText>
        </w:r>
        <w:r w:rsidR="008A28C4">
          <w:rPr>
            <w:rFonts w:ascii="Calibri" w:hAnsi="Calibri"/>
          </w:rPr>
          <w:fldChar w:fldCharType="end"/>
        </w:r>
      </w:ins>
      <w:r>
        <w:rPr>
          <w:rFonts w:ascii="Calibri" w:hAnsi="Calibri"/>
        </w:rPr>
        <w:t xml:space="preserve"> of not hedging, even though it may actually be optimal for the firm to hedge.</w:t>
      </w:r>
    </w:p>
    <w:p w14:paraId="1255C2CA" w14:textId="77777777" w:rsidR="00646445" w:rsidRPr="008568A7" w:rsidRDefault="00646445" w:rsidP="005F2397">
      <w:pPr>
        <w:rPr>
          <w:rFonts w:ascii="Calibri" w:hAnsi="Calibri"/>
        </w:rPr>
      </w:pPr>
    </w:p>
    <w:p w14:paraId="7F1E8B48" w14:textId="33360BC9" w:rsidR="005F2397" w:rsidRPr="008568A7" w:rsidRDefault="005F2397">
      <w:pPr>
        <w:pStyle w:val="Heading2"/>
      </w:pPr>
      <w:bookmarkStart w:id="2484" w:name="_Toc222580601"/>
      <w:r w:rsidRPr="008568A7">
        <w:t>Define the basis and the various sources of basis risk</w:t>
      </w:r>
      <w:ins w:id="2485" w:author="Aleksander Hansen" w:date="2013-02-15T16:58:00Z">
        <w:r w:rsidR="00AC5507">
          <w:fldChar w:fldCharType="begin"/>
        </w:r>
        <w:r w:rsidR="00AC5507">
          <w:instrText xml:space="preserve"> XE "</w:instrText>
        </w:r>
      </w:ins>
      <w:r w:rsidR="00AC5507" w:rsidRPr="008568A7">
        <w:rPr>
          <w:rFonts w:ascii="Calibri" w:hAnsi="Calibri"/>
        </w:rPr>
        <w:instrText>basis risk</w:instrText>
      </w:r>
      <w:ins w:id="2486" w:author="Aleksander Hansen" w:date="2013-02-15T16:58:00Z">
        <w:r w:rsidR="00AC5507">
          <w:instrText xml:space="preserve">" </w:instrText>
        </w:r>
        <w:r w:rsidR="00AC5507">
          <w:fldChar w:fldCharType="end"/>
        </w:r>
      </w:ins>
      <w:r w:rsidRPr="008568A7">
        <w:t xml:space="preserve">, and explain how basis risks arise when hedging with </w:t>
      </w:r>
      <w:r w:rsidR="00972464" w:rsidRPr="008568A7">
        <w:t>Futures</w:t>
      </w:r>
      <w:ins w:id="2487"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488" w:author="Aleksander Hansen" w:date="2013-02-15T16:31:00Z">
        <w:r w:rsidR="008A28C4">
          <w:instrText xml:space="preserve">" </w:instrText>
        </w:r>
        <w:r w:rsidR="008A28C4">
          <w:fldChar w:fldCharType="end"/>
        </w:r>
      </w:ins>
      <w:r w:rsidRPr="008568A7">
        <w:t>.</w:t>
      </w:r>
      <w:bookmarkEnd w:id="2484"/>
      <w:r w:rsidR="00646445" w:rsidRPr="008568A7">
        <w:br/>
      </w:r>
    </w:p>
    <w:p w14:paraId="51D2496F" w14:textId="77777777" w:rsidR="005F2397" w:rsidRPr="008568A7" w:rsidRDefault="005F2397" w:rsidP="008568A7">
      <w:pPr>
        <w:pStyle w:val="Heading3SubGTNI"/>
      </w:pPr>
      <w:bookmarkStart w:id="2489" w:name="_Toc222580602"/>
      <w:r w:rsidRPr="008568A7">
        <w:t>Define and compute the basis</w:t>
      </w:r>
      <w:bookmarkEnd w:id="2489"/>
    </w:p>
    <w:p w14:paraId="0B57FFF8" w14:textId="08949393" w:rsidR="005F2397" w:rsidRPr="008568A7" w:rsidRDefault="005F2397" w:rsidP="005F2397">
      <w:pPr>
        <w:rPr>
          <w:rFonts w:ascii="Calibri" w:hAnsi="Calibri"/>
        </w:rPr>
      </w:pPr>
      <w:r w:rsidRPr="008568A7">
        <w:rPr>
          <w:rFonts w:ascii="Calibri" w:hAnsi="Calibri"/>
        </w:rPr>
        <w:t>Remember that the basis itself converges to zero over time, as the spot</w:t>
      </w:r>
      <w:ins w:id="2490"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491"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con</w:t>
      </w:r>
      <w:r w:rsidR="009B0B75">
        <w:rPr>
          <w:rFonts w:ascii="Calibri" w:hAnsi="Calibri"/>
        </w:rPr>
        <w:t>verges t</w:t>
      </w:r>
      <w:r w:rsidR="00FE5582">
        <w:rPr>
          <w:rFonts w:ascii="Calibri" w:hAnsi="Calibri"/>
        </w:rPr>
        <w:t>oward the Futures</w:t>
      </w:r>
      <w:ins w:id="249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493" w:author="Aleksander Hansen" w:date="2013-02-15T16:31:00Z">
        <w:r w:rsidR="008A28C4">
          <w:instrText xml:space="preserve">" </w:instrText>
        </w:r>
        <w:r w:rsidR="008A28C4">
          <w:rPr>
            <w:rFonts w:ascii="Calibri" w:hAnsi="Calibri"/>
          </w:rPr>
          <w:fldChar w:fldCharType="end"/>
        </w:r>
      </w:ins>
      <w:r w:rsidR="00FE5582">
        <w:rPr>
          <w:rFonts w:ascii="Calibri" w:hAnsi="Calibri"/>
        </w:rPr>
        <w:t xml:space="preserve"> price</w:t>
      </w:r>
      <w:r w:rsidR="00FE5582">
        <w:rPr>
          <w:rStyle w:val="FootnoteReference"/>
          <w:rFonts w:ascii="Calibri" w:hAnsi="Calibri"/>
        </w:rPr>
        <w:footnoteReference w:id="2"/>
      </w:r>
      <w:r w:rsidR="00FE5582">
        <w:rPr>
          <w:rFonts w:ascii="Calibri" w:hAnsi="Calibri"/>
        </w:rPr>
        <w:t>. We can represent the basis as so,</w:t>
      </w:r>
      <w:r w:rsidR="00FE5582">
        <w:rPr>
          <w:rFonts w:ascii="Calibri" w:hAnsi="Calibri"/>
        </w:rPr>
        <w:br/>
      </w:r>
    </w:p>
    <w:p w14:paraId="4A037C00" w14:textId="5D17B5D8" w:rsidR="005F2397" w:rsidRPr="008568A7" w:rsidRDefault="00FE5582" w:rsidP="005F2397">
      <w:pPr>
        <w:rPr>
          <w:rFonts w:ascii="Calibri" w:hAnsi="Calibri"/>
        </w:rPr>
      </w:pPr>
      <m:oMath>
        <m:r>
          <w:rPr>
            <w:rFonts w:ascii="Cambria Math" w:hAnsi="Cambria Math"/>
          </w:rPr>
          <m:t>Basis=</m:t>
        </m:r>
        <m:sSub>
          <m:sSubPr>
            <m:ctrlPr>
              <w:rPr>
                <w:rFonts w:ascii="Cambria Math" w:hAnsi="Cambria Math"/>
                <w:i/>
              </w:rPr>
            </m:ctrlPr>
          </m:sSubPr>
          <m:e>
            <m:r>
              <w:rPr>
                <w:rFonts w:ascii="Cambria Math" w:hAnsi="Cambria Math"/>
              </w:rPr>
              <m:t>Spot price</m:t>
            </m:r>
          </m:e>
          <m:sub>
            <m:r>
              <w:rPr>
                <w:rFonts w:ascii="Cambria Math" w:hAnsi="Cambria Math"/>
              </w:rPr>
              <m:t>Hedged Asset</m:t>
            </m:r>
          </m:sub>
        </m:sSub>
      </m:oMath>
      <w:r w:rsidR="005F2397" w:rsidRPr="008568A7">
        <w:rPr>
          <w:rFonts w:ascii="Calibri" w:hAnsi="Calibri"/>
        </w:rPr>
        <w:t xml:space="preserve"> – </w:t>
      </w:r>
      <m:oMath>
        <m:sSub>
          <m:sSubPr>
            <m:ctrlPr>
              <w:rPr>
                <w:rFonts w:ascii="Cambria Math" w:hAnsi="Cambria Math"/>
                <w:i/>
              </w:rPr>
            </m:ctrlPr>
          </m:sSubPr>
          <m:e>
            <m:r>
              <w:rPr>
                <w:rFonts w:ascii="Cambria Math" w:hAnsi="Cambria Math"/>
              </w:rPr>
              <m:t>Futures price</m:t>
            </m:r>
          </m:e>
          <m:sub>
            <m:r>
              <w:rPr>
                <w:rFonts w:ascii="Cambria Math" w:hAnsi="Cambria Math"/>
              </w:rPr>
              <m:t>Futures contract</m:t>
            </m:r>
          </m:sub>
        </m:sSub>
      </m:oMath>
      <w:r>
        <w:rPr>
          <w:rFonts w:ascii="Calibri" w:hAnsi="Calibri"/>
        </w:rPr>
        <w:t xml:space="preserve"> </w:t>
      </w:r>
      <w:r w:rsidR="005F2397" w:rsidRPr="008568A7">
        <w:rPr>
          <w:rFonts w:ascii="Calibri" w:hAnsi="Calibri"/>
        </w:rPr>
        <w:t xml:space="preserve">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oMath>
      <w:r>
        <w:rPr>
          <w:rFonts w:ascii="Calibri" w:hAnsi="Calibri"/>
        </w:rPr>
        <w:t>.</w:t>
      </w:r>
      <w:r>
        <w:rPr>
          <w:rFonts w:ascii="Calibri" w:hAnsi="Calibri"/>
        </w:rPr>
        <w:br/>
      </w:r>
    </w:p>
    <w:p w14:paraId="30FA0E9F" w14:textId="603C7480" w:rsidR="00986A9F" w:rsidRDefault="005F2397" w:rsidP="005F2397">
      <w:pPr>
        <w:rPr>
          <w:rFonts w:ascii="Calibri" w:hAnsi="Calibri"/>
        </w:rPr>
      </w:pPr>
      <w:r w:rsidRPr="008568A7">
        <w:rPr>
          <w:rFonts w:ascii="Calibri" w:hAnsi="Calibri"/>
        </w:rPr>
        <w:t>Financial commodities often express basis risk</w:t>
      </w:r>
      <w:ins w:id="2494"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basis risk</w:instrText>
      </w:r>
      <w:ins w:id="2495" w:author="Aleksander Hansen" w:date="2013-02-15T16:58:00Z">
        <w:r w:rsidR="00AC5507">
          <w:instrText xml:space="preserve">" </w:instrText>
        </w:r>
        <w:r w:rsidR="00AC5507">
          <w:rPr>
            <w:rFonts w:ascii="Calibri" w:hAnsi="Calibri"/>
          </w:rPr>
          <w:fldChar w:fldCharType="end"/>
        </w:r>
      </w:ins>
      <w:r w:rsidRPr="008568A7">
        <w:rPr>
          <w:rFonts w:ascii="Calibri" w:hAnsi="Calibri"/>
        </w:rPr>
        <w:t xml:space="preserve"> in the reverse: Future price – Spot Price. </w:t>
      </w:r>
      <w:r w:rsidR="00FE5582">
        <w:rPr>
          <w:rFonts w:ascii="Calibri" w:hAnsi="Calibri"/>
        </w:rPr>
        <w:t xml:space="preserve">The </w:t>
      </w:r>
      <w:r w:rsidRPr="008568A7">
        <w:rPr>
          <w:rFonts w:ascii="Calibri" w:hAnsi="Calibri"/>
        </w:rPr>
        <w:t xml:space="preserve">direction of your subtraction is not critical: </w:t>
      </w:r>
      <w:r w:rsidRPr="00FE5582">
        <w:rPr>
          <w:rFonts w:ascii="Calibri" w:hAnsi="Calibri"/>
          <w:i/>
        </w:rPr>
        <w:t>the basis is the difference in price</w:t>
      </w:r>
      <w:r w:rsidRPr="008568A7">
        <w:rPr>
          <w:rFonts w:ascii="Calibri" w:hAnsi="Calibri"/>
        </w:rPr>
        <w:t>.</w:t>
      </w:r>
    </w:p>
    <w:p w14:paraId="2D555F31" w14:textId="77777777" w:rsidR="005F2397" w:rsidRPr="008568A7" w:rsidRDefault="005F2397" w:rsidP="005F2397">
      <w:pPr>
        <w:rPr>
          <w:rFonts w:ascii="Calibri" w:hAnsi="Calibri"/>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2"/>
        <w:gridCol w:w="222"/>
        <w:gridCol w:w="222"/>
      </w:tblGrid>
      <w:tr w:rsidR="005F2397" w:rsidRPr="008568A7" w14:paraId="0F767111" w14:textId="77777777" w:rsidTr="001873DC">
        <w:trPr>
          <w:trHeight w:hRule="exact" w:val="720"/>
          <w:jc w:val="center"/>
        </w:trPr>
        <w:tc>
          <w:tcPr>
            <w:tcW w:w="5000" w:type="pct"/>
            <w:gridSpan w:val="3"/>
          </w:tcPr>
          <w:p w14:paraId="3F319C5D" w14:textId="4878DAF1" w:rsidR="005F2397" w:rsidRPr="00FE5582" w:rsidRDefault="005F2397" w:rsidP="005F2397">
            <w:pPr>
              <w:rPr>
                <w:rFonts w:ascii="Calibri" w:hAnsi="Calibri"/>
                <w:sz w:val="24"/>
              </w:rPr>
            </w:pPr>
            <w:r w:rsidRPr="00FE5582">
              <w:rPr>
                <w:rFonts w:ascii="Calibri" w:hAnsi="Calibri"/>
                <w:sz w:val="24"/>
              </w:rPr>
              <w:t>Green represents the spot</w:t>
            </w:r>
            <w:ins w:id="2496"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497" w:author="Aleksander Hansen" w:date="2013-02-15T17:14:00Z">
              <w:r w:rsidR="003578F0">
                <w:instrText xml:space="preserve">spot price" </w:instrText>
              </w:r>
              <w:r w:rsidR="003578F0">
                <w:rPr>
                  <w:rFonts w:ascii="Calibri" w:hAnsi="Calibri"/>
                </w:rPr>
                <w:fldChar w:fldCharType="end"/>
              </w:r>
            </w:ins>
            <w:r w:rsidRPr="00FE5582">
              <w:rPr>
                <w:rFonts w:ascii="Calibri" w:hAnsi="Calibri"/>
                <w:sz w:val="24"/>
              </w:rPr>
              <w:t xml:space="preserve"> price (today and subsequent). Blue is the </w:t>
            </w:r>
            <w:r w:rsidR="00972464" w:rsidRPr="00FE5582">
              <w:rPr>
                <w:rFonts w:ascii="Calibri" w:hAnsi="Calibri"/>
                <w:sz w:val="24"/>
              </w:rPr>
              <w:t>Futures</w:t>
            </w:r>
            <w:ins w:id="2498"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499" w:author="Aleksander Hansen" w:date="2013-02-15T16:31:00Z">
              <w:r w:rsidR="008A28C4">
                <w:instrText xml:space="preserve">" </w:instrText>
              </w:r>
              <w:r w:rsidR="008A28C4">
                <w:rPr>
                  <w:rFonts w:ascii="Calibri" w:hAnsi="Calibri"/>
                </w:rPr>
                <w:fldChar w:fldCharType="end"/>
              </w:r>
            </w:ins>
            <w:r w:rsidRPr="00FE5582">
              <w:rPr>
                <w:rFonts w:ascii="Calibri" w:hAnsi="Calibri"/>
                <w:sz w:val="24"/>
              </w:rPr>
              <w:t>/forward</w:t>
            </w:r>
            <w:ins w:id="2500"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2501" w:author="Aleksander Hansen" w:date="2013-02-15T16:50:00Z">
              <w:r w:rsidR="00AC5507">
                <w:instrText xml:space="preserve">" </w:instrText>
              </w:r>
              <w:r w:rsidR="00AC5507">
                <w:rPr>
                  <w:rFonts w:ascii="Calibri" w:hAnsi="Calibri"/>
                </w:rPr>
                <w:fldChar w:fldCharType="end"/>
              </w:r>
            </w:ins>
            <w:r w:rsidRPr="00FE5582">
              <w:rPr>
                <w:rFonts w:ascii="Calibri" w:hAnsi="Calibri"/>
                <w:sz w:val="24"/>
              </w:rPr>
              <w:t xml:space="preserve"> price (today and subsequent). Basis </w:t>
            </w:r>
            <w:r w:rsidR="00FE5582" w:rsidRPr="00FE5582">
              <w:rPr>
                <w:rFonts w:ascii="Calibri" w:hAnsi="Calibri"/>
                <w:sz w:val="24"/>
              </w:rPr>
              <w:t xml:space="preserve">(yellow) </w:t>
            </w:r>
            <w:r w:rsidRPr="00FE5582">
              <w:rPr>
                <w:rFonts w:ascii="Calibri" w:hAnsi="Calibri"/>
                <w:sz w:val="24"/>
              </w:rPr>
              <w:t>is the difference between spot</w:t>
            </w:r>
            <w:ins w:id="2502"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503" w:author="Aleksander Hansen" w:date="2013-02-15T17:14:00Z">
              <w:r w:rsidR="003578F0">
                <w:instrText xml:space="preserve">spot price" </w:instrText>
              </w:r>
              <w:r w:rsidR="003578F0">
                <w:rPr>
                  <w:rFonts w:ascii="Calibri" w:hAnsi="Calibri"/>
                </w:rPr>
                <w:fldChar w:fldCharType="end"/>
              </w:r>
            </w:ins>
            <w:r w:rsidRPr="00FE5582">
              <w:rPr>
                <w:rFonts w:ascii="Calibri" w:hAnsi="Calibri"/>
                <w:sz w:val="24"/>
              </w:rPr>
              <w:t xml:space="preserve"> and </w:t>
            </w:r>
            <w:r w:rsidR="00972464" w:rsidRPr="00FE5582">
              <w:rPr>
                <w:rFonts w:ascii="Calibri" w:hAnsi="Calibri"/>
                <w:sz w:val="24"/>
              </w:rPr>
              <w:t>Futures</w:t>
            </w:r>
            <w:r w:rsidRPr="00FE5582">
              <w:rPr>
                <w:rFonts w:ascii="Calibri" w:hAnsi="Calibri"/>
                <w:sz w:val="24"/>
              </w:rPr>
              <w:t xml:space="preserve"> price.</w:t>
            </w:r>
          </w:p>
          <w:p w14:paraId="6D487326" w14:textId="1A6DC149" w:rsidR="005F2397" w:rsidRPr="008568A7" w:rsidRDefault="001873DC" w:rsidP="005F2397">
            <w:pPr>
              <w:rPr>
                <w:rFonts w:ascii="Calibri" w:hAnsi="Calibri"/>
              </w:rPr>
            </w:pPr>
            <w:r>
              <w:rPr>
                <w:rFonts w:ascii="Calibri" w:hAnsi="Calibri"/>
                <w:noProof/>
              </w:rPr>
              <w:drawing>
                <wp:inline distT="0" distB="0" distL="0" distR="0" wp14:anchorId="7F9CD645" wp14:editId="11C2D131">
                  <wp:extent cx="5279136" cy="2221992"/>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s 1.jpg"/>
                          <pic:cNvPicPr/>
                        </pic:nvPicPr>
                        <pic:blipFill>
                          <a:blip r:embed="rId23">
                            <a:extLst>
                              <a:ext uri="{28A0092B-C50C-407E-A947-70E740481C1C}">
                                <a14:useLocalDpi xmlns:a14="http://schemas.microsoft.com/office/drawing/2010/main" val="0"/>
                              </a:ext>
                            </a:extLst>
                          </a:blip>
                          <a:stretch>
                            <a:fillRect/>
                          </a:stretch>
                        </pic:blipFill>
                        <pic:spPr>
                          <a:xfrm>
                            <a:off x="0" y="0"/>
                            <a:ext cx="5279136" cy="2221992"/>
                          </a:xfrm>
                          <a:prstGeom prst="rect">
                            <a:avLst/>
                          </a:prstGeom>
                        </pic:spPr>
                      </pic:pic>
                    </a:graphicData>
                  </a:graphic>
                </wp:inline>
              </w:drawing>
            </w:r>
          </w:p>
        </w:tc>
      </w:tr>
      <w:tr w:rsidR="001873DC" w:rsidRPr="008568A7" w14:paraId="00B00A6D" w14:textId="77777777" w:rsidTr="001873DC">
        <w:trPr>
          <w:trHeight w:hRule="exact" w:val="340"/>
          <w:jc w:val="center"/>
        </w:trPr>
        <w:tc>
          <w:tcPr>
            <w:tcW w:w="1599" w:type="pct"/>
          </w:tcPr>
          <w:p w14:paraId="4DDC612E" w14:textId="700F4103" w:rsidR="001873DC" w:rsidRPr="008568A7" w:rsidRDefault="001873DC" w:rsidP="005F2397">
            <w:pPr>
              <w:rPr>
                <w:rFonts w:ascii="Calibri" w:hAnsi="Calibri"/>
              </w:rPr>
            </w:pPr>
            <w:r>
              <w:rPr>
                <w:rFonts w:ascii="Calibri" w:hAnsi="Calibri"/>
                <w:noProof/>
              </w:rPr>
              <w:drawing>
                <wp:inline distT="0" distB="0" distL="0" distR="0" wp14:anchorId="645D96B5" wp14:editId="4C0ED507">
                  <wp:extent cx="5758815" cy="2427605"/>
                  <wp:effectExtent l="0" t="0" r="6985" b="1079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815" cy="2427605"/>
                          </a:xfrm>
                          <a:prstGeom prst="rect">
                            <a:avLst/>
                          </a:prstGeom>
                          <a:noFill/>
                          <a:ln>
                            <a:noFill/>
                          </a:ln>
                        </pic:spPr>
                      </pic:pic>
                    </a:graphicData>
                  </a:graphic>
                </wp:inline>
              </w:drawing>
            </w:r>
          </w:p>
        </w:tc>
        <w:tc>
          <w:tcPr>
            <w:tcW w:w="1720" w:type="pct"/>
          </w:tcPr>
          <w:p w14:paraId="1A8910E8" w14:textId="363EE5C3" w:rsidR="001873DC" w:rsidRPr="008568A7" w:rsidRDefault="001873DC" w:rsidP="005F2397">
            <w:pPr>
              <w:rPr>
                <w:rFonts w:ascii="Calibri" w:hAnsi="Calibri"/>
              </w:rPr>
            </w:pPr>
          </w:p>
        </w:tc>
        <w:tc>
          <w:tcPr>
            <w:tcW w:w="1681" w:type="pct"/>
          </w:tcPr>
          <w:p w14:paraId="175A5D0A" w14:textId="26013AEA" w:rsidR="001873DC" w:rsidRPr="008568A7" w:rsidRDefault="001873DC" w:rsidP="005F2397">
            <w:pPr>
              <w:rPr>
                <w:rFonts w:ascii="Calibri" w:hAnsi="Calibri"/>
              </w:rPr>
            </w:pPr>
          </w:p>
        </w:tc>
      </w:tr>
      <w:tr w:rsidR="001873DC" w:rsidRPr="008568A7" w14:paraId="23ABC11F" w14:textId="77777777" w:rsidTr="001873DC">
        <w:trPr>
          <w:trHeight w:val="3623"/>
          <w:jc w:val="center"/>
        </w:trPr>
        <w:tc>
          <w:tcPr>
            <w:tcW w:w="1599" w:type="pct"/>
          </w:tcPr>
          <w:p w14:paraId="7C8C9724" w14:textId="5DACA33C" w:rsidR="001873DC" w:rsidRPr="008568A7" w:rsidRDefault="00434BAF" w:rsidP="005F2397">
            <w:pPr>
              <w:rPr>
                <w:rFonts w:ascii="Calibri" w:hAnsi="Calibri"/>
              </w:rPr>
            </w:pPr>
            <w:r>
              <w:rPr>
                <w:rFonts w:ascii="Helvetica Neue" w:hAnsi="Helvetica Neue" w:cs="Helvetica Neue"/>
                <w:noProof/>
              </w:rPr>
              <w:drawing>
                <wp:inline distT="0" distB="0" distL="0" distR="0" wp14:anchorId="33E11BE3" wp14:editId="09F21B58">
                  <wp:extent cx="5782484" cy="2433359"/>
                  <wp:effectExtent l="0" t="0" r="8890" b="508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2722" cy="2433459"/>
                          </a:xfrm>
                          <a:prstGeom prst="rect">
                            <a:avLst/>
                          </a:prstGeom>
                          <a:noFill/>
                          <a:ln>
                            <a:noFill/>
                          </a:ln>
                        </pic:spPr>
                      </pic:pic>
                    </a:graphicData>
                  </a:graphic>
                </wp:inline>
              </w:drawing>
            </w:r>
          </w:p>
        </w:tc>
        <w:tc>
          <w:tcPr>
            <w:tcW w:w="1720" w:type="pct"/>
          </w:tcPr>
          <w:p w14:paraId="388F2BFA" w14:textId="17CB03F3" w:rsidR="001873DC" w:rsidRPr="008568A7" w:rsidRDefault="001873DC" w:rsidP="005F2397">
            <w:pPr>
              <w:rPr>
                <w:rFonts w:ascii="Calibri" w:hAnsi="Calibri"/>
              </w:rPr>
            </w:pPr>
          </w:p>
        </w:tc>
        <w:tc>
          <w:tcPr>
            <w:tcW w:w="1681" w:type="pct"/>
          </w:tcPr>
          <w:p w14:paraId="6796EA6A" w14:textId="62633161" w:rsidR="001873DC" w:rsidRPr="008568A7" w:rsidRDefault="001873DC" w:rsidP="005F2397">
            <w:pPr>
              <w:rPr>
                <w:rFonts w:ascii="Calibri" w:hAnsi="Calibri"/>
              </w:rPr>
            </w:pPr>
          </w:p>
        </w:tc>
      </w:tr>
    </w:tbl>
    <w:p w14:paraId="280FBC90" w14:textId="77777777" w:rsidR="00434BAF" w:rsidRDefault="00434BAF" w:rsidP="005F2397">
      <w:pPr>
        <w:rPr>
          <w:rFonts w:ascii="Calibri" w:hAnsi="Calibri"/>
        </w:rPr>
      </w:pPr>
    </w:p>
    <w:p w14:paraId="7A273D1E" w14:textId="77777777" w:rsidR="00AA1498" w:rsidRDefault="00AA1498">
      <w:pPr>
        <w:rPr>
          <w:rFonts w:ascii="Calibri" w:hAnsi="Calibri"/>
        </w:rPr>
      </w:pPr>
      <w:r>
        <w:rPr>
          <w:rFonts w:ascii="Calibri" w:hAnsi="Calibri"/>
        </w:rPr>
        <w:br w:type="page"/>
      </w:r>
    </w:p>
    <w:p w14:paraId="0F1C8939" w14:textId="461B7533" w:rsidR="005F2397" w:rsidRPr="008568A7" w:rsidRDefault="00AA1498" w:rsidP="005F2397">
      <w:pPr>
        <w:rPr>
          <w:rFonts w:ascii="Calibri" w:hAnsi="Calibri"/>
        </w:rPr>
      </w:pPr>
      <w:r>
        <w:rPr>
          <w:rFonts w:ascii="Calibri" w:hAnsi="Calibri"/>
        </w:rPr>
        <w:t>Consider</w:t>
      </w:r>
      <w:r w:rsidR="005F2397" w:rsidRPr="008568A7">
        <w:rPr>
          <w:rFonts w:ascii="Calibri" w:hAnsi="Calibri"/>
        </w:rPr>
        <w:t xml:space="preserve"> a company that, in May 20</w:t>
      </w:r>
      <w:r w:rsidR="00CD657B" w:rsidRPr="008568A7">
        <w:rPr>
          <w:rFonts w:ascii="Calibri" w:hAnsi="Calibri"/>
        </w:rPr>
        <w:t>13</w:t>
      </w:r>
      <w:r w:rsidR="005F2397" w:rsidRPr="008568A7">
        <w:rPr>
          <w:rFonts w:ascii="Calibri" w:hAnsi="Calibri"/>
        </w:rPr>
        <w:t xml:space="preserve">, will </w:t>
      </w:r>
      <w:r>
        <w:rPr>
          <w:rFonts w:ascii="Calibri" w:hAnsi="Calibri"/>
        </w:rPr>
        <w:t>need to purchase 25,000 pounds</w:t>
      </w:r>
      <w:r w:rsidR="005F2397" w:rsidRPr="008568A7">
        <w:rPr>
          <w:rFonts w:ascii="Calibri" w:hAnsi="Calibri"/>
        </w:rPr>
        <w:t xml:space="preserve"> of copper in four months’ time (September 20</w:t>
      </w:r>
      <w:r w:rsidR="00CD657B" w:rsidRPr="008568A7">
        <w:rPr>
          <w:rFonts w:ascii="Calibri" w:hAnsi="Calibri"/>
        </w:rPr>
        <w:t>13</w:t>
      </w:r>
      <w:r w:rsidR="005F2397" w:rsidRPr="008568A7">
        <w:rPr>
          <w:rFonts w:ascii="Calibri" w:hAnsi="Calibri"/>
        </w:rPr>
        <w:t>). On May 20</w:t>
      </w:r>
      <w:r w:rsidR="00CD657B" w:rsidRPr="008568A7">
        <w:rPr>
          <w:rFonts w:ascii="Calibri" w:hAnsi="Calibri"/>
        </w:rPr>
        <w:t>13</w:t>
      </w:r>
      <w:r w:rsidR="005F2397" w:rsidRPr="008568A7">
        <w:rPr>
          <w:rFonts w:ascii="Calibri" w:hAnsi="Calibri"/>
        </w:rPr>
        <w:t>, the spot</w:t>
      </w:r>
      <w:ins w:id="2504"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505" w:author="Aleksander Hansen" w:date="2013-02-15T17:14:00Z">
        <w:r w:rsidR="003578F0">
          <w:instrText xml:space="preserve">spot price" </w:instrText>
        </w:r>
        <w:r w:rsidR="003578F0">
          <w:rPr>
            <w:rFonts w:ascii="Calibri" w:hAnsi="Calibri"/>
          </w:rPr>
          <w:fldChar w:fldCharType="end"/>
        </w:r>
      </w:ins>
      <w:r w:rsidR="005F2397" w:rsidRPr="008568A7">
        <w:rPr>
          <w:rFonts w:ascii="Calibri" w:hAnsi="Calibri"/>
        </w:rPr>
        <w:t xml:space="preserve"> and September 20</w:t>
      </w:r>
      <w:r w:rsidR="00CD657B" w:rsidRPr="008568A7">
        <w:rPr>
          <w:rFonts w:ascii="Calibri" w:hAnsi="Calibri"/>
        </w:rPr>
        <w:t>13</w:t>
      </w:r>
      <w:r w:rsidR="005F2397" w:rsidRPr="008568A7">
        <w:rPr>
          <w:rFonts w:ascii="Calibri" w:hAnsi="Calibri"/>
        </w:rPr>
        <w:t xml:space="preserve"> </w:t>
      </w:r>
      <w:r w:rsidR="00972464" w:rsidRPr="008568A7">
        <w:rPr>
          <w:rFonts w:ascii="Calibri" w:hAnsi="Calibri"/>
        </w:rPr>
        <w:t>Futures</w:t>
      </w:r>
      <w:ins w:id="250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507" w:author="Aleksander Hansen" w:date="2013-02-15T16:31:00Z">
        <w:r w:rsidR="008A28C4">
          <w:instrText xml:space="preserve">" </w:instrText>
        </w:r>
        <w:r w:rsidR="008A28C4">
          <w:rPr>
            <w:rFonts w:ascii="Calibri" w:hAnsi="Calibri"/>
          </w:rPr>
          <w:fldChar w:fldCharType="end"/>
        </w:r>
      </w:ins>
      <w:r w:rsidR="005F2397" w:rsidRPr="008568A7">
        <w:rPr>
          <w:rFonts w:ascii="Calibri" w:hAnsi="Calibri"/>
        </w:rPr>
        <w:t xml:space="preserve"> price</w:t>
      </w:r>
      <w:r>
        <w:rPr>
          <w:rFonts w:ascii="Calibri" w:hAnsi="Calibri"/>
        </w:rPr>
        <w:t xml:space="preserve">s are, </w:t>
      </w:r>
      <w:r w:rsidR="005F2397" w:rsidRPr="008568A7">
        <w:rPr>
          <w:rFonts w:ascii="Calibri" w:hAnsi="Calibri"/>
        </w:rPr>
        <w:t>$1.90 and $2.00</w:t>
      </w:r>
      <w:r>
        <w:rPr>
          <w:rFonts w:ascii="Calibri" w:hAnsi="Calibri"/>
        </w:rPr>
        <w:t>, respectively</w:t>
      </w:r>
      <w:r w:rsidR="005F2397" w:rsidRPr="008568A7">
        <w:rPr>
          <w:rFonts w:ascii="Calibri" w:hAnsi="Calibri"/>
        </w:rPr>
        <w:t xml:space="preserve">. Three scenarios are illustrated, but in all scenarios the basis converges to zero. </w:t>
      </w:r>
      <w:r>
        <w:rPr>
          <w:rFonts w:ascii="Calibri" w:hAnsi="Calibri"/>
        </w:rPr>
        <w:br/>
      </w:r>
    </w:p>
    <w:tbl>
      <w:tblPr>
        <w:tblW w:w="8505" w:type="dxa"/>
        <w:jc w:val="center"/>
        <w:tblCellMar>
          <w:left w:w="0" w:type="dxa"/>
          <w:right w:w="0" w:type="dxa"/>
        </w:tblCellMar>
        <w:tblLook w:val="04A0" w:firstRow="1" w:lastRow="0" w:firstColumn="1" w:lastColumn="0" w:noHBand="0" w:noVBand="1"/>
      </w:tblPr>
      <w:tblGrid>
        <w:gridCol w:w="362"/>
        <w:gridCol w:w="1545"/>
        <w:gridCol w:w="1486"/>
        <w:gridCol w:w="1704"/>
        <w:gridCol w:w="1704"/>
        <w:gridCol w:w="1704"/>
      </w:tblGrid>
      <w:tr w:rsidR="005F2397" w:rsidRPr="008568A7" w14:paraId="4C7DB4A7"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54C903B5"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3EA012D7" w14:textId="77777777" w:rsidR="005F2397" w:rsidRPr="008568A7" w:rsidRDefault="005F2397" w:rsidP="005F2397">
            <w:pPr>
              <w:rPr>
                <w:rFonts w:ascii="Calibri" w:hAnsi="Calibri"/>
              </w:rPr>
            </w:pPr>
            <w:r w:rsidRPr="008568A7">
              <w:rPr>
                <w:rFonts w:ascii="Calibri" w:hAnsi="Calibri"/>
              </w:rPr>
              <w:t xml:space="preserve">Company will buy: </w:t>
            </w:r>
          </w:p>
        </w:tc>
        <w:tc>
          <w:tcPr>
            <w:tcW w:w="1704" w:type="dxa"/>
            <w:shd w:val="clear" w:color="auto" w:fill="auto"/>
            <w:tcMar>
              <w:top w:w="15" w:type="dxa"/>
              <w:left w:w="15" w:type="dxa"/>
              <w:bottom w:w="0" w:type="dxa"/>
              <w:right w:w="15" w:type="dxa"/>
            </w:tcMar>
            <w:vAlign w:val="center"/>
            <w:hideMark/>
          </w:tcPr>
          <w:p w14:paraId="1DFFA503" w14:textId="77777777" w:rsidR="005F2397" w:rsidRPr="008568A7" w:rsidRDefault="005F2397" w:rsidP="005F2397">
            <w:pPr>
              <w:rPr>
                <w:rFonts w:ascii="Calibri" w:hAnsi="Calibri"/>
              </w:rPr>
            </w:pPr>
            <w:r w:rsidRPr="008568A7">
              <w:rPr>
                <w:rFonts w:ascii="Calibri" w:hAnsi="Calibri"/>
              </w:rPr>
              <w:t xml:space="preserve">25,000 </w:t>
            </w:r>
          </w:p>
        </w:tc>
        <w:tc>
          <w:tcPr>
            <w:tcW w:w="3408" w:type="dxa"/>
            <w:gridSpan w:val="2"/>
            <w:shd w:val="clear" w:color="auto" w:fill="auto"/>
            <w:tcMar>
              <w:top w:w="15" w:type="dxa"/>
              <w:left w:w="15" w:type="dxa"/>
              <w:bottom w:w="0" w:type="dxa"/>
              <w:right w:w="15" w:type="dxa"/>
            </w:tcMar>
            <w:vAlign w:val="bottom"/>
            <w:hideMark/>
          </w:tcPr>
          <w:p w14:paraId="736A34EF" w14:textId="46EC0BDC" w:rsidR="005F2397" w:rsidRPr="008568A7" w:rsidRDefault="005F2397" w:rsidP="005F2397">
            <w:pPr>
              <w:rPr>
                <w:rFonts w:ascii="Calibri" w:hAnsi="Calibri"/>
              </w:rPr>
            </w:pPr>
            <w:r w:rsidRPr="008568A7">
              <w:rPr>
                <w:rFonts w:ascii="Calibri" w:hAnsi="Calibri"/>
              </w:rPr>
              <w:t xml:space="preserve"> </w:t>
            </w:r>
            <w:r w:rsidR="00646445" w:rsidRPr="008568A7">
              <w:rPr>
                <w:rFonts w:ascii="Calibri" w:hAnsi="Calibri"/>
              </w:rPr>
              <w:t>Lbs.</w:t>
            </w:r>
            <w:r w:rsidR="00AA1498">
              <w:rPr>
                <w:rFonts w:ascii="Calibri" w:hAnsi="Calibri"/>
              </w:rPr>
              <w:t xml:space="preserve"> of copper in Sep-13</w:t>
            </w:r>
            <w:r w:rsidRPr="008568A7">
              <w:rPr>
                <w:rFonts w:ascii="Calibri" w:hAnsi="Calibri"/>
              </w:rPr>
              <w:t xml:space="preserve"> </w:t>
            </w:r>
          </w:p>
        </w:tc>
      </w:tr>
      <w:tr w:rsidR="005F2397" w:rsidRPr="008568A7" w14:paraId="11372AF9"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D884004"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3F0C88A9" w14:textId="77777777" w:rsidR="005F2397" w:rsidRPr="008568A7" w:rsidRDefault="005F2397" w:rsidP="005F2397">
            <w:pPr>
              <w:rPr>
                <w:rFonts w:ascii="Calibri" w:hAnsi="Calibri"/>
              </w:rPr>
            </w:pPr>
            <w:r w:rsidRPr="008568A7">
              <w:rPr>
                <w:rFonts w:ascii="Calibri" w:hAnsi="Calibri"/>
              </w:rPr>
              <w:t>Contract (pounds)</w:t>
            </w:r>
          </w:p>
        </w:tc>
        <w:tc>
          <w:tcPr>
            <w:tcW w:w="1704" w:type="dxa"/>
            <w:shd w:val="clear" w:color="auto" w:fill="auto"/>
            <w:tcMar>
              <w:top w:w="15" w:type="dxa"/>
              <w:left w:w="15" w:type="dxa"/>
              <w:bottom w:w="0" w:type="dxa"/>
              <w:right w:w="15" w:type="dxa"/>
            </w:tcMar>
            <w:vAlign w:val="center"/>
            <w:hideMark/>
          </w:tcPr>
          <w:p w14:paraId="5EE37F81" w14:textId="77777777" w:rsidR="005F2397" w:rsidRPr="008568A7" w:rsidRDefault="005F2397" w:rsidP="005F2397">
            <w:pPr>
              <w:rPr>
                <w:rFonts w:ascii="Calibri" w:hAnsi="Calibri"/>
              </w:rPr>
            </w:pPr>
            <w:r w:rsidRPr="008568A7">
              <w:rPr>
                <w:rFonts w:ascii="Calibri" w:hAnsi="Calibri"/>
              </w:rPr>
              <w:t>25,000</w:t>
            </w:r>
          </w:p>
        </w:tc>
        <w:tc>
          <w:tcPr>
            <w:tcW w:w="1704" w:type="dxa"/>
            <w:shd w:val="clear" w:color="auto" w:fill="auto"/>
            <w:tcMar>
              <w:top w:w="15" w:type="dxa"/>
              <w:left w:w="15" w:type="dxa"/>
              <w:bottom w:w="0" w:type="dxa"/>
              <w:right w:w="15" w:type="dxa"/>
            </w:tcMar>
            <w:vAlign w:val="bottom"/>
            <w:hideMark/>
          </w:tcPr>
          <w:p w14:paraId="589F55F9"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73B210B0" w14:textId="77777777" w:rsidR="005F2397" w:rsidRPr="008568A7" w:rsidRDefault="005F2397" w:rsidP="005F2397">
            <w:pPr>
              <w:rPr>
                <w:rFonts w:ascii="Calibri" w:hAnsi="Calibri"/>
              </w:rPr>
            </w:pPr>
          </w:p>
        </w:tc>
      </w:tr>
      <w:tr w:rsidR="005F2397" w:rsidRPr="008568A7" w14:paraId="368320CF"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C784FD4"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7E9B226C" w14:textId="77777777" w:rsidR="005F2397" w:rsidRPr="008568A7" w:rsidRDefault="005F2397" w:rsidP="005F2397">
            <w:pPr>
              <w:rPr>
                <w:rFonts w:ascii="Calibri" w:hAnsi="Calibri"/>
              </w:rPr>
            </w:pPr>
            <w:r w:rsidRPr="008568A7">
              <w:rPr>
                <w:rFonts w:ascii="Calibri" w:hAnsi="Calibri"/>
              </w:rPr>
              <w:t>Number of contracts</w:t>
            </w:r>
          </w:p>
        </w:tc>
        <w:tc>
          <w:tcPr>
            <w:tcW w:w="1704" w:type="dxa"/>
            <w:shd w:val="clear" w:color="auto" w:fill="auto"/>
            <w:tcMar>
              <w:top w:w="15" w:type="dxa"/>
              <w:left w:w="15" w:type="dxa"/>
              <w:bottom w:w="0" w:type="dxa"/>
              <w:right w:w="15" w:type="dxa"/>
            </w:tcMar>
            <w:vAlign w:val="center"/>
            <w:hideMark/>
          </w:tcPr>
          <w:p w14:paraId="20848219" w14:textId="77777777" w:rsidR="005F2397" w:rsidRPr="008568A7" w:rsidRDefault="005F2397" w:rsidP="005F2397">
            <w:pPr>
              <w:rPr>
                <w:rFonts w:ascii="Calibri" w:hAnsi="Calibri"/>
              </w:rPr>
            </w:pPr>
            <w:r w:rsidRPr="008568A7">
              <w:rPr>
                <w:rFonts w:ascii="Calibri" w:hAnsi="Calibri"/>
              </w:rPr>
              <w:t>1</w:t>
            </w:r>
          </w:p>
        </w:tc>
        <w:tc>
          <w:tcPr>
            <w:tcW w:w="1704" w:type="dxa"/>
            <w:shd w:val="clear" w:color="auto" w:fill="auto"/>
            <w:tcMar>
              <w:top w:w="15" w:type="dxa"/>
              <w:left w:w="15" w:type="dxa"/>
              <w:bottom w:w="0" w:type="dxa"/>
              <w:right w:w="15" w:type="dxa"/>
            </w:tcMar>
            <w:vAlign w:val="bottom"/>
            <w:hideMark/>
          </w:tcPr>
          <w:p w14:paraId="167FAC1C"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3AFA7C66" w14:textId="77777777" w:rsidR="005F2397" w:rsidRPr="008568A7" w:rsidRDefault="005F2397" w:rsidP="005F2397">
            <w:pPr>
              <w:rPr>
                <w:rFonts w:ascii="Calibri" w:hAnsi="Calibri"/>
              </w:rPr>
            </w:pPr>
          </w:p>
        </w:tc>
      </w:tr>
      <w:tr w:rsidR="005F2397" w:rsidRPr="008568A7" w14:paraId="4E28B3A6" w14:textId="77777777" w:rsidTr="00AA1498">
        <w:trPr>
          <w:trHeight w:hRule="exact" w:val="104"/>
          <w:jc w:val="center"/>
        </w:trPr>
        <w:tc>
          <w:tcPr>
            <w:tcW w:w="362" w:type="dxa"/>
            <w:shd w:val="clear" w:color="auto" w:fill="auto"/>
            <w:tcMar>
              <w:top w:w="15" w:type="dxa"/>
              <w:left w:w="15" w:type="dxa"/>
              <w:bottom w:w="0" w:type="dxa"/>
              <w:right w:w="15" w:type="dxa"/>
            </w:tcMar>
            <w:vAlign w:val="bottom"/>
            <w:hideMark/>
          </w:tcPr>
          <w:p w14:paraId="5F8E712D"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7698AC3A" w14:textId="77777777" w:rsidR="005F2397" w:rsidRPr="008568A7" w:rsidRDefault="005F2397" w:rsidP="005F2397">
            <w:pPr>
              <w:rPr>
                <w:rFonts w:ascii="Calibri" w:hAnsi="Calibri"/>
              </w:rPr>
            </w:pPr>
          </w:p>
        </w:tc>
        <w:tc>
          <w:tcPr>
            <w:tcW w:w="1486" w:type="dxa"/>
            <w:shd w:val="clear" w:color="auto" w:fill="auto"/>
            <w:tcMar>
              <w:top w:w="15" w:type="dxa"/>
              <w:left w:w="15" w:type="dxa"/>
              <w:bottom w:w="0" w:type="dxa"/>
              <w:right w:w="15" w:type="dxa"/>
            </w:tcMar>
            <w:vAlign w:val="bottom"/>
            <w:hideMark/>
          </w:tcPr>
          <w:p w14:paraId="5A1427F4"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524D9148"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04CB689A"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0A788F93" w14:textId="77777777" w:rsidR="005F2397" w:rsidRPr="008568A7" w:rsidRDefault="005F2397" w:rsidP="005F2397">
            <w:pPr>
              <w:rPr>
                <w:rFonts w:ascii="Calibri" w:hAnsi="Calibri"/>
              </w:rPr>
            </w:pPr>
          </w:p>
        </w:tc>
      </w:tr>
      <w:tr w:rsidR="005F2397" w:rsidRPr="008568A7" w14:paraId="2F664A1A" w14:textId="77777777" w:rsidTr="00C003CD">
        <w:trPr>
          <w:trHeight w:hRule="exact" w:val="340"/>
          <w:jc w:val="center"/>
        </w:trPr>
        <w:tc>
          <w:tcPr>
            <w:tcW w:w="362" w:type="dxa"/>
            <w:shd w:val="clear" w:color="auto" w:fill="B1C2A3"/>
            <w:tcMar>
              <w:top w:w="15" w:type="dxa"/>
              <w:left w:w="15" w:type="dxa"/>
              <w:bottom w:w="0" w:type="dxa"/>
              <w:right w:w="15" w:type="dxa"/>
            </w:tcMar>
            <w:vAlign w:val="bottom"/>
            <w:hideMark/>
          </w:tcPr>
          <w:p w14:paraId="0A80B875" w14:textId="77777777" w:rsidR="005F2397" w:rsidRPr="008568A7" w:rsidRDefault="005F2397" w:rsidP="005F2397">
            <w:pPr>
              <w:rPr>
                <w:rFonts w:ascii="Calibri" w:hAnsi="Calibri"/>
              </w:rPr>
            </w:pPr>
          </w:p>
        </w:tc>
        <w:tc>
          <w:tcPr>
            <w:tcW w:w="1545" w:type="dxa"/>
            <w:shd w:val="clear" w:color="auto" w:fill="B1C2A3"/>
            <w:tcMar>
              <w:top w:w="15" w:type="dxa"/>
              <w:left w:w="15" w:type="dxa"/>
              <w:bottom w:w="0" w:type="dxa"/>
              <w:right w:w="15" w:type="dxa"/>
            </w:tcMar>
            <w:vAlign w:val="center"/>
            <w:hideMark/>
          </w:tcPr>
          <w:p w14:paraId="0731091E" w14:textId="77777777" w:rsidR="005F2397" w:rsidRPr="008568A7" w:rsidRDefault="005F2397" w:rsidP="005F2397">
            <w:pPr>
              <w:rPr>
                <w:rFonts w:ascii="Calibri" w:hAnsi="Calibri"/>
              </w:rPr>
            </w:pPr>
          </w:p>
        </w:tc>
        <w:tc>
          <w:tcPr>
            <w:tcW w:w="1486" w:type="dxa"/>
            <w:shd w:val="clear" w:color="auto" w:fill="B1C2A3"/>
            <w:tcMar>
              <w:top w:w="15" w:type="dxa"/>
              <w:left w:w="15" w:type="dxa"/>
              <w:bottom w:w="0" w:type="dxa"/>
              <w:right w:w="15" w:type="dxa"/>
            </w:tcMar>
            <w:vAlign w:val="bottom"/>
            <w:hideMark/>
          </w:tcPr>
          <w:p w14:paraId="7F37889B" w14:textId="77777777" w:rsidR="005F2397" w:rsidRPr="008568A7" w:rsidRDefault="005F2397" w:rsidP="005F2397">
            <w:pPr>
              <w:rPr>
                <w:rFonts w:ascii="Calibri" w:hAnsi="Calibri"/>
              </w:rPr>
            </w:pPr>
          </w:p>
        </w:tc>
        <w:tc>
          <w:tcPr>
            <w:tcW w:w="5112" w:type="dxa"/>
            <w:gridSpan w:val="3"/>
            <w:shd w:val="clear" w:color="auto" w:fill="B1C2A3"/>
            <w:tcMar>
              <w:top w:w="15" w:type="dxa"/>
              <w:left w:w="15" w:type="dxa"/>
              <w:bottom w:w="0" w:type="dxa"/>
              <w:right w:w="15" w:type="dxa"/>
            </w:tcMar>
            <w:vAlign w:val="bottom"/>
            <w:hideMark/>
          </w:tcPr>
          <w:p w14:paraId="108091CE" w14:textId="77777777" w:rsidR="005F2397" w:rsidRPr="008568A7" w:rsidRDefault="005F2397" w:rsidP="005F2397">
            <w:pPr>
              <w:rPr>
                <w:rFonts w:ascii="Calibri" w:hAnsi="Calibri"/>
              </w:rPr>
            </w:pPr>
            <w:r w:rsidRPr="008568A7">
              <w:rPr>
                <w:rFonts w:ascii="Calibri" w:hAnsi="Calibri"/>
              </w:rPr>
              <w:t>Forward in Time: Basis converges</w:t>
            </w:r>
          </w:p>
        </w:tc>
      </w:tr>
      <w:tr w:rsidR="005F2397" w:rsidRPr="008568A7" w14:paraId="4CBF5613"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2359F1E"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5E25E2F1" w14:textId="77777777" w:rsidR="005F2397" w:rsidRPr="008568A7" w:rsidRDefault="005F2397" w:rsidP="005F2397">
            <w:pPr>
              <w:rPr>
                <w:rFonts w:ascii="Calibri" w:hAnsi="Calibri"/>
              </w:rPr>
            </w:pPr>
          </w:p>
        </w:tc>
        <w:tc>
          <w:tcPr>
            <w:tcW w:w="1486" w:type="dxa"/>
            <w:shd w:val="clear" w:color="auto" w:fill="auto"/>
            <w:tcMar>
              <w:top w:w="15" w:type="dxa"/>
              <w:left w:w="15" w:type="dxa"/>
              <w:bottom w:w="0" w:type="dxa"/>
              <w:right w:w="15" w:type="dxa"/>
            </w:tcMar>
            <w:vAlign w:val="center"/>
            <w:hideMark/>
          </w:tcPr>
          <w:p w14:paraId="6E80155C" w14:textId="77777777" w:rsidR="005F2397" w:rsidRPr="008568A7" w:rsidRDefault="005F2397" w:rsidP="00CD657B">
            <w:pPr>
              <w:rPr>
                <w:rFonts w:ascii="Calibri" w:hAnsi="Calibri"/>
              </w:rPr>
            </w:pPr>
            <w:r w:rsidRPr="008568A7">
              <w:rPr>
                <w:rFonts w:ascii="Calibri" w:hAnsi="Calibri"/>
              </w:rPr>
              <w:t>May-</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42C06B26"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6ADB6D0A"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7EF30979"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r>
      <w:tr w:rsidR="005F2397" w:rsidRPr="008568A7" w14:paraId="006458AA"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6355FF20"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752961DD" w14:textId="77777777" w:rsidR="005F2397" w:rsidRPr="008568A7" w:rsidRDefault="005F2397" w:rsidP="005F2397">
            <w:pPr>
              <w:rPr>
                <w:rFonts w:ascii="Calibri" w:hAnsi="Calibri"/>
              </w:rPr>
            </w:pPr>
            <w:r w:rsidRPr="008568A7">
              <w:rPr>
                <w:rFonts w:ascii="Calibri" w:hAnsi="Calibri"/>
              </w:rPr>
              <w:t>Spot (S)</w:t>
            </w:r>
          </w:p>
        </w:tc>
        <w:tc>
          <w:tcPr>
            <w:tcW w:w="1486" w:type="dxa"/>
            <w:shd w:val="clear" w:color="auto" w:fill="auto"/>
            <w:tcMar>
              <w:top w:w="15" w:type="dxa"/>
              <w:left w:w="15" w:type="dxa"/>
              <w:bottom w:w="0" w:type="dxa"/>
              <w:right w:w="15" w:type="dxa"/>
            </w:tcMar>
            <w:vAlign w:val="center"/>
            <w:hideMark/>
          </w:tcPr>
          <w:p w14:paraId="4F9C430F" w14:textId="77777777" w:rsidR="005F2397" w:rsidRPr="008568A7" w:rsidRDefault="005F2397" w:rsidP="005F2397">
            <w:pPr>
              <w:rPr>
                <w:rFonts w:ascii="Calibri" w:hAnsi="Calibri"/>
              </w:rPr>
            </w:pPr>
            <w:r w:rsidRPr="008568A7">
              <w:rPr>
                <w:rFonts w:ascii="Calibri" w:hAnsi="Calibri"/>
              </w:rPr>
              <w:t xml:space="preserve">$1.90 </w:t>
            </w:r>
          </w:p>
        </w:tc>
        <w:tc>
          <w:tcPr>
            <w:tcW w:w="1704" w:type="dxa"/>
            <w:shd w:val="clear" w:color="auto" w:fill="auto"/>
            <w:tcMar>
              <w:top w:w="15" w:type="dxa"/>
              <w:left w:w="15" w:type="dxa"/>
              <w:bottom w:w="0" w:type="dxa"/>
              <w:right w:w="15" w:type="dxa"/>
            </w:tcMar>
            <w:vAlign w:val="center"/>
            <w:hideMark/>
          </w:tcPr>
          <w:p w14:paraId="38C58651" w14:textId="77777777" w:rsidR="005F2397" w:rsidRPr="008568A7" w:rsidRDefault="005F2397" w:rsidP="005F2397">
            <w:pPr>
              <w:rPr>
                <w:rFonts w:ascii="Calibri" w:hAnsi="Calibri"/>
              </w:rPr>
            </w:pPr>
            <w:r w:rsidRPr="008568A7">
              <w:rPr>
                <w:rFonts w:ascii="Calibri" w:hAnsi="Calibri"/>
              </w:rPr>
              <w:t xml:space="preserve">$1.95 </w:t>
            </w:r>
          </w:p>
        </w:tc>
        <w:tc>
          <w:tcPr>
            <w:tcW w:w="1704" w:type="dxa"/>
            <w:shd w:val="clear" w:color="auto" w:fill="auto"/>
            <w:tcMar>
              <w:top w:w="15" w:type="dxa"/>
              <w:left w:w="15" w:type="dxa"/>
              <w:bottom w:w="0" w:type="dxa"/>
              <w:right w:w="15" w:type="dxa"/>
            </w:tcMar>
            <w:vAlign w:val="center"/>
            <w:hideMark/>
          </w:tcPr>
          <w:p w14:paraId="0CBEB289"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0AD3F4D5" w14:textId="77777777" w:rsidR="005F2397" w:rsidRPr="008568A7" w:rsidRDefault="005F2397" w:rsidP="005F2397">
            <w:pPr>
              <w:rPr>
                <w:rFonts w:ascii="Calibri" w:hAnsi="Calibri"/>
              </w:rPr>
            </w:pPr>
            <w:r w:rsidRPr="008568A7">
              <w:rPr>
                <w:rFonts w:ascii="Calibri" w:hAnsi="Calibri"/>
              </w:rPr>
              <w:t xml:space="preserve">$2.05 </w:t>
            </w:r>
          </w:p>
        </w:tc>
      </w:tr>
      <w:tr w:rsidR="005F2397" w:rsidRPr="008568A7" w14:paraId="1EBE55D8"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24AA1799"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2C581802" w14:textId="1366E893" w:rsidR="005F2397" w:rsidRPr="008568A7" w:rsidRDefault="005F2397" w:rsidP="005F2397">
            <w:pPr>
              <w:rPr>
                <w:rFonts w:ascii="Calibri" w:hAnsi="Calibri"/>
              </w:rPr>
            </w:pPr>
            <w:r w:rsidRPr="008568A7">
              <w:rPr>
                <w:rFonts w:ascii="Calibri" w:hAnsi="Calibri"/>
              </w:rPr>
              <w:t>Futures</w:t>
            </w:r>
            <w:ins w:id="2508"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509"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(F)</w:t>
            </w:r>
          </w:p>
        </w:tc>
        <w:tc>
          <w:tcPr>
            <w:tcW w:w="1486" w:type="dxa"/>
            <w:shd w:val="clear" w:color="auto" w:fill="auto"/>
            <w:tcMar>
              <w:top w:w="15" w:type="dxa"/>
              <w:left w:w="15" w:type="dxa"/>
              <w:bottom w:w="0" w:type="dxa"/>
              <w:right w:w="15" w:type="dxa"/>
            </w:tcMar>
            <w:vAlign w:val="center"/>
            <w:hideMark/>
          </w:tcPr>
          <w:p w14:paraId="4A9DDB45"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24F1B80A" w14:textId="77777777" w:rsidR="005F2397" w:rsidRPr="008568A7" w:rsidRDefault="005F2397" w:rsidP="005F2397">
            <w:pPr>
              <w:rPr>
                <w:rFonts w:ascii="Calibri" w:hAnsi="Calibri"/>
              </w:rPr>
            </w:pPr>
            <w:r w:rsidRPr="008568A7">
              <w:rPr>
                <w:rFonts w:ascii="Calibri" w:hAnsi="Calibri"/>
              </w:rPr>
              <w:t xml:space="preserve">$1.95 </w:t>
            </w:r>
          </w:p>
        </w:tc>
        <w:tc>
          <w:tcPr>
            <w:tcW w:w="1704" w:type="dxa"/>
            <w:shd w:val="clear" w:color="auto" w:fill="auto"/>
            <w:tcMar>
              <w:top w:w="15" w:type="dxa"/>
              <w:left w:w="15" w:type="dxa"/>
              <w:bottom w:w="0" w:type="dxa"/>
              <w:right w:w="15" w:type="dxa"/>
            </w:tcMar>
            <w:vAlign w:val="center"/>
            <w:hideMark/>
          </w:tcPr>
          <w:p w14:paraId="682E2688"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4D891383" w14:textId="77777777" w:rsidR="005F2397" w:rsidRPr="008568A7" w:rsidRDefault="005F2397" w:rsidP="005F2397">
            <w:pPr>
              <w:rPr>
                <w:rFonts w:ascii="Calibri" w:hAnsi="Calibri"/>
              </w:rPr>
            </w:pPr>
            <w:r w:rsidRPr="008568A7">
              <w:rPr>
                <w:rFonts w:ascii="Calibri" w:hAnsi="Calibri"/>
              </w:rPr>
              <w:t xml:space="preserve">$2.05 </w:t>
            </w:r>
          </w:p>
        </w:tc>
      </w:tr>
      <w:tr w:rsidR="005F2397" w:rsidRPr="008568A7" w14:paraId="32A4B76D" w14:textId="77777777" w:rsidTr="00C003CD">
        <w:trPr>
          <w:trHeight w:hRule="exact" w:val="340"/>
          <w:jc w:val="center"/>
        </w:trPr>
        <w:tc>
          <w:tcPr>
            <w:tcW w:w="362" w:type="dxa"/>
            <w:shd w:val="clear" w:color="auto" w:fill="auto"/>
            <w:tcMar>
              <w:top w:w="15" w:type="dxa"/>
              <w:left w:w="15" w:type="dxa"/>
              <w:bottom w:w="0" w:type="dxa"/>
              <w:right w:w="15" w:type="dxa"/>
            </w:tcMar>
            <w:vAlign w:val="bottom"/>
            <w:hideMark/>
          </w:tcPr>
          <w:p w14:paraId="06EFFD5D"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3FD78D9C" w14:textId="77777777" w:rsidR="005F2397" w:rsidRPr="008568A7" w:rsidRDefault="005F2397" w:rsidP="005F2397">
            <w:pPr>
              <w:rPr>
                <w:rFonts w:ascii="Calibri" w:hAnsi="Calibri"/>
              </w:rPr>
            </w:pPr>
            <w:r w:rsidRPr="008568A7">
              <w:rPr>
                <w:rFonts w:ascii="Calibri" w:hAnsi="Calibri"/>
              </w:rPr>
              <w:t>Basis (S-F)</w:t>
            </w:r>
          </w:p>
        </w:tc>
        <w:tc>
          <w:tcPr>
            <w:tcW w:w="1486" w:type="dxa"/>
            <w:shd w:val="clear" w:color="auto" w:fill="auto"/>
            <w:tcMar>
              <w:top w:w="15" w:type="dxa"/>
              <w:left w:w="15" w:type="dxa"/>
              <w:bottom w:w="0" w:type="dxa"/>
              <w:right w:w="15" w:type="dxa"/>
            </w:tcMar>
            <w:vAlign w:val="center"/>
            <w:hideMark/>
          </w:tcPr>
          <w:p w14:paraId="4B6075AF" w14:textId="77777777" w:rsidR="005F2397" w:rsidRPr="008568A7" w:rsidRDefault="005F2397" w:rsidP="005F2397">
            <w:pPr>
              <w:rPr>
                <w:rFonts w:ascii="Calibri" w:hAnsi="Calibri"/>
              </w:rPr>
            </w:pPr>
            <w:r w:rsidRPr="008568A7">
              <w:rPr>
                <w:rFonts w:ascii="Calibri" w:hAnsi="Calibri"/>
              </w:rPr>
              <w:t>($0.10)</w:t>
            </w:r>
          </w:p>
        </w:tc>
        <w:tc>
          <w:tcPr>
            <w:tcW w:w="1704" w:type="dxa"/>
            <w:shd w:val="clear" w:color="auto" w:fill="auto"/>
            <w:tcMar>
              <w:top w:w="15" w:type="dxa"/>
              <w:left w:w="15" w:type="dxa"/>
              <w:bottom w:w="0" w:type="dxa"/>
              <w:right w:w="15" w:type="dxa"/>
            </w:tcMar>
            <w:vAlign w:val="center"/>
            <w:hideMark/>
          </w:tcPr>
          <w:p w14:paraId="4E8F9683"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758DF48E"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61EBEB0A" w14:textId="77777777" w:rsidR="005F2397" w:rsidRPr="008568A7" w:rsidRDefault="005F2397" w:rsidP="005F2397">
            <w:pPr>
              <w:rPr>
                <w:rFonts w:ascii="Calibri" w:hAnsi="Calibri"/>
              </w:rPr>
            </w:pPr>
            <w:r w:rsidRPr="008568A7">
              <w:rPr>
                <w:rFonts w:ascii="Calibri" w:hAnsi="Calibri"/>
              </w:rPr>
              <w:t xml:space="preserve">$0.00 </w:t>
            </w:r>
          </w:p>
        </w:tc>
      </w:tr>
      <w:tr w:rsidR="005F2397" w:rsidRPr="008568A7" w14:paraId="4B405A39" w14:textId="77777777" w:rsidTr="00C003CD">
        <w:trPr>
          <w:trHeight w:hRule="exact" w:val="340"/>
          <w:jc w:val="center"/>
        </w:trPr>
        <w:tc>
          <w:tcPr>
            <w:tcW w:w="3393" w:type="dxa"/>
            <w:gridSpan w:val="3"/>
            <w:shd w:val="clear" w:color="auto" w:fill="B1C2A3"/>
            <w:tcMar>
              <w:top w:w="15" w:type="dxa"/>
              <w:left w:w="15" w:type="dxa"/>
              <w:bottom w:w="0" w:type="dxa"/>
              <w:right w:w="15" w:type="dxa"/>
            </w:tcMar>
            <w:vAlign w:val="center"/>
            <w:hideMark/>
          </w:tcPr>
          <w:p w14:paraId="741D8D70" w14:textId="77777777" w:rsidR="005F2397" w:rsidRPr="008568A7" w:rsidRDefault="005F2397" w:rsidP="005F2397">
            <w:pPr>
              <w:rPr>
                <w:rFonts w:ascii="Calibri" w:hAnsi="Calibri"/>
              </w:rPr>
            </w:pPr>
            <w:r w:rsidRPr="008568A7">
              <w:rPr>
                <w:rFonts w:ascii="Calibri" w:hAnsi="Calibri"/>
              </w:rPr>
              <w:t>Un-hedged Cost</w:t>
            </w:r>
          </w:p>
        </w:tc>
        <w:tc>
          <w:tcPr>
            <w:tcW w:w="1704" w:type="dxa"/>
            <w:shd w:val="clear" w:color="auto" w:fill="B1C2A3"/>
            <w:tcMar>
              <w:top w:w="15" w:type="dxa"/>
              <w:left w:w="15" w:type="dxa"/>
              <w:bottom w:w="0" w:type="dxa"/>
              <w:right w:w="15" w:type="dxa"/>
            </w:tcMar>
            <w:vAlign w:val="bottom"/>
            <w:hideMark/>
          </w:tcPr>
          <w:p w14:paraId="2CC7EE69"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bottom"/>
            <w:hideMark/>
          </w:tcPr>
          <w:p w14:paraId="0D11FB34"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bottom"/>
            <w:hideMark/>
          </w:tcPr>
          <w:p w14:paraId="05DEB131" w14:textId="77777777" w:rsidR="005F2397" w:rsidRPr="008568A7" w:rsidRDefault="005F2397" w:rsidP="005F2397">
            <w:pPr>
              <w:rPr>
                <w:rFonts w:ascii="Calibri" w:hAnsi="Calibri"/>
              </w:rPr>
            </w:pPr>
            <w:r w:rsidRPr="008568A7">
              <w:rPr>
                <w:rFonts w:ascii="Calibri" w:hAnsi="Calibri"/>
              </w:rPr>
              <w:t> </w:t>
            </w:r>
          </w:p>
        </w:tc>
      </w:tr>
      <w:tr w:rsidR="005F2397" w:rsidRPr="008568A7" w14:paraId="66BD6F40" w14:textId="77777777" w:rsidTr="00C003CD">
        <w:trPr>
          <w:trHeight w:hRule="exact" w:val="340"/>
          <w:jc w:val="center"/>
        </w:trPr>
        <w:tc>
          <w:tcPr>
            <w:tcW w:w="362" w:type="dxa"/>
            <w:tcBorders>
              <w:top w:val="single" w:sz="4" w:space="0" w:color="auto"/>
            </w:tcBorders>
            <w:shd w:val="clear" w:color="auto" w:fill="auto"/>
            <w:tcMar>
              <w:top w:w="15" w:type="dxa"/>
              <w:left w:w="15" w:type="dxa"/>
              <w:bottom w:w="0" w:type="dxa"/>
              <w:right w:w="15" w:type="dxa"/>
            </w:tcMar>
            <w:vAlign w:val="bottom"/>
            <w:hideMark/>
          </w:tcPr>
          <w:p w14:paraId="7ED22A19"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5FA608C7" w14:textId="77777777" w:rsidR="005F2397" w:rsidRPr="008568A7" w:rsidRDefault="005F2397" w:rsidP="005F2397">
            <w:pPr>
              <w:rPr>
                <w:rFonts w:ascii="Calibri" w:hAnsi="Calibri"/>
              </w:rPr>
            </w:pPr>
            <w:r w:rsidRPr="008568A7">
              <w:rPr>
                <w:rFonts w:ascii="Calibri" w:hAnsi="Calibri"/>
              </w:rPr>
              <w:t>Cost</w:t>
            </w:r>
          </w:p>
        </w:tc>
        <w:tc>
          <w:tcPr>
            <w:tcW w:w="1486" w:type="dxa"/>
            <w:shd w:val="clear" w:color="auto" w:fill="auto"/>
            <w:tcMar>
              <w:top w:w="15" w:type="dxa"/>
              <w:left w:w="15" w:type="dxa"/>
              <w:bottom w:w="0" w:type="dxa"/>
              <w:right w:w="15" w:type="dxa"/>
            </w:tcMar>
            <w:vAlign w:val="bottom"/>
            <w:hideMark/>
          </w:tcPr>
          <w:p w14:paraId="7FAB9255"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center"/>
            <w:hideMark/>
          </w:tcPr>
          <w:p w14:paraId="7419B120" w14:textId="77777777" w:rsidR="005F2397" w:rsidRPr="008568A7" w:rsidRDefault="005F2397" w:rsidP="005F2397">
            <w:pPr>
              <w:rPr>
                <w:rFonts w:ascii="Calibri" w:hAnsi="Calibri"/>
              </w:rPr>
            </w:pPr>
            <w:r w:rsidRPr="008568A7">
              <w:rPr>
                <w:rFonts w:ascii="Calibri" w:hAnsi="Calibri"/>
              </w:rPr>
              <w:t>($48,750)</w:t>
            </w:r>
          </w:p>
        </w:tc>
        <w:tc>
          <w:tcPr>
            <w:tcW w:w="1704" w:type="dxa"/>
            <w:shd w:val="clear" w:color="auto" w:fill="auto"/>
            <w:tcMar>
              <w:top w:w="15" w:type="dxa"/>
              <w:left w:w="15" w:type="dxa"/>
              <w:bottom w:w="0" w:type="dxa"/>
              <w:right w:w="15" w:type="dxa"/>
            </w:tcMar>
            <w:vAlign w:val="center"/>
            <w:hideMark/>
          </w:tcPr>
          <w:p w14:paraId="18AD0859"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4125EB37" w14:textId="77777777" w:rsidR="005F2397" w:rsidRPr="008568A7" w:rsidRDefault="005F2397" w:rsidP="005F2397">
            <w:pPr>
              <w:rPr>
                <w:rFonts w:ascii="Calibri" w:hAnsi="Calibri"/>
              </w:rPr>
            </w:pPr>
            <w:r w:rsidRPr="008568A7">
              <w:rPr>
                <w:rFonts w:ascii="Calibri" w:hAnsi="Calibri"/>
              </w:rPr>
              <w:t>($51,250)</w:t>
            </w:r>
          </w:p>
        </w:tc>
      </w:tr>
      <w:tr w:rsidR="005F2397" w:rsidRPr="008568A7" w14:paraId="28C87328" w14:textId="77777777" w:rsidTr="00C003CD">
        <w:trPr>
          <w:trHeight w:hRule="exact" w:val="340"/>
          <w:jc w:val="center"/>
        </w:trPr>
        <w:tc>
          <w:tcPr>
            <w:tcW w:w="1907" w:type="dxa"/>
            <w:gridSpan w:val="2"/>
            <w:shd w:val="clear" w:color="auto" w:fill="B1C2A3"/>
            <w:tcMar>
              <w:top w:w="15" w:type="dxa"/>
              <w:left w:w="15" w:type="dxa"/>
              <w:bottom w:w="0" w:type="dxa"/>
              <w:right w:w="15" w:type="dxa"/>
            </w:tcMar>
            <w:vAlign w:val="center"/>
            <w:hideMark/>
          </w:tcPr>
          <w:p w14:paraId="0C61D507" w14:textId="77777777" w:rsidR="005F2397" w:rsidRPr="008568A7" w:rsidRDefault="005F2397" w:rsidP="005F2397">
            <w:pPr>
              <w:rPr>
                <w:rFonts w:ascii="Calibri" w:hAnsi="Calibri"/>
              </w:rPr>
            </w:pPr>
            <w:r w:rsidRPr="008568A7">
              <w:rPr>
                <w:rFonts w:ascii="Calibri" w:hAnsi="Calibri"/>
              </w:rPr>
              <w:t>Long Hedge</w:t>
            </w:r>
          </w:p>
        </w:tc>
        <w:tc>
          <w:tcPr>
            <w:tcW w:w="1486" w:type="dxa"/>
            <w:shd w:val="clear" w:color="auto" w:fill="B1C2A3"/>
            <w:tcMar>
              <w:top w:w="15" w:type="dxa"/>
              <w:left w:w="15" w:type="dxa"/>
              <w:bottom w:w="0" w:type="dxa"/>
              <w:right w:w="15" w:type="dxa"/>
            </w:tcMar>
            <w:vAlign w:val="bottom"/>
            <w:hideMark/>
          </w:tcPr>
          <w:p w14:paraId="20361ACD"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56AEF939"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119BD5E1"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2268C7DF" w14:textId="77777777" w:rsidR="005F2397" w:rsidRPr="008568A7" w:rsidRDefault="005F2397" w:rsidP="005F2397">
            <w:pPr>
              <w:rPr>
                <w:rFonts w:ascii="Calibri" w:hAnsi="Calibri"/>
              </w:rPr>
            </w:pPr>
            <w:r w:rsidRPr="008568A7">
              <w:rPr>
                <w:rFonts w:ascii="Calibri" w:hAnsi="Calibri"/>
              </w:rPr>
              <w:t> </w:t>
            </w:r>
          </w:p>
        </w:tc>
      </w:tr>
      <w:tr w:rsidR="005F2397" w:rsidRPr="008568A7" w14:paraId="6C80B960" w14:textId="77777777" w:rsidTr="005F2397">
        <w:trPr>
          <w:trHeight w:hRule="exact" w:val="340"/>
          <w:jc w:val="center"/>
        </w:trPr>
        <w:tc>
          <w:tcPr>
            <w:tcW w:w="362" w:type="dxa"/>
            <w:shd w:val="clear" w:color="auto" w:fill="auto"/>
            <w:tcMar>
              <w:top w:w="15" w:type="dxa"/>
              <w:left w:w="15" w:type="dxa"/>
              <w:bottom w:w="0" w:type="dxa"/>
              <w:right w:w="15" w:type="dxa"/>
            </w:tcMar>
            <w:vAlign w:val="center"/>
            <w:hideMark/>
          </w:tcPr>
          <w:p w14:paraId="2CF68167"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07CF04EB" w14:textId="081C401D" w:rsidR="005F2397" w:rsidRPr="008568A7" w:rsidRDefault="005F2397" w:rsidP="005F2397">
            <w:pPr>
              <w:rPr>
                <w:rFonts w:ascii="Calibri" w:hAnsi="Calibri"/>
              </w:rPr>
            </w:pPr>
            <w:r w:rsidRPr="008568A7">
              <w:rPr>
                <w:rFonts w:ascii="Calibri" w:hAnsi="Calibri"/>
              </w:rPr>
              <w:t>Futures</w:t>
            </w:r>
            <w:ins w:id="2510"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511"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gain, per </w:t>
            </w:r>
            <w:r w:rsidR="00CD657B" w:rsidRPr="008568A7">
              <w:rPr>
                <w:rFonts w:ascii="Calibri" w:hAnsi="Calibri"/>
              </w:rPr>
              <w:t>lbs.</w:t>
            </w:r>
          </w:p>
        </w:tc>
        <w:tc>
          <w:tcPr>
            <w:tcW w:w="1704" w:type="dxa"/>
            <w:shd w:val="clear" w:color="auto" w:fill="auto"/>
            <w:tcMar>
              <w:top w:w="15" w:type="dxa"/>
              <w:left w:w="15" w:type="dxa"/>
              <w:bottom w:w="0" w:type="dxa"/>
              <w:right w:w="15" w:type="dxa"/>
            </w:tcMar>
            <w:vAlign w:val="center"/>
            <w:hideMark/>
          </w:tcPr>
          <w:p w14:paraId="2BFC5D33" w14:textId="77777777" w:rsidR="005F2397" w:rsidRPr="008568A7" w:rsidRDefault="005F2397" w:rsidP="005F2397">
            <w:pPr>
              <w:rPr>
                <w:rFonts w:ascii="Calibri" w:hAnsi="Calibri"/>
              </w:rPr>
            </w:pPr>
            <w:r w:rsidRPr="008568A7">
              <w:rPr>
                <w:rFonts w:ascii="Calibri" w:hAnsi="Calibri"/>
              </w:rPr>
              <w:t>($0.05)</w:t>
            </w:r>
          </w:p>
        </w:tc>
        <w:tc>
          <w:tcPr>
            <w:tcW w:w="1704" w:type="dxa"/>
            <w:shd w:val="clear" w:color="auto" w:fill="auto"/>
            <w:tcMar>
              <w:top w:w="15" w:type="dxa"/>
              <w:left w:w="15" w:type="dxa"/>
              <w:bottom w:w="0" w:type="dxa"/>
              <w:right w:w="15" w:type="dxa"/>
            </w:tcMar>
            <w:vAlign w:val="center"/>
            <w:hideMark/>
          </w:tcPr>
          <w:p w14:paraId="0B903F5A"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37DB20A9" w14:textId="77777777" w:rsidR="005F2397" w:rsidRPr="008568A7" w:rsidRDefault="005F2397" w:rsidP="005F2397">
            <w:pPr>
              <w:rPr>
                <w:rFonts w:ascii="Calibri" w:hAnsi="Calibri"/>
              </w:rPr>
            </w:pPr>
            <w:r w:rsidRPr="008568A7">
              <w:rPr>
                <w:rFonts w:ascii="Calibri" w:hAnsi="Calibri"/>
              </w:rPr>
              <w:t xml:space="preserve">$0.05 </w:t>
            </w:r>
          </w:p>
        </w:tc>
      </w:tr>
      <w:tr w:rsidR="005F2397" w:rsidRPr="008568A7" w14:paraId="7979C1B1" w14:textId="77777777" w:rsidTr="005F2397">
        <w:trPr>
          <w:trHeight w:hRule="exact" w:val="340"/>
          <w:jc w:val="center"/>
        </w:trPr>
        <w:tc>
          <w:tcPr>
            <w:tcW w:w="362" w:type="dxa"/>
            <w:shd w:val="clear" w:color="auto" w:fill="auto"/>
            <w:tcMar>
              <w:top w:w="15" w:type="dxa"/>
              <w:left w:w="15" w:type="dxa"/>
              <w:bottom w:w="0" w:type="dxa"/>
              <w:right w:w="15" w:type="dxa"/>
            </w:tcMar>
            <w:vAlign w:val="center"/>
            <w:hideMark/>
          </w:tcPr>
          <w:p w14:paraId="21548ABE"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435B6008" w14:textId="6EE4AE22" w:rsidR="005F2397" w:rsidRPr="008568A7" w:rsidRDefault="005F2397" w:rsidP="005F2397">
            <w:pPr>
              <w:rPr>
                <w:rFonts w:ascii="Calibri" w:hAnsi="Calibri"/>
              </w:rPr>
            </w:pPr>
            <w:r w:rsidRPr="008568A7">
              <w:rPr>
                <w:rFonts w:ascii="Calibri" w:hAnsi="Calibri"/>
              </w:rPr>
              <w:t>Total Futures</w:t>
            </w:r>
            <w:ins w:id="251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513"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Gain</w:t>
            </w:r>
          </w:p>
        </w:tc>
        <w:tc>
          <w:tcPr>
            <w:tcW w:w="1704" w:type="dxa"/>
            <w:shd w:val="clear" w:color="auto" w:fill="auto"/>
            <w:tcMar>
              <w:top w:w="15" w:type="dxa"/>
              <w:left w:w="15" w:type="dxa"/>
              <w:bottom w:w="0" w:type="dxa"/>
              <w:right w:w="15" w:type="dxa"/>
            </w:tcMar>
            <w:vAlign w:val="center"/>
            <w:hideMark/>
          </w:tcPr>
          <w:p w14:paraId="237FF7E9" w14:textId="77777777" w:rsidR="005F2397" w:rsidRPr="008568A7" w:rsidRDefault="005F2397" w:rsidP="005F2397">
            <w:pPr>
              <w:rPr>
                <w:rFonts w:ascii="Calibri" w:hAnsi="Calibri"/>
              </w:rPr>
            </w:pPr>
            <w:r w:rsidRPr="008568A7">
              <w:rPr>
                <w:rFonts w:ascii="Calibri" w:hAnsi="Calibri"/>
              </w:rPr>
              <w:t>($1,250)</w:t>
            </w:r>
          </w:p>
        </w:tc>
        <w:tc>
          <w:tcPr>
            <w:tcW w:w="1704" w:type="dxa"/>
            <w:shd w:val="clear" w:color="auto" w:fill="auto"/>
            <w:tcMar>
              <w:top w:w="15" w:type="dxa"/>
              <w:left w:w="15" w:type="dxa"/>
              <w:bottom w:w="0" w:type="dxa"/>
              <w:right w:w="15" w:type="dxa"/>
            </w:tcMar>
            <w:vAlign w:val="center"/>
            <w:hideMark/>
          </w:tcPr>
          <w:p w14:paraId="7F5679C9" w14:textId="77777777" w:rsidR="005F2397" w:rsidRPr="008568A7" w:rsidRDefault="005F2397" w:rsidP="005F2397">
            <w:pPr>
              <w:rPr>
                <w:rFonts w:ascii="Calibri" w:hAnsi="Calibri"/>
              </w:rPr>
            </w:pPr>
            <w:r w:rsidRPr="008568A7">
              <w:rPr>
                <w:rFonts w:ascii="Calibri" w:hAnsi="Calibri"/>
              </w:rPr>
              <w:t xml:space="preserve">$0 </w:t>
            </w:r>
          </w:p>
        </w:tc>
        <w:tc>
          <w:tcPr>
            <w:tcW w:w="1704" w:type="dxa"/>
            <w:shd w:val="clear" w:color="auto" w:fill="auto"/>
            <w:tcMar>
              <w:top w:w="15" w:type="dxa"/>
              <w:left w:w="15" w:type="dxa"/>
              <w:bottom w:w="0" w:type="dxa"/>
              <w:right w:w="15" w:type="dxa"/>
            </w:tcMar>
            <w:vAlign w:val="center"/>
            <w:hideMark/>
          </w:tcPr>
          <w:p w14:paraId="338B138C" w14:textId="77777777" w:rsidR="005F2397" w:rsidRPr="008568A7" w:rsidRDefault="005F2397" w:rsidP="005F2397">
            <w:pPr>
              <w:rPr>
                <w:rFonts w:ascii="Calibri" w:hAnsi="Calibri"/>
              </w:rPr>
            </w:pPr>
            <w:r w:rsidRPr="008568A7">
              <w:rPr>
                <w:rFonts w:ascii="Calibri" w:hAnsi="Calibri"/>
              </w:rPr>
              <w:t xml:space="preserve">$1,250 </w:t>
            </w:r>
          </w:p>
        </w:tc>
      </w:tr>
      <w:tr w:rsidR="005F2397" w:rsidRPr="008568A7" w14:paraId="1CF767B2" w14:textId="77777777" w:rsidTr="00646445">
        <w:trPr>
          <w:trHeight w:hRule="exact" w:val="340"/>
          <w:jc w:val="center"/>
        </w:trPr>
        <w:tc>
          <w:tcPr>
            <w:tcW w:w="1907" w:type="dxa"/>
            <w:gridSpan w:val="2"/>
            <w:shd w:val="clear" w:color="auto" w:fill="auto"/>
            <w:tcMar>
              <w:top w:w="15" w:type="dxa"/>
              <w:left w:w="15" w:type="dxa"/>
              <w:bottom w:w="0" w:type="dxa"/>
              <w:right w:w="15" w:type="dxa"/>
            </w:tcMar>
            <w:vAlign w:val="bottom"/>
            <w:hideMark/>
          </w:tcPr>
          <w:p w14:paraId="4F08895A" w14:textId="77777777" w:rsidR="005F2397" w:rsidRPr="008568A7" w:rsidRDefault="005F2397" w:rsidP="005F2397">
            <w:pPr>
              <w:rPr>
                <w:rFonts w:ascii="Calibri" w:hAnsi="Calibri"/>
              </w:rPr>
            </w:pPr>
            <w:r w:rsidRPr="008568A7">
              <w:rPr>
                <w:rFonts w:ascii="Calibri" w:hAnsi="Calibri"/>
              </w:rPr>
              <w:t>Net Cost</w:t>
            </w:r>
          </w:p>
        </w:tc>
        <w:tc>
          <w:tcPr>
            <w:tcW w:w="1486" w:type="dxa"/>
            <w:shd w:val="clear" w:color="auto" w:fill="auto"/>
            <w:tcMar>
              <w:top w:w="15" w:type="dxa"/>
              <w:left w:w="15" w:type="dxa"/>
              <w:bottom w:w="0" w:type="dxa"/>
              <w:right w:w="15" w:type="dxa"/>
            </w:tcMar>
            <w:vAlign w:val="bottom"/>
            <w:hideMark/>
          </w:tcPr>
          <w:p w14:paraId="158A2AD3"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auto"/>
            <w:tcMar>
              <w:top w:w="15" w:type="dxa"/>
              <w:left w:w="15" w:type="dxa"/>
              <w:bottom w:w="0" w:type="dxa"/>
              <w:right w:w="15" w:type="dxa"/>
            </w:tcMar>
            <w:vAlign w:val="center"/>
            <w:hideMark/>
          </w:tcPr>
          <w:p w14:paraId="70998E0E"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4DEBB223"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661DB6B7" w14:textId="77777777" w:rsidR="005F2397" w:rsidRPr="008568A7" w:rsidRDefault="005F2397" w:rsidP="005F2397">
            <w:pPr>
              <w:rPr>
                <w:rFonts w:ascii="Calibri" w:hAnsi="Calibri"/>
              </w:rPr>
            </w:pPr>
            <w:r w:rsidRPr="008568A7">
              <w:rPr>
                <w:rFonts w:ascii="Calibri" w:hAnsi="Calibri"/>
              </w:rPr>
              <w:t>($50,000)</w:t>
            </w:r>
          </w:p>
        </w:tc>
      </w:tr>
    </w:tbl>
    <w:p w14:paraId="372B4903" w14:textId="77777777" w:rsidR="00AA1498" w:rsidRDefault="00AA1498" w:rsidP="005F2397">
      <w:pPr>
        <w:rPr>
          <w:rFonts w:ascii="Calibri" w:hAnsi="Calibri"/>
        </w:rPr>
      </w:pPr>
    </w:p>
    <w:p w14:paraId="49625A53" w14:textId="456F7395" w:rsidR="005F2397" w:rsidRPr="008568A7" w:rsidRDefault="005F2397" w:rsidP="005F2397">
      <w:pPr>
        <w:rPr>
          <w:rFonts w:ascii="Calibri" w:hAnsi="Calibri"/>
        </w:rPr>
      </w:pPr>
      <w:r w:rsidRPr="008568A7">
        <w:rPr>
          <w:rFonts w:ascii="Calibri" w:hAnsi="Calibri"/>
        </w:rPr>
        <w:t>Now consider two scenarios in which the basis does not converge. These scenarios illustrate how the intended hedge</w:t>
      </w:r>
      <w:ins w:id="2514"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515"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via </w:t>
      </w:r>
      <w:r w:rsidRPr="00AA1498">
        <w:rPr>
          <w:rFonts w:ascii="Calibri" w:hAnsi="Calibri"/>
          <w:i/>
        </w:rPr>
        <w:t>unexpected</w:t>
      </w:r>
      <w:r w:rsidRPr="008568A7">
        <w:rPr>
          <w:rFonts w:ascii="Calibri" w:hAnsi="Calibri"/>
        </w:rPr>
        <w:t xml:space="preserve"> basis weakening or strengthening, can contribute to a profit or loss. </w:t>
      </w:r>
    </w:p>
    <w:p w14:paraId="5D300F3F" w14:textId="77777777" w:rsidR="007D3793" w:rsidRPr="008568A7" w:rsidRDefault="007D3793" w:rsidP="005F2397">
      <w:pPr>
        <w:rPr>
          <w:rFonts w:ascii="Calibri" w:hAnsi="Calibri"/>
        </w:rPr>
      </w:pPr>
    </w:p>
    <w:tbl>
      <w:tblPr>
        <w:tblW w:w="9193" w:type="dxa"/>
        <w:jc w:val="center"/>
        <w:tblCellMar>
          <w:left w:w="0" w:type="dxa"/>
          <w:right w:w="0" w:type="dxa"/>
        </w:tblCellMar>
        <w:tblLook w:val="04A0" w:firstRow="1" w:lastRow="0" w:firstColumn="1" w:lastColumn="0" w:noHBand="0" w:noVBand="1"/>
      </w:tblPr>
      <w:tblGrid>
        <w:gridCol w:w="259"/>
        <w:gridCol w:w="1551"/>
        <w:gridCol w:w="2319"/>
        <w:gridCol w:w="441"/>
        <w:gridCol w:w="2230"/>
        <w:gridCol w:w="2393"/>
      </w:tblGrid>
      <w:tr w:rsidR="00CD657B" w:rsidRPr="008568A7" w14:paraId="250BEBD3"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17C5CFB6"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1ABE3B35" w14:textId="77777777" w:rsidR="005F2397" w:rsidRPr="008568A7" w:rsidRDefault="005F2397" w:rsidP="005F2397">
            <w:pPr>
              <w:rPr>
                <w:rFonts w:ascii="Calibri" w:hAnsi="Calibri"/>
              </w:rPr>
            </w:pPr>
            <w:r w:rsidRPr="008568A7">
              <w:rPr>
                <w:rFonts w:ascii="Calibri" w:hAnsi="Calibri"/>
              </w:rPr>
              <w:t xml:space="preserve">Company will buy: </w:t>
            </w:r>
          </w:p>
        </w:tc>
        <w:tc>
          <w:tcPr>
            <w:tcW w:w="441" w:type="dxa"/>
            <w:shd w:val="clear" w:color="auto" w:fill="auto"/>
            <w:tcMar>
              <w:top w:w="15" w:type="dxa"/>
              <w:left w:w="15" w:type="dxa"/>
              <w:bottom w:w="0" w:type="dxa"/>
              <w:right w:w="15" w:type="dxa"/>
            </w:tcMar>
            <w:vAlign w:val="bottom"/>
            <w:hideMark/>
          </w:tcPr>
          <w:p w14:paraId="0EF21BAD"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791C70E5" w14:textId="77777777" w:rsidR="005F2397" w:rsidRPr="008568A7" w:rsidRDefault="005F2397" w:rsidP="005F2397">
            <w:pPr>
              <w:rPr>
                <w:rFonts w:ascii="Calibri" w:hAnsi="Calibri"/>
              </w:rPr>
            </w:pPr>
            <w:r w:rsidRPr="008568A7">
              <w:rPr>
                <w:rFonts w:ascii="Calibri" w:hAnsi="Calibri"/>
              </w:rPr>
              <w:t xml:space="preserve">25,000 </w:t>
            </w:r>
          </w:p>
        </w:tc>
        <w:tc>
          <w:tcPr>
            <w:tcW w:w="2393" w:type="dxa"/>
            <w:shd w:val="clear" w:color="auto" w:fill="auto"/>
            <w:tcMar>
              <w:top w:w="15" w:type="dxa"/>
              <w:left w:w="15" w:type="dxa"/>
              <w:bottom w:w="0" w:type="dxa"/>
              <w:right w:w="15" w:type="dxa"/>
            </w:tcMar>
            <w:vAlign w:val="bottom"/>
            <w:hideMark/>
          </w:tcPr>
          <w:p w14:paraId="5323F21C" w14:textId="77777777" w:rsidR="005F2397" w:rsidRPr="008568A7" w:rsidRDefault="00CD657B" w:rsidP="005F2397">
            <w:pPr>
              <w:rPr>
                <w:rFonts w:ascii="Calibri" w:hAnsi="Calibri"/>
              </w:rPr>
            </w:pPr>
            <w:r w:rsidRPr="008568A7">
              <w:rPr>
                <w:rFonts w:ascii="Calibri" w:hAnsi="Calibri"/>
              </w:rPr>
              <w:t>Lbs.</w:t>
            </w:r>
            <w:r w:rsidR="005F2397" w:rsidRPr="008568A7">
              <w:rPr>
                <w:rFonts w:ascii="Calibri" w:hAnsi="Calibri"/>
              </w:rPr>
              <w:t xml:space="preserve"> of copper</w:t>
            </w:r>
          </w:p>
        </w:tc>
      </w:tr>
      <w:tr w:rsidR="00CD657B" w:rsidRPr="008568A7" w14:paraId="52696988"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562B459"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46ADAB19" w14:textId="77777777" w:rsidR="005F2397" w:rsidRPr="008568A7" w:rsidRDefault="005F2397" w:rsidP="005F2397">
            <w:pPr>
              <w:rPr>
                <w:rFonts w:ascii="Calibri" w:hAnsi="Calibri"/>
              </w:rPr>
            </w:pPr>
            <w:r w:rsidRPr="008568A7">
              <w:rPr>
                <w:rFonts w:ascii="Calibri" w:hAnsi="Calibri"/>
              </w:rPr>
              <w:t>Contract (pounds)</w:t>
            </w:r>
          </w:p>
        </w:tc>
        <w:tc>
          <w:tcPr>
            <w:tcW w:w="441" w:type="dxa"/>
            <w:shd w:val="clear" w:color="auto" w:fill="auto"/>
            <w:tcMar>
              <w:top w:w="15" w:type="dxa"/>
              <w:left w:w="15" w:type="dxa"/>
              <w:bottom w:w="0" w:type="dxa"/>
              <w:right w:w="15" w:type="dxa"/>
            </w:tcMar>
            <w:vAlign w:val="bottom"/>
            <w:hideMark/>
          </w:tcPr>
          <w:p w14:paraId="0F89C616"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3380F1F7" w14:textId="77777777" w:rsidR="005F2397" w:rsidRPr="008568A7" w:rsidRDefault="005F2397" w:rsidP="005F2397">
            <w:pPr>
              <w:rPr>
                <w:rFonts w:ascii="Calibri" w:hAnsi="Calibri"/>
              </w:rPr>
            </w:pPr>
            <w:r w:rsidRPr="008568A7">
              <w:rPr>
                <w:rFonts w:ascii="Calibri" w:hAnsi="Calibri"/>
              </w:rPr>
              <w:t>25,000</w:t>
            </w:r>
          </w:p>
        </w:tc>
        <w:tc>
          <w:tcPr>
            <w:tcW w:w="2393" w:type="dxa"/>
            <w:shd w:val="clear" w:color="auto" w:fill="auto"/>
            <w:tcMar>
              <w:top w:w="15" w:type="dxa"/>
              <w:left w:w="15" w:type="dxa"/>
              <w:bottom w:w="0" w:type="dxa"/>
              <w:right w:w="15" w:type="dxa"/>
            </w:tcMar>
            <w:vAlign w:val="bottom"/>
            <w:hideMark/>
          </w:tcPr>
          <w:p w14:paraId="74CF5E81" w14:textId="77777777" w:rsidR="005F2397" w:rsidRPr="008568A7" w:rsidRDefault="005F2397" w:rsidP="005F2397">
            <w:pPr>
              <w:rPr>
                <w:rFonts w:ascii="Calibri" w:hAnsi="Calibri"/>
              </w:rPr>
            </w:pPr>
          </w:p>
        </w:tc>
      </w:tr>
      <w:tr w:rsidR="00CD657B" w:rsidRPr="008568A7" w14:paraId="265F08E2" w14:textId="77777777" w:rsidTr="00CD657B">
        <w:trPr>
          <w:trHeight w:hRule="exact" w:val="502"/>
          <w:jc w:val="center"/>
        </w:trPr>
        <w:tc>
          <w:tcPr>
            <w:tcW w:w="259" w:type="dxa"/>
            <w:shd w:val="clear" w:color="auto" w:fill="auto"/>
            <w:tcMar>
              <w:top w:w="15" w:type="dxa"/>
              <w:left w:w="15" w:type="dxa"/>
              <w:bottom w:w="0" w:type="dxa"/>
              <w:right w:w="15" w:type="dxa"/>
            </w:tcMar>
            <w:vAlign w:val="bottom"/>
            <w:hideMark/>
          </w:tcPr>
          <w:p w14:paraId="31026B30"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44D6CFAD" w14:textId="77777777" w:rsidR="005F2397" w:rsidRPr="008568A7" w:rsidRDefault="005F2397" w:rsidP="005F2397">
            <w:pPr>
              <w:rPr>
                <w:rFonts w:ascii="Calibri" w:hAnsi="Calibri"/>
              </w:rPr>
            </w:pPr>
            <w:r w:rsidRPr="008568A7">
              <w:rPr>
                <w:rFonts w:ascii="Calibri" w:hAnsi="Calibri"/>
              </w:rPr>
              <w:t>Number of contracts</w:t>
            </w:r>
          </w:p>
        </w:tc>
        <w:tc>
          <w:tcPr>
            <w:tcW w:w="441" w:type="dxa"/>
            <w:shd w:val="clear" w:color="auto" w:fill="auto"/>
            <w:tcMar>
              <w:top w:w="15" w:type="dxa"/>
              <w:left w:w="15" w:type="dxa"/>
              <w:bottom w:w="0" w:type="dxa"/>
              <w:right w:w="15" w:type="dxa"/>
            </w:tcMar>
            <w:vAlign w:val="bottom"/>
            <w:hideMark/>
          </w:tcPr>
          <w:p w14:paraId="7FEA055F"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4FDD126F" w14:textId="77777777" w:rsidR="005F2397" w:rsidRPr="008568A7" w:rsidRDefault="005F2397" w:rsidP="005F2397">
            <w:pPr>
              <w:rPr>
                <w:rFonts w:ascii="Calibri" w:hAnsi="Calibri"/>
              </w:rPr>
            </w:pPr>
            <w:r w:rsidRPr="008568A7">
              <w:rPr>
                <w:rFonts w:ascii="Calibri" w:hAnsi="Calibri"/>
              </w:rPr>
              <w:t>1</w:t>
            </w:r>
          </w:p>
          <w:p w14:paraId="6F190F27" w14:textId="77777777" w:rsidR="00CD657B" w:rsidRPr="008568A7" w:rsidRDefault="00CD657B" w:rsidP="005F2397">
            <w:pPr>
              <w:rPr>
                <w:rFonts w:ascii="Calibri" w:hAnsi="Calibri"/>
              </w:rPr>
            </w:pPr>
          </w:p>
        </w:tc>
        <w:tc>
          <w:tcPr>
            <w:tcW w:w="2393" w:type="dxa"/>
            <w:shd w:val="clear" w:color="auto" w:fill="auto"/>
            <w:tcMar>
              <w:top w:w="15" w:type="dxa"/>
              <w:left w:w="15" w:type="dxa"/>
              <w:bottom w:w="0" w:type="dxa"/>
              <w:right w:w="15" w:type="dxa"/>
            </w:tcMar>
            <w:vAlign w:val="bottom"/>
            <w:hideMark/>
          </w:tcPr>
          <w:p w14:paraId="2F673B69" w14:textId="77777777" w:rsidR="005F2397" w:rsidRPr="008568A7" w:rsidRDefault="005F2397" w:rsidP="005F2397">
            <w:pPr>
              <w:rPr>
                <w:rFonts w:ascii="Calibri" w:hAnsi="Calibri"/>
              </w:rPr>
            </w:pPr>
          </w:p>
        </w:tc>
      </w:tr>
      <w:tr w:rsidR="00CD657B" w:rsidRPr="008568A7" w14:paraId="6B747A14" w14:textId="77777777" w:rsidTr="00C003CD">
        <w:trPr>
          <w:trHeight w:hRule="exact" w:val="104"/>
          <w:jc w:val="center"/>
        </w:trPr>
        <w:tc>
          <w:tcPr>
            <w:tcW w:w="259" w:type="dxa"/>
            <w:shd w:val="clear" w:color="auto" w:fill="auto"/>
            <w:tcMar>
              <w:top w:w="15" w:type="dxa"/>
              <w:left w:w="15" w:type="dxa"/>
              <w:bottom w:w="0" w:type="dxa"/>
              <w:right w:w="15" w:type="dxa"/>
            </w:tcMar>
            <w:vAlign w:val="bottom"/>
            <w:hideMark/>
          </w:tcPr>
          <w:p w14:paraId="26E4827F"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bottom"/>
            <w:hideMark/>
          </w:tcPr>
          <w:p w14:paraId="276F050D" w14:textId="77777777" w:rsidR="005F2397" w:rsidRPr="008568A7" w:rsidRDefault="005F2397" w:rsidP="005F2397">
            <w:pPr>
              <w:rPr>
                <w:rFonts w:ascii="Calibri" w:hAnsi="Calibri"/>
              </w:rPr>
            </w:pPr>
          </w:p>
        </w:tc>
        <w:tc>
          <w:tcPr>
            <w:tcW w:w="2319" w:type="dxa"/>
            <w:shd w:val="clear" w:color="auto" w:fill="auto"/>
            <w:tcMar>
              <w:top w:w="15" w:type="dxa"/>
              <w:left w:w="15" w:type="dxa"/>
              <w:bottom w:w="0" w:type="dxa"/>
              <w:right w:w="15" w:type="dxa"/>
            </w:tcMar>
            <w:vAlign w:val="bottom"/>
            <w:hideMark/>
          </w:tcPr>
          <w:p w14:paraId="69217F10" w14:textId="77777777" w:rsidR="005F2397" w:rsidRPr="008568A7" w:rsidRDefault="005F2397" w:rsidP="005F2397">
            <w:pPr>
              <w:rPr>
                <w:rFonts w:ascii="Calibri" w:hAnsi="Calibri"/>
              </w:rPr>
            </w:pPr>
          </w:p>
        </w:tc>
        <w:tc>
          <w:tcPr>
            <w:tcW w:w="441" w:type="dxa"/>
            <w:shd w:val="clear" w:color="auto" w:fill="auto"/>
            <w:tcMar>
              <w:top w:w="15" w:type="dxa"/>
              <w:left w:w="15" w:type="dxa"/>
              <w:bottom w:w="0" w:type="dxa"/>
              <w:right w:w="15" w:type="dxa"/>
            </w:tcMar>
            <w:vAlign w:val="bottom"/>
            <w:hideMark/>
          </w:tcPr>
          <w:p w14:paraId="4514839F"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3F0A3970" w14:textId="77777777" w:rsidR="005F2397" w:rsidRPr="008568A7" w:rsidRDefault="005F2397" w:rsidP="005F2397">
            <w:pPr>
              <w:rPr>
                <w:rFonts w:ascii="Calibri" w:hAnsi="Calibri"/>
              </w:rPr>
            </w:pPr>
          </w:p>
        </w:tc>
        <w:tc>
          <w:tcPr>
            <w:tcW w:w="2393" w:type="dxa"/>
            <w:shd w:val="clear" w:color="auto" w:fill="auto"/>
            <w:tcMar>
              <w:top w:w="15" w:type="dxa"/>
              <w:left w:w="15" w:type="dxa"/>
              <w:bottom w:w="0" w:type="dxa"/>
              <w:right w:w="15" w:type="dxa"/>
            </w:tcMar>
            <w:vAlign w:val="center"/>
            <w:hideMark/>
          </w:tcPr>
          <w:p w14:paraId="064A4CE4" w14:textId="77777777" w:rsidR="005F2397" w:rsidRPr="008568A7" w:rsidRDefault="005F2397" w:rsidP="00CD657B">
            <w:pPr>
              <w:rPr>
                <w:rFonts w:ascii="Calibri" w:hAnsi="Calibri"/>
              </w:rPr>
            </w:pPr>
          </w:p>
        </w:tc>
      </w:tr>
      <w:tr w:rsidR="00CD657B" w:rsidRPr="008568A7" w14:paraId="2F145B50" w14:textId="77777777" w:rsidTr="00C003CD">
        <w:trPr>
          <w:trHeight w:hRule="exact" w:val="363"/>
          <w:jc w:val="center"/>
        </w:trPr>
        <w:tc>
          <w:tcPr>
            <w:tcW w:w="259" w:type="dxa"/>
            <w:shd w:val="clear" w:color="auto" w:fill="B1C2A3"/>
            <w:tcMar>
              <w:top w:w="15" w:type="dxa"/>
              <w:left w:w="15" w:type="dxa"/>
              <w:bottom w:w="0" w:type="dxa"/>
              <w:right w:w="15" w:type="dxa"/>
            </w:tcMar>
            <w:vAlign w:val="bottom"/>
            <w:hideMark/>
          </w:tcPr>
          <w:p w14:paraId="6E7C3465" w14:textId="77777777" w:rsidR="005F2397" w:rsidRPr="008568A7" w:rsidRDefault="005F2397" w:rsidP="005F2397">
            <w:pPr>
              <w:rPr>
                <w:rFonts w:ascii="Calibri" w:hAnsi="Calibri"/>
              </w:rPr>
            </w:pPr>
          </w:p>
        </w:tc>
        <w:tc>
          <w:tcPr>
            <w:tcW w:w="1551" w:type="dxa"/>
            <w:shd w:val="clear" w:color="auto" w:fill="B1C2A3"/>
            <w:tcMar>
              <w:top w:w="15" w:type="dxa"/>
              <w:left w:w="15" w:type="dxa"/>
              <w:bottom w:w="0" w:type="dxa"/>
              <w:right w:w="15" w:type="dxa"/>
            </w:tcMar>
            <w:vAlign w:val="bottom"/>
            <w:hideMark/>
          </w:tcPr>
          <w:p w14:paraId="2DF2EC85" w14:textId="77777777" w:rsidR="005F2397" w:rsidRPr="008568A7" w:rsidRDefault="005F2397" w:rsidP="005F2397">
            <w:pPr>
              <w:rPr>
                <w:rFonts w:ascii="Calibri" w:hAnsi="Calibri"/>
              </w:rPr>
            </w:pPr>
          </w:p>
        </w:tc>
        <w:tc>
          <w:tcPr>
            <w:tcW w:w="2319" w:type="dxa"/>
            <w:shd w:val="clear" w:color="auto" w:fill="B1C2A3"/>
            <w:tcMar>
              <w:top w:w="15" w:type="dxa"/>
              <w:left w:w="15" w:type="dxa"/>
              <w:bottom w:w="0" w:type="dxa"/>
              <w:right w:w="15" w:type="dxa"/>
            </w:tcMar>
            <w:vAlign w:val="bottom"/>
            <w:hideMark/>
          </w:tcPr>
          <w:p w14:paraId="5B687E76" w14:textId="77777777" w:rsidR="005F2397" w:rsidRPr="008568A7" w:rsidRDefault="005F2397" w:rsidP="005F2397">
            <w:pPr>
              <w:rPr>
                <w:rFonts w:ascii="Calibri" w:hAnsi="Calibri"/>
              </w:rPr>
            </w:pPr>
          </w:p>
        </w:tc>
        <w:tc>
          <w:tcPr>
            <w:tcW w:w="441" w:type="dxa"/>
            <w:shd w:val="clear" w:color="auto" w:fill="B1C2A3"/>
            <w:tcMar>
              <w:top w:w="15" w:type="dxa"/>
              <w:left w:w="15" w:type="dxa"/>
              <w:bottom w:w="0" w:type="dxa"/>
              <w:right w:w="15" w:type="dxa"/>
            </w:tcMar>
            <w:vAlign w:val="bottom"/>
            <w:hideMark/>
          </w:tcPr>
          <w:p w14:paraId="52C84E08" w14:textId="77777777" w:rsidR="005F2397" w:rsidRPr="008568A7" w:rsidRDefault="005F2397" w:rsidP="005F2397">
            <w:pPr>
              <w:rPr>
                <w:rFonts w:ascii="Calibri" w:hAnsi="Calibri"/>
              </w:rPr>
            </w:pPr>
          </w:p>
        </w:tc>
        <w:tc>
          <w:tcPr>
            <w:tcW w:w="2230" w:type="dxa"/>
            <w:shd w:val="clear" w:color="auto" w:fill="B1C2A3"/>
            <w:tcMar>
              <w:top w:w="15" w:type="dxa"/>
              <w:left w:w="15" w:type="dxa"/>
              <w:bottom w:w="0" w:type="dxa"/>
              <w:right w:w="15" w:type="dxa"/>
            </w:tcMar>
            <w:vAlign w:val="center"/>
            <w:hideMark/>
          </w:tcPr>
          <w:p w14:paraId="69666896" w14:textId="77777777" w:rsidR="005F2397" w:rsidRPr="008568A7" w:rsidRDefault="00CD657B" w:rsidP="005F2397">
            <w:pPr>
              <w:rPr>
                <w:rFonts w:ascii="Calibri" w:hAnsi="Calibri"/>
              </w:rPr>
            </w:pPr>
            <w:r w:rsidRPr="008568A7">
              <w:rPr>
                <w:rFonts w:ascii="Calibri" w:hAnsi="Calibri"/>
              </w:rPr>
              <w:t xml:space="preserve">Basis </w:t>
            </w:r>
            <w:r w:rsidR="005F2397" w:rsidRPr="008568A7">
              <w:rPr>
                <w:rFonts w:ascii="Calibri" w:hAnsi="Calibri"/>
              </w:rPr>
              <w:t>Weakens</w:t>
            </w:r>
          </w:p>
        </w:tc>
        <w:tc>
          <w:tcPr>
            <w:tcW w:w="2393" w:type="dxa"/>
            <w:shd w:val="clear" w:color="auto" w:fill="B1C2A3"/>
            <w:tcMar>
              <w:top w:w="15" w:type="dxa"/>
              <w:left w:w="15" w:type="dxa"/>
              <w:bottom w:w="0" w:type="dxa"/>
              <w:right w:w="15" w:type="dxa"/>
            </w:tcMar>
            <w:vAlign w:val="center"/>
            <w:hideMark/>
          </w:tcPr>
          <w:p w14:paraId="18C740F9" w14:textId="77777777" w:rsidR="005F2397" w:rsidRPr="008568A7" w:rsidRDefault="00CD657B" w:rsidP="00CD657B">
            <w:pPr>
              <w:rPr>
                <w:rFonts w:ascii="Calibri" w:hAnsi="Calibri"/>
              </w:rPr>
            </w:pPr>
            <w:r w:rsidRPr="008568A7">
              <w:rPr>
                <w:rFonts w:ascii="Calibri" w:hAnsi="Calibri"/>
              </w:rPr>
              <w:t xml:space="preserve">Basis </w:t>
            </w:r>
            <w:r w:rsidR="005F2397" w:rsidRPr="008568A7">
              <w:rPr>
                <w:rFonts w:ascii="Calibri" w:hAnsi="Calibri"/>
              </w:rPr>
              <w:t>Strengthens</w:t>
            </w:r>
          </w:p>
        </w:tc>
      </w:tr>
      <w:tr w:rsidR="00CD657B" w:rsidRPr="008568A7" w14:paraId="6F9C3D73"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3AFFD126"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bottom"/>
            <w:hideMark/>
          </w:tcPr>
          <w:p w14:paraId="0307646B" w14:textId="77777777" w:rsidR="005F2397" w:rsidRPr="008568A7" w:rsidRDefault="005F2397" w:rsidP="005F2397">
            <w:pPr>
              <w:rPr>
                <w:rFonts w:ascii="Calibri" w:hAnsi="Calibri"/>
              </w:rPr>
            </w:pPr>
          </w:p>
        </w:tc>
        <w:tc>
          <w:tcPr>
            <w:tcW w:w="2319" w:type="dxa"/>
            <w:shd w:val="clear" w:color="auto" w:fill="auto"/>
            <w:tcMar>
              <w:top w:w="15" w:type="dxa"/>
              <w:left w:w="15" w:type="dxa"/>
              <w:bottom w:w="0" w:type="dxa"/>
              <w:right w:w="15" w:type="dxa"/>
            </w:tcMar>
            <w:vAlign w:val="center"/>
            <w:hideMark/>
          </w:tcPr>
          <w:p w14:paraId="4DA40688" w14:textId="77777777" w:rsidR="005F2397" w:rsidRPr="008568A7" w:rsidRDefault="005F2397" w:rsidP="00CD657B">
            <w:pPr>
              <w:rPr>
                <w:rFonts w:ascii="Calibri" w:hAnsi="Calibri"/>
              </w:rPr>
            </w:pPr>
            <w:r w:rsidRPr="008568A7">
              <w:rPr>
                <w:rFonts w:ascii="Calibri" w:hAnsi="Calibri"/>
              </w:rPr>
              <w:t>May-</w:t>
            </w:r>
            <w:r w:rsidR="00CD657B" w:rsidRPr="008568A7">
              <w:rPr>
                <w:rFonts w:ascii="Calibri" w:hAnsi="Calibri"/>
              </w:rPr>
              <w:t>13</w:t>
            </w:r>
          </w:p>
        </w:tc>
        <w:tc>
          <w:tcPr>
            <w:tcW w:w="441" w:type="dxa"/>
            <w:shd w:val="clear" w:color="auto" w:fill="auto"/>
            <w:tcMar>
              <w:top w:w="15" w:type="dxa"/>
              <w:left w:w="15" w:type="dxa"/>
              <w:bottom w:w="0" w:type="dxa"/>
              <w:right w:w="15" w:type="dxa"/>
            </w:tcMar>
            <w:vAlign w:val="center"/>
            <w:hideMark/>
          </w:tcPr>
          <w:p w14:paraId="289B68F3"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6D15FF14"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2393" w:type="dxa"/>
            <w:shd w:val="clear" w:color="auto" w:fill="auto"/>
            <w:tcMar>
              <w:top w:w="15" w:type="dxa"/>
              <w:left w:w="15" w:type="dxa"/>
              <w:bottom w:w="0" w:type="dxa"/>
              <w:right w:w="15" w:type="dxa"/>
            </w:tcMar>
            <w:vAlign w:val="center"/>
            <w:hideMark/>
          </w:tcPr>
          <w:p w14:paraId="7FE78312"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r>
      <w:tr w:rsidR="00CD657B" w:rsidRPr="008568A7" w14:paraId="3D8CB825"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7EE64FB"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6FA4C2EE" w14:textId="77777777" w:rsidR="005F2397" w:rsidRPr="008568A7" w:rsidRDefault="005F2397" w:rsidP="005F2397">
            <w:pPr>
              <w:rPr>
                <w:rFonts w:ascii="Calibri" w:hAnsi="Calibri"/>
              </w:rPr>
            </w:pPr>
            <w:r w:rsidRPr="008568A7">
              <w:rPr>
                <w:rFonts w:ascii="Calibri" w:hAnsi="Calibri"/>
              </w:rPr>
              <w:t>Spot</w:t>
            </w:r>
          </w:p>
        </w:tc>
        <w:tc>
          <w:tcPr>
            <w:tcW w:w="2319" w:type="dxa"/>
            <w:shd w:val="clear" w:color="auto" w:fill="auto"/>
            <w:tcMar>
              <w:top w:w="15" w:type="dxa"/>
              <w:left w:w="15" w:type="dxa"/>
              <w:bottom w:w="0" w:type="dxa"/>
              <w:right w:w="15" w:type="dxa"/>
            </w:tcMar>
            <w:vAlign w:val="center"/>
            <w:hideMark/>
          </w:tcPr>
          <w:p w14:paraId="1ED704D2" w14:textId="77777777" w:rsidR="005F2397" w:rsidRPr="008568A7" w:rsidRDefault="005F2397" w:rsidP="005F2397">
            <w:pPr>
              <w:rPr>
                <w:rFonts w:ascii="Calibri" w:hAnsi="Calibri"/>
              </w:rPr>
            </w:pPr>
            <w:r w:rsidRPr="008568A7">
              <w:rPr>
                <w:rFonts w:ascii="Calibri" w:hAnsi="Calibri"/>
              </w:rPr>
              <w:t xml:space="preserve">$1.90 </w:t>
            </w:r>
          </w:p>
        </w:tc>
        <w:tc>
          <w:tcPr>
            <w:tcW w:w="441" w:type="dxa"/>
            <w:shd w:val="clear" w:color="auto" w:fill="auto"/>
            <w:tcMar>
              <w:top w:w="15" w:type="dxa"/>
              <w:left w:w="15" w:type="dxa"/>
              <w:bottom w:w="0" w:type="dxa"/>
              <w:right w:w="15" w:type="dxa"/>
            </w:tcMar>
            <w:vAlign w:val="center"/>
            <w:hideMark/>
          </w:tcPr>
          <w:p w14:paraId="39E0B68B"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7CC7CC8E" w14:textId="77777777" w:rsidR="005F2397" w:rsidRPr="008568A7" w:rsidRDefault="005F2397" w:rsidP="005F2397">
            <w:pPr>
              <w:rPr>
                <w:rFonts w:ascii="Calibri" w:hAnsi="Calibri"/>
              </w:rPr>
            </w:pPr>
            <w:r w:rsidRPr="008568A7">
              <w:rPr>
                <w:rFonts w:ascii="Calibri" w:hAnsi="Calibri"/>
              </w:rPr>
              <w:t xml:space="preserve">$2.00 </w:t>
            </w:r>
          </w:p>
        </w:tc>
        <w:tc>
          <w:tcPr>
            <w:tcW w:w="2393" w:type="dxa"/>
            <w:shd w:val="clear" w:color="auto" w:fill="auto"/>
            <w:tcMar>
              <w:top w:w="15" w:type="dxa"/>
              <w:left w:w="15" w:type="dxa"/>
              <w:bottom w:w="0" w:type="dxa"/>
              <w:right w:w="15" w:type="dxa"/>
            </w:tcMar>
            <w:vAlign w:val="center"/>
            <w:hideMark/>
          </w:tcPr>
          <w:p w14:paraId="17FF7087" w14:textId="77777777" w:rsidR="005F2397" w:rsidRPr="008568A7" w:rsidRDefault="005F2397" w:rsidP="005F2397">
            <w:pPr>
              <w:rPr>
                <w:rFonts w:ascii="Calibri" w:hAnsi="Calibri"/>
              </w:rPr>
            </w:pPr>
            <w:r w:rsidRPr="008568A7">
              <w:rPr>
                <w:rFonts w:ascii="Calibri" w:hAnsi="Calibri"/>
              </w:rPr>
              <w:t xml:space="preserve">$2.00 </w:t>
            </w:r>
          </w:p>
        </w:tc>
      </w:tr>
      <w:tr w:rsidR="00CD657B" w:rsidRPr="008568A7" w14:paraId="21D53D05"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A8139C2"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2A91AAE8" w14:textId="088555CA" w:rsidR="005F2397" w:rsidRPr="008568A7" w:rsidRDefault="005F2397" w:rsidP="005F2397">
            <w:pPr>
              <w:rPr>
                <w:rFonts w:ascii="Calibri" w:hAnsi="Calibri"/>
              </w:rPr>
            </w:pPr>
            <w:r w:rsidRPr="008568A7">
              <w:rPr>
                <w:rFonts w:ascii="Calibri" w:hAnsi="Calibri"/>
              </w:rPr>
              <w:t>Futures</w:t>
            </w:r>
            <w:ins w:id="251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517" w:author="Aleksander Hansen" w:date="2013-02-15T16:31:00Z">
              <w:r w:rsidR="008A28C4">
                <w:instrText xml:space="preserve">" </w:instrText>
              </w:r>
              <w:r w:rsidR="008A28C4">
                <w:rPr>
                  <w:rFonts w:ascii="Calibri" w:hAnsi="Calibri"/>
                </w:rPr>
                <w:fldChar w:fldCharType="end"/>
              </w:r>
            </w:ins>
          </w:p>
        </w:tc>
        <w:tc>
          <w:tcPr>
            <w:tcW w:w="2319" w:type="dxa"/>
            <w:shd w:val="clear" w:color="auto" w:fill="auto"/>
            <w:tcMar>
              <w:top w:w="15" w:type="dxa"/>
              <w:left w:w="15" w:type="dxa"/>
              <w:bottom w:w="0" w:type="dxa"/>
              <w:right w:w="15" w:type="dxa"/>
            </w:tcMar>
            <w:vAlign w:val="center"/>
            <w:hideMark/>
          </w:tcPr>
          <w:p w14:paraId="3156618C" w14:textId="77777777" w:rsidR="005F2397" w:rsidRPr="008568A7" w:rsidRDefault="005F2397" w:rsidP="005F2397">
            <w:pPr>
              <w:rPr>
                <w:rFonts w:ascii="Calibri" w:hAnsi="Calibri"/>
              </w:rPr>
            </w:pPr>
            <w:r w:rsidRPr="008568A7">
              <w:rPr>
                <w:rFonts w:ascii="Calibri" w:hAnsi="Calibri"/>
              </w:rPr>
              <w:t xml:space="preserve">$2.00 </w:t>
            </w:r>
          </w:p>
        </w:tc>
        <w:tc>
          <w:tcPr>
            <w:tcW w:w="441" w:type="dxa"/>
            <w:shd w:val="clear" w:color="auto" w:fill="auto"/>
            <w:tcMar>
              <w:top w:w="15" w:type="dxa"/>
              <w:left w:w="15" w:type="dxa"/>
              <w:bottom w:w="0" w:type="dxa"/>
              <w:right w:w="15" w:type="dxa"/>
            </w:tcMar>
            <w:vAlign w:val="center"/>
            <w:hideMark/>
          </w:tcPr>
          <w:p w14:paraId="59E8F47A"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58F7C423" w14:textId="77777777" w:rsidR="005F2397" w:rsidRPr="008568A7" w:rsidRDefault="005F2397" w:rsidP="005F2397">
            <w:pPr>
              <w:rPr>
                <w:rFonts w:ascii="Calibri" w:hAnsi="Calibri"/>
              </w:rPr>
            </w:pPr>
            <w:r w:rsidRPr="008568A7">
              <w:rPr>
                <w:rFonts w:ascii="Calibri" w:hAnsi="Calibri"/>
              </w:rPr>
              <w:t xml:space="preserve">$2.05 </w:t>
            </w:r>
          </w:p>
        </w:tc>
        <w:tc>
          <w:tcPr>
            <w:tcW w:w="2393" w:type="dxa"/>
            <w:shd w:val="clear" w:color="auto" w:fill="auto"/>
            <w:tcMar>
              <w:top w:w="15" w:type="dxa"/>
              <w:left w:w="15" w:type="dxa"/>
              <w:bottom w:w="0" w:type="dxa"/>
              <w:right w:w="15" w:type="dxa"/>
            </w:tcMar>
            <w:vAlign w:val="center"/>
            <w:hideMark/>
          </w:tcPr>
          <w:p w14:paraId="342C480F" w14:textId="77777777" w:rsidR="005F2397" w:rsidRPr="008568A7" w:rsidRDefault="005F2397" w:rsidP="005F2397">
            <w:pPr>
              <w:rPr>
                <w:rFonts w:ascii="Calibri" w:hAnsi="Calibri"/>
              </w:rPr>
            </w:pPr>
            <w:r w:rsidRPr="008568A7">
              <w:rPr>
                <w:rFonts w:ascii="Calibri" w:hAnsi="Calibri"/>
              </w:rPr>
              <w:t xml:space="preserve">$1.95 </w:t>
            </w:r>
          </w:p>
        </w:tc>
      </w:tr>
      <w:tr w:rsidR="00CD657B" w:rsidRPr="008568A7" w14:paraId="3B632E10" w14:textId="77777777" w:rsidTr="00C003CD">
        <w:trPr>
          <w:trHeight w:hRule="exact" w:val="363"/>
          <w:jc w:val="center"/>
        </w:trPr>
        <w:tc>
          <w:tcPr>
            <w:tcW w:w="259" w:type="dxa"/>
            <w:shd w:val="clear" w:color="auto" w:fill="auto"/>
            <w:tcMar>
              <w:top w:w="15" w:type="dxa"/>
              <w:left w:w="15" w:type="dxa"/>
              <w:bottom w:w="0" w:type="dxa"/>
              <w:right w:w="15" w:type="dxa"/>
            </w:tcMar>
            <w:vAlign w:val="bottom"/>
            <w:hideMark/>
          </w:tcPr>
          <w:p w14:paraId="0C92ACEE"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7200DE34" w14:textId="77777777" w:rsidR="005F2397" w:rsidRPr="008568A7" w:rsidRDefault="005F2397" w:rsidP="005F2397">
            <w:pPr>
              <w:rPr>
                <w:rFonts w:ascii="Calibri" w:hAnsi="Calibri"/>
              </w:rPr>
            </w:pPr>
            <w:r w:rsidRPr="008568A7">
              <w:rPr>
                <w:rFonts w:ascii="Calibri" w:hAnsi="Calibri"/>
              </w:rPr>
              <w:t>Basis</w:t>
            </w:r>
          </w:p>
        </w:tc>
        <w:tc>
          <w:tcPr>
            <w:tcW w:w="2319" w:type="dxa"/>
            <w:shd w:val="clear" w:color="auto" w:fill="auto"/>
            <w:tcMar>
              <w:top w:w="15" w:type="dxa"/>
              <w:left w:w="15" w:type="dxa"/>
              <w:bottom w:w="0" w:type="dxa"/>
              <w:right w:w="15" w:type="dxa"/>
            </w:tcMar>
            <w:vAlign w:val="center"/>
            <w:hideMark/>
          </w:tcPr>
          <w:p w14:paraId="2659767D" w14:textId="77777777" w:rsidR="005F2397" w:rsidRPr="008568A7" w:rsidRDefault="005F2397" w:rsidP="005F2397">
            <w:pPr>
              <w:rPr>
                <w:rFonts w:ascii="Calibri" w:hAnsi="Calibri"/>
              </w:rPr>
            </w:pPr>
            <w:r w:rsidRPr="008568A7">
              <w:rPr>
                <w:rFonts w:ascii="Calibri" w:hAnsi="Calibri"/>
              </w:rPr>
              <w:t>($0.10)</w:t>
            </w:r>
          </w:p>
        </w:tc>
        <w:tc>
          <w:tcPr>
            <w:tcW w:w="441" w:type="dxa"/>
            <w:shd w:val="clear" w:color="auto" w:fill="auto"/>
            <w:tcMar>
              <w:top w:w="15" w:type="dxa"/>
              <w:left w:w="15" w:type="dxa"/>
              <w:bottom w:w="0" w:type="dxa"/>
              <w:right w:w="15" w:type="dxa"/>
            </w:tcMar>
            <w:vAlign w:val="center"/>
            <w:hideMark/>
          </w:tcPr>
          <w:p w14:paraId="51236E27"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5745B8B7" w14:textId="77777777" w:rsidR="005F2397" w:rsidRPr="008568A7" w:rsidRDefault="005F2397" w:rsidP="005F2397">
            <w:pPr>
              <w:rPr>
                <w:rFonts w:ascii="Calibri" w:hAnsi="Calibri"/>
              </w:rPr>
            </w:pPr>
            <w:r w:rsidRPr="008568A7">
              <w:rPr>
                <w:rFonts w:ascii="Calibri" w:hAnsi="Calibri"/>
              </w:rPr>
              <w:t>($0.05)</w:t>
            </w:r>
          </w:p>
        </w:tc>
        <w:tc>
          <w:tcPr>
            <w:tcW w:w="2393" w:type="dxa"/>
            <w:shd w:val="clear" w:color="auto" w:fill="auto"/>
            <w:tcMar>
              <w:top w:w="15" w:type="dxa"/>
              <w:left w:w="15" w:type="dxa"/>
              <w:bottom w:w="0" w:type="dxa"/>
              <w:right w:w="15" w:type="dxa"/>
            </w:tcMar>
            <w:vAlign w:val="center"/>
            <w:hideMark/>
          </w:tcPr>
          <w:p w14:paraId="28CC298F" w14:textId="77777777" w:rsidR="005F2397" w:rsidRPr="008568A7" w:rsidRDefault="005F2397" w:rsidP="005F2397">
            <w:pPr>
              <w:rPr>
                <w:rFonts w:ascii="Calibri" w:hAnsi="Calibri"/>
              </w:rPr>
            </w:pPr>
            <w:r w:rsidRPr="008568A7">
              <w:rPr>
                <w:rFonts w:ascii="Calibri" w:hAnsi="Calibri"/>
              </w:rPr>
              <w:t xml:space="preserve">$0.05 </w:t>
            </w:r>
          </w:p>
        </w:tc>
      </w:tr>
      <w:tr w:rsidR="00CD657B" w:rsidRPr="008568A7" w14:paraId="3727356C" w14:textId="77777777" w:rsidTr="00C003CD">
        <w:trPr>
          <w:trHeight w:hRule="exact" w:val="363"/>
          <w:jc w:val="center"/>
        </w:trPr>
        <w:tc>
          <w:tcPr>
            <w:tcW w:w="4129" w:type="dxa"/>
            <w:gridSpan w:val="3"/>
            <w:tcBorders>
              <w:bottom w:val="single" w:sz="4" w:space="0" w:color="auto"/>
            </w:tcBorders>
            <w:shd w:val="clear" w:color="auto" w:fill="B1C2A3"/>
            <w:tcMar>
              <w:top w:w="15" w:type="dxa"/>
              <w:left w:w="15" w:type="dxa"/>
              <w:bottom w:w="0" w:type="dxa"/>
              <w:right w:w="15" w:type="dxa"/>
            </w:tcMar>
            <w:vAlign w:val="center"/>
            <w:hideMark/>
          </w:tcPr>
          <w:p w14:paraId="66EAF0DB" w14:textId="77777777" w:rsidR="005F2397" w:rsidRPr="008568A7" w:rsidRDefault="005F2397" w:rsidP="005F2397">
            <w:pPr>
              <w:rPr>
                <w:rFonts w:ascii="Calibri" w:hAnsi="Calibri"/>
              </w:rPr>
            </w:pPr>
            <w:r w:rsidRPr="008568A7">
              <w:rPr>
                <w:rFonts w:ascii="Calibri" w:hAnsi="Calibri"/>
              </w:rPr>
              <w:t>Unhedged Cost</w:t>
            </w:r>
          </w:p>
        </w:tc>
        <w:tc>
          <w:tcPr>
            <w:tcW w:w="441" w:type="dxa"/>
            <w:tcBorders>
              <w:bottom w:val="single" w:sz="4" w:space="0" w:color="auto"/>
            </w:tcBorders>
            <w:shd w:val="clear" w:color="auto" w:fill="B1C2A3"/>
            <w:tcMar>
              <w:top w:w="15" w:type="dxa"/>
              <w:left w:w="15" w:type="dxa"/>
              <w:bottom w:w="0" w:type="dxa"/>
              <w:right w:w="15" w:type="dxa"/>
            </w:tcMar>
            <w:vAlign w:val="bottom"/>
            <w:hideMark/>
          </w:tcPr>
          <w:p w14:paraId="5E26E19D" w14:textId="77777777" w:rsidR="005F2397" w:rsidRPr="008568A7" w:rsidRDefault="005F2397" w:rsidP="005F2397">
            <w:pPr>
              <w:rPr>
                <w:rFonts w:ascii="Calibri" w:hAnsi="Calibri"/>
              </w:rPr>
            </w:pPr>
            <w:r w:rsidRPr="008568A7">
              <w:rPr>
                <w:rFonts w:ascii="Calibri" w:hAnsi="Calibri"/>
              </w:rPr>
              <w:t> </w:t>
            </w:r>
          </w:p>
        </w:tc>
        <w:tc>
          <w:tcPr>
            <w:tcW w:w="2230" w:type="dxa"/>
            <w:tcBorders>
              <w:bottom w:val="single" w:sz="4" w:space="0" w:color="auto"/>
            </w:tcBorders>
            <w:shd w:val="clear" w:color="auto" w:fill="B1C2A3"/>
            <w:tcMar>
              <w:top w:w="15" w:type="dxa"/>
              <w:left w:w="15" w:type="dxa"/>
              <w:bottom w:w="0" w:type="dxa"/>
              <w:right w:w="15" w:type="dxa"/>
            </w:tcMar>
            <w:vAlign w:val="bottom"/>
            <w:hideMark/>
          </w:tcPr>
          <w:p w14:paraId="14AA3EFF" w14:textId="77777777" w:rsidR="005F2397" w:rsidRPr="008568A7" w:rsidRDefault="005F2397" w:rsidP="005F2397">
            <w:pPr>
              <w:rPr>
                <w:rFonts w:ascii="Calibri" w:hAnsi="Calibri"/>
              </w:rPr>
            </w:pPr>
            <w:r w:rsidRPr="008568A7">
              <w:rPr>
                <w:rFonts w:ascii="Calibri" w:hAnsi="Calibri"/>
              </w:rPr>
              <w:t> </w:t>
            </w:r>
          </w:p>
        </w:tc>
        <w:tc>
          <w:tcPr>
            <w:tcW w:w="2393" w:type="dxa"/>
            <w:tcBorders>
              <w:bottom w:val="single" w:sz="4" w:space="0" w:color="auto"/>
            </w:tcBorders>
            <w:shd w:val="clear" w:color="auto" w:fill="B1C2A3"/>
            <w:tcMar>
              <w:top w:w="15" w:type="dxa"/>
              <w:left w:w="15" w:type="dxa"/>
              <w:bottom w:w="0" w:type="dxa"/>
              <w:right w:w="15" w:type="dxa"/>
            </w:tcMar>
            <w:vAlign w:val="bottom"/>
            <w:hideMark/>
          </w:tcPr>
          <w:p w14:paraId="623F72E2" w14:textId="77777777" w:rsidR="005F2397" w:rsidRPr="008568A7" w:rsidRDefault="005F2397" w:rsidP="005F2397">
            <w:pPr>
              <w:rPr>
                <w:rFonts w:ascii="Calibri" w:hAnsi="Calibri"/>
              </w:rPr>
            </w:pPr>
            <w:r w:rsidRPr="008568A7">
              <w:rPr>
                <w:rFonts w:ascii="Calibri" w:hAnsi="Calibri"/>
              </w:rPr>
              <w:t> </w:t>
            </w:r>
          </w:p>
        </w:tc>
      </w:tr>
      <w:tr w:rsidR="00CD657B" w:rsidRPr="008568A7" w14:paraId="47AEAC6C" w14:textId="77777777" w:rsidTr="00C003CD">
        <w:trPr>
          <w:trHeight w:hRule="exact" w:val="363"/>
          <w:jc w:val="center"/>
        </w:trPr>
        <w:tc>
          <w:tcPr>
            <w:tcW w:w="259" w:type="dxa"/>
            <w:tcBorders>
              <w:top w:val="single" w:sz="4" w:space="0" w:color="auto"/>
            </w:tcBorders>
            <w:shd w:val="clear" w:color="auto" w:fill="auto"/>
            <w:tcMar>
              <w:top w:w="15" w:type="dxa"/>
              <w:left w:w="15" w:type="dxa"/>
              <w:bottom w:w="0" w:type="dxa"/>
              <w:right w:w="15" w:type="dxa"/>
            </w:tcMar>
            <w:vAlign w:val="bottom"/>
            <w:hideMark/>
          </w:tcPr>
          <w:p w14:paraId="76394A98" w14:textId="77777777" w:rsidR="005F2397" w:rsidRPr="008568A7" w:rsidRDefault="005F2397" w:rsidP="005F2397">
            <w:pPr>
              <w:rPr>
                <w:rFonts w:ascii="Calibri" w:hAnsi="Calibri"/>
              </w:rPr>
            </w:pPr>
          </w:p>
        </w:tc>
        <w:tc>
          <w:tcPr>
            <w:tcW w:w="1551" w:type="dxa"/>
            <w:tcBorders>
              <w:top w:val="single" w:sz="4" w:space="0" w:color="auto"/>
            </w:tcBorders>
            <w:shd w:val="clear" w:color="auto" w:fill="auto"/>
            <w:tcMar>
              <w:top w:w="15" w:type="dxa"/>
              <w:left w:w="15" w:type="dxa"/>
              <w:bottom w:w="0" w:type="dxa"/>
              <w:right w:w="15" w:type="dxa"/>
            </w:tcMar>
            <w:vAlign w:val="center"/>
            <w:hideMark/>
          </w:tcPr>
          <w:p w14:paraId="0EEFABAC" w14:textId="77777777" w:rsidR="005F2397" w:rsidRPr="008568A7" w:rsidRDefault="005F2397" w:rsidP="005F2397">
            <w:pPr>
              <w:rPr>
                <w:rFonts w:ascii="Calibri" w:hAnsi="Calibri"/>
              </w:rPr>
            </w:pPr>
            <w:r w:rsidRPr="008568A7">
              <w:rPr>
                <w:rFonts w:ascii="Calibri" w:hAnsi="Calibri"/>
              </w:rPr>
              <w:t>Cost</w:t>
            </w:r>
          </w:p>
        </w:tc>
        <w:tc>
          <w:tcPr>
            <w:tcW w:w="2319" w:type="dxa"/>
            <w:tcBorders>
              <w:top w:val="single" w:sz="4" w:space="0" w:color="auto"/>
            </w:tcBorders>
            <w:shd w:val="clear" w:color="auto" w:fill="auto"/>
            <w:tcMar>
              <w:top w:w="15" w:type="dxa"/>
              <w:left w:w="15" w:type="dxa"/>
              <w:bottom w:w="0" w:type="dxa"/>
              <w:right w:w="15" w:type="dxa"/>
            </w:tcMar>
            <w:vAlign w:val="bottom"/>
            <w:hideMark/>
          </w:tcPr>
          <w:p w14:paraId="1B99A21B" w14:textId="77777777" w:rsidR="005F2397" w:rsidRPr="008568A7" w:rsidRDefault="005F2397" w:rsidP="005F2397">
            <w:pPr>
              <w:rPr>
                <w:rFonts w:ascii="Calibri" w:hAnsi="Calibri"/>
              </w:rPr>
            </w:pPr>
          </w:p>
        </w:tc>
        <w:tc>
          <w:tcPr>
            <w:tcW w:w="441" w:type="dxa"/>
            <w:tcBorders>
              <w:top w:val="single" w:sz="4" w:space="0" w:color="auto"/>
            </w:tcBorders>
            <w:shd w:val="clear" w:color="auto" w:fill="auto"/>
            <w:tcMar>
              <w:top w:w="15" w:type="dxa"/>
              <w:left w:w="15" w:type="dxa"/>
              <w:bottom w:w="0" w:type="dxa"/>
              <w:right w:w="15" w:type="dxa"/>
            </w:tcMar>
            <w:vAlign w:val="bottom"/>
            <w:hideMark/>
          </w:tcPr>
          <w:p w14:paraId="6FEC9742" w14:textId="77777777" w:rsidR="005F2397" w:rsidRPr="008568A7" w:rsidRDefault="005F2397" w:rsidP="005F2397">
            <w:pPr>
              <w:rPr>
                <w:rFonts w:ascii="Calibri" w:hAnsi="Calibri"/>
              </w:rPr>
            </w:pP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6273BAAE" w14:textId="77777777" w:rsidR="005F2397" w:rsidRPr="008568A7" w:rsidRDefault="005F2397" w:rsidP="005F2397">
            <w:pPr>
              <w:rPr>
                <w:rFonts w:ascii="Calibri" w:hAnsi="Calibri"/>
              </w:rPr>
            </w:pPr>
            <w:r w:rsidRPr="008568A7">
              <w:rPr>
                <w:rFonts w:ascii="Calibri" w:hAnsi="Calibri"/>
              </w:rPr>
              <w:t>($50,000)</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0CCDA139" w14:textId="77777777" w:rsidR="005F2397" w:rsidRPr="008568A7" w:rsidRDefault="005F2397" w:rsidP="005F2397">
            <w:pPr>
              <w:rPr>
                <w:rFonts w:ascii="Calibri" w:hAnsi="Calibri"/>
              </w:rPr>
            </w:pPr>
            <w:r w:rsidRPr="008568A7">
              <w:rPr>
                <w:rFonts w:ascii="Calibri" w:hAnsi="Calibri"/>
              </w:rPr>
              <w:t>($50,000)</w:t>
            </w:r>
          </w:p>
        </w:tc>
      </w:tr>
      <w:tr w:rsidR="00CD657B" w:rsidRPr="008568A7" w14:paraId="206CA169" w14:textId="77777777" w:rsidTr="00C003CD">
        <w:trPr>
          <w:trHeight w:hRule="exact" w:val="363"/>
          <w:jc w:val="center"/>
        </w:trPr>
        <w:tc>
          <w:tcPr>
            <w:tcW w:w="1810" w:type="dxa"/>
            <w:gridSpan w:val="2"/>
            <w:tcBorders>
              <w:bottom w:val="single" w:sz="4" w:space="0" w:color="auto"/>
            </w:tcBorders>
            <w:shd w:val="clear" w:color="auto" w:fill="B1C2A3"/>
            <w:tcMar>
              <w:top w:w="15" w:type="dxa"/>
              <w:left w:w="15" w:type="dxa"/>
              <w:bottom w:w="0" w:type="dxa"/>
              <w:right w:w="15" w:type="dxa"/>
            </w:tcMar>
            <w:vAlign w:val="center"/>
            <w:hideMark/>
          </w:tcPr>
          <w:p w14:paraId="1319853A" w14:textId="77777777" w:rsidR="005F2397" w:rsidRPr="008568A7" w:rsidRDefault="005F2397" w:rsidP="005F2397">
            <w:pPr>
              <w:rPr>
                <w:rFonts w:ascii="Calibri" w:hAnsi="Calibri"/>
              </w:rPr>
            </w:pPr>
            <w:r w:rsidRPr="008568A7">
              <w:rPr>
                <w:rFonts w:ascii="Calibri" w:hAnsi="Calibri"/>
              </w:rPr>
              <w:t>Long Hedge</w:t>
            </w:r>
          </w:p>
        </w:tc>
        <w:tc>
          <w:tcPr>
            <w:tcW w:w="2319" w:type="dxa"/>
            <w:tcBorders>
              <w:bottom w:val="single" w:sz="4" w:space="0" w:color="auto"/>
            </w:tcBorders>
            <w:shd w:val="clear" w:color="auto" w:fill="B1C2A3"/>
            <w:tcMar>
              <w:top w:w="15" w:type="dxa"/>
              <w:left w:w="15" w:type="dxa"/>
              <w:bottom w:w="0" w:type="dxa"/>
              <w:right w:w="15" w:type="dxa"/>
            </w:tcMar>
            <w:vAlign w:val="bottom"/>
            <w:hideMark/>
          </w:tcPr>
          <w:p w14:paraId="5518BB51" w14:textId="77777777" w:rsidR="005F2397" w:rsidRPr="008568A7" w:rsidRDefault="005F2397" w:rsidP="005F2397">
            <w:pPr>
              <w:rPr>
                <w:rFonts w:ascii="Calibri" w:hAnsi="Calibri"/>
              </w:rPr>
            </w:pPr>
            <w:r w:rsidRPr="008568A7">
              <w:rPr>
                <w:rFonts w:ascii="Calibri" w:hAnsi="Calibri"/>
              </w:rPr>
              <w:t> </w:t>
            </w:r>
          </w:p>
        </w:tc>
        <w:tc>
          <w:tcPr>
            <w:tcW w:w="441" w:type="dxa"/>
            <w:tcBorders>
              <w:bottom w:val="single" w:sz="4" w:space="0" w:color="auto"/>
            </w:tcBorders>
            <w:shd w:val="clear" w:color="auto" w:fill="B1C2A3"/>
            <w:tcMar>
              <w:top w:w="15" w:type="dxa"/>
              <w:left w:w="15" w:type="dxa"/>
              <w:bottom w:w="0" w:type="dxa"/>
              <w:right w:w="15" w:type="dxa"/>
            </w:tcMar>
            <w:vAlign w:val="bottom"/>
            <w:hideMark/>
          </w:tcPr>
          <w:p w14:paraId="30D6E393" w14:textId="77777777" w:rsidR="005F2397" w:rsidRPr="008568A7" w:rsidRDefault="005F2397" w:rsidP="005F2397">
            <w:pPr>
              <w:rPr>
                <w:rFonts w:ascii="Calibri" w:hAnsi="Calibri"/>
              </w:rPr>
            </w:pPr>
            <w:r w:rsidRPr="008568A7">
              <w:rPr>
                <w:rFonts w:ascii="Calibri" w:hAnsi="Calibri"/>
              </w:rPr>
              <w:t> </w:t>
            </w:r>
          </w:p>
        </w:tc>
        <w:tc>
          <w:tcPr>
            <w:tcW w:w="2230" w:type="dxa"/>
            <w:tcBorders>
              <w:bottom w:val="single" w:sz="4" w:space="0" w:color="auto"/>
            </w:tcBorders>
            <w:shd w:val="clear" w:color="auto" w:fill="B1C2A3"/>
            <w:tcMar>
              <w:top w:w="15" w:type="dxa"/>
              <w:left w:w="15" w:type="dxa"/>
              <w:bottom w:w="0" w:type="dxa"/>
              <w:right w:w="15" w:type="dxa"/>
            </w:tcMar>
            <w:vAlign w:val="center"/>
            <w:hideMark/>
          </w:tcPr>
          <w:p w14:paraId="3EE54D61" w14:textId="77777777" w:rsidR="005F2397" w:rsidRPr="008568A7" w:rsidRDefault="005F2397" w:rsidP="005F2397">
            <w:pPr>
              <w:rPr>
                <w:rFonts w:ascii="Calibri" w:hAnsi="Calibri"/>
              </w:rPr>
            </w:pPr>
            <w:r w:rsidRPr="008568A7">
              <w:rPr>
                <w:rFonts w:ascii="Calibri" w:hAnsi="Calibri"/>
              </w:rPr>
              <w:t> </w:t>
            </w:r>
          </w:p>
        </w:tc>
        <w:tc>
          <w:tcPr>
            <w:tcW w:w="2393" w:type="dxa"/>
            <w:tcBorders>
              <w:bottom w:val="single" w:sz="4" w:space="0" w:color="auto"/>
            </w:tcBorders>
            <w:shd w:val="clear" w:color="auto" w:fill="B1C2A3"/>
            <w:tcMar>
              <w:top w:w="15" w:type="dxa"/>
              <w:left w:w="15" w:type="dxa"/>
              <w:bottom w:w="0" w:type="dxa"/>
              <w:right w:w="15" w:type="dxa"/>
            </w:tcMar>
            <w:vAlign w:val="center"/>
            <w:hideMark/>
          </w:tcPr>
          <w:p w14:paraId="7DD646F2" w14:textId="77777777" w:rsidR="005F2397" w:rsidRPr="008568A7" w:rsidRDefault="005F2397" w:rsidP="005F2397">
            <w:pPr>
              <w:rPr>
                <w:rFonts w:ascii="Calibri" w:hAnsi="Calibri"/>
              </w:rPr>
            </w:pPr>
            <w:r w:rsidRPr="008568A7">
              <w:rPr>
                <w:rFonts w:ascii="Calibri" w:hAnsi="Calibri"/>
              </w:rPr>
              <w:t> </w:t>
            </w:r>
          </w:p>
        </w:tc>
      </w:tr>
      <w:tr w:rsidR="00CD657B" w:rsidRPr="008568A7" w14:paraId="201C672B" w14:textId="77777777" w:rsidTr="00CD657B">
        <w:trPr>
          <w:trHeight w:hRule="exact" w:val="363"/>
          <w:jc w:val="center"/>
        </w:trPr>
        <w:tc>
          <w:tcPr>
            <w:tcW w:w="259" w:type="dxa"/>
            <w:tcBorders>
              <w:top w:val="single" w:sz="4" w:space="0" w:color="auto"/>
            </w:tcBorders>
            <w:shd w:val="clear" w:color="auto" w:fill="auto"/>
            <w:tcMar>
              <w:top w:w="15" w:type="dxa"/>
              <w:left w:w="15" w:type="dxa"/>
              <w:bottom w:w="0" w:type="dxa"/>
              <w:right w:w="15" w:type="dxa"/>
            </w:tcMar>
            <w:vAlign w:val="bottom"/>
            <w:hideMark/>
          </w:tcPr>
          <w:p w14:paraId="0278F76A" w14:textId="77777777" w:rsidR="005F2397" w:rsidRPr="008568A7" w:rsidRDefault="005F2397" w:rsidP="005F2397">
            <w:pPr>
              <w:rPr>
                <w:rFonts w:ascii="Calibri" w:hAnsi="Calibri"/>
              </w:rPr>
            </w:pPr>
          </w:p>
        </w:tc>
        <w:tc>
          <w:tcPr>
            <w:tcW w:w="3870" w:type="dxa"/>
            <w:gridSpan w:val="2"/>
            <w:tcBorders>
              <w:top w:val="single" w:sz="4" w:space="0" w:color="auto"/>
            </w:tcBorders>
            <w:shd w:val="clear" w:color="auto" w:fill="auto"/>
            <w:tcMar>
              <w:top w:w="15" w:type="dxa"/>
              <w:left w:w="15" w:type="dxa"/>
              <w:bottom w:w="0" w:type="dxa"/>
              <w:right w:w="15" w:type="dxa"/>
            </w:tcMar>
            <w:vAlign w:val="center"/>
            <w:hideMark/>
          </w:tcPr>
          <w:p w14:paraId="75B84ECF" w14:textId="4C566DAD" w:rsidR="005F2397" w:rsidRPr="008568A7" w:rsidRDefault="005F2397" w:rsidP="005F2397">
            <w:pPr>
              <w:rPr>
                <w:rFonts w:ascii="Calibri" w:hAnsi="Calibri"/>
              </w:rPr>
            </w:pPr>
            <w:r w:rsidRPr="008568A7">
              <w:rPr>
                <w:rFonts w:ascii="Calibri" w:hAnsi="Calibri"/>
              </w:rPr>
              <w:t>Futures</w:t>
            </w:r>
            <w:ins w:id="2518"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519"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gain, per </w:t>
            </w:r>
            <w:r w:rsidR="007D3793" w:rsidRPr="008568A7">
              <w:rPr>
                <w:rFonts w:ascii="Calibri" w:hAnsi="Calibri"/>
              </w:rPr>
              <w:t>lb.</w:t>
            </w:r>
          </w:p>
        </w:tc>
        <w:tc>
          <w:tcPr>
            <w:tcW w:w="441" w:type="dxa"/>
            <w:tcBorders>
              <w:top w:val="single" w:sz="4" w:space="0" w:color="auto"/>
            </w:tcBorders>
            <w:shd w:val="clear" w:color="auto" w:fill="auto"/>
            <w:tcMar>
              <w:top w:w="15" w:type="dxa"/>
              <w:left w:w="15" w:type="dxa"/>
              <w:bottom w:w="0" w:type="dxa"/>
              <w:right w:w="15" w:type="dxa"/>
            </w:tcMar>
            <w:vAlign w:val="bottom"/>
            <w:hideMark/>
          </w:tcPr>
          <w:p w14:paraId="3AB448F9" w14:textId="77777777" w:rsidR="005F2397" w:rsidRPr="008568A7" w:rsidRDefault="005F2397" w:rsidP="005F2397">
            <w:pPr>
              <w:rPr>
                <w:rFonts w:ascii="Calibri" w:hAnsi="Calibri"/>
              </w:rPr>
            </w:pP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316046E8" w14:textId="77777777" w:rsidR="005F2397" w:rsidRPr="008568A7" w:rsidRDefault="005F2397" w:rsidP="005F2397">
            <w:pPr>
              <w:rPr>
                <w:rFonts w:ascii="Calibri" w:hAnsi="Calibri"/>
              </w:rPr>
            </w:pPr>
            <w:r w:rsidRPr="008568A7">
              <w:rPr>
                <w:rFonts w:ascii="Calibri" w:hAnsi="Calibri"/>
              </w:rPr>
              <w:t xml:space="preserve">$0.05 </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558D12F0" w14:textId="77777777" w:rsidR="005F2397" w:rsidRPr="008568A7" w:rsidRDefault="005F2397" w:rsidP="005F2397">
            <w:pPr>
              <w:rPr>
                <w:rFonts w:ascii="Calibri" w:hAnsi="Calibri"/>
              </w:rPr>
            </w:pPr>
            <w:r w:rsidRPr="008568A7">
              <w:rPr>
                <w:rFonts w:ascii="Calibri" w:hAnsi="Calibri"/>
              </w:rPr>
              <w:t>($0.05)</w:t>
            </w:r>
          </w:p>
        </w:tc>
      </w:tr>
      <w:tr w:rsidR="00CD657B" w:rsidRPr="008568A7" w14:paraId="1D9E853B" w14:textId="77777777" w:rsidTr="00CD657B">
        <w:trPr>
          <w:trHeight w:hRule="exact" w:val="363"/>
          <w:jc w:val="center"/>
        </w:trPr>
        <w:tc>
          <w:tcPr>
            <w:tcW w:w="259" w:type="dxa"/>
            <w:tcBorders>
              <w:bottom w:val="single" w:sz="4" w:space="0" w:color="auto"/>
            </w:tcBorders>
            <w:shd w:val="clear" w:color="auto" w:fill="auto"/>
            <w:tcMar>
              <w:top w:w="15" w:type="dxa"/>
              <w:left w:w="15" w:type="dxa"/>
              <w:bottom w:w="0" w:type="dxa"/>
              <w:right w:w="15" w:type="dxa"/>
            </w:tcMar>
            <w:vAlign w:val="bottom"/>
            <w:hideMark/>
          </w:tcPr>
          <w:p w14:paraId="7CAE9843" w14:textId="77777777" w:rsidR="005F2397" w:rsidRPr="008568A7" w:rsidRDefault="005F2397" w:rsidP="005F2397">
            <w:pPr>
              <w:rPr>
                <w:rFonts w:ascii="Calibri" w:hAnsi="Calibri"/>
              </w:rPr>
            </w:pPr>
          </w:p>
        </w:tc>
        <w:tc>
          <w:tcPr>
            <w:tcW w:w="3870" w:type="dxa"/>
            <w:gridSpan w:val="2"/>
            <w:tcBorders>
              <w:bottom w:val="single" w:sz="4" w:space="0" w:color="auto"/>
            </w:tcBorders>
            <w:shd w:val="clear" w:color="auto" w:fill="auto"/>
            <w:tcMar>
              <w:top w:w="15" w:type="dxa"/>
              <w:left w:w="15" w:type="dxa"/>
              <w:bottom w:w="0" w:type="dxa"/>
              <w:right w:w="15" w:type="dxa"/>
            </w:tcMar>
            <w:vAlign w:val="center"/>
            <w:hideMark/>
          </w:tcPr>
          <w:p w14:paraId="511432A8" w14:textId="68B766D0" w:rsidR="005F2397" w:rsidRPr="008568A7" w:rsidRDefault="005F2397" w:rsidP="005F2397">
            <w:pPr>
              <w:rPr>
                <w:rFonts w:ascii="Calibri" w:hAnsi="Calibri"/>
              </w:rPr>
            </w:pPr>
            <w:r w:rsidRPr="008568A7">
              <w:rPr>
                <w:rFonts w:ascii="Calibri" w:hAnsi="Calibri"/>
              </w:rPr>
              <w:t>Total Futures</w:t>
            </w:r>
            <w:ins w:id="2520"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521"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Gain</w:t>
            </w:r>
          </w:p>
        </w:tc>
        <w:tc>
          <w:tcPr>
            <w:tcW w:w="441" w:type="dxa"/>
            <w:tcBorders>
              <w:bottom w:val="single" w:sz="4" w:space="0" w:color="auto"/>
            </w:tcBorders>
            <w:shd w:val="clear" w:color="auto" w:fill="auto"/>
            <w:tcMar>
              <w:top w:w="15" w:type="dxa"/>
              <w:left w:w="15" w:type="dxa"/>
              <w:bottom w:w="0" w:type="dxa"/>
              <w:right w:w="15" w:type="dxa"/>
            </w:tcMar>
            <w:vAlign w:val="bottom"/>
            <w:hideMark/>
          </w:tcPr>
          <w:p w14:paraId="0EE83BAA" w14:textId="77777777" w:rsidR="005F2397" w:rsidRPr="008568A7" w:rsidRDefault="005F2397" w:rsidP="005F2397">
            <w:pPr>
              <w:rPr>
                <w:rFonts w:ascii="Calibri" w:hAnsi="Calibri"/>
              </w:rPr>
            </w:pPr>
          </w:p>
        </w:tc>
        <w:tc>
          <w:tcPr>
            <w:tcW w:w="2230" w:type="dxa"/>
            <w:tcBorders>
              <w:bottom w:val="single" w:sz="4" w:space="0" w:color="auto"/>
            </w:tcBorders>
            <w:shd w:val="clear" w:color="auto" w:fill="auto"/>
            <w:tcMar>
              <w:top w:w="15" w:type="dxa"/>
              <w:left w:w="15" w:type="dxa"/>
              <w:bottom w:w="0" w:type="dxa"/>
              <w:right w:w="15" w:type="dxa"/>
            </w:tcMar>
            <w:vAlign w:val="center"/>
            <w:hideMark/>
          </w:tcPr>
          <w:p w14:paraId="7E459A0F" w14:textId="77777777" w:rsidR="005F2397" w:rsidRPr="008568A7" w:rsidRDefault="005F2397" w:rsidP="005F2397">
            <w:pPr>
              <w:rPr>
                <w:rFonts w:ascii="Calibri" w:hAnsi="Calibri"/>
              </w:rPr>
            </w:pPr>
            <w:r w:rsidRPr="008568A7">
              <w:rPr>
                <w:rFonts w:ascii="Calibri" w:hAnsi="Calibri"/>
              </w:rPr>
              <w:t xml:space="preserve">$1,250 </w:t>
            </w:r>
          </w:p>
        </w:tc>
        <w:tc>
          <w:tcPr>
            <w:tcW w:w="2393" w:type="dxa"/>
            <w:tcBorders>
              <w:bottom w:val="single" w:sz="4" w:space="0" w:color="auto"/>
            </w:tcBorders>
            <w:shd w:val="clear" w:color="auto" w:fill="auto"/>
            <w:tcMar>
              <w:top w:w="15" w:type="dxa"/>
              <w:left w:w="15" w:type="dxa"/>
              <w:bottom w:w="0" w:type="dxa"/>
              <w:right w:w="15" w:type="dxa"/>
            </w:tcMar>
            <w:vAlign w:val="center"/>
            <w:hideMark/>
          </w:tcPr>
          <w:p w14:paraId="4F341F38" w14:textId="77777777" w:rsidR="005F2397" w:rsidRPr="008568A7" w:rsidRDefault="005F2397" w:rsidP="005F2397">
            <w:pPr>
              <w:rPr>
                <w:rFonts w:ascii="Calibri" w:hAnsi="Calibri"/>
              </w:rPr>
            </w:pPr>
            <w:r w:rsidRPr="008568A7">
              <w:rPr>
                <w:rFonts w:ascii="Calibri" w:hAnsi="Calibri"/>
              </w:rPr>
              <w:t>($1,250)</w:t>
            </w:r>
          </w:p>
        </w:tc>
      </w:tr>
      <w:tr w:rsidR="00CD657B" w:rsidRPr="008568A7" w14:paraId="610F5E2D" w14:textId="77777777" w:rsidTr="00CD657B">
        <w:trPr>
          <w:trHeight w:hRule="exact" w:val="363"/>
          <w:jc w:val="center"/>
        </w:trPr>
        <w:tc>
          <w:tcPr>
            <w:tcW w:w="1810" w:type="dxa"/>
            <w:gridSpan w:val="2"/>
            <w:tcBorders>
              <w:top w:val="single" w:sz="4" w:space="0" w:color="auto"/>
            </w:tcBorders>
            <w:shd w:val="clear" w:color="auto" w:fill="auto"/>
            <w:tcMar>
              <w:top w:w="15" w:type="dxa"/>
              <w:left w:w="15" w:type="dxa"/>
              <w:bottom w:w="0" w:type="dxa"/>
              <w:right w:w="15" w:type="dxa"/>
            </w:tcMar>
            <w:vAlign w:val="center"/>
            <w:hideMark/>
          </w:tcPr>
          <w:p w14:paraId="6569F2C3" w14:textId="77777777" w:rsidR="005F2397" w:rsidRPr="008568A7" w:rsidRDefault="005F2397" w:rsidP="005F2397">
            <w:pPr>
              <w:rPr>
                <w:rFonts w:ascii="Calibri" w:hAnsi="Calibri"/>
              </w:rPr>
            </w:pPr>
            <w:r w:rsidRPr="008568A7">
              <w:rPr>
                <w:rFonts w:ascii="Calibri" w:hAnsi="Calibri"/>
              </w:rPr>
              <w:t>Net Cost</w:t>
            </w:r>
          </w:p>
        </w:tc>
        <w:tc>
          <w:tcPr>
            <w:tcW w:w="2319" w:type="dxa"/>
            <w:tcBorders>
              <w:top w:val="single" w:sz="4" w:space="0" w:color="auto"/>
            </w:tcBorders>
            <w:shd w:val="clear" w:color="auto" w:fill="auto"/>
            <w:tcMar>
              <w:top w:w="15" w:type="dxa"/>
              <w:left w:w="15" w:type="dxa"/>
              <w:bottom w:w="0" w:type="dxa"/>
              <w:right w:w="15" w:type="dxa"/>
            </w:tcMar>
            <w:vAlign w:val="bottom"/>
            <w:hideMark/>
          </w:tcPr>
          <w:p w14:paraId="2C9303E0" w14:textId="77777777" w:rsidR="005F2397" w:rsidRPr="008568A7" w:rsidRDefault="005F2397" w:rsidP="005F2397">
            <w:pPr>
              <w:rPr>
                <w:rFonts w:ascii="Calibri" w:hAnsi="Calibri"/>
              </w:rPr>
            </w:pPr>
            <w:r w:rsidRPr="008568A7">
              <w:rPr>
                <w:rFonts w:ascii="Calibri" w:hAnsi="Calibri"/>
              </w:rPr>
              <w:t> </w:t>
            </w:r>
          </w:p>
        </w:tc>
        <w:tc>
          <w:tcPr>
            <w:tcW w:w="441" w:type="dxa"/>
            <w:tcBorders>
              <w:top w:val="single" w:sz="4" w:space="0" w:color="auto"/>
            </w:tcBorders>
            <w:shd w:val="clear" w:color="auto" w:fill="auto"/>
            <w:tcMar>
              <w:top w:w="15" w:type="dxa"/>
              <w:left w:w="15" w:type="dxa"/>
              <w:bottom w:w="0" w:type="dxa"/>
              <w:right w:w="15" w:type="dxa"/>
            </w:tcMar>
            <w:vAlign w:val="bottom"/>
            <w:hideMark/>
          </w:tcPr>
          <w:p w14:paraId="1F086478" w14:textId="77777777" w:rsidR="005F2397" w:rsidRPr="008568A7" w:rsidRDefault="005F2397" w:rsidP="005F2397">
            <w:pPr>
              <w:rPr>
                <w:rFonts w:ascii="Calibri" w:hAnsi="Calibri"/>
              </w:rPr>
            </w:pPr>
            <w:r w:rsidRPr="008568A7">
              <w:rPr>
                <w:rFonts w:ascii="Calibri" w:hAnsi="Calibri"/>
              </w:rPr>
              <w:t> </w:t>
            </w: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20031CFF" w14:textId="77777777" w:rsidR="005F2397" w:rsidRPr="008568A7" w:rsidRDefault="005F2397" w:rsidP="005F2397">
            <w:pPr>
              <w:rPr>
                <w:rFonts w:ascii="Calibri" w:hAnsi="Calibri"/>
              </w:rPr>
            </w:pPr>
            <w:r w:rsidRPr="008568A7">
              <w:rPr>
                <w:rFonts w:ascii="Calibri" w:hAnsi="Calibri"/>
              </w:rPr>
              <w:t>($48,750)</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327C2E77" w14:textId="77777777" w:rsidR="005F2397" w:rsidRPr="008568A7" w:rsidRDefault="005F2397" w:rsidP="005F2397">
            <w:pPr>
              <w:rPr>
                <w:rFonts w:ascii="Calibri" w:hAnsi="Calibri"/>
              </w:rPr>
            </w:pPr>
            <w:r w:rsidRPr="008568A7">
              <w:rPr>
                <w:rFonts w:ascii="Calibri" w:hAnsi="Calibri"/>
              </w:rPr>
              <w:t>($51,250)</w:t>
            </w:r>
          </w:p>
        </w:tc>
      </w:tr>
    </w:tbl>
    <w:p w14:paraId="259CC11C" w14:textId="77777777" w:rsidR="005F2397" w:rsidRPr="008568A7" w:rsidRDefault="005F2397" w:rsidP="005F2397">
      <w:pPr>
        <w:rPr>
          <w:rFonts w:ascii="Calibri" w:hAnsi="Calibri"/>
        </w:rPr>
      </w:pPr>
    </w:p>
    <w:p w14:paraId="09A92412" w14:textId="44918F9B" w:rsidR="005F2397" w:rsidRPr="008568A7" w:rsidRDefault="005F2397" w:rsidP="008568A7">
      <w:pPr>
        <w:pStyle w:val="Heading3SubGTNI"/>
      </w:pPr>
      <w:bookmarkStart w:id="2522" w:name="_Toc222580603"/>
      <w:r w:rsidRPr="008568A7">
        <w:t>Define the various sources of basis risk</w:t>
      </w:r>
      <w:ins w:id="2523" w:author="Aleksander Hansen" w:date="2013-02-15T16:58:00Z">
        <w:r w:rsidR="00AC5507">
          <w:fldChar w:fldCharType="begin"/>
        </w:r>
        <w:r w:rsidR="00AC5507">
          <w:instrText xml:space="preserve"> XE "</w:instrText>
        </w:r>
      </w:ins>
      <w:r w:rsidR="00AC5507" w:rsidRPr="008568A7">
        <w:rPr>
          <w:rFonts w:ascii="Calibri" w:hAnsi="Calibri"/>
        </w:rPr>
        <w:instrText>basis risk</w:instrText>
      </w:r>
      <w:ins w:id="2524" w:author="Aleksander Hansen" w:date="2013-02-15T16:58:00Z">
        <w:r w:rsidR="00AC5507">
          <w:instrText xml:space="preserve">" </w:instrText>
        </w:r>
        <w:r w:rsidR="00AC5507">
          <w:fldChar w:fldCharType="end"/>
        </w:r>
      </w:ins>
      <w:r w:rsidRPr="008568A7">
        <w:t xml:space="preserve"> and explain how basis risks arise when hedging with </w:t>
      </w:r>
      <w:r w:rsidR="00972464" w:rsidRPr="008568A7">
        <w:t>Futures</w:t>
      </w:r>
      <w:bookmarkEnd w:id="2522"/>
      <w:ins w:id="2525"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526" w:author="Aleksander Hansen" w:date="2013-02-15T16:31:00Z">
        <w:r w:rsidR="008A28C4">
          <w:instrText xml:space="preserve">" </w:instrText>
        </w:r>
        <w:r w:rsidR="008A28C4">
          <w:fldChar w:fldCharType="end"/>
        </w:r>
      </w:ins>
    </w:p>
    <w:p w14:paraId="38D9724C" w14:textId="42979CA8" w:rsidR="005F2397" w:rsidRPr="008568A7" w:rsidRDefault="005F2397" w:rsidP="005F2397">
      <w:pPr>
        <w:rPr>
          <w:rFonts w:ascii="Calibri" w:hAnsi="Calibri"/>
        </w:rPr>
      </w:pPr>
      <w:r w:rsidRPr="008568A7">
        <w:rPr>
          <w:rFonts w:ascii="Calibri" w:hAnsi="Calibri"/>
        </w:rPr>
        <w:t>When the spot</w:t>
      </w:r>
      <w:ins w:id="2527"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528"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increases by more than the </w:t>
      </w:r>
      <w:r w:rsidR="00972464" w:rsidRPr="008568A7">
        <w:rPr>
          <w:rFonts w:ascii="Calibri" w:hAnsi="Calibri"/>
        </w:rPr>
        <w:t>Futures</w:t>
      </w:r>
      <w:ins w:id="2529"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530"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the basis increases and this is said to be a</w:t>
      </w:r>
      <w:r w:rsidR="002D13E2">
        <w:rPr>
          <w:rFonts w:ascii="Calibri" w:hAnsi="Calibri"/>
        </w:rPr>
        <w:t>,</w:t>
      </w:r>
      <w:r w:rsidR="00AA1498">
        <w:rPr>
          <w:rFonts w:ascii="Calibri" w:hAnsi="Calibri"/>
        </w:rPr>
        <w:t xml:space="preserve"> “strengthe</w:t>
      </w:r>
      <w:r w:rsidR="002D13E2">
        <w:rPr>
          <w:rFonts w:ascii="Calibri" w:hAnsi="Calibri"/>
        </w:rPr>
        <w:t>ning of the basis.” When</w:t>
      </w:r>
      <w:r w:rsidR="00AA1498">
        <w:rPr>
          <w:rFonts w:ascii="Calibri" w:hAnsi="Calibri"/>
        </w:rPr>
        <w:t xml:space="preserve"> </w:t>
      </w:r>
      <w:r w:rsidRPr="00AA1498">
        <w:rPr>
          <w:rFonts w:ascii="Calibri" w:hAnsi="Calibri"/>
          <w:b/>
        </w:rPr>
        <w:t>unexpected</w:t>
      </w:r>
      <w:r w:rsidRPr="008568A7">
        <w:rPr>
          <w:rFonts w:ascii="Calibri" w:hAnsi="Calibri"/>
        </w:rPr>
        <w:t>, this strengthening is favorable for a short hedge</w:t>
      </w:r>
      <w:ins w:id="2531"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532"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a</w:t>
      </w:r>
      <w:r w:rsidR="00AA1498">
        <w:rPr>
          <w:rFonts w:ascii="Calibri" w:hAnsi="Calibri"/>
        </w:rPr>
        <w:t>nd unfavorable for a long hedge</w:t>
      </w:r>
      <w:r w:rsidRPr="008568A7">
        <w:rPr>
          <w:rFonts w:ascii="Calibri" w:hAnsi="Calibri"/>
        </w:rPr>
        <w:t>.</w:t>
      </w:r>
      <w:r w:rsidR="007D3793" w:rsidRPr="008568A7">
        <w:rPr>
          <w:rFonts w:ascii="Calibri" w:hAnsi="Calibri"/>
        </w:rPr>
        <w:t xml:space="preserve"> </w:t>
      </w:r>
      <w:r w:rsidR="00552F42">
        <w:rPr>
          <w:rFonts w:ascii="Calibri" w:hAnsi="Calibri"/>
        </w:rPr>
        <w:t>In our example of the farmer, we can see how this is favorable</w:t>
      </w:r>
      <w:r w:rsidR="00BE4D05">
        <w:rPr>
          <w:rFonts w:ascii="Calibri" w:hAnsi="Calibri"/>
        </w:rPr>
        <w:t>: the farmer can close out the Futures contract and sell in the spot</w:t>
      </w:r>
      <w:ins w:id="2533"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534" w:author="Aleksander Hansen" w:date="2013-02-15T17:14:00Z">
        <w:r w:rsidR="003578F0">
          <w:instrText xml:space="preserve">spot price" </w:instrText>
        </w:r>
        <w:r w:rsidR="003578F0">
          <w:rPr>
            <w:rFonts w:ascii="Calibri" w:hAnsi="Calibri"/>
          </w:rPr>
          <w:fldChar w:fldCharType="end"/>
        </w:r>
      </w:ins>
      <w:r w:rsidR="00BE4D05">
        <w:rPr>
          <w:rFonts w:ascii="Calibri" w:hAnsi="Calibri"/>
        </w:rPr>
        <w:t xml:space="preserve"> market. She will lose on the Futures contract since it has risen however, since the spot</w:t>
      </w:r>
      <w:ins w:id="2535"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536" w:author="Aleksander Hansen" w:date="2013-02-15T17:14:00Z">
        <w:r w:rsidR="003578F0">
          <w:instrText xml:space="preserve">spot price" </w:instrText>
        </w:r>
        <w:r w:rsidR="003578F0">
          <w:rPr>
            <w:rFonts w:ascii="Calibri" w:hAnsi="Calibri"/>
          </w:rPr>
          <w:fldChar w:fldCharType="end"/>
        </w:r>
      </w:ins>
      <w:r w:rsidR="00BE4D05">
        <w:rPr>
          <w:rFonts w:ascii="Calibri" w:hAnsi="Calibri"/>
        </w:rPr>
        <w:t xml:space="preserve"> price has risen even more the difference, the basis, is her gain</w:t>
      </w:r>
      <w:r w:rsidR="001F7FAC">
        <w:rPr>
          <w:rStyle w:val="FootnoteReference"/>
          <w:rFonts w:ascii="Calibri" w:hAnsi="Calibri"/>
        </w:rPr>
        <w:footnoteReference w:id="3"/>
      </w:r>
      <w:r w:rsidR="00BE4D05">
        <w:rPr>
          <w:rFonts w:ascii="Calibri" w:hAnsi="Calibri"/>
        </w:rPr>
        <w:t xml:space="preserve">. </w:t>
      </w:r>
      <w:r w:rsidR="007D3793" w:rsidRPr="008568A7">
        <w:rPr>
          <w:rFonts w:ascii="Calibri" w:hAnsi="Calibri"/>
        </w:rPr>
        <w:t>When the F</w:t>
      </w:r>
      <w:r w:rsidRPr="008568A7">
        <w:rPr>
          <w:rFonts w:ascii="Calibri" w:hAnsi="Calibri"/>
        </w:rPr>
        <w:t>utures price increases by more than the spot</w:t>
      </w:r>
      <w:ins w:id="2537"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538"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the basis declines and this is said to be a</w:t>
      </w:r>
      <w:r w:rsidR="002D13E2">
        <w:rPr>
          <w:rFonts w:ascii="Calibri" w:hAnsi="Calibri"/>
        </w:rPr>
        <w:t>,</w:t>
      </w:r>
      <w:r w:rsidR="00AA1498">
        <w:rPr>
          <w:rFonts w:ascii="Calibri" w:hAnsi="Calibri"/>
        </w:rPr>
        <w:t xml:space="preserve"> “weakening of the basis.” </w:t>
      </w:r>
      <w:r w:rsidR="002D13E2">
        <w:rPr>
          <w:rFonts w:ascii="Calibri" w:hAnsi="Calibri"/>
        </w:rPr>
        <w:t>W</w:t>
      </w:r>
      <w:r w:rsidRPr="008568A7">
        <w:rPr>
          <w:rFonts w:ascii="Calibri" w:hAnsi="Calibri"/>
        </w:rPr>
        <w:t xml:space="preserve">hen </w:t>
      </w:r>
      <w:r w:rsidRPr="008568A7">
        <w:rPr>
          <w:rFonts w:ascii="Calibri" w:hAnsi="Calibri"/>
          <w:b/>
        </w:rPr>
        <w:t>unexpected</w:t>
      </w:r>
      <w:r w:rsidRPr="008568A7">
        <w:rPr>
          <w:rFonts w:ascii="Calibri" w:hAnsi="Calibri"/>
        </w:rPr>
        <w:t>, this weakening is favorable for a long hedge and</w:t>
      </w:r>
      <w:r w:rsidR="002D13E2">
        <w:rPr>
          <w:rFonts w:ascii="Calibri" w:hAnsi="Calibri"/>
        </w:rPr>
        <w:t xml:space="preserve"> unfavorable for a short hedge. Going back to our example of the farmer who has a short hedge, we can see </w:t>
      </w:r>
      <w:r w:rsidR="00552F42">
        <w:rPr>
          <w:rFonts w:ascii="Calibri" w:hAnsi="Calibri"/>
        </w:rPr>
        <w:t>that an</w:t>
      </w:r>
      <w:r w:rsidR="002D13E2">
        <w:rPr>
          <w:rFonts w:ascii="Calibri" w:hAnsi="Calibri"/>
        </w:rPr>
        <w:t xml:space="preserve"> unexpected weakening of the basis is unfavorable: </w:t>
      </w:r>
      <w:r w:rsidR="00552F42">
        <w:rPr>
          <w:rFonts w:ascii="Calibri" w:hAnsi="Calibri"/>
        </w:rPr>
        <w:t xml:space="preserve">had the farmer </w:t>
      </w:r>
      <w:r w:rsidR="001F7FAC">
        <w:rPr>
          <w:rFonts w:ascii="Calibri" w:hAnsi="Calibri"/>
        </w:rPr>
        <w:t xml:space="preserve">for example </w:t>
      </w:r>
      <w:r w:rsidR="00552F42">
        <w:rPr>
          <w:rFonts w:ascii="Calibri" w:hAnsi="Calibri"/>
        </w:rPr>
        <w:t>waited until today to enter into the hedge, she could have locked in a higher price.</w:t>
      </w:r>
    </w:p>
    <w:p w14:paraId="0902AA73" w14:textId="77777777" w:rsidR="007D3793" w:rsidRDefault="007D3793" w:rsidP="005F2397">
      <w:pPr>
        <w:rPr>
          <w:rFonts w:ascii="Calibri" w:hAnsi="Calibri"/>
        </w:rPr>
      </w:pPr>
      <w:bookmarkStart w:id="2539" w:name="OLE_LINK9"/>
    </w:p>
    <w:p w14:paraId="0F81129B" w14:textId="538CEE79" w:rsidR="00BE4D05" w:rsidRPr="008568A7" w:rsidRDefault="00BE4D05" w:rsidP="00BE4D05">
      <w:pPr>
        <w:pStyle w:val="Heading3SubGTNI"/>
      </w:pPr>
      <w:bookmarkStart w:id="2540" w:name="_Toc222580604"/>
      <w:r w:rsidRPr="008568A7">
        <w:t>Basis risk arises</w:t>
      </w:r>
      <w:r>
        <w:t xml:space="preserve"> when hedging with Futures</w:t>
      </w:r>
      <w:bookmarkEnd w:id="2540"/>
      <w:ins w:id="2541"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542" w:author="Aleksander Hansen" w:date="2013-02-15T16:31:00Z">
        <w:r w:rsidR="008A28C4">
          <w:instrText xml:space="preserve">" </w:instrText>
        </w:r>
        <w:r w:rsidR="008A28C4">
          <w:fldChar w:fldCharType="end"/>
        </w:r>
      </w:ins>
    </w:p>
    <w:p w14:paraId="4651B347" w14:textId="4195F0E8" w:rsidR="005F2397" w:rsidRPr="008568A7" w:rsidRDefault="00BE4D05" w:rsidP="005F2397">
      <w:pPr>
        <w:rPr>
          <w:rFonts w:ascii="Calibri" w:hAnsi="Calibri"/>
        </w:rPr>
      </w:pPr>
      <w:r>
        <w:rPr>
          <w:rFonts w:ascii="Calibri" w:hAnsi="Calibri"/>
        </w:rPr>
        <w:t xml:space="preserve">Basis risk arises because </w:t>
      </w:r>
      <w:r w:rsidR="005F2397" w:rsidRPr="008568A7">
        <w:rPr>
          <w:rFonts w:ascii="Calibri" w:hAnsi="Calibri"/>
        </w:rPr>
        <w:t xml:space="preserve">the characteristics of the </w:t>
      </w:r>
      <w:r w:rsidR="00972464" w:rsidRPr="008568A7">
        <w:rPr>
          <w:rFonts w:ascii="Calibri" w:hAnsi="Calibri"/>
        </w:rPr>
        <w:t>Futures</w:t>
      </w:r>
      <w:ins w:id="254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544" w:author="Aleksander Hansen" w:date="2013-02-15T16:31:00Z">
        <w:r w:rsidR="008A28C4">
          <w:instrText xml:space="preserve">" </w:instrText>
        </w:r>
        <w:r w:rsidR="008A28C4">
          <w:rPr>
            <w:rFonts w:ascii="Calibri" w:hAnsi="Calibri"/>
          </w:rPr>
          <w:fldChar w:fldCharType="end"/>
        </w:r>
      </w:ins>
      <w:r w:rsidR="005F2397" w:rsidRPr="008568A7">
        <w:rPr>
          <w:rFonts w:ascii="Calibri" w:hAnsi="Calibri"/>
        </w:rPr>
        <w:t xml:space="preserve"> contract </w:t>
      </w:r>
      <w:r>
        <w:rPr>
          <w:rFonts w:ascii="Calibri" w:hAnsi="Calibri"/>
        </w:rPr>
        <w:t xml:space="preserve">often </w:t>
      </w:r>
      <w:r w:rsidR="005F2397" w:rsidRPr="008568A7">
        <w:rPr>
          <w:rFonts w:ascii="Calibri" w:hAnsi="Calibri"/>
        </w:rPr>
        <w:t>differ from the underlying position</w:t>
      </w:r>
      <w:bookmarkEnd w:id="2539"/>
      <w:r w:rsidR="005F2397" w:rsidRPr="008568A7">
        <w:rPr>
          <w:rFonts w:ascii="Calibri" w:hAnsi="Calibri"/>
        </w:rPr>
        <w:t>.</w:t>
      </w:r>
      <w:r w:rsidR="007D3793" w:rsidRPr="008568A7">
        <w:rPr>
          <w:rFonts w:ascii="Calibri" w:hAnsi="Calibri"/>
        </w:rPr>
        <w:t xml:space="preserve"> In particular, a scenario where Contract ≠ Commodity: t</w:t>
      </w:r>
      <w:r w:rsidR="005F2397" w:rsidRPr="008568A7">
        <w:rPr>
          <w:rFonts w:ascii="Calibri" w:hAnsi="Calibri"/>
        </w:rPr>
        <w:t xml:space="preserve">he asset to be hedged is not exactly the same as the asset underlying the </w:t>
      </w:r>
      <w:r w:rsidR="00972464" w:rsidRPr="008568A7">
        <w:rPr>
          <w:rFonts w:ascii="Calibri" w:hAnsi="Calibri"/>
        </w:rPr>
        <w:t>Futures</w:t>
      </w:r>
      <w:r w:rsidR="005F2397" w:rsidRPr="008568A7">
        <w:rPr>
          <w:rFonts w:ascii="Calibri" w:hAnsi="Calibri"/>
        </w:rPr>
        <w:t xml:space="preserve"> contract.</w:t>
      </w:r>
    </w:p>
    <w:p w14:paraId="475778CB" w14:textId="359AD7BB" w:rsidR="005F2397" w:rsidRPr="008568A7" w:rsidRDefault="005F2397" w:rsidP="005F2397">
      <w:pPr>
        <w:rPr>
          <w:rFonts w:ascii="Calibri" w:hAnsi="Calibri"/>
        </w:rPr>
      </w:pPr>
      <w:r w:rsidRPr="008568A7">
        <w:rPr>
          <w:rFonts w:ascii="Calibri" w:hAnsi="Calibri"/>
        </w:rPr>
        <w:t xml:space="preserve">Contract is standardized (e.g., WTI oil </w:t>
      </w:r>
      <w:r w:rsidR="00972464" w:rsidRPr="008568A7">
        <w:rPr>
          <w:rFonts w:ascii="Calibri" w:hAnsi="Calibri"/>
        </w:rPr>
        <w:t>Futures</w:t>
      </w:r>
      <w:ins w:id="254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546" w:author="Aleksander Hansen" w:date="2013-02-15T16:31:00Z">
        <w:r w:rsidR="008A28C4">
          <w:instrText xml:space="preserve">" </w:instrText>
        </w:r>
        <w:r w:rsidR="008A28C4">
          <w:rPr>
            <w:rFonts w:ascii="Calibri" w:hAnsi="Calibri"/>
          </w:rPr>
          <w:fldChar w:fldCharType="end"/>
        </w:r>
      </w:ins>
      <w:r w:rsidRPr="008568A7">
        <w:rPr>
          <w:rFonts w:ascii="Calibri" w:hAnsi="Calibri"/>
        </w:rPr>
        <w:t>)</w:t>
      </w:r>
    </w:p>
    <w:p w14:paraId="01C1E0F6" w14:textId="77777777" w:rsidR="005F2397" w:rsidRPr="008568A7" w:rsidRDefault="005F2397" w:rsidP="005F2397">
      <w:pPr>
        <w:rPr>
          <w:rFonts w:ascii="Calibri" w:hAnsi="Calibri"/>
        </w:rPr>
      </w:pPr>
      <w:r w:rsidRPr="008568A7">
        <w:rPr>
          <w:rFonts w:ascii="Calibri" w:hAnsi="Calibri"/>
        </w:rPr>
        <w:t>Commodities are not exactly the same (they have different qualities or grades)</w:t>
      </w:r>
    </w:p>
    <w:p w14:paraId="05DFEF59" w14:textId="77777777" w:rsidR="005F2397" w:rsidRPr="008568A7" w:rsidRDefault="005F2397" w:rsidP="005F2397">
      <w:pPr>
        <w:rPr>
          <w:rFonts w:ascii="Calibri" w:hAnsi="Calibri"/>
        </w:rPr>
      </w:pPr>
      <w:r w:rsidRPr="008568A7">
        <w:rPr>
          <w:rFonts w:ascii="Calibri" w:hAnsi="Calibri"/>
        </w:rPr>
        <w:t>Timing (uncertainty vis-a-vis asset). The hedger may be uncertain as to the exact date when the asset will be bought or sold.</w:t>
      </w:r>
    </w:p>
    <w:p w14:paraId="7AEDE2BA" w14:textId="21DA3A56" w:rsidR="005F2397" w:rsidRPr="008568A7" w:rsidRDefault="005F2397" w:rsidP="005F2397">
      <w:pPr>
        <w:rPr>
          <w:rFonts w:ascii="Calibri" w:hAnsi="Calibri"/>
        </w:rPr>
      </w:pPr>
      <w:r w:rsidRPr="008568A7">
        <w:rPr>
          <w:rFonts w:ascii="Calibri" w:hAnsi="Calibri"/>
        </w:rPr>
        <w:t xml:space="preserve">Timing (uncertainty vis-a-vis </w:t>
      </w:r>
      <w:r w:rsidR="00972464" w:rsidRPr="008568A7">
        <w:rPr>
          <w:rFonts w:ascii="Calibri" w:hAnsi="Calibri"/>
        </w:rPr>
        <w:t>Futures</w:t>
      </w:r>
      <w:ins w:id="2547"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548"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The hedger may require the </w:t>
      </w:r>
      <w:r w:rsidR="00972464" w:rsidRPr="008568A7">
        <w:rPr>
          <w:rFonts w:ascii="Calibri" w:hAnsi="Calibri"/>
        </w:rPr>
        <w:t>Futures</w:t>
      </w:r>
      <w:r w:rsidRPr="008568A7">
        <w:rPr>
          <w:rFonts w:ascii="Calibri" w:hAnsi="Calibri"/>
        </w:rPr>
        <w:t xml:space="preserve"> contract to be closed out before its delivery month.</w:t>
      </w:r>
    </w:p>
    <w:p w14:paraId="131FEFA7" w14:textId="3CC52C91" w:rsidR="005F2397" w:rsidRPr="008568A7" w:rsidRDefault="005F2397" w:rsidP="005F2397">
      <w:pPr>
        <w:rPr>
          <w:rFonts w:ascii="Calibri" w:hAnsi="Calibri"/>
        </w:rPr>
      </w:pPr>
      <w:r w:rsidRPr="008568A7">
        <w:rPr>
          <w:rFonts w:ascii="Calibri" w:hAnsi="Calibri"/>
        </w:rPr>
        <w:t>Basis risk may be sub-classified in various ways. For example, changes in the cost of carry</w:t>
      </w:r>
      <w:ins w:id="2549"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cost of carry</w:instrText>
      </w:r>
      <w:ins w:id="2550"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model, over time, may give rise to basis risk</w:t>
      </w:r>
      <w:ins w:id="2551"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basis risk</w:instrText>
      </w:r>
      <w:ins w:id="2552" w:author="Aleksander Hansen" w:date="2013-02-15T16:58:00Z">
        <w:r w:rsidR="00AC5507">
          <w:instrText xml:space="preserve">" </w:instrText>
        </w:r>
        <w:r w:rsidR="00AC5507">
          <w:rPr>
            <w:rFonts w:ascii="Calibri" w:hAnsi="Calibri"/>
          </w:rPr>
          <w:fldChar w:fldCharType="end"/>
        </w:r>
      </w:ins>
      <w:r w:rsidRPr="008568A7">
        <w:rPr>
          <w:rFonts w:ascii="Calibri" w:hAnsi="Calibri"/>
        </w:rPr>
        <w:t xml:space="preserve">. But generally, any particular type of basis risk reduces to one key fact: the asset being hedged is typically not identical, in all respects, to the commodity underlying the </w:t>
      </w:r>
      <w:r w:rsidR="00972464" w:rsidRPr="008568A7">
        <w:rPr>
          <w:rFonts w:ascii="Calibri" w:hAnsi="Calibri"/>
        </w:rPr>
        <w:t>Futures</w:t>
      </w:r>
      <w:ins w:id="255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554"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w:t>
      </w:r>
      <w:r w:rsidR="001F7FAC">
        <w:rPr>
          <w:rFonts w:ascii="Calibri" w:hAnsi="Calibri"/>
        </w:rPr>
        <w:t xml:space="preserve"> </w:t>
      </w:r>
    </w:p>
    <w:p w14:paraId="4B398833" w14:textId="2C9E57E6" w:rsidR="005F2397" w:rsidRPr="008568A7" w:rsidRDefault="005F2397" w:rsidP="005F2397">
      <w:pPr>
        <w:rPr>
          <w:rFonts w:ascii="Calibri" w:hAnsi="Calibri"/>
        </w:rPr>
      </w:pPr>
      <w:r w:rsidRPr="008568A7">
        <w:rPr>
          <w:rFonts w:ascii="Calibri" w:hAnsi="Calibri"/>
        </w:rPr>
        <w:t>There is an inherent trade-off between liquidity and basis risk</w:t>
      </w:r>
      <w:ins w:id="2555"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basis risk</w:instrText>
      </w:r>
      <w:ins w:id="2556" w:author="Aleksander Hansen" w:date="2013-02-15T16:58:00Z">
        <w:r w:rsidR="00AC5507">
          <w:instrText xml:space="preserve">" </w:instrText>
        </w:r>
        <w:r w:rsidR="00AC5507">
          <w:rPr>
            <w:rFonts w:ascii="Calibri" w:hAnsi="Calibri"/>
          </w:rPr>
          <w:fldChar w:fldCharType="end"/>
        </w:r>
      </w:ins>
      <w:r w:rsidRPr="008568A7">
        <w:rPr>
          <w:rFonts w:ascii="Calibri" w:hAnsi="Calibri"/>
        </w:rPr>
        <w:t>: to reduce basis risk is to require a tailored hedge</w:t>
      </w:r>
      <w:ins w:id="2557"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558" w:author="Aleksander Hansen" w:date="2013-02-15T16:51:00Z">
        <w:r w:rsidR="00AC5507">
          <w:instrText xml:space="preserve">" </w:instrText>
        </w:r>
        <w:r w:rsidR="00AC5507">
          <w:rPr>
            <w:rFonts w:ascii="Calibri" w:hAnsi="Calibri"/>
          </w:rPr>
          <w:fldChar w:fldCharType="end"/>
        </w:r>
      </w:ins>
      <w:r w:rsidRPr="008568A7">
        <w:rPr>
          <w:rFonts w:ascii="Calibri" w:hAnsi="Calibri"/>
        </w:rPr>
        <w:t>.</w:t>
      </w:r>
      <w:r w:rsidR="00BE4D05" w:rsidRPr="00BE4D05">
        <w:rPr>
          <w:rFonts w:ascii="Calibri" w:hAnsi="Calibri"/>
          <w:noProof/>
        </w:rPr>
        <w:t xml:space="preserve"> </w:t>
      </w:r>
      <w:r w:rsidR="00BE4D05" w:rsidRPr="008568A7">
        <w:rPr>
          <w:rFonts w:ascii="Calibri" w:hAnsi="Calibri"/>
          <w:noProof/>
        </w:rPr>
        <mc:AlternateContent>
          <mc:Choice Requires="wpg">
            <w:drawing>
              <wp:inline distT="0" distB="0" distL="0" distR="0" wp14:anchorId="5E88343C" wp14:editId="01175157">
                <wp:extent cx="4572000" cy="995861"/>
                <wp:effectExtent l="0" t="0" r="0" b="0"/>
                <wp:docPr id="256" name="Group 256"/>
                <wp:cNvGraphicFramePr/>
                <a:graphic xmlns:a="http://schemas.openxmlformats.org/drawingml/2006/main">
                  <a:graphicData uri="http://schemas.microsoft.com/office/word/2010/wordprocessingGroup">
                    <wpg:wgp>
                      <wpg:cNvGrpSpPr/>
                      <wpg:grpSpPr>
                        <a:xfrm>
                          <a:off x="0" y="0"/>
                          <a:ext cx="4572000" cy="995861"/>
                          <a:chOff x="921062" y="5257800"/>
                          <a:chExt cx="7252894" cy="1219200"/>
                        </a:xfrm>
                        <a:solidFill>
                          <a:srgbClr val="B1C2A3">
                            <a:alpha val="90000"/>
                          </a:srgbClr>
                        </a:solidFill>
                        <a:extLst>
                          <a:ext uri="{0CCBE362-F206-4b92-989A-16890622DB6E}">
                            <ma14:wrappingTextBoxFlag xmlns:ma14="http://schemas.microsoft.com/office/mac/drawingml/2011/main"/>
                          </a:ext>
                        </a:extLst>
                      </wpg:grpSpPr>
                      <wps:wsp>
                        <wps:cNvPr id="199" name="Left-Right Arrow 199"/>
                        <wps:cNvSpPr/>
                        <wps:spPr>
                          <a:xfrm>
                            <a:off x="3048000" y="5257800"/>
                            <a:ext cx="3276600" cy="1219200"/>
                          </a:xfrm>
                          <a:prstGeom prst="leftRightArrow">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D77223" w14:textId="77777777" w:rsidR="003D168C" w:rsidRPr="008E4A2F" w:rsidRDefault="003D168C" w:rsidP="00BE4D05">
                              <w:pPr>
                                <w:jc w:val="center"/>
                                <w:textAlignment w:val="baseline"/>
                                <w:rPr>
                                  <w:sz w:val="32"/>
                                  <w:szCs w:val="32"/>
                                </w:rPr>
                              </w:pPr>
                              <w:r w:rsidRPr="008E4A2F">
                                <w:rPr>
                                  <w:rFonts w:hAnsi="Trebuchet MS"/>
                                  <w:b/>
                                  <w:bCs/>
                                  <w:color w:val="FFFFFF" w:themeColor="light1"/>
                                  <w:kern w:val="24"/>
                                  <w:sz w:val="32"/>
                                  <w:szCs w:val="32"/>
                                </w:rPr>
                                <w:t xml:space="preserve">TRADE OFF </w:t>
                              </w:r>
                            </w:p>
                          </w:txbxContent>
                        </wps:txbx>
                        <wps:bodyPr rtlCol="0" anchor="ctr"/>
                      </wps:wsp>
                      <wps:wsp>
                        <wps:cNvPr id="200" name="TextBox 8"/>
                        <wps:cNvSpPr txBox="1"/>
                        <wps:spPr>
                          <a:xfrm>
                            <a:off x="6521713" y="5596971"/>
                            <a:ext cx="1652243" cy="571232"/>
                          </a:xfrm>
                          <a:prstGeom prst="rect">
                            <a:avLst/>
                          </a:prstGeom>
                          <a:grpFill/>
                          <a:ln>
                            <a:noFill/>
                          </a:ln>
                        </wps:spPr>
                        <wps:txbx>
                          <w:txbxContent>
                            <w:p w14:paraId="6442531F" w14:textId="77777777" w:rsidR="003D168C" w:rsidRPr="00B4526A" w:rsidRDefault="003D168C" w:rsidP="00BE4D05">
                              <w:pPr>
                                <w:jc w:val="center"/>
                                <w:textAlignment w:val="baseline"/>
                                <w:rPr>
                                  <w:b/>
                                  <w:sz w:val="26"/>
                                  <w:szCs w:val="26"/>
                                </w:rPr>
                              </w:pPr>
                              <w:r w:rsidRPr="00B4526A">
                                <w:rPr>
                                  <w:b/>
                                  <w:sz w:val="26"/>
                                  <w:szCs w:val="26"/>
                                </w:rPr>
                                <w:t>Basis Risk</w:t>
                              </w:r>
                            </w:p>
                          </w:txbxContent>
                        </wps:txbx>
                        <wps:bodyPr wrap="square" rtlCol="0" anchor="ctr">
                          <a:noAutofit/>
                        </wps:bodyPr>
                      </wps:wsp>
                      <wps:wsp>
                        <wps:cNvPr id="201" name="TextBox 9"/>
                        <wps:cNvSpPr txBox="1"/>
                        <wps:spPr>
                          <a:xfrm>
                            <a:off x="921062" y="5596971"/>
                            <a:ext cx="1813223" cy="620233"/>
                          </a:xfrm>
                          <a:prstGeom prst="rect">
                            <a:avLst/>
                          </a:prstGeom>
                          <a:grpFill/>
                          <a:ln>
                            <a:noFill/>
                          </a:ln>
                        </wps:spPr>
                        <wps:txbx>
                          <w:txbxContent>
                            <w:p w14:paraId="5F7BC51F" w14:textId="77777777" w:rsidR="003D168C" w:rsidRPr="00B4526A" w:rsidRDefault="003D168C" w:rsidP="00BE4D05">
                              <w:pPr>
                                <w:jc w:val="center"/>
                                <w:textAlignment w:val="baseline"/>
                                <w:rPr>
                                  <w:sz w:val="26"/>
                                  <w:szCs w:val="26"/>
                                </w:rPr>
                              </w:pPr>
                              <w:r w:rsidRPr="00B4526A">
                                <w:rPr>
                                  <w:rFonts w:hAnsi="Trebuchet MS"/>
                                  <w:b/>
                                  <w:bCs/>
                                  <w:kern w:val="24"/>
                                  <w:sz w:val="26"/>
                                  <w:szCs w:val="26"/>
                                </w:rPr>
                                <w:t>Liquidity (Exchange)</w:t>
                              </w:r>
                            </w:p>
                          </w:txbxContent>
                        </wps:txbx>
                        <wps:bodyPr wrap="square" rtlCol="0" anchor="ctr">
                          <a:noAutofit/>
                        </wps:bodyPr>
                      </wps:wsp>
                    </wpg:wgp>
                  </a:graphicData>
                </a:graphic>
              </wp:inline>
            </w:drawing>
          </mc:Choice>
          <mc:Fallback>
            <w:pict>
              <v:group id="Group 256" o:spid="_x0000_s1031" style="width:5in;height:78.4pt;mso-position-horizontal-relative:char;mso-position-vertical-relative:line" coordorigin="921062,5257800" coordsize="7252894,1219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">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99" o:spid="_x0000_s1032" type="#_x0000_t69" style="position:absolute;left:3048000;top:5257800;width:3276600;height:1219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i3UiwQAA&#10;ANwAAAAPAAAAZHJzL2Rvd25yZXYueG1sRE9Li8IwEL4L+x/CLHjTdAWLdpuKLAjiydfB49jMtsFm&#10;UppYu/9+Iwje5uN7Tr4abCN66rxxrOBrmoAgLp02XCk4nzaTBQgfkDU2jknBH3lYFR+jHDPtHnyg&#10;/hgqEUPYZ6igDqHNpPRlTRb91LXEkft1ncUQYVdJ3eEjhttGzpIklRYNx4YaW/qpqbwd71bBYZ/u&#10;Nq5P+qtJ5zjfztzuYi5KjT+H9TeIQEN4i1/urY7zl0t4PhMvkMU/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Yt1IsEAAADcAAAADwAAAAAAAAAAAAAAAACXAgAAZHJzL2Rvd25y&#10;ZXYueG1sUEsFBgAAAAAEAAQA9QAAAIUDAAAAAA==&#10;" adj="4019" filled="f" stroked="f" strokeweight="2pt">
                  <v:textbox>
                    <w:txbxContent>
                      <w:p w14:paraId="00D77223" w14:textId="77777777" w:rsidR="003D168C" w:rsidRPr="008E4A2F" w:rsidRDefault="003D168C" w:rsidP="00BE4D05">
                        <w:pPr>
                          <w:jc w:val="center"/>
                          <w:textAlignment w:val="baseline"/>
                          <w:rPr>
                            <w:sz w:val="32"/>
                            <w:szCs w:val="32"/>
                          </w:rPr>
                        </w:pPr>
                        <w:r w:rsidRPr="008E4A2F">
                          <w:rPr>
                            <w:rFonts w:hAnsi="Trebuchet MS"/>
                            <w:b/>
                            <w:bCs/>
                            <w:color w:val="FFFFFF" w:themeColor="light1"/>
                            <w:kern w:val="24"/>
                            <w:sz w:val="32"/>
                            <w:szCs w:val="32"/>
                          </w:rPr>
                          <w:t xml:space="preserve">TRADE OFF </w:t>
                        </w:r>
                      </w:p>
                    </w:txbxContent>
                  </v:textbox>
                </v:shape>
                <v:shape id="TextBox 8" o:spid="_x0000_s1033" type="#_x0000_t202" style="position:absolute;left:6521713;top:5596971;width:1652243;height:5712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O3MmwAAA&#10;ANwAAAAPAAAAZHJzL2Rvd25yZXYueG1sRI/NqsIwFIT3F3yHcAQ3F011oVKNIoIgogt/HuDYHJti&#10;c1KaWOvbG0FwOczMN8x82dpSNFT7wrGC4SABQZw5XXCu4HLe9KcgfEDWWDomBS/ysFx0/uaYavfk&#10;IzWnkIsIYZ+iAhNClUrpM0MW/cBVxNG7udpiiLLOpa7xGeG2lKMkGUuLBccFgxWtDWX308Mq+DdV&#10;ctjftteNHmfmvvM4sc1OqV63Xc1ABGrDL/xtb7WCSITPmXgE5OIN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O3MmwAAAANwAAAAPAAAAAAAAAAAAAAAAAJcCAABkcnMvZG93bnJl&#10;di54bWxQSwUGAAAAAAQABAD1AAAAhAMAAAAA&#10;" filled="f" stroked="f">
                  <v:textbox>
                    <w:txbxContent>
                      <w:p w14:paraId="6442531F" w14:textId="77777777" w:rsidR="003D168C" w:rsidRPr="00B4526A" w:rsidRDefault="003D168C" w:rsidP="00BE4D05">
                        <w:pPr>
                          <w:jc w:val="center"/>
                          <w:textAlignment w:val="baseline"/>
                          <w:rPr>
                            <w:b/>
                            <w:sz w:val="26"/>
                            <w:szCs w:val="26"/>
                          </w:rPr>
                        </w:pPr>
                        <w:r w:rsidRPr="00B4526A">
                          <w:rPr>
                            <w:b/>
                            <w:sz w:val="26"/>
                            <w:szCs w:val="26"/>
                          </w:rPr>
                          <w:t>Basis Risk</w:t>
                        </w:r>
                      </w:p>
                    </w:txbxContent>
                  </v:textbox>
                </v:shape>
                <v:shape id="TextBox 9" o:spid="_x0000_s1034" type="#_x0000_t202" style="position:absolute;left:921062;top:5596971;width:1813223;height:62023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d9a9xAAA&#10;ANwAAAAPAAAAZHJzL2Rvd25yZXYueG1sRI/BasMwEETvgf6D2EIvoZacQ1LcKKEUDCY0hyT9gK21&#10;tkyslbFUx/37KlDocZiZN8x2P7teTDSGzrOGPFMgiGtvOm41fF7K5xcQISIb7D2Thh8KsN89LLZY&#10;GH/jE03n2IoE4VCgBhvjUEgZaksOQ+YH4uQ1fnQYkxxbaUa8Jbjr5UqptXTYcVqwONC7pfp6/nYa&#10;lnZQx4+m+irNurbXQ8CNmw5aPz3Ob68gIs3xP/zXroyGlcrhfiYdAbn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6XfWvcQAAADcAAAADwAAAAAAAAAAAAAAAACXAgAAZHJzL2Rv&#10;d25yZXYueG1sUEsFBgAAAAAEAAQA9QAAAIgDAAAAAA==&#10;" filled="f" stroked="f">
                  <v:textbox>
                    <w:txbxContent>
                      <w:p w14:paraId="5F7BC51F" w14:textId="77777777" w:rsidR="003D168C" w:rsidRPr="00B4526A" w:rsidRDefault="003D168C" w:rsidP="00BE4D05">
                        <w:pPr>
                          <w:jc w:val="center"/>
                          <w:textAlignment w:val="baseline"/>
                          <w:rPr>
                            <w:sz w:val="26"/>
                            <w:szCs w:val="26"/>
                          </w:rPr>
                        </w:pPr>
                        <w:r w:rsidRPr="00B4526A">
                          <w:rPr>
                            <w:rFonts w:hAnsi="Trebuchet MS"/>
                            <w:b/>
                            <w:bCs/>
                            <w:kern w:val="24"/>
                            <w:sz w:val="26"/>
                            <w:szCs w:val="26"/>
                          </w:rPr>
                          <w:t>Liquidity (Exchange)</w:t>
                        </w:r>
                      </w:p>
                    </w:txbxContent>
                  </v:textbox>
                </v:shape>
                <w10:anchorlock/>
              </v:group>
            </w:pict>
          </mc:Fallback>
        </mc:AlternateContent>
      </w:r>
    </w:p>
    <w:p w14:paraId="792ADEA5" w14:textId="55503393" w:rsidR="005F2397" w:rsidRPr="008568A7" w:rsidRDefault="005F2397" w:rsidP="005F2397">
      <w:pPr>
        <w:rPr>
          <w:rFonts w:ascii="Calibri" w:hAnsi="Calibri"/>
        </w:rPr>
      </w:pPr>
    </w:p>
    <w:p w14:paraId="7A9DF300" w14:textId="42804A70" w:rsidR="00BE4D05" w:rsidRPr="00BE4D05" w:rsidRDefault="005F2397">
      <w:pPr>
        <w:pStyle w:val="Heading2"/>
      </w:pPr>
      <w:bookmarkStart w:id="2559" w:name="_Toc222580605"/>
      <w:r w:rsidRPr="008568A7">
        <w:t>Define cross hedging, and compute and interpret the minimum variance hedg</w:t>
      </w:r>
      <w:r w:rsidR="00BE4D05">
        <w:t>e</w:t>
      </w:r>
      <w:ins w:id="2560" w:author="Aleksander Hansen" w:date="2013-02-15T16:51:00Z">
        <w:r w:rsidR="00AC5507">
          <w:fldChar w:fldCharType="begin"/>
        </w:r>
        <w:r w:rsidR="00AC5507">
          <w:instrText xml:space="preserve"> XE "</w:instrText>
        </w:r>
      </w:ins>
      <w:r w:rsidR="00AC5507" w:rsidRPr="008568A7">
        <w:rPr>
          <w:rFonts w:ascii="Calibri" w:hAnsi="Calibri"/>
        </w:rPr>
        <w:instrText>hedge</w:instrText>
      </w:r>
      <w:ins w:id="2561" w:author="Aleksander Hansen" w:date="2013-02-15T16:51:00Z">
        <w:r w:rsidR="00AC5507">
          <w:instrText xml:space="preserve">" </w:instrText>
        </w:r>
        <w:r w:rsidR="00AC5507">
          <w:fldChar w:fldCharType="end"/>
        </w:r>
      </w:ins>
      <w:r w:rsidR="00BE4D05">
        <w:t xml:space="preserve"> ratio and hedge effectiveness</w:t>
      </w:r>
      <w:bookmarkEnd w:id="2559"/>
      <w:r w:rsidR="00BE4D05">
        <w:br/>
      </w:r>
    </w:p>
    <w:p w14:paraId="7C643803" w14:textId="77777777" w:rsidR="005F2397" w:rsidRPr="008568A7" w:rsidRDefault="005F2397" w:rsidP="00BE4D05">
      <w:pPr>
        <w:pStyle w:val="Heading3SubGTNI"/>
      </w:pPr>
      <w:bookmarkStart w:id="2562" w:name="_Toc222580606"/>
      <w:r w:rsidRPr="008568A7">
        <w:t>Define cross hedging</w:t>
      </w:r>
      <w:bookmarkEnd w:id="2562"/>
    </w:p>
    <w:p w14:paraId="64212F65" w14:textId="2F99A20E" w:rsidR="0074232C" w:rsidRPr="0074232C" w:rsidRDefault="005F2397" w:rsidP="0074232C">
      <w:r w:rsidRPr="008568A7">
        <w:rPr>
          <w:rFonts w:ascii="Calibri" w:hAnsi="Calibri"/>
        </w:rPr>
        <w:t>A cross hedge</w:t>
      </w:r>
      <w:ins w:id="2563"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564"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is when the asset underlying the hedge is different from the asset being hedged. For example, an airline may hedge the cost of jet fuel</w:t>
      </w:r>
      <w:ins w:id="2565" w:author="Aleksander Hansen" w:date="2013-02-15T16:59:00Z">
        <w:r w:rsidR="00AC5507">
          <w:rPr>
            <w:rFonts w:ascii="Calibri" w:hAnsi="Calibri"/>
          </w:rPr>
          <w:fldChar w:fldCharType="begin"/>
        </w:r>
        <w:r w:rsidR="00AC5507">
          <w:instrText xml:space="preserve"> XE "</w:instrText>
        </w:r>
      </w:ins>
      <w:r w:rsidR="00AC5507" w:rsidRPr="008568A7">
        <w:rPr>
          <w:rFonts w:ascii="Calibri" w:hAnsi="Calibri"/>
        </w:rPr>
        <w:instrText>jet fuel</w:instrText>
      </w:r>
      <w:ins w:id="2566" w:author="Aleksander Hansen" w:date="2013-02-15T16:59:00Z">
        <w:r w:rsidR="00AC5507">
          <w:instrText xml:space="preserve">" </w:instrText>
        </w:r>
        <w:r w:rsidR="00AC5507">
          <w:rPr>
            <w:rFonts w:ascii="Calibri" w:hAnsi="Calibri"/>
          </w:rPr>
          <w:fldChar w:fldCharType="end"/>
        </w:r>
      </w:ins>
      <w:r w:rsidRPr="008568A7">
        <w:rPr>
          <w:rFonts w:ascii="Calibri" w:hAnsi="Calibri"/>
        </w:rPr>
        <w:t xml:space="preserve"> with </w:t>
      </w:r>
      <w:r w:rsidR="00337067">
        <w:rPr>
          <w:rFonts w:ascii="Calibri" w:hAnsi="Calibri"/>
        </w:rPr>
        <w:softHyphen/>
      </w:r>
      <w:r w:rsidRPr="008568A7">
        <w:rPr>
          <w:rFonts w:ascii="Calibri" w:hAnsi="Calibri"/>
        </w:rPr>
        <w:t xml:space="preserve"> </w:t>
      </w:r>
      <w:r w:rsidR="00972464" w:rsidRPr="008568A7">
        <w:rPr>
          <w:rFonts w:ascii="Calibri" w:hAnsi="Calibri"/>
        </w:rPr>
        <w:t>Futures</w:t>
      </w:r>
      <w:ins w:id="2567"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568"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contracts. Cross-hedges are necessary because </w:t>
      </w:r>
      <w:r w:rsidR="00972464" w:rsidRPr="008568A7">
        <w:rPr>
          <w:rFonts w:ascii="Calibri" w:hAnsi="Calibri"/>
        </w:rPr>
        <w:t>Futures</w:t>
      </w:r>
      <w:r w:rsidRPr="008568A7">
        <w:rPr>
          <w:rFonts w:ascii="Calibri" w:hAnsi="Calibri"/>
        </w:rPr>
        <w:t xml:space="preserve"> are standardized contracts for commodities.</w:t>
      </w:r>
      <w:r w:rsidR="0074232C">
        <w:rPr>
          <w:rFonts w:ascii="Calibri" w:hAnsi="Calibri"/>
        </w:rPr>
        <w:t xml:space="preserve"> </w:t>
      </w:r>
      <w:r w:rsidR="0074232C">
        <w:t>The classic cross-hedge example alluded to above is that of an air</w:t>
      </w:r>
      <w:r w:rsidR="006477F3">
        <w:t>line hedging its jet fuel costs.</w:t>
      </w:r>
      <w:r w:rsidR="0074232C">
        <w:t xml:space="preserve"> </w:t>
      </w:r>
      <w:r w:rsidR="006477F3">
        <w:t xml:space="preserve">Jet fuel Futures are indeed traded on the CME, </w:t>
      </w:r>
      <w:r w:rsidR="0074232C">
        <w:t>however, the open interest</w:t>
      </w:r>
      <w:ins w:id="2569"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2570" w:author="Aleksander Hansen" w:date="2013-02-15T16:38:00Z">
        <w:r w:rsidR="008A28C4">
          <w:instrText xml:space="preserve">" </w:instrText>
        </w:r>
        <w:r w:rsidR="008A28C4">
          <w:fldChar w:fldCharType="end"/>
        </w:r>
      </w:ins>
      <w:r w:rsidR="0074232C">
        <w:t xml:space="preserve"> and volume is </w:t>
      </w:r>
      <w:r w:rsidR="006477F3">
        <w:t xml:space="preserve">so </w:t>
      </w:r>
      <w:r w:rsidR="0074232C">
        <w:t>limited</w:t>
      </w:r>
      <w:r w:rsidR="006477F3">
        <w:t>, to the extent that</w:t>
      </w:r>
      <w:r w:rsidR="0074232C">
        <w:t xml:space="preserve"> airlines res</w:t>
      </w:r>
      <w:r w:rsidR="006477F3">
        <w:t xml:space="preserve">ort to cross-hedging by using </w:t>
      </w:r>
      <w:r w:rsidR="0074232C">
        <w:t xml:space="preserve">highly correlated </w:t>
      </w:r>
      <w:r w:rsidR="006477F3">
        <w:t>heating oil</w:t>
      </w:r>
      <w:ins w:id="2571" w:author="Aleksander Hansen" w:date="2013-02-15T16:58:00Z">
        <w:r w:rsidR="00AC5507">
          <w:fldChar w:fldCharType="begin"/>
        </w:r>
        <w:r w:rsidR="00AC5507">
          <w:instrText xml:space="preserve"> XE "</w:instrText>
        </w:r>
      </w:ins>
      <w:r w:rsidR="00AC5507" w:rsidRPr="008568A7">
        <w:rPr>
          <w:rFonts w:ascii="Calibri" w:hAnsi="Calibri"/>
        </w:rPr>
        <w:instrText>heating oil</w:instrText>
      </w:r>
      <w:ins w:id="2572" w:author="Aleksander Hansen" w:date="2013-02-15T16:58:00Z">
        <w:r w:rsidR="00AC5507">
          <w:instrText xml:space="preserve">" </w:instrText>
        </w:r>
        <w:r w:rsidR="00AC5507">
          <w:fldChar w:fldCharType="end"/>
        </w:r>
      </w:ins>
      <w:r w:rsidR="006477F3">
        <w:t xml:space="preserve"> Futures</w:t>
      </w:r>
      <w:r w:rsidR="0074232C">
        <w:t xml:space="preserve"> instead. </w:t>
      </w:r>
    </w:p>
    <w:p w14:paraId="2BC5C680" w14:textId="1A0BCB6D" w:rsidR="005F2397" w:rsidRPr="008568A7" w:rsidRDefault="005F2397" w:rsidP="005F2397">
      <w:pPr>
        <w:rPr>
          <w:rFonts w:ascii="Calibri" w:hAnsi="Calibri"/>
        </w:rPr>
      </w:pPr>
    </w:p>
    <w:p w14:paraId="5D5CD645" w14:textId="15F09587" w:rsidR="005F2397" w:rsidRPr="008568A7" w:rsidRDefault="005F2397" w:rsidP="00BE4D05">
      <w:pPr>
        <w:pStyle w:val="Heading3SubGTNI"/>
      </w:pPr>
      <w:bookmarkStart w:id="2573" w:name="_Toc222580607"/>
      <w:r w:rsidRPr="008568A7">
        <w:t>Define, compute and interpret the minimum variance hedge</w:t>
      </w:r>
      <w:ins w:id="2574" w:author="Aleksander Hansen" w:date="2013-02-15T16:51:00Z">
        <w:r w:rsidR="00AC5507">
          <w:fldChar w:fldCharType="begin"/>
        </w:r>
        <w:r w:rsidR="00AC5507">
          <w:instrText xml:space="preserve"> XE "</w:instrText>
        </w:r>
      </w:ins>
      <w:r w:rsidR="00AC5507" w:rsidRPr="008568A7">
        <w:rPr>
          <w:rFonts w:ascii="Calibri" w:hAnsi="Calibri"/>
        </w:rPr>
        <w:instrText>hedge</w:instrText>
      </w:r>
      <w:ins w:id="2575" w:author="Aleksander Hansen" w:date="2013-02-15T16:51:00Z">
        <w:r w:rsidR="00AC5507">
          <w:instrText xml:space="preserve">" </w:instrText>
        </w:r>
        <w:r w:rsidR="00AC5507">
          <w:fldChar w:fldCharType="end"/>
        </w:r>
      </w:ins>
      <w:r w:rsidRPr="008568A7">
        <w:t xml:space="preserve"> ratio and hedge effectiveness</w:t>
      </w:r>
      <w:bookmarkEnd w:id="2573"/>
    </w:p>
    <w:p w14:paraId="5B325379" w14:textId="2AA0299D" w:rsidR="00A4404D" w:rsidRPr="00A4404D" w:rsidRDefault="005F2397" w:rsidP="00A4404D">
      <w:pPr>
        <w:rPr>
          <w:rFonts w:ascii="Calibri" w:hAnsi="Calibri"/>
        </w:rPr>
      </w:pPr>
      <w:r w:rsidRPr="008568A7">
        <w:rPr>
          <w:rFonts w:ascii="Calibri" w:hAnsi="Calibri"/>
        </w:rPr>
        <w:t>If the spot</w:t>
      </w:r>
      <w:ins w:id="2576"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577"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and future positions are perfectly correlated, then a 1:1 </w:t>
      </w:r>
      <w:r w:rsidRPr="003F4995">
        <w:rPr>
          <w:rFonts w:ascii="Calibri" w:hAnsi="Calibri"/>
          <w:i/>
        </w:rPr>
        <w:t>hedge</w:t>
      </w:r>
      <w:ins w:id="2578" w:author="Aleksander Hansen" w:date="2013-02-15T16:51:00Z">
        <w:r w:rsidR="00AC5507">
          <w:rPr>
            <w:rFonts w:ascii="Calibri" w:hAnsi="Calibri"/>
            <w:i/>
          </w:rPr>
          <w:fldChar w:fldCharType="begin"/>
        </w:r>
        <w:r w:rsidR="00AC5507">
          <w:instrText xml:space="preserve"> XE "</w:instrText>
        </w:r>
      </w:ins>
      <w:r w:rsidR="00AC5507" w:rsidRPr="008568A7">
        <w:rPr>
          <w:rFonts w:ascii="Calibri" w:hAnsi="Calibri"/>
        </w:rPr>
        <w:instrText>hedge</w:instrText>
      </w:r>
      <w:ins w:id="2579" w:author="Aleksander Hansen" w:date="2013-02-15T16:51:00Z">
        <w:r w:rsidR="00AC5507">
          <w:instrText xml:space="preserve">" </w:instrText>
        </w:r>
        <w:r w:rsidR="00AC5507">
          <w:rPr>
            <w:rFonts w:ascii="Calibri" w:hAnsi="Calibri"/>
            <w:i/>
          </w:rPr>
          <w:fldChar w:fldCharType="end"/>
        </w:r>
      </w:ins>
      <w:r w:rsidRPr="003F4995">
        <w:rPr>
          <w:rFonts w:ascii="Calibri" w:hAnsi="Calibri"/>
          <w:i/>
        </w:rPr>
        <w:t xml:space="preserve"> ratio</w:t>
      </w:r>
      <w:r w:rsidRPr="008568A7">
        <w:rPr>
          <w:rFonts w:ascii="Calibri" w:hAnsi="Calibri"/>
        </w:rPr>
        <w:t xml:space="preserve"> results in a </w:t>
      </w:r>
      <w:r w:rsidRPr="00547EA9">
        <w:rPr>
          <w:rFonts w:ascii="Calibri" w:hAnsi="Calibri"/>
          <w:i/>
        </w:rPr>
        <w:t>perfect</w:t>
      </w:r>
      <w:r w:rsidRPr="008568A7">
        <w:rPr>
          <w:rFonts w:ascii="Calibri" w:hAnsi="Calibri"/>
        </w:rPr>
        <w:t xml:space="preserve"> hedge. However, this is </w:t>
      </w:r>
      <w:r w:rsidR="00245178">
        <w:rPr>
          <w:rFonts w:ascii="Calibri" w:hAnsi="Calibri"/>
        </w:rPr>
        <w:t>rarely the case</w:t>
      </w:r>
      <w:r w:rsidR="006A135B">
        <w:rPr>
          <w:rFonts w:ascii="Calibri" w:hAnsi="Calibri"/>
        </w:rPr>
        <w:t xml:space="preserve">. </w:t>
      </w:r>
      <w:r w:rsidR="003F4995">
        <w:rPr>
          <w:rFonts w:ascii="Calibri" w:hAnsi="Calibri"/>
        </w:rPr>
        <w:t>Indeed, with cross-</w:t>
      </w:r>
      <w:r w:rsidR="00547EA9">
        <w:rPr>
          <w:rFonts w:ascii="Calibri" w:hAnsi="Calibri"/>
        </w:rPr>
        <w:t>hedging</w:t>
      </w:r>
      <w:r w:rsidR="003F4995">
        <w:rPr>
          <w:rFonts w:ascii="Calibri" w:hAnsi="Calibri"/>
        </w:rPr>
        <w:t xml:space="preserve"> the </w:t>
      </w:r>
      <w:r w:rsidR="003F4995" w:rsidRPr="00547EA9">
        <w:rPr>
          <w:rFonts w:ascii="Calibri" w:hAnsi="Calibri"/>
          <w:i/>
        </w:rPr>
        <w:t>optimal</w:t>
      </w:r>
      <w:r w:rsidR="003F4995">
        <w:rPr>
          <w:rFonts w:ascii="Calibri" w:hAnsi="Calibri"/>
        </w:rPr>
        <w:t xml:space="preserve"> hedge ratio need not equal 1.0. Rather the </w:t>
      </w:r>
      <w:r w:rsidR="003F4995" w:rsidRPr="00547EA9">
        <w:rPr>
          <w:rFonts w:ascii="Calibri" w:hAnsi="Calibri"/>
          <w:i/>
        </w:rPr>
        <w:t>o</w:t>
      </w:r>
      <w:r w:rsidR="004D7521" w:rsidRPr="00547EA9">
        <w:rPr>
          <w:rFonts w:ascii="Calibri" w:hAnsi="Calibri"/>
          <w:i/>
        </w:rPr>
        <w:t>ptimal</w:t>
      </w:r>
      <w:r w:rsidR="004D7521">
        <w:rPr>
          <w:rFonts w:ascii="Calibri" w:hAnsi="Calibri"/>
        </w:rPr>
        <w:t xml:space="preserve"> hedge ratio is the ratio that</w:t>
      </w:r>
      <w:r w:rsidR="003F4995">
        <w:rPr>
          <w:rFonts w:ascii="Calibri" w:hAnsi="Calibri"/>
        </w:rPr>
        <w:t xml:space="preserve"> minimizes the variance of our hedge. This is the minimum variance hedge</w:t>
      </w:r>
      <w:ins w:id="2580" w:author="Aleksander Hansen" w:date="2013-02-15T17:16:00Z">
        <w:r w:rsidR="003578F0">
          <w:rPr>
            <w:rFonts w:ascii="Calibri" w:hAnsi="Calibri"/>
          </w:rPr>
          <w:fldChar w:fldCharType="begin"/>
        </w:r>
        <w:r w:rsidR="003578F0">
          <w:instrText xml:space="preserve"> XE "</w:instrText>
        </w:r>
      </w:ins>
      <w:r w:rsidR="003578F0">
        <w:rPr>
          <w:rFonts w:ascii="Calibri" w:hAnsi="Calibri"/>
        </w:rPr>
        <w:instrText>minimum variance hedge</w:instrText>
      </w:r>
      <w:ins w:id="2581" w:author="Aleksander Hansen" w:date="2013-02-15T17:16:00Z">
        <w:r w:rsidR="003578F0">
          <w:instrText xml:space="preserve">" </w:instrText>
        </w:r>
        <w:r w:rsidR="003578F0">
          <w:rPr>
            <w:rFonts w:ascii="Calibri" w:hAnsi="Calibri"/>
          </w:rPr>
          <w:fldChar w:fldCharType="end"/>
        </w:r>
      </w:ins>
      <w:r w:rsidR="003F4995">
        <w:rPr>
          <w:rFonts w:ascii="Calibri" w:hAnsi="Calibri"/>
        </w:rPr>
        <w:t xml:space="preserve"> ratio (</w:t>
      </w:r>
      <w:r w:rsidR="00F1029B">
        <w:rPr>
          <w:rFonts w:ascii="Calibri" w:hAnsi="Calibri"/>
        </w:rPr>
        <w:t>MVR</w:t>
      </w:r>
      <w:r w:rsidR="003F4995">
        <w:rPr>
          <w:rFonts w:ascii="Calibri" w:hAnsi="Calibri"/>
        </w:rPr>
        <w:t>), and is given by</w:t>
      </w:r>
      <w:r w:rsidR="00F1029B">
        <w:rPr>
          <w:rFonts w:ascii="Calibri" w:hAnsi="Calibri"/>
        </w:rPr>
        <w:t>:</w:t>
      </w:r>
    </w:p>
    <w:p w14:paraId="34B921D3" w14:textId="35BFF5A7" w:rsidR="00A4404D" w:rsidRDefault="00A4404D" w:rsidP="00A4404D">
      <w:pPr>
        <w:rPr>
          <w:rFonts w:ascii="Calibri" w:hAnsi="Calibri"/>
        </w:rPr>
      </w:pPr>
    </w:p>
    <w:p w14:paraId="05DB83BE" w14:textId="1AC3D230" w:rsidR="00EF6FFA" w:rsidRPr="00F1029B" w:rsidRDefault="00DE5CF7" w:rsidP="00A4404D">
      <w:pPr>
        <w:rPr>
          <w:rFonts w:ascii="Calibri" w:hAnsi="Calibri"/>
          <w:iCs/>
          <w:sz w:val="28"/>
          <w:szCs w:val="28"/>
        </w:rPr>
      </w:pPr>
      <m:oMathPara>
        <m:oMath>
          <m:sSup>
            <m:sSupPr>
              <m:ctrlPr>
                <w:rPr>
                  <w:rFonts w:ascii="Cambria Math" w:hAnsi="Cambria Math"/>
                  <w:i/>
                  <w:iCs/>
                  <w:sz w:val="28"/>
                  <w:szCs w:val="28"/>
                </w:rPr>
              </m:ctrlPr>
            </m:sSupPr>
            <m:e>
              <m:r>
                <w:rPr>
                  <w:rFonts w:ascii="Cambria Math" w:hAnsi="Cambria Math"/>
                  <w:sz w:val="28"/>
                  <w:szCs w:val="28"/>
                </w:rPr>
                <m:t>h</m:t>
              </m:r>
            </m:e>
            <m:sup>
              <m:r>
                <w:rPr>
                  <w:rFonts w:ascii="Cambria Math" w:hAnsi="Cambria Math"/>
                  <w:sz w:val="28"/>
                  <w:szCs w:val="28"/>
                </w:rPr>
                <m:t>*</m:t>
              </m:r>
            </m:sup>
          </m:sSup>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ρ</m:t>
              </m:r>
            </m:e>
            <m:sub>
              <m:r>
                <w:rPr>
                  <w:rFonts w:ascii="Cambria Math" w:hAnsi="Cambria Math"/>
                  <w:sz w:val="28"/>
                  <w:szCs w:val="28"/>
                </w:rPr>
                <m:t>S, F</m:t>
              </m:r>
            </m:sub>
          </m:sSub>
          <m:f>
            <m:fPr>
              <m:ctrlPr>
                <w:rPr>
                  <w:rFonts w:ascii="Cambria Math" w:hAnsi="Cambria Math"/>
                  <w:i/>
                  <w:iCs/>
                  <w:sz w:val="28"/>
                  <w:szCs w:val="28"/>
                </w:rPr>
              </m:ctrlPr>
            </m:fPr>
            <m:num>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s</m:t>
                  </m:r>
                </m:sub>
              </m:sSub>
            </m:num>
            <m:den>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F</m:t>
                  </m:r>
                </m:sub>
              </m:sSub>
            </m:den>
          </m:f>
          <m:r>
            <w:rPr>
              <w:rFonts w:ascii="Cambria Math" w:hAnsi="Cambria Math"/>
              <w:sz w:val="28"/>
              <w:szCs w:val="28"/>
            </w:rPr>
            <m:t>, (no</m:t>
          </m:r>
          <m:r>
            <w:rPr>
              <w:rFonts w:ascii="Cambria Math" w:hAnsi="Cambria Math"/>
              <w:sz w:val="28"/>
              <w:szCs w:val="28"/>
            </w:rPr>
            <m:t xml:space="preserve">te the equivalence to </m:t>
          </m:r>
          <m:f>
            <m:fPr>
              <m:ctrlPr>
                <w:rPr>
                  <w:rFonts w:ascii="Cambria Math" w:hAnsi="Cambria Math"/>
                  <w:i/>
                  <w:iCs/>
                  <w:sz w:val="28"/>
                  <w:szCs w:val="28"/>
                </w:rPr>
              </m:ctrlPr>
            </m:fPr>
            <m:num>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S, F</m:t>
                  </m:r>
                </m:sub>
              </m:sSub>
            </m:num>
            <m:den>
              <m:sSubSup>
                <m:sSubSupPr>
                  <m:ctrlPr>
                    <w:rPr>
                      <w:rFonts w:ascii="Cambria Math" w:hAnsi="Cambria Math"/>
                      <w:i/>
                      <w:iCs/>
                      <w:sz w:val="28"/>
                      <w:szCs w:val="28"/>
                    </w:rPr>
                  </m:ctrlPr>
                </m:sSubSupPr>
                <m:e>
                  <m:r>
                    <w:rPr>
                      <w:rFonts w:ascii="Cambria Math" w:hAnsi="Cambria Math"/>
                      <w:sz w:val="28"/>
                      <w:szCs w:val="28"/>
                    </w:rPr>
                    <m:t>σ</m:t>
                  </m:r>
                </m:e>
                <m:sub>
                  <m:r>
                    <w:rPr>
                      <w:rFonts w:ascii="Cambria Math" w:hAnsi="Cambria Math"/>
                      <w:sz w:val="28"/>
                      <w:szCs w:val="28"/>
                    </w:rPr>
                    <m:t>F</m:t>
                  </m:r>
                </m:sub>
                <m:sup>
                  <m:r>
                    <w:rPr>
                      <w:rFonts w:ascii="Cambria Math" w:hAnsi="Cambria Math"/>
                      <w:sz w:val="28"/>
                      <w:szCs w:val="28"/>
                    </w:rPr>
                    <m:t>2</m:t>
                  </m:r>
                </m:sup>
              </m:sSubSup>
            </m:den>
          </m:f>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β</m:t>
              </m:r>
            </m:e>
            <m:sub>
              <m:r>
                <w:rPr>
                  <w:rFonts w:ascii="Cambria Math" w:hAnsi="Cambria Math"/>
                  <w:sz w:val="28"/>
                  <w:szCs w:val="28"/>
                </w:rPr>
                <m:t>w.r.t.  Futures</m:t>
              </m:r>
            </m:sub>
          </m:sSub>
          <m:r>
            <w:rPr>
              <w:rFonts w:ascii="Cambria Math" w:hAnsi="Cambria Math"/>
              <w:sz w:val="28"/>
              <w:szCs w:val="28"/>
            </w:rPr>
            <m:t>)</m:t>
          </m:r>
        </m:oMath>
      </m:oMathPara>
    </w:p>
    <w:p w14:paraId="2745CDF2" w14:textId="6029B8D0" w:rsidR="00EF6FFA" w:rsidRPr="00A4404D" w:rsidRDefault="00A4404D" w:rsidP="00EF6FFA">
      <w:pPr>
        <w:rPr>
          <w:rFonts w:ascii="Calibri" w:hAnsi="Calibri"/>
        </w:rPr>
      </w:pPr>
      <w:r>
        <w:rPr>
          <w:rFonts w:ascii="Calibri" w:hAnsi="Calibri"/>
        </w:rPr>
        <w:t xml:space="preserve">where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rsidRPr="00A4404D">
        <w:rPr>
          <w:rFonts w:ascii="Calibri" w:hAnsi="Calibri"/>
        </w:rPr>
        <w:t xml:space="preserve"> is the standard deviation of the changes in the pri</w:t>
      </w:r>
      <w:r>
        <w:rPr>
          <w:rFonts w:ascii="Calibri" w:hAnsi="Calibri"/>
        </w:rPr>
        <w:t xml:space="preserve">ce of the asset </w:t>
      </w:r>
      <w:r w:rsidR="003F4995">
        <w:rPr>
          <w:rFonts w:ascii="Calibri" w:hAnsi="Calibri"/>
        </w:rPr>
        <w:t>we are hedging</w:t>
      </w:r>
      <w:r>
        <w:rPr>
          <w:rFonts w:ascii="Calibri" w:hAnsi="Calibri"/>
        </w:rPr>
        <w:t xml:space="preserve">, </w:t>
      </w:r>
      <m:oMath>
        <m:sSub>
          <m:sSubPr>
            <m:ctrlPr>
              <w:rPr>
                <w:rFonts w:ascii="Cambria Math" w:hAnsi="Cambria Math"/>
                <w:i/>
              </w:rPr>
            </m:ctrlPr>
          </m:sSubPr>
          <m:e>
            <m:r>
              <w:rPr>
                <w:rFonts w:ascii="Cambria Math" w:hAnsi="Cambria Math"/>
              </w:rPr>
              <m:t>σ</m:t>
            </m:r>
          </m:e>
          <m:sub>
            <m:r>
              <w:rPr>
                <w:rFonts w:ascii="Cambria Math" w:hAnsi="Cambria Math"/>
              </w:rPr>
              <m:t>F</m:t>
            </m:r>
          </m:sub>
        </m:sSub>
      </m:oMath>
      <w:r w:rsidR="00EF6FFA">
        <w:rPr>
          <w:rFonts w:ascii="Calibri" w:hAnsi="Calibri"/>
        </w:rPr>
        <w:t xml:space="preserve"> </w:t>
      </w:r>
      <w:r w:rsidRPr="00A4404D">
        <w:rPr>
          <w:rFonts w:ascii="Calibri" w:hAnsi="Calibri"/>
        </w:rPr>
        <w:t>is the standard d</w:t>
      </w:r>
      <w:r w:rsidR="003F4995">
        <w:rPr>
          <w:rFonts w:ascii="Calibri" w:hAnsi="Calibri"/>
        </w:rPr>
        <w:t>eviation of the changes in the Futures</w:t>
      </w:r>
      <w:ins w:id="258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583" w:author="Aleksander Hansen" w:date="2013-02-15T16:31:00Z">
        <w:r w:rsidR="008A28C4">
          <w:instrText xml:space="preserve">" </w:instrText>
        </w:r>
        <w:r w:rsidR="008A28C4">
          <w:rPr>
            <w:rFonts w:ascii="Calibri" w:hAnsi="Calibri"/>
          </w:rPr>
          <w:fldChar w:fldCharType="end"/>
        </w:r>
      </w:ins>
      <w:r w:rsidR="00EF6FFA">
        <w:rPr>
          <w:rFonts w:ascii="Calibri" w:hAnsi="Calibri"/>
        </w:rPr>
        <w:t xml:space="preserve">, and </w:t>
      </w:r>
      <m:oMath>
        <m:sSub>
          <m:sSubPr>
            <m:ctrlPr>
              <w:rPr>
                <w:rFonts w:ascii="Cambria Math" w:hAnsi="Cambria Math"/>
                <w:i/>
              </w:rPr>
            </m:ctrlPr>
          </m:sSubPr>
          <m:e>
            <m:r>
              <w:rPr>
                <w:rFonts w:ascii="Cambria Math" w:hAnsi="Cambria Math"/>
              </w:rPr>
              <m:t>ρ</m:t>
            </m:r>
          </m:e>
          <m:sub>
            <m:r>
              <w:rPr>
                <w:rFonts w:ascii="Cambria Math" w:hAnsi="Cambria Math"/>
              </w:rPr>
              <m:t>S,F</m:t>
            </m:r>
          </m:sub>
        </m:sSub>
        <m:r>
          <w:rPr>
            <w:rFonts w:ascii="Cambria Math" w:hAnsi="Cambria Math"/>
          </w:rPr>
          <m:t xml:space="preserve"> </m:t>
        </m:r>
      </m:oMath>
      <w:r w:rsidR="00EF6FFA">
        <w:rPr>
          <w:rFonts w:ascii="Calibri" w:hAnsi="Calibri"/>
        </w:rPr>
        <w:t>is the coeﬃ</w:t>
      </w:r>
      <w:r w:rsidRPr="00A4404D">
        <w:rPr>
          <w:rFonts w:ascii="Calibri" w:hAnsi="Calibri"/>
        </w:rPr>
        <w:t xml:space="preserve">cient of correlation between the </w:t>
      </w:r>
      <w:r w:rsidR="00EF6FFA">
        <w:rPr>
          <w:rFonts w:ascii="Calibri" w:hAnsi="Calibri"/>
        </w:rPr>
        <w:t xml:space="preserve">two price changes. </w:t>
      </w:r>
    </w:p>
    <w:p w14:paraId="380CA03F" w14:textId="77777777" w:rsidR="003F4995" w:rsidRDefault="003F4995" w:rsidP="00A4404D">
      <w:pPr>
        <w:rPr>
          <w:rFonts w:ascii="Calibri" w:hAnsi="Calibri"/>
        </w:rPr>
      </w:pPr>
    </w:p>
    <w:p w14:paraId="6390EC83" w14:textId="28248038" w:rsidR="005F2397" w:rsidRPr="00547EA9" w:rsidRDefault="003F4995" w:rsidP="00A4404D">
      <w:pPr>
        <w:rPr>
          <w:rFonts w:ascii="Calibri" w:hAnsi="Calibri"/>
        </w:rPr>
      </w:pPr>
      <w:r>
        <w:rPr>
          <w:rFonts w:ascii="Calibri" w:hAnsi="Calibri"/>
        </w:rPr>
        <w:t>Note that t</w:t>
      </w:r>
      <w:r w:rsidR="00A4404D" w:rsidRPr="00A4404D">
        <w:rPr>
          <w:rFonts w:ascii="Calibri" w:hAnsi="Calibri"/>
        </w:rPr>
        <w:t xml:space="preserve">he </w:t>
      </w:r>
      <w:r w:rsidR="00547EA9">
        <w:rPr>
          <w:rFonts w:ascii="Calibri" w:hAnsi="Calibri"/>
        </w:rPr>
        <w:t>MVR</w:t>
      </w:r>
      <w:r w:rsidR="00A4404D" w:rsidRPr="00A4404D">
        <w:rPr>
          <w:rFonts w:ascii="Calibri" w:hAnsi="Calibri"/>
        </w:rPr>
        <w:t xml:space="preserve"> is equal to</w:t>
      </w:r>
      <w:r w:rsidR="00EF6FFA">
        <w:rPr>
          <w:rFonts w:ascii="Calibri" w:hAnsi="Calibri"/>
        </w:rPr>
        <w:t xml:space="preserve"> </w:t>
      </w:r>
      <w:r w:rsidR="00A4404D" w:rsidRPr="00A4404D">
        <w:rPr>
          <w:rFonts w:ascii="Calibri" w:hAnsi="Calibri"/>
        </w:rPr>
        <w:t xml:space="preserve">1.0 when </w:t>
      </w:r>
      <m:oMath>
        <m:sSub>
          <m:sSubPr>
            <m:ctrlPr>
              <w:rPr>
                <w:rFonts w:ascii="Cambria Math" w:hAnsi="Cambria Math"/>
                <w:i/>
              </w:rPr>
            </m:ctrlPr>
          </m:sSubPr>
          <m:e>
            <m:r>
              <w:rPr>
                <w:rFonts w:ascii="Cambria Math" w:hAnsi="Cambria Math"/>
              </w:rPr>
              <m:t>ρ</m:t>
            </m:r>
          </m:e>
          <m:sub>
            <m:r>
              <w:rPr>
                <w:rFonts w:ascii="Cambria Math" w:hAnsi="Cambria Math"/>
              </w:rPr>
              <m:t>S, F</m:t>
            </m:r>
          </m:sub>
        </m:sSub>
        <m:r>
          <w:rPr>
            <w:rFonts w:ascii="Cambria Math" w:hAnsi="Cambria Math"/>
          </w:rPr>
          <m:t xml:space="preserve"> </m:t>
        </m:r>
      </m:oMath>
      <w:r w:rsidR="00A4404D" w:rsidRPr="00A4404D">
        <w:rPr>
          <w:rFonts w:ascii="Calibri" w:hAnsi="Calibri"/>
        </w:rPr>
        <w:t xml:space="preserve">= 0.5 and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rsidR="00A4404D" w:rsidRPr="00A4404D">
        <w:rPr>
          <w:rFonts w:ascii="Calibri" w:hAnsi="Calibri"/>
        </w:rPr>
        <w:t xml:space="preserve"> = 2</w:t>
      </w:r>
      <m:oMath>
        <m:sSub>
          <m:sSubPr>
            <m:ctrlPr>
              <w:rPr>
                <w:rFonts w:ascii="Cambria Math" w:hAnsi="Cambria Math"/>
                <w:i/>
              </w:rPr>
            </m:ctrlPr>
          </m:sSubPr>
          <m:e>
            <m:r>
              <w:rPr>
                <w:rFonts w:ascii="Cambria Math" w:hAnsi="Cambria Math"/>
              </w:rPr>
              <m:t>σ</m:t>
            </m:r>
          </m:e>
          <m:sub>
            <m:r>
              <w:rPr>
                <w:rFonts w:ascii="Cambria Math" w:hAnsi="Cambria Math"/>
              </w:rPr>
              <m:t>F</m:t>
            </m:r>
          </m:sub>
        </m:sSub>
      </m:oMath>
      <w:r>
        <w:rPr>
          <w:rFonts w:ascii="Calibri" w:hAnsi="Calibri"/>
        </w:rPr>
        <w:t xml:space="preserve">, for example. </w:t>
      </w:r>
      <w:r w:rsidR="004D7521">
        <w:rPr>
          <w:rFonts w:ascii="Calibri" w:hAnsi="Calibri"/>
        </w:rPr>
        <w:t xml:space="preserve">As a corollary, while a </w:t>
      </w:r>
      <w:r w:rsidR="004D7521" w:rsidRPr="004D7521">
        <w:rPr>
          <w:rFonts w:ascii="Calibri" w:hAnsi="Calibri"/>
          <w:i/>
        </w:rPr>
        <w:t>perfect hedge</w:t>
      </w:r>
      <w:ins w:id="2584" w:author="Aleksander Hansen" w:date="2013-02-15T16:51:00Z">
        <w:r w:rsidR="00AC5507">
          <w:rPr>
            <w:rFonts w:ascii="Calibri" w:hAnsi="Calibri"/>
            <w:i/>
          </w:rPr>
          <w:fldChar w:fldCharType="begin"/>
        </w:r>
        <w:r w:rsidR="00AC5507">
          <w:instrText xml:space="preserve"> XE "</w:instrText>
        </w:r>
      </w:ins>
      <w:r w:rsidR="00AC5507" w:rsidRPr="008568A7">
        <w:rPr>
          <w:rFonts w:ascii="Calibri" w:hAnsi="Calibri"/>
        </w:rPr>
        <w:instrText>hedge</w:instrText>
      </w:r>
      <w:ins w:id="2585" w:author="Aleksander Hansen" w:date="2013-02-15T16:51:00Z">
        <w:r w:rsidR="00AC5507">
          <w:instrText xml:space="preserve">" </w:instrText>
        </w:r>
        <w:r w:rsidR="00AC5507">
          <w:rPr>
            <w:rFonts w:ascii="Calibri" w:hAnsi="Calibri"/>
            <w:i/>
          </w:rPr>
          <w:fldChar w:fldCharType="end"/>
        </w:r>
      </w:ins>
      <w:r w:rsidR="004D7521">
        <w:rPr>
          <w:rFonts w:ascii="Calibri" w:hAnsi="Calibri"/>
        </w:rPr>
        <w:t xml:space="preserve"> implies a correlation equal to 1, in our example the </w:t>
      </w:r>
      <w:r>
        <w:rPr>
          <w:rFonts w:ascii="Calibri" w:hAnsi="Calibri"/>
        </w:rPr>
        <w:t xml:space="preserve">correlation </w:t>
      </w:r>
      <m:oMath>
        <m:sSub>
          <m:sSubPr>
            <m:ctrlPr>
              <w:rPr>
                <w:rFonts w:ascii="Cambria Math" w:hAnsi="Cambria Math"/>
                <w:i/>
              </w:rPr>
            </m:ctrlPr>
          </m:sSubPr>
          <m:e>
            <m:r>
              <w:rPr>
                <w:rFonts w:ascii="Cambria Math" w:hAnsi="Cambria Math"/>
              </w:rPr>
              <m:t>ρ</m:t>
            </m:r>
          </m:e>
          <m:sub>
            <m:r>
              <w:rPr>
                <w:rFonts w:ascii="Cambria Math" w:hAnsi="Cambria Math"/>
              </w:rPr>
              <m:t>S, F</m:t>
            </m:r>
          </m:sub>
        </m:sSub>
        <m:r>
          <w:rPr>
            <w:rFonts w:ascii="Cambria Math" w:hAnsi="Cambria Math"/>
          </w:rPr>
          <m:t>≠1.0</m:t>
        </m:r>
      </m:oMath>
      <w:r w:rsidR="004D7521">
        <w:rPr>
          <w:rFonts w:ascii="Calibri" w:hAnsi="Calibri"/>
        </w:rPr>
        <w:t>,</w:t>
      </w:r>
      <w:r>
        <w:rPr>
          <w:rFonts w:ascii="Calibri" w:hAnsi="Calibri"/>
        </w:rPr>
        <w:t xml:space="preserve"> </w:t>
      </w:r>
      <w:r w:rsidR="004D7521">
        <w:rPr>
          <w:rFonts w:ascii="Calibri" w:hAnsi="Calibri"/>
        </w:rPr>
        <w:t xml:space="preserve">yet the hedge is still </w:t>
      </w:r>
      <w:r w:rsidR="004D7521" w:rsidRPr="004D7521">
        <w:rPr>
          <w:rFonts w:ascii="Calibri" w:hAnsi="Calibri"/>
          <w:i/>
        </w:rPr>
        <w:t>optimal</w:t>
      </w:r>
      <w:r w:rsidR="004D7521">
        <w:rPr>
          <w:rFonts w:ascii="Calibri" w:hAnsi="Calibri"/>
        </w:rPr>
        <w:t xml:space="preserve"> because it is the </w:t>
      </w:r>
      <w:r w:rsidR="004D7521" w:rsidRPr="00305F5E">
        <w:rPr>
          <w:rFonts w:ascii="Calibri" w:hAnsi="Calibri"/>
          <w:i/>
          <w:rPrChange w:id="2586" w:author="Aleksander Hansen" w:date="2013-02-10T20:37:00Z">
            <w:rPr>
              <w:rFonts w:ascii="Calibri" w:hAnsi="Calibri"/>
            </w:rPr>
          </w:rPrChange>
        </w:rPr>
        <w:t>minimum variance ratio</w:t>
      </w:r>
      <w:r w:rsidR="004D7521">
        <w:rPr>
          <w:rFonts w:ascii="Calibri" w:hAnsi="Calibri"/>
        </w:rPr>
        <w:t>.</w:t>
      </w:r>
      <w:r w:rsidR="00D00629">
        <w:rPr>
          <w:rFonts w:ascii="Calibri" w:hAnsi="Calibri"/>
        </w:rPr>
        <w:t xml:space="preserve"> </w:t>
      </w:r>
      <w:r w:rsidR="00547EA9">
        <w:rPr>
          <w:rFonts w:ascii="Calibri" w:hAnsi="Calibri"/>
        </w:rPr>
        <w:t xml:space="preserve">There is a subtle difference between a </w:t>
      </w:r>
      <w:r w:rsidR="00547EA9" w:rsidRPr="00547EA9">
        <w:rPr>
          <w:rFonts w:ascii="Calibri" w:hAnsi="Calibri"/>
          <w:i/>
        </w:rPr>
        <w:t>perfect</w:t>
      </w:r>
      <w:r w:rsidR="00547EA9">
        <w:rPr>
          <w:rFonts w:ascii="Calibri" w:hAnsi="Calibri"/>
          <w:i/>
        </w:rPr>
        <w:t xml:space="preserve"> hedge </w:t>
      </w:r>
      <w:r w:rsidR="00547EA9">
        <w:rPr>
          <w:rFonts w:ascii="Calibri" w:hAnsi="Calibri"/>
        </w:rPr>
        <w:t xml:space="preserve">that implies a correlation of 1, and an </w:t>
      </w:r>
      <w:r w:rsidR="00547EA9">
        <w:rPr>
          <w:rFonts w:ascii="Calibri" w:hAnsi="Calibri"/>
          <w:i/>
        </w:rPr>
        <w:t>optimal hedge,</w:t>
      </w:r>
      <w:r w:rsidR="00547EA9">
        <w:rPr>
          <w:rFonts w:ascii="Calibri" w:hAnsi="Calibri"/>
        </w:rPr>
        <w:t xml:space="preserve"> which is the MVR</w:t>
      </w:r>
      <w:ins w:id="2587" w:author="Aleksander Hansen" w:date="2013-02-10T20:37:00Z">
        <w:r w:rsidR="00305F5E">
          <w:rPr>
            <w:rFonts w:ascii="Calibri" w:hAnsi="Calibri"/>
          </w:rPr>
          <w:t xml:space="preserve"> and is the optimality criteria that the hedge typically wants to satisfy</w:t>
        </w:r>
      </w:ins>
      <w:r w:rsidR="00547EA9">
        <w:rPr>
          <w:rFonts w:ascii="Calibri" w:hAnsi="Calibri"/>
        </w:rPr>
        <w:t>.</w:t>
      </w:r>
    </w:p>
    <w:p w14:paraId="60476FCD" w14:textId="77777777" w:rsidR="00F1029B" w:rsidRDefault="00F1029B" w:rsidP="00A4404D">
      <w:pPr>
        <w:rPr>
          <w:rFonts w:ascii="Calibri" w:hAnsi="Calibri"/>
        </w:rPr>
      </w:pPr>
    </w:p>
    <w:p w14:paraId="6FB13F69" w14:textId="764DD161" w:rsidR="00EF6FFA" w:rsidRPr="008568A7" w:rsidRDefault="00F1029B" w:rsidP="00A4404D">
      <w:pPr>
        <w:rPr>
          <w:rFonts w:ascii="Calibri" w:hAnsi="Calibri"/>
        </w:rPr>
      </w:pPr>
      <w:r>
        <w:rPr>
          <w:rFonts w:ascii="Calibri" w:hAnsi="Calibri"/>
          <w:noProof/>
        </w:rPr>
        <mc:AlternateContent>
          <mc:Choice Requires="wps">
            <w:drawing>
              <wp:inline distT="0" distB="0" distL="0" distR="0" wp14:anchorId="226663B6" wp14:editId="2A26BEC0">
                <wp:extent cx="4686300" cy="469900"/>
                <wp:effectExtent l="76200" t="76200" r="114300" b="97790"/>
                <wp:docPr id="454" name="Text Box 454"/>
                <wp:cNvGraphicFramePr/>
                <a:graphic xmlns:a="http://schemas.openxmlformats.org/drawingml/2006/main">
                  <a:graphicData uri="http://schemas.microsoft.com/office/word/2010/wordprocessingShape">
                    <wps:wsp>
                      <wps:cNvSpPr txBox="1"/>
                      <wps:spPr>
                        <a:xfrm>
                          <a:off x="0" y="0"/>
                          <a:ext cx="4686300" cy="4699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BBBA92" w14:textId="77777777" w:rsidR="003D168C" w:rsidRDefault="003D168C" w:rsidP="00F1029B">
                            <w:pPr>
                              <w:ind w:firstLine="144"/>
                            </w:pPr>
                            <w:r>
                              <w:t>IMPORTANT CONCEPT</w:t>
                            </w:r>
                          </w:p>
                          <w:p w14:paraId="6B8009D5" w14:textId="77777777" w:rsidR="003D168C" w:rsidRDefault="003D168C" w:rsidP="00547EA9">
                            <w:pPr>
                              <w:ind w:left="288"/>
                            </w:pPr>
                          </w:p>
                          <w:p w14:paraId="2EF13367" w14:textId="055C1B65" w:rsidR="003D168C" w:rsidRDefault="003D168C" w:rsidP="00547EA9">
                            <w:pPr>
                              <w:ind w:left="288"/>
                            </w:pPr>
                            <w:r>
                              <w:t>The minimum variance ratio is the slope of the regression line, and is the optimal hedge ratio. Note that the correlation can take on a range of different values and does not need to equal 1 in order for the hedge to be optimal.</w:t>
                            </w:r>
                            <w: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inline>
            </w:drawing>
          </mc:Choice>
          <mc:Fallback>
            <w:pict>
              <v:shape id="Text Box 454" o:spid="_x0000_s1035" type="#_x0000_t202" style="width:369pt;height:37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" filled="f" strokeweight=".5pt">
                <v:textbox style="mso-fit-shape-to-text:t" inset="2emu">
                  <w:txbxContent>
                    <w:p w14:paraId="1ABBBA92" w14:textId="77777777" w:rsidR="003D168C" w:rsidRDefault="003D168C" w:rsidP="00F1029B">
                      <w:pPr>
                        <w:ind w:firstLine="144"/>
                      </w:pPr>
                      <w:r>
                        <w:t>IMPORTANT CONCEPT</w:t>
                      </w:r>
                    </w:p>
                    <w:p w14:paraId="6B8009D5" w14:textId="77777777" w:rsidR="003D168C" w:rsidRDefault="003D168C" w:rsidP="00547EA9">
                      <w:pPr>
                        <w:ind w:left="288"/>
                      </w:pPr>
                    </w:p>
                    <w:p w14:paraId="2EF13367" w14:textId="055C1B65" w:rsidR="003D168C" w:rsidRDefault="003D168C" w:rsidP="00547EA9">
                      <w:pPr>
                        <w:ind w:left="288"/>
                      </w:pPr>
                      <w:r>
                        <w:t>The minimum variance ratio is the slope of the regression line, and is the optimal hedge ratio. Note that the correlation can take on a range of different values and does not need to equal 1 in order for the hedge to be optimal.</w:t>
                      </w:r>
                      <w:r>
                        <w:br/>
                      </w:r>
                    </w:p>
                  </w:txbxContent>
                </v:textbox>
                <w10:anchorlock/>
              </v:shape>
            </w:pict>
          </mc:Fallback>
        </mc:AlternateContent>
      </w:r>
    </w:p>
    <w:p w14:paraId="2F98EB02" w14:textId="77777777" w:rsidR="00F1029B" w:rsidRDefault="00F1029B" w:rsidP="005F2397">
      <w:pPr>
        <w:rPr>
          <w:rFonts w:ascii="Calibri" w:hAnsi="Calibri"/>
        </w:rPr>
      </w:pPr>
    </w:p>
    <w:p w14:paraId="553398F3" w14:textId="4F4D47F9" w:rsidR="00B4034F" w:rsidRDefault="00F0479C" w:rsidP="005F2397">
      <w:pPr>
        <w:rPr>
          <w:rFonts w:ascii="Calibri" w:hAnsi="Calibri"/>
        </w:rPr>
      </w:pPr>
      <w:r>
        <w:rPr>
          <w:rFonts w:ascii="Calibri" w:hAnsi="Calibri"/>
        </w:rPr>
        <w:t>The hedge</w:t>
      </w:r>
      <w:ins w:id="2588"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589" w:author="Aleksander Hansen" w:date="2013-02-15T16:51:00Z">
        <w:r w:rsidR="00AC5507">
          <w:instrText xml:space="preserve">" </w:instrText>
        </w:r>
        <w:r w:rsidR="00AC5507">
          <w:rPr>
            <w:rFonts w:ascii="Calibri" w:hAnsi="Calibri"/>
          </w:rPr>
          <w:fldChar w:fldCharType="end"/>
        </w:r>
      </w:ins>
      <w:r>
        <w:rPr>
          <w:rFonts w:ascii="Calibri" w:hAnsi="Calibri"/>
        </w:rPr>
        <w:t xml:space="preserve"> effectiven</w:t>
      </w:r>
      <w:r w:rsidR="00DB3493">
        <w:rPr>
          <w:rFonts w:ascii="Calibri" w:hAnsi="Calibri"/>
        </w:rPr>
        <w:t xml:space="preserve">ess, that is, just how good our </w:t>
      </w:r>
      <w:r>
        <w:rPr>
          <w:rFonts w:ascii="Calibri" w:hAnsi="Calibri"/>
        </w:rPr>
        <w:t>hedge is, can be measured</w:t>
      </w:r>
      <w:r w:rsidR="00DB3493">
        <w:rPr>
          <w:rFonts w:ascii="Calibri" w:hAnsi="Calibri"/>
        </w:rPr>
        <w:t xml:space="preserve"> by a regression of the change in spot</w:t>
      </w:r>
      <w:ins w:id="2590"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591" w:author="Aleksander Hansen" w:date="2013-02-15T17:14:00Z">
        <w:r w:rsidR="003578F0">
          <w:instrText xml:space="preserve">spot price" </w:instrText>
        </w:r>
        <w:r w:rsidR="003578F0">
          <w:rPr>
            <w:rFonts w:ascii="Calibri" w:hAnsi="Calibri"/>
          </w:rPr>
          <w:fldChar w:fldCharType="end"/>
        </w:r>
      </w:ins>
      <w:r w:rsidR="00DB3493">
        <w:rPr>
          <w:rFonts w:ascii="Calibri" w:hAnsi="Calibri"/>
        </w:rPr>
        <w:t xml:space="preserve"> prices against the change in Futures</w:t>
      </w:r>
      <w:ins w:id="259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593" w:author="Aleksander Hansen" w:date="2013-02-15T16:31:00Z">
        <w:r w:rsidR="008A28C4">
          <w:instrText xml:space="preserve">" </w:instrText>
        </w:r>
        <w:r w:rsidR="008A28C4">
          <w:rPr>
            <w:rFonts w:ascii="Calibri" w:hAnsi="Calibri"/>
          </w:rPr>
          <w:fldChar w:fldCharType="end"/>
        </w:r>
      </w:ins>
      <w:r w:rsidR="00DB3493">
        <w:rPr>
          <w:rFonts w:ascii="Calibri" w:hAnsi="Calibri"/>
        </w:rPr>
        <w:t xml:space="preserve"> prices, typically using historical, non-overlapping data</w:t>
      </w:r>
      <w:r w:rsidR="00363A39">
        <w:rPr>
          <w:rStyle w:val="FootnoteReference"/>
          <w:rFonts w:ascii="Calibri" w:hAnsi="Calibri"/>
        </w:rPr>
        <w:footnoteReference w:id="4"/>
      </w:r>
      <w:r w:rsidR="00DB3493">
        <w:rPr>
          <w:rFonts w:ascii="Calibri" w:hAnsi="Calibri"/>
        </w:rPr>
        <w:t xml:space="preserve">. </w:t>
      </w:r>
      <w:r w:rsidR="00363A39">
        <w:rPr>
          <w:rFonts w:ascii="Calibri" w:hAnsi="Calibri"/>
        </w:rPr>
        <w:t xml:space="preserve">The resulting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S, F</m:t>
            </m:r>
          </m:sub>
        </m:sSub>
      </m:oMath>
      <w:r w:rsidR="00363A39">
        <w:rPr>
          <w:rFonts w:ascii="Calibri" w:hAnsi="Calibri"/>
        </w:rPr>
        <w:t xml:space="preserve"> tells us how go</w:t>
      </w:r>
      <w:r w:rsidR="00F1029B">
        <w:rPr>
          <w:rFonts w:ascii="Calibri" w:hAnsi="Calibri"/>
        </w:rPr>
        <w:t xml:space="preserve">od our hedge is.  </w:t>
      </w:r>
    </w:p>
    <w:p w14:paraId="2F64EC9C" w14:textId="77777777" w:rsidR="00B4034F" w:rsidRDefault="00B4034F" w:rsidP="005F2397">
      <w:pPr>
        <w:rPr>
          <w:rFonts w:ascii="Calibri" w:hAnsi="Calibri"/>
        </w:rPr>
      </w:pPr>
    </w:p>
    <w:p w14:paraId="0C7E0B98" w14:textId="377F72D3" w:rsidR="005F2397" w:rsidRPr="008568A7" w:rsidRDefault="005F2397" w:rsidP="005F2397">
      <w:pPr>
        <w:rPr>
          <w:rFonts w:ascii="Calibri" w:hAnsi="Calibri"/>
        </w:rPr>
      </w:pPr>
      <w:r w:rsidRPr="008568A7">
        <w:rPr>
          <w:rFonts w:ascii="Calibri" w:hAnsi="Calibri"/>
        </w:rPr>
        <w:t>For example:</w:t>
      </w:r>
    </w:p>
    <w:p w14:paraId="5A8F84A2" w14:textId="3310906B" w:rsidR="005F2397" w:rsidRPr="008568A7" w:rsidRDefault="005F2397" w:rsidP="005F2397">
      <w:pPr>
        <w:rPr>
          <w:rFonts w:ascii="Calibri" w:hAnsi="Calibri"/>
        </w:rPr>
      </w:pPr>
      <w:r w:rsidRPr="008568A7">
        <w:rPr>
          <w:rFonts w:ascii="Calibri" w:hAnsi="Calibri"/>
        </w:rPr>
        <w:t>If the volatility of the spot</w:t>
      </w:r>
      <w:ins w:id="2596"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597"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is 20%, the volatility of the </w:t>
      </w:r>
      <w:r w:rsidR="00972464" w:rsidRPr="008568A7">
        <w:rPr>
          <w:rFonts w:ascii="Calibri" w:hAnsi="Calibri"/>
        </w:rPr>
        <w:t>Futures</w:t>
      </w:r>
      <w:ins w:id="2598"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599"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is 10%, and their correlation is 0.4, then the optimal hedge</w:t>
      </w:r>
      <w:ins w:id="2600"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601"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ratio, h*, is given by:</w:t>
      </w:r>
      <w:r w:rsidRPr="008568A7">
        <w:rPr>
          <w:rFonts w:ascii="Calibri" w:hAnsi="Calibri"/>
          <w:noProof/>
        </w:rPr>
        <w:drawing>
          <wp:inline distT="0" distB="0" distL="0" distR="0" wp14:anchorId="70C79E5F" wp14:editId="35138B7D">
            <wp:extent cx="144780" cy="21336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4780" cy="213360"/>
                    </a:xfrm>
                    <a:prstGeom prst="rect">
                      <a:avLst/>
                    </a:prstGeom>
                    <a:noFill/>
                    <a:ln>
                      <a:noFill/>
                    </a:ln>
                  </pic:spPr>
                </pic:pic>
              </a:graphicData>
            </a:graphic>
          </wp:inline>
        </w:drawing>
      </w:r>
    </w:p>
    <w:p w14:paraId="4EE02074" w14:textId="77777777" w:rsidR="005F2397" w:rsidRPr="008568A7" w:rsidRDefault="005F2397" w:rsidP="005F2397">
      <w:pPr>
        <w:rPr>
          <w:rFonts w:ascii="Calibri" w:hAnsi="Calibri"/>
        </w:rPr>
      </w:pPr>
      <w:r w:rsidRPr="008568A7">
        <w:rPr>
          <w:rFonts w:ascii="Calibri" w:hAnsi="Calibri"/>
          <w:noProof/>
        </w:rPr>
        <w:drawing>
          <wp:inline distT="0" distB="0" distL="0" distR="0" wp14:anchorId="49DB0051" wp14:editId="71A80F52">
            <wp:extent cx="1516380" cy="457200"/>
            <wp:effectExtent l="0" t="0" r="762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16380" cy="457200"/>
                    </a:xfrm>
                    <a:prstGeom prst="rect">
                      <a:avLst/>
                    </a:prstGeom>
                    <a:noFill/>
                    <a:ln>
                      <a:noFill/>
                    </a:ln>
                  </pic:spPr>
                </pic:pic>
              </a:graphicData>
            </a:graphic>
          </wp:inline>
        </w:drawing>
      </w:r>
    </w:p>
    <w:p w14:paraId="0749E7AC" w14:textId="1A526898" w:rsidR="005F2397" w:rsidRDefault="005F2397" w:rsidP="005F2397">
      <w:pPr>
        <w:rPr>
          <w:rFonts w:ascii="Calibri" w:hAnsi="Calibri"/>
        </w:rPr>
      </w:pPr>
      <w:r w:rsidRPr="008568A7">
        <w:rPr>
          <w:rFonts w:ascii="Calibri" w:hAnsi="Calibri"/>
        </w:rPr>
        <w:t xml:space="preserve">And the number of </w:t>
      </w:r>
      <w:r w:rsidR="00972464" w:rsidRPr="008568A7">
        <w:rPr>
          <w:rFonts w:ascii="Calibri" w:hAnsi="Calibri"/>
        </w:rPr>
        <w:t>Futures</w:t>
      </w:r>
      <w:ins w:id="260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603"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contracts is given by N* when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Pr="008568A7">
        <w:rPr>
          <w:rFonts w:ascii="Calibri" w:hAnsi="Calibri"/>
        </w:rPr>
        <w:t xml:space="preserve">is the size of the position being hedged and QF is the size of one </w:t>
      </w:r>
      <w:r w:rsidR="00972464" w:rsidRPr="008568A7">
        <w:rPr>
          <w:rFonts w:ascii="Calibri" w:hAnsi="Calibri"/>
        </w:rPr>
        <w:t>Futures</w:t>
      </w:r>
      <w:r w:rsidRPr="008568A7">
        <w:rPr>
          <w:rFonts w:ascii="Calibri" w:hAnsi="Calibri"/>
        </w:rPr>
        <w:t xml:space="preserve"> contract: </w:t>
      </w:r>
    </w:p>
    <w:p w14:paraId="20653F0C" w14:textId="77777777" w:rsidR="00B4034F" w:rsidRPr="008568A7" w:rsidRDefault="00B4034F" w:rsidP="005F2397">
      <w:pPr>
        <w:rPr>
          <w:rFonts w:ascii="Calibri" w:hAnsi="Calibri"/>
        </w:rPr>
      </w:pPr>
    </w:p>
    <w:p w14:paraId="394969AE" w14:textId="77777777" w:rsidR="005F2397" w:rsidRPr="008568A7" w:rsidRDefault="005F2397" w:rsidP="005F2397">
      <w:pPr>
        <w:rPr>
          <w:rFonts w:ascii="Calibri" w:hAnsi="Calibri"/>
        </w:rPr>
      </w:pPr>
      <w:r w:rsidRPr="008568A7">
        <w:rPr>
          <w:rFonts w:ascii="Calibri" w:hAnsi="Calibri"/>
          <w:noProof/>
        </w:rPr>
        <w:drawing>
          <wp:inline distT="0" distB="0" distL="0" distR="0" wp14:anchorId="5760AC35" wp14:editId="32BB4AFE">
            <wp:extent cx="922020" cy="49530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22020" cy="495300"/>
                    </a:xfrm>
                    <a:prstGeom prst="rect">
                      <a:avLst/>
                    </a:prstGeom>
                    <a:noFill/>
                    <a:ln>
                      <a:noFill/>
                    </a:ln>
                  </pic:spPr>
                </pic:pic>
              </a:graphicData>
            </a:graphic>
          </wp:inline>
        </w:drawing>
      </w:r>
    </w:p>
    <w:p w14:paraId="4DD5DBFC" w14:textId="77777777" w:rsidR="00B4034F" w:rsidRDefault="00B4034F" w:rsidP="005F2397">
      <w:pPr>
        <w:rPr>
          <w:rFonts w:ascii="Calibri" w:hAnsi="Calibri"/>
        </w:rPr>
      </w:pPr>
    </w:p>
    <w:p w14:paraId="50681AE4" w14:textId="33C5304C" w:rsidR="005F2397" w:rsidRPr="008568A7" w:rsidRDefault="005F2397" w:rsidP="005F2397">
      <w:pPr>
        <w:rPr>
          <w:rFonts w:ascii="Calibri" w:hAnsi="Calibri"/>
        </w:rPr>
      </w:pPr>
      <w:r w:rsidRPr="008568A7">
        <w:rPr>
          <w:rFonts w:ascii="Calibri" w:hAnsi="Calibri"/>
        </w:rPr>
        <w:t>Hull</w:t>
      </w:r>
      <w:ins w:id="2604"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2605" w:author="Aleksander Hansen" w:date="2013-02-15T16:38:00Z">
        <w:r w:rsidR="008A28C4">
          <w:instrText xml:space="preserve">" </w:instrText>
        </w:r>
        <w:r w:rsidR="008A28C4">
          <w:rPr>
            <w:rFonts w:ascii="Calibri" w:hAnsi="Calibri"/>
          </w:rPr>
          <w:fldChar w:fldCharType="end"/>
        </w:r>
      </w:ins>
      <w:r w:rsidRPr="008568A7">
        <w:rPr>
          <w:rFonts w:ascii="Calibri" w:hAnsi="Calibri"/>
        </w:rPr>
        <w:t>’s Example: Airline cross-hedges the future purchase of jet fuel</w:t>
      </w:r>
      <w:ins w:id="2606" w:author="Aleksander Hansen" w:date="2013-02-15T16:59:00Z">
        <w:r w:rsidR="00AC5507">
          <w:rPr>
            <w:rFonts w:ascii="Calibri" w:hAnsi="Calibri"/>
          </w:rPr>
          <w:fldChar w:fldCharType="begin"/>
        </w:r>
        <w:r w:rsidR="00AC5507">
          <w:instrText xml:space="preserve"> XE "</w:instrText>
        </w:r>
      </w:ins>
      <w:r w:rsidR="00AC5507" w:rsidRPr="008568A7">
        <w:rPr>
          <w:rFonts w:ascii="Calibri" w:hAnsi="Calibri"/>
        </w:rPr>
        <w:instrText>jet fuel</w:instrText>
      </w:r>
      <w:ins w:id="2607" w:author="Aleksander Hansen" w:date="2013-02-15T16:59:00Z">
        <w:r w:rsidR="00AC5507">
          <w:instrText xml:space="preserve">" </w:instrText>
        </w:r>
        <w:r w:rsidR="00AC5507">
          <w:rPr>
            <w:rFonts w:ascii="Calibri" w:hAnsi="Calibri"/>
          </w:rPr>
          <w:fldChar w:fldCharType="end"/>
        </w:r>
      </w:ins>
      <w:r w:rsidRPr="008568A7">
        <w:rPr>
          <w:rFonts w:ascii="Calibri" w:hAnsi="Calibri"/>
        </w:rPr>
        <w:t xml:space="preserve"> with heating oil</w:t>
      </w:r>
      <w:ins w:id="2608"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heating oil</w:instrText>
      </w:r>
      <w:ins w:id="2609" w:author="Aleksander Hansen" w:date="2013-02-15T16:58:00Z">
        <w:r w:rsidR="00AC5507">
          <w:instrText xml:space="preserve">" </w:instrText>
        </w:r>
        <w:r w:rsidR="00AC5507">
          <w:rPr>
            <w:rFonts w:ascii="Calibri" w:hAnsi="Calibri"/>
          </w:rPr>
          <w:fldChar w:fldCharType="end"/>
        </w:r>
      </w:ins>
      <w:r w:rsidRPr="008568A7">
        <w:rPr>
          <w:rFonts w:ascii="Calibri" w:hAnsi="Calibri"/>
        </w:rPr>
        <w:t xml:space="preserve"> </w:t>
      </w:r>
      <w:r w:rsidR="00972464" w:rsidRPr="008568A7">
        <w:rPr>
          <w:rFonts w:ascii="Calibri" w:hAnsi="Calibri"/>
        </w:rPr>
        <w:t>Futures</w:t>
      </w:r>
      <w:ins w:id="2610"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611"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contracts</w:t>
      </w:r>
    </w:p>
    <w:p w14:paraId="44DC7F22" w14:textId="734283C0" w:rsidR="005F2397" w:rsidRDefault="005F2397" w:rsidP="005F2397">
      <w:pPr>
        <w:rPr>
          <w:rFonts w:ascii="Calibri" w:hAnsi="Calibri"/>
        </w:rPr>
      </w:pPr>
      <w:r w:rsidRPr="008568A7">
        <w:rPr>
          <w:rFonts w:ascii="Calibri" w:hAnsi="Calibri"/>
        </w:rPr>
        <w:t>The historical change in spot</w:t>
      </w:r>
      <w:ins w:id="2612"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613"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(jet fuel</w:t>
      </w:r>
      <w:ins w:id="2614" w:author="Aleksander Hansen" w:date="2013-02-15T16:59:00Z">
        <w:r w:rsidR="00AC5507">
          <w:rPr>
            <w:rFonts w:ascii="Calibri" w:hAnsi="Calibri"/>
          </w:rPr>
          <w:fldChar w:fldCharType="begin"/>
        </w:r>
        <w:r w:rsidR="00AC5507">
          <w:instrText xml:space="preserve"> XE "</w:instrText>
        </w:r>
      </w:ins>
      <w:r w:rsidR="00AC5507" w:rsidRPr="008568A7">
        <w:rPr>
          <w:rFonts w:ascii="Calibri" w:hAnsi="Calibri"/>
        </w:rPr>
        <w:instrText>jet fuel</w:instrText>
      </w:r>
      <w:ins w:id="2615" w:author="Aleksander Hansen" w:date="2013-02-15T16:59:00Z">
        <w:r w:rsidR="00AC5507">
          <w:instrText xml:space="preserve">" </w:instrText>
        </w:r>
        <w:r w:rsidR="00AC5507">
          <w:rPr>
            <w:rFonts w:ascii="Calibri" w:hAnsi="Calibri"/>
          </w:rPr>
          <w:fldChar w:fldCharType="end"/>
        </w:r>
      </w:ins>
      <w:r w:rsidRPr="008568A7">
        <w:rPr>
          <w:rFonts w:ascii="Calibri" w:hAnsi="Calibri"/>
        </w:rPr>
        <w:t xml:space="preserve">) is regressed against the change in </w:t>
      </w:r>
      <w:r w:rsidR="00972464" w:rsidRPr="008568A7">
        <w:rPr>
          <w:rFonts w:ascii="Calibri" w:hAnsi="Calibri"/>
        </w:rPr>
        <w:t>Futures</w:t>
      </w:r>
      <w:ins w:id="261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617"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(heating oil</w:t>
      </w:r>
      <w:ins w:id="2618"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heating oil</w:instrText>
      </w:r>
      <w:ins w:id="2619" w:author="Aleksander Hansen" w:date="2013-02-15T16:58:00Z">
        <w:r w:rsidR="00AC5507">
          <w:instrText xml:space="preserve">" </w:instrText>
        </w:r>
        <w:r w:rsidR="00AC5507">
          <w:rPr>
            <w:rFonts w:ascii="Calibri" w:hAnsi="Calibri"/>
          </w:rPr>
          <w:fldChar w:fldCharType="end"/>
        </w:r>
      </w:ins>
      <w:r w:rsidRPr="008568A7">
        <w:rPr>
          <w:rFonts w:ascii="Calibri" w:hAnsi="Calibri"/>
        </w:rPr>
        <w:t xml:space="preserve"> </w:t>
      </w:r>
      <w:r w:rsidR="00972464" w:rsidRPr="008568A7">
        <w:rPr>
          <w:rFonts w:ascii="Calibri" w:hAnsi="Calibri"/>
        </w:rPr>
        <w:t>Futures</w:t>
      </w:r>
      <w:r w:rsidRPr="008568A7">
        <w:rPr>
          <w:rFonts w:ascii="Calibri" w:hAnsi="Calibri"/>
        </w:rPr>
        <w:t>). Note: the slope of the regression line equals the optimal hedge</w:t>
      </w:r>
      <w:ins w:id="2620"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621"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ratio.</w:t>
      </w:r>
    </w:p>
    <w:p w14:paraId="31F7AFBA" w14:textId="77777777" w:rsidR="00237F30" w:rsidRPr="008568A7" w:rsidRDefault="00237F30" w:rsidP="005F2397">
      <w:pPr>
        <w:rPr>
          <w:rFonts w:ascii="Calibri" w:hAnsi="Calibri"/>
        </w:rPr>
      </w:pPr>
    </w:p>
    <w:p w14:paraId="44C56066" w14:textId="6EC4DA3C" w:rsidR="005F2397" w:rsidRPr="008568A7" w:rsidRDefault="005F2397" w:rsidP="005F2397">
      <w:pPr>
        <w:rPr>
          <w:rFonts w:ascii="Calibri" w:hAnsi="Calibri"/>
        </w:rPr>
      </w:pPr>
      <w:r w:rsidRPr="008568A7">
        <w:rPr>
          <w:rFonts w:ascii="Calibri" w:hAnsi="Calibri"/>
          <w:noProof/>
        </w:rPr>
        <w:drawing>
          <wp:inline distT="0" distB="0" distL="0" distR="0" wp14:anchorId="5638AEAA" wp14:editId="283E07FA">
            <wp:extent cx="5156791" cy="2977116"/>
            <wp:effectExtent l="0" t="0" r="0" b="0"/>
            <wp:docPr id="2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31002BE" w14:textId="77777777" w:rsidR="005F2397" w:rsidRPr="008568A7" w:rsidRDefault="005F2397" w:rsidP="005F2397">
      <w:pPr>
        <w:rPr>
          <w:rFonts w:ascii="Calibri" w:hAnsi="Calibri"/>
        </w:rPr>
      </w:pPr>
    </w:p>
    <w:p w14:paraId="78461D1E" w14:textId="46637C61" w:rsidR="005F2397" w:rsidRPr="008568A7" w:rsidRDefault="005F2397" w:rsidP="005F2397">
      <w:pPr>
        <w:rPr>
          <w:rFonts w:ascii="Calibri" w:hAnsi="Calibri"/>
        </w:rPr>
      </w:pPr>
    </w:p>
    <w:tbl>
      <w:tblPr>
        <w:tblpPr w:leftFromText="187" w:rightFromText="187" w:vertAnchor="text" w:tblpY="1"/>
        <w:tblOverlap w:val="never"/>
        <w:tblW w:w="0" w:type="auto"/>
        <w:tblCellMar>
          <w:left w:w="0" w:type="dxa"/>
          <w:right w:w="0" w:type="dxa"/>
        </w:tblCellMar>
        <w:tblLook w:val="04A0" w:firstRow="1" w:lastRow="0" w:firstColumn="1" w:lastColumn="0" w:noHBand="0" w:noVBand="1"/>
      </w:tblPr>
      <w:tblGrid>
        <w:gridCol w:w="1725"/>
        <w:gridCol w:w="2250"/>
        <w:gridCol w:w="1539"/>
      </w:tblGrid>
      <w:tr w:rsidR="005F2397" w:rsidRPr="008568A7" w14:paraId="4F6EB316" w14:textId="77777777" w:rsidTr="00C003CD">
        <w:trPr>
          <w:trHeight w:hRule="exact" w:val="398"/>
        </w:trPr>
        <w:tc>
          <w:tcPr>
            <w:tcW w:w="1725" w:type="dxa"/>
            <w:shd w:val="clear" w:color="auto" w:fill="B1C2A3"/>
            <w:tcMar>
              <w:top w:w="15" w:type="dxa"/>
              <w:left w:w="15" w:type="dxa"/>
              <w:bottom w:w="0" w:type="dxa"/>
              <w:right w:w="15" w:type="dxa"/>
            </w:tcMar>
            <w:hideMark/>
          </w:tcPr>
          <w:p w14:paraId="34D80FE5" w14:textId="77777777" w:rsidR="005F2397" w:rsidRPr="008568A7" w:rsidRDefault="005F2397" w:rsidP="005F2397">
            <w:pPr>
              <w:rPr>
                <w:rFonts w:ascii="Calibri" w:hAnsi="Calibri"/>
              </w:rPr>
            </w:pPr>
          </w:p>
        </w:tc>
        <w:tc>
          <w:tcPr>
            <w:tcW w:w="2250" w:type="dxa"/>
            <w:shd w:val="clear" w:color="auto" w:fill="B1C2A3"/>
            <w:tcMar>
              <w:top w:w="15" w:type="dxa"/>
              <w:left w:w="15" w:type="dxa"/>
              <w:bottom w:w="0" w:type="dxa"/>
              <w:right w:w="15" w:type="dxa"/>
            </w:tcMar>
            <w:vAlign w:val="center"/>
            <w:hideMark/>
          </w:tcPr>
          <w:p w14:paraId="5FE691BE" w14:textId="2DED966B" w:rsidR="005F2397" w:rsidRPr="008568A7" w:rsidRDefault="005F2397" w:rsidP="005F2397">
            <w:pPr>
              <w:rPr>
                <w:rFonts w:ascii="Calibri" w:hAnsi="Calibri"/>
              </w:rPr>
            </w:pPr>
            <w:r w:rsidRPr="008568A7">
              <w:rPr>
                <w:rFonts w:ascii="Calibri" w:hAnsi="Calibri"/>
              </w:rPr>
              <w:t>(heating oil</w:t>
            </w:r>
            <w:ins w:id="2622"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heating oil</w:instrText>
            </w:r>
            <w:ins w:id="2623" w:author="Aleksander Hansen" w:date="2013-02-15T16:58:00Z">
              <w:r w:rsidR="00AC5507">
                <w:instrText xml:space="preserve">" </w:instrText>
              </w:r>
              <w:r w:rsidR="00AC5507">
                <w:rPr>
                  <w:rFonts w:ascii="Calibri" w:hAnsi="Calibri"/>
                </w:rPr>
                <w:fldChar w:fldCharType="end"/>
              </w:r>
            </w:ins>
            <w:r w:rsidRPr="008568A7">
              <w:rPr>
                <w:rFonts w:ascii="Calibri" w:hAnsi="Calibri"/>
              </w:rPr>
              <w:t xml:space="preserve"> </w:t>
            </w:r>
            <w:r w:rsidR="00972464" w:rsidRPr="008568A7">
              <w:rPr>
                <w:rFonts w:ascii="Calibri" w:hAnsi="Calibri"/>
              </w:rPr>
              <w:t>Futures</w:t>
            </w:r>
            <w:ins w:id="262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625" w:author="Aleksander Hansen" w:date="2013-02-15T16:31:00Z">
              <w:r w:rsidR="008A28C4">
                <w:instrText xml:space="preserve">" </w:instrText>
              </w:r>
              <w:r w:rsidR="008A28C4">
                <w:rPr>
                  <w:rFonts w:ascii="Calibri" w:hAnsi="Calibri"/>
                </w:rPr>
                <w:fldChar w:fldCharType="end"/>
              </w:r>
            </w:ins>
            <w:r w:rsidRPr="008568A7">
              <w:rPr>
                <w:rFonts w:ascii="Calibri" w:hAnsi="Calibri"/>
              </w:rPr>
              <w:t>)</w:t>
            </w:r>
          </w:p>
        </w:tc>
        <w:tc>
          <w:tcPr>
            <w:tcW w:w="1539" w:type="dxa"/>
            <w:shd w:val="clear" w:color="auto" w:fill="B1C2A3"/>
            <w:vAlign w:val="center"/>
            <w:hideMark/>
          </w:tcPr>
          <w:p w14:paraId="2B71FFCA" w14:textId="13C2A0D6" w:rsidR="005F2397" w:rsidRPr="008568A7" w:rsidRDefault="005F2397" w:rsidP="005F2397">
            <w:pPr>
              <w:rPr>
                <w:rFonts w:ascii="Calibri" w:hAnsi="Calibri"/>
              </w:rPr>
            </w:pPr>
            <w:r w:rsidRPr="008568A7">
              <w:rPr>
                <w:rFonts w:ascii="Calibri" w:hAnsi="Calibri"/>
              </w:rPr>
              <w:t>(jet fuel</w:t>
            </w:r>
            <w:ins w:id="2626" w:author="Aleksander Hansen" w:date="2013-02-15T16:59:00Z">
              <w:r w:rsidR="00AC5507">
                <w:rPr>
                  <w:rFonts w:ascii="Calibri" w:hAnsi="Calibri"/>
                </w:rPr>
                <w:fldChar w:fldCharType="begin"/>
              </w:r>
              <w:r w:rsidR="00AC5507">
                <w:instrText xml:space="preserve"> XE "</w:instrText>
              </w:r>
            </w:ins>
            <w:r w:rsidR="00AC5507" w:rsidRPr="008568A7">
              <w:rPr>
                <w:rFonts w:ascii="Calibri" w:hAnsi="Calibri"/>
              </w:rPr>
              <w:instrText>jet fuel</w:instrText>
            </w:r>
            <w:ins w:id="2627" w:author="Aleksander Hansen" w:date="2013-02-15T16:59:00Z">
              <w:r w:rsidR="00AC5507">
                <w:instrText xml:space="preserve">" </w:instrText>
              </w:r>
              <w:r w:rsidR="00AC5507">
                <w:rPr>
                  <w:rFonts w:ascii="Calibri" w:hAnsi="Calibri"/>
                </w:rPr>
                <w:fldChar w:fldCharType="end"/>
              </w:r>
            </w:ins>
            <w:r w:rsidRPr="008568A7">
              <w:rPr>
                <w:rFonts w:ascii="Calibri" w:hAnsi="Calibri"/>
              </w:rPr>
              <w:t xml:space="preserve"> spot</w:t>
            </w:r>
            <w:ins w:id="2628"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629"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w:t>
            </w:r>
          </w:p>
        </w:tc>
      </w:tr>
      <w:tr w:rsidR="005F2397" w:rsidRPr="008568A7" w14:paraId="0A9BDDD9" w14:textId="77777777" w:rsidTr="00C93635">
        <w:trPr>
          <w:trHeight w:hRule="exact" w:val="340"/>
        </w:trPr>
        <w:tc>
          <w:tcPr>
            <w:tcW w:w="1725" w:type="dxa"/>
            <w:shd w:val="clear" w:color="auto" w:fill="auto"/>
            <w:tcMar>
              <w:top w:w="15" w:type="dxa"/>
              <w:left w:w="15" w:type="dxa"/>
              <w:bottom w:w="0" w:type="dxa"/>
              <w:right w:w="15" w:type="dxa"/>
            </w:tcMar>
            <w:hideMark/>
          </w:tcPr>
          <w:p w14:paraId="64D93080" w14:textId="77777777" w:rsidR="005F2397" w:rsidRPr="008568A7" w:rsidRDefault="005F2397" w:rsidP="005F2397">
            <w:pPr>
              <w:rPr>
                <w:rFonts w:ascii="Calibri" w:hAnsi="Calibri"/>
              </w:rPr>
            </w:pPr>
            <w:r w:rsidRPr="008568A7">
              <w:rPr>
                <w:rFonts w:ascii="Calibri" w:hAnsi="Calibri"/>
              </w:rPr>
              <w:t>Standard Dev</w:t>
            </w:r>
          </w:p>
        </w:tc>
        <w:tc>
          <w:tcPr>
            <w:tcW w:w="2250" w:type="dxa"/>
            <w:shd w:val="clear" w:color="auto" w:fill="auto"/>
            <w:tcMar>
              <w:top w:w="15" w:type="dxa"/>
              <w:left w:w="15" w:type="dxa"/>
              <w:bottom w:w="0" w:type="dxa"/>
              <w:right w:w="15" w:type="dxa"/>
            </w:tcMar>
            <w:hideMark/>
          </w:tcPr>
          <w:p w14:paraId="7B2692B6" w14:textId="77777777" w:rsidR="005F2397" w:rsidRPr="008568A7" w:rsidRDefault="005F2397" w:rsidP="005F2397">
            <w:pPr>
              <w:rPr>
                <w:rFonts w:ascii="Calibri" w:hAnsi="Calibri"/>
              </w:rPr>
            </w:pPr>
            <w:r w:rsidRPr="008568A7">
              <w:rPr>
                <w:rFonts w:ascii="Calibri" w:hAnsi="Calibri"/>
              </w:rPr>
              <w:t>$0.0313</w:t>
            </w:r>
          </w:p>
        </w:tc>
        <w:tc>
          <w:tcPr>
            <w:tcW w:w="1539" w:type="dxa"/>
            <w:shd w:val="clear" w:color="auto" w:fill="auto"/>
            <w:tcMar>
              <w:top w:w="15" w:type="dxa"/>
              <w:left w:w="15" w:type="dxa"/>
              <w:bottom w:w="0" w:type="dxa"/>
              <w:right w:w="15" w:type="dxa"/>
            </w:tcMar>
            <w:hideMark/>
          </w:tcPr>
          <w:p w14:paraId="11D745C2" w14:textId="77777777" w:rsidR="005F2397" w:rsidRPr="008568A7" w:rsidRDefault="005F2397" w:rsidP="005F2397">
            <w:pPr>
              <w:rPr>
                <w:rFonts w:ascii="Calibri" w:hAnsi="Calibri"/>
              </w:rPr>
            </w:pPr>
            <w:r w:rsidRPr="008568A7">
              <w:rPr>
                <w:rFonts w:ascii="Calibri" w:hAnsi="Calibri"/>
              </w:rPr>
              <w:t>$0.0263</w:t>
            </w:r>
          </w:p>
        </w:tc>
      </w:tr>
      <w:tr w:rsidR="005F2397" w:rsidRPr="008568A7" w14:paraId="15AFE106"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89A946B" w14:textId="77777777" w:rsidR="005F2397" w:rsidRPr="008568A7" w:rsidRDefault="005F2397" w:rsidP="005F2397">
            <w:pPr>
              <w:rPr>
                <w:rFonts w:ascii="Calibri" w:hAnsi="Calibri"/>
              </w:rPr>
            </w:pPr>
            <w:r w:rsidRPr="008568A7">
              <w:rPr>
                <w:rFonts w:ascii="Calibri" w:hAnsi="Calibri"/>
              </w:rPr>
              <w:t>Correlation</w:t>
            </w:r>
          </w:p>
        </w:tc>
        <w:tc>
          <w:tcPr>
            <w:tcW w:w="1539" w:type="dxa"/>
            <w:shd w:val="clear" w:color="auto" w:fill="auto"/>
            <w:tcMar>
              <w:top w:w="15" w:type="dxa"/>
              <w:left w:w="15" w:type="dxa"/>
              <w:bottom w:w="0" w:type="dxa"/>
              <w:right w:w="15" w:type="dxa"/>
            </w:tcMar>
            <w:hideMark/>
          </w:tcPr>
          <w:p w14:paraId="7D3C8464" w14:textId="77777777" w:rsidR="005F2397" w:rsidRPr="008568A7" w:rsidRDefault="005F2397" w:rsidP="005F2397">
            <w:pPr>
              <w:rPr>
                <w:rFonts w:ascii="Calibri" w:hAnsi="Calibri"/>
              </w:rPr>
            </w:pPr>
            <w:r w:rsidRPr="008568A7">
              <w:rPr>
                <w:rFonts w:ascii="Calibri" w:hAnsi="Calibri"/>
              </w:rPr>
              <w:t xml:space="preserve">0.928   </w:t>
            </w:r>
          </w:p>
        </w:tc>
      </w:tr>
      <w:tr w:rsidR="005F2397" w:rsidRPr="008568A7" w14:paraId="2BEA5449"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7585DDA" w14:textId="77777777" w:rsidR="005F2397" w:rsidRPr="008568A7" w:rsidRDefault="005F2397" w:rsidP="005F2397">
            <w:pPr>
              <w:rPr>
                <w:rFonts w:ascii="Calibri" w:hAnsi="Calibri"/>
              </w:rPr>
            </w:pPr>
            <w:r w:rsidRPr="008568A7">
              <w:rPr>
                <w:rFonts w:ascii="Calibri" w:hAnsi="Calibri"/>
              </w:rPr>
              <w:t>(MV) Hedge ratio (h*)</w:t>
            </w:r>
          </w:p>
        </w:tc>
        <w:tc>
          <w:tcPr>
            <w:tcW w:w="1539" w:type="dxa"/>
            <w:shd w:val="clear" w:color="auto" w:fill="auto"/>
            <w:tcMar>
              <w:top w:w="15" w:type="dxa"/>
              <w:left w:w="15" w:type="dxa"/>
              <w:bottom w:w="0" w:type="dxa"/>
              <w:right w:w="15" w:type="dxa"/>
            </w:tcMar>
            <w:vAlign w:val="center"/>
            <w:hideMark/>
          </w:tcPr>
          <w:p w14:paraId="3415304A" w14:textId="77777777" w:rsidR="005F2397" w:rsidRPr="008568A7" w:rsidRDefault="005F2397" w:rsidP="005F2397">
            <w:pPr>
              <w:rPr>
                <w:rFonts w:ascii="Calibri" w:hAnsi="Calibri"/>
              </w:rPr>
            </w:pPr>
            <w:r w:rsidRPr="008568A7">
              <w:rPr>
                <w:rFonts w:ascii="Calibri" w:hAnsi="Calibri"/>
              </w:rPr>
              <w:t xml:space="preserve">0.7777              </w:t>
            </w:r>
          </w:p>
        </w:tc>
      </w:tr>
      <w:tr w:rsidR="005F2397" w:rsidRPr="008568A7" w14:paraId="0E50A58F"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57B04059" w14:textId="77777777" w:rsidR="005F2397" w:rsidRPr="008568A7" w:rsidRDefault="005F2397" w:rsidP="005F2397">
            <w:pPr>
              <w:rPr>
                <w:rFonts w:ascii="Calibri" w:hAnsi="Calibri"/>
              </w:rPr>
            </w:pPr>
          </w:p>
        </w:tc>
        <w:tc>
          <w:tcPr>
            <w:tcW w:w="1539" w:type="dxa"/>
            <w:shd w:val="clear" w:color="auto" w:fill="auto"/>
            <w:tcMar>
              <w:top w:w="15" w:type="dxa"/>
              <w:left w:w="15" w:type="dxa"/>
              <w:bottom w:w="0" w:type="dxa"/>
              <w:right w:w="15" w:type="dxa"/>
            </w:tcMar>
            <w:hideMark/>
          </w:tcPr>
          <w:p w14:paraId="1FA16948" w14:textId="77777777" w:rsidR="005F2397" w:rsidRPr="008568A7" w:rsidRDefault="005F2397" w:rsidP="005F2397">
            <w:pPr>
              <w:rPr>
                <w:rFonts w:ascii="Calibri" w:hAnsi="Calibri"/>
              </w:rPr>
            </w:pPr>
          </w:p>
        </w:tc>
      </w:tr>
      <w:tr w:rsidR="005F2397" w:rsidRPr="008568A7" w14:paraId="40F530AC"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46EC0D7B" w14:textId="77777777" w:rsidR="005F2397" w:rsidRPr="008568A7" w:rsidRDefault="005F2397" w:rsidP="005F2397">
            <w:pPr>
              <w:rPr>
                <w:rFonts w:ascii="Calibri" w:hAnsi="Calibri"/>
              </w:rPr>
            </w:pPr>
            <w:r w:rsidRPr="008568A7">
              <w:rPr>
                <w:rFonts w:ascii="Calibri" w:hAnsi="Calibri"/>
              </w:rPr>
              <w:t xml:space="preserve">Airline </w:t>
            </w:r>
            <w:r w:rsidR="00C93635" w:rsidRPr="008568A7">
              <w:rPr>
                <w:rFonts w:ascii="Calibri" w:hAnsi="Calibri"/>
              </w:rPr>
              <w:t>will purchase</w:t>
            </w:r>
          </w:p>
        </w:tc>
        <w:tc>
          <w:tcPr>
            <w:tcW w:w="1539" w:type="dxa"/>
            <w:shd w:val="clear" w:color="auto" w:fill="auto"/>
            <w:tcMar>
              <w:top w:w="15" w:type="dxa"/>
              <w:left w:w="15" w:type="dxa"/>
              <w:bottom w:w="0" w:type="dxa"/>
              <w:right w:w="15" w:type="dxa"/>
            </w:tcMar>
            <w:hideMark/>
          </w:tcPr>
          <w:p w14:paraId="68CDF9CE" w14:textId="77777777" w:rsidR="005F2397" w:rsidRPr="008568A7" w:rsidRDefault="005F2397" w:rsidP="005F2397">
            <w:pPr>
              <w:rPr>
                <w:rFonts w:ascii="Calibri" w:hAnsi="Calibri"/>
              </w:rPr>
            </w:pPr>
            <w:r w:rsidRPr="008568A7">
              <w:rPr>
                <w:rFonts w:ascii="Calibri" w:hAnsi="Calibri"/>
              </w:rPr>
              <w:t>2,000,000</w:t>
            </w:r>
          </w:p>
        </w:tc>
      </w:tr>
      <w:tr w:rsidR="005F2397" w:rsidRPr="008568A7" w14:paraId="6C29D016"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19591259" w14:textId="65086FB9" w:rsidR="005F2397" w:rsidRPr="008568A7" w:rsidRDefault="005F2397" w:rsidP="005F2397">
            <w:pPr>
              <w:rPr>
                <w:rFonts w:ascii="Calibri" w:hAnsi="Calibri"/>
              </w:rPr>
            </w:pPr>
            <w:r w:rsidRPr="008568A7">
              <w:rPr>
                <w:rFonts w:ascii="Calibri" w:hAnsi="Calibri"/>
              </w:rPr>
              <w:t>NYMEX</w:t>
            </w:r>
            <w:ins w:id="2630"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NYMEX</w:instrText>
            </w:r>
            <w:ins w:id="2631" w:author="Aleksander Hansen" w:date="2013-02-15T16:58:00Z">
              <w:r w:rsidR="00AC5507">
                <w:instrText xml:space="preserve">" </w:instrText>
              </w:r>
              <w:r w:rsidR="00AC5507">
                <w:rPr>
                  <w:rFonts w:ascii="Calibri" w:hAnsi="Calibri"/>
                </w:rPr>
                <w:fldChar w:fldCharType="end"/>
              </w:r>
            </w:ins>
            <w:r w:rsidRPr="008568A7">
              <w:rPr>
                <w:rFonts w:ascii="Calibri" w:hAnsi="Calibri"/>
              </w:rPr>
              <w:t xml:space="preserve"> oil </w:t>
            </w:r>
            <w:r w:rsidR="00972464" w:rsidRPr="008568A7">
              <w:rPr>
                <w:rFonts w:ascii="Calibri" w:hAnsi="Calibri"/>
              </w:rPr>
              <w:t>Futures</w:t>
            </w:r>
            <w:ins w:id="263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633"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(gallons)</w:t>
            </w:r>
          </w:p>
        </w:tc>
        <w:tc>
          <w:tcPr>
            <w:tcW w:w="1539" w:type="dxa"/>
            <w:shd w:val="clear" w:color="auto" w:fill="auto"/>
            <w:tcMar>
              <w:top w:w="15" w:type="dxa"/>
              <w:left w:w="15" w:type="dxa"/>
              <w:bottom w:w="0" w:type="dxa"/>
              <w:right w:w="15" w:type="dxa"/>
            </w:tcMar>
            <w:hideMark/>
          </w:tcPr>
          <w:p w14:paraId="0921AE56" w14:textId="42A3ACF3" w:rsidR="005F2397" w:rsidRPr="008568A7" w:rsidRDefault="005F2397" w:rsidP="005F2397">
            <w:pPr>
              <w:rPr>
                <w:rFonts w:ascii="Calibri" w:hAnsi="Calibri"/>
              </w:rPr>
            </w:pPr>
            <w:r w:rsidRPr="008568A7">
              <w:rPr>
                <w:rFonts w:ascii="Calibri" w:hAnsi="Calibri"/>
              </w:rPr>
              <w:t>42,000</w:t>
            </w:r>
          </w:p>
        </w:tc>
      </w:tr>
      <w:tr w:rsidR="005F2397" w:rsidRPr="008568A7" w14:paraId="0B02F431"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B20DAB3" w14:textId="77777777" w:rsidR="005F2397" w:rsidRPr="008568A7" w:rsidRDefault="005F2397" w:rsidP="005F2397">
            <w:pPr>
              <w:rPr>
                <w:rFonts w:ascii="Calibri" w:hAnsi="Calibri"/>
              </w:rPr>
            </w:pPr>
            <w:r w:rsidRPr="008568A7">
              <w:rPr>
                <w:rFonts w:ascii="Calibri" w:hAnsi="Calibri"/>
              </w:rPr>
              <w:t>Number of contracts (N*)</w:t>
            </w:r>
          </w:p>
        </w:tc>
        <w:tc>
          <w:tcPr>
            <w:tcW w:w="1539" w:type="dxa"/>
            <w:shd w:val="clear" w:color="auto" w:fill="auto"/>
            <w:tcMar>
              <w:top w:w="15" w:type="dxa"/>
              <w:left w:w="15" w:type="dxa"/>
              <w:bottom w:w="0" w:type="dxa"/>
              <w:right w:w="15" w:type="dxa"/>
            </w:tcMar>
            <w:hideMark/>
          </w:tcPr>
          <w:p w14:paraId="5672BE7F" w14:textId="77777777" w:rsidR="005F2397" w:rsidRPr="008568A7" w:rsidRDefault="005F2397" w:rsidP="005F2397">
            <w:pPr>
              <w:rPr>
                <w:rFonts w:ascii="Calibri" w:hAnsi="Calibri"/>
              </w:rPr>
            </w:pPr>
            <w:r w:rsidRPr="008568A7">
              <w:rPr>
                <w:rFonts w:ascii="Calibri" w:hAnsi="Calibri"/>
              </w:rPr>
              <w:t xml:space="preserve">37.01 </w:t>
            </w:r>
          </w:p>
        </w:tc>
      </w:tr>
    </w:tbl>
    <w:p w14:paraId="0B5EBE6A" w14:textId="3462B460" w:rsidR="005F2397" w:rsidRPr="008568A7" w:rsidRDefault="00DE5CF7" w:rsidP="005F2397">
      <w:pPr>
        <w:rPr>
          <w:rFonts w:ascii="Calibri" w:hAnsi="Calibri"/>
        </w:rPr>
      </w:pPr>
      <w:r>
        <w:rPr>
          <w:rFonts w:ascii="Calibri" w:hAnsi="Calibri"/>
          <w:lang w:bidi="en-US"/>
        </w:rPr>
        <w:pict w14:anchorId="4A6ECCC0">
          <v:shape id="_x0000_s1027" type="#_x0000_t75" style="position:absolute;margin-left:56.2pt;margin-top:-9pt;width:92.7pt;height:61.2pt;z-index:-251637248;mso-position-horizontal-relative:text;mso-position-vertical-relative:text" wrapcoords="15805 3688 702 6585 351 11854 878 12117 10537 12117 10361 13434 13171 16332 14576 16332 14576 17385 16859 20020 17737 20020 19141 20020 20195 17385 19844 16595 18615 14751 17912 14224 11415 12117 18263 11854 20722 10537 19668 7902 19844 6059 18615 3688 15805 3688">
            <v:imagedata r:id="rId29" o:title=""/>
            <w10:wrap type="tight"/>
          </v:shape>
        </w:pict>
      </w:r>
      <w:r w:rsidR="005F2397" w:rsidRPr="008568A7">
        <w:rPr>
          <w:rFonts w:ascii="Calibri" w:hAnsi="Calibri"/>
        </w:rPr>
        <w:tab/>
      </w:r>
    </w:p>
    <w:p w14:paraId="4CBBAE57" w14:textId="78F9C4E4" w:rsidR="005F2397" w:rsidRPr="008568A7" w:rsidRDefault="005F2397" w:rsidP="005F2397">
      <w:pPr>
        <w:rPr>
          <w:rFonts w:ascii="Calibri" w:hAnsi="Calibri"/>
        </w:rPr>
      </w:pPr>
    </w:p>
    <w:p w14:paraId="571C2488" w14:textId="21035C56" w:rsidR="005F2397" w:rsidRPr="008568A7" w:rsidRDefault="009927FB" w:rsidP="005F2397">
      <w:pPr>
        <w:rPr>
          <w:rFonts w:ascii="Calibri" w:hAnsi="Calibri"/>
        </w:rPr>
      </w:pPr>
      <w:r w:rsidRPr="008568A7">
        <w:rPr>
          <w:rFonts w:ascii="Calibri" w:hAnsi="Calibri"/>
          <w:noProof/>
        </w:rPr>
        <mc:AlternateContent>
          <mc:Choice Requires="wps">
            <w:drawing>
              <wp:anchor distT="0" distB="0" distL="114300" distR="114300" simplePos="0" relativeHeight="251672064" behindDoc="0" locked="0" layoutInCell="1" allowOverlap="1" wp14:anchorId="598F81C5" wp14:editId="18FA0C50">
                <wp:simplePos x="0" y="0"/>
                <wp:positionH relativeFrom="column">
                  <wp:posOffset>-389890</wp:posOffset>
                </wp:positionH>
                <wp:positionV relativeFrom="paragraph">
                  <wp:posOffset>12065</wp:posOffset>
                </wp:positionV>
                <wp:extent cx="903605" cy="372110"/>
                <wp:effectExtent l="50800" t="0" r="36195" b="85090"/>
                <wp:wrapNone/>
                <wp:docPr id="45" name="Straight Arrow Connector 45"/>
                <wp:cNvGraphicFramePr/>
                <a:graphic xmlns:a="http://schemas.openxmlformats.org/drawingml/2006/main">
                  <a:graphicData uri="http://schemas.microsoft.com/office/word/2010/wordprocessingShape">
                    <wps:wsp>
                      <wps:cNvCnPr/>
                      <wps:spPr>
                        <a:xfrm flipH="1">
                          <a:off x="0" y="0"/>
                          <a:ext cx="903605" cy="372110"/>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45" o:spid="_x0000_s1026" type="#_x0000_t32" style="position:absolute;margin-left:-30.65pt;margin-top:.95pt;width:71.15pt;height:29.3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" strokecolor="#c00000" strokeweight="2.25pt">
                <v:stroke endarrow="open"/>
              </v:shape>
            </w:pict>
          </mc:Fallback>
        </mc:AlternateContent>
      </w:r>
    </w:p>
    <w:p w14:paraId="6DB268F1" w14:textId="5F38F67D" w:rsidR="005F2397" w:rsidRPr="008568A7" w:rsidRDefault="005F2397" w:rsidP="005F2397">
      <w:pPr>
        <w:rPr>
          <w:rFonts w:ascii="Calibri" w:hAnsi="Calibri"/>
        </w:rPr>
      </w:pPr>
    </w:p>
    <w:p w14:paraId="7070E932" w14:textId="25162546" w:rsidR="005F2397" w:rsidRPr="008568A7" w:rsidRDefault="005F2397" w:rsidP="005F2397">
      <w:pPr>
        <w:rPr>
          <w:rFonts w:ascii="Calibri" w:hAnsi="Calibri"/>
        </w:rPr>
      </w:pPr>
    </w:p>
    <w:p w14:paraId="36AF28E9" w14:textId="5DA0A7AC" w:rsidR="005F2397" w:rsidRPr="008568A7" w:rsidRDefault="00DE5CF7" w:rsidP="005F2397">
      <w:pPr>
        <w:rPr>
          <w:rFonts w:ascii="Calibri" w:hAnsi="Calibri"/>
        </w:rPr>
      </w:pPr>
      <w:r>
        <w:rPr>
          <w:rFonts w:ascii="Calibri" w:hAnsi="Calibri"/>
          <w:lang w:bidi="en-US"/>
        </w:rPr>
        <w:pict w14:anchorId="17374FE3">
          <v:shape id="_x0000_s1028" type="#_x0000_t75" style="position:absolute;margin-left:333pt;margin-top:10.1pt;width:91.2pt;height:49.25pt;z-index:251680256;mso-position-horizontal-relative:margin" wrapcoords="10021 1662 668 6646 445 12046 5344 14538 12470 14954 12470 16615 14474 19938 15365 19938 16701 19938 17592 18692 17369 17031 16033 14954 18928 13292 20932 10385 20041 8308 20264 4154 17146 1662 11357 1662 10021 1662">
            <v:imagedata r:id="rId30" o:title=""/>
            <w10:wrap type="tight" anchorx="margin"/>
          </v:shape>
        </w:pict>
      </w:r>
    </w:p>
    <w:p w14:paraId="6F2B0071" w14:textId="77777777" w:rsidR="00B4034F" w:rsidRDefault="00B4034F" w:rsidP="005F2397">
      <w:pPr>
        <w:rPr>
          <w:rFonts w:ascii="Calibri" w:hAnsi="Calibri"/>
        </w:rPr>
      </w:pPr>
    </w:p>
    <w:p w14:paraId="5FBCE403" w14:textId="60246796" w:rsidR="00B4034F" w:rsidRDefault="009927FB" w:rsidP="005F2397">
      <w:pPr>
        <w:rPr>
          <w:rFonts w:ascii="Calibri" w:hAnsi="Calibri"/>
        </w:rPr>
      </w:pPr>
      <w:r w:rsidRPr="008568A7">
        <w:rPr>
          <w:rFonts w:ascii="Calibri" w:hAnsi="Calibri"/>
          <w:noProof/>
        </w:rPr>
        <mc:AlternateContent>
          <mc:Choice Requires="wps">
            <w:drawing>
              <wp:anchor distT="0" distB="0" distL="114300" distR="114300" simplePos="0" relativeHeight="251673088" behindDoc="0" locked="0" layoutInCell="1" allowOverlap="1" wp14:anchorId="6C7FC07A" wp14:editId="6FA6C1A7">
                <wp:simplePos x="0" y="0"/>
                <wp:positionH relativeFrom="column">
                  <wp:posOffset>-429260</wp:posOffset>
                </wp:positionH>
                <wp:positionV relativeFrom="paragraph">
                  <wp:posOffset>69215</wp:posOffset>
                </wp:positionV>
                <wp:extent cx="988060" cy="244475"/>
                <wp:effectExtent l="50800" t="0" r="27940" b="111125"/>
                <wp:wrapNone/>
                <wp:docPr id="54" name="Straight Arrow Connector 54"/>
                <wp:cNvGraphicFramePr/>
                <a:graphic xmlns:a="http://schemas.openxmlformats.org/drawingml/2006/main">
                  <a:graphicData uri="http://schemas.microsoft.com/office/word/2010/wordprocessingShape">
                    <wps:wsp>
                      <wps:cNvCnPr/>
                      <wps:spPr>
                        <a:xfrm flipH="1">
                          <a:off x="0" y="0"/>
                          <a:ext cx="988060" cy="244475"/>
                        </a:xfrm>
                        <a:prstGeom prst="straightConnector1">
                          <a:avLst/>
                        </a:prstGeom>
                        <a:ln w="28575">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 o:spid="_x0000_s1026" type="#_x0000_t32" style="position:absolute;margin-left:-33.75pt;margin-top:5.45pt;width:77.8pt;height:19.25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" strokecolor="blue" strokeweight="2.25pt">
                <v:stroke endarrow="open"/>
              </v:shape>
            </w:pict>
          </mc:Fallback>
        </mc:AlternateContent>
      </w:r>
    </w:p>
    <w:p w14:paraId="6C8435C2" w14:textId="77777777" w:rsidR="00B4034F" w:rsidRDefault="00B4034F" w:rsidP="005F2397">
      <w:pPr>
        <w:rPr>
          <w:rFonts w:ascii="Calibri" w:hAnsi="Calibri"/>
        </w:rPr>
      </w:pPr>
    </w:p>
    <w:p w14:paraId="270F382F" w14:textId="77777777" w:rsidR="00B4034F" w:rsidRDefault="00B4034F" w:rsidP="005F2397">
      <w:pPr>
        <w:rPr>
          <w:rFonts w:ascii="Calibri" w:hAnsi="Calibri"/>
        </w:rPr>
      </w:pPr>
    </w:p>
    <w:p w14:paraId="0DEB1B59" w14:textId="77777777" w:rsidR="00B4034F" w:rsidRDefault="00B4034F" w:rsidP="005F2397">
      <w:pPr>
        <w:rPr>
          <w:rFonts w:ascii="Calibri" w:hAnsi="Calibri"/>
        </w:rPr>
      </w:pPr>
    </w:p>
    <w:p w14:paraId="78C15552" w14:textId="734522D9" w:rsidR="005F2397" w:rsidRPr="008568A7" w:rsidRDefault="005F2397" w:rsidP="005F2397">
      <w:pPr>
        <w:rPr>
          <w:rFonts w:ascii="Calibri" w:hAnsi="Calibri"/>
        </w:rPr>
      </w:pPr>
      <w:r w:rsidRPr="008568A7">
        <w:rPr>
          <w:rFonts w:ascii="Calibri" w:hAnsi="Calibri"/>
        </w:rPr>
        <w:t>Another Example: Spot volatility = 2.83, Futures</w:t>
      </w:r>
      <w:ins w:id="263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635"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volatility = 3.38, Correlation = 0.814. Airline plans to purchase 1 million gallons.</w:t>
      </w:r>
    </w:p>
    <w:p w14:paraId="2BF33376" w14:textId="77777777" w:rsidR="005F2397" w:rsidRPr="008568A7" w:rsidRDefault="005F2397" w:rsidP="005F2397">
      <w:pPr>
        <w:rPr>
          <w:rFonts w:ascii="Calibri" w:hAnsi="Calibri"/>
        </w:rPr>
      </w:pPr>
    </w:p>
    <w:tbl>
      <w:tblPr>
        <w:tblW w:w="7115" w:type="dxa"/>
        <w:jc w:val="center"/>
        <w:tblCellMar>
          <w:left w:w="0" w:type="dxa"/>
          <w:right w:w="0" w:type="dxa"/>
        </w:tblCellMar>
        <w:tblLook w:val="04A0" w:firstRow="1" w:lastRow="0" w:firstColumn="1" w:lastColumn="0" w:noHBand="0" w:noVBand="1"/>
      </w:tblPr>
      <w:tblGrid>
        <w:gridCol w:w="1472"/>
        <w:gridCol w:w="1609"/>
        <w:gridCol w:w="1818"/>
        <w:gridCol w:w="2216"/>
      </w:tblGrid>
      <w:tr w:rsidR="005F2397" w:rsidRPr="008568A7" w14:paraId="4CD4D295" w14:textId="77777777" w:rsidTr="00C003CD">
        <w:trPr>
          <w:trHeight w:val="20"/>
          <w:jc w:val="center"/>
        </w:trPr>
        <w:tc>
          <w:tcPr>
            <w:tcW w:w="1472" w:type="dxa"/>
            <w:shd w:val="clear" w:color="auto" w:fill="B1C2A3"/>
            <w:tcMar>
              <w:top w:w="17" w:type="dxa"/>
              <w:left w:w="17" w:type="dxa"/>
              <w:bottom w:w="0" w:type="dxa"/>
              <w:right w:w="17" w:type="dxa"/>
            </w:tcMar>
            <w:vAlign w:val="bottom"/>
            <w:hideMark/>
          </w:tcPr>
          <w:p w14:paraId="2C09F555" w14:textId="77777777" w:rsidR="005F2397" w:rsidRPr="008568A7" w:rsidRDefault="005F2397" w:rsidP="005F2397">
            <w:pPr>
              <w:rPr>
                <w:rFonts w:ascii="Calibri" w:hAnsi="Calibri"/>
              </w:rPr>
            </w:pPr>
          </w:p>
        </w:tc>
        <w:tc>
          <w:tcPr>
            <w:tcW w:w="1609" w:type="dxa"/>
            <w:shd w:val="clear" w:color="auto" w:fill="B1C2A3"/>
            <w:tcMar>
              <w:top w:w="17" w:type="dxa"/>
              <w:left w:w="17" w:type="dxa"/>
              <w:bottom w:w="0" w:type="dxa"/>
              <w:right w:w="17" w:type="dxa"/>
            </w:tcMar>
            <w:vAlign w:val="bottom"/>
            <w:hideMark/>
          </w:tcPr>
          <w:p w14:paraId="151591F4" w14:textId="77777777" w:rsidR="005F2397" w:rsidRPr="008568A7" w:rsidRDefault="005F2397" w:rsidP="005F2397">
            <w:pPr>
              <w:rPr>
                <w:rFonts w:ascii="Calibri" w:hAnsi="Calibri"/>
              </w:rPr>
            </w:pPr>
          </w:p>
        </w:tc>
        <w:tc>
          <w:tcPr>
            <w:tcW w:w="1818" w:type="dxa"/>
            <w:shd w:val="clear" w:color="auto" w:fill="B1C2A3"/>
            <w:tcMar>
              <w:top w:w="17" w:type="dxa"/>
              <w:left w:w="17" w:type="dxa"/>
              <w:bottom w:w="0" w:type="dxa"/>
              <w:right w:w="17" w:type="dxa"/>
            </w:tcMar>
            <w:vAlign w:val="center"/>
            <w:hideMark/>
          </w:tcPr>
          <w:p w14:paraId="778CE978" w14:textId="653AACF8" w:rsidR="005F2397" w:rsidRPr="008568A7" w:rsidRDefault="005F2397" w:rsidP="005F2397">
            <w:pPr>
              <w:rPr>
                <w:rFonts w:ascii="Calibri" w:hAnsi="Calibri"/>
              </w:rPr>
            </w:pPr>
            <w:r w:rsidRPr="008568A7">
              <w:rPr>
                <w:rFonts w:ascii="Calibri" w:hAnsi="Calibri"/>
              </w:rPr>
              <w:t>Futures</w:t>
            </w:r>
            <w:ins w:id="263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637"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w:t>
            </w:r>
          </w:p>
        </w:tc>
        <w:tc>
          <w:tcPr>
            <w:tcW w:w="2216" w:type="dxa"/>
            <w:shd w:val="clear" w:color="auto" w:fill="B1C2A3"/>
            <w:tcMar>
              <w:top w:w="17" w:type="dxa"/>
              <w:left w:w="17" w:type="dxa"/>
              <w:bottom w:w="0" w:type="dxa"/>
              <w:right w:w="17" w:type="dxa"/>
            </w:tcMar>
            <w:vAlign w:val="center"/>
            <w:hideMark/>
          </w:tcPr>
          <w:p w14:paraId="73E5AAC2" w14:textId="77777777" w:rsidR="005F2397" w:rsidRPr="008568A7" w:rsidRDefault="005F2397" w:rsidP="005F2397">
            <w:pPr>
              <w:rPr>
                <w:rFonts w:ascii="Calibri" w:hAnsi="Calibri"/>
              </w:rPr>
            </w:pPr>
            <w:r w:rsidRPr="008568A7">
              <w:rPr>
                <w:rFonts w:ascii="Calibri" w:hAnsi="Calibri"/>
              </w:rPr>
              <w:t>Spot</w:t>
            </w:r>
          </w:p>
        </w:tc>
      </w:tr>
      <w:tr w:rsidR="005F2397" w:rsidRPr="008568A7" w14:paraId="021CB4A1" w14:textId="77777777" w:rsidTr="00C93635">
        <w:trPr>
          <w:trHeight w:val="20"/>
          <w:jc w:val="center"/>
        </w:trPr>
        <w:tc>
          <w:tcPr>
            <w:tcW w:w="3081" w:type="dxa"/>
            <w:gridSpan w:val="2"/>
            <w:shd w:val="clear" w:color="auto" w:fill="auto"/>
            <w:tcMar>
              <w:top w:w="17" w:type="dxa"/>
              <w:left w:w="17" w:type="dxa"/>
              <w:bottom w:w="0" w:type="dxa"/>
              <w:right w:w="17" w:type="dxa"/>
            </w:tcMar>
            <w:vAlign w:val="center"/>
            <w:hideMark/>
          </w:tcPr>
          <w:p w14:paraId="1B9F6C95" w14:textId="77777777" w:rsidR="005F2397" w:rsidRPr="008568A7" w:rsidRDefault="005F2397" w:rsidP="005F2397">
            <w:pPr>
              <w:rPr>
                <w:rFonts w:ascii="Calibri" w:hAnsi="Calibri"/>
              </w:rPr>
            </w:pPr>
            <w:r w:rsidRPr="008568A7">
              <w:rPr>
                <w:rFonts w:ascii="Calibri" w:hAnsi="Calibri"/>
              </w:rPr>
              <w:t>Standard Deviation</w:t>
            </w:r>
          </w:p>
        </w:tc>
        <w:tc>
          <w:tcPr>
            <w:tcW w:w="1818" w:type="dxa"/>
            <w:shd w:val="clear" w:color="auto" w:fill="auto"/>
            <w:tcMar>
              <w:top w:w="17" w:type="dxa"/>
              <w:left w:w="17" w:type="dxa"/>
              <w:bottom w:w="0" w:type="dxa"/>
              <w:right w:w="17" w:type="dxa"/>
            </w:tcMar>
            <w:vAlign w:val="center"/>
            <w:hideMark/>
          </w:tcPr>
          <w:p w14:paraId="4E154A6C" w14:textId="77777777" w:rsidR="005F2397" w:rsidRPr="008568A7" w:rsidRDefault="005F2397" w:rsidP="005F2397">
            <w:pPr>
              <w:rPr>
                <w:rFonts w:ascii="Calibri" w:hAnsi="Calibri"/>
              </w:rPr>
            </w:pPr>
            <w:r w:rsidRPr="008568A7">
              <w:rPr>
                <w:rFonts w:ascii="Calibri" w:hAnsi="Calibri"/>
              </w:rPr>
              <w:t>$3.38</w:t>
            </w:r>
          </w:p>
        </w:tc>
        <w:tc>
          <w:tcPr>
            <w:tcW w:w="2216" w:type="dxa"/>
            <w:shd w:val="clear" w:color="auto" w:fill="auto"/>
            <w:tcMar>
              <w:top w:w="17" w:type="dxa"/>
              <w:left w:w="17" w:type="dxa"/>
              <w:bottom w:w="0" w:type="dxa"/>
              <w:right w:w="17" w:type="dxa"/>
            </w:tcMar>
            <w:vAlign w:val="center"/>
            <w:hideMark/>
          </w:tcPr>
          <w:p w14:paraId="21D4F737" w14:textId="77777777" w:rsidR="005F2397" w:rsidRPr="008568A7" w:rsidRDefault="005F2397" w:rsidP="005F2397">
            <w:pPr>
              <w:rPr>
                <w:rFonts w:ascii="Calibri" w:hAnsi="Calibri"/>
              </w:rPr>
            </w:pPr>
            <w:r w:rsidRPr="008568A7">
              <w:rPr>
                <w:rFonts w:ascii="Calibri" w:hAnsi="Calibri"/>
              </w:rPr>
              <w:t>$2.83</w:t>
            </w:r>
          </w:p>
        </w:tc>
      </w:tr>
      <w:tr w:rsidR="005F2397" w:rsidRPr="008568A7" w14:paraId="7A2E58BB" w14:textId="77777777" w:rsidTr="00C93635">
        <w:trPr>
          <w:trHeight w:val="20"/>
          <w:jc w:val="center"/>
        </w:trPr>
        <w:tc>
          <w:tcPr>
            <w:tcW w:w="3081" w:type="dxa"/>
            <w:gridSpan w:val="2"/>
            <w:shd w:val="clear" w:color="auto" w:fill="auto"/>
            <w:tcMar>
              <w:top w:w="17" w:type="dxa"/>
              <w:left w:w="17" w:type="dxa"/>
              <w:bottom w:w="0" w:type="dxa"/>
              <w:right w:w="17" w:type="dxa"/>
            </w:tcMar>
            <w:vAlign w:val="center"/>
            <w:hideMark/>
          </w:tcPr>
          <w:p w14:paraId="224A2815" w14:textId="77777777" w:rsidR="005F2397" w:rsidRPr="008568A7" w:rsidRDefault="005F2397" w:rsidP="005F2397">
            <w:pPr>
              <w:rPr>
                <w:rFonts w:ascii="Calibri" w:hAnsi="Calibri"/>
              </w:rPr>
            </w:pPr>
            <w:r w:rsidRPr="008568A7">
              <w:rPr>
                <w:rFonts w:ascii="Calibri" w:hAnsi="Calibri"/>
              </w:rPr>
              <w:t>Correlation</w:t>
            </w:r>
          </w:p>
        </w:tc>
        <w:tc>
          <w:tcPr>
            <w:tcW w:w="1818" w:type="dxa"/>
            <w:shd w:val="clear" w:color="auto" w:fill="auto"/>
            <w:tcMar>
              <w:top w:w="17" w:type="dxa"/>
              <w:left w:w="17" w:type="dxa"/>
              <w:bottom w:w="0" w:type="dxa"/>
              <w:right w:w="17" w:type="dxa"/>
            </w:tcMar>
            <w:vAlign w:val="bottom"/>
            <w:hideMark/>
          </w:tcPr>
          <w:p w14:paraId="11F06BD3" w14:textId="77777777" w:rsidR="005F2397" w:rsidRPr="008568A7" w:rsidRDefault="005F2397" w:rsidP="005F2397">
            <w:pPr>
              <w:rPr>
                <w:rFonts w:ascii="Calibri" w:hAnsi="Calibri"/>
              </w:rPr>
            </w:pPr>
          </w:p>
        </w:tc>
        <w:tc>
          <w:tcPr>
            <w:tcW w:w="2216" w:type="dxa"/>
            <w:shd w:val="clear" w:color="auto" w:fill="auto"/>
            <w:tcMar>
              <w:top w:w="17" w:type="dxa"/>
              <w:left w:w="17" w:type="dxa"/>
              <w:bottom w:w="0" w:type="dxa"/>
              <w:right w:w="17" w:type="dxa"/>
            </w:tcMar>
            <w:vAlign w:val="center"/>
            <w:hideMark/>
          </w:tcPr>
          <w:p w14:paraId="4F653EFD" w14:textId="77777777" w:rsidR="005F2397" w:rsidRPr="008568A7" w:rsidRDefault="005F2397" w:rsidP="005F2397">
            <w:pPr>
              <w:rPr>
                <w:rFonts w:ascii="Calibri" w:hAnsi="Calibri"/>
              </w:rPr>
            </w:pPr>
            <w:r w:rsidRPr="008568A7">
              <w:rPr>
                <w:rFonts w:ascii="Calibri" w:hAnsi="Calibri"/>
              </w:rPr>
              <w:t>0.814</w:t>
            </w:r>
          </w:p>
        </w:tc>
      </w:tr>
      <w:tr w:rsidR="005F2397" w:rsidRPr="008568A7" w14:paraId="3F9714A5"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5F0F028E" w14:textId="77777777" w:rsidR="005F2397" w:rsidRPr="008568A7" w:rsidRDefault="005F2397" w:rsidP="005F2397">
            <w:pPr>
              <w:rPr>
                <w:rFonts w:ascii="Calibri" w:hAnsi="Calibri"/>
                <w:b/>
                <w:highlight w:val="yellow"/>
              </w:rPr>
            </w:pPr>
            <w:r w:rsidRPr="008568A7">
              <w:rPr>
                <w:rFonts w:ascii="Calibri" w:hAnsi="Calibri"/>
                <w:b/>
              </w:rPr>
              <w:t>Minimum Variance Hedge ratio</w:t>
            </w:r>
          </w:p>
        </w:tc>
        <w:tc>
          <w:tcPr>
            <w:tcW w:w="2216" w:type="dxa"/>
            <w:shd w:val="clear" w:color="auto" w:fill="auto"/>
            <w:tcMar>
              <w:top w:w="17" w:type="dxa"/>
              <w:left w:w="17" w:type="dxa"/>
              <w:bottom w:w="0" w:type="dxa"/>
              <w:right w:w="17" w:type="dxa"/>
            </w:tcMar>
            <w:vAlign w:val="center"/>
            <w:hideMark/>
          </w:tcPr>
          <w:p w14:paraId="5DE1EEE8" w14:textId="77777777" w:rsidR="005F2397" w:rsidRPr="008568A7" w:rsidRDefault="005F2397" w:rsidP="005F2397">
            <w:pPr>
              <w:rPr>
                <w:rFonts w:ascii="Calibri" w:hAnsi="Calibri"/>
                <w:b/>
                <w:highlight w:val="yellow"/>
              </w:rPr>
            </w:pPr>
            <w:r w:rsidRPr="008568A7">
              <w:rPr>
                <w:rFonts w:ascii="Calibri" w:hAnsi="Calibri"/>
                <w:b/>
              </w:rPr>
              <w:t xml:space="preserve">0.68 </w:t>
            </w:r>
          </w:p>
        </w:tc>
      </w:tr>
      <w:tr w:rsidR="005F2397" w:rsidRPr="008568A7" w14:paraId="6F5C2172" w14:textId="77777777" w:rsidTr="005F2397">
        <w:trPr>
          <w:trHeight w:val="78"/>
          <w:jc w:val="center"/>
        </w:trPr>
        <w:tc>
          <w:tcPr>
            <w:tcW w:w="7115" w:type="dxa"/>
            <w:gridSpan w:val="4"/>
            <w:shd w:val="clear" w:color="auto" w:fill="auto"/>
            <w:tcMar>
              <w:top w:w="17" w:type="dxa"/>
              <w:left w:w="17" w:type="dxa"/>
              <w:bottom w:w="0" w:type="dxa"/>
              <w:right w:w="17" w:type="dxa"/>
            </w:tcMar>
            <w:vAlign w:val="bottom"/>
            <w:hideMark/>
          </w:tcPr>
          <w:p w14:paraId="21FFDA08" w14:textId="77777777" w:rsidR="005F2397" w:rsidRPr="008568A7" w:rsidRDefault="005F2397" w:rsidP="005F2397">
            <w:pPr>
              <w:rPr>
                <w:rFonts w:ascii="Calibri" w:hAnsi="Calibri"/>
              </w:rPr>
            </w:pPr>
          </w:p>
        </w:tc>
      </w:tr>
      <w:tr w:rsidR="005F2397" w:rsidRPr="008568A7" w14:paraId="35E10DEC" w14:textId="77777777" w:rsidTr="005F2397">
        <w:trPr>
          <w:trHeight w:val="20"/>
          <w:jc w:val="center"/>
        </w:trPr>
        <w:tc>
          <w:tcPr>
            <w:tcW w:w="4899" w:type="dxa"/>
            <w:gridSpan w:val="3"/>
            <w:shd w:val="clear" w:color="auto" w:fill="auto"/>
            <w:tcMar>
              <w:top w:w="17" w:type="dxa"/>
              <w:left w:w="17" w:type="dxa"/>
              <w:bottom w:w="0" w:type="dxa"/>
              <w:right w:w="17" w:type="dxa"/>
            </w:tcMar>
            <w:vAlign w:val="center"/>
            <w:hideMark/>
          </w:tcPr>
          <w:p w14:paraId="3C7C09A0" w14:textId="77777777" w:rsidR="005F2397" w:rsidRPr="008568A7" w:rsidRDefault="005F2397" w:rsidP="005F2397">
            <w:pPr>
              <w:rPr>
                <w:rFonts w:ascii="Calibri" w:hAnsi="Calibri"/>
              </w:rPr>
            </w:pPr>
            <w:r w:rsidRPr="008568A7">
              <w:rPr>
                <w:rFonts w:ascii="Calibri" w:hAnsi="Calibri"/>
              </w:rPr>
              <w:t xml:space="preserve">Airline </w:t>
            </w:r>
            <w:r w:rsidR="00C93635" w:rsidRPr="008568A7">
              <w:rPr>
                <w:rFonts w:ascii="Calibri" w:hAnsi="Calibri"/>
              </w:rPr>
              <w:t>will purchase</w:t>
            </w:r>
          </w:p>
        </w:tc>
        <w:tc>
          <w:tcPr>
            <w:tcW w:w="2216" w:type="dxa"/>
            <w:shd w:val="clear" w:color="auto" w:fill="auto"/>
            <w:tcMar>
              <w:top w:w="17" w:type="dxa"/>
              <w:left w:w="17" w:type="dxa"/>
              <w:bottom w:w="0" w:type="dxa"/>
              <w:right w:w="17" w:type="dxa"/>
            </w:tcMar>
            <w:vAlign w:val="center"/>
            <w:hideMark/>
          </w:tcPr>
          <w:p w14:paraId="7D8A18A9" w14:textId="77777777" w:rsidR="005F2397" w:rsidRPr="008568A7" w:rsidRDefault="005F2397" w:rsidP="005F2397">
            <w:pPr>
              <w:rPr>
                <w:rFonts w:ascii="Calibri" w:hAnsi="Calibri"/>
              </w:rPr>
            </w:pPr>
            <w:r w:rsidRPr="008568A7">
              <w:rPr>
                <w:rFonts w:ascii="Calibri" w:hAnsi="Calibri"/>
              </w:rPr>
              <w:t>1,000,000</w:t>
            </w:r>
          </w:p>
        </w:tc>
      </w:tr>
      <w:tr w:rsidR="005F2397" w:rsidRPr="008568A7" w14:paraId="328787A8"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5DFDA66" w14:textId="1710F95F" w:rsidR="005F2397" w:rsidRPr="008568A7" w:rsidRDefault="005F2397" w:rsidP="005F2397">
            <w:pPr>
              <w:rPr>
                <w:rFonts w:ascii="Calibri" w:hAnsi="Calibri"/>
              </w:rPr>
            </w:pPr>
            <w:r w:rsidRPr="008568A7">
              <w:rPr>
                <w:rFonts w:ascii="Calibri" w:hAnsi="Calibri"/>
              </w:rPr>
              <w:t>NYMEX</w:t>
            </w:r>
            <w:ins w:id="2638"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NYMEX</w:instrText>
            </w:r>
            <w:ins w:id="2639" w:author="Aleksander Hansen" w:date="2013-02-15T16:58:00Z">
              <w:r w:rsidR="00AC5507">
                <w:instrText xml:space="preserve">" </w:instrText>
              </w:r>
              <w:r w:rsidR="00AC5507">
                <w:rPr>
                  <w:rFonts w:ascii="Calibri" w:hAnsi="Calibri"/>
                </w:rPr>
                <w:fldChar w:fldCharType="end"/>
              </w:r>
            </w:ins>
            <w:r w:rsidRPr="008568A7">
              <w:rPr>
                <w:rFonts w:ascii="Calibri" w:hAnsi="Calibri"/>
              </w:rPr>
              <w:t xml:space="preserve"> oil </w:t>
            </w:r>
            <w:r w:rsidR="00972464" w:rsidRPr="008568A7">
              <w:rPr>
                <w:rFonts w:ascii="Calibri" w:hAnsi="Calibri"/>
              </w:rPr>
              <w:t>Futures</w:t>
            </w:r>
            <w:ins w:id="2640"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641"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(gallons)</w:t>
            </w:r>
          </w:p>
        </w:tc>
        <w:tc>
          <w:tcPr>
            <w:tcW w:w="2216" w:type="dxa"/>
            <w:shd w:val="clear" w:color="auto" w:fill="auto"/>
            <w:tcMar>
              <w:top w:w="17" w:type="dxa"/>
              <w:left w:w="17" w:type="dxa"/>
              <w:bottom w:w="0" w:type="dxa"/>
              <w:right w:w="17" w:type="dxa"/>
            </w:tcMar>
            <w:vAlign w:val="center"/>
            <w:hideMark/>
          </w:tcPr>
          <w:p w14:paraId="47CA2F5B" w14:textId="77777777" w:rsidR="005F2397" w:rsidRPr="008568A7" w:rsidRDefault="005F2397" w:rsidP="005F2397">
            <w:pPr>
              <w:rPr>
                <w:rFonts w:ascii="Calibri" w:hAnsi="Calibri"/>
              </w:rPr>
            </w:pPr>
            <w:r w:rsidRPr="008568A7">
              <w:rPr>
                <w:rFonts w:ascii="Calibri" w:hAnsi="Calibri"/>
              </w:rPr>
              <w:t>42,000</w:t>
            </w:r>
          </w:p>
        </w:tc>
      </w:tr>
      <w:tr w:rsidR="005F2397" w:rsidRPr="008568A7" w14:paraId="330644CA"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46C0A75" w14:textId="77777777" w:rsidR="005F2397" w:rsidRPr="008568A7" w:rsidRDefault="005F2397" w:rsidP="005F2397">
            <w:pPr>
              <w:rPr>
                <w:rFonts w:ascii="Calibri" w:hAnsi="Calibri"/>
                <w:b/>
              </w:rPr>
            </w:pPr>
            <w:r w:rsidRPr="008568A7">
              <w:rPr>
                <w:rFonts w:ascii="Calibri" w:hAnsi="Calibri"/>
                <w:b/>
              </w:rPr>
              <w:t>Number of contracts</w:t>
            </w:r>
          </w:p>
        </w:tc>
        <w:tc>
          <w:tcPr>
            <w:tcW w:w="2216" w:type="dxa"/>
            <w:shd w:val="clear" w:color="auto" w:fill="auto"/>
            <w:tcMar>
              <w:top w:w="17" w:type="dxa"/>
              <w:left w:w="17" w:type="dxa"/>
              <w:bottom w:w="0" w:type="dxa"/>
              <w:right w:w="17" w:type="dxa"/>
            </w:tcMar>
            <w:vAlign w:val="center"/>
            <w:hideMark/>
          </w:tcPr>
          <w:p w14:paraId="0FD9D67D" w14:textId="77777777" w:rsidR="005F2397" w:rsidRPr="008568A7" w:rsidRDefault="005F2397" w:rsidP="005F2397">
            <w:pPr>
              <w:rPr>
                <w:rFonts w:ascii="Calibri" w:hAnsi="Calibri"/>
                <w:b/>
              </w:rPr>
            </w:pPr>
            <w:r w:rsidRPr="008568A7">
              <w:rPr>
                <w:rFonts w:ascii="Calibri" w:hAnsi="Calibri"/>
                <w:b/>
              </w:rPr>
              <w:t xml:space="preserve">               16.25 </w:t>
            </w:r>
          </w:p>
        </w:tc>
      </w:tr>
      <w:tr w:rsidR="005F2397" w:rsidRPr="008568A7" w14:paraId="7FC1964F" w14:textId="77777777" w:rsidTr="00C003CD">
        <w:trPr>
          <w:trHeight w:val="159"/>
          <w:jc w:val="center"/>
        </w:trPr>
        <w:tc>
          <w:tcPr>
            <w:tcW w:w="1472" w:type="dxa"/>
            <w:shd w:val="clear" w:color="auto" w:fill="auto"/>
            <w:tcMar>
              <w:top w:w="17" w:type="dxa"/>
              <w:left w:w="17" w:type="dxa"/>
              <w:bottom w:w="0" w:type="dxa"/>
              <w:right w:w="17" w:type="dxa"/>
            </w:tcMar>
            <w:vAlign w:val="bottom"/>
            <w:hideMark/>
          </w:tcPr>
          <w:p w14:paraId="1289C8E3" w14:textId="77777777" w:rsidR="005F2397" w:rsidRPr="008568A7" w:rsidRDefault="005F2397" w:rsidP="005F2397">
            <w:pPr>
              <w:rPr>
                <w:rFonts w:ascii="Calibri" w:hAnsi="Calibri"/>
              </w:rPr>
            </w:pPr>
          </w:p>
        </w:tc>
        <w:tc>
          <w:tcPr>
            <w:tcW w:w="1609" w:type="dxa"/>
            <w:shd w:val="clear" w:color="auto" w:fill="auto"/>
            <w:tcMar>
              <w:top w:w="17" w:type="dxa"/>
              <w:left w:w="17" w:type="dxa"/>
              <w:bottom w:w="0" w:type="dxa"/>
              <w:right w:w="17" w:type="dxa"/>
            </w:tcMar>
            <w:vAlign w:val="bottom"/>
            <w:hideMark/>
          </w:tcPr>
          <w:p w14:paraId="4AEC553A" w14:textId="77777777" w:rsidR="005F2397" w:rsidRPr="008568A7" w:rsidRDefault="005F2397" w:rsidP="005F2397">
            <w:pPr>
              <w:rPr>
                <w:rFonts w:ascii="Calibri" w:hAnsi="Calibri"/>
              </w:rPr>
            </w:pPr>
          </w:p>
        </w:tc>
        <w:tc>
          <w:tcPr>
            <w:tcW w:w="1818" w:type="dxa"/>
            <w:shd w:val="clear" w:color="auto" w:fill="auto"/>
            <w:tcMar>
              <w:top w:w="17" w:type="dxa"/>
              <w:left w:w="17" w:type="dxa"/>
              <w:bottom w:w="0" w:type="dxa"/>
              <w:right w:w="17" w:type="dxa"/>
            </w:tcMar>
            <w:vAlign w:val="bottom"/>
            <w:hideMark/>
          </w:tcPr>
          <w:p w14:paraId="678E64B7" w14:textId="77777777" w:rsidR="005F2397" w:rsidRPr="008568A7" w:rsidRDefault="005F2397" w:rsidP="005F2397">
            <w:pPr>
              <w:rPr>
                <w:rFonts w:ascii="Calibri" w:hAnsi="Calibri"/>
              </w:rPr>
            </w:pPr>
          </w:p>
        </w:tc>
        <w:tc>
          <w:tcPr>
            <w:tcW w:w="2216" w:type="dxa"/>
            <w:shd w:val="clear" w:color="auto" w:fill="auto"/>
            <w:tcMar>
              <w:top w:w="17" w:type="dxa"/>
              <w:left w:w="17" w:type="dxa"/>
              <w:bottom w:w="0" w:type="dxa"/>
              <w:right w:w="17" w:type="dxa"/>
            </w:tcMar>
            <w:vAlign w:val="center"/>
            <w:hideMark/>
          </w:tcPr>
          <w:p w14:paraId="5CBAA7BB" w14:textId="77777777" w:rsidR="005F2397" w:rsidRPr="008568A7" w:rsidRDefault="005F2397" w:rsidP="005F2397">
            <w:pPr>
              <w:rPr>
                <w:rFonts w:ascii="Calibri" w:hAnsi="Calibri"/>
              </w:rPr>
            </w:pPr>
          </w:p>
        </w:tc>
      </w:tr>
      <w:tr w:rsidR="005F2397" w:rsidRPr="008568A7" w14:paraId="4654637F" w14:textId="77777777" w:rsidTr="00C003CD">
        <w:trPr>
          <w:trHeight w:val="20"/>
          <w:jc w:val="center"/>
        </w:trPr>
        <w:tc>
          <w:tcPr>
            <w:tcW w:w="7115" w:type="dxa"/>
            <w:gridSpan w:val="4"/>
            <w:shd w:val="clear" w:color="auto" w:fill="B1C2A3"/>
            <w:tcMar>
              <w:top w:w="17" w:type="dxa"/>
              <w:left w:w="17" w:type="dxa"/>
              <w:bottom w:w="0" w:type="dxa"/>
              <w:right w:w="17" w:type="dxa"/>
            </w:tcMar>
            <w:vAlign w:val="center"/>
            <w:hideMark/>
          </w:tcPr>
          <w:p w14:paraId="40B04BB0" w14:textId="3407B8C2" w:rsidR="005F2397" w:rsidRPr="008568A7" w:rsidRDefault="005F2397" w:rsidP="005F2397">
            <w:pPr>
              <w:rPr>
                <w:rFonts w:ascii="Calibri" w:hAnsi="Calibri"/>
              </w:rPr>
            </w:pPr>
            <w:r w:rsidRPr="008568A7">
              <w:rPr>
                <w:rFonts w:ascii="Calibri" w:hAnsi="Calibri"/>
              </w:rPr>
              <w:t>Scenario where jet fuel</w:t>
            </w:r>
            <w:ins w:id="2642" w:author="Aleksander Hansen" w:date="2013-02-15T16:59:00Z">
              <w:r w:rsidR="00AC5507">
                <w:rPr>
                  <w:rFonts w:ascii="Calibri" w:hAnsi="Calibri"/>
                </w:rPr>
                <w:fldChar w:fldCharType="begin"/>
              </w:r>
              <w:r w:rsidR="00AC5507">
                <w:instrText xml:space="preserve"> XE "</w:instrText>
              </w:r>
            </w:ins>
            <w:r w:rsidR="00AC5507" w:rsidRPr="008568A7">
              <w:rPr>
                <w:rFonts w:ascii="Calibri" w:hAnsi="Calibri"/>
              </w:rPr>
              <w:instrText>jet fuel</w:instrText>
            </w:r>
            <w:ins w:id="2643" w:author="Aleksander Hansen" w:date="2013-02-15T16:59:00Z">
              <w:r w:rsidR="00AC5507">
                <w:instrText xml:space="preserve">" </w:instrText>
              </w:r>
              <w:r w:rsidR="00AC5507">
                <w:rPr>
                  <w:rFonts w:ascii="Calibri" w:hAnsi="Calibri"/>
                </w:rPr>
                <w:fldChar w:fldCharType="end"/>
              </w:r>
            </w:ins>
            <w:r w:rsidRPr="008568A7">
              <w:rPr>
                <w:rFonts w:ascii="Calibri" w:hAnsi="Calibri"/>
              </w:rPr>
              <w:t xml:space="preserve"> increases by $1/gallon (testing the hedge</w:t>
            </w:r>
            <w:ins w:id="2644"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645" w:author="Aleksander Hansen" w:date="2013-02-15T16:51:00Z">
              <w:r w:rsidR="00AC5507">
                <w:instrText xml:space="preserve">" </w:instrText>
              </w:r>
              <w:r w:rsidR="00AC5507">
                <w:rPr>
                  <w:rFonts w:ascii="Calibri" w:hAnsi="Calibri"/>
                </w:rPr>
                <w:fldChar w:fldCharType="end"/>
              </w:r>
            </w:ins>
            <w:r w:rsidRPr="008568A7">
              <w:rPr>
                <w:rFonts w:ascii="Calibri" w:hAnsi="Calibri"/>
              </w:rPr>
              <w:t>):</w:t>
            </w:r>
          </w:p>
        </w:tc>
      </w:tr>
      <w:tr w:rsidR="005F2397" w:rsidRPr="008568A7" w14:paraId="6B8B15E6"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2E79E0B2" w14:textId="512A5445" w:rsidR="005F2397" w:rsidRPr="008568A7" w:rsidRDefault="005F2397" w:rsidP="005F2397">
            <w:pPr>
              <w:rPr>
                <w:rFonts w:ascii="Calibri" w:hAnsi="Calibri"/>
              </w:rPr>
            </w:pPr>
            <w:r w:rsidRPr="008568A7">
              <w:rPr>
                <w:rFonts w:ascii="Calibri" w:hAnsi="Calibri"/>
              </w:rPr>
              <w:t>Spot price of jet fuel</w:t>
            </w:r>
            <w:ins w:id="2646" w:author="Aleksander Hansen" w:date="2013-02-15T16:59:00Z">
              <w:r w:rsidR="00AC5507">
                <w:rPr>
                  <w:rFonts w:ascii="Calibri" w:hAnsi="Calibri"/>
                </w:rPr>
                <w:fldChar w:fldCharType="begin"/>
              </w:r>
              <w:r w:rsidR="00AC5507">
                <w:instrText xml:space="preserve"> XE "</w:instrText>
              </w:r>
            </w:ins>
            <w:r w:rsidR="00AC5507" w:rsidRPr="008568A7">
              <w:rPr>
                <w:rFonts w:ascii="Calibri" w:hAnsi="Calibri"/>
              </w:rPr>
              <w:instrText>jet fuel</w:instrText>
            </w:r>
            <w:ins w:id="2647" w:author="Aleksander Hansen" w:date="2013-02-15T16:59:00Z">
              <w:r w:rsidR="00AC5507">
                <w:instrText xml:space="preserve">" </w:instrText>
              </w:r>
              <w:r w:rsidR="00AC5507">
                <w:rPr>
                  <w:rFonts w:ascii="Calibri" w:hAnsi="Calibri"/>
                </w:rPr>
                <w:fldChar w:fldCharType="end"/>
              </w:r>
            </w:ins>
          </w:p>
        </w:tc>
        <w:tc>
          <w:tcPr>
            <w:tcW w:w="2216" w:type="dxa"/>
            <w:shd w:val="clear" w:color="auto" w:fill="auto"/>
            <w:tcMar>
              <w:top w:w="17" w:type="dxa"/>
              <w:left w:w="17" w:type="dxa"/>
              <w:bottom w:w="0" w:type="dxa"/>
              <w:right w:w="17" w:type="dxa"/>
            </w:tcMar>
            <w:vAlign w:val="center"/>
            <w:hideMark/>
          </w:tcPr>
          <w:p w14:paraId="14ADD32D" w14:textId="77777777" w:rsidR="005F2397" w:rsidRPr="008568A7" w:rsidRDefault="005F2397" w:rsidP="005F2397">
            <w:pPr>
              <w:rPr>
                <w:rFonts w:ascii="Calibri" w:hAnsi="Calibri"/>
              </w:rPr>
            </w:pPr>
            <w:r w:rsidRPr="008568A7">
              <w:rPr>
                <w:rFonts w:ascii="Calibri" w:hAnsi="Calibri"/>
              </w:rPr>
              <w:t xml:space="preserve">$1.00 </w:t>
            </w:r>
          </w:p>
        </w:tc>
      </w:tr>
      <w:tr w:rsidR="005F2397" w:rsidRPr="008568A7" w14:paraId="749537AE"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51D40D5E" w14:textId="5599CE5B" w:rsidR="005F2397" w:rsidRPr="008568A7" w:rsidRDefault="005F2397" w:rsidP="005F2397">
            <w:pPr>
              <w:rPr>
                <w:rFonts w:ascii="Calibri" w:hAnsi="Calibri"/>
              </w:rPr>
            </w:pPr>
            <w:r w:rsidRPr="008568A7">
              <w:rPr>
                <w:rFonts w:ascii="Calibri" w:hAnsi="Calibri"/>
              </w:rPr>
              <w:t>Futures</w:t>
            </w:r>
            <w:ins w:id="2648"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649"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gain</w:t>
            </w:r>
          </w:p>
        </w:tc>
        <w:tc>
          <w:tcPr>
            <w:tcW w:w="2216" w:type="dxa"/>
            <w:shd w:val="clear" w:color="auto" w:fill="auto"/>
            <w:tcMar>
              <w:top w:w="17" w:type="dxa"/>
              <w:left w:w="17" w:type="dxa"/>
              <w:bottom w:w="0" w:type="dxa"/>
              <w:right w:w="17" w:type="dxa"/>
            </w:tcMar>
            <w:vAlign w:val="center"/>
            <w:hideMark/>
          </w:tcPr>
          <w:p w14:paraId="4F11AFE1" w14:textId="77777777" w:rsidR="005F2397" w:rsidRPr="008568A7" w:rsidRDefault="005F2397" w:rsidP="005F2397">
            <w:pPr>
              <w:rPr>
                <w:rFonts w:ascii="Calibri" w:hAnsi="Calibri"/>
              </w:rPr>
            </w:pPr>
            <w:r w:rsidRPr="008568A7">
              <w:rPr>
                <w:rFonts w:ascii="Calibri" w:hAnsi="Calibri"/>
              </w:rPr>
              <w:t xml:space="preserve">$1.47 </w:t>
            </w:r>
          </w:p>
        </w:tc>
      </w:tr>
      <w:tr w:rsidR="005F2397" w:rsidRPr="008568A7" w14:paraId="00AD5612"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B861276" w14:textId="77777777" w:rsidR="005F2397" w:rsidRPr="008568A7" w:rsidRDefault="005F2397" w:rsidP="005F2397">
            <w:pPr>
              <w:rPr>
                <w:rFonts w:ascii="Calibri" w:hAnsi="Calibri"/>
              </w:rPr>
            </w:pPr>
            <w:r w:rsidRPr="008568A7">
              <w:rPr>
                <w:rFonts w:ascii="Calibri" w:hAnsi="Calibri"/>
              </w:rPr>
              <w:t>Increase fuel cost</w:t>
            </w:r>
          </w:p>
        </w:tc>
        <w:tc>
          <w:tcPr>
            <w:tcW w:w="2216" w:type="dxa"/>
            <w:shd w:val="clear" w:color="auto" w:fill="auto"/>
            <w:tcMar>
              <w:top w:w="17" w:type="dxa"/>
              <w:left w:w="17" w:type="dxa"/>
              <w:bottom w:w="0" w:type="dxa"/>
              <w:right w:w="17" w:type="dxa"/>
            </w:tcMar>
            <w:vAlign w:val="center"/>
            <w:hideMark/>
          </w:tcPr>
          <w:p w14:paraId="017F0346" w14:textId="77777777" w:rsidR="005F2397" w:rsidRPr="008568A7" w:rsidRDefault="005F2397" w:rsidP="005F2397">
            <w:pPr>
              <w:rPr>
                <w:rFonts w:ascii="Calibri" w:hAnsi="Calibri"/>
              </w:rPr>
            </w:pPr>
            <w:r w:rsidRPr="008568A7">
              <w:rPr>
                <w:rFonts w:ascii="Calibri" w:hAnsi="Calibri"/>
              </w:rPr>
              <w:t xml:space="preserve">$1,000,000 </w:t>
            </w:r>
          </w:p>
        </w:tc>
      </w:tr>
      <w:tr w:rsidR="005F2397" w:rsidRPr="008568A7" w14:paraId="4F053E99"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4CBA884" w14:textId="49896A90" w:rsidR="005F2397" w:rsidRPr="008568A7" w:rsidRDefault="005F2397" w:rsidP="005F2397">
            <w:pPr>
              <w:rPr>
                <w:rFonts w:ascii="Calibri" w:hAnsi="Calibri"/>
              </w:rPr>
            </w:pPr>
            <w:r w:rsidRPr="008568A7">
              <w:rPr>
                <w:rFonts w:ascii="Calibri" w:hAnsi="Calibri"/>
              </w:rPr>
              <w:t xml:space="preserve">Gain on </w:t>
            </w:r>
            <w:r w:rsidR="00972464" w:rsidRPr="008568A7">
              <w:rPr>
                <w:rFonts w:ascii="Calibri" w:hAnsi="Calibri"/>
              </w:rPr>
              <w:t>Futures</w:t>
            </w:r>
            <w:ins w:id="2650"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651"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contracts</w:t>
            </w:r>
          </w:p>
        </w:tc>
        <w:tc>
          <w:tcPr>
            <w:tcW w:w="2216" w:type="dxa"/>
            <w:shd w:val="clear" w:color="auto" w:fill="auto"/>
            <w:tcMar>
              <w:top w:w="17" w:type="dxa"/>
              <w:left w:w="17" w:type="dxa"/>
              <w:bottom w:w="0" w:type="dxa"/>
              <w:right w:w="17" w:type="dxa"/>
            </w:tcMar>
            <w:vAlign w:val="center"/>
            <w:hideMark/>
          </w:tcPr>
          <w:p w14:paraId="640C82DD" w14:textId="77777777" w:rsidR="005F2397" w:rsidRPr="008568A7" w:rsidRDefault="005F2397" w:rsidP="005F2397">
            <w:pPr>
              <w:rPr>
                <w:rFonts w:ascii="Calibri" w:hAnsi="Calibri"/>
              </w:rPr>
            </w:pPr>
            <w:r w:rsidRPr="008568A7">
              <w:rPr>
                <w:rFonts w:ascii="Calibri" w:hAnsi="Calibri"/>
              </w:rPr>
              <w:t xml:space="preserve">$1,000,000 </w:t>
            </w:r>
          </w:p>
        </w:tc>
      </w:tr>
    </w:tbl>
    <w:p w14:paraId="173F61BB" w14:textId="77777777" w:rsidR="00C93635" w:rsidRPr="008568A7" w:rsidRDefault="00C93635" w:rsidP="005F2397">
      <w:pPr>
        <w:rPr>
          <w:rFonts w:ascii="Calibri" w:hAnsi="Calibri"/>
        </w:rPr>
      </w:pPr>
    </w:p>
    <w:p w14:paraId="7594F6DB" w14:textId="77777777" w:rsidR="001810A3" w:rsidRPr="008568A7" w:rsidRDefault="001810A3" w:rsidP="005F2397">
      <w:pPr>
        <w:rPr>
          <w:rFonts w:ascii="Calibri" w:hAnsi="Calibri"/>
        </w:rPr>
      </w:pPr>
    </w:p>
    <w:p w14:paraId="6ECF2B0A" w14:textId="25861F5B" w:rsidR="005F2397" w:rsidRPr="008568A7" w:rsidRDefault="005F2397">
      <w:pPr>
        <w:pStyle w:val="Heading2"/>
      </w:pPr>
      <w:bookmarkStart w:id="2652" w:name="_Toc222580608"/>
      <w:r w:rsidRPr="008568A7">
        <w:t xml:space="preserve">Define, compute and interpret the optimal number of </w:t>
      </w:r>
      <w:r w:rsidR="00972464" w:rsidRPr="008568A7">
        <w:t>Futures</w:t>
      </w:r>
      <w:ins w:id="2653"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654" w:author="Aleksander Hansen" w:date="2013-02-15T16:31:00Z">
        <w:r w:rsidR="008A28C4">
          <w:instrText xml:space="preserve">" </w:instrText>
        </w:r>
        <w:r w:rsidR="008A28C4">
          <w:fldChar w:fldCharType="end"/>
        </w:r>
      </w:ins>
      <w:r w:rsidRPr="008568A7">
        <w:t xml:space="preserve"> contracts needed to hedge</w:t>
      </w:r>
      <w:ins w:id="2655" w:author="Aleksander Hansen" w:date="2013-02-15T16:51:00Z">
        <w:r w:rsidR="00AC5507">
          <w:fldChar w:fldCharType="begin"/>
        </w:r>
        <w:r w:rsidR="00AC5507">
          <w:instrText xml:space="preserve"> XE "</w:instrText>
        </w:r>
      </w:ins>
      <w:r w:rsidR="00AC5507" w:rsidRPr="008568A7">
        <w:rPr>
          <w:rFonts w:ascii="Calibri" w:hAnsi="Calibri"/>
        </w:rPr>
        <w:instrText>hedge</w:instrText>
      </w:r>
      <w:ins w:id="2656" w:author="Aleksander Hansen" w:date="2013-02-15T16:51:00Z">
        <w:r w:rsidR="00AC5507">
          <w:instrText xml:space="preserve">" </w:instrText>
        </w:r>
        <w:r w:rsidR="00AC5507">
          <w:fldChar w:fldCharType="end"/>
        </w:r>
      </w:ins>
      <w:r w:rsidRPr="008568A7">
        <w:t xml:space="preserve"> an exposure, and explain and calculate the “tailing the hedge” adjustment.</w:t>
      </w:r>
      <w:bookmarkEnd w:id="2652"/>
      <w:r w:rsidRPr="008568A7">
        <w:t xml:space="preserve"> </w:t>
      </w:r>
      <w:r w:rsidR="001810A3" w:rsidRPr="008568A7">
        <w:br/>
      </w:r>
    </w:p>
    <w:p w14:paraId="0EAAC096" w14:textId="6144AFEA" w:rsidR="006A135B" w:rsidRDefault="005F2397" w:rsidP="005F2397">
      <w:pPr>
        <w:rPr>
          <w:rFonts w:ascii="Calibri" w:hAnsi="Calibri"/>
        </w:rPr>
      </w:pPr>
      <w:r w:rsidRPr="008568A7">
        <w:rPr>
          <w:rFonts w:ascii="Calibri" w:hAnsi="Calibri"/>
        </w:rPr>
        <w:t xml:space="preserve">When </w:t>
      </w:r>
      <w:r w:rsidR="00972464" w:rsidRPr="008568A7">
        <w:rPr>
          <w:rFonts w:ascii="Calibri" w:hAnsi="Calibri"/>
        </w:rPr>
        <w:t>Futures</w:t>
      </w:r>
      <w:ins w:id="2657"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658"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are used, a small adjustment, known as “</w:t>
      </w:r>
      <w:r w:rsidRPr="006A135B">
        <w:rPr>
          <w:rFonts w:ascii="Calibri" w:hAnsi="Calibri"/>
          <w:i/>
        </w:rPr>
        <w:t>tailing the hedge</w:t>
      </w:r>
      <w:ins w:id="2659" w:author="Aleksander Hansen" w:date="2013-02-15T16:51:00Z">
        <w:r w:rsidR="00AC5507">
          <w:rPr>
            <w:rFonts w:ascii="Calibri" w:hAnsi="Calibri"/>
            <w:i/>
          </w:rPr>
          <w:fldChar w:fldCharType="begin"/>
        </w:r>
        <w:r w:rsidR="00AC5507">
          <w:instrText xml:space="preserve"> XE "</w:instrText>
        </w:r>
      </w:ins>
      <w:r w:rsidR="00AC5507" w:rsidRPr="008568A7">
        <w:rPr>
          <w:rFonts w:ascii="Calibri" w:hAnsi="Calibri"/>
        </w:rPr>
        <w:instrText>hedge</w:instrText>
      </w:r>
      <w:ins w:id="2660" w:author="Aleksander Hansen" w:date="2013-02-15T16:51:00Z">
        <w:r w:rsidR="00AC5507">
          <w:instrText xml:space="preserve">" </w:instrText>
        </w:r>
        <w:r w:rsidR="00AC5507">
          <w:rPr>
            <w:rFonts w:ascii="Calibri" w:hAnsi="Calibri"/>
            <w:i/>
          </w:rPr>
          <w:fldChar w:fldCharType="end"/>
        </w:r>
      </w:ins>
      <w:r w:rsidRPr="008568A7">
        <w:rPr>
          <w:rFonts w:ascii="Calibri" w:hAnsi="Calibri"/>
        </w:rPr>
        <w:t>” can be made to allow for the impact of daily settlement. The only difference here is to replace the units with values. Instead of using quantities, as in:</w:t>
      </w:r>
    </w:p>
    <w:p w14:paraId="1AECF4F2" w14:textId="47AAFBFB" w:rsidR="005F2397" w:rsidRPr="006A135B" w:rsidRDefault="006A135B" w:rsidP="005F2397">
      <w:pPr>
        <w:rPr>
          <w:rFonts w:ascii="Calibri" w:hAnsi="Calibri"/>
          <w:iCs/>
          <w:sz w:val="28"/>
          <w:szCs w:val="28"/>
        </w:rPr>
      </w:pPr>
      <m:oMathPara>
        <m:oMath>
          <m:r>
            <w:rPr>
              <w:rFonts w:ascii="Cambria Math" w:hAnsi="Cambria Math"/>
              <w:sz w:val="32"/>
              <w:szCs w:val="32"/>
            </w:rPr>
            <m:t xml:space="preserve"> </m:t>
          </m:r>
          <m:sSup>
            <m:sSupPr>
              <m:ctrlPr>
                <w:rPr>
                  <w:rFonts w:ascii="Cambria Math" w:hAnsi="Cambria Math"/>
                  <w:i/>
                  <w:iCs/>
                  <w:sz w:val="32"/>
                  <w:szCs w:val="32"/>
                </w:rPr>
              </m:ctrlPr>
            </m:sSupPr>
            <m:e>
              <m:r>
                <w:rPr>
                  <w:rFonts w:ascii="Cambria Math" w:hAnsi="Cambria Math"/>
                  <w:sz w:val="32"/>
                  <w:szCs w:val="32"/>
                </w:rPr>
                <m:t>N</m:t>
              </m:r>
            </m:e>
            <m:sup>
              <m:r>
                <w:rPr>
                  <w:rFonts w:ascii="Cambria Math" w:hAnsi="Cambria Math"/>
                  <w:sz w:val="32"/>
                  <w:szCs w:val="32"/>
                </w:rPr>
                <m:t>*</m:t>
              </m:r>
            </m:sup>
          </m:sSup>
          <m:r>
            <w:rPr>
              <w:rFonts w:ascii="Cambria Math" w:hAnsi="Cambria Math"/>
              <w:sz w:val="32"/>
              <w:szCs w:val="32"/>
            </w:rPr>
            <m:t>=</m:t>
          </m:r>
          <m:f>
            <m:fPr>
              <m:ctrlPr>
                <w:rPr>
                  <w:rFonts w:ascii="Cambria Math" w:hAnsi="Cambria Math"/>
                  <w:i/>
                  <w:iCs/>
                  <w:sz w:val="32"/>
                  <w:szCs w:val="32"/>
                </w:rPr>
              </m:ctrlPr>
            </m:fPr>
            <m:num>
              <m:sSup>
                <m:sSupPr>
                  <m:ctrlPr>
                    <w:rPr>
                      <w:rFonts w:ascii="Cambria Math" w:hAnsi="Cambria Math"/>
                      <w:i/>
                      <w:iCs/>
                      <w:sz w:val="32"/>
                      <w:szCs w:val="32"/>
                    </w:rPr>
                  </m:ctrlPr>
                </m:sSupPr>
                <m:e>
                  <m:r>
                    <w:rPr>
                      <w:rFonts w:ascii="Cambria Math" w:hAnsi="Cambria Math"/>
                      <w:sz w:val="32"/>
                      <w:szCs w:val="32"/>
                    </w:rPr>
                    <m:t>h</m:t>
                  </m:r>
                </m:e>
                <m:sup>
                  <m:r>
                    <w:rPr>
                      <w:rFonts w:ascii="Cambria Math" w:hAnsi="Cambria Math"/>
                      <w:sz w:val="32"/>
                      <w:szCs w:val="32"/>
                    </w:rPr>
                    <m:t>*</m:t>
                  </m:r>
                </m:sup>
              </m:sSup>
              <m:sSub>
                <m:sSubPr>
                  <m:ctrlPr>
                    <w:rPr>
                      <w:rFonts w:ascii="Cambria Math" w:hAnsi="Cambria Math"/>
                      <w:i/>
                      <w:iCs/>
                      <w:sz w:val="32"/>
                      <w:szCs w:val="32"/>
                    </w:rPr>
                  </m:ctrlPr>
                </m:sSubPr>
                <m:e>
                  <m:r>
                    <w:rPr>
                      <w:rFonts w:ascii="Cambria Math" w:hAnsi="Cambria Math"/>
                      <w:sz w:val="32"/>
                      <w:szCs w:val="32"/>
                    </w:rPr>
                    <m:t>Q</m:t>
                  </m:r>
                </m:e>
                <m:sub>
                  <m:r>
                    <w:rPr>
                      <w:rFonts w:ascii="Cambria Math" w:hAnsi="Cambria Math"/>
                      <w:sz w:val="32"/>
                      <w:szCs w:val="32"/>
                    </w:rPr>
                    <m:t>A</m:t>
                  </m:r>
                </m:sub>
              </m:sSub>
            </m:num>
            <m:den>
              <m:sSub>
                <m:sSubPr>
                  <m:ctrlPr>
                    <w:rPr>
                      <w:rFonts w:ascii="Cambria Math" w:hAnsi="Cambria Math"/>
                      <w:i/>
                      <w:iCs/>
                      <w:sz w:val="32"/>
                      <w:szCs w:val="32"/>
                    </w:rPr>
                  </m:ctrlPr>
                </m:sSubPr>
                <m:e>
                  <m:r>
                    <w:rPr>
                      <w:rFonts w:ascii="Cambria Math" w:hAnsi="Cambria Math"/>
                      <w:sz w:val="32"/>
                      <w:szCs w:val="32"/>
                    </w:rPr>
                    <m:t>Q</m:t>
                  </m:r>
                </m:e>
                <m:sub>
                  <m:r>
                    <w:rPr>
                      <w:rFonts w:ascii="Cambria Math" w:hAnsi="Cambria Math"/>
                      <w:sz w:val="32"/>
                      <w:szCs w:val="32"/>
                    </w:rPr>
                    <m:t>F</m:t>
                  </m:r>
                </m:sub>
              </m:sSub>
            </m:den>
          </m:f>
        </m:oMath>
      </m:oMathPara>
    </w:p>
    <w:p w14:paraId="0F7DA582" w14:textId="05CC6E29" w:rsidR="005F2397" w:rsidRPr="008568A7" w:rsidRDefault="005F2397" w:rsidP="005F2397">
      <w:pPr>
        <w:rPr>
          <w:rFonts w:ascii="Calibri" w:hAnsi="Calibri"/>
        </w:rPr>
      </w:pPr>
      <w:r w:rsidRPr="008568A7">
        <w:rPr>
          <w:rFonts w:ascii="Calibri" w:hAnsi="Calibri"/>
        </w:rPr>
        <w:tab/>
      </w:r>
    </w:p>
    <w:p w14:paraId="62432B8A" w14:textId="735DEA05" w:rsidR="005F2397" w:rsidRPr="008568A7" w:rsidRDefault="005F2397" w:rsidP="005F2397">
      <w:pPr>
        <w:rPr>
          <w:rFonts w:ascii="Calibri" w:hAnsi="Calibri"/>
        </w:rPr>
      </w:pPr>
      <w:r w:rsidRPr="008568A7">
        <w:rPr>
          <w:rFonts w:ascii="Calibri" w:hAnsi="Calibri"/>
        </w:rPr>
        <w:t xml:space="preserve">We use the dollar value of the position being hedged and the dollar value of one </w:t>
      </w:r>
      <w:r w:rsidR="00972464" w:rsidRPr="008568A7">
        <w:rPr>
          <w:rFonts w:ascii="Calibri" w:hAnsi="Calibri"/>
        </w:rPr>
        <w:t>Futures</w:t>
      </w:r>
      <w:ins w:id="266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662"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as in:</w:t>
      </w:r>
    </w:p>
    <w:p w14:paraId="45EA39A1" w14:textId="5457D269" w:rsidR="005F2397" w:rsidRPr="008568A7" w:rsidRDefault="00DE5CF7" w:rsidP="006A135B">
      <w:pPr>
        <w:jc w:val="center"/>
        <w:rPr>
          <w:rFonts w:ascii="Calibri" w:hAnsi="Calibri"/>
        </w:rPr>
      </w:pPr>
      <m:oMathPara>
        <m:oMath>
          <m:sSup>
            <m:sSupPr>
              <m:ctrlPr>
                <w:rPr>
                  <w:rFonts w:ascii="Cambria Math" w:hAnsi="Cambria Math"/>
                  <w:i/>
                  <w:iCs/>
                  <w:sz w:val="32"/>
                  <w:szCs w:val="32"/>
                </w:rPr>
              </m:ctrlPr>
            </m:sSupPr>
            <m:e>
              <m:r>
                <w:rPr>
                  <w:rFonts w:ascii="Cambria Math" w:hAnsi="Cambria Math"/>
                  <w:sz w:val="32"/>
                  <w:szCs w:val="32"/>
                </w:rPr>
                <m:t>N</m:t>
              </m:r>
            </m:e>
            <m:sup>
              <m:r>
                <w:rPr>
                  <w:rFonts w:ascii="Cambria Math" w:hAnsi="Cambria Math"/>
                  <w:sz w:val="32"/>
                  <w:szCs w:val="32"/>
                </w:rPr>
                <m:t>*</m:t>
              </m:r>
            </m:sup>
          </m:sSup>
          <m:r>
            <w:rPr>
              <w:rFonts w:ascii="Cambria Math" w:hAnsi="Cambria Math"/>
              <w:sz w:val="32"/>
              <w:szCs w:val="32"/>
            </w:rPr>
            <m:t>=</m:t>
          </m:r>
          <m:f>
            <m:fPr>
              <m:ctrlPr>
                <w:rPr>
                  <w:rFonts w:ascii="Cambria Math" w:hAnsi="Cambria Math"/>
                  <w:i/>
                  <w:iCs/>
                  <w:sz w:val="32"/>
                  <w:szCs w:val="32"/>
                </w:rPr>
              </m:ctrlPr>
            </m:fPr>
            <m:num>
              <m:sSup>
                <m:sSupPr>
                  <m:ctrlPr>
                    <w:rPr>
                      <w:rFonts w:ascii="Cambria Math" w:hAnsi="Cambria Math"/>
                      <w:i/>
                      <w:iCs/>
                      <w:sz w:val="32"/>
                      <w:szCs w:val="32"/>
                    </w:rPr>
                  </m:ctrlPr>
                </m:sSupPr>
                <m:e>
                  <m:r>
                    <w:rPr>
                      <w:rFonts w:ascii="Cambria Math" w:hAnsi="Cambria Math"/>
                      <w:sz w:val="32"/>
                      <w:szCs w:val="32"/>
                    </w:rPr>
                    <m:t>h</m:t>
                  </m:r>
                </m:e>
                <m:sup>
                  <m:r>
                    <w:rPr>
                      <w:rFonts w:ascii="Cambria Math" w:hAnsi="Cambria Math"/>
                      <w:sz w:val="32"/>
                      <w:szCs w:val="32"/>
                    </w:rPr>
                    <m:t>*</m:t>
                  </m:r>
                </m:sup>
              </m:sSup>
              <m:sSub>
                <m:sSubPr>
                  <m:ctrlPr>
                    <w:rPr>
                      <w:rFonts w:ascii="Cambria Math" w:hAnsi="Cambria Math"/>
                      <w:i/>
                      <w:iCs/>
                      <w:sz w:val="32"/>
                      <w:szCs w:val="32"/>
                    </w:rPr>
                  </m:ctrlPr>
                </m:sSubPr>
                <m:e>
                  <m:r>
                    <w:rPr>
                      <w:rFonts w:ascii="Cambria Math" w:hAnsi="Cambria Math"/>
                      <w:sz w:val="32"/>
                      <w:szCs w:val="32"/>
                    </w:rPr>
                    <m:t>V</m:t>
                  </m:r>
                </m:e>
                <m:sub>
                  <m:r>
                    <w:rPr>
                      <w:rFonts w:ascii="Cambria Math" w:hAnsi="Cambria Math"/>
                      <w:sz w:val="32"/>
                      <w:szCs w:val="32"/>
                    </w:rPr>
                    <m:t>A</m:t>
                  </m:r>
                </m:sub>
              </m:sSub>
            </m:num>
            <m:den>
              <m:sSub>
                <m:sSubPr>
                  <m:ctrlPr>
                    <w:rPr>
                      <w:rFonts w:ascii="Cambria Math" w:hAnsi="Cambria Math"/>
                      <w:i/>
                      <w:iCs/>
                      <w:sz w:val="32"/>
                      <w:szCs w:val="32"/>
                    </w:rPr>
                  </m:ctrlPr>
                </m:sSubPr>
                <m:e>
                  <m:r>
                    <w:rPr>
                      <w:rFonts w:ascii="Cambria Math" w:hAnsi="Cambria Math"/>
                      <w:sz w:val="32"/>
                      <w:szCs w:val="32"/>
                    </w:rPr>
                    <m:t>V</m:t>
                  </m:r>
                </m:e>
                <m:sub>
                  <m:r>
                    <w:rPr>
                      <w:rFonts w:ascii="Cambria Math" w:hAnsi="Cambria Math"/>
                      <w:sz w:val="32"/>
                      <w:szCs w:val="32"/>
                    </w:rPr>
                    <m:t>F</m:t>
                  </m:r>
                </m:sub>
              </m:sSub>
            </m:den>
          </m:f>
        </m:oMath>
      </m:oMathPara>
    </w:p>
    <w:p w14:paraId="45B1AFED" w14:textId="78BB0AD7" w:rsidR="005F2397" w:rsidRPr="008568A7" w:rsidRDefault="005F2397" w:rsidP="005F2397">
      <w:pPr>
        <w:rPr>
          <w:rFonts w:ascii="Calibri" w:hAnsi="Calibri"/>
        </w:rPr>
      </w:pPr>
      <w:r w:rsidRPr="008568A7">
        <w:rPr>
          <w:rFonts w:ascii="Calibri" w:hAnsi="Calibri"/>
        </w:rPr>
        <w:t>The effect is to multiply the original ratio by the ratio of [spot</w:t>
      </w:r>
      <w:ins w:id="2663"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664"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w:t>
      </w:r>
      <w:r w:rsidR="00972464" w:rsidRPr="008568A7">
        <w:rPr>
          <w:rFonts w:ascii="Calibri" w:hAnsi="Calibri"/>
        </w:rPr>
        <w:t>Futures</w:t>
      </w:r>
      <w:ins w:id="266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666"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w:t>
      </w:r>
    </w:p>
    <w:p w14:paraId="4CB6FA27" w14:textId="77777777" w:rsidR="00EF6457" w:rsidRPr="008568A7" w:rsidRDefault="00EF6457" w:rsidP="005F2397">
      <w:pPr>
        <w:rPr>
          <w:rFonts w:ascii="Calibri" w:hAnsi="Calibri"/>
        </w:rPr>
      </w:pPr>
    </w:p>
    <w:p w14:paraId="22A788F4" w14:textId="48E5E1A6" w:rsidR="005F2397" w:rsidRPr="008568A7" w:rsidRDefault="005F2397">
      <w:pPr>
        <w:pStyle w:val="Heading2"/>
      </w:pPr>
      <w:bookmarkStart w:id="2667" w:name="_Toc222580609"/>
      <w:r w:rsidRPr="008568A7">
        <w:t xml:space="preserve">Explain how to use stock index </w:t>
      </w:r>
      <w:r w:rsidR="00972464" w:rsidRPr="008568A7">
        <w:t>Futures</w:t>
      </w:r>
      <w:ins w:id="2668"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669" w:author="Aleksander Hansen" w:date="2013-02-15T16:31:00Z">
        <w:r w:rsidR="008A28C4">
          <w:instrText xml:space="preserve">" </w:instrText>
        </w:r>
        <w:r w:rsidR="008A28C4">
          <w:fldChar w:fldCharType="end"/>
        </w:r>
      </w:ins>
      <w:r w:rsidRPr="008568A7">
        <w:t xml:space="preserve"> contracts to </w:t>
      </w:r>
      <w:r w:rsidR="00EF6457" w:rsidRPr="008568A7">
        <w:t>change a stock portfolio’s beta</w:t>
      </w:r>
      <w:bookmarkEnd w:id="2667"/>
    </w:p>
    <w:p w14:paraId="103DC9DE" w14:textId="77777777" w:rsidR="00EF6457" w:rsidRPr="008568A7" w:rsidRDefault="00EF6457" w:rsidP="005F2397">
      <w:pPr>
        <w:rPr>
          <w:rFonts w:ascii="Calibri" w:hAnsi="Calibri"/>
        </w:rPr>
      </w:pPr>
    </w:p>
    <w:p w14:paraId="2D75F93B" w14:textId="1AC0EAA5" w:rsidR="005F2397" w:rsidRPr="008568A7" w:rsidRDefault="005F2397" w:rsidP="005F2397">
      <w:pPr>
        <w:rPr>
          <w:rFonts w:ascii="Calibri" w:hAnsi="Calibri"/>
        </w:rPr>
      </w:pPr>
      <w:r w:rsidRPr="008568A7">
        <w:rPr>
          <w:rFonts w:ascii="Calibri" w:hAnsi="Calibri"/>
        </w:rPr>
        <w:t>Given a portfolio beta (</w:t>
      </w:r>
      <w:r w:rsidRPr="008568A7">
        <w:rPr>
          <w:rFonts w:ascii="Calibri" w:hAnsi="Calibri"/>
        </w:rPr>
        <w:sym w:font="Symbol" w:char="F062"/>
      </w:r>
      <w:r w:rsidRPr="008568A7">
        <w:rPr>
          <w:rFonts w:ascii="Calibri" w:hAnsi="Calibri"/>
        </w:rPr>
        <w:t xml:space="preserve">), the current value of the portfolio (P), and the value of stocks underlying one </w:t>
      </w:r>
      <w:r w:rsidR="00972464" w:rsidRPr="008568A7">
        <w:rPr>
          <w:rFonts w:ascii="Calibri" w:hAnsi="Calibri"/>
        </w:rPr>
        <w:t>Futures</w:t>
      </w:r>
      <w:ins w:id="2670"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671"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(A), the number of stock index </w:t>
      </w:r>
      <w:r w:rsidR="00972464" w:rsidRPr="008568A7">
        <w:rPr>
          <w:rFonts w:ascii="Calibri" w:hAnsi="Calibri"/>
        </w:rPr>
        <w:t>Futures</w:t>
      </w:r>
      <w:r w:rsidRPr="008568A7">
        <w:rPr>
          <w:rFonts w:ascii="Calibri" w:hAnsi="Calibri"/>
        </w:rPr>
        <w:t xml:space="preserve"> contracts (i.e., which minimizes the portfolio variance) is given by:</w:t>
      </w:r>
    </w:p>
    <w:p w14:paraId="21E70D06" w14:textId="4BB70DF6" w:rsidR="005F2397" w:rsidRPr="008568A7" w:rsidRDefault="005F2397">
      <w:pPr>
        <w:jc w:val="center"/>
        <w:rPr>
          <w:rFonts w:ascii="Calibri" w:hAnsi="Calibri"/>
        </w:rPr>
        <w:pPrChange w:id="2672" w:author="Aleksander Hansen" w:date="2013-02-14T13:33:00Z">
          <w:pPr/>
        </w:pPrChange>
      </w:pPr>
      <w:r w:rsidRPr="008568A7">
        <w:rPr>
          <w:rFonts w:ascii="Calibri" w:hAnsi="Calibri"/>
          <w:noProof/>
        </w:rPr>
        <w:drawing>
          <wp:inline distT="0" distB="0" distL="0" distR="0" wp14:anchorId="5743398F" wp14:editId="4904099A">
            <wp:extent cx="731520" cy="45720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31520" cy="457200"/>
                    </a:xfrm>
                    <a:prstGeom prst="rect">
                      <a:avLst/>
                    </a:prstGeom>
                    <a:noFill/>
                    <a:ln>
                      <a:noFill/>
                    </a:ln>
                  </pic:spPr>
                </pic:pic>
              </a:graphicData>
            </a:graphic>
          </wp:inline>
        </w:drawing>
      </w:r>
    </w:p>
    <w:p w14:paraId="37EB68AF" w14:textId="77777777" w:rsidR="005F2397" w:rsidRPr="008568A7" w:rsidRDefault="005F2397" w:rsidP="005F2397">
      <w:pPr>
        <w:rPr>
          <w:rFonts w:ascii="Calibri" w:hAnsi="Calibri"/>
        </w:rPr>
      </w:pPr>
      <w:r w:rsidRPr="008568A7">
        <w:rPr>
          <w:rFonts w:ascii="Calibri" w:hAnsi="Calibri"/>
        </w:rPr>
        <w:t>By extension, when the goal is to shift portfolio beta from (</w:t>
      </w:r>
      <w:r w:rsidRPr="008568A7">
        <w:rPr>
          <w:rFonts w:ascii="Calibri" w:hAnsi="Calibri"/>
        </w:rPr>
        <w:sym w:font="Symbol" w:char="F062"/>
      </w:r>
      <w:r w:rsidRPr="008568A7">
        <w:rPr>
          <w:rFonts w:ascii="Calibri" w:hAnsi="Calibri"/>
        </w:rPr>
        <w:t>) to a target beta (</w:t>
      </w:r>
      <w:r w:rsidRPr="008568A7">
        <w:rPr>
          <w:rFonts w:ascii="Calibri" w:hAnsi="Calibri"/>
        </w:rPr>
        <w:sym w:font="Symbol" w:char="F062"/>
      </w:r>
      <w:r w:rsidRPr="008568A7">
        <w:rPr>
          <w:rFonts w:ascii="Calibri" w:hAnsi="Calibri"/>
        </w:rPr>
        <w:t>*), the number of contracts required is given by:</w:t>
      </w:r>
    </w:p>
    <w:p w14:paraId="5D1BE2AE" w14:textId="489F7959" w:rsidR="005F2397" w:rsidRPr="008568A7" w:rsidRDefault="005F2397">
      <w:pPr>
        <w:jc w:val="center"/>
        <w:rPr>
          <w:rFonts w:ascii="Calibri" w:hAnsi="Calibri"/>
        </w:rPr>
        <w:pPrChange w:id="2673" w:author="Aleksander Hansen" w:date="2013-02-14T13:33:00Z">
          <w:pPr/>
        </w:pPrChange>
      </w:pPr>
      <w:r w:rsidRPr="008568A7">
        <w:rPr>
          <w:rFonts w:ascii="Calibri" w:hAnsi="Calibri"/>
          <w:noProof/>
        </w:rPr>
        <w:drawing>
          <wp:inline distT="0" distB="0" distL="0" distR="0" wp14:anchorId="3AF12CF1" wp14:editId="5155E4C7">
            <wp:extent cx="1158240" cy="457200"/>
            <wp:effectExtent l="0" t="0" r="381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58240" cy="457200"/>
                    </a:xfrm>
                    <a:prstGeom prst="rect">
                      <a:avLst/>
                    </a:prstGeom>
                    <a:noFill/>
                    <a:ln>
                      <a:noFill/>
                    </a:ln>
                  </pic:spPr>
                </pic:pic>
              </a:graphicData>
            </a:graphic>
          </wp:inline>
        </w:drawing>
      </w:r>
    </w:p>
    <w:p w14:paraId="11D416A3" w14:textId="77777777" w:rsidR="005F2397" w:rsidRPr="008568A7" w:rsidRDefault="005F2397" w:rsidP="005F2397">
      <w:pPr>
        <w:rPr>
          <w:rFonts w:ascii="Calibri" w:hAnsi="Calibri"/>
        </w:rPr>
      </w:pPr>
      <w:r w:rsidRPr="008568A7">
        <w:rPr>
          <w:rFonts w:ascii="Calibri" w:hAnsi="Calibri"/>
        </w:rPr>
        <w:t>For example:</w:t>
      </w:r>
    </w:p>
    <w:p w14:paraId="1075347F" w14:textId="15888CC3" w:rsidR="005F2397" w:rsidRPr="008568A7" w:rsidRDefault="005F2397" w:rsidP="005F2397">
      <w:pPr>
        <w:rPr>
          <w:rFonts w:ascii="Calibri" w:hAnsi="Calibri"/>
        </w:rPr>
      </w:pPr>
      <w:r w:rsidRPr="008568A7">
        <w:rPr>
          <w:rFonts w:ascii="Calibri" w:hAnsi="Calibri"/>
        </w:rPr>
        <w:t xml:space="preserve">$10 million equity portfolio has a beta of 1.2. S&amp;P 500 Index value is 1500 (one </w:t>
      </w:r>
      <w:r w:rsidR="00972464" w:rsidRPr="008568A7">
        <w:rPr>
          <w:rFonts w:ascii="Calibri" w:hAnsi="Calibri"/>
        </w:rPr>
        <w:t>Futures</w:t>
      </w:r>
      <w:ins w:id="267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675"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is for delivery of $250 multiplied by the index). The optimal number of contracts is given by:</w:t>
      </w:r>
    </w:p>
    <w:p w14:paraId="7B6BB856" w14:textId="77777777" w:rsidR="005F2397" w:rsidRPr="008568A7" w:rsidRDefault="005F2397">
      <w:pPr>
        <w:jc w:val="center"/>
        <w:rPr>
          <w:rFonts w:ascii="Calibri" w:hAnsi="Calibri"/>
        </w:rPr>
        <w:pPrChange w:id="2676" w:author="Aleksander Hansen" w:date="2013-02-14T13:34:00Z">
          <w:pPr/>
        </w:pPrChange>
      </w:pPr>
      <w:r w:rsidRPr="008568A7">
        <w:rPr>
          <w:rFonts w:ascii="Calibri" w:hAnsi="Calibri"/>
          <w:noProof/>
        </w:rPr>
        <w:drawing>
          <wp:inline distT="0" distB="0" distL="0" distR="0" wp14:anchorId="67368E37" wp14:editId="32FAD1B6">
            <wp:extent cx="2468880" cy="487680"/>
            <wp:effectExtent l="0" t="0" r="762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68880" cy="487680"/>
                    </a:xfrm>
                    <a:prstGeom prst="rect">
                      <a:avLst/>
                    </a:prstGeom>
                    <a:noFill/>
                    <a:ln>
                      <a:noFill/>
                    </a:ln>
                  </pic:spPr>
                </pic:pic>
              </a:graphicData>
            </a:graphic>
          </wp:inline>
        </w:drawing>
      </w:r>
    </w:p>
    <w:p w14:paraId="6E8BB107" w14:textId="11AE8534" w:rsidR="005F2397" w:rsidRPr="008568A7" w:rsidRDefault="005F2397" w:rsidP="005F2397">
      <w:pPr>
        <w:rPr>
          <w:rFonts w:ascii="Calibri" w:hAnsi="Calibri"/>
        </w:rPr>
      </w:pPr>
      <w:r w:rsidRPr="008568A7">
        <w:rPr>
          <w:rFonts w:ascii="Calibri" w:hAnsi="Calibri"/>
        </w:rPr>
        <w:t>The hedge</w:t>
      </w:r>
      <w:ins w:id="2677"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678"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trade is short 32 </w:t>
      </w:r>
      <w:r w:rsidR="00972464" w:rsidRPr="008568A7">
        <w:rPr>
          <w:rFonts w:ascii="Calibri" w:hAnsi="Calibri"/>
        </w:rPr>
        <w:t>Futures</w:t>
      </w:r>
      <w:ins w:id="2679"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680"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contracts. The above essentially changes the beta to zero. Now assume that, instead of hedging the net beta to zero, we want to change the beta of the portfolio to 2.0: </w:t>
      </w:r>
    </w:p>
    <w:p w14:paraId="00134811" w14:textId="77777777" w:rsidR="005F2397" w:rsidRPr="008568A7" w:rsidRDefault="005F2397">
      <w:pPr>
        <w:jc w:val="center"/>
        <w:rPr>
          <w:rFonts w:ascii="Calibri" w:hAnsi="Calibri"/>
        </w:rPr>
        <w:pPrChange w:id="2681" w:author="Aleksander Hansen" w:date="2013-02-14T13:34:00Z">
          <w:pPr/>
        </w:pPrChange>
      </w:pPr>
      <w:r w:rsidRPr="008568A7">
        <w:rPr>
          <w:rFonts w:ascii="Calibri" w:hAnsi="Calibri"/>
          <w:noProof/>
        </w:rPr>
        <w:drawing>
          <wp:inline distT="0" distB="0" distL="0" distR="0" wp14:anchorId="5B4C0503" wp14:editId="0E693263">
            <wp:extent cx="3436620" cy="487680"/>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36620" cy="487680"/>
                    </a:xfrm>
                    <a:prstGeom prst="rect">
                      <a:avLst/>
                    </a:prstGeom>
                    <a:noFill/>
                    <a:ln>
                      <a:noFill/>
                    </a:ln>
                  </pic:spPr>
                </pic:pic>
              </a:graphicData>
            </a:graphic>
          </wp:inline>
        </w:drawing>
      </w:r>
    </w:p>
    <w:p w14:paraId="7EC064A7" w14:textId="1EE39A0A" w:rsidR="005F2397" w:rsidRPr="008568A7" w:rsidRDefault="005F2397" w:rsidP="005F2397">
      <w:pPr>
        <w:rPr>
          <w:rFonts w:ascii="Calibri" w:hAnsi="Calibri"/>
        </w:rPr>
      </w:pPr>
      <w:r w:rsidRPr="008568A7">
        <w:rPr>
          <w:rFonts w:ascii="Calibri" w:hAnsi="Calibri"/>
        </w:rPr>
        <w:t>The hedge</w:t>
      </w:r>
      <w:ins w:id="2682"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683"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trade here is to enter into a long position on 21.33 </w:t>
      </w:r>
      <w:r w:rsidR="00972464" w:rsidRPr="008568A7">
        <w:rPr>
          <w:rFonts w:ascii="Calibri" w:hAnsi="Calibri"/>
        </w:rPr>
        <w:t>Futures</w:t>
      </w:r>
      <w:ins w:id="268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685"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contracts. Note we could have used (beta minus target beta) in which case the result would be negative (-) 21.33. But in either case, we must buy (go long) </w:t>
      </w:r>
      <w:r w:rsidR="00972464" w:rsidRPr="008568A7">
        <w:rPr>
          <w:rFonts w:ascii="Calibri" w:hAnsi="Calibri"/>
        </w:rPr>
        <w:t>Futures</w:t>
      </w:r>
      <w:r w:rsidRPr="008568A7">
        <w:rPr>
          <w:rFonts w:ascii="Calibri" w:hAnsi="Calibri"/>
        </w:rPr>
        <w:t xml:space="preserve"> contracts because we are increasing the beta. If we are reducing the beta, then we short </w:t>
      </w:r>
      <w:r w:rsidR="00972464" w:rsidRPr="008568A7">
        <w:rPr>
          <w:rFonts w:ascii="Calibri" w:hAnsi="Calibri"/>
        </w:rPr>
        <w:t>Futures</w:t>
      </w:r>
      <w:r w:rsidRPr="008568A7">
        <w:rPr>
          <w:rFonts w:ascii="Calibri" w:hAnsi="Calibri"/>
        </w:rPr>
        <w:t xml:space="preserve">. </w:t>
      </w:r>
    </w:p>
    <w:p w14:paraId="35E24884" w14:textId="77777777" w:rsidR="005F2397" w:rsidRPr="008568A7" w:rsidRDefault="005F2397" w:rsidP="005F2397">
      <w:pPr>
        <w:rPr>
          <w:rFonts w:ascii="Calibri" w:hAnsi="Calibri"/>
        </w:rPr>
      </w:pPr>
      <w:r w:rsidRPr="008568A7">
        <w:rPr>
          <w:rFonts w:ascii="Calibri" w:hAnsi="Calibri"/>
        </w:rPr>
        <w:t>Final example:</w:t>
      </w:r>
    </w:p>
    <w:p w14:paraId="4504BC28" w14:textId="77777777" w:rsidR="005F2397" w:rsidRPr="008568A7" w:rsidRDefault="005F2397" w:rsidP="005F2397">
      <w:pPr>
        <w:rPr>
          <w:rFonts w:ascii="Calibri" w:hAnsi="Calibri"/>
        </w:rPr>
      </w:pPr>
      <w:r w:rsidRPr="008568A7">
        <w:rPr>
          <w:rFonts w:ascii="Calibri" w:hAnsi="Calibri"/>
        </w:rPr>
        <w:t>Assume our $10 million portfolio has a beta of 1.5, but we want to reduce the beta to 1.2:</w:t>
      </w:r>
    </w:p>
    <w:p w14:paraId="61B319F4" w14:textId="77777777" w:rsidR="005F2397" w:rsidRPr="008568A7" w:rsidRDefault="005F2397" w:rsidP="005F2397">
      <w:pPr>
        <w:rPr>
          <w:rFonts w:ascii="Calibri" w:hAnsi="Calibri"/>
        </w:rPr>
      </w:pPr>
      <w:r w:rsidRPr="008568A7">
        <w:rPr>
          <w:rFonts w:ascii="Calibri" w:hAnsi="Calibri"/>
        </w:rPr>
        <w:t>Value of portfolio is $10 million</w:t>
      </w:r>
    </w:p>
    <w:p w14:paraId="2EF79429" w14:textId="1F967EB5" w:rsidR="005F2397" w:rsidRPr="008568A7" w:rsidRDefault="005F2397" w:rsidP="005F2397">
      <w:pPr>
        <w:rPr>
          <w:rFonts w:ascii="Calibri" w:hAnsi="Calibri"/>
        </w:rPr>
      </w:pPr>
      <w:r w:rsidRPr="008568A7">
        <w:rPr>
          <w:rFonts w:ascii="Calibri" w:hAnsi="Calibri"/>
        </w:rPr>
        <w:t>S&amp;P 500 Futures</w:t>
      </w:r>
      <w:ins w:id="268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687"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 1240</w:t>
      </w:r>
    </w:p>
    <w:p w14:paraId="6AFBBFA9" w14:textId="77777777" w:rsidR="005F2397" w:rsidRPr="008568A7" w:rsidRDefault="005F2397" w:rsidP="005F2397">
      <w:pPr>
        <w:rPr>
          <w:rFonts w:ascii="Calibri" w:hAnsi="Calibri"/>
        </w:rPr>
      </w:pPr>
      <w:r w:rsidRPr="008568A7">
        <w:rPr>
          <w:rFonts w:ascii="Calibri" w:hAnsi="Calibri"/>
        </w:rPr>
        <w:t>Portfolio beta (</w:t>
      </w:r>
      <w:r w:rsidRPr="008568A7">
        <w:rPr>
          <w:rFonts w:ascii="Calibri" w:hAnsi="Calibri"/>
        </w:rPr>
        <w:sym w:font="Symbol" w:char="0062"/>
      </w:r>
      <w:r w:rsidRPr="008568A7">
        <w:rPr>
          <w:rFonts w:ascii="Calibri" w:hAnsi="Calibri"/>
        </w:rPr>
        <w:t>) is 1.5</w:t>
      </w:r>
    </w:p>
    <w:p w14:paraId="56F49D45" w14:textId="77777777" w:rsidR="005F2397" w:rsidRPr="008568A7" w:rsidRDefault="005F2397" w:rsidP="005F2397">
      <w:pPr>
        <w:rPr>
          <w:rFonts w:ascii="Calibri" w:hAnsi="Calibri"/>
        </w:rPr>
      </w:pPr>
      <w:r w:rsidRPr="008568A7">
        <w:rPr>
          <w:rFonts w:ascii="Calibri" w:hAnsi="Calibri"/>
        </w:rPr>
        <w:t>Contract = $250 × Index</w:t>
      </w:r>
    </w:p>
    <w:p w14:paraId="0142490C" w14:textId="77777777" w:rsidR="005F2397" w:rsidRPr="008568A7" w:rsidRDefault="005F2397" w:rsidP="005F2397">
      <w:pPr>
        <w:rPr>
          <w:rFonts w:ascii="Calibri" w:hAnsi="Calibri"/>
        </w:rPr>
      </w:pPr>
      <w:r w:rsidRPr="008568A7">
        <w:rPr>
          <w:rFonts w:ascii="Calibri" w:hAnsi="Calibri"/>
        </w:rPr>
        <w:t>Target beta = 1.2</w:t>
      </w:r>
    </w:p>
    <w:p w14:paraId="66F8F0D4" w14:textId="77777777" w:rsidR="005F2397" w:rsidRPr="008568A7" w:rsidRDefault="005F2397">
      <w:pPr>
        <w:jc w:val="center"/>
        <w:rPr>
          <w:rFonts w:ascii="Calibri" w:hAnsi="Calibri"/>
        </w:rPr>
        <w:pPrChange w:id="2688" w:author="Aleksander Hansen" w:date="2013-02-14T13:34:00Z">
          <w:pPr/>
        </w:pPrChange>
      </w:pPr>
      <w:r w:rsidRPr="008568A7">
        <w:rPr>
          <w:rFonts w:ascii="Calibri" w:hAnsi="Calibri"/>
          <w:noProof/>
        </w:rPr>
        <mc:AlternateContent>
          <mc:Choice Requires="wps">
            <w:drawing>
              <wp:anchor distT="0" distB="0" distL="114300" distR="114300" simplePos="0" relativeHeight="251631104" behindDoc="1" locked="0" layoutInCell="1" allowOverlap="1" wp14:anchorId="74BEC1D3" wp14:editId="551EAEE4">
                <wp:simplePos x="4774019" y="818707"/>
                <wp:positionH relativeFrom="margin">
                  <wp:align>right</wp:align>
                </wp:positionH>
                <wp:positionV relativeFrom="margin">
                  <wp:align>top</wp:align>
                </wp:positionV>
                <wp:extent cx="2327910" cy="892175"/>
                <wp:effectExtent l="0" t="25400" r="0" b="73025"/>
                <wp:wrapTight wrapText="bothSides">
                  <wp:wrapPolygon edited="0">
                    <wp:start x="471" y="-615"/>
                    <wp:lineTo x="0" y="615"/>
                    <wp:lineTo x="236" y="22753"/>
                    <wp:lineTo x="21211" y="22753"/>
                    <wp:lineTo x="20975" y="-615"/>
                    <wp:lineTo x="471" y="-615"/>
                  </wp:wrapPolygon>
                </wp:wrapTight>
                <wp:docPr id="6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910" cy="892175"/>
                        </a:xfrm>
                        <a:prstGeom prst="rect">
                          <a:avLst/>
                        </a:prstGeom>
                        <a:noFill/>
                        <a:ln w="9525">
                          <a:noFill/>
                          <a:miter lim="800000"/>
                          <a:headEnd/>
                          <a:tailEnd/>
                        </a:ln>
                        <a:effectLst>
                          <a:outerShdw blurRad="50800" dist="38100" dir="5400000" algn="t" rotWithShape="0">
                            <a:prstClr val="black">
                              <a:alpha val="40000"/>
                            </a:prstClr>
                          </a:outerShdw>
                        </a:effectLst>
                      </wps:spPr>
                      <wps:txbx>
                        <w:txbxContent>
                          <w:p w14:paraId="5876F467" w14:textId="77777777" w:rsidR="003D168C" w:rsidRPr="00A20C8F" w:rsidRDefault="003D168C"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We short ~ 97 contracts. </w:t>
                            </w:r>
                          </w:p>
                          <w:p w14:paraId="668AE7B6" w14:textId="77777777" w:rsidR="003D168C" w:rsidRPr="00A20C8F" w:rsidRDefault="003D168C"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 = short </w:t>
                            </w:r>
                          </w:p>
                          <w:p w14:paraId="79E81837" w14:textId="77777777" w:rsidR="003D168C" w:rsidRPr="00A20C8F" w:rsidRDefault="003D168C" w:rsidP="005F2397">
                            <w:pPr>
                              <w:textAlignment w:val="baseline"/>
                              <w:rPr>
                                <w:sz w:val="28"/>
                              </w:rPr>
                            </w:pPr>
                            <w:r w:rsidRPr="00A20C8F">
                              <w:rPr>
                                <w:rFonts w:ascii="Trebuchet MS" w:hAnsi="Trebuchet MS" w:cs="Trebuchet MS"/>
                                <w:b/>
                                <w:bCs/>
                                <w:color w:val="000000"/>
                                <w:sz w:val="28"/>
                              </w:rPr>
                              <w:t>(+) = long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036" type="#_x0000_t202" style="position:absolute;left:0;text-align:left;margin-left:132.1pt;margin-top:0;width:183.3pt;height:70.25pt;z-index:-2516853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" filled="f" stroked="f">
                <v:shadow on="t" opacity="26214f" mv:blur="50800f" origin=",-.5" offset="0,3pt"/>
                <v:textbox>
                  <w:txbxContent>
                    <w:p w14:paraId="5876F467" w14:textId="77777777" w:rsidR="003D168C" w:rsidRPr="00A20C8F" w:rsidRDefault="003D168C"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We short ~ 97 contracts. </w:t>
                      </w:r>
                    </w:p>
                    <w:p w14:paraId="668AE7B6" w14:textId="77777777" w:rsidR="003D168C" w:rsidRPr="00A20C8F" w:rsidRDefault="003D168C"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 = short </w:t>
                      </w:r>
                    </w:p>
                    <w:p w14:paraId="79E81837" w14:textId="77777777" w:rsidR="003D168C" w:rsidRPr="00A20C8F" w:rsidRDefault="003D168C" w:rsidP="005F2397">
                      <w:pPr>
                        <w:textAlignment w:val="baseline"/>
                        <w:rPr>
                          <w:sz w:val="28"/>
                        </w:rPr>
                      </w:pPr>
                      <w:r w:rsidRPr="00A20C8F">
                        <w:rPr>
                          <w:rFonts w:ascii="Trebuchet MS" w:hAnsi="Trebuchet MS" w:cs="Trebuchet MS"/>
                          <w:b/>
                          <w:bCs/>
                          <w:color w:val="000000"/>
                          <w:sz w:val="28"/>
                        </w:rPr>
                        <w:t>(+) = long</w:t>
                      </w:r>
                    </w:p>
                  </w:txbxContent>
                </v:textbox>
                <w10:wrap type="tight" anchorx="margin" anchory="margin"/>
              </v:shape>
            </w:pict>
          </mc:Fallback>
        </mc:AlternateContent>
      </w:r>
      <w:r w:rsidRPr="008568A7">
        <w:rPr>
          <w:rFonts w:ascii="Calibri" w:hAnsi="Calibri"/>
          <w:noProof/>
        </w:rPr>
        <w:drawing>
          <wp:inline distT="0" distB="0" distL="0" distR="0" wp14:anchorId="152848C2" wp14:editId="457BEB7B">
            <wp:extent cx="3169920" cy="11201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9920" cy="1120140"/>
                    </a:xfrm>
                    <a:prstGeom prst="rect">
                      <a:avLst/>
                    </a:prstGeom>
                    <a:noFill/>
                    <a:ln>
                      <a:noFill/>
                    </a:ln>
                  </pic:spPr>
                </pic:pic>
              </a:graphicData>
            </a:graphic>
          </wp:inline>
        </w:drawing>
      </w:r>
    </w:p>
    <w:p w14:paraId="773BD9F1" w14:textId="77777777" w:rsidR="001810A3" w:rsidRPr="008568A7" w:rsidRDefault="001810A3" w:rsidP="005F2397">
      <w:pPr>
        <w:rPr>
          <w:rFonts w:ascii="Calibri" w:hAnsi="Calibri"/>
        </w:rPr>
      </w:pPr>
    </w:p>
    <w:p w14:paraId="4E24F18E" w14:textId="77777777" w:rsidR="001810A3" w:rsidRPr="008568A7" w:rsidRDefault="001810A3" w:rsidP="005F2397">
      <w:pPr>
        <w:rPr>
          <w:rFonts w:ascii="Calibri" w:hAnsi="Calibri"/>
        </w:rPr>
      </w:pPr>
    </w:p>
    <w:p w14:paraId="7A53A9ED" w14:textId="1103877E" w:rsidR="005F2397" w:rsidRPr="008568A7" w:rsidRDefault="005F2397">
      <w:pPr>
        <w:pStyle w:val="Heading2"/>
        <w:pPrChange w:id="2689" w:author="Aleksander Hansen" w:date="2013-02-15T20:42:00Z">
          <w:pPr/>
        </w:pPrChange>
      </w:pPr>
      <w:bookmarkStart w:id="2690" w:name="_Toc222580610"/>
      <w:r w:rsidRPr="008568A7">
        <w:t xml:space="preserve">Describe what </w:t>
      </w:r>
      <w:r w:rsidR="001810A3" w:rsidRPr="008568A7">
        <w:t>“rolling the hedge</w:t>
      </w:r>
      <w:ins w:id="2691" w:author="Aleksander Hansen" w:date="2013-02-15T16:51:00Z">
        <w:r w:rsidR="00AC5507">
          <w:fldChar w:fldCharType="begin"/>
        </w:r>
        <w:r w:rsidR="00AC5507">
          <w:instrText xml:space="preserve"> XE "</w:instrText>
        </w:r>
      </w:ins>
      <w:r w:rsidR="00AC5507" w:rsidRPr="008568A7">
        <w:rPr>
          <w:rFonts w:ascii="Calibri" w:hAnsi="Calibri"/>
        </w:rPr>
        <w:instrText>hedge</w:instrText>
      </w:r>
      <w:ins w:id="2692" w:author="Aleksander Hansen" w:date="2013-02-15T16:51:00Z">
        <w:r w:rsidR="00AC5507">
          <w:instrText xml:space="preserve">" </w:instrText>
        </w:r>
        <w:r w:rsidR="00AC5507">
          <w:fldChar w:fldCharType="end"/>
        </w:r>
      </w:ins>
      <w:r w:rsidR="001810A3" w:rsidRPr="008568A7">
        <w:t xml:space="preserve"> forward</w:t>
      </w:r>
      <w:ins w:id="2693" w:author="Aleksander Hansen" w:date="2013-02-15T16:50:00Z">
        <w:r w:rsidR="00AC5507">
          <w:fldChar w:fldCharType="begin"/>
        </w:r>
        <w:r w:rsidR="00AC5507">
          <w:instrText xml:space="preserve"> XE "</w:instrText>
        </w:r>
      </w:ins>
      <w:r w:rsidR="00AC5507" w:rsidRPr="008568A7">
        <w:rPr>
          <w:rFonts w:ascii="Calibri" w:hAnsi="Calibri"/>
        </w:rPr>
        <w:instrText>forward</w:instrText>
      </w:r>
      <w:ins w:id="2694" w:author="Aleksander Hansen" w:date="2013-02-15T16:50:00Z">
        <w:r w:rsidR="00AC5507">
          <w:instrText xml:space="preserve">" </w:instrText>
        </w:r>
        <w:r w:rsidR="00AC5507">
          <w:fldChar w:fldCharType="end"/>
        </w:r>
      </w:ins>
      <w:r w:rsidR="001810A3" w:rsidRPr="008568A7">
        <w:t>” means</w:t>
      </w:r>
      <w:r w:rsidRPr="008568A7">
        <w:t xml:space="preserve"> and describe some of the risks that arise from such a strategy</w:t>
      </w:r>
      <w:bookmarkEnd w:id="2690"/>
    </w:p>
    <w:p w14:paraId="76AAE507" w14:textId="77777777" w:rsidR="001810A3" w:rsidRPr="008568A7" w:rsidRDefault="001810A3" w:rsidP="005F2397">
      <w:pPr>
        <w:rPr>
          <w:rFonts w:ascii="Calibri" w:hAnsi="Calibri"/>
        </w:rPr>
      </w:pPr>
    </w:p>
    <w:p w14:paraId="18150C20" w14:textId="5F4119FF" w:rsidR="001B65F2" w:rsidRDefault="001B65F2" w:rsidP="001B65F2">
      <w:pPr>
        <w:rPr>
          <w:ins w:id="2695" w:author="Aleksander Hansen" w:date="2013-02-10T20:57:00Z"/>
          <w:rFonts w:ascii="Calibri" w:hAnsi="Calibri"/>
        </w:rPr>
      </w:pPr>
      <w:ins w:id="2696" w:author="Aleksander Hansen" w:date="2013-02-10T20:57:00Z">
        <w:r w:rsidRPr="008568A7">
          <w:rPr>
            <w:rFonts w:ascii="Calibri" w:hAnsi="Calibri"/>
          </w:rPr>
          <w:t>When the delivery date of the Futures</w:t>
        </w:r>
      </w:ins>
      <w:ins w:id="2697"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698" w:author="Aleksander Hansen" w:date="2013-02-15T16:31:00Z">
        <w:r w:rsidR="008A28C4">
          <w:instrText xml:space="preserve">" </w:instrText>
        </w:r>
        <w:r w:rsidR="008A28C4">
          <w:rPr>
            <w:rFonts w:ascii="Calibri" w:hAnsi="Calibri"/>
          </w:rPr>
          <w:fldChar w:fldCharType="end"/>
        </w:r>
      </w:ins>
      <w:ins w:id="2699" w:author="Aleksander Hansen" w:date="2013-02-10T20:57:00Z">
        <w:r w:rsidRPr="008568A7">
          <w:rPr>
            <w:rFonts w:ascii="Calibri" w:hAnsi="Calibri"/>
          </w:rPr>
          <w:t xml:space="preserve"> contract occurs prior to the expiration date of the hedge</w:t>
        </w:r>
      </w:ins>
      <w:ins w:id="2700"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701" w:author="Aleksander Hansen" w:date="2013-02-15T16:51:00Z">
        <w:r w:rsidR="00AC5507">
          <w:instrText xml:space="preserve">" </w:instrText>
        </w:r>
        <w:r w:rsidR="00AC5507">
          <w:rPr>
            <w:rFonts w:ascii="Calibri" w:hAnsi="Calibri"/>
          </w:rPr>
          <w:fldChar w:fldCharType="end"/>
        </w:r>
      </w:ins>
      <w:ins w:id="2702" w:author="Aleksander Hansen" w:date="2013-02-10T20:57:00Z">
        <w:r w:rsidRPr="008568A7">
          <w:rPr>
            <w:rFonts w:ascii="Calibri" w:hAnsi="Calibri"/>
          </w:rPr>
          <w:t>,</w:t>
        </w:r>
        <w:r>
          <w:rPr>
            <w:rFonts w:ascii="Calibri" w:hAnsi="Calibri"/>
          </w:rPr>
          <w:t xml:space="preserve"> or there is little liquidity but in the spot</w:t>
        </w:r>
      </w:ins>
      <w:ins w:id="2703"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704" w:author="Aleksander Hansen" w:date="2013-02-15T17:14:00Z">
        <w:r w:rsidR="003578F0">
          <w:instrText xml:space="preserve">spot price" </w:instrText>
        </w:r>
        <w:r w:rsidR="003578F0">
          <w:rPr>
            <w:rFonts w:ascii="Calibri" w:hAnsi="Calibri"/>
          </w:rPr>
          <w:fldChar w:fldCharType="end"/>
        </w:r>
      </w:ins>
      <w:ins w:id="2705" w:author="Aleksander Hansen" w:date="2013-02-10T20:57:00Z">
        <w:r>
          <w:rPr>
            <w:rFonts w:ascii="Calibri" w:hAnsi="Calibri"/>
          </w:rPr>
          <w:t xml:space="preserve"> and prompt month,</w:t>
        </w:r>
        <w:r w:rsidRPr="008568A7">
          <w:rPr>
            <w:rFonts w:ascii="Calibri" w:hAnsi="Calibri"/>
          </w:rPr>
          <w:t xml:space="preserve"> the hedger can </w:t>
        </w:r>
        <w:r w:rsidRPr="0028735D">
          <w:rPr>
            <w:rFonts w:ascii="Calibri" w:hAnsi="Calibri"/>
            <w:i/>
          </w:rPr>
          <w:t>roll forward</w:t>
        </w:r>
      </w:ins>
      <w:ins w:id="2706" w:author="Aleksander Hansen" w:date="2013-02-15T16:50:00Z">
        <w:r w:rsidR="00AC5507">
          <w:rPr>
            <w:rFonts w:ascii="Calibri" w:hAnsi="Calibri"/>
            <w:i/>
          </w:rPr>
          <w:fldChar w:fldCharType="begin"/>
        </w:r>
        <w:r w:rsidR="00AC5507">
          <w:instrText xml:space="preserve"> XE "</w:instrText>
        </w:r>
      </w:ins>
      <w:r w:rsidR="00AC5507" w:rsidRPr="008568A7">
        <w:rPr>
          <w:rFonts w:ascii="Calibri" w:hAnsi="Calibri"/>
        </w:rPr>
        <w:instrText>forward</w:instrText>
      </w:r>
      <w:ins w:id="2707" w:author="Aleksander Hansen" w:date="2013-02-15T16:50:00Z">
        <w:r w:rsidR="00AC5507">
          <w:instrText xml:space="preserve">" </w:instrText>
        </w:r>
        <w:r w:rsidR="00AC5507">
          <w:rPr>
            <w:rFonts w:ascii="Calibri" w:hAnsi="Calibri"/>
            <w:i/>
          </w:rPr>
          <w:fldChar w:fldCharType="end"/>
        </w:r>
      </w:ins>
      <w:ins w:id="2708" w:author="Aleksander Hansen" w:date="2013-02-10T20:57:00Z">
        <w:r w:rsidRPr="008568A7">
          <w:rPr>
            <w:rFonts w:ascii="Calibri" w:hAnsi="Calibri"/>
          </w:rPr>
          <w:t xml:space="preserve"> the hedge: close out a Futures contract and take the same position on a new Futures contract with a later delivery date.</w:t>
        </w:r>
        <w:r>
          <w:rPr>
            <w:rFonts w:ascii="Calibri" w:hAnsi="Calibri"/>
          </w:rPr>
          <w:t xml:space="preserve"> This is also known as a </w:t>
        </w:r>
        <w:r>
          <w:rPr>
            <w:rFonts w:ascii="Calibri" w:hAnsi="Calibri"/>
            <w:i/>
          </w:rPr>
          <w:t xml:space="preserve">stack and roll </w:t>
        </w:r>
        <w:r>
          <w:rPr>
            <w:rFonts w:ascii="Calibri" w:hAnsi="Calibri"/>
          </w:rPr>
          <w:t>strategy.</w:t>
        </w:r>
      </w:ins>
    </w:p>
    <w:p w14:paraId="3ADFEA63" w14:textId="77777777" w:rsidR="001B65F2" w:rsidRDefault="001B65F2" w:rsidP="001B65F2">
      <w:pPr>
        <w:rPr>
          <w:ins w:id="2709" w:author="Aleksander Hansen" w:date="2013-02-10T20:58:00Z"/>
          <w:rFonts w:ascii="Calibri" w:hAnsi="Calibri"/>
        </w:rPr>
      </w:pPr>
    </w:p>
    <w:p w14:paraId="2EDF07DB" w14:textId="3D3D265D" w:rsidR="001B65F2" w:rsidRPr="001B65F2" w:rsidRDefault="001B65F2">
      <w:pPr>
        <w:pStyle w:val="Heading3SubGTNI"/>
        <w:rPr>
          <w:ins w:id="2710" w:author="Aleksander Hansen" w:date="2013-02-10T20:57:00Z"/>
          <w:rPrChange w:id="2711" w:author="Aleksander Hansen" w:date="2013-02-10T20:57:00Z">
            <w:rPr>
              <w:ins w:id="2712" w:author="Aleksander Hansen" w:date="2013-02-10T20:57:00Z"/>
              <w:rFonts w:ascii="Calibri" w:hAnsi="Calibri"/>
            </w:rPr>
          </w:rPrChange>
        </w:rPr>
        <w:pPrChange w:id="2713" w:author="Aleksander Hansen" w:date="2013-02-10T20:58:00Z">
          <w:pPr/>
        </w:pPrChange>
      </w:pPr>
      <w:bookmarkStart w:id="2714" w:name="_Toc222580611"/>
      <w:ins w:id="2715" w:author="Aleksander Hansen" w:date="2013-02-10T20:58:00Z">
        <w:r>
          <w:t>Risk arising from a stack and roll strategy</w:t>
        </w:r>
      </w:ins>
      <w:bookmarkEnd w:id="2714"/>
    </w:p>
    <w:p w14:paraId="1521282B" w14:textId="5A52084B" w:rsidR="005F2397" w:rsidRPr="008568A7" w:rsidDel="001B65F2" w:rsidRDefault="005F2397" w:rsidP="005F2397">
      <w:pPr>
        <w:rPr>
          <w:del w:id="2716" w:author="Aleksander Hansen" w:date="2013-02-10T20:57:00Z"/>
          <w:rFonts w:ascii="Calibri" w:hAnsi="Calibri"/>
        </w:rPr>
      </w:pPr>
      <w:del w:id="2717" w:author="Aleksander Hansen" w:date="2013-02-10T20:57:00Z">
        <w:r w:rsidRPr="008568A7" w:rsidDel="001B65F2">
          <w:rPr>
            <w:rFonts w:ascii="Calibri" w:hAnsi="Calibri"/>
          </w:rPr>
          <w:delText xml:space="preserve">When the delivery date of the </w:delText>
        </w:r>
        <w:r w:rsidR="00972464" w:rsidRPr="008568A7" w:rsidDel="001B65F2">
          <w:rPr>
            <w:rFonts w:ascii="Calibri" w:hAnsi="Calibri"/>
          </w:rPr>
          <w:delText>Futures</w:delText>
        </w:r>
        <w:r w:rsidRPr="008568A7" w:rsidDel="001B65F2">
          <w:rPr>
            <w:rFonts w:ascii="Calibri" w:hAnsi="Calibri"/>
          </w:rPr>
          <w:delText xml:space="preserve"> contract occurs prior to the expiration date of the hedge, the hedger can </w:delText>
        </w:r>
        <w:r w:rsidRPr="0028735D" w:rsidDel="001B65F2">
          <w:rPr>
            <w:rFonts w:ascii="Calibri" w:hAnsi="Calibri"/>
            <w:i/>
          </w:rPr>
          <w:delText>roll forward</w:delText>
        </w:r>
        <w:r w:rsidRPr="008568A7" w:rsidDel="001B65F2">
          <w:rPr>
            <w:rFonts w:ascii="Calibri" w:hAnsi="Calibri"/>
          </w:rPr>
          <w:delText xml:space="preserve"> the hedge: close out a </w:delText>
        </w:r>
        <w:r w:rsidR="00972464" w:rsidRPr="008568A7" w:rsidDel="001B65F2">
          <w:rPr>
            <w:rFonts w:ascii="Calibri" w:hAnsi="Calibri"/>
          </w:rPr>
          <w:delText>Futures</w:delText>
        </w:r>
        <w:r w:rsidRPr="008568A7" w:rsidDel="001B65F2">
          <w:rPr>
            <w:rFonts w:ascii="Calibri" w:hAnsi="Calibri"/>
          </w:rPr>
          <w:delText xml:space="preserve"> contract and take the same position on a new </w:delText>
        </w:r>
        <w:r w:rsidR="00972464" w:rsidRPr="008568A7" w:rsidDel="001B65F2">
          <w:rPr>
            <w:rFonts w:ascii="Calibri" w:hAnsi="Calibri"/>
          </w:rPr>
          <w:delText>Futures</w:delText>
        </w:r>
        <w:r w:rsidRPr="008568A7" w:rsidDel="001B65F2">
          <w:rPr>
            <w:rFonts w:ascii="Calibri" w:hAnsi="Calibri"/>
          </w:rPr>
          <w:delText xml:space="preserve"> contract with a later delivery date.</w:delText>
        </w:r>
      </w:del>
    </w:p>
    <w:p w14:paraId="340EBF61" w14:textId="5399D5CD" w:rsidR="005F2397" w:rsidRPr="008568A7" w:rsidRDefault="005F2397" w:rsidP="005F2397">
      <w:pPr>
        <w:rPr>
          <w:rFonts w:ascii="Calibri" w:hAnsi="Calibri"/>
        </w:rPr>
      </w:pPr>
      <w:r w:rsidRPr="008568A7">
        <w:rPr>
          <w:rFonts w:ascii="Calibri" w:hAnsi="Calibri"/>
        </w:rPr>
        <w:t>Rolling the hedge</w:t>
      </w:r>
      <w:ins w:id="2718"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719"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w:t>
      </w:r>
      <w:ins w:id="2720" w:author="Aleksander Hansen" w:date="2013-02-10T20:58:00Z">
        <w:r w:rsidR="001B65F2">
          <w:rPr>
            <w:rFonts w:ascii="Calibri" w:hAnsi="Calibri"/>
          </w:rPr>
          <w:t>forward</w:t>
        </w:r>
      </w:ins>
      <w:ins w:id="2721"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2722" w:author="Aleksander Hansen" w:date="2013-02-15T16:50:00Z">
        <w:r w:rsidR="00AC5507">
          <w:instrText xml:space="preserve">" </w:instrText>
        </w:r>
        <w:r w:rsidR="00AC5507">
          <w:rPr>
            <w:rFonts w:ascii="Calibri" w:hAnsi="Calibri"/>
          </w:rPr>
          <w:fldChar w:fldCharType="end"/>
        </w:r>
      </w:ins>
      <w:ins w:id="2723" w:author="Aleksander Hansen" w:date="2013-02-10T20:58:00Z">
        <w:r w:rsidR="001B65F2">
          <w:rPr>
            <w:rFonts w:ascii="Calibri" w:hAnsi="Calibri"/>
          </w:rPr>
          <w:t xml:space="preserve"> exposes the company, or hedger to</w:t>
        </w:r>
      </w:ins>
      <w:del w:id="2724" w:author="Aleksander Hansen" w:date="2013-02-10T20:59:00Z">
        <w:r w:rsidRPr="008568A7" w:rsidDel="001B65F2">
          <w:rPr>
            <w:rFonts w:ascii="Calibri" w:hAnsi="Calibri"/>
          </w:rPr>
          <w:delText>is exp</w:delText>
        </w:r>
      </w:del>
      <w:del w:id="2725" w:author="Aleksander Hansen" w:date="2013-02-10T20:58:00Z">
        <w:r w:rsidRPr="008568A7" w:rsidDel="001B65F2">
          <w:rPr>
            <w:rFonts w:ascii="Calibri" w:hAnsi="Calibri"/>
          </w:rPr>
          <w:delText>osed to</w:delText>
        </w:r>
      </w:del>
      <w:r w:rsidRPr="008568A7">
        <w:rPr>
          <w:rFonts w:ascii="Calibri" w:hAnsi="Calibri"/>
        </w:rPr>
        <w:t>:</w:t>
      </w:r>
    </w:p>
    <w:p w14:paraId="34D0CA33" w14:textId="0A77922E" w:rsidR="005F2397" w:rsidRPr="008568A7" w:rsidRDefault="005F2397" w:rsidP="005F2397">
      <w:pPr>
        <w:rPr>
          <w:rFonts w:ascii="Calibri" w:hAnsi="Calibri"/>
        </w:rPr>
      </w:pPr>
      <w:r w:rsidRPr="008568A7">
        <w:rPr>
          <w:rFonts w:ascii="Calibri" w:hAnsi="Calibri"/>
        </w:rPr>
        <w:t>Basis risk (original hedge</w:t>
      </w:r>
      <w:ins w:id="2726"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727" w:author="Aleksander Hansen" w:date="2013-02-15T16:51:00Z">
        <w:r w:rsidR="00AC5507">
          <w:instrText xml:space="preserve">" </w:instrText>
        </w:r>
        <w:r w:rsidR="00AC5507">
          <w:rPr>
            <w:rFonts w:ascii="Calibri" w:hAnsi="Calibri"/>
          </w:rPr>
          <w:fldChar w:fldCharType="end"/>
        </w:r>
      </w:ins>
      <w:r w:rsidRPr="008568A7">
        <w:rPr>
          <w:rFonts w:ascii="Calibri" w:hAnsi="Calibri"/>
        </w:rPr>
        <w:t>)</w:t>
      </w:r>
    </w:p>
    <w:p w14:paraId="457F98E1" w14:textId="0B924303" w:rsidR="004B3725" w:rsidRPr="008568A7" w:rsidRDefault="005F2397" w:rsidP="005F2397">
      <w:pPr>
        <w:rPr>
          <w:rFonts w:ascii="Calibri" w:hAnsi="Calibri"/>
        </w:rPr>
      </w:pPr>
      <w:r w:rsidRPr="008568A7">
        <w:rPr>
          <w:rFonts w:ascii="Calibri" w:hAnsi="Calibri"/>
        </w:rPr>
        <w:t>Basis risk (each new hedge</w:t>
      </w:r>
      <w:ins w:id="2728"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729" w:author="Aleksander Hansen" w:date="2013-02-15T16:51:00Z">
        <w:r w:rsidR="00AC5507">
          <w:instrText xml:space="preserve">" </w:instrText>
        </w:r>
        <w:r w:rsidR="00AC5507">
          <w:rPr>
            <w:rFonts w:ascii="Calibri" w:hAnsi="Calibri"/>
          </w:rPr>
          <w:fldChar w:fldCharType="end"/>
        </w:r>
      </w:ins>
      <w:r w:rsidRPr="008568A7">
        <w:rPr>
          <w:rFonts w:ascii="Calibri" w:hAnsi="Calibri"/>
        </w:rPr>
        <w:t>) = also called “rollover basis risk</w:t>
      </w:r>
      <w:ins w:id="2730"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basis risk</w:instrText>
      </w:r>
      <w:ins w:id="2731" w:author="Aleksander Hansen" w:date="2013-02-15T16:58:00Z">
        <w:r w:rsidR="00AC5507">
          <w:instrText xml:space="preserve">" </w:instrText>
        </w:r>
        <w:r w:rsidR="00AC5507">
          <w:rPr>
            <w:rFonts w:ascii="Calibri" w:hAnsi="Calibri"/>
          </w:rPr>
          <w:fldChar w:fldCharType="end"/>
        </w:r>
      </w:ins>
      <w:ins w:id="2732" w:author="Aleksander Hansen" w:date="2013-02-10T20:59:00Z">
        <w:r w:rsidR="004B3725">
          <w:rPr>
            <w:rFonts w:ascii="Calibri" w:hAnsi="Calibri"/>
          </w:rPr>
          <w:t>.</w:t>
        </w:r>
      </w:ins>
      <w:r w:rsidRPr="008568A7">
        <w:rPr>
          <w:rFonts w:ascii="Calibri" w:hAnsi="Calibri"/>
        </w:rPr>
        <w:t>”</w:t>
      </w:r>
      <w:ins w:id="2733" w:author="Aleksander Hansen" w:date="2013-02-10T20:59:00Z">
        <w:r w:rsidR="004B3725">
          <w:rPr>
            <w:rFonts w:ascii="Calibri" w:hAnsi="Calibri"/>
          </w:rPr>
          <w:t xml:space="preserve"> That is, if the price of the asset we are long declines, such that there are margin</w:t>
        </w:r>
      </w:ins>
      <w:ins w:id="2734"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2735" w:author="Aleksander Hansen" w:date="2013-02-15T17:15:00Z">
        <w:r w:rsidR="003578F0">
          <w:instrText xml:space="preserve">" </w:instrText>
        </w:r>
        <w:r w:rsidR="003578F0">
          <w:rPr>
            <w:rFonts w:ascii="Calibri" w:hAnsi="Calibri"/>
          </w:rPr>
          <w:fldChar w:fldCharType="end"/>
        </w:r>
      </w:ins>
      <w:ins w:id="2736" w:author="Aleksander Hansen" w:date="2013-02-10T20:59:00Z">
        <w:r w:rsidR="004B3725">
          <w:rPr>
            <w:rFonts w:ascii="Calibri" w:hAnsi="Calibri"/>
          </w:rPr>
          <w:t xml:space="preserve"> calls, or at least cash-outflows in the near-term the firm might experience a liquidity squeeze. If the firm has ample liquidity, this is not a problem, however, with insufficient liquidity this can cause major problems. This is largely due to unfortunate timing: </w:t>
        </w:r>
      </w:ins>
      <w:ins w:id="2737" w:author="Aleksander Hansen" w:date="2013-02-10T21:06:00Z">
        <w:r w:rsidR="004B3725">
          <w:rPr>
            <w:rFonts w:ascii="Calibri" w:hAnsi="Calibri"/>
          </w:rPr>
          <w:t>in the short-run we have cash outflows due to the loss on the Futures</w:t>
        </w:r>
      </w:ins>
      <w:ins w:id="2738"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739" w:author="Aleksander Hansen" w:date="2013-02-15T16:31:00Z">
        <w:r w:rsidR="008A28C4">
          <w:instrText xml:space="preserve">" </w:instrText>
        </w:r>
        <w:r w:rsidR="008A28C4">
          <w:rPr>
            <w:rFonts w:ascii="Calibri" w:hAnsi="Calibri"/>
          </w:rPr>
          <w:fldChar w:fldCharType="end"/>
        </w:r>
      </w:ins>
      <w:ins w:id="2740" w:author="Aleksander Hansen" w:date="2013-02-10T21:06:00Z">
        <w:r w:rsidR="004B3725">
          <w:rPr>
            <w:rFonts w:ascii="Calibri" w:hAnsi="Calibri"/>
          </w:rPr>
          <w:t xml:space="preserve"> contract, however, since the firm employs the stack and roll strategy every month, it can readily expect to buy Futures</w:t>
        </w:r>
      </w:ins>
      <w:ins w:id="2741" w:author="Aleksander Hansen" w:date="2013-02-10T21:09:00Z">
        <w:r w:rsidR="00EF03E5">
          <w:rPr>
            <w:rFonts w:ascii="Calibri" w:hAnsi="Calibri"/>
          </w:rPr>
          <w:t>, and thus hedge its cost, the following months at a lower price.</w:t>
        </w:r>
      </w:ins>
    </w:p>
    <w:p w14:paraId="67117185" w14:textId="77777777" w:rsidR="00BF1F4C" w:rsidRDefault="00BF1F4C">
      <w:pPr>
        <w:rPr>
          <w:ins w:id="2742" w:author="Aleksander Hansen" w:date="2013-02-10T19:33:00Z"/>
          <w:rFonts w:ascii="Calibri" w:hAnsi="Calibri"/>
        </w:rPr>
      </w:pPr>
      <w:ins w:id="2743" w:author="Aleksander Hansen" w:date="2013-02-10T19:33:00Z">
        <w:r>
          <w:rPr>
            <w:rFonts w:ascii="Calibri" w:hAnsi="Calibri"/>
          </w:rPr>
          <w:br w:type="page"/>
        </w:r>
      </w:ins>
    </w:p>
    <w:p w14:paraId="0A8A00A6" w14:textId="77777777" w:rsidR="00BF1F4C" w:rsidRDefault="00BF1F4C">
      <w:pPr>
        <w:pStyle w:val="Heading2"/>
        <w:rPr>
          <w:ins w:id="2744" w:author="Aleksander Hansen" w:date="2013-02-10T19:34:00Z"/>
        </w:rPr>
        <w:pPrChange w:id="2745" w:author="Aleksander Hansen" w:date="2013-02-15T20:42:00Z">
          <w:pPr/>
        </w:pPrChange>
      </w:pPr>
      <w:bookmarkStart w:id="2746" w:name="_Toc222580612"/>
      <w:ins w:id="2747" w:author="Aleksander Hansen" w:date="2013-02-10T19:33:00Z">
        <w:r w:rsidRPr="00812F30">
          <w:t>Chapter Summary</w:t>
        </w:r>
      </w:ins>
      <w:bookmarkEnd w:id="2746"/>
    </w:p>
    <w:p w14:paraId="78777B67" w14:textId="054DB97A" w:rsidR="007B4C34" w:rsidRDefault="00BF1F4C">
      <w:pPr>
        <w:rPr>
          <w:ins w:id="2748" w:author="Aleksander Hansen" w:date="2013-02-10T20:02:00Z"/>
          <w:rFonts w:ascii="Calibri" w:hAnsi="Calibri"/>
        </w:rPr>
      </w:pPr>
      <w:ins w:id="2749" w:author="Aleksander Hansen" w:date="2013-02-10T19:34:00Z">
        <w:r>
          <w:br/>
        </w:r>
      </w:ins>
      <w:ins w:id="2750" w:author="Aleksander Hansen" w:date="2013-02-10T20:01:00Z">
        <w:r w:rsidR="002D19A0">
          <w:rPr>
            <w:rFonts w:ascii="Calibri" w:hAnsi="Calibri"/>
          </w:rPr>
          <w:t xml:space="preserve">A short </w:t>
        </w:r>
        <w:r w:rsidR="002D19A0" w:rsidRPr="008568A7">
          <w:rPr>
            <w:rFonts w:ascii="Calibri" w:hAnsi="Calibri"/>
          </w:rPr>
          <w:t>hedge</w:t>
        </w:r>
      </w:ins>
      <w:ins w:id="2751"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752" w:author="Aleksander Hansen" w:date="2013-02-15T16:51:00Z">
        <w:r w:rsidR="00AC5507">
          <w:instrText xml:space="preserve">" </w:instrText>
        </w:r>
        <w:r w:rsidR="00AC5507">
          <w:rPr>
            <w:rFonts w:ascii="Calibri" w:hAnsi="Calibri"/>
          </w:rPr>
          <w:fldChar w:fldCharType="end"/>
        </w:r>
      </w:ins>
      <w:ins w:id="2753" w:author="Aleksander Hansen" w:date="2013-02-10T20:01:00Z">
        <w:r w:rsidR="002D19A0" w:rsidRPr="008568A7">
          <w:rPr>
            <w:rFonts w:ascii="Calibri" w:hAnsi="Calibri"/>
          </w:rPr>
          <w:t xml:space="preserve"> is an agreement to </w:t>
        </w:r>
        <w:r w:rsidR="002D19A0" w:rsidRPr="0072599E">
          <w:rPr>
            <w:rFonts w:ascii="Calibri" w:hAnsi="Calibri"/>
            <w:i/>
          </w:rPr>
          <w:t>sell in the future</w:t>
        </w:r>
        <w:r w:rsidR="002D19A0" w:rsidRPr="008568A7">
          <w:rPr>
            <w:rFonts w:ascii="Calibri" w:hAnsi="Calibri"/>
          </w:rPr>
          <w:t xml:space="preserve"> and is appropriate when the hedger </w:t>
        </w:r>
        <w:r w:rsidR="002D19A0" w:rsidRPr="0072599E">
          <w:rPr>
            <w:rFonts w:ascii="Calibri" w:hAnsi="Calibri"/>
            <w:i/>
          </w:rPr>
          <w:t>already owns the asset</w:t>
        </w:r>
        <w:r w:rsidR="002D19A0" w:rsidRPr="008568A7">
          <w:rPr>
            <w:rFonts w:ascii="Calibri" w:hAnsi="Calibri"/>
          </w:rPr>
          <w:t xml:space="preserve">. </w:t>
        </w:r>
      </w:ins>
      <w:ins w:id="2754" w:author="Aleksander Hansen" w:date="2013-02-10T20:02:00Z">
        <w:r w:rsidR="007B4C34" w:rsidRPr="008568A7">
          <w:rPr>
            <w:rFonts w:ascii="Calibri" w:hAnsi="Calibri"/>
          </w:rPr>
          <w:t xml:space="preserve">A long hedge is an agreement to </w:t>
        </w:r>
        <w:r w:rsidR="007B4C34" w:rsidRPr="0072599E">
          <w:rPr>
            <w:rFonts w:ascii="Calibri" w:hAnsi="Calibri"/>
            <w:i/>
          </w:rPr>
          <w:t>buy in the future</w:t>
        </w:r>
        <w:r w:rsidR="007B4C34" w:rsidRPr="008568A7">
          <w:rPr>
            <w:rFonts w:ascii="Calibri" w:hAnsi="Calibri"/>
          </w:rPr>
          <w:t xml:space="preserve"> and is appropriate when the hedger does </w:t>
        </w:r>
        <w:r w:rsidR="007B4C34" w:rsidRPr="0072599E">
          <w:rPr>
            <w:rFonts w:ascii="Calibri" w:hAnsi="Calibri"/>
            <w:i/>
          </w:rPr>
          <w:t>not currently own the asset</w:t>
        </w:r>
        <w:r w:rsidR="007B4C34" w:rsidRPr="008568A7">
          <w:rPr>
            <w:rFonts w:ascii="Calibri" w:hAnsi="Calibri"/>
          </w:rPr>
          <w:t xml:space="preserve"> but expects to purchase in the future. </w:t>
        </w:r>
      </w:ins>
    </w:p>
    <w:p w14:paraId="3B52A560" w14:textId="77777777" w:rsidR="007B4C34" w:rsidRDefault="007B4C34">
      <w:pPr>
        <w:rPr>
          <w:ins w:id="2755" w:author="Aleksander Hansen" w:date="2013-02-10T20:02:00Z"/>
          <w:rFonts w:ascii="Calibri" w:hAnsi="Calibri"/>
        </w:rPr>
      </w:pPr>
    </w:p>
    <w:p w14:paraId="0238F6D2" w14:textId="28C715CE" w:rsidR="007B4C34" w:rsidRDefault="007B4C34">
      <w:pPr>
        <w:rPr>
          <w:ins w:id="2756" w:author="Aleksander Hansen" w:date="2013-02-10T20:06:00Z"/>
          <w:rFonts w:ascii="Calibri" w:hAnsi="Calibri"/>
          <w:i/>
        </w:rPr>
      </w:pPr>
      <w:ins w:id="2757" w:author="Aleksander Hansen" w:date="2013-02-10T20:04:00Z">
        <w:r>
          <w:rPr>
            <w:rFonts w:ascii="Calibri" w:hAnsi="Calibri"/>
          </w:rPr>
          <w:t>Hedging</w:t>
        </w:r>
      </w:ins>
      <w:ins w:id="2758" w:author="Aleksander Hansen" w:date="2013-02-15T16:31:00Z">
        <w:r w:rsidR="008A28C4">
          <w:rPr>
            <w:rFonts w:ascii="Calibri" w:hAnsi="Calibri"/>
          </w:rPr>
          <w:fldChar w:fldCharType="begin"/>
        </w:r>
        <w:r w:rsidR="008A28C4">
          <w:instrText xml:space="preserve"> XE "</w:instrText>
        </w:r>
      </w:ins>
      <w:r w:rsidR="008A28C4" w:rsidRPr="008568A7">
        <w:rPr>
          <w:rFonts w:ascii="Calibri" w:hAnsi="Calibri"/>
        </w:rPr>
        <w:instrText>Hedging</w:instrText>
      </w:r>
      <w:ins w:id="2759" w:author="Aleksander Hansen" w:date="2013-02-15T16:31:00Z">
        <w:r w:rsidR="008A28C4">
          <w:instrText xml:space="preserve">" </w:instrText>
        </w:r>
        <w:r w:rsidR="008A28C4">
          <w:rPr>
            <w:rFonts w:ascii="Calibri" w:hAnsi="Calibri"/>
          </w:rPr>
          <w:fldChar w:fldCharType="end"/>
        </w:r>
      </w:ins>
      <w:ins w:id="2760" w:author="Aleksander Hansen" w:date="2013-02-10T20:04:00Z">
        <w:r>
          <w:rPr>
            <w:rFonts w:ascii="Calibri" w:hAnsi="Calibri"/>
          </w:rPr>
          <w:t xml:space="preserve"> is a way of reducing risk. Rather than focus on market forces, over which a firm has </w:t>
        </w:r>
        <w:r w:rsidRPr="00184727">
          <w:rPr>
            <w:rFonts w:ascii="Calibri" w:hAnsi="Calibri"/>
            <w:i/>
          </w:rPr>
          <w:t>no control</w:t>
        </w:r>
        <w:r>
          <w:rPr>
            <w:rFonts w:ascii="Calibri" w:hAnsi="Calibri"/>
          </w:rPr>
          <w:t xml:space="preserve">, and financial instruments, over which they have </w:t>
        </w:r>
        <w:r w:rsidRPr="00184727">
          <w:rPr>
            <w:rFonts w:ascii="Calibri" w:hAnsi="Calibri"/>
            <w:i/>
          </w:rPr>
          <w:t>little knowledge</w:t>
        </w:r>
        <w:r>
          <w:rPr>
            <w:rFonts w:ascii="Calibri" w:hAnsi="Calibri"/>
          </w:rPr>
          <w:t>, c</w:t>
        </w:r>
        <w:r w:rsidRPr="008568A7">
          <w:rPr>
            <w:rFonts w:ascii="Calibri" w:hAnsi="Calibri"/>
          </w:rPr>
          <w:t>ompanies should focus o</w:t>
        </w:r>
        <w:r>
          <w:rPr>
            <w:rFonts w:ascii="Calibri" w:hAnsi="Calibri"/>
          </w:rPr>
          <w:t xml:space="preserve">n the main business they are in; where they do have specialized knowledge. </w:t>
        </w:r>
      </w:ins>
      <w:ins w:id="2761" w:author="Aleksander Hansen" w:date="2013-02-10T20:05:00Z">
        <w:r>
          <w:rPr>
            <w:rFonts w:ascii="Calibri" w:hAnsi="Calibri"/>
          </w:rPr>
          <w:t>In theory, there is no reason for the firm to try to minimize risk by hedging since shareholders can make their portfolios well</w:t>
        </w:r>
        <w:r w:rsidRPr="008568A7">
          <w:rPr>
            <w:rFonts w:ascii="Calibri" w:hAnsi="Calibri"/>
          </w:rPr>
          <w:t xml:space="preserve"> diversified</w:t>
        </w:r>
      </w:ins>
      <w:ins w:id="2762"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diversified</w:instrText>
      </w:r>
      <w:ins w:id="2763" w:author="Aleksander Hansen" w:date="2013-02-15T16:51:00Z">
        <w:r w:rsidR="00AC5507">
          <w:instrText xml:space="preserve">" </w:instrText>
        </w:r>
        <w:r w:rsidR="00AC5507">
          <w:rPr>
            <w:rFonts w:ascii="Calibri" w:hAnsi="Calibri"/>
          </w:rPr>
          <w:fldChar w:fldCharType="end"/>
        </w:r>
      </w:ins>
      <w:ins w:id="2764" w:author="Aleksander Hansen" w:date="2013-02-10T20:05:00Z">
        <w:r w:rsidRPr="008568A7">
          <w:rPr>
            <w:rFonts w:ascii="Calibri" w:hAnsi="Calibri"/>
          </w:rPr>
          <w:t xml:space="preserve"> and can make their own hedging decisions</w:t>
        </w:r>
        <w:r>
          <w:rPr>
            <w:rFonts w:ascii="Calibri" w:hAnsi="Calibri"/>
          </w:rPr>
          <w:t xml:space="preserve">. In practice though, this can be questioned due to frictions and transaction costs associated with owning </w:t>
        </w:r>
        <w:r>
          <w:rPr>
            <w:rFonts w:ascii="Calibri" w:hAnsi="Calibri"/>
            <w:i/>
          </w:rPr>
          <w:t>the market portfoli</w:t>
        </w:r>
      </w:ins>
      <w:ins w:id="2765" w:author="Aleksander Hansen" w:date="2013-02-10T20:06:00Z">
        <w:r>
          <w:rPr>
            <w:rFonts w:ascii="Calibri" w:hAnsi="Calibri"/>
            <w:i/>
          </w:rPr>
          <w:t>o.</w:t>
        </w:r>
      </w:ins>
    </w:p>
    <w:p w14:paraId="28058C3F" w14:textId="77777777" w:rsidR="007B4C34" w:rsidRDefault="007B4C34">
      <w:pPr>
        <w:rPr>
          <w:ins w:id="2766" w:author="Aleksander Hansen" w:date="2013-02-10T20:08:00Z"/>
        </w:rPr>
      </w:pPr>
    </w:p>
    <w:p w14:paraId="05668C3E" w14:textId="79F43B24" w:rsidR="005B6690" w:rsidRDefault="007B4C34">
      <w:pPr>
        <w:rPr>
          <w:ins w:id="2767" w:author="Aleksander Hansen" w:date="2013-02-10T20:23:00Z"/>
          <w:rFonts w:ascii="Calibri" w:hAnsi="Calibri"/>
        </w:rPr>
      </w:pPr>
      <w:ins w:id="2768" w:author="Aleksander Hansen" w:date="2013-02-10T20:08:00Z">
        <m:oMath>
          <m:r>
            <w:rPr>
              <w:rFonts w:ascii="Cambria Math" w:hAnsi="Cambria Math"/>
            </w:rPr>
            <m:t>Basis=</m:t>
          </m:r>
          <m:sSub>
            <m:sSubPr>
              <m:ctrlPr>
                <w:rPr>
                  <w:rFonts w:ascii="Cambria Math" w:hAnsi="Cambria Math"/>
                  <w:i/>
                </w:rPr>
              </m:ctrlPr>
            </m:sSubPr>
            <m:e>
              <m:r>
                <w:rPr>
                  <w:rFonts w:ascii="Cambria Math" w:hAnsi="Cambria Math"/>
                </w:rPr>
                <m:t>Spot price</m:t>
              </m:r>
            </m:e>
            <m:sub>
              <m:r>
                <w:rPr>
                  <w:rFonts w:ascii="Cambria Math" w:hAnsi="Cambria Math"/>
                </w:rPr>
                <m:t>Hedged Asset</m:t>
              </m:r>
            </m:sub>
          </m:sSub>
        </m:oMath>
        <w:r w:rsidRPr="008568A7">
          <w:rPr>
            <w:rFonts w:ascii="Calibri" w:hAnsi="Calibri"/>
          </w:rPr>
          <w:t xml:space="preserve"> – </w:t>
        </w:r>
        <m:oMath>
          <m:sSub>
            <m:sSubPr>
              <m:ctrlPr>
                <w:rPr>
                  <w:rFonts w:ascii="Cambria Math" w:hAnsi="Cambria Math"/>
                  <w:i/>
                </w:rPr>
              </m:ctrlPr>
            </m:sSubPr>
            <m:e>
              <m:r>
                <w:rPr>
                  <w:rFonts w:ascii="Cambria Math" w:hAnsi="Cambria Math"/>
                </w:rPr>
                <m:t>Futures price</m:t>
              </m:r>
            </m:e>
            <m:sub>
              <m:r>
                <w:rPr>
                  <w:rFonts w:ascii="Cambria Math" w:hAnsi="Cambria Math"/>
                </w:rPr>
                <m:t>Futures contract</m:t>
              </m:r>
            </m:sub>
          </m:sSub>
        </m:oMath>
        <w:r>
          <w:rPr>
            <w:rFonts w:ascii="Calibri" w:hAnsi="Calibri"/>
          </w:rPr>
          <w:t xml:space="preserve"> </w:t>
        </w:r>
        <w:r w:rsidRPr="008568A7">
          <w:rPr>
            <w:rFonts w:ascii="Calibri" w:hAnsi="Calibri"/>
          </w:rPr>
          <w:t xml:space="preserve">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oMath>
        <w:r>
          <w:rPr>
            <w:rFonts w:ascii="Calibri" w:hAnsi="Calibri"/>
          </w:rPr>
          <w:t xml:space="preserve">. </w:t>
        </w:r>
      </w:ins>
      <w:ins w:id="2769" w:author="Aleksander Hansen" w:date="2013-02-10T20:12:00Z">
        <w:r w:rsidR="00FE46A0">
          <w:rPr>
            <w:rFonts w:ascii="Calibri" w:hAnsi="Calibri"/>
            <w:noProof/>
          </w:rPr>
          <w:t>Hull</w:t>
        </w:r>
      </w:ins>
      <w:ins w:id="2770" w:author="Aleksander Hansen" w:date="2013-02-15T16:38:00Z">
        <w:r w:rsidR="008A28C4">
          <w:rPr>
            <w:rFonts w:ascii="Calibri" w:hAnsi="Calibri"/>
            <w:noProof/>
          </w:rPr>
          <w:fldChar w:fldCharType="begin"/>
        </w:r>
        <w:r w:rsidR="008A28C4">
          <w:instrText xml:space="preserve"> XE "</w:instrText>
        </w:r>
      </w:ins>
      <w:r w:rsidR="008A28C4" w:rsidRPr="008568A7">
        <w:rPr>
          <w:rFonts w:ascii="Calibri" w:hAnsi="Calibri"/>
        </w:rPr>
        <w:instrText>Hull</w:instrText>
      </w:r>
      <w:ins w:id="2771" w:author="Aleksander Hansen" w:date="2013-02-15T16:38:00Z">
        <w:r w:rsidR="008A28C4">
          <w:instrText xml:space="preserve">" </w:instrText>
        </w:r>
        <w:r w:rsidR="008A28C4">
          <w:rPr>
            <w:rFonts w:ascii="Calibri" w:hAnsi="Calibri"/>
            <w:noProof/>
          </w:rPr>
          <w:fldChar w:fldCharType="end"/>
        </w:r>
      </w:ins>
      <w:ins w:id="2772" w:author="Aleksander Hansen" w:date="2013-02-10T20:12:00Z">
        <w:r w:rsidR="00FE46A0">
          <w:rPr>
            <w:rFonts w:ascii="Calibri" w:hAnsi="Calibri"/>
            <w:noProof/>
          </w:rPr>
          <w:t xml:space="preserve"> states that, “basis arises from uncertainty as to what the basis will be at matur</w:t>
        </w:r>
      </w:ins>
      <w:ins w:id="2773" w:author="Aleksander Hansen" w:date="2013-02-10T20:13:00Z">
        <w:r w:rsidR="00FE46A0">
          <w:rPr>
            <w:rFonts w:ascii="Calibri" w:hAnsi="Calibri"/>
            <w:noProof/>
          </w:rPr>
          <w:t>ity of the hedge</w:t>
        </w:r>
      </w:ins>
      <w:ins w:id="2774" w:author="Aleksander Hansen" w:date="2013-02-15T16:51:00Z">
        <w:r w:rsidR="00AC5507">
          <w:rPr>
            <w:rFonts w:ascii="Calibri" w:hAnsi="Calibri"/>
            <w:noProof/>
          </w:rPr>
          <w:fldChar w:fldCharType="begin"/>
        </w:r>
        <w:r w:rsidR="00AC5507">
          <w:instrText xml:space="preserve"> XE "</w:instrText>
        </w:r>
      </w:ins>
      <w:r w:rsidR="00AC5507" w:rsidRPr="008568A7">
        <w:rPr>
          <w:rFonts w:ascii="Calibri" w:hAnsi="Calibri"/>
        </w:rPr>
        <w:instrText>hedge</w:instrText>
      </w:r>
      <w:ins w:id="2775" w:author="Aleksander Hansen" w:date="2013-02-15T16:51:00Z">
        <w:r w:rsidR="00AC5507">
          <w:instrText xml:space="preserve">" </w:instrText>
        </w:r>
        <w:r w:rsidR="00AC5507">
          <w:rPr>
            <w:rFonts w:ascii="Calibri" w:hAnsi="Calibri"/>
            <w:noProof/>
          </w:rPr>
          <w:fldChar w:fldCharType="end"/>
        </w:r>
      </w:ins>
      <w:ins w:id="2776" w:author="Aleksander Hansen" w:date="2013-02-10T20:13:00Z">
        <w:r w:rsidR="00FE46A0">
          <w:rPr>
            <w:rFonts w:ascii="Calibri" w:hAnsi="Calibri"/>
            <w:noProof/>
          </w:rPr>
          <w:t>.” This is not entirely satisfacto</w:t>
        </w:r>
      </w:ins>
      <w:ins w:id="2777" w:author="Aleksander Hansen" w:date="2013-02-10T20:14:00Z">
        <w:r w:rsidR="00FE46A0">
          <w:rPr>
            <w:rFonts w:ascii="Calibri" w:hAnsi="Calibri"/>
            <w:noProof/>
          </w:rPr>
          <w:t xml:space="preserve">ry </w:t>
        </w:r>
      </w:ins>
      <w:ins w:id="2778" w:author="Aleksander Hansen" w:date="2013-02-10T20:17:00Z">
        <w:r w:rsidR="00FE46A0">
          <w:rPr>
            <w:rFonts w:ascii="Calibri" w:hAnsi="Calibri"/>
            <w:noProof/>
          </w:rPr>
          <w:t xml:space="preserve">however, as it begs the question as to what drives this uncertainty in the first place. </w:t>
        </w:r>
        <w:r w:rsidR="00FE46A0">
          <w:rPr>
            <w:rFonts w:ascii="Calibri" w:hAnsi="Calibri"/>
          </w:rPr>
          <w:t>A more precise answer is that</w:t>
        </w:r>
      </w:ins>
      <w:ins w:id="2779" w:author="Aleksander Hansen" w:date="2013-02-10T20:19:00Z">
        <w:r w:rsidR="005B6690">
          <w:rPr>
            <w:rFonts w:ascii="Calibri" w:hAnsi="Calibri"/>
          </w:rPr>
          <w:t xml:space="preserve"> </w:t>
        </w:r>
      </w:ins>
      <w:ins w:id="2780" w:author="Aleksander Hansen" w:date="2013-02-10T20:17:00Z">
        <w:r w:rsidR="00FE46A0" w:rsidRPr="008568A7">
          <w:rPr>
            <w:rFonts w:ascii="Calibri" w:hAnsi="Calibri"/>
          </w:rPr>
          <w:t>basis risk</w:t>
        </w:r>
      </w:ins>
      <w:ins w:id="2781"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basis risk</w:instrText>
      </w:r>
      <w:ins w:id="2782" w:author="Aleksander Hansen" w:date="2013-02-15T16:58:00Z">
        <w:r w:rsidR="00AC5507">
          <w:instrText xml:space="preserve">" </w:instrText>
        </w:r>
        <w:r w:rsidR="00AC5507">
          <w:rPr>
            <w:rFonts w:ascii="Calibri" w:hAnsi="Calibri"/>
          </w:rPr>
          <w:fldChar w:fldCharType="end"/>
        </w:r>
      </w:ins>
      <w:ins w:id="2783" w:author="Aleksander Hansen" w:date="2013-02-10T20:17:00Z">
        <w:r w:rsidR="00FE46A0" w:rsidRPr="008568A7">
          <w:rPr>
            <w:rFonts w:ascii="Calibri" w:hAnsi="Calibri"/>
          </w:rPr>
          <w:t xml:space="preserve"> reduces to one key fact: the asset being hedged is typically </w:t>
        </w:r>
        <w:r w:rsidR="005B6690">
          <w:rPr>
            <w:rFonts w:ascii="Calibri" w:hAnsi="Calibri"/>
          </w:rPr>
          <w:t xml:space="preserve">not identical </w:t>
        </w:r>
        <w:r w:rsidR="00FE46A0" w:rsidRPr="008568A7">
          <w:rPr>
            <w:rFonts w:ascii="Calibri" w:hAnsi="Calibri"/>
          </w:rPr>
          <w:t>to the commodity underlying the Futures</w:t>
        </w:r>
      </w:ins>
      <w:ins w:id="278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785" w:author="Aleksander Hansen" w:date="2013-02-15T16:31:00Z">
        <w:r w:rsidR="008A28C4">
          <w:instrText xml:space="preserve">" </w:instrText>
        </w:r>
        <w:r w:rsidR="008A28C4">
          <w:rPr>
            <w:rFonts w:ascii="Calibri" w:hAnsi="Calibri"/>
          </w:rPr>
          <w:fldChar w:fldCharType="end"/>
        </w:r>
      </w:ins>
      <w:ins w:id="2786" w:author="Aleksander Hansen" w:date="2013-02-10T20:17:00Z">
        <w:r w:rsidR="00FE46A0" w:rsidRPr="008568A7">
          <w:rPr>
            <w:rFonts w:ascii="Calibri" w:hAnsi="Calibri"/>
          </w:rPr>
          <w:t xml:space="preserve"> contract.</w:t>
        </w:r>
        <w:r w:rsidR="005B6690">
          <w:rPr>
            <w:rFonts w:ascii="Calibri" w:hAnsi="Calibri"/>
          </w:rPr>
          <w:t xml:space="preserve"> </w:t>
        </w:r>
        <w:r w:rsidR="00FE46A0" w:rsidRPr="008568A7">
          <w:rPr>
            <w:rFonts w:ascii="Calibri" w:hAnsi="Calibri"/>
          </w:rPr>
          <w:t>There is an inherent trade-off between liquidity and basis risk: to reduce basis risk is to require a tailored hedge</w:t>
        </w:r>
      </w:ins>
      <w:ins w:id="2787" w:author="Aleksander Hansen" w:date="2013-02-10T20:20:00Z">
        <w:r w:rsidR="005B6690">
          <w:rPr>
            <w:rFonts w:ascii="Calibri" w:hAnsi="Calibri"/>
          </w:rPr>
          <w:t>, which is why basis risk is not an issue when hedging using forwards</w:t>
        </w:r>
      </w:ins>
      <w:ins w:id="2788" w:author="Aleksander Hansen" w:date="2013-02-10T20:22:00Z">
        <w:r w:rsidR="005B6690">
          <w:rPr>
            <w:rFonts w:ascii="Calibri" w:hAnsi="Calibri"/>
          </w:rPr>
          <w:t>.</w:t>
        </w:r>
      </w:ins>
    </w:p>
    <w:p w14:paraId="799F4BF3" w14:textId="77777777" w:rsidR="00901CCF" w:rsidRDefault="00901CCF">
      <w:pPr>
        <w:rPr>
          <w:ins w:id="2789" w:author="Aleksander Hansen" w:date="2013-02-10T20:22:00Z"/>
          <w:rFonts w:ascii="Calibri" w:hAnsi="Calibri"/>
        </w:rPr>
      </w:pPr>
    </w:p>
    <w:p w14:paraId="116663E2" w14:textId="51272962" w:rsidR="00E8328D" w:rsidRDefault="00305F5E">
      <w:pPr>
        <w:rPr>
          <w:ins w:id="2790" w:author="Aleksander Hansen" w:date="2013-02-10T20:42:00Z"/>
        </w:rPr>
      </w:pPr>
      <w:ins w:id="2791" w:author="Aleksander Hansen" w:date="2013-02-10T20:32:00Z">
        <w:r w:rsidRPr="008568A7">
          <w:rPr>
            <w:rFonts w:ascii="Calibri" w:hAnsi="Calibri"/>
          </w:rPr>
          <w:t>A cross hedge</w:t>
        </w:r>
      </w:ins>
      <w:ins w:id="2792"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793" w:author="Aleksander Hansen" w:date="2013-02-15T16:51:00Z">
        <w:r w:rsidR="00AC5507">
          <w:instrText xml:space="preserve">" </w:instrText>
        </w:r>
        <w:r w:rsidR="00AC5507">
          <w:rPr>
            <w:rFonts w:ascii="Calibri" w:hAnsi="Calibri"/>
          </w:rPr>
          <w:fldChar w:fldCharType="end"/>
        </w:r>
      </w:ins>
      <w:ins w:id="2794" w:author="Aleksander Hansen" w:date="2013-02-10T20:32:00Z">
        <w:r w:rsidRPr="008568A7">
          <w:rPr>
            <w:rFonts w:ascii="Calibri" w:hAnsi="Calibri"/>
          </w:rPr>
          <w:t xml:space="preserve"> is when the asset underlying the hedge is different from the asset being hedged</w:t>
        </w:r>
        <w:r>
          <w:t xml:space="preserve">. The </w:t>
        </w:r>
      </w:ins>
      <w:ins w:id="2795" w:author="Aleksander Hansen" w:date="2013-02-10T20:33:00Z">
        <w:r>
          <w:rPr>
            <w:i/>
          </w:rPr>
          <w:t>hedge ratio</w:t>
        </w:r>
        <w:r>
          <w:t xml:space="preserve"> is the Futures</w:t>
        </w:r>
      </w:ins>
      <w:ins w:id="2796"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797" w:author="Aleksander Hansen" w:date="2013-02-15T16:31:00Z">
        <w:r w:rsidR="008A28C4">
          <w:instrText xml:space="preserve">" </w:instrText>
        </w:r>
        <w:r w:rsidR="008A28C4">
          <w:fldChar w:fldCharType="end"/>
        </w:r>
      </w:ins>
      <w:ins w:id="2798" w:author="Aleksander Hansen" w:date="2013-02-10T20:33:00Z">
        <w:r>
          <w:t xml:space="preserve"> position taken over the total exposure. A </w:t>
        </w:r>
      </w:ins>
      <w:ins w:id="2799" w:author="Aleksander Hansen" w:date="2013-02-10T20:34:00Z">
        <w:r>
          <w:rPr>
            <w:i/>
          </w:rPr>
          <w:t xml:space="preserve">correlation </w:t>
        </w:r>
        <w:r>
          <w:t xml:space="preserve">of 1 implies a </w:t>
        </w:r>
        <w:r>
          <w:rPr>
            <w:i/>
          </w:rPr>
          <w:t>perfect hedge</w:t>
        </w:r>
        <w:r>
          <w:t>. However, the criteria for optimality may be to minimize the variance of the hedge, in which case</w:t>
        </w:r>
      </w:ins>
      <w:ins w:id="2800" w:author="Aleksander Hansen" w:date="2013-02-10T20:35:00Z">
        <w:r>
          <w:t xml:space="preserve"> the </w:t>
        </w:r>
        <w:r>
          <w:rPr>
            <w:i/>
          </w:rPr>
          <w:t>optimal hedge</w:t>
        </w:r>
        <w:r>
          <w:t xml:space="preserve"> is</w:t>
        </w:r>
      </w:ins>
      <w:ins w:id="2801" w:author="Aleksander Hansen" w:date="2013-02-10T20:38:00Z">
        <w:r>
          <w:t xml:space="preserve"> the beta of a regression</w:t>
        </w:r>
      </w:ins>
      <w:ins w:id="2802" w:author="Aleksander Hansen" w:date="2013-02-10T20:39:00Z">
        <w:r w:rsidR="00E8328D">
          <w:t xml:space="preserve"> of price changes of the spot</w:t>
        </w:r>
      </w:ins>
      <w:ins w:id="2803" w:author="Aleksander Hansen" w:date="2013-02-15T17:14:00Z">
        <w:r w:rsidR="003578F0">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804" w:author="Aleksander Hansen" w:date="2013-02-15T17:14:00Z">
        <w:r w:rsidR="003578F0">
          <w:instrText xml:space="preserve">spot price" </w:instrText>
        </w:r>
        <w:r w:rsidR="003578F0">
          <w:fldChar w:fldCharType="end"/>
        </w:r>
      </w:ins>
      <w:ins w:id="2805" w:author="Aleksander Hansen" w:date="2013-02-10T20:39:00Z">
        <w:r w:rsidR="00E8328D">
          <w:t xml:space="preserve"> against price ch</w:t>
        </w:r>
      </w:ins>
      <w:ins w:id="2806" w:author="Aleksander Hansen" w:date="2013-02-10T20:40:00Z">
        <w:r w:rsidR="00E8328D">
          <w:t xml:space="preserve">anges in the Futures price. This is the </w:t>
        </w:r>
        <w:r w:rsidR="00E8328D">
          <w:rPr>
            <w:i/>
          </w:rPr>
          <w:t>minimum variance hedge</w:t>
        </w:r>
      </w:ins>
      <w:ins w:id="2807" w:author="Aleksander Hansen" w:date="2013-02-15T17:16:00Z">
        <w:r w:rsidR="003578F0">
          <w:rPr>
            <w:i/>
          </w:rPr>
          <w:fldChar w:fldCharType="begin"/>
        </w:r>
        <w:r w:rsidR="003578F0">
          <w:instrText xml:space="preserve"> XE "</w:instrText>
        </w:r>
      </w:ins>
      <w:r w:rsidR="003578F0">
        <w:rPr>
          <w:rFonts w:ascii="Calibri" w:hAnsi="Calibri"/>
        </w:rPr>
        <w:instrText>minimum variance hedge</w:instrText>
      </w:r>
      <w:ins w:id="2808" w:author="Aleksander Hansen" w:date="2013-02-15T17:16:00Z">
        <w:r w:rsidR="003578F0">
          <w:instrText xml:space="preserve">" </w:instrText>
        </w:r>
        <w:r w:rsidR="003578F0">
          <w:rPr>
            <w:i/>
          </w:rPr>
          <w:fldChar w:fldCharType="end"/>
        </w:r>
      </w:ins>
      <w:ins w:id="2809" w:author="Aleksander Hansen" w:date="2013-02-10T20:40:00Z">
        <w:r w:rsidR="00E8328D">
          <w:rPr>
            <w:i/>
          </w:rPr>
          <w:t xml:space="preserve"> ratio</w:t>
        </w:r>
      </w:ins>
      <w:ins w:id="2810" w:author="Aleksander Hansen" w:date="2013-02-10T20:42:00Z">
        <w:r w:rsidR="00E8328D">
          <w:t xml:space="preserve">. The effectiveness of the hedge is measured by the aforementioned regression’s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E8328D">
          <w:t xml:space="preserve">. </w:t>
        </w:r>
      </w:ins>
    </w:p>
    <w:p w14:paraId="04F40613" w14:textId="77777777" w:rsidR="00E8328D" w:rsidRDefault="00E8328D">
      <w:pPr>
        <w:rPr>
          <w:ins w:id="2811" w:author="Aleksander Hansen" w:date="2013-02-10T20:44:00Z"/>
        </w:rPr>
      </w:pPr>
    </w:p>
    <w:p w14:paraId="024112FB" w14:textId="00CF67E6" w:rsidR="001B65F2" w:rsidRPr="008568A7" w:rsidRDefault="00E8328D" w:rsidP="001B65F2">
      <w:pPr>
        <w:rPr>
          <w:ins w:id="2812" w:author="Aleksander Hansen" w:date="2013-02-10T20:50:00Z"/>
          <w:rFonts w:ascii="Calibri" w:hAnsi="Calibri"/>
        </w:rPr>
      </w:pPr>
      <w:ins w:id="2813" w:author="Aleksander Hansen" w:date="2013-02-10T20:46:00Z">
        <w:r w:rsidRPr="008568A7">
          <w:rPr>
            <w:rFonts w:ascii="Calibri" w:hAnsi="Calibri"/>
          </w:rPr>
          <w:t>When Futures</w:t>
        </w:r>
      </w:ins>
      <w:ins w:id="281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815" w:author="Aleksander Hansen" w:date="2013-02-15T16:31:00Z">
        <w:r w:rsidR="008A28C4">
          <w:instrText xml:space="preserve">" </w:instrText>
        </w:r>
        <w:r w:rsidR="008A28C4">
          <w:rPr>
            <w:rFonts w:ascii="Calibri" w:hAnsi="Calibri"/>
          </w:rPr>
          <w:fldChar w:fldCharType="end"/>
        </w:r>
      </w:ins>
      <w:ins w:id="2816" w:author="Aleksander Hansen" w:date="2013-02-10T20:46:00Z">
        <w:r w:rsidRPr="008568A7">
          <w:rPr>
            <w:rFonts w:ascii="Calibri" w:hAnsi="Calibri"/>
          </w:rPr>
          <w:t xml:space="preserve"> are used, a small adjustment, known as “</w:t>
        </w:r>
        <w:r w:rsidRPr="006A135B">
          <w:rPr>
            <w:rFonts w:ascii="Calibri" w:hAnsi="Calibri"/>
            <w:i/>
          </w:rPr>
          <w:t>tailing the hedge</w:t>
        </w:r>
      </w:ins>
      <w:ins w:id="2817" w:author="Aleksander Hansen" w:date="2013-02-15T16:51:00Z">
        <w:r w:rsidR="00AC5507">
          <w:rPr>
            <w:rFonts w:ascii="Calibri" w:hAnsi="Calibri"/>
            <w:i/>
          </w:rPr>
          <w:fldChar w:fldCharType="begin"/>
        </w:r>
        <w:r w:rsidR="00AC5507">
          <w:instrText xml:space="preserve"> XE "</w:instrText>
        </w:r>
      </w:ins>
      <w:r w:rsidR="00AC5507" w:rsidRPr="008568A7">
        <w:rPr>
          <w:rFonts w:ascii="Calibri" w:hAnsi="Calibri"/>
        </w:rPr>
        <w:instrText>hedge</w:instrText>
      </w:r>
      <w:ins w:id="2818" w:author="Aleksander Hansen" w:date="2013-02-15T16:51:00Z">
        <w:r w:rsidR="00AC5507">
          <w:instrText xml:space="preserve">" </w:instrText>
        </w:r>
        <w:r w:rsidR="00AC5507">
          <w:rPr>
            <w:rFonts w:ascii="Calibri" w:hAnsi="Calibri"/>
            <w:i/>
          </w:rPr>
          <w:fldChar w:fldCharType="end"/>
        </w:r>
      </w:ins>
      <w:ins w:id="2819" w:author="Aleksander Hansen" w:date="2013-02-10T20:46:00Z">
        <w:r w:rsidRPr="008568A7">
          <w:rPr>
            <w:rFonts w:ascii="Calibri" w:hAnsi="Calibri"/>
          </w:rPr>
          <w:t xml:space="preserve">” can be made to allow for the impact of daily settlement. The only difference here is to replace the units with values. Instead of using quantities, </w:t>
        </w:r>
      </w:ins>
      <w:ins w:id="2820" w:author="Aleksander Hansen" w:date="2013-02-10T20:47:00Z">
        <w:r>
          <w:rPr>
            <w:rFonts w:ascii="Calibri" w:hAnsi="Calibri"/>
          </w:rPr>
          <w:t>w</w:t>
        </w:r>
        <w:r w:rsidRPr="008568A7">
          <w:rPr>
            <w:rFonts w:ascii="Calibri" w:hAnsi="Calibri"/>
          </w:rPr>
          <w:t>e use the dollar value of the position being hedged and the dollar value of one Futures contract</w:t>
        </w:r>
        <w:r>
          <w:rPr>
            <w:rFonts w:ascii="Calibri" w:hAnsi="Calibri"/>
          </w:rPr>
          <w:t>.</w:t>
        </w:r>
        <w:r w:rsidRPr="00812F30">
          <w:t xml:space="preserve"> </w:t>
        </w:r>
      </w:ins>
      <w:ins w:id="2821" w:author="Aleksander Hansen" w:date="2013-02-10T20:50:00Z">
        <w:r w:rsidR="001B65F2" w:rsidRPr="008568A7">
          <w:rPr>
            <w:rFonts w:ascii="Calibri" w:hAnsi="Calibri"/>
          </w:rPr>
          <w:t xml:space="preserve">The effect is to multiply the </w:t>
        </w:r>
        <w:r w:rsidR="001B65F2">
          <w:rPr>
            <w:rFonts w:ascii="Calibri" w:hAnsi="Calibri"/>
          </w:rPr>
          <w:t xml:space="preserve">original ratio by the ratio of </w:t>
        </w:r>
        <w:r w:rsidR="001B65F2" w:rsidRPr="008568A7">
          <w:rPr>
            <w:rFonts w:ascii="Calibri" w:hAnsi="Calibri"/>
          </w:rPr>
          <w:t>spot</w:t>
        </w:r>
      </w:ins>
      <w:ins w:id="2822"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823" w:author="Aleksander Hansen" w:date="2013-02-15T17:14:00Z">
        <w:r w:rsidR="003578F0">
          <w:instrText xml:space="preserve">spot price" </w:instrText>
        </w:r>
        <w:r w:rsidR="003578F0">
          <w:rPr>
            <w:rFonts w:ascii="Calibri" w:hAnsi="Calibri"/>
          </w:rPr>
          <w:fldChar w:fldCharType="end"/>
        </w:r>
      </w:ins>
      <w:ins w:id="2824" w:author="Aleksander Hansen" w:date="2013-02-10T20:50:00Z">
        <w:r w:rsidR="001B65F2" w:rsidRPr="008568A7">
          <w:rPr>
            <w:rFonts w:ascii="Calibri" w:hAnsi="Calibri"/>
          </w:rPr>
          <w:t xml:space="preserve"> price/Futures</w:t>
        </w:r>
        <w:r w:rsidR="001B65F2">
          <w:rPr>
            <w:rFonts w:ascii="Calibri" w:hAnsi="Calibri"/>
          </w:rPr>
          <w:t xml:space="preserve"> price</w:t>
        </w:r>
        <w:r w:rsidR="001B65F2" w:rsidRPr="008568A7">
          <w:rPr>
            <w:rFonts w:ascii="Calibri" w:hAnsi="Calibri"/>
          </w:rPr>
          <w:t>.</w:t>
        </w:r>
      </w:ins>
    </w:p>
    <w:p w14:paraId="203F8891" w14:textId="77777777" w:rsidR="001B65F2" w:rsidRDefault="001B65F2" w:rsidP="00812F30">
      <w:pPr>
        <w:rPr>
          <w:ins w:id="2825" w:author="Aleksander Hansen" w:date="2013-02-10T21:10:00Z"/>
        </w:rPr>
      </w:pPr>
    </w:p>
    <w:p w14:paraId="2677FDB2" w14:textId="6EFAC875" w:rsidR="00EF03E5" w:rsidRDefault="00EF03E5" w:rsidP="00812F30">
      <w:pPr>
        <w:rPr>
          <w:ins w:id="2826" w:author="Aleksander Hansen" w:date="2013-02-10T21:11:00Z"/>
        </w:rPr>
      </w:pPr>
      <w:ins w:id="2827" w:author="Aleksander Hansen" w:date="2013-02-10T21:10:00Z">
        <w:r>
          <w:t>Stock index Futures</w:t>
        </w:r>
      </w:ins>
      <w:ins w:id="2828"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829" w:author="Aleksander Hansen" w:date="2013-02-15T16:31:00Z">
        <w:r w:rsidR="008A28C4">
          <w:instrText xml:space="preserve">" </w:instrText>
        </w:r>
        <w:r w:rsidR="008A28C4">
          <w:fldChar w:fldCharType="end"/>
        </w:r>
      </w:ins>
      <w:ins w:id="2830" w:author="Aleksander Hansen" w:date="2013-02-10T21:10:00Z">
        <w:r>
          <w:t xml:space="preserve"> may be used to change a stock portfolio</w:t>
        </w:r>
      </w:ins>
      <w:ins w:id="2831" w:author="Aleksander Hansen" w:date="2013-02-10T21:11:00Z">
        <w:r w:rsidR="00C415AA">
          <w:t>’s beta by going long or short stock index Futures depending on whether one wants to reduce or increase the portfolio</w:t>
        </w:r>
      </w:ins>
      <w:ins w:id="2832" w:author="Aleksander Hansen" w:date="2013-02-10T21:20:00Z">
        <w:r w:rsidR="00C415AA">
          <w:t>’s beta.</w:t>
        </w:r>
      </w:ins>
    </w:p>
    <w:p w14:paraId="6E4220E5" w14:textId="77777777" w:rsidR="00EF03E5" w:rsidRDefault="00EF03E5" w:rsidP="00812F30">
      <w:pPr>
        <w:rPr>
          <w:ins w:id="2833" w:author="Aleksander Hansen" w:date="2013-02-10T20:50:00Z"/>
        </w:rPr>
      </w:pPr>
    </w:p>
    <w:p w14:paraId="444966CE" w14:textId="3FB4A505" w:rsidR="001B65F2" w:rsidRPr="008568A7" w:rsidRDefault="001B65F2" w:rsidP="001B65F2">
      <w:pPr>
        <w:rPr>
          <w:ins w:id="2834" w:author="Aleksander Hansen" w:date="2013-02-10T20:55:00Z"/>
          <w:rFonts w:ascii="Calibri" w:hAnsi="Calibri"/>
        </w:rPr>
      </w:pPr>
      <w:ins w:id="2835" w:author="Aleksander Hansen" w:date="2013-02-10T20:55:00Z">
        <w:r w:rsidRPr="008568A7">
          <w:rPr>
            <w:rFonts w:ascii="Calibri" w:hAnsi="Calibri"/>
          </w:rPr>
          <w:t>When the delivery date of the Futures</w:t>
        </w:r>
      </w:ins>
      <w:ins w:id="283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837" w:author="Aleksander Hansen" w:date="2013-02-15T16:31:00Z">
        <w:r w:rsidR="008A28C4">
          <w:instrText xml:space="preserve">" </w:instrText>
        </w:r>
        <w:r w:rsidR="008A28C4">
          <w:rPr>
            <w:rFonts w:ascii="Calibri" w:hAnsi="Calibri"/>
          </w:rPr>
          <w:fldChar w:fldCharType="end"/>
        </w:r>
      </w:ins>
      <w:ins w:id="2838" w:author="Aleksander Hansen" w:date="2013-02-10T20:55:00Z">
        <w:r w:rsidRPr="008568A7">
          <w:rPr>
            <w:rFonts w:ascii="Calibri" w:hAnsi="Calibri"/>
          </w:rPr>
          <w:t xml:space="preserve"> contract occurs prior to the expiration date of the hedge</w:t>
        </w:r>
      </w:ins>
      <w:ins w:id="2839"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840" w:author="Aleksander Hansen" w:date="2013-02-15T16:51:00Z">
        <w:r w:rsidR="00AC5507">
          <w:instrText xml:space="preserve">" </w:instrText>
        </w:r>
        <w:r w:rsidR="00AC5507">
          <w:rPr>
            <w:rFonts w:ascii="Calibri" w:hAnsi="Calibri"/>
          </w:rPr>
          <w:fldChar w:fldCharType="end"/>
        </w:r>
      </w:ins>
      <w:ins w:id="2841" w:author="Aleksander Hansen" w:date="2013-02-10T20:55:00Z">
        <w:r w:rsidRPr="008568A7">
          <w:rPr>
            <w:rFonts w:ascii="Calibri" w:hAnsi="Calibri"/>
          </w:rPr>
          <w:t>,</w:t>
        </w:r>
        <w:r>
          <w:rPr>
            <w:rFonts w:ascii="Calibri" w:hAnsi="Calibri"/>
          </w:rPr>
          <w:t xml:space="preserve"> or there is little liquidity but in the spot</w:t>
        </w:r>
      </w:ins>
      <w:ins w:id="2842"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843" w:author="Aleksander Hansen" w:date="2013-02-15T17:14:00Z">
        <w:r w:rsidR="003578F0">
          <w:instrText xml:space="preserve">spot price" </w:instrText>
        </w:r>
        <w:r w:rsidR="003578F0">
          <w:rPr>
            <w:rFonts w:ascii="Calibri" w:hAnsi="Calibri"/>
          </w:rPr>
          <w:fldChar w:fldCharType="end"/>
        </w:r>
      </w:ins>
      <w:ins w:id="2844" w:author="Aleksander Hansen" w:date="2013-02-10T20:55:00Z">
        <w:r>
          <w:rPr>
            <w:rFonts w:ascii="Calibri" w:hAnsi="Calibri"/>
          </w:rPr>
          <w:t xml:space="preserve"> and prompt month,</w:t>
        </w:r>
        <w:r w:rsidRPr="008568A7">
          <w:rPr>
            <w:rFonts w:ascii="Calibri" w:hAnsi="Calibri"/>
          </w:rPr>
          <w:t xml:space="preserve"> the hedger can </w:t>
        </w:r>
        <w:r w:rsidRPr="0028735D">
          <w:rPr>
            <w:rFonts w:ascii="Calibri" w:hAnsi="Calibri"/>
            <w:i/>
          </w:rPr>
          <w:t>roll forward</w:t>
        </w:r>
      </w:ins>
      <w:ins w:id="2845" w:author="Aleksander Hansen" w:date="2013-02-15T16:50:00Z">
        <w:r w:rsidR="00AC5507">
          <w:rPr>
            <w:rFonts w:ascii="Calibri" w:hAnsi="Calibri"/>
            <w:i/>
          </w:rPr>
          <w:fldChar w:fldCharType="begin"/>
        </w:r>
        <w:r w:rsidR="00AC5507">
          <w:instrText xml:space="preserve"> XE "</w:instrText>
        </w:r>
      </w:ins>
      <w:r w:rsidR="00AC5507" w:rsidRPr="008568A7">
        <w:rPr>
          <w:rFonts w:ascii="Calibri" w:hAnsi="Calibri"/>
        </w:rPr>
        <w:instrText>forward</w:instrText>
      </w:r>
      <w:ins w:id="2846" w:author="Aleksander Hansen" w:date="2013-02-15T16:50:00Z">
        <w:r w:rsidR="00AC5507">
          <w:instrText xml:space="preserve">" </w:instrText>
        </w:r>
        <w:r w:rsidR="00AC5507">
          <w:rPr>
            <w:rFonts w:ascii="Calibri" w:hAnsi="Calibri"/>
            <w:i/>
          </w:rPr>
          <w:fldChar w:fldCharType="end"/>
        </w:r>
      </w:ins>
      <w:ins w:id="2847" w:author="Aleksander Hansen" w:date="2013-02-10T20:55:00Z">
        <w:r w:rsidRPr="008568A7">
          <w:rPr>
            <w:rFonts w:ascii="Calibri" w:hAnsi="Calibri"/>
          </w:rPr>
          <w:t xml:space="preserve"> the hedge: close out a Futures contract and take the same position on a new Futures contract with a later delivery date.</w:t>
        </w:r>
      </w:ins>
    </w:p>
    <w:p w14:paraId="1F3D099B" w14:textId="5FF6C098" w:rsidR="00007DCE" w:rsidRPr="00FE46A0" w:rsidRDefault="00007DCE" w:rsidP="00812F30">
      <w:pPr>
        <w:rPr>
          <w:rFonts w:ascii="Calibri" w:hAnsi="Calibri"/>
          <w:rPrChange w:id="2848" w:author="Aleksander Hansen" w:date="2013-02-10T20:12:00Z">
            <w:rPr/>
          </w:rPrChange>
        </w:rPr>
      </w:pPr>
      <w:r w:rsidRPr="00812F30">
        <w:br w:type="page"/>
      </w:r>
    </w:p>
    <w:p w14:paraId="03A635C9" w14:textId="424D8E60" w:rsidR="00007DCE" w:rsidRPr="008568A7" w:rsidRDefault="00E47E2D">
      <w:pPr>
        <w:pStyle w:val="Heading2"/>
        <w:pPrChange w:id="2849" w:author="Aleksander Hansen" w:date="2013-02-15T20:42:00Z">
          <w:pPr/>
        </w:pPrChange>
      </w:pPr>
      <w:bookmarkStart w:id="2850" w:name="_Toc222580613"/>
      <w:r>
        <w:t>3</w:t>
      </w:r>
      <w:r w:rsidR="00007DCE" w:rsidRPr="008568A7">
        <w:t xml:space="preserve"> </w:t>
      </w:r>
      <w:r w:rsidR="00007DCE">
        <w:t>Questions &amp; A</w:t>
      </w:r>
      <w:r w:rsidR="00007DCE" w:rsidRPr="008568A7">
        <w:t>nswers</w:t>
      </w:r>
      <w:bookmarkEnd w:id="2850"/>
      <w:r w:rsidR="00007DCE" w:rsidRPr="008568A7">
        <w:t xml:space="preserve">  </w:t>
      </w:r>
    </w:p>
    <w:p w14:paraId="1A6A1585" w14:textId="77777777" w:rsidR="00007DCE" w:rsidRPr="008568A7" w:rsidRDefault="00007DCE" w:rsidP="00007DCE">
      <w:pPr>
        <w:rPr>
          <w:rFonts w:ascii="Calibri" w:hAnsi="Calibri"/>
        </w:rPr>
      </w:pPr>
    </w:p>
    <w:p w14:paraId="72C85D50" w14:textId="66725952" w:rsidR="00007DCE" w:rsidRDefault="00007DCE" w:rsidP="00007DCE">
      <w:pPr>
        <w:pStyle w:val="Heading3"/>
      </w:pPr>
      <w:bookmarkStart w:id="2851" w:name="_Toc222580614"/>
      <w:r w:rsidRPr="008568A7">
        <w:t>Questions</w:t>
      </w:r>
      <w:bookmarkEnd w:id="2851"/>
      <w:r w:rsidRPr="008568A7">
        <w:t xml:space="preserve">  </w:t>
      </w:r>
    </w:p>
    <w:p w14:paraId="506AD701" w14:textId="185334B7" w:rsidR="000D5B8C" w:rsidRPr="007D4C6A" w:rsidRDefault="000D5B8C" w:rsidP="000D5B8C">
      <w:pPr>
        <w:pStyle w:val="Paragraph"/>
        <w:rPr>
          <w:rFonts w:ascii="Calibri" w:hAnsi="Calibri"/>
          <w:sz w:val="24"/>
          <w:szCs w:val="24"/>
        </w:rPr>
      </w:pPr>
      <w:r w:rsidRPr="007D4C6A">
        <w:rPr>
          <w:rFonts w:ascii="Calibri" w:hAnsi="Calibri"/>
          <w:sz w:val="24"/>
          <w:szCs w:val="24"/>
        </w:rPr>
        <w:t>3.</w:t>
      </w:r>
      <w:r w:rsidR="007D4C6A" w:rsidRPr="007D4C6A">
        <w:rPr>
          <w:rFonts w:ascii="Calibri" w:hAnsi="Calibri"/>
          <w:sz w:val="24"/>
          <w:szCs w:val="24"/>
        </w:rPr>
        <w:t>1</w:t>
      </w:r>
      <w:r w:rsidRPr="007D4C6A">
        <w:rPr>
          <w:rFonts w:ascii="Calibri" w:hAnsi="Calibri"/>
          <w:sz w:val="24"/>
          <w:szCs w:val="24"/>
        </w:rPr>
        <w:t xml:space="preserve"> In theory, futures contract can hedge</w:t>
      </w:r>
      <w:ins w:id="2852" w:author="Aleksander Hansen" w:date="2013-02-15T16:51: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hedge</w:instrText>
      </w:r>
      <w:ins w:id="2853" w:author="Aleksander Hansen" w:date="2013-02-15T16:51:00Z">
        <w:r w:rsidR="00AC5507">
          <w:instrText xml:space="preserve">" </w:instrText>
        </w:r>
        <w:r w:rsidR="00AC5507">
          <w:rPr>
            <w:rFonts w:ascii="Calibri" w:hAnsi="Calibri"/>
            <w:sz w:val="24"/>
            <w:szCs w:val="24"/>
          </w:rPr>
          <w:fldChar w:fldCharType="end"/>
        </w:r>
      </w:ins>
      <w:r w:rsidRPr="007D4C6A">
        <w:rPr>
          <w:rFonts w:ascii="Calibri" w:hAnsi="Calibri"/>
          <w:sz w:val="24"/>
          <w:szCs w:val="24"/>
        </w:rPr>
        <w:t xml:space="preserve"> commodity price risk. According to Hull</w:t>
      </w:r>
      <w:ins w:id="2854"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Hull</w:instrText>
      </w:r>
      <w:ins w:id="2855" w:author="Aleksander Hansen" w:date="2013-02-15T16:38:00Z">
        <w:r w:rsidR="008A28C4">
          <w:instrText xml:space="preserve">" </w:instrText>
        </w:r>
        <w:r w:rsidR="008A28C4">
          <w:rPr>
            <w:rFonts w:ascii="Calibri" w:hAnsi="Calibri"/>
            <w:sz w:val="24"/>
            <w:szCs w:val="24"/>
          </w:rPr>
          <w:fldChar w:fldCharType="end"/>
        </w:r>
      </w:ins>
      <w:r w:rsidRPr="007D4C6A">
        <w:rPr>
          <w:rFonts w:ascii="Calibri" w:hAnsi="Calibri"/>
          <w:sz w:val="24"/>
          <w:szCs w:val="24"/>
        </w:rPr>
        <w:t>, however, EACH of the following is a valid reason for a company to AVOID such a commodity price hedge EXCEPT for:</w:t>
      </w:r>
    </w:p>
    <w:p w14:paraId="2DC730C8" w14:textId="3618724D"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Hedge may be unnecessary if shareholders are well diversified</w:t>
      </w:r>
      <w:ins w:id="2856" w:author="Aleksander Hansen" w:date="2013-02-15T16:51: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diversified</w:instrText>
      </w:r>
      <w:ins w:id="2857" w:author="Aleksander Hansen" w:date="2013-02-15T16:51:00Z">
        <w:r w:rsidR="00AC5507">
          <w:instrText xml:space="preserve">" </w:instrText>
        </w:r>
        <w:r w:rsidR="00AC5507">
          <w:rPr>
            <w:rFonts w:ascii="Calibri" w:hAnsi="Calibri"/>
            <w:sz w:val="24"/>
            <w:szCs w:val="24"/>
          </w:rPr>
          <w:fldChar w:fldCharType="end"/>
        </w:r>
      </w:ins>
    </w:p>
    <w:p w14:paraId="4DA74651"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Hedge may be counterproductive if hedging is not the norm and commodity prices changes ripple from raw material to wholesale and retail</w:t>
      </w:r>
    </w:p>
    <w:p w14:paraId="25416D37" w14:textId="45F15A0A"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Treasurer may incur career risk if senior management (and Board of Directors) does not under fully understand the nature of the hedge</w:t>
      </w:r>
      <w:ins w:id="2858" w:author="Aleksander Hansen" w:date="2013-02-15T16:51: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hedge</w:instrText>
      </w:r>
      <w:ins w:id="2859" w:author="Aleksander Hansen" w:date="2013-02-15T16:51:00Z">
        <w:r w:rsidR="00AC5507">
          <w:instrText xml:space="preserve">" </w:instrText>
        </w:r>
        <w:r w:rsidR="00AC5507">
          <w:rPr>
            <w:rFonts w:ascii="Calibri" w:hAnsi="Calibri"/>
            <w:sz w:val="24"/>
            <w:szCs w:val="24"/>
          </w:rPr>
          <w:fldChar w:fldCharType="end"/>
        </w:r>
      </w:ins>
    </w:p>
    <w:p w14:paraId="5A079E03"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Hedge may be inappropriate if shareholders are focused on gross margins and the cost of hedging would reduce margins to an unacceptable level</w:t>
      </w:r>
    </w:p>
    <w:p w14:paraId="0A2DB95D" w14:textId="43C3CF86" w:rsidR="00BA6C51" w:rsidRPr="007D4C6A" w:rsidRDefault="00BA6C51" w:rsidP="00BA6C51">
      <w:pPr>
        <w:pStyle w:val="Paragraph"/>
        <w:rPr>
          <w:rFonts w:ascii="Calibri" w:hAnsi="Calibri"/>
          <w:sz w:val="24"/>
          <w:szCs w:val="24"/>
          <w:lang w:bidi="ar-SA"/>
        </w:rPr>
      </w:pPr>
      <w:r w:rsidRPr="007D4C6A">
        <w:rPr>
          <w:rFonts w:ascii="Calibri" w:hAnsi="Calibri"/>
          <w:sz w:val="24"/>
          <w:szCs w:val="24"/>
          <w:lang w:bidi="ar-SA"/>
        </w:rPr>
        <w:t>3</w:t>
      </w:r>
      <w:r w:rsidR="007D4C6A" w:rsidRPr="007D4C6A">
        <w:rPr>
          <w:rFonts w:ascii="Calibri" w:hAnsi="Calibri"/>
          <w:sz w:val="24"/>
          <w:szCs w:val="24"/>
          <w:lang w:bidi="ar-SA"/>
        </w:rPr>
        <w:t>.2</w:t>
      </w:r>
      <w:r w:rsidRPr="007D4C6A">
        <w:rPr>
          <w:rFonts w:ascii="Calibri" w:hAnsi="Calibri"/>
          <w:sz w:val="24"/>
          <w:szCs w:val="24"/>
          <w:lang w:bidi="ar-SA"/>
        </w:rPr>
        <w:t xml:space="preserve"> EACH of the following is a source of basis risk</w:t>
      </w:r>
      <w:ins w:id="2860" w:author="Aleksander Hansen" w:date="2013-02-15T16:58: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basis risk</w:instrText>
      </w:r>
      <w:ins w:id="2861" w:author="Aleksander Hansen" w:date="2013-02-15T16:58:00Z">
        <w:r w:rsidR="00AC5507">
          <w:instrText xml:space="preserve">" </w:instrText>
        </w:r>
        <w:r w:rsidR="00AC5507">
          <w:rPr>
            <w:rFonts w:ascii="Calibri" w:hAnsi="Calibri"/>
            <w:sz w:val="24"/>
            <w:szCs w:val="24"/>
            <w:lang w:bidi="ar-SA"/>
          </w:rPr>
          <w:fldChar w:fldCharType="end"/>
        </w:r>
      </w:ins>
      <w:r w:rsidRPr="007D4C6A">
        <w:rPr>
          <w:rFonts w:ascii="Calibri" w:hAnsi="Calibri"/>
          <w:sz w:val="24"/>
          <w:szCs w:val="24"/>
          <w:lang w:bidi="ar-SA"/>
        </w:rPr>
        <w:t xml:space="preserve"> EXCEPT:</w:t>
      </w:r>
    </w:p>
    <w:p w14:paraId="172CD185"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 xml:space="preserve">The asset whose price is to be hedged may not be exactly the same as the asset underlying the futures contract. </w:t>
      </w:r>
    </w:p>
    <w:p w14:paraId="2D6E9FA7" w14:textId="10E8D51A"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The hedger cannot be 100% certain that the counterparty in the forward</w:t>
      </w:r>
      <w:ins w:id="2862" w:author="Aleksander Hansen" w:date="2013-02-15T16:50: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forward</w:instrText>
      </w:r>
      <w:ins w:id="2863" w:author="Aleksander Hansen" w:date="2013-02-15T16:50:00Z">
        <w:r w:rsidR="00AC5507">
          <w:instrText xml:space="preserve">" </w:instrText>
        </w:r>
        <w:r w:rsidR="00AC5507">
          <w:rPr>
            <w:rFonts w:ascii="Calibri" w:hAnsi="Calibri"/>
            <w:sz w:val="24"/>
            <w:szCs w:val="24"/>
            <w:lang w:bidi="ar-SA"/>
          </w:rPr>
          <w:fldChar w:fldCharType="end"/>
        </w:r>
      </w:ins>
      <w:r w:rsidRPr="007D4C6A">
        <w:rPr>
          <w:rFonts w:ascii="Calibri" w:hAnsi="Calibri"/>
          <w:sz w:val="24"/>
          <w:szCs w:val="24"/>
          <w:lang w:bidi="ar-SA"/>
        </w:rPr>
        <w:t xml:space="preserve"> contract will meet their obligation (even the exchange-traded futures contract has a similar but smaller risk)</w:t>
      </w:r>
    </w:p>
    <w:p w14:paraId="07EF9653"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 xml:space="preserve">The hedger may be uncertain as to the exact date when the asset will be bought or sold. </w:t>
      </w:r>
    </w:p>
    <w:p w14:paraId="0D669AAA" w14:textId="459859D1"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The hedge</w:t>
      </w:r>
      <w:ins w:id="2864" w:author="Aleksander Hansen" w:date="2013-02-15T16:51: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hedge</w:instrText>
      </w:r>
      <w:ins w:id="2865" w:author="Aleksander Hansen" w:date="2013-02-15T16:51:00Z">
        <w:r w:rsidR="00AC5507">
          <w:instrText xml:space="preserve">" </w:instrText>
        </w:r>
        <w:r w:rsidR="00AC5507">
          <w:rPr>
            <w:rFonts w:ascii="Calibri" w:hAnsi="Calibri"/>
            <w:sz w:val="24"/>
            <w:szCs w:val="24"/>
            <w:lang w:bidi="ar-SA"/>
          </w:rPr>
          <w:fldChar w:fldCharType="end"/>
        </w:r>
      </w:ins>
      <w:r w:rsidRPr="007D4C6A">
        <w:rPr>
          <w:rFonts w:ascii="Calibri" w:hAnsi="Calibri"/>
          <w:sz w:val="24"/>
          <w:szCs w:val="24"/>
          <w:lang w:bidi="ar-SA"/>
        </w:rPr>
        <w:t xml:space="preserve"> may require the futures contract to be closed out before its delivery month. </w:t>
      </w:r>
    </w:p>
    <w:p w14:paraId="6FB88BB2" w14:textId="77777777" w:rsidR="00BA6C51" w:rsidRPr="007D4C6A" w:rsidRDefault="00BA6C51" w:rsidP="00BA6C51">
      <w:pPr>
        <w:pStyle w:val="Paragraph"/>
        <w:spacing w:before="0" w:after="0" w:line="240" w:lineRule="auto"/>
        <w:rPr>
          <w:rFonts w:ascii="Calibri" w:hAnsi="Calibri"/>
          <w:sz w:val="24"/>
          <w:szCs w:val="24"/>
          <w:lang w:bidi="ar-SA"/>
        </w:rPr>
      </w:pPr>
    </w:p>
    <w:p w14:paraId="603C0235" w14:textId="214FEE49" w:rsidR="00BA6C51" w:rsidRPr="007D4C6A" w:rsidRDefault="007D4C6A" w:rsidP="00BA6C51">
      <w:pPr>
        <w:pStyle w:val="Paragraph"/>
        <w:spacing w:before="0" w:after="0" w:line="240" w:lineRule="auto"/>
        <w:rPr>
          <w:rFonts w:ascii="Calibri" w:hAnsi="Calibri"/>
          <w:sz w:val="24"/>
          <w:szCs w:val="24"/>
          <w:lang w:bidi="ar-SA"/>
        </w:rPr>
      </w:pPr>
      <w:r w:rsidRPr="007D4C6A">
        <w:rPr>
          <w:rFonts w:ascii="Calibri" w:hAnsi="Calibri"/>
          <w:sz w:val="24"/>
          <w:szCs w:val="24"/>
          <w:lang w:bidi="ar-SA"/>
        </w:rPr>
        <w:t>3.3</w:t>
      </w:r>
      <w:r w:rsidR="00BA6C51" w:rsidRPr="007D4C6A">
        <w:rPr>
          <w:rFonts w:ascii="Calibri" w:hAnsi="Calibri"/>
          <w:sz w:val="24"/>
          <w:szCs w:val="24"/>
          <w:lang w:bidi="ar-SA"/>
        </w:rPr>
        <w:t>. Assume the volatility (standard deviation) of the change in prices for the spot</w:t>
      </w:r>
      <w:ins w:id="2866" w:author="Aleksander Hansen" w:date="2013-02-15T17:14:00Z">
        <w:r w:rsidR="003578F0">
          <w:rPr>
            <w:rFonts w:ascii="Calibri" w:hAnsi="Calibri"/>
            <w:sz w:val="24"/>
            <w:szCs w:val="24"/>
            <w:lang w:bidi="ar-SA"/>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867" w:author="Aleksander Hansen" w:date="2013-02-15T17:14:00Z">
        <w:r w:rsidR="003578F0">
          <w:instrText xml:space="preserve">spot price" </w:instrText>
        </w:r>
        <w:r w:rsidR="003578F0">
          <w:rPr>
            <w:rFonts w:ascii="Calibri" w:hAnsi="Calibri"/>
            <w:sz w:val="24"/>
            <w:szCs w:val="24"/>
            <w:lang w:bidi="ar-SA"/>
          </w:rPr>
          <w:fldChar w:fldCharType="end"/>
        </w:r>
      </w:ins>
      <w:r w:rsidR="00BA6C51" w:rsidRPr="007D4C6A">
        <w:rPr>
          <w:rFonts w:ascii="Calibri" w:hAnsi="Calibri"/>
          <w:sz w:val="24"/>
          <w:szCs w:val="24"/>
          <w:lang w:bidi="ar-SA"/>
        </w:rPr>
        <w:t xml:space="preserve"> price of oil and the futures price, respectively, are 20% and 32%. The (coefficient of) correlation between changes in the two prices is 0.80. What is the variance of the basis?</w:t>
      </w:r>
    </w:p>
    <w:p w14:paraId="792D8B75"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0.04</w:t>
      </w:r>
    </w:p>
    <w:p w14:paraId="634C1065"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0.08</w:t>
      </w:r>
    </w:p>
    <w:p w14:paraId="781DED7F"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0.12</w:t>
      </w:r>
    </w:p>
    <w:p w14:paraId="2F2D162D"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0.16</w:t>
      </w:r>
    </w:p>
    <w:p w14:paraId="56AB02E7" w14:textId="694201C8" w:rsidR="007D4C6A" w:rsidRPr="007D4C6A" w:rsidRDefault="007D4C6A" w:rsidP="007D4C6A">
      <w:pPr>
        <w:pStyle w:val="Paragraph"/>
        <w:rPr>
          <w:rFonts w:ascii="Calibri" w:hAnsi="Calibri"/>
          <w:sz w:val="24"/>
          <w:szCs w:val="24"/>
        </w:rPr>
      </w:pPr>
      <w:r w:rsidRPr="007D4C6A">
        <w:rPr>
          <w:rFonts w:ascii="Calibri" w:hAnsi="Calibri"/>
          <w:sz w:val="24"/>
          <w:szCs w:val="24"/>
        </w:rPr>
        <w:t>3.4 A wheat farmer hedged her future sale of 100,000 bushels of wheat by selling forward</w:t>
      </w:r>
      <w:ins w:id="2868" w:author="Aleksander Hansen" w:date="2013-02-15T16:50: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forward</w:instrText>
      </w:r>
      <w:ins w:id="2869" w:author="Aleksander Hansen" w:date="2013-02-15T16:50:00Z">
        <w:r w:rsidR="00AC5507">
          <w:instrText xml:space="preserve">" </w:instrText>
        </w:r>
        <w:r w:rsidR="00AC5507">
          <w:rPr>
            <w:rFonts w:ascii="Calibri" w:hAnsi="Calibri"/>
            <w:sz w:val="24"/>
            <w:szCs w:val="24"/>
          </w:rPr>
          <w:fldChar w:fldCharType="end"/>
        </w:r>
      </w:ins>
      <w:r w:rsidRPr="007D4C6A">
        <w:rPr>
          <w:rFonts w:ascii="Calibri" w:hAnsi="Calibri"/>
          <w:sz w:val="24"/>
          <w:szCs w:val="24"/>
        </w:rPr>
        <w:t xml:space="preserve"> 10 contracts (each for 5,000 bushels). The standard deviation of monthly changes in the spot</w:t>
      </w:r>
      <w:ins w:id="2870" w:author="Aleksander Hansen" w:date="2013-02-15T17:14:00Z">
        <w:r w:rsidR="003578F0">
          <w:rPr>
            <w:rFonts w:ascii="Calibri" w:hAnsi="Calibri"/>
            <w:sz w:val="24"/>
            <w:szCs w:val="24"/>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871" w:author="Aleksander Hansen" w:date="2013-02-15T17:14:00Z">
        <w:r w:rsidR="003578F0">
          <w:instrText xml:space="preserve">spot price" </w:instrText>
        </w:r>
        <w:r w:rsidR="003578F0">
          <w:rPr>
            <w:rFonts w:ascii="Calibri" w:hAnsi="Calibri"/>
            <w:sz w:val="24"/>
            <w:szCs w:val="24"/>
          </w:rPr>
          <w:fldChar w:fldCharType="end"/>
        </w:r>
      </w:ins>
      <w:r w:rsidRPr="007D4C6A">
        <w:rPr>
          <w:rFonts w:ascii="Calibri" w:hAnsi="Calibri"/>
          <w:sz w:val="24"/>
          <w:szCs w:val="24"/>
        </w:rPr>
        <w:t xml:space="preserve"> and futures price of wheat is, respectively, $0.60 and $0.90. What was her correlation assumption?</w:t>
      </w:r>
    </w:p>
    <w:p w14:paraId="799B4C0E" w14:textId="77777777" w:rsidR="007D4C6A"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0.67</w:t>
      </w:r>
    </w:p>
    <w:p w14:paraId="55C1A3C1" w14:textId="77777777" w:rsidR="007D4C6A"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0.75</w:t>
      </w:r>
    </w:p>
    <w:p w14:paraId="00B407E5" w14:textId="77777777" w:rsidR="007D4C6A"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0.80</w:t>
      </w:r>
    </w:p>
    <w:p w14:paraId="1460D287" w14:textId="0E34552C" w:rsidR="00007DCE"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0.90</w:t>
      </w:r>
    </w:p>
    <w:p w14:paraId="61793A17" w14:textId="77777777" w:rsidR="00007DCE" w:rsidRDefault="00007DCE" w:rsidP="00007DCE">
      <w:pPr>
        <w:pStyle w:val="Paragraph"/>
      </w:pPr>
    </w:p>
    <w:p w14:paraId="02B67547" w14:textId="77777777" w:rsidR="00007DCE" w:rsidRDefault="00007DCE" w:rsidP="00007DCE">
      <w:pPr>
        <w:pStyle w:val="Paragraph"/>
      </w:pPr>
    </w:p>
    <w:p w14:paraId="2CBDCE01" w14:textId="77777777" w:rsidR="00007DCE" w:rsidRDefault="00007DCE" w:rsidP="00007DCE">
      <w:pPr>
        <w:pStyle w:val="Paragraph"/>
      </w:pPr>
    </w:p>
    <w:p w14:paraId="0894D276" w14:textId="77777777" w:rsidR="00007DCE" w:rsidRDefault="00007DCE" w:rsidP="00007DCE">
      <w:pPr>
        <w:pStyle w:val="Paragraph"/>
      </w:pPr>
    </w:p>
    <w:p w14:paraId="51F4A333" w14:textId="73962BE5" w:rsidR="00007DCE" w:rsidRPr="007D4C6A" w:rsidRDefault="00007DCE" w:rsidP="007D4C6A">
      <w:pPr>
        <w:pStyle w:val="Heading3"/>
        <w:rPr>
          <w:rFonts w:ascii="Cambria" w:hAnsi="Cambria"/>
          <w:sz w:val="22"/>
          <w:szCs w:val="22"/>
          <w:lang w:bidi="en-US"/>
        </w:rPr>
      </w:pPr>
      <w:bookmarkStart w:id="2872" w:name="_Toc222580615"/>
      <w:r>
        <w:t>Answers</w:t>
      </w:r>
      <w:bookmarkEnd w:id="2872"/>
      <w:r w:rsidRPr="008568A7">
        <w:t xml:space="preserve">  </w:t>
      </w:r>
    </w:p>
    <w:p w14:paraId="1B0D9934" w14:textId="0F116D17" w:rsidR="000D5B8C" w:rsidRPr="007D4C6A" w:rsidRDefault="007D4C6A" w:rsidP="007D4C6A">
      <w:pPr>
        <w:rPr>
          <w:rFonts w:ascii="Calibri" w:hAnsi="Calibri"/>
        </w:rPr>
      </w:pPr>
      <w:r>
        <w:rPr>
          <w:rFonts w:ascii="Calibri" w:hAnsi="Calibri"/>
        </w:rPr>
        <w:br/>
        <w:t>3.1 D.</w:t>
      </w:r>
      <w:r>
        <w:rPr>
          <w:rFonts w:ascii="Calibri" w:hAnsi="Calibri"/>
        </w:rPr>
        <w:br/>
      </w:r>
      <w:r w:rsidR="000D5B8C" w:rsidRPr="007D4C6A">
        <w:rPr>
          <w:rFonts w:ascii="Calibri" w:hAnsi="Calibri"/>
        </w:rPr>
        <w:t>Commodity futures are considered to have very low transaction costs; and unlike options, no up-front premium is incurred.</w:t>
      </w:r>
      <w:r w:rsidR="000D5B8C" w:rsidRPr="007D4C6A">
        <w:rPr>
          <w:rFonts w:ascii="Calibri" w:hAnsi="Calibri"/>
        </w:rPr>
        <w:br/>
        <w:t>In regard to (A), (B) and (C), these are the three practical reasons Hull</w:t>
      </w:r>
      <w:ins w:id="287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2874" w:author="Aleksander Hansen" w:date="2013-02-15T16:38:00Z">
        <w:r w:rsidR="008A28C4">
          <w:instrText xml:space="preserve">" </w:instrText>
        </w:r>
        <w:r w:rsidR="008A28C4">
          <w:rPr>
            <w:rFonts w:ascii="Calibri" w:hAnsi="Calibri"/>
          </w:rPr>
          <w:fldChar w:fldCharType="end"/>
        </w:r>
      </w:ins>
      <w:r w:rsidR="000D5B8C" w:rsidRPr="007D4C6A">
        <w:rPr>
          <w:rFonts w:ascii="Calibri" w:hAnsi="Calibri"/>
        </w:rPr>
        <w:t xml:space="preserve"> gives for the tendency of many companies to avoid hedges. </w:t>
      </w:r>
    </w:p>
    <w:p w14:paraId="03F20006" w14:textId="6C8B9B15" w:rsidR="00BA6C51" w:rsidRPr="007D4C6A" w:rsidRDefault="007D4C6A" w:rsidP="005F2397">
      <w:pPr>
        <w:rPr>
          <w:rFonts w:ascii="Calibri" w:hAnsi="Calibri"/>
        </w:rPr>
      </w:pPr>
      <w:r w:rsidRPr="007D4C6A">
        <w:rPr>
          <w:rFonts w:ascii="Calibri" w:hAnsi="Calibri"/>
        </w:rPr>
        <w:t>3.2</w:t>
      </w:r>
      <w:r w:rsidR="00BA6C51" w:rsidRPr="007D4C6A">
        <w:rPr>
          <w:rFonts w:ascii="Calibri" w:hAnsi="Calibri"/>
        </w:rPr>
        <w:t>. B. This is counterparty credit risk, not basis risk</w:t>
      </w:r>
      <w:ins w:id="2875"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basis risk</w:instrText>
      </w:r>
      <w:ins w:id="2876" w:author="Aleksander Hansen" w:date="2013-02-15T16:58:00Z">
        <w:r w:rsidR="00AC5507">
          <w:instrText xml:space="preserve">" </w:instrText>
        </w:r>
        <w:r w:rsidR="00AC5507">
          <w:rPr>
            <w:rFonts w:ascii="Calibri" w:hAnsi="Calibri"/>
          </w:rPr>
          <w:fldChar w:fldCharType="end"/>
        </w:r>
      </w:ins>
      <w:r w:rsidR="00BA6C51" w:rsidRPr="007D4C6A">
        <w:rPr>
          <w:rFonts w:ascii="Calibri" w:hAnsi="Calibri"/>
        </w:rPr>
        <w:t xml:space="preserve">. Basis risk is a market (price differential) risk. </w:t>
      </w:r>
    </w:p>
    <w:p w14:paraId="75F78DE4" w14:textId="269C8203" w:rsidR="00BA6C51" w:rsidRPr="007D4C6A" w:rsidRDefault="007D4C6A" w:rsidP="00BA6C51">
      <w:pPr>
        <w:pStyle w:val="Paragraph"/>
        <w:rPr>
          <w:rFonts w:ascii="Calibri" w:hAnsi="Calibri"/>
          <w:sz w:val="24"/>
          <w:szCs w:val="24"/>
          <w:lang w:bidi="ar-SA"/>
        </w:rPr>
      </w:pPr>
      <w:r w:rsidRPr="007D4C6A">
        <w:rPr>
          <w:rFonts w:ascii="Calibri" w:hAnsi="Calibri"/>
          <w:sz w:val="24"/>
          <w:szCs w:val="24"/>
          <w:lang w:bidi="ar-SA"/>
        </w:rPr>
        <w:t>3.3</w:t>
      </w:r>
      <w:r w:rsidR="00BA6C51" w:rsidRPr="007D4C6A">
        <w:rPr>
          <w:rFonts w:ascii="Calibri" w:hAnsi="Calibri"/>
          <w:sz w:val="24"/>
          <w:szCs w:val="24"/>
          <w:lang w:bidi="ar-SA"/>
        </w:rPr>
        <w:t>. A. 0.04</w:t>
      </w:r>
      <w:r w:rsidR="00BA6C51" w:rsidRPr="007D4C6A">
        <w:rPr>
          <w:rFonts w:ascii="Calibri" w:hAnsi="Calibri"/>
          <w:sz w:val="24"/>
          <w:szCs w:val="24"/>
          <w:lang w:bidi="ar-SA"/>
        </w:rPr>
        <w:br/>
        <w:t>Since basis = S-F, variance of basis = Variance(S-F) = variance(S) + variance(F) - 2*volatility(S)*volatility(F)*correlation(S,F);</w:t>
      </w:r>
      <w:r w:rsidR="00BA6C51" w:rsidRPr="007D4C6A">
        <w:rPr>
          <w:rFonts w:ascii="Calibri" w:hAnsi="Calibri"/>
          <w:sz w:val="24"/>
          <w:szCs w:val="24"/>
          <w:lang w:bidi="ar-SA"/>
        </w:rPr>
        <w:br/>
        <w:t>Same as: Variance(S-F) = variance(S) + variance(F) - 2*covariance(S,F).</w:t>
      </w:r>
      <w:r w:rsidR="00BA6C51" w:rsidRPr="007D4C6A">
        <w:rPr>
          <w:rFonts w:ascii="Calibri" w:hAnsi="Calibri"/>
          <w:sz w:val="24"/>
          <w:szCs w:val="24"/>
          <w:lang w:bidi="ar-SA"/>
        </w:rPr>
        <w:br/>
        <w:t>In this case, variance of basis = 20%^2 + 32%^2 - 2*20%*32%*0.8 = 0.04</w:t>
      </w:r>
      <w:r w:rsidR="006405F3">
        <w:rPr>
          <w:rFonts w:ascii="Calibri" w:hAnsi="Calibri"/>
          <w:sz w:val="24"/>
          <w:szCs w:val="24"/>
          <w:lang w:bidi="ar-SA"/>
        </w:rPr>
        <w:t>.</w:t>
      </w:r>
    </w:p>
    <w:p w14:paraId="7D22F97D" w14:textId="6106B09D" w:rsidR="007D4C6A" w:rsidRPr="007D4C6A" w:rsidRDefault="007D4C6A" w:rsidP="007D4C6A">
      <w:pPr>
        <w:pStyle w:val="Paragraph"/>
        <w:rPr>
          <w:rFonts w:ascii="Calibri" w:hAnsi="Calibri"/>
          <w:sz w:val="24"/>
          <w:szCs w:val="24"/>
        </w:rPr>
      </w:pPr>
      <w:r w:rsidRPr="007D4C6A">
        <w:rPr>
          <w:rFonts w:ascii="Calibri" w:hAnsi="Calibri"/>
          <w:sz w:val="24"/>
          <w:szCs w:val="24"/>
        </w:rPr>
        <w:t>3.4</w:t>
      </w:r>
      <w:r>
        <w:rPr>
          <w:rFonts w:ascii="Calibri" w:hAnsi="Calibri"/>
          <w:sz w:val="24"/>
          <w:szCs w:val="24"/>
        </w:rPr>
        <w:t xml:space="preserve"> B. 0.75</w:t>
      </w:r>
      <w:r>
        <w:rPr>
          <w:rFonts w:ascii="Calibri" w:hAnsi="Calibri"/>
          <w:sz w:val="24"/>
          <w:szCs w:val="24"/>
        </w:rPr>
        <w:br/>
        <w:t>T</w:t>
      </w:r>
      <w:r w:rsidRPr="007D4C6A">
        <w:rPr>
          <w:rFonts w:ascii="Calibri" w:hAnsi="Calibri"/>
          <w:sz w:val="24"/>
          <w:szCs w:val="24"/>
        </w:rPr>
        <w:t>he optimal hedge</w:t>
      </w:r>
      <w:ins w:id="2877" w:author="Aleksander Hansen" w:date="2013-02-15T16:51: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hedge</w:instrText>
      </w:r>
      <w:ins w:id="2878" w:author="Aleksander Hansen" w:date="2013-02-15T16:51:00Z">
        <w:r w:rsidR="00AC5507">
          <w:instrText xml:space="preserve">" </w:instrText>
        </w:r>
        <w:r w:rsidR="00AC5507">
          <w:rPr>
            <w:rFonts w:ascii="Calibri" w:hAnsi="Calibri"/>
            <w:sz w:val="24"/>
            <w:szCs w:val="24"/>
          </w:rPr>
          <w:fldChar w:fldCharType="end"/>
        </w:r>
      </w:ins>
      <w:r w:rsidRPr="007D4C6A">
        <w:rPr>
          <w:rFonts w:ascii="Calibri" w:hAnsi="Calibri"/>
          <w:sz w:val="24"/>
          <w:szCs w:val="24"/>
        </w:rPr>
        <w:t xml:space="preserve"> ratio = correlation * spot</w:t>
      </w:r>
      <w:ins w:id="2879" w:author="Aleksander Hansen" w:date="2013-02-15T17:14:00Z">
        <w:r w:rsidR="003578F0">
          <w:rPr>
            <w:rFonts w:ascii="Calibri" w:hAnsi="Calibri"/>
            <w:sz w:val="24"/>
            <w:szCs w:val="24"/>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880" w:author="Aleksander Hansen" w:date="2013-02-15T17:14:00Z">
        <w:r w:rsidR="003578F0">
          <w:instrText xml:space="preserve">spot price" </w:instrText>
        </w:r>
        <w:r w:rsidR="003578F0">
          <w:rPr>
            <w:rFonts w:ascii="Calibri" w:hAnsi="Calibri"/>
            <w:sz w:val="24"/>
            <w:szCs w:val="24"/>
          </w:rPr>
          <w:fldChar w:fldCharType="end"/>
        </w:r>
      </w:ins>
      <w:r w:rsidRPr="007D4C6A">
        <w:rPr>
          <w:rFonts w:ascii="Calibri" w:hAnsi="Calibri"/>
          <w:sz w:val="24"/>
          <w:szCs w:val="24"/>
        </w:rPr>
        <w:t xml:space="preserve"> standard deviation / futures standard deviation</w:t>
      </w:r>
      <w:r>
        <w:rPr>
          <w:rFonts w:ascii="Calibri" w:hAnsi="Calibri"/>
          <w:sz w:val="24"/>
          <w:szCs w:val="24"/>
        </w:rPr>
        <w:t>. The</w:t>
      </w:r>
      <w:r w:rsidRPr="007D4C6A">
        <w:rPr>
          <w:rFonts w:ascii="Calibri" w:hAnsi="Calibri"/>
          <w:sz w:val="24"/>
          <w:szCs w:val="24"/>
        </w:rPr>
        <w:t xml:space="preserve"> optimal </w:t>
      </w:r>
      <w:r>
        <w:rPr>
          <w:rFonts w:ascii="Calibri" w:hAnsi="Calibri"/>
          <w:sz w:val="24"/>
          <w:szCs w:val="24"/>
        </w:rPr>
        <w:t>#</w:t>
      </w:r>
      <w:r w:rsidRPr="007D4C6A">
        <w:rPr>
          <w:rFonts w:ascii="Calibri" w:hAnsi="Calibri"/>
          <w:sz w:val="24"/>
          <w:szCs w:val="24"/>
        </w:rPr>
        <w:t xml:space="preserve"> of contracts = optimal hedge ratio * quantity being</w:t>
      </w:r>
      <w:r>
        <w:rPr>
          <w:rFonts w:ascii="Calibri" w:hAnsi="Calibri"/>
          <w:sz w:val="24"/>
          <w:szCs w:val="24"/>
        </w:rPr>
        <w:t xml:space="preserve"> hedged / quantity of contract.</w:t>
      </w:r>
      <w:r>
        <w:rPr>
          <w:rFonts w:ascii="Calibri" w:hAnsi="Calibri"/>
          <w:sz w:val="24"/>
          <w:szCs w:val="24"/>
        </w:rPr>
        <w:br/>
        <w:t>Correlation = (optimal #</w:t>
      </w:r>
      <w:r w:rsidRPr="007D4C6A">
        <w:rPr>
          <w:rFonts w:ascii="Calibri" w:hAnsi="Calibri"/>
          <w:sz w:val="24"/>
          <w:szCs w:val="24"/>
        </w:rPr>
        <w:t xml:space="preserve"> of contracts * quantity of contract / quantity being hedged) * futures standard deviation / spot</w:t>
      </w:r>
      <w:ins w:id="2881" w:author="Aleksander Hansen" w:date="2013-02-15T17:14:00Z">
        <w:r w:rsidR="003578F0">
          <w:rPr>
            <w:rFonts w:ascii="Calibri" w:hAnsi="Calibri"/>
            <w:sz w:val="24"/>
            <w:szCs w:val="24"/>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882" w:author="Aleksander Hansen" w:date="2013-02-15T17:14:00Z">
        <w:r w:rsidR="003578F0">
          <w:instrText xml:space="preserve">spot price" </w:instrText>
        </w:r>
        <w:r w:rsidR="003578F0">
          <w:rPr>
            <w:rFonts w:ascii="Calibri" w:hAnsi="Calibri"/>
            <w:sz w:val="24"/>
            <w:szCs w:val="24"/>
          </w:rPr>
          <w:fldChar w:fldCharType="end"/>
        </w:r>
      </w:ins>
      <w:r w:rsidRPr="007D4C6A">
        <w:rPr>
          <w:rFonts w:ascii="Calibri" w:hAnsi="Calibri"/>
          <w:sz w:val="24"/>
          <w:szCs w:val="24"/>
        </w:rPr>
        <w:t xml:space="preserve"> standard deviation. </w:t>
      </w:r>
      <w:r w:rsidR="006405F3">
        <w:rPr>
          <w:rFonts w:ascii="Calibri" w:hAnsi="Calibri"/>
          <w:sz w:val="24"/>
          <w:szCs w:val="24"/>
        </w:rPr>
        <w:br/>
        <w:t xml:space="preserve">In this case, </w:t>
      </w:r>
      <w:r w:rsidRPr="007D4C6A">
        <w:rPr>
          <w:rFonts w:ascii="Calibri" w:hAnsi="Calibri"/>
          <w:sz w:val="24"/>
          <w:szCs w:val="24"/>
        </w:rPr>
        <w:t>correlation = (10 * 5,000 / 100,000) * 0.90 / 0.60 = 0.75</w:t>
      </w:r>
      <w:r w:rsidR="006405F3">
        <w:rPr>
          <w:rFonts w:ascii="Calibri" w:hAnsi="Calibri"/>
          <w:sz w:val="24"/>
          <w:szCs w:val="24"/>
        </w:rPr>
        <w:t>.</w:t>
      </w:r>
      <w:r w:rsidRPr="007D4C6A">
        <w:rPr>
          <w:rFonts w:ascii="Calibri" w:hAnsi="Calibri"/>
          <w:sz w:val="24"/>
          <w:szCs w:val="24"/>
        </w:rPr>
        <w:t xml:space="preserve"> </w:t>
      </w:r>
    </w:p>
    <w:p w14:paraId="4E099690" w14:textId="1057CCD3" w:rsidR="005F2397" w:rsidRPr="007D4C6A" w:rsidRDefault="005F2397" w:rsidP="005F2397">
      <w:pPr>
        <w:rPr>
          <w:rFonts w:ascii="Calibri" w:hAnsi="Calibri"/>
        </w:rPr>
      </w:pPr>
      <w:r w:rsidRPr="007D4C6A">
        <w:rPr>
          <w:rFonts w:ascii="Calibri" w:hAnsi="Calibri"/>
        </w:rPr>
        <w:br w:type="page"/>
      </w:r>
    </w:p>
    <w:bookmarkStart w:id="2883" w:name="_Toc254797385"/>
    <w:bookmarkStart w:id="2884" w:name="_Toc222580616"/>
    <w:p w14:paraId="60E1F524" w14:textId="7F971EB9" w:rsidR="005F2397" w:rsidRPr="008568A7" w:rsidRDefault="001810A3" w:rsidP="00CE2DB3">
      <w:pPr>
        <w:pStyle w:val="Heading1"/>
        <w:rPr>
          <w:rFonts w:ascii="Calibri" w:hAnsi="Calibri"/>
        </w:rPr>
      </w:pPr>
      <w:r w:rsidRPr="008568A7">
        <w:rPr>
          <w:rFonts w:ascii="Calibri" w:hAnsi="Calibri"/>
        </w:rPr>
        <mc:AlternateContent>
          <mc:Choice Requires="wps">
            <w:drawing>
              <wp:anchor distT="0" distB="0" distL="114300" distR="114300" simplePos="0" relativeHeight="251697664" behindDoc="0" locked="0" layoutInCell="1" allowOverlap="1" wp14:anchorId="3E059F95" wp14:editId="02B49920">
                <wp:simplePos x="0" y="0"/>
                <wp:positionH relativeFrom="column">
                  <wp:posOffset>114300</wp:posOffset>
                </wp:positionH>
                <wp:positionV relativeFrom="paragraph">
                  <wp:posOffset>457200</wp:posOffset>
                </wp:positionV>
                <wp:extent cx="5829300" cy="3886200"/>
                <wp:effectExtent l="0" t="0" r="12700" b="0"/>
                <wp:wrapSquare wrapText="bothSides"/>
                <wp:docPr id="713" name="Text Box 713"/>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963EF6" w14:textId="77777777" w:rsidR="003D168C" w:rsidRPr="005368C2" w:rsidRDefault="003D168C" w:rsidP="001810A3">
                            <w:pPr>
                              <w:rPr>
                                <w:b/>
                              </w:rPr>
                            </w:pPr>
                            <w:r w:rsidRPr="005368C2">
                              <w:rPr>
                                <w:b/>
                              </w:rPr>
                              <w:t>Learning Outcomes:</w:t>
                            </w:r>
                          </w:p>
                          <w:p w14:paraId="4BFA2E25" w14:textId="77777777" w:rsidR="003D168C" w:rsidRPr="005368C2" w:rsidRDefault="003D168C" w:rsidP="001810A3"/>
                          <w:p w14:paraId="57C925EB" w14:textId="77777777" w:rsidR="003D168C" w:rsidRDefault="003D168C" w:rsidP="001810A3">
                            <w:r w:rsidRPr="00DA129C">
                              <w:rPr>
                                <w:b/>
                              </w:rPr>
                              <w:t>Describe</w:t>
                            </w:r>
                            <w:r w:rsidRPr="005368C2">
                              <w:t xml:space="preserve"> Treasury Rates, LIBOR, Repo Rates, and what is meant by the risk-free rate. </w:t>
                            </w:r>
                          </w:p>
                          <w:p w14:paraId="5AC09876" w14:textId="77777777" w:rsidR="003D168C" w:rsidRPr="001810A3" w:rsidRDefault="003D168C" w:rsidP="001810A3">
                            <w:pPr>
                              <w:rPr>
                                <w:sz w:val="16"/>
                                <w:szCs w:val="16"/>
                              </w:rPr>
                            </w:pPr>
                          </w:p>
                          <w:p w14:paraId="29A5DCE2" w14:textId="77777777" w:rsidR="003D168C" w:rsidRDefault="003D168C" w:rsidP="001810A3">
                            <w:r w:rsidRPr="00DA129C">
                              <w:rPr>
                                <w:b/>
                              </w:rPr>
                              <w:t>Calculate</w:t>
                            </w:r>
                            <w:r w:rsidRPr="005368C2">
                              <w:t xml:space="preserve"> the value of an investment using daily, weekly, monthly, quarterly, semiannual, annual, and continuous compounding. Convert rates based on different compounding frequencies.</w:t>
                            </w:r>
                          </w:p>
                          <w:p w14:paraId="5B1780CC" w14:textId="77777777" w:rsidR="003D168C" w:rsidRPr="001810A3" w:rsidRDefault="003D168C" w:rsidP="001810A3">
                            <w:pPr>
                              <w:rPr>
                                <w:sz w:val="16"/>
                                <w:szCs w:val="16"/>
                              </w:rPr>
                            </w:pPr>
                          </w:p>
                          <w:p w14:paraId="2FB502E1" w14:textId="77777777" w:rsidR="003D168C" w:rsidRDefault="003D168C" w:rsidP="001810A3">
                            <w:r w:rsidRPr="00DA129C">
                              <w:rPr>
                                <w:b/>
                              </w:rPr>
                              <w:t>Calculate</w:t>
                            </w:r>
                            <w:r w:rsidRPr="005368C2">
                              <w:t xml:space="preserve"> the theoretical price of a coupon-paying bond using spot rates. </w:t>
                            </w:r>
                          </w:p>
                          <w:p w14:paraId="4E3C3360" w14:textId="77777777" w:rsidR="003D168C" w:rsidRPr="001810A3" w:rsidRDefault="003D168C" w:rsidP="001810A3">
                            <w:pPr>
                              <w:rPr>
                                <w:sz w:val="16"/>
                                <w:szCs w:val="16"/>
                              </w:rPr>
                            </w:pPr>
                          </w:p>
                          <w:p w14:paraId="768BC835" w14:textId="77777777" w:rsidR="003D168C" w:rsidRDefault="003D168C" w:rsidP="001810A3">
                            <w:r w:rsidRPr="00DA129C">
                              <w:rPr>
                                <w:b/>
                              </w:rPr>
                              <w:t>Calculate</w:t>
                            </w:r>
                            <w:r w:rsidRPr="005368C2">
                              <w:t xml:space="preserve"> forward interest rates from a set of spot rates. </w:t>
                            </w:r>
                          </w:p>
                          <w:p w14:paraId="6B8C8D64" w14:textId="77777777" w:rsidR="003D168C" w:rsidRPr="001810A3" w:rsidRDefault="003D168C" w:rsidP="001810A3">
                            <w:pPr>
                              <w:rPr>
                                <w:sz w:val="16"/>
                                <w:szCs w:val="16"/>
                              </w:rPr>
                            </w:pPr>
                          </w:p>
                          <w:p w14:paraId="0A192427" w14:textId="77777777" w:rsidR="003D168C" w:rsidRDefault="003D168C" w:rsidP="001810A3">
                            <w:r w:rsidRPr="00DA129C">
                              <w:rPr>
                                <w:b/>
                              </w:rPr>
                              <w:t>Calculate</w:t>
                            </w:r>
                            <w:r w:rsidRPr="005368C2">
                              <w:t xml:space="preserve"> the value of the cash flows from a forward rate agreement (FRA).</w:t>
                            </w:r>
                          </w:p>
                          <w:p w14:paraId="018C9229" w14:textId="77777777" w:rsidR="003D168C" w:rsidRPr="001810A3" w:rsidRDefault="003D168C" w:rsidP="001810A3">
                            <w:pPr>
                              <w:rPr>
                                <w:sz w:val="16"/>
                                <w:szCs w:val="16"/>
                              </w:rPr>
                            </w:pPr>
                          </w:p>
                          <w:p w14:paraId="08CFE5E5" w14:textId="77777777" w:rsidR="003D168C" w:rsidRDefault="003D168C" w:rsidP="001810A3">
                            <w:r w:rsidRPr="00DA129C">
                              <w:rPr>
                                <w:b/>
                              </w:rPr>
                              <w:t>Describe</w:t>
                            </w:r>
                            <w:r w:rsidRPr="005368C2">
                              <w:t xml:space="preserve"> the limitations of duration and how convexity addresses some of them.</w:t>
                            </w:r>
                          </w:p>
                          <w:p w14:paraId="2AB3421C" w14:textId="77777777" w:rsidR="003D168C" w:rsidRPr="001810A3" w:rsidRDefault="003D168C" w:rsidP="001810A3">
                            <w:pPr>
                              <w:rPr>
                                <w:sz w:val="16"/>
                                <w:szCs w:val="16"/>
                              </w:rPr>
                            </w:pPr>
                            <w:r w:rsidRPr="005368C2">
                              <w:t xml:space="preserve"> </w:t>
                            </w:r>
                          </w:p>
                          <w:p w14:paraId="39FBE8D4" w14:textId="77777777" w:rsidR="003D168C" w:rsidRDefault="003D168C" w:rsidP="001810A3">
                            <w:r w:rsidRPr="00DA129C">
                              <w:rPr>
                                <w:b/>
                              </w:rPr>
                              <w:t>Calculate</w:t>
                            </w:r>
                            <w:r w:rsidRPr="005368C2">
                              <w:t xml:space="preserve"> the change in a bond’s price given duration, convexity, and a change in interest rates. </w:t>
                            </w:r>
                          </w:p>
                          <w:p w14:paraId="101FD523" w14:textId="77777777" w:rsidR="003D168C" w:rsidRPr="001810A3" w:rsidRDefault="003D168C" w:rsidP="001810A3">
                            <w:pPr>
                              <w:rPr>
                                <w:sz w:val="16"/>
                                <w:szCs w:val="16"/>
                              </w:rPr>
                            </w:pPr>
                          </w:p>
                          <w:p w14:paraId="30405FDB" w14:textId="77777777" w:rsidR="003D168C" w:rsidRPr="005368C2" w:rsidRDefault="003D168C" w:rsidP="001810A3">
                            <w:r w:rsidRPr="00DA129C">
                              <w:rPr>
                                <w:b/>
                              </w:rPr>
                              <w:t>Describe</w:t>
                            </w:r>
                            <w:r w:rsidRPr="005368C2">
                              <w:t xml:space="preserve"> the major theories of the term structure of interest rates.</w:t>
                            </w:r>
                          </w:p>
                          <w:p w14:paraId="30AA1A9E" w14:textId="77777777" w:rsidR="003D168C" w:rsidRPr="005368C2" w:rsidRDefault="003D168C" w:rsidP="001810A3">
                            <w:pPr>
                              <w:rPr>
                                <w:sz w:val="16"/>
                                <w:szCs w:val="16"/>
                              </w:rPr>
                            </w:pPr>
                          </w:p>
                          <w:p w14:paraId="08CBF2DF" w14:textId="77777777" w:rsidR="003D168C" w:rsidRPr="005368C2" w:rsidRDefault="003D168C" w:rsidP="001810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3" o:spid="_x0000_s1037" type="#_x0000_t202" style="position:absolute;margin-left:9pt;margin-top:36pt;width:459pt;height:306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" fillcolor="#b1c2a3" stroked="f">
                <v:textbox>
                  <w:txbxContent>
                    <w:p w14:paraId="11963EF6" w14:textId="77777777" w:rsidR="003D168C" w:rsidRPr="005368C2" w:rsidRDefault="003D168C" w:rsidP="001810A3">
                      <w:pPr>
                        <w:rPr>
                          <w:b/>
                        </w:rPr>
                      </w:pPr>
                      <w:r w:rsidRPr="005368C2">
                        <w:rPr>
                          <w:b/>
                        </w:rPr>
                        <w:t>Learning Outcomes:</w:t>
                      </w:r>
                    </w:p>
                    <w:p w14:paraId="4BFA2E25" w14:textId="77777777" w:rsidR="003D168C" w:rsidRPr="005368C2" w:rsidRDefault="003D168C" w:rsidP="001810A3"/>
                    <w:p w14:paraId="57C925EB" w14:textId="77777777" w:rsidR="003D168C" w:rsidRDefault="003D168C" w:rsidP="001810A3">
                      <w:r w:rsidRPr="00DA129C">
                        <w:rPr>
                          <w:b/>
                        </w:rPr>
                        <w:t>Describe</w:t>
                      </w:r>
                      <w:r w:rsidRPr="005368C2">
                        <w:t xml:space="preserve"> Treasury Rates, LIBOR, Repo Rates, and what is meant by the risk-free rate. </w:t>
                      </w:r>
                    </w:p>
                    <w:p w14:paraId="5AC09876" w14:textId="77777777" w:rsidR="003D168C" w:rsidRPr="001810A3" w:rsidRDefault="003D168C" w:rsidP="001810A3">
                      <w:pPr>
                        <w:rPr>
                          <w:sz w:val="16"/>
                          <w:szCs w:val="16"/>
                        </w:rPr>
                      </w:pPr>
                    </w:p>
                    <w:p w14:paraId="29A5DCE2" w14:textId="77777777" w:rsidR="003D168C" w:rsidRDefault="003D168C" w:rsidP="001810A3">
                      <w:r w:rsidRPr="00DA129C">
                        <w:rPr>
                          <w:b/>
                        </w:rPr>
                        <w:t>Calculate</w:t>
                      </w:r>
                      <w:r w:rsidRPr="005368C2">
                        <w:t xml:space="preserve"> the value of an investment using daily, weekly, monthly, quarterly, semiannual, annual, and continuous compounding. Convert rates based on different compounding frequencies.</w:t>
                      </w:r>
                    </w:p>
                    <w:p w14:paraId="5B1780CC" w14:textId="77777777" w:rsidR="003D168C" w:rsidRPr="001810A3" w:rsidRDefault="003D168C" w:rsidP="001810A3">
                      <w:pPr>
                        <w:rPr>
                          <w:sz w:val="16"/>
                          <w:szCs w:val="16"/>
                        </w:rPr>
                      </w:pPr>
                    </w:p>
                    <w:p w14:paraId="2FB502E1" w14:textId="77777777" w:rsidR="003D168C" w:rsidRDefault="003D168C" w:rsidP="001810A3">
                      <w:r w:rsidRPr="00DA129C">
                        <w:rPr>
                          <w:b/>
                        </w:rPr>
                        <w:t>Calculate</w:t>
                      </w:r>
                      <w:r w:rsidRPr="005368C2">
                        <w:t xml:space="preserve"> the theoretical price of a coupon-paying bond using spot rates. </w:t>
                      </w:r>
                    </w:p>
                    <w:p w14:paraId="4E3C3360" w14:textId="77777777" w:rsidR="003D168C" w:rsidRPr="001810A3" w:rsidRDefault="003D168C" w:rsidP="001810A3">
                      <w:pPr>
                        <w:rPr>
                          <w:sz w:val="16"/>
                          <w:szCs w:val="16"/>
                        </w:rPr>
                      </w:pPr>
                    </w:p>
                    <w:p w14:paraId="768BC835" w14:textId="77777777" w:rsidR="003D168C" w:rsidRDefault="003D168C" w:rsidP="001810A3">
                      <w:r w:rsidRPr="00DA129C">
                        <w:rPr>
                          <w:b/>
                        </w:rPr>
                        <w:t>Calculate</w:t>
                      </w:r>
                      <w:r w:rsidRPr="005368C2">
                        <w:t xml:space="preserve"> forward interest rates from a set of spot rates. </w:t>
                      </w:r>
                    </w:p>
                    <w:p w14:paraId="6B8C8D64" w14:textId="77777777" w:rsidR="003D168C" w:rsidRPr="001810A3" w:rsidRDefault="003D168C" w:rsidP="001810A3">
                      <w:pPr>
                        <w:rPr>
                          <w:sz w:val="16"/>
                          <w:szCs w:val="16"/>
                        </w:rPr>
                      </w:pPr>
                    </w:p>
                    <w:p w14:paraId="0A192427" w14:textId="77777777" w:rsidR="003D168C" w:rsidRDefault="003D168C" w:rsidP="001810A3">
                      <w:r w:rsidRPr="00DA129C">
                        <w:rPr>
                          <w:b/>
                        </w:rPr>
                        <w:t>Calculate</w:t>
                      </w:r>
                      <w:r w:rsidRPr="005368C2">
                        <w:t xml:space="preserve"> the value of the cash flows from a forward rate agreement (FRA).</w:t>
                      </w:r>
                    </w:p>
                    <w:p w14:paraId="018C9229" w14:textId="77777777" w:rsidR="003D168C" w:rsidRPr="001810A3" w:rsidRDefault="003D168C" w:rsidP="001810A3">
                      <w:pPr>
                        <w:rPr>
                          <w:sz w:val="16"/>
                          <w:szCs w:val="16"/>
                        </w:rPr>
                      </w:pPr>
                    </w:p>
                    <w:p w14:paraId="08CFE5E5" w14:textId="77777777" w:rsidR="003D168C" w:rsidRDefault="003D168C" w:rsidP="001810A3">
                      <w:r w:rsidRPr="00DA129C">
                        <w:rPr>
                          <w:b/>
                        </w:rPr>
                        <w:t>Describe</w:t>
                      </w:r>
                      <w:r w:rsidRPr="005368C2">
                        <w:t xml:space="preserve"> the limitations of duration and how convexity addresses some of them.</w:t>
                      </w:r>
                    </w:p>
                    <w:p w14:paraId="2AB3421C" w14:textId="77777777" w:rsidR="003D168C" w:rsidRPr="001810A3" w:rsidRDefault="003D168C" w:rsidP="001810A3">
                      <w:pPr>
                        <w:rPr>
                          <w:sz w:val="16"/>
                          <w:szCs w:val="16"/>
                        </w:rPr>
                      </w:pPr>
                      <w:r w:rsidRPr="005368C2">
                        <w:t xml:space="preserve"> </w:t>
                      </w:r>
                    </w:p>
                    <w:p w14:paraId="39FBE8D4" w14:textId="77777777" w:rsidR="003D168C" w:rsidRDefault="003D168C" w:rsidP="001810A3">
                      <w:r w:rsidRPr="00DA129C">
                        <w:rPr>
                          <w:b/>
                        </w:rPr>
                        <w:t>Calculate</w:t>
                      </w:r>
                      <w:r w:rsidRPr="005368C2">
                        <w:t xml:space="preserve"> the change in a bond’s price given duration, convexity, and a change in interest rates. </w:t>
                      </w:r>
                    </w:p>
                    <w:p w14:paraId="101FD523" w14:textId="77777777" w:rsidR="003D168C" w:rsidRPr="001810A3" w:rsidRDefault="003D168C" w:rsidP="001810A3">
                      <w:pPr>
                        <w:rPr>
                          <w:sz w:val="16"/>
                          <w:szCs w:val="16"/>
                        </w:rPr>
                      </w:pPr>
                    </w:p>
                    <w:p w14:paraId="30405FDB" w14:textId="77777777" w:rsidR="003D168C" w:rsidRPr="005368C2" w:rsidRDefault="003D168C" w:rsidP="001810A3">
                      <w:r w:rsidRPr="00DA129C">
                        <w:rPr>
                          <w:b/>
                        </w:rPr>
                        <w:t>Describe</w:t>
                      </w:r>
                      <w:r w:rsidRPr="005368C2">
                        <w:t xml:space="preserve"> the major theories of the term structure of interest rates.</w:t>
                      </w:r>
                    </w:p>
                    <w:p w14:paraId="30AA1A9E" w14:textId="77777777" w:rsidR="003D168C" w:rsidRPr="005368C2" w:rsidRDefault="003D168C" w:rsidP="001810A3">
                      <w:pPr>
                        <w:rPr>
                          <w:sz w:val="16"/>
                          <w:szCs w:val="16"/>
                        </w:rPr>
                      </w:pPr>
                    </w:p>
                    <w:p w14:paraId="08CBF2DF" w14:textId="77777777" w:rsidR="003D168C" w:rsidRPr="005368C2" w:rsidRDefault="003D168C" w:rsidP="001810A3"/>
                  </w:txbxContent>
                </v:textbox>
                <w10:wrap type="square"/>
              </v:shape>
            </w:pict>
          </mc:Fallback>
        </mc:AlternateContent>
      </w:r>
      <w:r w:rsidR="005F2397" w:rsidRPr="008568A7">
        <w:rPr>
          <w:rFonts w:ascii="Calibri" w:hAnsi="Calibri"/>
        </w:rPr>
        <w:t>Hull</w:t>
      </w:r>
      <w:ins w:id="288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2886" w:author="Aleksander Hansen" w:date="2013-02-15T16:38:00Z">
        <w:r w:rsidR="008A28C4">
          <w:instrText xml:space="preserve">" </w:instrText>
        </w:r>
        <w:r w:rsidR="008A28C4">
          <w:rPr>
            <w:rFonts w:ascii="Calibri" w:hAnsi="Calibri"/>
          </w:rPr>
          <w:fldChar w:fldCharType="end"/>
        </w:r>
      </w:ins>
      <w:r w:rsidR="005F2397" w:rsidRPr="008568A7">
        <w:rPr>
          <w:rFonts w:ascii="Calibri" w:hAnsi="Calibri"/>
        </w:rPr>
        <w:t>, Chapter 4: Interest Rates</w:t>
      </w:r>
      <w:bookmarkEnd w:id="2883"/>
      <w:bookmarkEnd w:id="2884"/>
    </w:p>
    <w:p w14:paraId="57865652" w14:textId="77777777" w:rsidR="005F2397" w:rsidRPr="008568A7" w:rsidRDefault="005F2397" w:rsidP="005F2397">
      <w:pPr>
        <w:rPr>
          <w:rFonts w:ascii="Calibri" w:hAnsi="Calibri"/>
          <w:b/>
        </w:rPr>
      </w:pPr>
    </w:p>
    <w:p w14:paraId="57AA6560" w14:textId="77777777" w:rsidR="00DA129C" w:rsidRPr="008568A7" w:rsidRDefault="00DA129C" w:rsidP="005F2397">
      <w:pPr>
        <w:rPr>
          <w:rFonts w:ascii="Calibri" w:hAnsi="Calibri"/>
        </w:rPr>
      </w:pPr>
    </w:p>
    <w:p w14:paraId="3EFFE8B2" w14:textId="77777777" w:rsidR="00DA129C" w:rsidRPr="008568A7" w:rsidRDefault="00DA129C" w:rsidP="005F2397">
      <w:pPr>
        <w:rPr>
          <w:rFonts w:ascii="Calibri" w:hAnsi="Calibri"/>
          <w:b/>
        </w:rPr>
      </w:pPr>
    </w:p>
    <w:p w14:paraId="7A8EBFD0" w14:textId="77777777" w:rsidR="001810A3" w:rsidRPr="008568A7" w:rsidRDefault="001810A3" w:rsidP="005F2397">
      <w:pPr>
        <w:rPr>
          <w:rFonts w:ascii="Calibri" w:hAnsi="Calibri"/>
          <w:b/>
        </w:rPr>
      </w:pPr>
    </w:p>
    <w:p w14:paraId="516195E2" w14:textId="336172FB" w:rsidR="005F2397" w:rsidRPr="008568A7" w:rsidRDefault="005F2397">
      <w:pPr>
        <w:pStyle w:val="Heading2"/>
      </w:pPr>
      <w:bookmarkStart w:id="2887" w:name="_Toc222580617"/>
      <w:r w:rsidRPr="008568A7">
        <w:t>Describe Treasury</w:t>
      </w:r>
      <w:ins w:id="2888" w:author="Aleksander Hansen" w:date="2013-02-15T16:37:00Z">
        <w:r w:rsidR="008A28C4">
          <w:fldChar w:fldCharType="begin"/>
        </w:r>
        <w:r w:rsidR="008A28C4">
          <w:instrText xml:space="preserve"> XE "</w:instrText>
        </w:r>
      </w:ins>
      <w:r w:rsidR="008A28C4" w:rsidRPr="00070083">
        <w:rPr>
          <w:rFonts w:ascii="Calibri" w:hAnsi="Calibri"/>
        </w:rPr>
        <w:instrText>Treasury</w:instrText>
      </w:r>
      <w:ins w:id="2889" w:author="Aleksander Hansen" w:date="2013-02-15T16:37:00Z">
        <w:r w:rsidR="008A28C4">
          <w:instrText xml:space="preserve">" </w:instrText>
        </w:r>
        <w:r w:rsidR="008A28C4">
          <w:fldChar w:fldCharType="end"/>
        </w:r>
      </w:ins>
      <w:r w:rsidRPr="008568A7">
        <w:t xml:space="preserve"> Rates, LIBOR</w:t>
      </w:r>
      <w:ins w:id="2890" w:author="Aleksander Hansen" w:date="2013-02-15T16:37:00Z">
        <w:r w:rsidR="008A28C4">
          <w:fldChar w:fldCharType="begin"/>
        </w:r>
        <w:r w:rsidR="008A28C4">
          <w:instrText xml:space="preserve"> XE "</w:instrText>
        </w:r>
      </w:ins>
      <w:ins w:id="2891" w:author="Aleksander Hansen" w:date="2013-02-10T14:20:00Z">
        <w:r w:rsidR="008A28C4">
          <w:instrText>LIBOR</w:instrText>
        </w:r>
      </w:ins>
      <w:ins w:id="2892" w:author="Aleksander Hansen" w:date="2013-02-15T16:37:00Z">
        <w:r w:rsidR="008A28C4">
          <w:instrText xml:space="preserve">" </w:instrText>
        </w:r>
        <w:r w:rsidR="008A28C4">
          <w:fldChar w:fldCharType="end"/>
        </w:r>
      </w:ins>
      <w:r w:rsidRPr="008568A7">
        <w:t>, Repo Rates, and what is meant by the risk-free rate.</w:t>
      </w:r>
      <w:bookmarkEnd w:id="2887"/>
    </w:p>
    <w:p w14:paraId="27BFDABE" w14:textId="77777777" w:rsidR="001810A3" w:rsidRPr="008568A7" w:rsidRDefault="001810A3" w:rsidP="008568A7">
      <w:pPr>
        <w:pStyle w:val="Heading3SubGTNI"/>
      </w:pPr>
    </w:p>
    <w:p w14:paraId="0637641F" w14:textId="0E9E8319" w:rsidR="005F2397" w:rsidRPr="008568A7" w:rsidRDefault="005F2397" w:rsidP="008568A7">
      <w:pPr>
        <w:pStyle w:val="Heading3SubGTNI"/>
      </w:pPr>
      <w:bookmarkStart w:id="2893" w:name="_Toc222580618"/>
      <w:r w:rsidRPr="008568A7">
        <w:t>Treasury</w:t>
      </w:r>
      <w:ins w:id="2894" w:author="Aleksander Hansen" w:date="2013-02-15T16:37:00Z">
        <w:r w:rsidR="008A28C4">
          <w:fldChar w:fldCharType="begin"/>
        </w:r>
        <w:r w:rsidR="008A28C4">
          <w:instrText xml:space="preserve"> XE "</w:instrText>
        </w:r>
      </w:ins>
      <w:r w:rsidR="008A28C4" w:rsidRPr="00070083">
        <w:rPr>
          <w:rFonts w:ascii="Calibri" w:hAnsi="Calibri"/>
        </w:rPr>
        <w:instrText>Treasury</w:instrText>
      </w:r>
      <w:ins w:id="2895" w:author="Aleksander Hansen" w:date="2013-02-15T16:37:00Z">
        <w:r w:rsidR="008A28C4">
          <w:instrText xml:space="preserve">" </w:instrText>
        </w:r>
        <w:r w:rsidR="008A28C4">
          <w:fldChar w:fldCharType="end"/>
        </w:r>
      </w:ins>
      <w:r w:rsidRPr="008568A7">
        <w:t xml:space="preserve"> rates</w:t>
      </w:r>
      <w:bookmarkEnd w:id="2893"/>
    </w:p>
    <w:p w14:paraId="1608BC7A" w14:textId="77777777" w:rsidR="00DA129C" w:rsidRPr="008568A7" w:rsidRDefault="00DA129C" w:rsidP="005F2397">
      <w:pPr>
        <w:rPr>
          <w:rFonts w:ascii="Calibri" w:hAnsi="Calibri"/>
        </w:rPr>
      </w:pPr>
    </w:p>
    <w:p w14:paraId="6833452C" w14:textId="40530118" w:rsidR="005F2397" w:rsidRPr="008568A7" w:rsidRDefault="005F2397" w:rsidP="005F2397">
      <w:pPr>
        <w:rPr>
          <w:rFonts w:ascii="Calibri" w:hAnsi="Calibri"/>
        </w:rPr>
      </w:pPr>
      <w:r w:rsidRPr="008568A7">
        <w:rPr>
          <w:rFonts w:ascii="Calibri" w:hAnsi="Calibri"/>
        </w:rPr>
        <w:t>Treasury</w:t>
      </w:r>
      <w:ins w:id="2896"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2897"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rates are the rates an investor earns on Treasury bills and Treasury bonds; i.e., the instruments used by a government to borrow in its own currency. For example, Japanese Treasury rates are the rates at which the Japanese government borrows in yen; US Treasury rates are the rates at which the US government borrows in US dollars. It is often, but not always, assumed that there is virtually no chance that a government will default on an obligation denominated in its own currency. Treasury rates are therefore totally risk-free rates in the sense that an investor who buys a Treasury bill or Treasury bond</w:t>
      </w:r>
      <w:ins w:id="2898"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2899"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is certain that interest</w:t>
      </w:r>
      <w:ins w:id="2900"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2901"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and principal</w:t>
      </w:r>
      <w:ins w:id="290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2903"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payments will be made as promised. </w:t>
      </w:r>
    </w:p>
    <w:p w14:paraId="11F19350" w14:textId="77777777" w:rsidR="001810A3" w:rsidRPr="008568A7" w:rsidRDefault="001810A3" w:rsidP="005F2397">
      <w:pPr>
        <w:rPr>
          <w:rFonts w:ascii="Calibri" w:hAnsi="Calibri"/>
        </w:rPr>
      </w:pPr>
    </w:p>
    <w:p w14:paraId="7BAD0DDF" w14:textId="7C7750E8" w:rsidR="005F2397" w:rsidRPr="008568A7" w:rsidRDefault="005F2397" w:rsidP="008568A7">
      <w:pPr>
        <w:pStyle w:val="Heading3SubGTNI"/>
      </w:pPr>
      <w:bookmarkStart w:id="2904" w:name="_Toc222580619"/>
      <w:r w:rsidRPr="008568A7">
        <w:t>LIBOR</w:t>
      </w:r>
      <w:ins w:id="2905" w:author="Aleksander Hansen" w:date="2013-02-15T16:37:00Z">
        <w:r w:rsidR="008A28C4">
          <w:fldChar w:fldCharType="begin"/>
        </w:r>
        <w:r w:rsidR="008A28C4">
          <w:instrText xml:space="preserve"> XE "</w:instrText>
        </w:r>
      </w:ins>
      <w:ins w:id="2906" w:author="Aleksander Hansen" w:date="2013-02-10T14:20:00Z">
        <w:r w:rsidR="008A28C4">
          <w:instrText>LIBOR</w:instrText>
        </w:r>
      </w:ins>
      <w:ins w:id="2907" w:author="Aleksander Hansen" w:date="2013-02-15T16:37:00Z">
        <w:r w:rsidR="008A28C4">
          <w:instrText xml:space="preserve">" </w:instrText>
        </w:r>
        <w:r w:rsidR="008A28C4">
          <w:fldChar w:fldCharType="end"/>
        </w:r>
      </w:ins>
      <w:r w:rsidRPr="008568A7">
        <w:t xml:space="preserve"> (London Interbank Offered Rate)</w:t>
      </w:r>
      <w:bookmarkEnd w:id="2904"/>
      <w:r w:rsidR="001810A3" w:rsidRPr="008568A7">
        <w:br/>
      </w:r>
    </w:p>
    <w:p w14:paraId="38FA0B7D" w14:textId="617D6149" w:rsidR="005F2397" w:rsidRPr="008568A7" w:rsidRDefault="005F2397" w:rsidP="005F2397">
      <w:pPr>
        <w:rPr>
          <w:rFonts w:ascii="Calibri" w:hAnsi="Calibri"/>
        </w:rPr>
      </w:pPr>
      <w:r w:rsidRPr="008568A7">
        <w:rPr>
          <w:rFonts w:ascii="Calibri" w:hAnsi="Calibri"/>
        </w:rPr>
        <w:t>A LIBOR</w:t>
      </w:r>
      <w:ins w:id="2908" w:author="Aleksander Hansen" w:date="2013-02-15T16:37:00Z">
        <w:r w:rsidR="008A28C4">
          <w:rPr>
            <w:rFonts w:ascii="Calibri" w:hAnsi="Calibri"/>
          </w:rPr>
          <w:fldChar w:fldCharType="begin"/>
        </w:r>
        <w:r w:rsidR="008A28C4">
          <w:instrText xml:space="preserve"> XE "</w:instrText>
        </w:r>
      </w:ins>
      <w:ins w:id="2909" w:author="Aleksander Hansen" w:date="2013-02-10T14:20:00Z">
        <w:r w:rsidR="008A28C4">
          <w:instrText>LIBOR</w:instrText>
        </w:r>
      </w:ins>
      <w:ins w:id="2910"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quote by a particular bank is the rate of interest</w:t>
      </w:r>
      <w:ins w:id="2911"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2912"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at which the bank is prepared to make a large wholesale deposit with other banks. Large banks and other financial institutions quote LIBOR in all major currencies for maturities up to 12 months: l-month LIBOR is the rate at which 1-month deposits are offered, 3-month LIBOR is the rate at which 3-month deposits are offered, and so on. </w:t>
      </w:r>
    </w:p>
    <w:p w14:paraId="6B978E67" w14:textId="77777777" w:rsidR="005F2397" w:rsidRPr="008568A7" w:rsidRDefault="005F2397" w:rsidP="008568A7">
      <w:pPr>
        <w:pStyle w:val="Heading3SubGTNI"/>
      </w:pPr>
      <w:bookmarkStart w:id="2913" w:name="_Toc222580620"/>
      <w:r w:rsidRPr="008568A7">
        <w:t>Repo rates</w:t>
      </w:r>
      <w:bookmarkEnd w:id="2913"/>
      <w:r w:rsidR="001810A3" w:rsidRPr="008568A7">
        <w:br/>
      </w:r>
    </w:p>
    <w:p w14:paraId="303EF703" w14:textId="5E2E5855" w:rsidR="005F2397" w:rsidRPr="008568A7" w:rsidRDefault="005F2397" w:rsidP="005F2397">
      <w:pPr>
        <w:rPr>
          <w:rFonts w:ascii="Calibri" w:hAnsi="Calibri"/>
        </w:rPr>
      </w:pPr>
      <w:r w:rsidRPr="008568A7">
        <w:rPr>
          <w:rFonts w:ascii="Calibri" w:hAnsi="Calibri"/>
        </w:rPr>
        <w:t>Sometimes</w:t>
      </w:r>
      <w:r w:rsidR="001C29A3">
        <w:rPr>
          <w:rFonts w:ascii="Calibri" w:hAnsi="Calibri"/>
        </w:rPr>
        <w:t>,</w:t>
      </w:r>
      <w:r w:rsidRPr="008568A7">
        <w:rPr>
          <w:rFonts w:ascii="Calibri" w:hAnsi="Calibri"/>
        </w:rPr>
        <w:t xml:space="preserve"> trading activities are funded with a repo or repurchase agreement: a contract where a dealer (who owns securities) agrees to sell them to another company now and buy them back later at a slightly higher price. The other company is lending a collateralized loan. The difference between selling price (today) and the repurchased price (tomorrow or later) is called the repo rate. If structured carefully, the loan involves very little credit risk. If the borrower does not honor the agreement, the lending company simply keeps the securities. The most common type of repo is an overnight repo, in which the agreement is renegotiated each day. However, longer-term arrangements, known as term repos, are sometimes used.</w:t>
      </w:r>
      <w:r w:rsidR="001810A3" w:rsidRPr="008568A7">
        <w:rPr>
          <w:rFonts w:ascii="Calibri" w:hAnsi="Calibri"/>
        </w:rPr>
        <w:br/>
      </w:r>
    </w:p>
    <w:p w14:paraId="7A96EFA6" w14:textId="77777777" w:rsidR="005F2397" w:rsidRPr="008568A7" w:rsidRDefault="005F2397" w:rsidP="008568A7">
      <w:pPr>
        <w:pStyle w:val="Heading3SubGTNI"/>
      </w:pPr>
      <w:bookmarkStart w:id="2914" w:name="_Toc222580621"/>
      <w:r w:rsidRPr="008568A7">
        <w:t>Risk-Free Rate</w:t>
      </w:r>
      <w:bookmarkEnd w:id="2914"/>
      <w:r w:rsidR="001810A3" w:rsidRPr="008568A7">
        <w:br/>
      </w:r>
    </w:p>
    <w:p w14:paraId="0B74B10A" w14:textId="20193CCD" w:rsidR="005F2397" w:rsidRPr="008568A7" w:rsidRDefault="005F2397" w:rsidP="001810A3">
      <w:pPr>
        <w:rPr>
          <w:rFonts w:ascii="Calibri" w:hAnsi="Calibri"/>
        </w:rPr>
      </w:pPr>
      <w:r w:rsidRPr="008568A7">
        <w:rPr>
          <w:rFonts w:ascii="Calibri" w:hAnsi="Calibri"/>
        </w:rPr>
        <w:t>Derivative traders have typically used LIBOR</w:t>
      </w:r>
      <w:ins w:id="2915" w:author="Aleksander Hansen" w:date="2013-02-15T16:37:00Z">
        <w:r w:rsidR="008A28C4">
          <w:rPr>
            <w:rFonts w:ascii="Calibri" w:hAnsi="Calibri"/>
          </w:rPr>
          <w:fldChar w:fldCharType="begin"/>
        </w:r>
        <w:r w:rsidR="008A28C4">
          <w:instrText xml:space="preserve"> XE "</w:instrText>
        </w:r>
      </w:ins>
      <w:ins w:id="2916" w:author="Aleksander Hansen" w:date="2013-02-10T14:20:00Z">
        <w:r w:rsidR="008A28C4">
          <w:instrText>LIBOR</w:instrText>
        </w:r>
      </w:ins>
      <w:ins w:id="2917"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rates as short-term risk-free rates. For a AA-rated financial institution, LIBOR is the short-term opportunity cost of capital. Traders argue that Treasury</w:t>
      </w:r>
      <w:ins w:id="2918"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2919"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rates are too low to be used as risk-free rates because:</w:t>
      </w:r>
    </w:p>
    <w:p w14:paraId="16B87852" w14:textId="5CF07944" w:rsidR="005F2397" w:rsidRPr="008568A7" w:rsidRDefault="005F2397" w:rsidP="001810A3">
      <w:pPr>
        <w:rPr>
          <w:rFonts w:ascii="Calibri" w:hAnsi="Calibri"/>
        </w:rPr>
      </w:pPr>
      <w:r w:rsidRPr="008568A7">
        <w:rPr>
          <w:rFonts w:ascii="Calibri" w:hAnsi="Calibri"/>
        </w:rPr>
        <w:t xml:space="preserve">Market demand: </w:t>
      </w:r>
      <w:r w:rsidR="001810A3" w:rsidRPr="008568A7">
        <w:rPr>
          <w:rFonts w:ascii="Calibri" w:hAnsi="Calibri"/>
        </w:rPr>
        <w:t>financial institutions to fulfill a variety of regulatory requirements must purchase Treasury</w:t>
      </w:r>
      <w:ins w:id="2920"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2921" w:author="Aleksander Hansen" w:date="2013-02-15T16:37:00Z">
        <w:r w:rsidR="008A28C4">
          <w:instrText xml:space="preserve">" </w:instrText>
        </w:r>
        <w:r w:rsidR="008A28C4">
          <w:rPr>
            <w:rFonts w:ascii="Calibri" w:hAnsi="Calibri"/>
          </w:rPr>
          <w:fldChar w:fldCharType="end"/>
        </w:r>
      </w:ins>
      <w:r w:rsidR="001810A3" w:rsidRPr="008568A7">
        <w:rPr>
          <w:rFonts w:ascii="Calibri" w:hAnsi="Calibri"/>
        </w:rPr>
        <w:t xml:space="preserve"> bills/bonds</w:t>
      </w:r>
      <w:r w:rsidRPr="008568A7">
        <w:rPr>
          <w:rFonts w:ascii="Calibri" w:hAnsi="Calibri"/>
        </w:rPr>
        <w:t>. T</w:t>
      </w:r>
      <w:r w:rsidR="001810A3" w:rsidRPr="008568A7">
        <w:rPr>
          <w:rFonts w:ascii="Calibri" w:hAnsi="Calibri"/>
        </w:rPr>
        <w:t xml:space="preserve">his increases demand for these </w:t>
      </w:r>
      <w:r w:rsidRPr="008568A7">
        <w:rPr>
          <w:rFonts w:ascii="Calibri" w:hAnsi="Calibri"/>
        </w:rPr>
        <w:t>Treasury instruments driving the price up and the yield</w:t>
      </w:r>
      <w:ins w:id="2922"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2923"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down.</w:t>
      </w:r>
    </w:p>
    <w:p w14:paraId="3DEC914B" w14:textId="77777777" w:rsidR="001810A3" w:rsidRPr="008568A7" w:rsidRDefault="001810A3" w:rsidP="001810A3">
      <w:pPr>
        <w:rPr>
          <w:rFonts w:ascii="Calibri" w:hAnsi="Calibri"/>
        </w:rPr>
      </w:pPr>
    </w:p>
    <w:p w14:paraId="378ECA3B" w14:textId="0E0ECA36" w:rsidR="005F2397" w:rsidRPr="008568A7" w:rsidRDefault="005F2397" w:rsidP="001810A3">
      <w:pPr>
        <w:rPr>
          <w:rFonts w:ascii="Calibri" w:hAnsi="Calibri"/>
        </w:rPr>
      </w:pPr>
      <w:r w:rsidRPr="008568A7">
        <w:rPr>
          <w:rFonts w:ascii="Calibri" w:hAnsi="Calibri"/>
        </w:rPr>
        <w:t xml:space="preserve">Regulatory relief: The amount of (regulatory) capital required to support an </w:t>
      </w:r>
      <w:r w:rsidR="001810A3" w:rsidRPr="008568A7">
        <w:rPr>
          <w:rFonts w:ascii="Calibri" w:hAnsi="Calibri"/>
        </w:rPr>
        <w:t xml:space="preserve">investment in </w:t>
      </w:r>
      <w:r w:rsidRPr="008568A7">
        <w:rPr>
          <w:rFonts w:ascii="Calibri" w:hAnsi="Calibri"/>
        </w:rPr>
        <w:t>Treasury</w:t>
      </w:r>
      <w:ins w:id="2924"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2925"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bills/bonds is substantially smalle</w:t>
      </w:r>
      <w:r w:rsidR="001810A3" w:rsidRPr="008568A7">
        <w:rPr>
          <w:rFonts w:ascii="Calibri" w:hAnsi="Calibri"/>
        </w:rPr>
        <w:t xml:space="preserve">r than the capital required to </w:t>
      </w:r>
      <w:r w:rsidRPr="008568A7">
        <w:rPr>
          <w:rFonts w:ascii="Calibri" w:hAnsi="Calibri"/>
        </w:rPr>
        <w:t>support a similar investment in other instruments</w:t>
      </w:r>
    </w:p>
    <w:p w14:paraId="7BF1070E" w14:textId="77777777" w:rsidR="001810A3" w:rsidRPr="008568A7" w:rsidRDefault="001810A3" w:rsidP="001810A3">
      <w:pPr>
        <w:rPr>
          <w:rFonts w:ascii="Calibri" w:hAnsi="Calibri"/>
        </w:rPr>
      </w:pPr>
    </w:p>
    <w:p w14:paraId="68A8AB2E" w14:textId="79990189" w:rsidR="005F2397" w:rsidRPr="008568A7" w:rsidRDefault="005F2397" w:rsidP="001810A3">
      <w:pPr>
        <w:rPr>
          <w:rFonts w:ascii="Calibri" w:hAnsi="Calibri"/>
        </w:rPr>
      </w:pPr>
      <w:r w:rsidRPr="008568A7">
        <w:rPr>
          <w:rFonts w:ascii="Calibri" w:hAnsi="Calibri"/>
        </w:rPr>
        <w:t>Tax treatment: In the United States, Treasury</w:t>
      </w:r>
      <w:ins w:id="2926"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2927"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instruments are g</w:t>
      </w:r>
      <w:r w:rsidR="001810A3" w:rsidRPr="008568A7">
        <w:rPr>
          <w:rFonts w:ascii="Calibri" w:hAnsi="Calibri"/>
        </w:rPr>
        <w:t xml:space="preserve">iven a favorable tax treatment </w:t>
      </w:r>
      <w:r w:rsidRPr="008568A7">
        <w:rPr>
          <w:rFonts w:ascii="Calibri" w:hAnsi="Calibri"/>
        </w:rPr>
        <w:t>because they are no</w:t>
      </w:r>
      <w:r w:rsidR="001810A3" w:rsidRPr="008568A7">
        <w:rPr>
          <w:rFonts w:ascii="Calibri" w:hAnsi="Calibri"/>
        </w:rPr>
        <w:t xml:space="preserve">t taxed </w:t>
      </w:r>
      <w:r w:rsidRPr="008568A7">
        <w:rPr>
          <w:rFonts w:ascii="Calibri" w:hAnsi="Calibri"/>
        </w:rPr>
        <w:t>at the state level.</w:t>
      </w:r>
    </w:p>
    <w:p w14:paraId="29BBF0BC" w14:textId="77777777" w:rsidR="001810A3" w:rsidRPr="008568A7" w:rsidRDefault="001810A3" w:rsidP="001810A3">
      <w:pPr>
        <w:rPr>
          <w:rFonts w:ascii="Calibri" w:hAnsi="Calibri"/>
        </w:rPr>
      </w:pPr>
    </w:p>
    <w:p w14:paraId="2A0F1ACA" w14:textId="12DA0FBD" w:rsidR="005F2397" w:rsidRPr="008568A7" w:rsidRDefault="005F2397" w:rsidP="001810A3">
      <w:pPr>
        <w:rPr>
          <w:rFonts w:ascii="Calibri" w:hAnsi="Calibri"/>
        </w:rPr>
      </w:pPr>
      <w:r w:rsidRPr="008568A7">
        <w:rPr>
          <w:rFonts w:ascii="Calibri" w:hAnsi="Calibri"/>
        </w:rPr>
        <w:t>Due to the global financial crisis</w:t>
      </w:r>
      <w:ins w:id="2928" w:author="Aleksander Hansen" w:date="2013-02-15T16:41:00Z">
        <w:r w:rsidR="008A28C4">
          <w:rPr>
            <w:rFonts w:ascii="Calibri" w:hAnsi="Calibri"/>
          </w:rPr>
          <w:fldChar w:fldCharType="begin"/>
        </w:r>
        <w:r w:rsidR="008A28C4">
          <w:instrText xml:space="preserve"> XE "</w:instrText>
        </w:r>
      </w:ins>
      <w:ins w:id="2929" w:author="Aleksander Hansen" w:date="2013-02-10T13:16:00Z">
        <w:r w:rsidR="008A28C4">
          <w:rPr>
            <w:rFonts w:ascii="Calibri" w:hAnsi="Calibri"/>
          </w:rPr>
          <w:instrText>financial crisis</w:instrText>
        </w:r>
      </w:ins>
      <w:ins w:id="2930" w:author="Aleksander Hansen" w:date="2013-02-15T16:41:00Z">
        <w:r w:rsidR="008A28C4">
          <w:instrText xml:space="preserve">" </w:instrText>
        </w:r>
        <w:r w:rsidR="008A28C4">
          <w:rPr>
            <w:rFonts w:ascii="Calibri" w:hAnsi="Calibri"/>
          </w:rPr>
          <w:fldChar w:fldCharType="end"/>
        </w:r>
      </w:ins>
      <w:r w:rsidRPr="008568A7">
        <w:rPr>
          <w:rFonts w:ascii="Calibri" w:hAnsi="Calibri"/>
        </w:rPr>
        <w:t xml:space="preserve"> (GFC), many dealers have switched to using the </w:t>
      </w:r>
      <w:r w:rsidRPr="008568A7">
        <w:rPr>
          <w:rFonts w:ascii="Calibri" w:hAnsi="Calibri"/>
          <w:i/>
        </w:rPr>
        <w:t>overnight indexed swap</w:t>
      </w:r>
      <w:ins w:id="2931" w:author="Aleksander Hansen" w:date="2013-02-15T16:37:00Z">
        <w:r w:rsidR="008A28C4">
          <w:rPr>
            <w:rFonts w:ascii="Calibri" w:hAnsi="Calibri"/>
            <w:i/>
          </w:rPr>
          <w:fldChar w:fldCharType="begin"/>
        </w:r>
        <w:r w:rsidR="008A28C4">
          <w:instrText xml:space="preserve"> XE "</w:instrText>
        </w:r>
      </w:ins>
      <w:r w:rsidR="008A28C4" w:rsidRPr="00070083">
        <w:rPr>
          <w:rFonts w:ascii="Calibri" w:hAnsi="Calibri"/>
        </w:rPr>
        <w:instrText>swap</w:instrText>
      </w:r>
      <w:ins w:id="2932" w:author="Aleksander Hansen" w:date="2013-02-15T16:37:00Z">
        <w:r w:rsidR="008A28C4">
          <w:instrText xml:space="preserve">" </w:instrText>
        </w:r>
        <w:r w:rsidR="008A28C4">
          <w:rPr>
            <w:rFonts w:ascii="Calibri" w:hAnsi="Calibri"/>
            <w:i/>
          </w:rPr>
          <w:fldChar w:fldCharType="end"/>
        </w:r>
      </w:ins>
      <w:ins w:id="2933" w:author="Aleksander Hansen" w:date="2013-02-11T13:34:00Z">
        <w:r w:rsidR="00415B12">
          <w:rPr>
            <w:rStyle w:val="FootnoteReference"/>
            <w:rFonts w:ascii="Calibri" w:hAnsi="Calibri"/>
            <w:i/>
          </w:rPr>
          <w:footnoteReference w:id="5"/>
        </w:r>
      </w:ins>
      <w:r w:rsidRPr="008568A7">
        <w:rPr>
          <w:rFonts w:ascii="Calibri" w:hAnsi="Calibri"/>
        </w:rPr>
        <w:t xml:space="preserve"> (OIS</w:t>
      </w:r>
      <w:ins w:id="2939" w:author="Aleksander Hansen" w:date="2013-02-15T16:40:00Z">
        <w:r w:rsidR="008A28C4">
          <w:rPr>
            <w:rFonts w:ascii="Calibri" w:hAnsi="Calibri"/>
          </w:rPr>
          <w:fldChar w:fldCharType="begin"/>
        </w:r>
        <w:r w:rsidR="008A28C4">
          <w:instrText xml:space="preserve"> XE "</w:instrText>
        </w:r>
      </w:ins>
      <w:ins w:id="2940" w:author="Aleksander Hansen" w:date="2013-02-10T13:23:00Z">
        <w:r w:rsidR="008A28C4">
          <w:rPr>
            <w:rFonts w:ascii="Calibri" w:hAnsi="Calibri"/>
          </w:rPr>
          <w:instrText>OIS</w:instrText>
        </w:r>
      </w:ins>
      <w:ins w:id="2941" w:author="Aleksander Hansen" w:date="2013-02-15T16:40:00Z">
        <w:r w:rsidR="008A28C4">
          <w:instrText xml:space="preserve">" </w:instrText>
        </w:r>
        <w:r w:rsidR="008A28C4">
          <w:rPr>
            <w:rFonts w:ascii="Calibri" w:hAnsi="Calibri"/>
          </w:rPr>
          <w:fldChar w:fldCharType="end"/>
        </w:r>
      </w:ins>
      <w:r w:rsidRPr="008568A7">
        <w:rPr>
          <w:rFonts w:ascii="Calibri" w:hAnsi="Calibri"/>
        </w:rPr>
        <w:t>) rate as a proxy for the risk-free rate.</w:t>
      </w:r>
    </w:p>
    <w:p w14:paraId="20837D98" w14:textId="77777777" w:rsidR="001810A3" w:rsidRPr="008568A7" w:rsidRDefault="001810A3" w:rsidP="001810A3">
      <w:pPr>
        <w:rPr>
          <w:rFonts w:ascii="Calibri" w:hAnsi="Calibri"/>
        </w:rPr>
      </w:pPr>
    </w:p>
    <w:p w14:paraId="6F75EB42" w14:textId="094DA2E6" w:rsidR="005F2397" w:rsidRPr="008568A7" w:rsidRDefault="005F2397">
      <w:pPr>
        <w:pStyle w:val="Heading2"/>
      </w:pPr>
      <w:bookmarkStart w:id="2942" w:name="_Toc222580622"/>
      <w:r w:rsidRPr="008568A7">
        <w:t>Calculate the value of an investment using daily, weekly, monthly, quarterly, semiannual, annual, and continuous compounding</w:t>
      </w:r>
      <w:ins w:id="2943" w:author="Aleksander Hansen" w:date="2013-02-15T17:09:00Z">
        <w:r w:rsidR="00FF184E">
          <w:fldChar w:fldCharType="begin"/>
        </w:r>
        <w:r w:rsidR="00FF184E">
          <w:instrText xml:space="preserve"> XE "</w:instrText>
        </w:r>
      </w:ins>
      <w:r w:rsidR="00FF184E" w:rsidRPr="008568A7">
        <w:rPr>
          <w:rFonts w:ascii="Calibri" w:hAnsi="Calibri"/>
        </w:rPr>
        <w:instrText>compounding</w:instrText>
      </w:r>
      <w:ins w:id="2944" w:author="Aleksander Hansen" w:date="2013-02-15T17:09:00Z">
        <w:r w:rsidR="00FF184E">
          <w:instrText xml:space="preserve">" </w:instrText>
        </w:r>
        <w:r w:rsidR="00FF184E">
          <w:fldChar w:fldCharType="end"/>
        </w:r>
      </w:ins>
      <w:r w:rsidRPr="008568A7">
        <w:t>. Convert rates based on different compounding frequencies.</w:t>
      </w:r>
      <w:bookmarkEnd w:id="2942"/>
      <w:r w:rsidR="001810A3" w:rsidRPr="008568A7">
        <w:br/>
      </w:r>
    </w:p>
    <w:p w14:paraId="19CF4847" w14:textId="498FB670" w:rsidR="005F2397" w:rsidRPr="008568A7" w:rsidRDefault="005F2397" w:rsidP="008568A7">
      <w:pPr>
        <w:pStyle w:val="Heading3SubGTNI"/>
      </w:pPr>
      <w:bookmarkStart w:id="2945" w:name="_Toc222580623"/>
      <w:r w:rsidRPr="008568A7">
        <w:t>Calculate the value of an investment using daily, weekly, monthly, quarterly, semi-annual, annual, and continuous compounding</w:t>
      </w:r>
      <w:ins w:id="2946" w:author="Aleksander Hansen" w:date="2013-02-15T17:09:00Z">
        <w:r w:rsidR="00FF184E">
          <w:fldChar w:fldCharType="begin"/>
        </w:r>
        <w:r w:rsidR="00FF184E">
          <w:instrText xml:space="preserve"> XE "</w:instrText>
        </w:r>
      </w:ins>
      <w:r w:rsidR="00FF184E" w:rsidRPr="008568A7">
        <w:rPr>
          <w:rFonts w:ascii="Calibri" w:hAnsi="Calibri"/>
        </w:rPr>
        <w:instrText>compounding</w:instrText>
      </w:r>
      <w:ins w:id="2947" w:author="Aleksander Hansen" w:date="2013-02-15T17:09:00Z">
        <w:r w:rsidR="00FF184E">
          <w:instrText xml:space="preserve">" </w:instrText>
        </w:r>
        <w:r w:rsidR="00FF184E">
          <w:fldChar w:fldCharType="end"/>
        </w:r>
      </w:ins>
      <w:r w:rsidRPr="008568A7">
        <w:t>.</w:t>
      </w:r>
      <w:bookmarkEnd w:id="2945"/>
      <w:r w:rsidR="001810A3" w:rsidRPr="008568A7">
        <w:br/>
      </w:r>
    </w:p>
    <w:p w14:paraId="401484AA" w14:textId="77777777" w:rsidR="005F2397" w:rsidRPr="008568A7" w:rsidRDefault="005F2397" w:rsidP="005F2397">
      <w:pPr>
        <w:rPr>
          <w:rFonts w:ascii="Calibri" w:hAnsi="Calibri"/>
        </w:rPr>
      </w:pPr>
      <w:r w:rsidRPr="008568A7">
        <w:rPr>
          <w:rFonts w:ascii="Calibri" w:hAnsi="Calibri"/>
        </w:rPr>
        <w:t>Assuming:</w:t>
      </w:r>
    </w:p>
    <w:p w14:paraId="6E32426D" w14:textId="6B9E97B9" w:rsidR="005F2397" w:rsidRPr="008568A7" w:rsidRDefault="005F2397" w:rsidP="005F2397">
      <w:pPr>
        <w:rPr>
          <w:rFonts w:ascii="Calibri" w:hAnsi="Calibri"/>
        </w:rPr>
      </w:pPr>
      <w:r w:rsidRPr="008568A7">
        <w:rPr>
          <w:rFonts w:ascii="Calibri" w:hAnsi="Calibri"/>
        </w:rPr>
        <w:t>R c</w:t>
      </w:r>
      <w:r w:rsidRPr="008568A7">
        <w:rPr>
          <w:rFonts w:ascii="Calibri" w:hAnsi="Calibri"/>
        </w:rPr>
        <w:tab/>
        <w:t xml:space="preserve"> rate of interest</w:t>
      </w:r>
      <w:ins w:id="2948"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2949"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with continuous compounding</w:t>
      </w:r>
      <w:ins w:id="2950"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compounding</w:instrText>
      </w:r>
      <w:ins w:id="2951" w:author="Aleksander Hansen" w:date="2013-02-15T17:09:00Z">
        <w:r w:rsidR="00FF184E">
          <w:instrText xml:space="preserve">" </w:instrText>
        </w:r>
        <w:r w:rsidR="00FF184E">
          <w:rPr>
            <w:rFonts w:ascii="Calibri" w:hAnsi="Calibri"/>
          </w:rPr>
          <w:fldChar w:fldCharType="end"/>
        </w:r>
      </w:ins>
      <w:r w:rsidRPr="008568A7">
        <w:rPr>
          <w:rFonts w:ascii="Calibri" w:hAnsi="Calibri"/>
        </w:rPr>
        <w:tab/>
      </w:r>
    </w:p>
    <w:p w14:paraId="192B332E" w14:textId="30F3EDF4" w:rsidR="005F2397" w:rsidRPr="008568A7" w:rsidRDefault="005F2397" w:rsidP="005F2397">
      <w:pPr>
        <w:rPr>
          <w:rFonts w:ascii="Calibri" w:hAnsi="Calibri"/>
        </w:rPr>
      </w:pPr>
      <w:r w:rsidRPr="008568A7">
        <w:rPr>
          <w:rFonts w:ascii="Calibri" w:hAnsi="Calibri"/>
        </w:rPr>
        <w:t xml:space="preserve">R m </w:t>
      </w:r>
      <w:r w:rsidRPr="008568A7">
        <w:rPr>
          <w:rFonts w:ascii="Calibri" w:hAnsi="Calibri"/>
        </w:rPr>
        <w:tab/>
        <w:t>rate of interest</w:t>
      </w:r>
      <w:ins w:id="295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2953"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with discrete compounding</w:t>
      </w:r>
      <w:ins w:id="2954"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compounding</w:instrText>
      </w:r>
      <w:ins w:id="2955"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(m per annum)</w:t>
      </w:r>
    </w:p>
    <w:p w14:paraId="29572EA0" w14:textId="77777777" w:rsidR="005F2397" w:rsidRPr="008568A7" w:rsidRDefault="005F2397" w:rsidP="005F2397">
      <w:pPr>
        <w:rPr>
          <w:rFonts w:ascii="Calibri" w:hAnsi="Calibri"/>
        </w:rPr>
      </w:pPr>
      <w:r w:rsidRPr="008568A7">
        <w:rPr>
          <w:rFonts w:ascii="Calibri" w:hAnsi="Calibri"/>
        </w:rPr>
        <w:t xml:space="preserve">n </w:t>
      </w:r>
      <w:r w:rsidRPr="008568A7">
        <w:rPr>
          <w:rFonts w:ascii="Calibri" w:hAnsi="Calibri"/>
        </w:rPr>
        <w:tab/>
        <w:t>is the number of years</w:t>
      </w:r>
    </w:p>
    <w:p w14:paraId="10A46B79" w14:textId="77777777" w:rsidR="005F2397" w:rsidRPr="008568A7" w:rsidRDefault="005F2397" w:rsidP="005F2397">
      <w:pPr>
        <w:rPr>
          <w:rFonts w:ascii="Calibri" w:hAnsi="Calibr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956" w:author="Aleksander Hansen" w:date="2013-02-14T13:34:00Z">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686"/>
        <w:gridCol w:w="4620"/>
        <w:tblGridChange w:id="2957">
          <w:tblGrid>
            <w:gridCol w:w="4686"/>
            <w:gridCol w:w="4620"/>
          </w:tblGrid>
        </w:tblGridChange>
      </w:tblGrid>
      <w:tr w:rsidR="005F2397" w:rsidRPr="008568A7" w14:paraId="416E62E6" w14:textId="77777777" w:rsidTr="00F35B00">
        <w:trPr>
          <w:jc w:val="center"/>
        </w:trPr>
        <w:tc>
          <w:tcPr>
            <w:tcW w:w="5341" w:type="dxa"/>
            <w:tcPrChange w:id="2958" w:author="Aleksander Hansen" w:date="2013-02-14T13:34:00Z">
              <w:tcPr>
                <w:tcW w:w="5341" w:type="dxa"/>
              </w:tcPr>
            </w:tcPrChange>
          </w:tcPr>
          <w:p w14:paraId="0EBBAF0B" w14:textId="77777777" w:rsidR="005F2397" w:rsidRPr="008568A7" w:rsidRDefault="00DE5CF7" w:rsidP="005F2397">
            <w:pPr>
              <w:rPr>
                <w:rFonts w:ascii="Calibri" w:hAnsi="Calibri"/>
              </w:rPr>
            </w:pPr>
            <w:r>
              <w:rPr>
                <w:rFonts w:ascii="Calibri" w:hAnsi="Calibri"/>
                <w:sz w:val="24"/>
                <w:szCs w:val="24"/>
                <w:lang w:bidi="ar-SA"/>
              </w:rPr>
              <w:pict w14:anchorId="18810F42">
                <v:shape id="_x0000_i1026" type="#_x0000_t75" style="width:127pt;height:86pt">
                  <v:imagedata r:id="rId36" o:title=""/>
                </v:shape>
              </w:pict>
            </w:r>
          </w:p>
        </w:tc>
        <w:tc>
          <w:tcPr>
            <w:tcW w:w="5341" w:type="dxa"/>
            <w:tcPrChange w:id="2959" w:author="Aleksander Hansen" w:date="2013-02-14T13:34:00Z">
              <w:tcPr>
                <w:tcW w:w="5341" w:type="dxa"/>
              </w:tcPr>
            </w:tcPrChange>
          </w:tcPr>
          <w:p w14:paraId="5136E14F" w14:textId="77777777" w:rsidR="005F2397" w:rsidRPr="008568A7" w:rsidRDefault="00DE5CF7" w:rsidP="005F2397">
            <w:pPr>
              <w:rPr>
                <w:rFonts w:ascii="Calibri" w:hAnsi="Calibri"/>
              </w:rPr>
            </w:pPr>
            <w:r>
              <w:rPr>
                <w:rFonts w:ascii="Calibri" w:hAnsi="Calibri"/>
                <w:sz w:val="24"/>
                <w:szCs w:val="24"/>
                <w:lang w:bidi="ar-SA"/>
              </w:rPr>
              <w:pict w14:anchorId="2A330A3B">
                <v:shape id="_x0000_i1027" type="#_x0000_t75" style="width:114pt;height:67pt">
                  <v:imagedata r:id="rId37" o:title=""/>
                </v:shape>
              </w:pict>
            </w:r>
          </w:p>
        </w:tc>
      </w:tr>
    </w:tbl>
    <w:p w14:paraId="42D4EB2B" w14:textId="77777777" w:rsidR="001810A3" w:rsidRPr="008568A7" w:rsidRDefault="001810A3" w:rsidP="005F2397">
      <w:pPr>
        <w:rPr>
          <w:rFonts w:ascii="Calibri" w:hAnsi="Calibri"/>
        </w:rPr>
      </w:pPr>
    </w:p>
    <w:p w14:paraId="7D4EB3BF" w14:textId="5073D151" w:rsidR="005F2397" w:rsidRPr="008568A7" w:rsidRDefault="005F2397" w:rsidP="008568A7">
      <w:pPr>
        <w:pStyle w:val="Heading3SubGTNI"/>
      </w:pPr>
      <w:bookmarkStart w:id="2960" w:name="_Toc222580624"/>
      <w:r w:rsidRPr="008568A7">
        <w:t>Convert rates based on different compounding</w:t>
      </w:r>
      <w:ins w:id="2961" w:author="Aleksander Hansen" w:date="2013-02-15T17:09:00Z">
        <w:r w:rsidR="00FF184E">
          <w:fldChar w:fldCharType="begin"/>
        </w:r>
        <w:r w:rsidR="00FF184E">
          <w:instrText xml:space="preserve"> XE "</w:instrText>
        </w:r>
      </w:ins>
      <w:r w:rsidR="00FF184E" w:rsidRPr="008568A7">
        <w:rPr>
          <w:rFonts w:ascii="Calibri" w:hAnsi="Calibri"/>
        </w:rPr>
        <w:instrText>compounding</w:instrText>
      </w:r>
      <w:ins w:id="2962" w:author="Aleksander Hansen" w:date="2013-02-15T17:09:00Z">
        <w:r w:rsidR="00FF184E">
          <w:instrText xml:space="preserve">" </w:instrText>
        </w:r>
        <w:r w:rsidR="00FF184E">
          <w:fldChar w:fldCharType="end"/>
        </w:r>
      </w:ins>
      <w:r w:rsidRPr="008568A7">
        <w:t xml:space="preserve"> frequencies</w:t>
      </w:r>
      <w:bookmarkEnd w:id="2960"/>
      <w:r w:rsidR="001810A3" w:rsidRPr="008568A7">
        <w:br/>
      </w:r>
    </w:p>
    <w:p w14:paraId="4F52B281" w14:textId="127A960C" w:rsidR="005F2397" w:rsidRPr="008568A7" w:rsidRDefault="005F2397" w:rsidP="005F2397">
      <w:pPr>
        <w:rPr>
          <w:rFonts w:ascii="Calibri" w:hAnsi="Calibri"/>
        </w:rPr>
      </w:pPr>
      <w:r w:rsidRPr="008568A7">
        <w:rPr>
          <w:rFonts w:ascii="Calibri" w:hAnsi="Calibri"/>
        </w:rPr>
        <w:t>The present value is discretely discounted at (m) periods per year (e.g., m=2 for semi-annual compounding</w:t>
      </w:r>
      <w:ins w:id="2963"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compounding</w:instrText>
      </w:r>
      <w:ins w:id="2964" w:author="Aleksander Hansen" w:date="2013-02-15T17:09:00Z">
        <w:r w:rsidR="00FF184E">
          <w:instrText xml:space="preserve">" </w:instrText>
        </w:r>
        <w:r w:rsidR="00FF184E">
          <w:rPr>
            <w:rFonts w:ascii="Calibri" w:hAnsi="Calibri"/>
          </w:rPr>
          <w:fldChar w:fldCharType="end"/>
        </w:r>
      </w:ins>
      <w:r w:rsidRPr="008568A7">
        <w:rPr>
          <w:rFonts w:ascii="Calibri" w:hAnsi="Calibri"/>
        </w:rPr>
        <w:t>) over n years by using the formula on the left. The continuous equivalent is the right. Note that if the future value is one dollar (FV = $1), then the PV is the discount</w:t>
      </w:r>
      <w:ins w:id="2965"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2966"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factor (DF). </w:t>
      </w:r>
    </w:p>
    <w:p w14:paraId="3296CC1E" w14:textId="77777777" w:rsidR="005F2397" w:rsidRPr="008568A7" w:rsidRDefault="005F2397" w:rsidP="005F2397">
      <w:pPr>
        <w:rPr>
          <w:rFonts w:ascii="Calibri" w:hAnsi="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4"/>
        <w:gridCol w:w="4642"/>
      </w:tblGrid>
      <w:tr w:rsidR="005F2397" w:rsidRPr="008568A7" w14:paraId="0EB3750E" w14:textId="77777777" w:rsidTr="00C003CD">
        <w:tc>
          <w:tcPr>
            <w:tcW w:w="5341" w:type="dxa"/>
            <w:shd w:val="clear" w:color="auto" w:fill="B1C2A3"/>
          </w:tcPr>
          <w:p w14:paraId="5E2158CA" w14:textId="77777777" w:rsidR="005F2397" w:rsidRPr="008568A7" w:rsidRDefault="005F2397" w:rsidP="005F2397">
            <w:pPr>
              <w:rPr>
                <w:rFonts w:ascii="Calibri" w:hAnsi="Calibri"/>
                <w:sz w:val="24"/>
                <w:szCs w:val="24"/>
              </w:rPr>
            </w:pPr>
            <w:r w:rsidRPr="008568A7">
              <w:rPr>
                <w:rFonts w:ascii="Calibri" w:hAnsi="Calibri"/>
                <w:sz w:val="24"/>
                <w:szCs w:val="24"/>
              </w:rPr>
              <w:t>Discrete</w:t>
            </w:r>
          </w:p>
        </w:tc>
        <w:tc>
          <w:tcPr>
            <w:tcW w:w="5341" w:type="dxa"/>
            <w:shd w:val="clear" w:color="auto" w:fill="B1C2A3"/>
          </w:tcPr>
          <w:p w14:paraId="40581892" w14:textId="77777777" w:rsidR="005F2397" w:rsidRPr="008568A7" w:rsidRDefault="005F2397" w:rsidP="005F2397">
            <w:pPr>
              <w:rPr>
                <w:rFonts w:ascii="Calibri" w:hAnsi="Calibri"/>
                <w:sz w:val="24"/>
                <w:szCs w:val="24"/>
              </w:rPr>
            </w:pPr>
            <w:r w:rsidRPr="008568A7">
              <w:rPr>
                <w:rFonts w:ascii="Calibri" w:hAnsi="Calibri"/>
                <w:sz w:val="24"/>
                <w:szCs w:val="24"/>
              </w:rPr>
              <w:t>Continuous</w:t>
            </w:r>
          </w:p>
        </w:tc>
      </w:tr>
      <w:tr w:rsidR="005F2397" w:rsidRPr="008568A7" w14:paraId="78E60529" w14:textId="77777777" w:rsidTr="005F2397">
        <w:tc>
          <w:tcPr>
            <w:tcW w:w="5341" w:type="dxa"/>
          </w:tcPr>
          <w:p w14:paraId="159E4FAA" w14:textId="77777777" w:rsidR="005F2397" w:rsidRPr="008568A7" w:rsidRDefault="00DE5CF7">
            <w:pPr>
              <w:jc w:val="center"/>
              <w:rPr>
                <w:rFonts w:ascii="Calibri" w:hAnsi="Calibri"/>
                <w:sz w:val="24"/>
                <w:szCs w:val="24"/>
                <w:lang w:bidi="ar-SA"/>
              </w:rPr>
              <w:pPrChange w:id="2967" w:author="Aleksander Hansen" w:date="2013-02-14T13:35:00Z">
                <w:pPr/>
              </w:pPrChange>
            </w:pPr>
            <w:r>
              <w:rPr>
                <w:rFonts w:ascii="Calibri" w:hAnsi="Calibri"/>
                <w:sz w:val="24"/>
                <w:szCs w:val="24"/>
                <w:lang w:bidi="ar-SA"/>
              </w:rPr>
              <w:pict w14:anchorId="031C3634">
                <v:shape id="_x0000_i1028" type="#_x0000_t75" style="width:100pt;height:142pt">
                  <v:imagedata r:id="rId38" o:title=""/>
                </v:shape>
              </w:pict>
            </w:r>
          </w:p>
          <w:p w14:paraId="49FDB4E0" w14:textId="77777777" w:rsidR="007B45B1" w:rsidRDefault="007B45B1">
            <w:pPr>
              <w:jc w:val="center"/>
              <w:rPr>
                <w:rFonts w:ascii="Calibri" w:hAnsi="Calibri"/>
                <w:sz w:val="24"/>
                <w:szCs w:val="24"/>
                <w:lang w:bidi="ar-SA"/>
              </w:rPr>
              <w:pPrChange w:id="2968" w:author="Aleksander Hansen" w:date="2013-02-14T13:35:00Z">
                <w:pPr/>
              </w:pPrChange>
            </w:pPr>
          </w:p>
          <w:p w14:paraId="2510BF08" w14:textId="77777777" w:rsidR="009B14F9" w:rsidRDefault="009B14F9">
            <w:pPr>
              <w:jc w:val="center"/>
              <w:rPr>
                <w:rFonts w:ascii="Calibri" w:hAnsi="Calibri"/>
                <w:sz w:val="24"/>
                <w:szCs w:val="24"/>
                <w:lang w:bidi="ar-SA"/>
              </w:rPr>
              <w:pPrChange w:id="2969" w:author="Aleksander Hansen" w:date="2013-02-14T13:35:00Z">
                <w:pPr/>
              </w:pPrChange>
            </w:pPr>
          </w:p>
          <w:p w14:paraId="0E7D5E97" w14:textId="77777777" w:rsidR="009B14F9" w:rsidRDefault="009B14F9">
            <w:pPr>
              <w:jc w:val="center"/>
              <w:rPr>
                <w:rFonts w:ascii="Calibri" w:hAnsi="Calibri"/>
                <w:sz w:val="24"/>
                <w:szCs w:val="24"/>
                <w:lang w:bidi="ar-SA"/>
              </w:rPr>
              <w:pPrChange w:id="2970" w:author="Aleksander Hansen" w:date="2013-02-14T13:35:00Z">
                <w:pPr/>
              </w:pPrChange>
            </w:pPr>
          </w:p>
          <w:p w14:paraId="7AA281AC" w14:textId="77777777" w:rsidR="009B14F9" w:rsidRDefault="009B14F9">
            <w:pPr>
              <w:jc w:val="center"/>
              <w:rPr>
                <w:rFonts w:ascii="Calibri" w:hAnsi="Calibri"/>
                <w:sz w:val="24"/>
                <w:szCs w:val="24"/>
                <w:lang w:bidi="ar-SA"/>
              </w:rPr>
              <w:pPrChange w:id="2971" w:author="Aleksander Hansen" w:date="2013-02-14T13:35:00Z">
                <w:pPr/>
              </w:pPrChange>
            </w:pPr>
          </w:p>
          <w:p w14:paraId="475593E0" w14:textId="77777777" w:rsidR="009B14F9" w:rsidRDefault="009B14F9">
            <w:pPr>
              <w:jc w:val="center"/>
              <w:rPr>
                <w:rFonts w:ascii="Calibri" w:hAnsi="Calibri"/>
                <w:sz w:val="24"/>
                <w:szCs w:val="24"/>
                <w:lang w:bidi="ar-SA"/>
              </w:rPr>
              <w:pPrChange w:id="2972" w:author="Aleksander Hansen" w:date="2013-02-14T13:35:00Z">
                <w:pPr/>
              </w:pPrChange>
            </w:pPr>
          </w:p>
          <w:p w14:paraId="3916E3E6" w14:textId="77777777" w:rsidR="009B14F9" w:rsidRDefault="009B14F9">
            <w:pPr>
              <w:jc w:val="center"/>
              <w:rPr>
                <w:rFonts w:ascii="Calibri" w:hAnsi="Calibri"/>
                <w:sz w:val="24"/>
                <w:szCs w:val="24"/>
                <w:lang w:bidi="ar-SA"/>
              </w:rPr>
              <w:pPrChange w:id="2973" w:author="Aleksander Hansen" w:date="2013-02-14T13:35:00Z">
                <w:pPr/>
              </w:pPrChange>
            </w:pPr>
          </w:p>
          <w:p w14:paraId="7562DB5C" w14:textId="77777777" w:rsidR="009B14F9" w:rsidRPr="008568A7" w:rsidRDefault="009B14F9">
            <w:pPr>
              <w:jc w:val="center"/>
              <w:rPr>
                <w:rFonts w:ascii="Calibri" w:hAnsi="Calibri"/>
                <w:sz w:val="24"/>
                <w:szCs w:val="24"/>
                <w:lang w:bidi="ar-SA"/>
              </w:rPr>
              <w:pPrChange w:id="2974" w:author="Aleksander Hansen" w:date="2013-02-14T13:35:00Z">
                <w:pPr/>
              </w:pPrChange>
            </w:pPr>
          </w:p>
        </w:tc>
        <w:tc>
          <w:tcPr>
            <w:tcW w:w="5341" w:type="dxa"/>
          </w:tcPr>
          <w:p w14:paraId="6C8657DF" w14:textId="77777777" w:rsidR="005F2397" w:rsidRPr="008568A7" w:rsidRDefault="00DE5CF7">
            <w:pPr>
              <w:jc w:val="center"/>
              <w:rPr>
                <w:rFonts w:ascii="Calibri" w:hAnsi="Calibri"/>
                <w:sz w:val="24"/>
                <w:szCs w:val="24"/>
                <w:lang w:bidi="ar-SA"/>
              </w:rPr>
              <w:pPrChange w:id="2975" w:author="Aleksander Hansen" w:date="2013-02-14T13:35:00Z">
                <w:pPr/>
              </w:pPrChange>
            </w:pPr>
            <w:r>
              <w:rPr>
                <w:rFonts w:ascii="Calibri" w:hAnsi="Calibri"/>
                <w:sz w:val="24"/>
                <w:szCs w:val="24"/>
                <w:lang w:bidi="ar-SA"/>
              </w:rPr>
              <w:pict w14:anchorId="6C582847">
                <v:shape id="_x0000_i1029" type="#_x0000_t75" style="width:89pt;height:64pt">
                  <v:imagedata r:id="rId39" o:title=""/>
                </v:shape>
              </w:pict>
            </w:r>
          </w:p>
        </w:tc>
      </w:tr>
      <w:tr w:rsidR="005F2397" w:rsidRPr="008568A7" w14:paraId="5AF83998" w14:textId="77777777" w:rsidTr="00C003CD">
        <w:tc>
          <w:tcPr>
            <w:tcW w:w="5341" w:type="dxa"/>
          </w:tcPr>
          <w:p w14:paraId="2B60FF8A" w14:textId="77777777" w:rsidR="005F2397" w:rsidRPr="008568A7" w:rsidRDefault="005F2397" w:rsidP="005F2397">
            <w:pPr>
              <w:rPr>
                <w:rFonts w:ascii="Calibri" w:hAnsi="Calibri"/>
              </w:rPr>
            </w:pPr>
          </w:p>
        </w:tc>
        <w:tc>
          <w:tcPr>
            <w:tcW w:w="5341" w:type="dxa"/>
          </w:tcPr>
          <w:p w14:paraId="43381E89" w14:textId="77777777" w:rsidR="005F2397" w:rsidRPr="008568A7" w:rsidRDefault="005F2397" w:rsidP="005F2397">
            <w:pPr>
              <w:rPr>
                <w:rFonts w:ascii="Calibri" w:hAnsi="Calibri"/>
              </w:rPr>
            </w:pPr>
          </w:p>
        </w:tc>
      </w:tr>
      <w:tr w:rsidR="005F2397" w:rsidRPr="008568A7" w14:paraId="01CDEBE2" w14:textId="77777777" w:rsidTr="00C003CD">
        <w:tc>
          <w:tcPr>
            <w:tcW w:w="5341" w:type="dxa"/>
            <w:shd w:val="clear" w:color="auto" w:fill="B1C2A3"/>
          </w:tcPr>
          <w:p w14:paraId="7FC67586" w14:textId="77777777" w:rsidR="005F2397" w:rsidRPr="008568A7" w:rsidRDefault="005F2397" w:rsidP="005F2397">
            <w:pPr>
              <w:rPr>
                <w:rFonts w:ascii="Calibri" w:hAnsi="Calibri"/>
                <w:sz w:val="24"/>
                <w:szCs w:val="24"/>
              </w:rPr>
            </w:pPr>
            <w:r w:rsidRPr="008568A7">
              <w:rPr>
                <w:rFonts w:ascii="Calibri" w:hAnsi="Calibri"/>
                <w:sz w:val="24"/>
                <w:szCs w:val="24"/>
              </w:rPr>
              <w:t>Discount Factor (DF), 10 years @ 8% semi-annual</w:t>
            </w:r>
          </w:p>
        </w:tc>
        <w:tc>
          <w:tcPr>
            <w:tcW w:w="5341" w:type="dxa"/>
            <w:shd w:val="clear" w:color="auto" w:fill="B1C2A3"/>
          </w:tcPr>
          <w:p w14:paraId="7B9798CD" w14:textId="77777777" w:rsidR="005F2397" w:rsidRPr="008568A7" w:rsidRDefault="005F2397" w:rsidP="005F2397">
            <w:pPr>
              <w:rPr>
                <w:rFonts w:ascii="Calibri" w:hAnsi="Calibri"/>
                <w:sz w:val="24"/>
                <w:szCs w:val="24"/>
              </w:rPr>
            </w:pPr>
            <w:r w:rsidRPr="008568A7">
              <w:rPr>
                <w:rFonts w:ascii="Calibri" w:hAnsi="Calibri"/>
                <w:sz w:val="24"/>
                <w:szCs w:val="24"/>
              </w:rPr>
              <w:t>Discount Factor, 10 years @ 8% continuous</w:t>
            </w:r>
          </w:p>
        </w:tc>
      </w:tr>
      <w:tr w:rsidR="005F2397" w:rsidRPr="008568A7" w14:paraId="59038AE5" w14:textId="77777777" w:rsidTr="005F2397">
        <w:tc>
          <w:tcPr>
            <w:tcW w:w="5341" w:type="dxa"/>
          </w:tcPr>
          <w:p w14:paraId="53DEF6DF" w14:textId="77777777" w:rsidR="005F2397" w:rsidRPr="008568A7" w:rsidRDefault="00DE5CF7">
            <w:pPr>
              <w:jc w:val="center"/>
              <w:rPr>
                <w:rFonts w:ascii="Calibri" w:hAnsi="Calibri"/>
                <w:sz w:val="24"/>
                <w:szCs w:val="24"/>
                <w:lang w:bidi="ar-SA"/>
              </w:rPr>
              <w:pPrChange w:id="2976" w:author="Aleksander Hansen" w:date="2013-02-14T13:35:00Z">
                <w:pPr/>
              </w:pPrChange>
            </w:pPr>
            <w:r>
              <w:rPr>
                <w:rFonts w:ascii="Calibri" w:hAnsi="Calibri"/>
                <w:sz w:val="24"/>
                <w:szCs w:val="24"/>
                <w:lang w:bidi="ar-SA"/>
              </w:rPr>
              <w:pict w14:anchorId="0D0E1F43">
                <v:shape id="_x0000_i1030" type="#_x0000_t75" style="width:136pt;height:80pt">
                  <v:imagedata r:id="rId40" o:title=""/>
                </v:shape>
              </w:pict>
            </w:r>
          </w:p>
        </w:tc>
        <w:tc>
          <w:tcPr>
            <w:tcW w:w="5341" w:type="dxa"/>
          </w:tcPr>
          <w:p w14:paraId="2BB1A494" w14:textId="77777777" w:rsidR="005F2397" w:rsidRPr="008568A7" w:rsidRDefault="00DE5CF7">
            <w:pPr>
              <w:jc w:val="center"/>
              <w:rPr>
                <w:rFonts w:ascii="Calibri" w:hAnsi="Calibri"/>
                <w:sz w:val="24"/>
                <w:szCs w:val="24"/>
                <w:lang w:bidi="ar-SA"/>
              </w:rPr>
              <w:pPrChange w:id="2977" w:author="Aleksander Hansen" w:date="2013-02-14T13:35:00Z">
                <w:pPr/>
              </w:pPrChange>
            </w:pPr>
            <w:r>
              <w:rPr>
                <w:rFonts w:ascii="Calibri" w:hAnsi="Calibri"/>
                <w:sz w:val="24"/>
                <w:szCs w:val="24"/>
                <w:lang w:bidi="ar-SA"/>
              </w:rPr>
              <w:pict w14:anchorId="71D2144B">
                <v:shape id="_x0000_i1031" type="#_x0000_t75" style="width:117pt;height:64pt">
                  <v:imagedata r:id="rId41" o:title=""/>
                </v:shape>
              </w:pict>
            </w:r>
          </w:p>
        </w:tc>
      </w:tr>
      <w:tr w:rsidR="005F2397" w:rsidRPr="008568A7" w14:paraId="0A178090" w14:textId="77777777" w:rsidTr="005F2397">
        <w:tc>
          <w:tcPr>
            <w:tcW w:w="5341" w:type="dxa"/>
          </w:tcPr>
          <w:p w14:paraId="77F457D1" w14:textId="77777777" w:rsidR="005F2397" w:rsidRPr="008568A7" w:rsidRDefault="005F2397" w:rsidP="005F2397">
            <w:pPr>
              <w:rPr>
                <w:rFonts w:ascii="Calibri" w:hAnsi="Calibri"/>
              </w:rPr>
            </w:pPr>
          </w:p>
        </w:tc>
        <w:tc>
          <w:tcPr>
            <w:tcW w:w="5341" w:type="dxa"/>
          </w:tcPr>
          <w:p w14:paraId="73D9EAF4" w14:textId="77777777" w:rsidR="005F2397" w:rsidRPr="008568A7" w:rsidRDefault="005F2397" w:rsidP="005F2397">
            <w:pPr>
              <w:rPr>
                <w:rFonts w:ascii="Calibri" w:hAnsi="Calibri"/>
              </w:rPr>
            </w:pPr>
          </w:p>
        </w:tc>
      </w:tr>
      <w:tr w:rsidR="005F2397" w:rsidRPr="008568A7" w14:paraId="55CE4304" w14:textId="77777777" w:rsidTr="005F2397">
        <w:tc>
          <w:tcPr>
            <w:tcW w:w="10682" w:type="dxa"/>
            <w:gridSpan w:val="2"/>
          </w:tcPr>
          <w:p w14:paraId="42ABD9C5" w14:textId="77777777" w:rsidR="005F2397" w:rsidRPr="008568A7" w:rsidRDefault="005F2397" w:rsidP="005F2397">
            <w:pPr>
              <w:rPr>
                <w:rFonts w:ascii="Calibri" w:hAnsi="Calibri"/>
                <w:sz w:val="24"/>
                <w:szCs w:val="24"/>
              </w:rPr>
            </w:pPr>
            <w:r w:rsidRPr="008568A7">
              <w:rPr>
                <w:rFonts w:ascii="Calibri" w:hAnsi="Calibri"/>
                <w:sz w:val="24"/>
                <w:szCs w:val="24"/>
              </w:rPr>
              <w:t>We also must be able to convert from a discrete rate into a continuous rate, and vice-versa:</w:t>
            </w:r>
          </w:p>
        </w:tc>
      </w:tr>
      <w:tr w:rsidR="005F2397" w:rsidRPr="008568A7" w14:paraId="30FE992C" w14:textId="77777777" w:rsidTr="00C003CD">
        <w:tc>
          <w:tcPr>
            <w:tcW w:w="5341" w:type="dxa"/>
          </w:tcPr>
          <w:p w14:paraId="64EDD23C" w14:textId="77777777" w:rsidR="005F2397" w:rsidRPr="008568A7" w:rsidRDefault="005F2397" w:rsidP="005F2397">
            <w:pPr>
              <w:rPr>
                <w:rFonts w:ascii="Calibri" w:hAnsi="Calibri"/>
                <w:sz w:val="24"/>
                <w:szCs w:val="24"/>
              </w:rPr>
            </w:pPr>
          </w:p>
        </w:tc>
        <w:tc>
          <w:tcPr>
            <w:tcW w:w="5341" w:type="dxa"/>
          </w:tcPr>
          <w:p w14:paraId="12A72336" w14:textId="77777777" w:rsidR="005F2397" w:rsidRPr="008568A7" w:rsidRDefault="005F2397" w:rsidP="005F2397">
            <w:pPr>
              <w:rPr>
                <w:rFonts w:ascii="Calibri" w:hAnsi="Calibri"/>
                <w:sz w:val="24"/>
                <w:szCs w:val="24"/>
              </w:rPr>
            </w:pPr>
          </w:p>
        </w:tc>
      </w:tr>
      <w:tr w:rsidR="005F2397" w:rsidRPr="008568A7" w14:paraId="72610485" w14:textId="77777777" w:rsidTr="00C003CD">
        <w:tc>
          <w:tcPr>
            <w:tcW w:w="5341" w:type="dxa"/>
            <w:shd w:val="clear" w:color="auto" w:fill="B1C2A3"/>
          </w:tcPr>
          <w:p w14:paraId="3246FC8F" w14:textId="77777777" w:rsidR="005F2397" w:rsidRPr="008568A7" w:rsidRDefault="005F2397" w:rsidP="005F2397">
            <w:pPr>
              <w:rPr>
                <w:rFonts w:ascii="Calibri" w:hAnsi="Calibri"/>
                <w:sz w:val="24"/>
                <w:szCs w:val="24"/>
              </w:rPr>
            </w:pPr>
            <w:r w:rsidRPr="008568A7">
              <w:rPr>
                <w:rFonts w:ascii="Calibri" w:hAnsi="Calibri"/>
                <w:sz w:val="24"/>
                <w:szCs w:val="24"/>
              </w:rPr>
              <w:t>Semi-annual equivalent of 8% continuous:</w:t>
            </w:r>
          </w:p>
        </w:tc>
        <w:tc>
          <w:tcPr>
            <w:tcW w:w="5341" w:type="dxa"/>
            <w:shd w:val="clear" w:color="auto" w:fill="B1C2A3"/>
          </w:tcPr>
          <w:p w14:paraId="6853D00A" w14:textId="77777777" w:rsidR="005F2397" w:rsidRPr="008568A7" w:rsidRDefault="005F2397" w:rsidP="005F2397">
            <w:pPr>
              <w:rPr>
                <w:rFonts w:ascii="Calibri" w:hAnsi="Calibri"/>
                <w:sz w:val="24"/>
                <w:szCs w:val="24"/>
              </w:rPr>
            </w:pPr>
            <w:r w:rsidRPr="008568A7">
              <w:rPr>
                <w:rFonts w:ascii="Calibri" w:hAnsi="Calibri"/>
                <w:sz w:val="24"/>
                <w:szCs w:val="24"/>
              </w:rPr>
              <w:t>Continuous equivalent of 8.162% semi-annual:</w:t>
            </w:r>
          </w:p>
        </w:tc>
      </w:tr>
      <w:tr w:rsidR="005F2397" w:rsidRPr="008568A7" w14:paraId="63BCF430" w14:textId="77777777" w:rsidTr="005F2397">
        <w:tc>
          <w:tcPr>
            <w:tcW w:w="5341" w:type="dxa"/>
          </w:tcPr>
          <w:p w14:paraId="0EF749F2" w14:textId="77777777" w:rsidR="007B45B1" w:rsidRPr="008568A7" w:rsidRDefault="007B45B1">
            <w:pPr>
              <w:jc w:val="center"/>
              <w:rPr>
                <w:rFonts w:ascii="Calibri" w:hAnsi="Calibri"/>
                <w:sz w:val="24"/>
                <w:szCs w:val="24"/>
                <w:lang w:bidi="ar-SA"/>
              </w:rPr>
              <w:pPrChange w:id="2978" w:author="Aleksander Hansen" w:date="2013-02-14T13:35:00Z">
                <w:pPr/>
              </w:pPrChange>
            </w:pPr>
          </w:p>
          <w:p w14:paraId="3FDC847B" w14:textId="77777777" w:rsidR="007B45B1" w:rsidRPr="008568A7" w:rsidRDefault="007B45B1">
            <w:pPr>
              <w:jc w:val="center"/>
              <w:rPr>
                <w:rFonts w:ascii="Calibri" w:hAnsi="Calibri"/>
                <w:sz w:val="24"/>
                <w:szCs w:val="24"/>
                <w:lang w:bidi="ar-SA"/>
              </w:rPr>
              <w:pPrChange w:id="2979" w:author="Aleksander Hansen" w:date="2013-02-14T13:35:00Z">
                <w:pPr/>
              </w:pPrChange>
            </w:pPr>
          </w:p>
          <w:p w14:paraId="09D34C09" w14:textId="77777777" w:rsidR="005F2397" w:rsidRPr="008568A7" w:rsidRDefault="00DE5CF7">
            <w:pPr>
              <w:jc w:val="center"/>
              <w:rPr>
                <w:rFonts w:ascii="Calibri" w:hAnsi="Calibri"/>
                <w:sz w:val="24"/>
                <w:szCs w:val="24"/>
                <w:lang w:bidi="ar-SA"/>
              </w:rPr>
              <w:pPrChange w:id="2980" w:author="Aleksander Hansen" w:date="2013-02-14T13:35:00Z">
                <w:pPr/>
              </w:pPrChange>
            </w:pPr>
            <w:r>
              <w:rPr>
                <w:rFonts w:ascii="Calibri" w:hAnsi="Calibri"/>
                <w:sz w:val="24"/>
                <w:szCs w:val="24"/>
                <w:lang w:bidi="ar-SA"/>
              </w:rPr>
              <w:pict w14:anchorId="37952270">
                <v:shape id="_x0000_i1032" type="#_x0000_t75" style="width:105pt;height:24pt">
                  <v:imagedata r:id="rId42" o:title=""/>
                </v:shape>
              </w:pict>
            </w:r>
          </w:p>
        </w:tc>
        <w:tc>
          <w:tcPr>
            <w:tcW w:w="5341" w:type="dxa"/>
          </w:tcPr>
          <w:p w14:paraId="0A18B796" w14:textId="77777777" w:rsidR="007B45B1" w:rsidRPr="008568A7" w:rsidRDefault="007B45B1">
            <w:pPr>
              <w:jc w:val="center"/>
              <w:rPr>
                <w:rFonts w:ascii="Calibri" w:hAnsi="Calibri"/>
                <w:sz w:val="24"/>
                <w:szCs w:val="24"/>
                <w:lang w:bidi="ar-SA"/>
              </w:rPr>
              <w:pPrChange w:id="2981" w:author="Aleksander Hansen" w:date="2013-02-14T13:35:00Z">
                <w:pPr/>
              </w:pPrChange>
            </w:pPr>
          </w:p>
          <w:p w14:paraId="71479F73" w14:textId="77777777" w:rsidR="005F2397" w:rsidRPr="008568A7" w:rsidRDefault="00DE5CF7">
            <w:pPr>
              <w:jc w:val="center"/>
              <w:rPr>
                <w:rFonts w:ascii="Calibri" w:hAnsi="Calibri"/>
                <w:sz w:val="24"/>
                <w:szCs w:val="24"/>
                <w:lang w:bidi="ar-SA"/>
              </w:rPr>
              <w:pPrChange w:id="2982" w:author="Aleksander Hansen" w:date="2013-02-14T13:35:00Z">
                <w:pPr/>
              </w:pPrChange>
            </w:pPr>
            <w:r>
              <w:rPr>
                <w:rFonts w:ascii="Calibri" w:hAnsi="Calibri"/>
                <w:sz w:val="24"/>
                <w:szCs w:val="24"/>
                <w:lang w:bidi="ar-SA"/>
              </w:rPr>
              <w:pict w14:anchorId="6F56E79E">
                <v:shape id="_x0000_i1033" type="#_x0000_t75" style="width:108pt;height:39pt">
                  <v:imagedata r:id="rId43" o:title=""/>
                </v:shape>
              </w:pict>
            </w:r>
          </w:p>
        </w:tc>
      </w:tr>
      <w:tr w:rsidR="005F2397" w:rsidRPr="008568A7" w14:paraId="704C9B31" w14:textId="77777777" w:rsidTr="005F2397">
        <w:tc>
          <w:tcPr>
            <w:tcW w:w="5341" w:type="dxa"/>
          </w:tcPr>
          <w:p w14:paraId="62F0C78D" w14:textId="77777777" w:rsidR="005F2397" w:rsidRPr="008568A7" w:rsidRDefault="00DE5CF7">
            <w:pPr>
              <w:jc w:val="center"/>
              <w:rPr>
                <w:rFonts w:ascii="Calibri" w:hAnsi="Calibri"/>
                <w:sz w:val="24"/>
                <w:szCs w:val="24"/>
                <w:lang w:bidi="ar-SA"/>
              </w:rPr>
              <w:pPrChange w:id="2983" w:author="Aleksander Hansen" w:date="2013-02-14T13:35:00Z">
                <w:pPr/>
              </w:pPrChange>
            </w:pPr>
            <w:r>
              <w:rPr>
                <w:rFonts w:ascii="Calibri" w:hAnsi="Calibri"/>
                <w:sz w:val="24"/>
                <w:szCs w:val="24"/>
                <w:lang w:bidi="ar-SA"/>
              </w:rPr>
              <w:pict w14:anchorId="0E4EEBCB">
                <v:shape id="_x0000_i1034" type="#_x0000_t75" style="width:100pt;height:39pt">
                  <v:imagedata r:id="rId44" o:title=""/>
                </v:shape>
              </w:pict>
            </w:r>
          </w:p>
        </w:tc>
        <w:tc>
          <w:tcPr>
            <w:tcW w:w="5341" w:type="dxa"/>
          </w:tcPr>
          <w:p w14:paraId="4A245E90" w14:textId="77777777" w:rsidR="005F2397" w:rsidRPr="008568A7" w:rsidRDefault="00DE5CF7">
            <w:pPr>
              <w:jc w:val="center"/>
              <w:rPr>
                <w:rFonts w:ascii="Calibri" w:hAnsi="Calibri"/>
                <w:sz w:val="24"/>
                <w:szCs w:val="24"/>
                <w:lang w:bidi="ar-SA"/>
              </w:rPr>
              <w:pPrChange w:id="2984" w:author="Aleksander Hansen" w:date="2013-02-14T13:35:00Z">
                <w:pPr/>
              </w:pPrChange>
            </w:pPr>
            <w:r>
              <w:rPr>
                <w:rFonts w:ascii="Calibri" w:hAnsi="Calibri"/>
                <w:sz w:val="24"/>
                <w:szCs w:val="24"/>
                <w:lang w:bidi="ar-SA"/>
              </w:rPr>
              <w:pict w14:anchorId="04B890BC">
                <v:shape id="_x0000_i1035" type="#_x0000_t75" style="width:132pt;height:56pt">
                  <v:imagedata r:id="rId45" o:title=""/>
                </v:shape>
              </w:pict>
            </w:r>
          </w:p>
        </w:tc>
      </w:tr>
    </w:tbl>
    <w:p w14:paraId="45EAA1AF" w14:textId="77777777" w:rsidR="005F2397" w:rsidRPr="008568A7" w:rsidRDefault="005F2397" w:rsidP="005F2397">
      <w:pPr>
        <w:rPr>
          <w:rFonts w:ascii="Calibri" w:hAnsi="Calibri"/>
        </w:rPr>
      </w:pPr>
    </w:p>
    <w:p w14:paraId="01950B6D" w14:textId="242E8EFF" w:rsidR="005F2397" w:rsidRPr="008568A7" w:rsidRDefault="005F2397" w:rsidP="005F2397">
      <w:pPr>
        <w:rPr>
          <w:rFonts w:ascii="Calibri" w:hAnsi="Calibri"/>
        </w:rPr>
      </w:pPr>
      <w:r w:rsidRPr="008568A7">
        <w:rPr>
          <w:rFonts w:ascii="Calibri" w:hAnsi="Calibri"/>
        </w:rPr>
        <w:t>Some selected conversions from the learning spreadsheet:</w:t>
      </w:r>
    </w:p>
    <w:tbl>
      <w:tblPr>
        <w:tblW w:w="9015" w:type="dxa"/>
        <w:jc w:val="center"/>
        <w:tblInd w:w="865" w:type="dxa"/>
        <w:shd w:val="clear" w:color="auto" w:fill="A2B593"/>
        <w:tblCellMar>
          <w:left w:w="0" w:type="dxa"/>
          <w:right w:w="0" w:type="dxa"/>
        </w:tblCellMar>
        <w:tblLook w:val="04A0" w:firstRow="1" w:lastRow="0" w:firstColumn="1" w:lastColumn="0" w:noHBand="0" w:noVBand="1"/>
      </w:tblPr>
      <w:tblGrid>
        <w:gridCol w:w="171"/>
        <w:gridCol w:w="1204"/>
        <w:gridCol w:w="686"/>
        <w:gridCol w:w="948"/>
        <w:gridCol w:w="1189"/>
        <w:gridCol w:w="96"/>
        <w:gridCol w:w="1199"/>
        <w:gridCol w:w="1048"/>
        <w:gridCol w:w="1303"/>
        <w:gridCol w:w="1171"/>
      </w:tblGrid>
      <w:tr w:rsidR="007B45B1" w:rsidRPr="008568A7" w14:paraId="5C6CCF62"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4DE40839" w14:textId="77777777" w:rsidR="007B45B1" w:rsidRPr="008568A7" w:rsidRDefault="007B45B1" w:rsidP="005F2397">
            <w:pPr>
              <w:rPr>
                <w:rFonts w:ascii="Calibri" w:hAnsi="Calibri"/>
              </w:rPr>
            </w:pPr>
          </w:p>
        </w:tc>
        <w:tc>
          <w:tcPr>
            <w:tcW w:w="1204" w:type="dxa"/>
            <w:shd w:val="clear" w:color="auto" w:fill="A2B593"/>
            <w:tcMar>
              <w:top w:w="15" w:type="dxa"/>
              <w:left w:w="15" w:type="dxa"/>
              <w:bottom w:w="0" w:type="dxa"/>
              <w:right w:w="15" w:type="dxa"/>
            </w:tcMar>
            <w:vAlign w:val="center"/>
            <w:hideMark/>
          </w:tcPr>
          <w:p w14:paraId="401C5251" w14:textId="77777777" w:rsidR="007B45B1" w:rsidRPr="008568A7" w:rsidRDefault="007B45B1" w:rsidP="005F2397">
            <w:pPr>
              <w:rPr>
                <w:rFonts w:ascii="Calibri" w:hAnsi="Calibri"/>
              </w:rPr>
            </w:pPr>
          </w:p>
        </w:tc>
        <w:tc>
          <w:tcPr>
            <w:tcW w:w="686" w:type="dxa"/>
            <w:shd w:val="clear" w:color="auto" w:fill="A2B593"/>
            <w:tcMar>
              <w:top w:w="15" w:type="dxa"/>
              <w:left w:w="15" w:type="dxa"/>
              <w:bottom w:w="0" w:type="dxa"/>
              <w:right w:w="15" w:type="dxa"/>
            </w:tcMar>
            <w:vAlign w:val="center"/>
            <w:hideMark/>
          </w:tcPr>
          <w:p w14:paraId="198ECA0A" w14:textId="77777777" w:rsidR="007B45B1" w:rsidRPr="008568A7" w:rsidRDefault="007B45B1" w:rsidP="005F2397">
            <w:pPr>
              <w:rPr>
                <w:rFonts w:ascii="Calibri" w:hAnsi="Calibri"/>
              </w:rPr>
            </w:pPr>
          </w:p>
        </w:tc>
        <w:tc>
          <w:tcPr>
            <w:tcW w:w="948" w:type="dxa"/>
            <w:vMerge w:val="restart"/>
            <w:shd w:val="clear" w:color="auto" w:fill="A2B593"/>
            <w:tcMar>
              <w:top w:w="15" w:type="dxa"/>
              <w:left w:w="15" w:type="dxa"/>
              <w:bottom w:w="0" w:type="dxa"/>
              <w:right w:w="15" w:type="dxa"/>
            </w:tcMar>
            <w:vAlign w:val="center"/>
            <w:hideMark/>
          </w:tcPr>
          <w:p w14:paraId="15E9A898" w14:textId="77777777" w:rsidR="007B45B1" w:rsidRPr="008568A7" w:rsidRDefault="007B45B1" w:rsidP="005F2397">
            <w:pPr>
              <w:rPr>
                <w:rFonts w:ascii="Calibri" w:hAnsi="Calibri"/>
              </w:rPr>
            </w:pPr>
            <w:r w:rsidRPr="008568A7">
              <w:rPr>
                <w:rFonts w:ascii="Calibri" w:hAnsi="Calibri"/>
              </w:rPr>
              <w:t>PV of $1 grows to</w:t>
            </w:r>
          </w:p>
          <w:p w14:paraId="3FF58338" w14:textId="77777777" w:rsidR="007B45B1" w:rsidRPr="008568A7" w:rsidRDefault="007B45B1" w:rsidP="005F2397">
            <w:pPr>
              <w:rPr>
                <w:rFonts w:ascii="Calibri" w:hAnsi="Calibri"/>
              </w:rPr>
            </w:pPr>
            <w:r w:rsidRPr="008568A7">
              <w:rPr>
                <w:rFonts w:ascii="Calibri" w:hAnsi="Calibri"/>
              </w:rPr>
              <w:t>FV of:</w:t>
            </w:r>
          </w:p>
        </w:tc>
        <w:tc>
          <w:tcPr>
            <w:tcW w:w="1189" w:type="dxa"/>
            <w:vMerge w:val="restart"/>
            <w:shd w:val="clear" w:color="auto" w:fill="A2B593"/>
            <w:tcMar>
              <w:top w:w="15" w:type="dxa"/>
              <w:left w:w="15" w:type="dxa"/>
              <w:bottom w:w="0" w:type="dxa"/>
              <w:right w:w="15" w:type="dxa"/>
            </w:tcMar>
            <w:vAlign w:val="center"/>
            <w:hideMark/>
          </w:tcPr>
          <w:p w14:paraId="48B7D76E" w14:textId="77777777" w:rsidR="007B45B1" w:rsidRPr="008568A7" w:rsidRDefault="007B45B1" w:rsidP="005F2397">
            <w:pPr>
              <w:rPr>
                <w:rFonts w:ascii="Calibri" w:hAnsi="Calibri"/>
              </w:rPr>
            </w:pPr>
            <w:r w:rsidRPr="008568A7">
              <w:rPr>
                <w:rFonts w:ascii="Calibri" w:hAnsi="Calibri"/>
              </w:rPr>
              <w:t>PV of $1 received in</w:t>
            </w:r>
          </w:p>
          <w:p w14:paraId="4FD079DE" w14:textId="77777777" w:rsidR="007B45B1" w:rsidRPr="008568A7" w:rsidRDefault="007B45B1" w:rsidP="005F2397">
            <w:pPr>
              <w:rPr>
                <w:rFonts w:ascii="Calibri" w:hAnsi="Calibri"/>
              </w:rPr>
            </w:pPr>
            <w:r w:rsidRPr="008568A7">
              <w:rPr>
                <w:rFonts w:ascii="Calibri" w:hAnsi="Calibri"/>
              </w:rPr>
              <w:t>the future:</w:t>
            </w:r>
          </w:p>
        </w:tc>
        <w:tc>
          <w:tcPr>
            <w:tcW w:w="1295" w:type="dxa"/>
            <w:gridSpan w:val="2"/>
            <w:vMerge w:val="restart"/>
            <w:shd w:val="clear" w:color="auto" w:fill="A2B593"/>
            <w:tcMar>
              <w:top w:w="15" w:type="dxa"/>
              <w:left w:w="15" w:type="dxa"/>
              <w:bottom w:w="0" w:type="dxa"/>
              <w:right w:w="15" w:type="dxa"/>
            </w:tcMar>
            <w:vAlign w:val="center"/>
            <w:hideMark/>
          </w:tcPr>
          <w:p w14:paraId="0BE00A80" w14:textId="77777777" w:rsidR="007B45B1" w:rsidRPr="008568A7" w:rsidRDefault="007B45B1" w:rsidP="005F2397">
            <w:pPr>
              <w:rPr>
                <w:rFonts w:ascii="Calibri" w:hAnsi="Calibri"/>
              </w:rPr>
            </w:pPr>
          </w:p>
          <w:p w14:paraId="2CFF839A" w14:textId="77777777" w:rsidR="007B45B1" w:rsidRPr="008568A7" w:rsidRDefault="007B45B1" w:rsidP="005F2397">
            <w:pPr>
              <w:rPr>
                <w:rFonts w:ascii="Calibri" w:hAnsi="Calibri"/>
              </w:rPr>
            </w:pPr>
            <w:r w:rsidRPr="008568A7">
              <w:rPr>
                <w:rFonts w:ascii="Calibri" w:hAnsi="Calibri"/>
              </w:rPr>
              <w:t>Discrete</w:t>
            </w:r>
          </w:p>
          <w:p w14:paraId="61688023" w14:textId="77777777" w:rsidR="007B45B1" w:rsidRPr="008568A7" w:rsidRDefault="007B45B1" w:rsidP="005F2397">
            <w:pPr>
              <w:rPr>
                <w:rFonts w:ascii="Calibri" w:hAnsi="Calibri"/>
              </w:rPr>
            </w:pPr>
            <w:r w:rsidRPr="008568A7">
              <w:rPr>
                <w:rFonts w:ascii="Calibri" w:hAnsi="Calibri"/>
              </w:rPr>
              <w:t>Periods/Yr</w:t>
            </w:r>
          </w:p>
        </w:tc>
        <w:tc>
          <w:tcPr>
            <w:tcW w:w="1048" w:type="dxa"/>
            <w:shd w:val="clear" w:color="auto" w:fill="A2B593"/>
            <w:tcMar>
              <w:top w:w="15" w:type="dxa"/>
              <w:left w:w="15" w:type="dxa"/>
              <w:bottom w:w="0" w:type="dxa"/>
              <w:right w:w="15" w:type="dxa"/>
            </w:tcMar>
            <w:vAlign w:val="center"/>
            <w:hideMark/>
          </w:tcPr>
          <w:p w14:paraId="0108ACB7" w14:textId="77777777" w:rsidR="007B45B1" w:rsidRPr="008568A7" w:rsidRDefault="007B45B1" w:rsidP="005F2397">
            <w:pPr>
              <w:rPr>
                <w:rFonts w:ascii="Calibri" w:hAnsi="Calibri"/>
              </w:rPr>
            </w:pPr>
          </w:p>
        </w:tc>
        <w:tc>
          <w:tcPr>
            <w:tcW w:w="1303" w:type="dxa"/>
            <w:shd w:val="clear" w:color="auto" w:fill="A2B593"/>
            <w:tcMar>
              <w:top w:w="15" w:type="dxa"/>
              <w:left w:w="15" w:type="dxa"/>
              <w:bottom w:w="0" w:type="dxa"/>
              <w:right w:w="15" w:type="dxa"/>
            </w:tcMar>
            <w:vAlign w:val="center"/>
            <w:hideMark/>
          </w:tcPr>
          <w:p w14:paraId="44D68E78" w14:textId="77777777" w:rsidR="007B45B1" w:rsidRPr="008568A7" w:rsidRDefault="007B45B1" w:rsidP="005F2397">
            <w:pPr>
              <w:rPr>
                <w:rFonts w:ascii="Calibri" w:hAnsi="Calibri"/>
              </w:rPr>
            </w:pPr>
          </w:p>
        </w:tc>
        <w:tc>
          <w:tcPr>
            <w:tcW w:w="1171" w:type="dxa"/>
            <w:vMerge w:val="restart"/>
            <w:shd w:val="clear" w:color="auto" w:fill="A2B593"/>
            <w:tcMar>
              <w:top w:w="15" w:type="dxa"/>
              <w:left w:w="15" w:type="dxa"/>
              <w:bottom w:w="0" w:type="dxa"/>
              <w:right w:w="15" w:type="dxa"/>
            </w:tcMar>
            <w:vAlign w:val="center"/>
            <w:hideMark/>
          </w:tcPr>
          <w:p w14:paraId="76246EF4" w14:textId="77777777" w:rsidR="007B45B1" w:rsidRPr="008568A7" w:rsidRDefault="007B45B1" w:rsidP="005F2397">
            <w:pPr>
              <w:rPr>
                <w:rFonts w:ascii="Calibri" w:hAnsi="Calibri"/>
              </w:rPr>
            </w:pPr>
            <w:r w:rsidRPr="008568A7">
              <w:rPr>
                <w:rFonts w:ascii="Calibri" w:hAnsi="Calibri"/>
              </w:rPr>
              <w:t>Discount</w:t>
            </w:r>
          </w:p>
          <w:p w14:paraId="6EC17861" w14:textId="77777777" w:rsidR="007B45B1" w:rsidRPr="008568A7" w:rsidRDefault="007B45B1" w:rsidP="005F2397">
            <w:pPr>
              <w:rPr>
                <w:rFonts w:ascii="Calibri" w:hAnsi="Calibri"/>
              </w:rPr>
            </w:pPr>
            <w:r w:rsidRPr="008568A7">
              <w:rPr>
                <w:rFonts w:ascii="Calibri" w:hAnsi="Calibri"/>
              </w:rPr>
              <w:t>Factor</w:t>
            </w:r>
          </w:p>
          <w:p w14:paraId="0F341741" w14:textId="77777777" w:rsidR="007B45B1" w:rsidRPr="008568A7" w:rsidRDefault="007B45B1" w:rsidP="005F2397">
            <w:pPr>
              <w:rPr>
                <w:rFonts w:ascii="Calibri" w:hAnsi="Calibri"/>
              </w:rPr>
            </w:pPr>
            <w:r w:rsidRPr="008568A7">
              <w:rPr>
                <w:rFonts w:ascii="Calibri" w:hAnsi="Calibri"/>
              </w:rPr>
              <w:t>(discrete)</w:t>
            </w:r>
          </w:p>
        </w:tc>
      </w:tr>
      <w:tr w:rsidR="007B45B1" w:rsidRPr="008568A7" w14:paraId="010E8D33" w14:textId="77777777" w:rsidTr="006223B9">
        <w:trPr>
          <w:trHeight w:hRule="exact" w:val="340"/>
          <w:jc w:val="center"/>
        </w:trPr>
        <w:tc>
          <w:tcPr>
            <w:tcW w:w="1375" w:type="dxa"/>
            <w:gridSpan w:val="2"/>
            <w:vMerge w:val="restart"/>
            <w:shd w:val="clear" w:color="auto" w:fill="A2B593"/>
            <w:tcMar>
              <w:top w:w="15" w:type="dxa"/>
              <w:left w:w="15" w:type="dxa"/>
              <w:bottom w:w="0" w:type="dxa"/>
              <w:right w:w="15" w:type="dxa"/>
            </w:tcMar>
            <w:vAlign w:val="center"/>
            <w:hideMark/>
          </w:tcPr>
          <w:p w14:paraId="555CDA56" w14:textId="77777777" w:rsidR="007B45B1" w:rsidRPr="008568A7" w:rsidRDefault="007B45B1" w:rsidP="005F2397">
            <w:pPr>
              <w:rPr>
                <w:rFonts w:ascii="Calibri" w:hAnsi="Calibri"/>
              </w:rPr>
            </w:pPr>
            <w:r w:rsidRPr="008568A7">
              <w:rPr>
                <w:rFonts w:ascii="Calibri" w:hAnsi="Calibri"/>
              </w:rPr>
              <w:t>Continuous</w:t>
            </w:r>
          </w:p>
          <w:p w14:paraId="6630F91F" w14:textId="77777777" w:rsidR="007B45B1" w:rsidRPr="008568A7" w:rsidRDefault="007B45B1" w:rsidP="005F2397">
            <w:pPr>
              <w:rPr>
                <w:rFonts w:ascii="Calibri" w:hAnsi="Calibri"/>
              </w:rPr>
            </w:pPr>
            <w:r w:rsidRPr="008568A7">
              <w:rPr>
                <w:rFonts w:ascii="Calibri" w:hAnsi="Calibri"/>
              </w:rPr>
              <w:t>rate</w:t>
            </w:r>
          </w:p>
        </w:tc>
        <w:tc>
          <w:tcPr>
            <w:tcW w:w="686" w:type="dxa"/>
            <w:shd w:val="clear" w:color="auto" w:fill="A2B593"/>
            <w:tcMar>
              <w:top w:w="15" w:type="dxa"/>
              <w:left w:w="15" w:type="dxa"/>
              <w:bottom w:w="0" w:type="dxa"/>
              <w:right w:w="15" w:type="dxa"/>
            </w:tcMar>
            <w:vAlign w:val="center"/>
            <w:hideMark/>
          </w:tcPr>
          <w:p w14:paraId="7FD1F8F8" w14:textId="77777777" w:rsidR="007B45B1" w:rsidRPr="008568A7" w:rsidRDefault="007B45B1" w:rsidP="005F2397">
            <w:pPr>
              <w:rPr>
                <w:rFonts w:ascii="Calibri" w:hAnsi="Calibri"/>
              </w:rPr>
            </w:pPr>
          </w:p>
        </w:tc>
        <w:tc>
          <w:tcPr>
            <w:tcW w:w="948" w:type="dxa"/>
            <w:vMerge/>
            <w:shd w:val="clear" w:color="auto" w:fill="A2B593"/>
            <w:tcMar>
              <w:top w:w="15" w:type="dxa"/>
              <w:left w:w="15" w:type="dxa"/>
              <w:bottom w:w="0" w:type="dxa"/>
              <w:right w:w="15" w:type="dxa"/>
            </w:tcMar>
            <w:vAlign w:val="center"/>
            <w:hideMark/>
          </w:tcPr>
          <w:p w14:paraId="354932B6" w14:textId="77777777" w:rsidR="007B45B1" w:rsidRPr="008568A7" w:rsidRDefault="007B45B1" w:rsidP="005F2397">
            <w:pPr>
              <w:rPr>
                <w:rFonts w:ascii="Calibri" w:hAnsi="Calibri"/>
              </w:rPr>
            </w:pPr>
          </w:p>
        </w:tc>
        <w:tc>
          <w:tcPr>
            <w:tcW w:w="1189" w:type="dxa"/>
            <w:vMerge/>
            <w:shd w:val="clear" w:color="auto" w:fill="A2B593"/>
            <w:tcMar>
              <w:top w:w="15" w:type="dxa"/>
              <w:left w:w="15" w:type="dxa"/>
              <w:bottom w:w="0" w:type="dxa"/>
              <w:right w:w="15" w:type="dxa"/>
            </w:tcMar>
            <w:vAlign w:val="center"/>
            <w:hideMark/>
          </w:tcPr>
          <w:p w14:paraId="542B4A41" w14:textId="77777777" w:rsidR="007B45B1" w:rsidRPr="008568A7" w:rsidRDefault="007B45B1" w:rsidP="005F2397">
            <w:pPr>
              <w:rPr>
                <w:rFonts w:ascii="Calibri" w:hAnsi="Calibri"/>
              </w:rPr>
            </w:pPr>
          </w:p>
        </w:tc>
        <w:tc>
          <w:tcPr>
            <w:tcW w:w="1295" w:type="dxa"/>
            <w:gridSpan w:val="2"/>
            <w:vMerge/>
            <w:shd w:val="clear" w:color="auto" w:fill="A2B593"/>
            <w:tcMar>
              <w:top w:w="15" w:type="dxa"/>
              <w:left w:w="15" w:type="dxa"/>
              <w:bottom w:w="0" w:type="dxa"/>
              <w:right w:w="15" w:type="dxa"/>
            </w:tcMar>
            <w:vAlign w:val="center"/>
            <w:hideMark/>
          </w:tcPr>
          <w:p w14:paraId="1BCC8D29" w14:textId="77777777" w:rsidR="007B45B1" w:rsidRPr="008568A7" w:rsidRDefault="007B45B1" w:rsidP="005F2397">
            <w:pPr>
              <w:rPr>
                <w:rFonts w:ascii="Calibri" w:hAnsi="Calibri"/>
              </w:rPr>
            </w:pPr>
          </w:p>
        </w:tc>
        <w:tc>
          <w:tcPr>
            <w:tcW w:w="1048" w:type="dxa"/>
            <w:vMerge w:val="restart"/>
            <w:shd w:val="clear" w:color="auto" w:fill="A2B593"/>
            <w:tcMar>
              <w:top w:w="15" w:type="dxa"/>
              <w:left w:w="15" w:type="dxa"/>
              <w:bottom w:w="0" w:type="dxa"/>
              <w:right w:w="15" w:type="dxa"/>
            </w:tcMar>
            <w:vAlign w:val="center"/>
            <w:hideMark/>
          </w:tcPr>
          <w:p w14:paraId="115026CE" w14:textId="77777777" w:rsidR="007B45B1" w:rsidRPr="008568A7" w:rsidRDefault="007B45B1" w:rsidP="005F2397">
            <w:pPr>
              <w:rPr>
                <w:rFonts w:ascii="Calibri" w:hAnsi="Calibri"/>
              </w:rPr>
            </w:pPr>
            <w:r w:rsidRPr="008568A7">
              <w:rPr>
                <w:rFonts w:ascii="Calibri" w:hAnsi="Calibri"/>
              </w:rPr>
              <w:t>Discrete</w:t>
            </w:r>
          </w:p>
          <w:p w14:paraId="4AED5632" w14:textId="77777777" w:rsidR="007B45B1" w:rsidRPr="008568A7" w:rsidRDefault="007B45B1" w:rsidP="005F2397">
            <w:pPr>
              <w:rPr>
                <w:rFonts w:ascii="Calibri" w:hAnsi="Calibri"/>
              </w:rPr>
            </w:pPr>
            <w:r w:rsidRPr="008568A7">
              <w:rPr>
                <w:rFonts w:ascii="Calibri" w:hAnsi="Calibri"/>
              </w:rPr>
              <w:t>Rate</w:t>
            </w:r>
          </w:p>
        </w:tc>
        <w:tc>
          <w:tcPr>
            <w:tcW w:w="1303" w:type="dxa"/>
            <w:vMerge w:val="restart"/>
            <w:shd w:val="clear" w:color="auto" w:fill="A2B593"/>
            <w:tcMar>
              <w:top w:w="15" w:type="dxa"/>
              <w:left w:w="15" w:type="dxa"/>
              <w:bottom w:w="0" w:type="dxa"/>
              <w:right w:w="15" w:type="dxa"/>
            </w:tcMar>
            <w:vAlign w:val="center"/>
            <w:hideMark/>
          </w:tcPr>
          <w:p w14:paraId="0E10A032" w14:textId="77777777" w:rsidR="007B45B1" w:rsidRPr="008568A7" w:rsidRDefault="007B45B1" w:rsidP="005F2397">
            <w:pPr>
              <w:rPr>
                <w:rFonts w:ascii="Calibri" w:hAnsi="Calibri"/>
              </w:rPr>
            </w:pPr>
            <w:r w:rsidRPr="008568A7">
              <w:rPr>
                <w:rFonts w:ascii="Calibri" w:hAnsi="Calibri"/>
              </w:rPr>
              <w:t>Equivalent</w:t>
            </w:r>
          </w:p>
          <w:p w14:paraId="2EDE6473" w14:textId="77777777" w:rsidR="007B45B1" w:rsidRPr="008568A7" w:rsidRDefault="007B45B1" w:rsidP="005F2397">
            <w:pPr>
              <w:rPr>
                <w:rFonts w:ascii="Calibri" w:hAnsi="Calibri"/>
              </w:rPr>
            </w:pPr>
            <w:r w:rsidRPr="008568A7">
              <w:rPr>
                <w:rFonts w:ascii="Calibri" w:hAnsi="Calibri"/>
              </w:rPr>
              <w:t>Continuous</w:t>
            </w:r>
          </w:p>
        </w:tc>
        <w:tc>
          <w:tcPr>
            <w:tcW w:w="1171" w:type="dxa"/>
            <w:vMerge/>
            <w:shd w:val="clear" w:color="auto" w:fill="A2B593"/>
            <w:tcMar>
              <w:top w:w="15" w:type="dxa"/>
              <w:left w:w="15" w:type="dxa"/>
              <w:bottom w:w="0" w:type="dxa"/>
              <w:right w:w="15" w:type="dxa"/>
            </w:tcMar>
            <w:vAlign w:val="center"/>
            <w:hideMark/>
          </w:tcPr>
          <w:p w14:paraId="24C051CB" w14:textId="77777777" w:rsidR="007B45B1" w:rsidRPr="008568A7" w:rsidRDefault="007B45B1" w:rsidP="005F2397">
            <w:pPr>
              <w:rPr>
                <w:rFonts w:ascii="Calibri" w:hAnsi="Calibri"/>
              </w:rPr>
            </w:pPr>
          </w:p>
        </w:tc>
      </w:tr>
      <w:tr w:rsidR="007B45B1" w:rsidRPr="008568A7" w14:paraId="7AFB5FD9" w14:textId="77777777" w:rsidTr="006223B9">
        <w:trPr>
          <w:trHeight w:hRule="exact" w:val="340"/>
          <w:jc w:val="center"/>
        </w:trPr>
        <w:tc>
          <w:tcPr>
            <w:tcW w:w="1375" w:type="dxa"/>
            <w:gridSpan w:val="2"/>
            <w:vMerge/>
            <w:shd w:val="clear" w:color="auto" w:fill="A2B593"/>
            <w:tcMar>
              <w:top w:w="15" w:type="dxa"/>
              <w:left w:w="15" w:type="dxa"/>
              <w:bottom w:w="0" w:type="dxa"/>
              <w:right w:w="15" w:type="dxa"/>
            </w:tcMar>
            <w:vAlign w:val="center"/>
            <w:hideMark/>
          </w:tcPr>
          <w:p w14:paraId="264B96B3" w14:textId="77777777" w:rsidR="007B45B1" w:rsidRPr="008568A7" w:rsidRDefault="007B45B1" w:rsidP="005F2397">
            <w:pPr>
              <w:rPr>
                <w:rFonts w:ascii="Calibri" w:hAnsi="Calibri"/>
              </w:rPr>
            </w:pPr>
          </w:p>
        </w:tc>
        <w:tc>
          <w:tcPr>
            <w:tcW w:w="686" w:type="dxa"/>
            <w:shd w:val="clear" w:color="auto" w:fill="A2B593"/>
            <w:tcMar>
              <w:top w:w="15" w:type="dxa"/>
              <w:left w:w="15" w:type="dxa"/>
              <w:bottom w:w="0" w:type="dxa"/>
              <w:right w:w="15" w:type="dxa"/>
            </w:tcMar>
            <w:vAlign w:val="center"/>
            <w:hideMark/>
          </w:tcPr>
          <w:p w14:paraId="3CE11B35" w14:textId="77777777" w:rsidR="007B45B1" w:rsidRPr="008568A7" w:rsidRDefault="007B45B1" w:rsidP="005F2397">
            <w:pPr>
              <w:rPr>
                <w:rFonts w:ascii="Calibri" w:hAnsi="Calibri"/>
              </w:rPr>
            </w:pPr>
            <w:r w:rsidRPr="008568A7">
              <w:rPr>
                <w:rFonts w:ascii="Calibri" w:hAnsi="Calibri"/>
              </w:rPr>
              <w:t>Years</w:t>
            </w:r>
          </w:p>
        </w:tc>
        <w:tc>
          <w:tcPr>
            <w:tcW w:w="948" w:type="dxa"/>
            <w:vMerge/>
            <w:shd w:val="clear" w:color="auto" w:fill="A2B593"/>
            <w:tcMar>
              <w:top w:w="15" w:type="dxa"/>
              <w:left w:w="15" w:type="dxa"/>
              <w:bottom w:w="0" w:type="dxa"/>
              <w:right w:w="15" w:type="dxa"/>
            </w:tcMar>
            <w:vAlign w:val="center"/>
            <w:hideMark/>
          </w:tcPr>
          <w:p w14:paraId="22DD9EDA" w14:textId="77777777" w:rsidR="007B45B1" w:rsidRPr="008568A7" w:rsidRDefault="007B45B1" w:rsidP="005F2397">
            <w:pPr>
              <w:rPr>
                <w:rFonts w:ascii="Calibri" w:hAnsi="Calibri"/>
              </w:rPr>
            </w:pPr>
          </w:p>
        </w:tc>
        <w:tc>
          <w:tcPr>
            <w:tcW w:w="1189" w:type="dxa"/>
            <w:vMerge/>
            <w:shd w:val="clear" w:color="auto" w:fill="A2B593"/>
            <w:tcMar>
              <w:top w:w="15" w:type="dxa"/>
              <w:left w:w="15" w:type="dxa"/>
              <w:bottom w:w="0" w:type="dxa"/>
              <w:right w:w="15" w:type="dxa"/>
            </w:tcMar>
            <w:vAlign w:val="center"/>
            <w:hideMark/>
          </w:tcPr>
          <w:p w14:paraId="2B23E438" w14:textId="77777777" w:rsidR="007B45B1" w:rsidRPr="008568A7" w:rsidRDefault="007B45B1" w:rsidP="005F2397">
            <w:pPr>
              <w:rPr>
                <w:rFonts w:ascii="Calibri" w:hAnsi="Calibri"/>
              </w:rPr>
            </w:pPr>
          </w:p>
        </w:tc>
        <w:tc>
          <w:tcPr>
            <w:tcW w:w="1295" w:type="dxa"/>
            <w:gridSpan w:val="2"/>
            <w:vMerge/>
            <w:shd w:val="clear" w:color="auto" w:fill="A2B593"/>
            <w:tcMar>
              <w:top w:w="15" w:type="dxa"/>
              <w:left w:w="15" w:type="dxa"/>
              <w:bottom w:w="0" w:type="dxa"/>
              <w:right w:w="15" w:type="dxa"/>
            </w:tcMar>
            <w:vAlign w:val="center"/>
            <w:hideMark/>
          </w:tcPr>
          <w:p w14:paraId="1AF6F5B6" w14:textId="77777777" w:rsidR="007B45B1" w:rsidRPr="008568A7" w:rsidRDefault="007B45B1" w:rsidP="005F2397">
            <w:pPr>
              <w:rPr>
                <w:rFonts w:ascii="Calibri" w:hAnsi="Calibri"/>
              </w:rPr>
            </w:pPr>
          </w:p>
        </w:tc>
        <w:tc>
          <w:tcPr>
            <w:tcW w:w="1048" w:type="dxa"/>
            <w:vMerge/>
            <w:shd w:val="clear" w:color="auto" w:fill="A2B593"/>
            <w:tcMar>
              <w:top w:w="15" w:type="dxa"/>
              <w:left w:w="15" w:type="dxa"/>
              <w:bottom w:w="0" w:type="dxa"/>
              <w:right w:w="15" w:type="dxa"/>
            </w:tcMar>
            <w:vAlign w:val="center"/>
            <w:hideMark/>
          </w:tcPr>
          <w:p w14:paraId="0F3D17E5" w14:textId="77777777" w:rsidR="007B45B1" w:rsidRPr="008568A7" w:rsidRDefault="007B45B1" w:rsidP="005F2397">
            <w:pPr>
              <w:rPr>
                <w:rFonts w:ascii="Calibri" w:hAnsi="Calibri"/>
              </w:rPr>
            </w:pPr>
          </w:p>
        </w:tc>
        <w:tc>
          <w:tcPr>
            <w:tcW w:w="1303" w:type="dxa"/>
            <w:vMerge/>
            <w:shd w:val="clear" w:color="auto" w:fill="A2B593"/>
            <w:tcMar>
              <w:top w:w="15" w:type="dxa"/>
              <w:left w:w="15" w:type="dxa"/>
              <w:bottom w:w="0" w:type="dxa"/>
              <w:right w:w="15" w:type="dxa"/>
            </w:tcMar>
            <w:vAlign w:val="center"/>
            <w:hideMark/>
          </w:tcPr>
          <w:p w14:paraId="35CA5853" w14:textId="77777777" w:rsidR="007B45B1" w:rsidRPr="008568A7" w:rsidRDefault="007B45B1" w:rsidP="005F2397">
            <w:pPr>
              <w:rPr>
                <w:rFonts w:ascii="Calibri" w:hAnsi="Calibri"/>
              </w:rPr>
            </w:pPr>
          </w:p>
        </w:tc>
        <w:tc>
          <w:tcPr>
            <w:tcW w:w="1171" w:type="dxa"/>
            <w:vMerge/>
            <w:shd w:val="clear" w:color="auto" w:fill="A2B593"/>
            <w:tcMar>
              <w:top w:w="15" w:type="dxa"/>
              <w:left w:w="15" w:type="dxa"/>
              <w:bottom w:w="0" w:type="dxa"/>
              <w:right w:w="15" w:type="dxa"/>
            </w:tcMar>
            <w:vAlign w:val="center"/>
            <w:hideMark/>
          </w:tcPr>
          <w:p w14:paraId="2EAB4178" w14:textId="77777777" w:rsidR="007B45B1" w:rsidRPr="008568A7" w:rsidRDefault="007B45B1" w:rsidP="005F2397">
            <w:pPr>
              <w:rPr>
                <w:rFonts w:ascii="Calibri" w:hAnsi="Calibri"/>
              </w:rPr>
            </w:pPr>
          </w:p>
        </w:tc>
      </w:tr>
      <w:tr w:rsidR="005F2397" w:rsidRPr="008568A7" w14:paraId="270CB8F1"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1898FE12" w14:textId="77777777" w:rsidR="005F2397" w:rsidRPr="008568A7" w:rsidRDefault="005F2397" w:rsidP="005F2397">
            <w:pPr>
              <w:rPr>
                <w:rFonts w:ascii="Calibri" w:hAnsi="Calibri"/>
              </w:rPr>
            </w:pPr>
            <w:r w:rsidRPr="008568A7">
              <w:rPr>
                <w:rFonts w:ascii="Calibri" w:hAnsi="Calibri"/>
              </w:rPr>
              <w:t>1</w:t>
            </w:r>
          </w:p>
        </w:tc>
        <w:tc>
          <w:tcPr>
            <w:tcW w:w="1204" w:type="dxa"/>
            <w:shd w:val="clear" w:color="auto" w:fill="A2B593"/>
            <w:tcMar>
              <w:top w:w="15" w:type="dxa"/>
              <w:left w:w="15" w:type="dxa"/>
              <w:bottom w:w="0" w:type="dxa"/>
              <w:right w:w="15" w:type="dxa"/>
            </w:tcMar>
            <w:vAlign w:val="center"/>
            <w:hideMark/>
          </w:tcPr>
          <w:p w14:paraId="4057C44B" w14:textId="77777777" w:rsidR="005F2397" w:rsidRPr="008568A7" w:rsidRDefault="005F2397" w:rsidP="005F2397">
            <w:pPr>
              <w:rPr>
                <w:rFonts w:ascii="Calibri" w:hAnsi="Calibri"/>
              </w:rPr>
            </w:pPr>
            <w:r w:rsidRPr="008568A7">
              <w:rPr>
                <w:rFonts w:ascii="Calibri" w:hAnsi="Calibri"/>
              </w:rPr>
              <w:t>9.758%</w:t>
            </w:r>
          </w:p>
        </w:tc>
        <w:tc>
          <w:tcPr>
            <w:tcW w:w="686" w:type="dxa"/>
            <w:shd w:val="clear" w:color="auto" w:fill="A2B593"/>
            <w:tcMar>
              <w:top w:w="15" w:type="dxa"/>
              <w:left w:w="15" w:type="dxa"/>
              <w:bottom w:w="0" w:type="dxa"/>
              <w:right w:w="15" w:type="dxa"/>
            </w:tcMar>
            <w:vAlign w:val="center"/>
            <w:hideMark/>
          </w:tcPr>
          <w:p w14:paraId="02123D3A"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10C39498" w14:textId="77777777" w:rsidR="005F2397" w:rsidRPr="008568A7" w:rsidRDefault="005F2397" w:rsidP="005F2397">
            <w:pPr>
              <w:rPr>
                <w:rFonts w:ascii="Calibri" w:hAnsi="Calibri"/>
              </w:rPr>
            </w:pPr>
            <w:r w:rsidRPr="008568A7">
              <w:rPr>
                <w:rFonts w:ascii="Calibri" w:hAnsi="Calibri"/>
              </w:rPr>
              <w:t xml:space="preserve">$1.10 </w:t>
            </w:r>
          </w:p>
        </w:tc>
        <w:tc>
          <w:tcPr>
            <w:tcW w:w="1189" w:type="dxa"/>
            <w:shd w:val="clear" w:color="auto" w:fill="A2B593"/>
            <w:tcMar>
              <w:top w:w="15" w:type="dxa"/>
              <w:left w:w="15" w:type="dxa"/>
              <w:bottom w:w="0" w:type="dxa"/>
              <w:right w:w="15" w:type="dxa"/>
            </w:tcMar>
            <w:vAlign w:val="center"/>
            <w:hideMark/>
          </w:tcPr>
          <w:p w14:paraId="3A283961" w14:textId="77777777" w:rsidR="005F2397" w:rsidRPr="008568A7" w:rsidRDefault="005F2397" w:rsidP="005F2397">
            <w:pPr>
              <w:rPr>
                <w:rFonts w:ascii="Calibri" w:hAnsi="Calibri"/>
              </w:rPr>
            </w:pPr>
            <w:r w:rsidRPr="008568A7">
              <w:rPr>
                <w:rFonts w:ascii="Calibri" w:hAnsi="Calibri"/>
              </w:rPr>
              <w:t xml:space="preserve">$0.907 </w:t>
            </w:r>
          </w:p>
        </w:tc>
        <w:tc>
          <w:tcPr>
            <w:tcW w:w="96" w:type="dxa"/>
            <w:shd w:val="clear" w:color="auto" w:fill="A2B593"/>
            <w:tcMar>
              <w:top w:w="15" w:type="dxa"/>
              <w:left w:w="15" w:type="dxa"/>
              <w:bottom w:w="0" w:type="dxa"/>
              <w:right w:w="15" w:type="dxa"/>
            </w:tcMar>
            <w:vAlign w:val="center"/>
            <w:hideMark/>
          </w:tcPr>
          <w:p w14:paraId="342E0486"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64704AB1" w14:textId="77777777" w:rsidR="005F2397" w:rsidRPr="008568A7" w:rsidRDefault="005F2397" w:rsidP="005F2397">
            <w:pPr>
              <w:rPr>
                <w:rFonts w:ascii="Calibri" w:hAnsi="Calibri"/>
              </w:rPr>
            </w:pPr>
            <w:r w:rsidRPr="008568A7">
              <w:rPr>
                <w:rFonts w:ascii="Calibri" w:hAnsi="Calibri"/>
              </w:rPr>
              <w:t>2</w:t>
            </w:r>
          </w:p>
        </w:tc>
        <w:tc>
          <w:tcPr>
            <w:tcW w:w="1048" w:type="dxa"/>
            <w:shd w:val="clear" w:color="auto" w:fill="A2B593"/>
            <w:tcMar>
              <w:top w:w="15" w:type="dxa"/>
              <w:left w:w="15" w:type="dxa"/>
              <w:bottom w:w="0" w:type="dxa"/>
              <w:right w:w="15" w:type="dxa"/>
            </w:tcMar>
            <w:vAlign w:val="center"/>
            <w:hideMark/>
          </w:tcPr>
          <w:p w14:paraId="42EE431D" w14:textId="77777777" w:rsidR="005F2397" w:rsidRPr="008568A7" w:rsidRDefault="005F2397" w:rsidP="005F2397">
            <w:pPr>
              <w:rPr>
                <w:rFonts w:ascii="Calibri" w:hAnsi="Calibri"/>
              </w:rPr>
            </w:pPr>
            <w:r w:rsidRPr="008568A7">
              <w:rPr>
                <w:rFonts w:ascii="Calibri" w:hAnsi="Calibri"/>
              </w:rPr>
              <w:t>10.00%</w:t>
            </w:r>
          </w:p>
        </w:tc>
        <w:tc>
          <w:tcPr>
            <w:tcW w:w="1303" w:type="dxa"/>
            <w:shd w:val="clear" w:color="auto" w:fill="A2B593"/>
            <w:tcMar>
              <w:top w:w="15" w:type="dxa"/>
              <w:left w:w="15" w:type="dxa"/>
              <w:bottom w:w="0" w:type="dxa"/>
              <w:right w:w="15" w:type="dxa"/>
            </w:tcMar>
            <w:vAlign w:val="center"/>
            <w:hideMark/>
          </w:tcPr>
          <w:p w14:paraId="49918F12" w14:textId="77777777" w:rsidR="005F2397" w:rsidRPr="008568A7" w:rsidRDefault="005F2397" w:rsidP="005F2397">
            <w:pPr>
              <w:rPr>
                <w:rFonts w:ascii="Calibri" w:hAnsi="Calibri"/>
              </w:rPr>
            </w:pPr>
            <w:r w:rsidRPr="008568A7">
              <w:rPr>
                <w:rFonts w:ascii="Calibri" w:hAnsi="Calibri"/>
              </w:rPr>
              <w:t>9.758%</w:t>
            </w:r>
          </w:p>
        </w:tc>
        <w:tc>
          <w:tcPr>
            <w:tcW w:w="1171" w:type="dxa"/>
            <w:shd w:val="clear" w:color="auto" w:fill="A2B593"/>
            <w:tcMar>
              <w:top w:w="15" w:type="dxa"/>
              <w:left w:w="15" w:type="dxa"/>
              <w:bottom w:w="0" w:type="dxa"/>
              <w:right w:w="15" w:type="dxa"/>
            </w:tcMar>
            <w:vAlign w:val="center"/>
            <w:hideMark/>
          </w:tcPr>
          <w:p w14:paraId="702A6FB7" w14:textId="77777777" w:rsidR="005F2397" w:rsidRPr="008568A7" w:rsidRDefault="005F2397" w:rsidP="005F2397">
            <w:pPr>
              <w:rPr>
                <w:rFonts w:ascii="Calibri" w:hAnsi="Calibri"/>
              </w:rPr>
            </w:pPr>
            <w:r w:rsidRPr="008568A7">
              <w:rPr>
                <w:rFonts w:ascii="Calibri" w:hAnsi="Calibri"/>
              </w:rPr>
              <w:t xml:space="preserve">       0.9070 </w:t>
            </w:r>
          </w:p>
        </w:tc>
      </w:tr>
      <w:tr w:rsidR="005F2397" w:rsidRPr="008568A7" w14:paraId="2A1AAAE1"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2E1FB9F6" w14:textId="77777777" w:rsidR="005F2397" w:rsidRPr="008568A7" w:rsidRDefault="005F2397" w:rsidP="005F2397">
            <w:pPr>
              <w:rPr>
                <w:rFonts w:ascii="Calibri" w:hAnsi="Calibri"/>
              </w:rPr>
            </w:pPr>
            <w:r w:rsidRPr="008568A7">
              <w:rPr>
                <w:rFonts w:ascii="Calibri" w:hAnsi="Calibri"/>
              </w:rPr>
              <w:t>2</w:t>
            </w:r>
          </w:p>
        </w:tc>
        <w:tc>
          <w:tcPr>
            <w:tcW w:w="1204" w:type="dxa"/>
            <w:shd w:val="clear" w:color="auto" w:fill="A2B593"/>
            <w:tcMar>
              <w:top w:w="15" w:type="dxa"/>
              <w:left w:w="15" w:type="dxa"/>
              <w:bottom w:w="0" w:type="dxa"/>
              <w:right w:w="15" w:type="dxa"/>
            </w:tcMar>
            <w:vAlign w:val="center"/>
            <w:hideMark/>
          </w:tcPr>
          <w:p w14:paraId="122DE5FE" w14:textId="77777777" w:rsidR="005F2397" w:rsidRPr="008568A7" w:rsidRDefault="005F2397" w:rsidP="005F2397">
            <w:pPr>
              <w:rPr>
                <w:rFonts w:ascii="Calibri" w:hAnsi="Calibri"/>
              </w:rPr>
            </w:pPr>
            <w:r w:rsidRPr="008568A7">
              <w:rPr>
                <w:rFonts w:ascii="Calibri" w:hAnsi="Calibri"/>
              </w:rPr>
              <w:t>8.000%</w:t>
            </w:r>
          </w:p>
        </w:tc>
        <w:tc>
          <w:tcPr>
            <w:tcW w:w="686" w:type="dxa"/>
            <w:shd w:val="clear" w:color="auto" w:fill="A2B593"/>
            <w:tcMar>
              <w:top w:w="15" w:type="dxa"/>
              <w:left w:w="15" w:type="dxa"/>
              <w:bottom w:w="0" w:type="dxa"/>
              <w:right w:w="15" w:type="dxa"/>
            </w:tcMar>
            <w:vAlign w:val="center"/>
            <w:hideMark/>
          </w:tcPr>
          <w:p w14:paraId="05DCE9AA"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06FCCE91" w14:textId="77777777" w:rsidR="005F2397" w:rsidRPr="008568A7" w:rsidRDefault="005F2397" w:rsidP="005F2397">
            <w:pPr>
              <w:rPr>
                <w:rFonts w:ascii="Calibri" w:hAnsi="Calibri"/>
              </w:rPr>
            </w:pPr>
            <w:r w:rsidRPr="008568A7">
              <w:rPr>
                <w:rFonts w:ascii="Calibri" w:hAnsi="Calibri"/>
              </w:rPr>
              <w:t xml:space="preserve">$1.08 </w:t>
            </w:r>
          </w:p>
        </w:tc>
        <w:tc>
          <w:tcPr>
            <w:tcW w:w="1189" w:type="dxa"/>
            <w:shd w:val="clear" w:color="auto" w:fill="A2B593"/>
            <w:tcMar>
              <w:top w:w="15" w:type="dxa"/>
              <w:left w:w="15" w:type="dxa"/>
              <w:bottom w:w="0" w:type="dxa"/>
              <w:right w:w="15" w:type="dxa"/>
            </w:tcMar>
            <w:vAlign w:val="center"/>
            <w:hideMark/>
          </w:tcPr>
          <w:p w14:paraId="2B8D3FCF" w14:textId="77777777" w:rsidR="005F2397" w:rsidRPr="008568A7" w:rsidRDefault="005F2397" w:rsidP="005F2397">
            <w:pPr>
              <w:rPr>
                <w:rFonts w:ascii="Calibri" w:hAnsi="Calibri"/>
              </w:rPr>
            </w:pPr>
            <w:r w:rsidRPr="008568A7">
              <w:rPr>
                <w:rFonts w:ascii="Calibri" w:hAnsi="Calibri"/>
              </w:rPr>
              <w:t xml:space="preserve">$0.923 </w:t>
            </w:r>
          </w:p>
        </w:tc>
        <w:tc>
          <w:tcPr>
            <w:tcW w:w="96" w:type="dxa"/>
            <w:shd w:val="clear" w:color="auto" w:fill="A2B593"/>
            <w:tcMar>
              <w:top w:w="15" w:type="dxa"/>
              <w:left w:w="15" w:type="dxa"/>
              <w:bottom w:w="0" w:type="dxa"/>
              <w:right w:w="15" w:type="dxa"/>
            </w:tcMar>
            <w:vAlign w:val="center"/>
            <w:hideMark/>
          </w:tcPr>
          <w:p w14:paraId="64D5A557"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7334DCD5"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4E08DC9A" w14:textId="77777777" w:rsidR="005F2397" w:rsidRPr="008568A7" w:rsidRDefault="005F2397" w:rsidP="005F2397">
            <w:pPr>
              <w:rPr>
                <w:rFonts w:ascii="Calibri" w:hAnsi="Calibri"/>
              </w:rPr>
            </w:pPr>
            <w:r w:rsidRPr="008568A7">
              <w:rPr>
                <w:rFonts w:ascii="Calibri" w:hAnsi="Calibri"/>
              </w:rPr>
              <w:t>8.081%</w:t>
            </w:r>
          </w:p>
        </w:tc>
        <w:tc>
          <w:tcPr>
            <w:tcW w:w="1303" w:type="dxa"/>
            <w:shd w:val="clear" w:color="auto" w:fill="A2B593"/>
            <w:tcMar>
              <w:top w:w="15" w:type="dxa"/>
              <w:left w:w="15" w:type="dxa"/>
              <w:bottom w:w="0" w:type="dxa"/>
              <w:right w:w="15" w:type="dxa"/>
            </w:tcMar>
            <w:vAlign w:val="center"/>
            <w:hideMark/>
          </w:tcPr>
          <w:p w14:paraId="4503D849" w14:textId="77777777" w:rsidR="005F2397" w:rsidRPr="008568A7" w:rsidRDefault="005F2397" w:rsidP="005F2397">
            <w:pPr>
              <w:rPr>
                <w:rFonts w:ascii="Calibri" w:hAnsi="Calibri"/>
              </w:rPr>
            </w:pPr>
            <w:r w:rsidRPr="008568A7">
              <w:rPr>
                <w:rFonts w:ascii="Calibri" w:hAnsi="Calibri"/>
              </w:rPr>
              <w:t>8.000%</w:t>
            </w:r>
          </w:p>
        </w:tc>
        <w:tc>
          <w:tcPr>
            <w:tcW w:w="1171" w:type="dxa"/>
            <w:shd w:val="clear" w:color="auto" w:fill="A2B593"/>
            <w:tcMar>
              <w:top w:w="15" w:type="dxa"/>
              <w:left w:w="15" w:type="dxa"/>
              <w:bottom w:w="0" w:type="dxa"/>
              <w:right w:w="15" w:type="dxa"/>
            </w:tcMar>
            <w:vAlign w:val="center"/>
            <w:hideMark/>
          </w:tcPr>
          <w:p w14:paraId="3F8D4847" w14:textId="77777777" w:rsidR="005F2397" w:rsidRPr="008568A7" w:rsidRDefault="005F2397" w:rsidP="005F2397">
            <w:pPr>
              <w:rPr>
                <w:rFonts w:ascii="Calibri" w:hAnsi="Calibri"/>
              </w:rPr>
            </w:pPr>
            <w:r w:rsidRPr="008568A7">
              <w:rPr>
                <w:rFonts w:ascii="Calibri" w:hAnsi="Calibri"/>
              </w:rPr>
              <w:t xml:space="preserve">       0.9231 </w:t>
            </w:r>
          </w:p>
        </w:tc>
      </w:tr>
      <w:tr w:rsidR="005F2397" w:rsidRPr="008568A7" w14:paraId="1EF52EB7"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5C1A4078" w14:textId="77777777" w:rsidR="005F2397" w:rsidRPr="008568A7" w:rsidRDefault="005F2397" w:rsidP="005F2397">
            <w:pPr>
              <w:rPr>
                <w:rFonts w:ascii="Calibri" w:hAnsi="Calibri"/>
              </w:rPr>
            </w:pPr>
            <w:r w:rsidRPr="008568A7">
              <w:rPr>
                <w:rFonts w:ascii="Calibri" w:hAnsi="Calibri"/>
              </w:rPr>
              <w:t>3</w:t>
            </w:r>
          </w:p>
        </w:tc>
        <w:tc>
          <w:tcPr>
            <w:tcW w:w="1204" w:type="dxa"/>
            <w:shd w:val="clear" w:color="auto" w:fill="A2B593"/>
            <w:tcMar>
              <w:top w:w="15" w:type="dxa"/>
              <w:left w:w="15" w:type="dxa"/>
              <w:bottom w:w="0" w:type="dxa"/>
              <w:right w:w="15" w:type="dxa"/>
            </w:tcMar>
            <w:vAlign w:val="center"/>
            <w:hideMark/>
          </w:tcPr>
          <w:p w14:paraId="7628276A" w14:textId="77777777" w:rsidR="005F2397" w:rsidRPr="008568A7" w:rsidRDefault="005F2397" w:rsidP="005F2397">
            <w:pPr>
              <w:rPr>
                <w:rFonts w:ascii="Calibri" w:hAnsi="Calibri"/>
              </w:rPr>
            </w:pPr>
            <w:r w:rsidRPr="008568A7">
              <w:rPr>
                <w:rFonts w:ascii="Calibri" w:hAnsi="Calibri"/>
              </w:rPr>
              <w:t>8.000%</w:t>
            </w:r>
          </w:p>
        </w:tc>
        <w:tc>
          <w:tcPr>
            <w:tcW w:w="686" w:type="dxa"/>
            <w:shd w:val="clear" w:color="auto" w:fill="A2B593"/>
            <w:tcMar>
              <w:top w:w="15" w:type="dxa"/>
              <w:left w:w="15" w:type="dxa"/>
              <w:bottom w:w="0" w:type="dxa"/>
              <w:right w:w="15" w:type="dxa"/>
            </w:tcMar>
            <w:vAlign w:val="center"/>
            <w:hideMark/>
          </w:tcPr>
          <w:p w14:paraId="7D7CF5F4" w14:textId="77777777" w:rsidR="005F2397" w:rsidRPr="008568A7" w:rsidRDefault="005F2397" w:rsidP="005F2397">
            <w:pPr>
              <w:rPr>
                <w:rFonts w:ascii="Calibri" w:hAnsi="Calibri"/>
              </w:rPr>
            </w:pPr>
            <w:r w:rsidRPr="008568A7">
              <w:rPr>
                <w:rFonts w:ascii="Calibri" w:hAnsi="Calibri"/>
              </w:rPr>
              <w:t>3</w:t>
            </w:r>
          </w:p>
        </w:tc>
        <w:tc>
          <w:tcPr>
            <w:tcW w:w="948" w:type="dxa"/>
            <w:shd w:val="clear" w:color="auto" w:fill="A2B593"/>
            <w:tcMar>
              <w:top w:w="15" w:type="dxa"/>
              <w:left w:w="15" w:type="dxa"/>
              <w:bottom w:w="0" w:type="dxa"/>
              <w:right w:w="15" w:type="dxa"/>
            </w:tcMar>
            <w:vAlign w:val="center"/>
            <w:hideMark/>
          </w:tcPr>
          <w:p w14:paraId="3DF499F0" w14:textId="77777777" w:rsidR="005F2397" w:rsidRPr="008568A7" w:rsidRDefault="005F2397" w:rsidP="005F2397">
            <w:pPr>
              <w:rPr>
                <w:rFonts w:ascii="Calibri" w:hAnsi="Calibri"/>
              </w:rPr>
            </w:pPr>
            <w:r w:rsidRPr="008568A7">
              <w:rPr>
                <w:rFonts w:ascii="Calibri" w:hAnsi="Calibri"/>
              </w:rPr>
              <w:t xml:space="preserve">$1.27 </w:t>
            </w:r>
          </w:p>
        </w:tc>
        <w:tc>
          <w:tcPr>
            <w:tcW w:w="1189" w:type="dxa"/>
            <w:shd w:val="clear" w:color="auto" w:fill="A2B593"/>
            <w:tcMar>
              <w:top w:w="15" w:type="dxa"/>
              <w:left w:w="15" w:type="dxa"/>
              <w:bottom w:w="0" w:type="dxa"/>
              <w:right w:w="15" w:type="dxa"/>
            </w:tcMar>
            <w:vAlign w:val="center"/>
            <w:hideMark/>
          </w:tcPr>
          <w:p w14:paraId="6BC24F3F" w14:textId="77777777" w:rsidR="005F2397" w:rsidRPr="008568A7" w:rsidRDefault="005F2397" w:rsidP="005F2397">
            <w:pPr>
              <w:rPr>
                <w:rFonts w:ascii="Calibri" w:hAnsi="Calibri"/>
              </w:rPr>
            </w:pPr>
            <w:r w:rsidRPr="008568A7">
              <w:rPr>
                <w:rFonts w:ascii="Calibri" w:hAnsi="Calibri"/>
              </w:rPr>
              <w:t xml:space="preserve">$0.787 </w:t>
            </w:r>
          </w:p>
        </w:tc>
        <w:tc>
          <w:tcPr>
            <w:tcW w:w="96" w:type="dxa"/>
            <w:shd w:val="clear" w:color="auto" w:fill="A2B593"/>
            <w:tcMar>
              <w:top w:w="15" w:type="dxa"/>
              <w:left w:w="15" w:type="dxa"/>
              <w:bottom w:w="0" w:type="dxa"/>
              <w:right w:w="15" w:type="dxa"/>
            </w:tcMar>
            <w:vAlign w:val="center"/>
            <w:hideMark/>
          </w:tcPr>
          <w:p w14:paraId="18671388"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456514C2"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51DA33D6" w14:textId="77777777" w:rsidR="005F2397" w:rsidRPr="008568A7" w:rsidRDefault="005F2397" w:rsidP="005F2397">
            <w:pPr>
              <w:rPr>
                <w:rFonts w:ascii="Calibri" w:hAnsi="Calibri"/>
              </w:rPr>
            </w:pPr>
            <w:r w:rsidRPr="008568A7">
              <w:rPr>
                <w:rFonts w:ascii="Calibri" w:hAnsi="Calibri"/>
              </w:rPr>
              <w:t>8.08%</w:t>
            </w:r>
          </w:p>
        </w:tc>
        <w:tc>
          <w:tcPr>
            <w:tcW w:w="1303" w:type="dxa"/>
            <w:shd w:val="clear" w:color="auto" w:fill="A2B593"/>
            <w:tcMar>
              <w:top w:w="15" w:type="dxa"/>
              <w:left w:w="15" w:type="dxa"/>
              <w:bottom w:w="0" w:type="dxa"/>
              <w:right w:w="15" w:type="dxa"/>
            </w:tcMar>
            <w:vAlign w:val="center"/>
            <w:hideMark/>
          </w:tcPr>
          <w:p w14:paraId="3B037F05" w14:textId="77777777" w:rsidR="005F2397" w:rsidRPr="008568A7" w:rsidRDefault="005F2397" w:rsidP="005F2397">
            <w:pPr>
              <w:rPr>
                <w:rFonts w:ascii="Calibri" w:hAnsi="Calibri"/>
              </w:rPr>
            </w:pPr>
            <w:r w:rsidRPr="008568A7">
              <w:rPr>
                <w:rFonts w:ascii="Calibri" w:hAnsi="Calibri"/>
              </w:rPr>
              <w:t>8.000%</w:t>
            </w:r>
          </w:p>
        </w:tc>
        <w:tc>
          <w:tcPr>
            <w:tcW w:w="1171" w:type="dxa"/>
            <w:shd w:val="clear" w:color="auto" w:fill="A2B593"/>
            <w:tcMar>
              <w:top w:w="15" w:type="dxa"/>
              <w:left w:w="15" w:type="dxa"/>
              <w:bottom w:w="0" w:type="dxa"/>
              <w:right w:w="15" w:type="dxa"/>
            </w:tcMar>
            <w:vAlign w:val="center"/>
            <w:hideMark/>
          </w:tcPr>
          <w:p w14:paraId="102CBA56" w14:textId="77777777" w:rsidR="005F2397" w:rsidRPr="008568A7" w:rsidRDefault="005F2397" w:rsidP="005F2397">
            <w:pPr>
              <w:rPr>
                <w:rFonts w:ascii="Calibri" w:hAnsi="Calibri"/>
              </w:rPr>
            </w:pPr>
            <w:r w:rsidRPr="008568A7">
              <w:rPr>
                <w:rFonts w:ascii="Calibri" w:hAnsi="Calibri"/>
              </w:rPr>
              <w:t xml:space="preserve">       0.7866 </w:t>
            </w:r>
          </w:p>
        </w:tc>
      </w:tr>
      <w:tr w:rsidR="005F2397" w:rsidRPr="008568A7" w14:paraId="7D914753"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3F0DE22B" w14:textId="77777777" w:rsidR="005F2397" w:rsidRPr="008568A7" w:rsidRDefault="005F2397" w:rsidP="005F2397">
            <w:pPr>
              <w:rPr>
                <w:rFonts w:ascii="Calibri" w:hAnsi="Calibri"/>
              </w:rPr>
            </w:pPr>
            <w:r w:rsidRPr="008568A7">
              <w:rPr>
                <w:rFonts w:ascii="Calibri" w:hAnsi="Calibri"/>
              </w:rPr>
              <w:t>4</w:t>
            </w:r>
          </w:p>
        </w:tc>
        <w:tc>
          <w:tcPr>
            <w:tcW w:w="1204" w:type="dxa"/>
            <w:shd w:val="clear" w:color="auto" w:fill="A2B593"/>
            <w:tcMar>
              <w:top w:w="15" w:type="dxa"/>
              <w:left w:w="15" w:type="dxa"/>
              <w:bottom w:w="0" w:type="dxa"/>
              <w:right w:w="15" w:type="dxa"/>
            </w:tcMar>
            <w:vAlign w:val="center"/>
            <w:hideMark/>
          </w:tcPr>
          <w:p w14:paraId="12AA7499" w14:textId="77777777" w:rsidR="005F2397" w:rsidRPr="008568A7" w:rsidRDefault="005F2397" w:rsidP="005F2397">
            <w:pPr>
              <w:rPr>
                <w:rFonts w:ascii="Calibri" w:hAnsi="Calibri"/>
              </w:rPr>
            </w:pPr>
            <w:r w:rsidRPr="008568A7">
              <w:rPr>
                <w:rFonts w:ascii="Calibri" w:hAnsi="Calibri"/>
              </w:rPr>
              <w:t>9.000%</w:t>
            </w:r>
          </w:p>
        </w:tc>
        <w:tc>
          <w:tcPr>
            <w:tcW w:w="686" w:type="dxa"/>
            <w:shd w:val="clear" w:color="auto" w:fill="A2B593"/>
            <w:tcMar>
              <w:top w:w="15" w:type="dxa"/>
              <w:left w:w="15" w:type="dxa"/>
              <w:bottom w:w="0" w:type="dxa"/>
              <w:right w:w="15" w:type="dxa"/>
            </w:tcMar>
            <w:vAlign w:val="center"/>
            <w:hideMark/>
          </w:tcPr>
          <w:p w14:paraId="3047D76B" w14:textId="77777777" w:rsidR="005F2397" w:rsidRPr="008568A7" w:rsidRDefault="005F2397" w:rsidP="005F2397">
            <w:pPr>
              <w:rPr>
                <w:rFonts w:ascii="Calibri" w:hAnsi="Calibri"/>
              </w:rPr>
            </w:pPr>
            <w:r w:rsidRPr="008568A7">
              <w:rPr>
                <w:rFonts w:ascii="Calibri" w:hAnsi="Calibri"/>
              </w:rPr>
              <w:t>5</w:t>
            </w:r>
          </w:p>
        </w:tc>
        <w:tc>
          <w:tcPr>
            <w:tcW w:w="948" w:type="dxa"/>
            <w:shd w:val="clear" w:color="auto" w:fill="A2B593"/>
            <w:tcMar>
              <w:top w:w="15" w:type="dxa"/>
              <w:left w:w="15" w:type="dxa"/>
              <w:bottom w:w="0" w:type="dxa"/>
              <w:right w:w="15" w:type="dxa"/>
            </w:tcMar>
            <w:vAlign w:val="center"/>
            <w:hideMark/>
          </w:tcPr>
          <w:p w14:paraId="4F1FE270" w14:textId="77777777" w:rsidR="005F2397" w:rsidRPr="008568A7" w:rsidRDefault="005F2397" w:rsidP="005F2397">
            <w:pPr>
              <w:rPr>
                <w:rFonts w:ascii="Calibri" w:hAnsi="Calibri"/>
              </w:rPr>
            </w:pPr>
            <w:r w:rsidRPr="008568A7">
              <w:rPr>
                <w:rFonts w:ascii="Calibri" w:hAnsi="Calibri"/>
              </w:rPr>
              <w:t xml:space="preserve">$1.57 </w:t>
            </w:r>
          </w:p>
        </w:tc>
        <w:tc>
          <w:tcPr>
            <w:tcW w:w="1189" w:type="dxa"/>
            <w:shd w:val="clear" w:color="auto" w:fill="A2B593"/>
            <w:tcMar>
              <w:top w:w="15" w:type="dxa"/>
              <w:left w:w="15" w:type="dxa"/>
              <w:bottom w:w="0" w:type="dxa"/>
              <w:right w:w="15" w:type="dxa"/>
            </w:tcMar>
            <w:vAlign w:val="center"/>
            <w:hideMark/>
          </w:tcPr>
          <w:p w14:paraId="153EAFDE" w14:textId="77777777" w:rsidR="005F2397" w:rsidRPr="008568A7" w:rsidRDefault="005F2397" w:rsidP="005F2397">
            <w:pPr>
              <w:rPr>
                <w:rFonts w:ascii="Calibri" w:hAnsi="Calibri"/>
              </w:rPr>
            </w:pPr>
            <w:r w:rsidRPr="008568A7">
              <w:rPr>
                <w:rFonts w:ascii="Calibri" w:hAnsi="Calibri"/>
              </w:rPr>
              <w:t xml:space="preserve">$0.638 </w:t>
            </w:r>
          </w:p>
        </w:tc>
        <w:tc>
          <w:tcPr>
            <w:tcW w:w="96" w:type="dxa"/>
            <w:shd w:val="clear" w:color="auto" w:fill="A2B593"/>
            <w:tcMar>
              <w:top w:w="15" w:type="dxa"/>
              <w:left w:w="15" w:type="dxa"/>
              <w:bottom w:w="0" w:type="dxa"/>
              <w:right w:w="15" w:type="dxa"/>
            </w:tcMar>
            <w:vAlign w:val="center"/>
            <w:hideMark/>
          </w:tcPr>
          <w:p w14:paraId="20ED8E93"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54835659"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4D946FF8" w14:textId="77777777" w:rsidR="005F2397" w:rsidRPr="008568A7" w:rsidRDefault="005F2397" w:rsidP="005F2397">
            <w:pPr>
              <w:rPr>
                <w:rFonts w:ascii="Calibri" w:hAnsi="Calibri"/>
              </w:rPr>
            </w:pPr>
            <w:r w:rsidRPr="008568A7">
              <w:rPr>
                <w:rFonts w:ascii="Calibri" w:hAnsi="Calibri"/>
              </w:rPr>
              <w:t>9.10%</w:t>
            </w:r>
          </w:p>
        </w:tc>
        <w:tc>
          <w:tcPr>
            <w:tcW w:w="1303" w:type="dxa"/>
            <w:shd w:val="clear" w:color="auto" w:fill="A2B593"/>
            <w:tcMar>
              <w:top w:w="15" w:type="dxa"/>
              <w:left w:w="15" w:type="dxa"/>
              <w:bottom w:w="0" w:type="dxa"/>
              <w:right w:w="15" w:type="dxa"/>
            </w:tcMar>
            <w:vAlign w:val="center"/>
            <w:hideMark/>
          </w:tcPr>
          <w:p w14:paraId="52985C8D" w14:textId="77777777" w:rsidR="005F2397" w:rsidRPr="008568A7" w:rsidRDefault="005F2397" w:rsidP="005F2397">
            <w:pPr>
              <w:rPr>
                <w:rFonts w:ascii="Calibri" w:hAnsi="Calibri"/>
              </w:rPr>
            </w:pPr>
            <w:r w:rsidRPr="008568A7">
              <w:rPr>
                <w:rFonts w:ascii="Calibri" w:hAnsi="Calibri"/>
              </w:rPr>
              <w:t>9.000%</w:t>
            </w:r>
          </w:p>
        </w:tc>
        <w:tc>
          <w:tcPr>
            <w:tcW w:w="1171" w:type="dxa"/>
            <w:shd w:val="clear" w:color="auto" w:fill="A2B593"/>
            <w:tcMar>
              <w:top w:w="15" w:type="dxa"/>
              <w:left w:w="15" w:type="dxa"/>
              <w:bottom w:w="0" w:type="dxa"/>
              <w:right w:w="15" w:type="dxa"/>
            </w:tcMar>
            <w:vAlign w:val="center"/>
            <w:hideMark/>
          </w:tcPr>
          <w:p w14:paraId="3A2376CC" w14:textId="77777777" w:rsidR="005F2397" w:rsidRPr="008568A7" w:rsidRDefault="005F2397" w:rsidP="005F2397">
            <w:pPr>
              <w:rPr>
                <w:rFonts w:ascii="Calibri" w:hAnsi="Calibri"/>
              </w:rPr>
            </w:pPr>
            <w:r w:rsidRPr="008568A7">
              <w:rPr>
                <w:rFonts w:ascii="Calibri" w:hAnsi="Calibri"/>
              </w:rPr>
              <w:t xml:space="preserve">       0.6376 </w:t>
            </w:r>
          </w:p>
        </w:tc>
      </w:tr>
      <w:tr w:rsidR="005F2397" w:rsidRPr="008568A7" w14:paraId="07DF4AD9"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496A257A" w14:textId="77777777" w:rsidR="005F2397" w:rsidRPr="008568A7" w:rsidRDefault="005F2397" w:rsidP="005F2397">
            <w:pPr>
              <w:rPr>
                <w:rFonts w:ascii="Calibri" w:hAnsi="Calibri"/>
              </w:rPr>
            </w:pPr>
            <w:r w:rsidRPr="008568A7">
              <w:rPr>
                <w:rFonts w:ascii="Calibri" w:hAnsi="Calibri"/>
              </w:rPr>
              <w:t>5</w:t>
            </w:r>
          </w:p>
        </w:tc>
        <w:tc>
          <w:tcPr>
            <w:tcW w:w="1204" w:type="dxa"/>
            <w:shd w:val="clear" w:color="auto" w:fill="A2B593"/>
            <w:tcMar>
              <w:top w:w="15" w:type="dxa"/>
              <w:left w:w="15" w:type="dxa"/>
              <w:bottom w:w="0" w:type="dxa"/>
              <w:right w:w="15" w:type="dxa"/>
            </w:tcMar>
            <w:vAlign w:val="center"/>
            <w:hideMark/>
          </w:tcPr>
          <w:p w14:paraId="082C8992" w14:textId="77777777" w:rsidR="005F2397" w:rsidRPr="008568A7" w:rsidRDefault="005F2397" w:rsidP="005F2397">
            <w:pPr>
              <w:rPr>
                <w:rFonts w:ascii="Calibri" w:hAnsi="Calibri"/>
              </w:rPr>
            </w:pPr>
            <w:r w:rsidRPr="008568A7">
              <w:rPr>
                <w:rFonts w:ascii="Calibri" w:hAnsi="Calibri"/>
              </w:rPr>
              <w:t>9.998%</w:t>
            </w:r>
          </w:p>
        </w:tc>
        <w:tc>
          <w:tcPr>
            <w:tcW w:w="686" w:type="dxa"/>
            <w:shd w:val="clear" w:color="auto" w:fill="A2B593"/>
            <w:tcMar>
              <w:top w:w="15" w:type="dxa"/>
              <w:left w:w="15" w:type="dxa"/>
              <w:bottom w:w="0" w:type="dxa"/>
              <w:right w:w="15" w:type="dxa"/>
            </w:tcMar>
            <w:vAlign w:val="center"/>
            <w:hideMark/>
          </w:tcPr>
          <w:p w14:paraId="2FA66E1F"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1EDB6B10" w14:textId="77777777" w:rsidR="005F2397" w:rsidRPr="008568A7" w:rsidRDefault="005F2397" w:rsidP="005F2397">
            <w:pPr>
              <w:rPr>
                <w:rFonts w:ascii="Calibri" w:hAnsi="Calibri"/>
              </w:rPr>
            </w:pPr>
            <w:r w:rsidRPr="008568A7">
              <w:rPr>
                <w:rFonts w:ascii="Calibri" w:hAnsi="Calibri"/>
              </w:rPr>
              <w:t xml:space="preserve">$1.11 </w:t>
            </w:r>
          </w:p>
        </w:tc>
        <w:tc>
          <w:tcPr>
            <w:tcW w:w="1189" w:type="dxa"/>
            <w:shd w:val="clear" w:color="auto" w:fill="A2B593"/>
            <w:tcMar>
              <w:top w:w="15" w:type="dxa"/>
              <w:left w:w="15" w:type="dxa"/>
              <w:bottom w:w="0" w:type="dxa"/>
              <w:right w:w="15" w:type="dxa"/>
            </w:tcMar>
            <w:vAlign w:val="center"/>
            <w:hideMark/>
          </w:tcPr>
          <w:p w14:paraId="62A70972" w14:textId="77777777" w:rsidR="005F2397" w:rsidRPr="008568A7" w:rsidRDefault="005F2397" w:rsidP="005F2397">
            <w:pPr>
              <w:rPr>
                <w:rFonts w:ascii="Calibri" w:hAnsi="Calibri"/>
              </w:rPr>
            </w:pPr>
            <w:r w:rsidRPr="008568A7">
              <w:rPr>
                <w:rFonts w:ascii="Calibri" w:hAnsi="Calibri"/>
              </w:rPr>
              <w:t xml:space="preserve">$0.905 </w:t>
            </w:r>
          </w:p>
        </w:tc>
        <w:tc>
          <w:tcPr>
            <w:tcW w:w="96" w:type="dxa"/>
            <w:shd w:val="clear" w:color="auto" w:fill="A2B593"/>
            <w:tcMar>
              <w:top w:w="15" w:type="dxa"/>
              <w:left w:w="15" w:type="dxa"/>
              <w:bottom w:w="0" w:type="dxa"/>
              <w:right w:w="15" w:type="dxa"/>
            </w:tcMar>
            <w:vAlign w:val="center"/>
            <w:hideMark/>
          </w:tcPr>
          <w:p w14:paraId="3D2242F1"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666ED9EF" w14:textId="77777777" w:rsidR="005F2397" w:rsidRPr="008568A7" w:rsidRDefault="005F2397" w:rsidP="005F2397">
            <w:pPr>
              <w:rPr>
                <w:rFonts w:ascii="Calibri" w:hAnsi="Calibri"/>
              </w:rPr>
            </w:pPr>
            <w:r w:rsidRPr="008568A7">
              <w:rPr>
                <w:rFonts w:ascii="Calibri" w:hAnsi="Calibri"/>
              </w:rPr>
              <w:t>252</w:t>
            </w:r>
          </w:p>
        </w:tc>
        <w:tc>
          <w:tcPr>
            <w:tcW w:w="1048" w:type="dxa"/>
            <w:shd w:val="clear" w:color="auto" w:fill="A2B593"/>
            <w:tcMar>
              <w:top w:w="15" w:type="dxa"/>
              <w:left w:w="15" w:type="dxa"/>
              <w:bottom w:w="0" w:type="dxa"/>
              <w:right w:w="15" w:type="dxa"/>
            </w:tcMar>
            <w:vAlign w:val="center"/>
            <w:hideMark/>
          </w:tcPr>
          <w:p w14:paraId="45ABA37B" w14:textId="77777777" w:rsidR="005F2397" w:rsidRPr="008568A7" w:rsidRDefault="005F2397" w:rsidP="005F2397">
            <w:pPr>
              <w:rPr>
                <w:rFonts w:ascii="Calibri" w:hAnsi="Calibri"/>
              </w:rPr>
            </w:pPr>
            <w:r w:rsidRPr="008568A7">
              <w:rPr>
                <w:rFonts w:ascii="Calibri" w:hAnsi="Calibri"/>
              </w:rPr>
              <w:t>10.00%</w:t>
            </w:r>
          </w:p>
        </w:tc>
        <w:tc>
          <w:tcPr>
            <w:tcW w:w="1303" w:type="dxa"/>
            <w:shd w:val="clear" w:color="auto" w:fill="A2B593"/>
            <w:tcMar>
              <w:top w:w="15" w:type="dxa"/>
              <w:left w:w="15" w:type="dxa"/>
              <w:bottom w:w="0" w:type="dxa"/>
              <w:right w:w="15" w:type="dxa"/>
            </w:tcMar>
            <w:vAlign w:val="center"/>
            <w:hideMark/>
          </w:tcPr>
          <w:p w14:paraId="64AB709C" w14:textId="77777777" w:rsidR="005F2397" w:rsidRPr="008568A7" w:rsidRDefault="005F2397" w:rsidP="005F2397">
            <w:pPr>
              <w:rPr>
                <w:rFonts w:ascii="Calibri" w:hAnsi="Calibri"/>
              </w:rPr>
            </w:pPr>
            <w:r w:rsidRPr="008568A7">
              <w:rPr>
                <w:rFonts w:ascii="Calibri" w:hAnsi="Calibri"/>
              </w:rPr>
              <w:t>9.998%</w:t>
            </w:r>
          </w:p>
        </w:tc>
        <w:tc>
          <w:tcPr>
            <w:tcW w:w="1171" w:type="dxa"/>
            <w:shd w:val="clear" w:color="auto" w:fill="A2B593"/>
            <w:tcMar>
              <w:top w:w="15" w:type="dxa"/>
              <w:left w:w="15" w:type="dxa"/>
              <w:bottom w:w="0" w:type="dxa"/>
              <w:right w:w="15" w:type="dxa"/>
            </w:tcMar>
            <w:vAlign w:val="center"/>
            <w:hideMark/>
          </w:tcPr>
          <w:p w14:paraId="200C0317" w14:textId="77777777" w:rsidR="005F2397" w:rsidRPr="008568A7" w:rsidRDefault="005F2397" w:rsidP="005F2397">
            <w:pPr>
              <w:rPr>
                <w:rFonts w:ascii="Calibri" w:hAnsi="Calibri"/>
              </w:rPr>
            </w:pPr>
            <w:r w:rsidRPr="008568A7">
              <w:rPr>
                <w:rFonts w:ascii="Calibri" w:hAnsi="Calibri"/>
              </w:rPr>
              <w:t xml:space="preserve">       0.9049 </w:t>
            </w:r>
          </w:p>
        </w:tc>
      </w:tr>
      <w:tr w:rsidR="005F2397" w:rsidRPr="008568A7" w14:paraId="09D900C0"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1C4710DF" w14:textId="77777777" w:rsidR="005F2397" w:rsidRPr="008568A7" w:rsidRDefault="005F2397" w:rsidP="005F2397">
            <w:pPr>
              <w:rPr>
                <w:rFonts w:ascii="Calibri" w:hAnsi="Calibri"/>
              </w:rPr>
            </w:pPr>
            <w:r w:rsidRPr="008568A7">
              <w:rPr>
                <w:rFonts w:ascii="Calibri" w:hAnsi="Calibri"/>
              </w:rPr>
              <w:t>6</w:t>
            </w:r>
          </w:p>
        </w:tc>
        <w:tc>
          <w:tcPr>
            <w:tcW w:w="1204" w:type="dxa"/>
            <w:shd w:val="clear" w:color="auto" w:fill="A2B593"/>
            <w:tcMar>
              <w:top w:w="15" w:type="dxa"/>
              <w:left w:w="15" w:type="dxa"/>
              <w:bottom w:w="0" w:type="dxa"/>
              <w:right w:w="15" w:type="dxa"/>
            </w:tcMar>
            <w:vAlign w:val="center"/>
            <w:hideMark/>
          </w:tcPr>
          <w:p w14:paraId="6D5EEAAA" w14:textId="77777777" w:rsidR="005F2397" w:rsidRPr="008568A7" w:rsidRDefault="005F2397" w:rsidP="005F2397">
            <w:pPr>
              <w:rPr>
                <w:rFonts w:ascii="Calibri" w:hAnsi="Calibri"/>
              </w:rPr>
            </w:pPr>
            <w:r w:rsidRPr="008568A7">
              <w:rPr>
                <w:rFonts w:ascii="Calibri" w:hAnsi="Calibri"/>
              </w:rPr>
              <w:t>11.000%</w:t>
            </w:r>
          </w:p>
        </w:tc>
        <w:tc>
          <w:tcPr>
            <w:tcW w:w="686" w:type="dxa"/>
            <w:shd w:val="clear" w:color="auto" w:fill="A2B593"/>
            <w:tcMar>
              <w:top w:w="15" w:type="dxa"/>
              <w:left w:w="15" w:type="dxa"/>
              <w:bottom w:w="0" w:type="dxa"/>
              <w:right w:w="15" w:type="dxa"/>
            </w:tcMar>
            <w:vAlign w:val="center"/>
            <w:hideMark/>
          </w:tcPr>
          <w:p w14:paraId="6D5D69AD"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33ABFDAC" w14:textId="77777777" w:rsidR="005F2397" w:rsidRPr="008568A7" w:rsidRDefault="005F2397" w:rsidP="005F2397">
            <w:pPr>
              <w:rPr>
                <w:rFonts w:ascii="Calibri" w:hAnsi="Calibri"/>
              </w:rPr>
            </w:pPr>
            <w:r w:rsidRPr="008568A7">
              <w:rPr>
                <w:rFonts w:ascii="Calibri" w:hAnsi="Calibri"/>
              </w:rPr>
              <w:t xml:space="preserve">$1.12 </w:t>
            </w:r>
          </w:p>
        </w:tc>
        <w:tc>
          <w:tcPr>
            <w:tcW w:w="1189" w:type="dxa"/>
            <w:shd w:val="clear" w:color="auto" w:fill="A2B593"/>
            <w:tcMar>
              <w:top w:w="15" w:type="dxa"/>
              <w:left w:w="15" w:type="dxa"/>
              <w:bottom w:w="0" w:type="dxa"/>
              <w:right w:w="15" w:type="dxa"/>
            </w:tcMar>
            <w:vAlign w:val="center"/>
            <w:hideMark/>
          </w:tcPr>
          <w:p w14:paraId="682F71A5" w14:textId="77777777" w:rsidR="005F2397" w:rsidRPr="008568A7" w:rsidRDefault="005F2397" w:rsidP="005F2397">
            <w:pPr>
              <w:rPr>
                <w:rFonts w:ascii="Calibri" w:hAnsi="Calibri"/>
              </w:rPr>
            </w:pPr>
            <w:r w:rsidRPr="008568A7">
              <w:rPr>
                <w:rFonts w:ascii="Calibri" w:hAnsi="Calibri"/>
              </w:rPr>
              <w:t xml:space="preserve">$0.896 </w:t>
            </w:r>
          </w:p>
        </w:tc>
        <w:tc>
          <w:tcPr>
            <w:tcW w:w="96" w:type="dxa"/>
            <w:shd w:val="clear" w:color="auto" w:fill="A2B593"/>
            <w:tcMar>
              <w:top w:w="15" w:type="dxa"/>
              <w:left w:w="15" w:type="dxa"/>
              <w:bottom w:w="0" w:type="dxa"/>
              <w:right w:w="15" w:type="dxa"/>
            </w:tcMar>
            <w:vAlign w:val="center"/>
            <w:hideMark/>
          </w:tcPr>
          <w:p w14:paraId="7F27AFB0"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308BF098" w14:textId="77777777" w:rsidR="005F2397" w:rsidRPr="008568A7" w:rsidRDefault="005F2397" w:rsidP="005F2397">
            <w:pPr>
              <w:rPr>
                <w:rFonts w:ascii="Calibri" w:hAnsi="Calibri"/>
              </w:rPr>
            </w:pPr>
            <w:r w:rsidRPr="008568A7">
              <w:rPr>
                <w:rFonts w:ascii="Calibri" w:hAnsi="Calibri"/>
              </w:rPr>
              <w:t>12</w:t>
            </w:r>
          </w:p>
        </w:tc>
        <w:tc>
          <w:tcPr>
            <w:tcW w:w="1048" w:type="dxa"/>
            <w:shd w:val="clear" w:color="auto" w:fill="A2B593"/>
            <w:tcMar>
              <w:top w:w="15" w:type="dxa"/>
              <w:left w:w="15" w:type="dxa"/>
              <w:bottom w:w="0" w:type="dxa"/>
              <w:right w:w="15" w:type="dxa"/>
            </w:tcMar>
            <w:vAlign w:val="center"/>
            <w:hideMark/>
          </w:tcPr>
          <w:p w14:paraId="0399C23A" w14:textId="77777777" w:rsidR="005F2397" w:rsidRPr="008568A7" w:rsidRDefault="005F2397" w:rsidP="005F2397">
            <w:pPr>
              <w:rPr>
                <w:rFonts w:ascii="Calibri" w:hAnsi="Calibri"/>
              </w:rPr>
            </w:pPr>
            <w:r w:rsidRPr="008568A7">
              <w:rPr>
                <w:rFonts w:ascii="Calibri" w:hAnsi="Calibri"/>
              </w:rPr>
              <w:t>11.051%</w:t>
            </w:r>
          </w:p>
        </w:tc>
        <w:tc>
          <w:tcPr>
            <w:tcW w:w="1303" w:type="dxa"/>
            <w:shd w:val="clear" w:color="auto" w:fill="A2B593"/>
            <w:tcMar>
              <w:top w:w="15" w:type="dxa"/>
              <w:left w:w="15" w:type="dxa"/>
              <w:bottom w:w="0" w:type="dxa"/>
              <w:right w:w="15" w:type="dxa"/>
            </w:tcMar>
            <w:vAlign w:val="center"/>
            <w:hideMark/>
          </w:tcPr>
          <w:p w14:paraId="3CBCD7BA" w14:textId="77777777" w:rsidR="005F2397" w:rsidRPr="008568A7" w:rsidRDefault="005F2397" w:rsidP="005F2397">
            <w:pPr>
              <w:rPr>
                <w:rFonts w:ascii="Calibri" w:hAnsi="Calibri"/>
              </w:rPr>
            </w:pPr>
            <w:r w:rsidRPr="008568A7">
              <w:rPr>
                <w:rFonts w:ascii="Calibri" w:hAnsi="Calibri"/>
              </w:rPr>
              <w:t>11.000%</w:t>
            </w:r>
          </w:p>
        </w:tc>
        <w:tc>
          <w:tcPr>
            <w:tcW w:w="1171" w:type="dxa"/>
            <w:shd w:val="clear" w:color="auto" w:fill="A2B593"/>
            <w:tcMar>
              <w:top w:w="15" w:type="dxa"/>
              <w:left w:w="15" w:type="dxa"/>
              <w:bottom w:w="0" w:type="dxa"/>
              <w:right w:w="15" w:type="dxa"/>
            </w:tcMar>
            <w:vAlign w:val="center"/>
            <w:hideMark/>
          </w:tcPr>
          <w:p w14:paraId="33ACDE4D" w14:textId="77777777" w:rsidR="005F2397" w:rsidRPr="008568A7" w:rsidRDefault="005F2397" w:rsidP="005F2397">
            <w:pPr>
              <w:rPr>
                <w:rFonts w:ascii="Calibri" w:hAnsi="Calibri"/>
              </w:rPr>
            </w:pPr>
            <w:r w:rsidRPr="008568A7">
              <w:rPr>
                <w:rFonts w:ascii="Calibri" w:hAnsi="Calibri"/>
              </w:rPr>
              <w:t xml:space="preserve">       0.8958 </w:t>
            </w:r>
          </w:p>
        </w:tc>
      </w:tr>
    </w:tbl>
    <w:p w14:paraId="64FE71E1" w14:textId="77777777" w:rsidR="005F2397" w:rsidRPr="008568A7" w:rsidRDefault="005F2397" w:rsidP="005F2397">
      <w:pPr>
        <w:rPr>
          <w:rFonts w:ascii="Calibri" w:hAnsi="Calibri"/>
        </w:rPr>
      </w:pPr>
    </w:p>
    <w:p w14:paraId="1063C46B" w14:textId="77777777" w:rsidR="005F2397" w:rsidRPr="008568A7" w:rsidRDefault="005F2397" w:rsidP="005F2397">
      <w:pPr>
        <w:rPr>
          <w:rFonts w:ascii="Calibri" w:hAnsi="Calibri"/>
        </w:rPr>
      </w:pPr>
      <w:r w:rsidRPr="008568A7">
        <w:rPr>
          <w:rFonts w:ascii="Calibri" w:hAnsi="Calibri"/>
        </w:rPr>
        <w:t xml:space="preserve">We advise that you practice these conversions: </w:t>
      </w:r>
      <w:r w:rsidR="007B45B1" w:rsidRPr="008568A7">
        <w:rPr>
          <w:rFonts w:ascii="Calibri" w:hAnsi="Calibri"/>
        </w:rPr>
        <w:t>fluency</w:t>
      </w:r>
      <w:r w:rsidRPr="008568A7">
        <w:rPr>
          <w:rFonts w:ascii="Calibri" w:hAnsi="Calibri"/>
        </w:rPr>
        <w:t xml:space="preserve"> in this regard is a fundamental skill that you can use often. Referring to the table above, for example:</w:t>
      </w:r>
    </w:p>
    <w:p w14:paraId="5E730420" w14:textId="20C538F9"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What is a semi-annual rate of 10.00% converted into its c</w:t>
      </w:r>
      <w:r w:rsidR="009B14F9">
        <w:rPr>
          <w:rFonts w:ascii="Calibri" w:hAnsi="Calibri"/>
        </w:rPr>
        <w:t xml:space="preserve">ontinuous equivalent? </w:t>
      </w:r>
      <w:r w:rsidR="009B14F9">
        <w:rPr>
          <w:rFonts w:ascii="Calibri" w:hAnsi="Calibri"/>
        </w:rPr>
        <w:br/>
        <w:t xml:space="preserve">Answer: </w:t>
      </w:r>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1.05</m:t>
                </m:r>
              </m:e>
            </m:d>
            <m:r>
              <w:rPr>
                <w:rFonts w:ascii="Cambria Math" w:hAnsi="Cambria Math"/>
              </w:rPr>
              <m:t>*2</m:t>
            </m:r>
          </m:e>
        </m:func>
      </m:oMath>
      <w:r w:rsidR="005F2397" w:rsidRPr="008568A7">
        <w:rPr>
          <w:rFonts w:ascii="Calibri" w:hAnsi="Calibri"/>
        </w:rPr>
        <w:t xml:space="preserve"> = 9.758%</w:t>
      </w:r>
    </w:p>
    <w:p w14:paraId="7D7235DC" w14:textId="6BE6ABE6"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 xml:space="preserve">What is continuous rate of 11.00% converted into its </w:t>
      </w:r>
      <w:r w:rsidR="009B14F9">
        <w:rPr>
          <w:rFonts w:ascii="Calibri" w:hAnsi="Calibri"/>
        </w:rPr>
        <w:t>monthly equivalent?</w:t>
      </w:r>
      <w:r w:rsidR="009B14F9">
        <w:rPr>
          <w:rFonts w:ascii="Calibri" w:hAnsi="Calibri"/>
        </w:rPr>
        <w:br/>
        <w:t xml:space="preserve">Answer: </w:t>
      </w:r>
      <m:oMath>
        <m:sSup>
          <m:sSupPr>
            <m:ctrlPr>
              <w:rPr>
                <w:rFonts w:ascii="Cambria Math" w:hAnsi="Cambria Math"/>
                <w:i/>
                <w:iCs/>
              </w:rPr>
            </m:ctrlPr>
          </m:sSupPr>
          <m:e>
            <m:r>
              <w:rPr>
                <w:rFonts w:ascii="Cambria Math" w:hAnsi="Cambria Math"/>
              </w:rPr>
              <m:t>[e</m:t>
            </m:r>
          </m:e>
          <m:sup>
            <m:f>
              <m:fPr>
                <m:type m:val="lin"/>
                <m:ctrlPr>
                  <w:rPr>
                    <w:rFonts w:ascii="Cambria Math" w:hAnsi="Cambria Math"/>
                    <w:i/>
                    <w:iCs/>
                  </w:rPr>
                </m:ctrlPr>
              </m:fPr>
              <m:num>
                <m:r>
                  <w:rPr>
                    <w:rFonts w:ascii="Cambria Math" w:hAnsi="Cambria Math"/>
                  </w:rPr>
                  <m:t>0.11</m:t>
                </m:r>
              </m:num>
              <m:den>
                <m:r>
                  <w:rPr>
                    <w:rFonts w:ascii="Cambria Math" w:hAnsi="Cambria Math"/>
                  </w:rPr>
                  <m:t>12</m:t>
                </m:r>
              </m:den>
            </m:f>
          </m:sup>
        </m:sSup>
        <m:r>
          <w:rPr>
            <w:rFonts w:ascii="Cambria Math" w:hAnsi="Cambria Math"/>
          </w:rPr>
          <m:t>-1] *12=11.0506%</m:t>
        </m:r>
      </m:oMath>
    </w:p>
    <w:p w14:paraId="21892AE4" w14:textId="7399334D"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What is a quarterly rate of 8.00% converted into its bond</w:t>
      </w:r>
      <w:ins w:id="2985"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2986" w:author="Aleksander Hansen" w:date="2013-02-15T17:07:00Z">
        <w:r w:rsidR="00FF184E">
          <w:instrText xml:space="preserve">" </w:instrText>
        </w:r>
        <w:r w:rsidR="00FF184E">
          <w:rPr>
            <w:rFonts w:ascii="Calibri" w:hAnsi="Calibri"/>
          </w:rPr>
          <w:fldChar w:fldCharType="end"/>
        </w:r>
      </w:ins>
      <w:r w:rsidR="005F2397" w:rsidRPr="008568A7">
        <w:rPr>
          <w:rFonts w:ascii="Calibri" w:hAnsi="Calibri"/>
        </w:rPr>
        <w:t>-equivalent (semi-annual) rate?</w:t>
      </w:r>
      <w:r w:rsidR="005F2397" w:rsidRPr="008568A7">
        <w:rPr>
          <w:rFonts w:ascii="Calibri" w:hAnsi="Calibri"/>
        </w:rPr>
        <w:br/>
        <w:t xml:space="preserve">Answer: we can take the long way and find the continuous equivalent, which is equal to </w:t>
      </w:r>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1.02</m:t>
                </m:r>
              </m:e>
            </m:d>
            <m:r>
              <w:rPr>
                <w:rFonts w:ascii="Cambria Math" w:hAnsi="Cambria Math"/>
              </w:rPr>
              <m:t>*4</m:t>
            </m:r>
          </m:e>
        </m:func>
      </m:oMath>
      <w:r w:rsidR="005E342D">
        <w:rPr>
          <w:rFonts w:ascii="Calibri" w:hAnsi="Calibri"/>
        </w:rPr>
        <w:t xml:space="preserve"> </w:t>
      </w:r>
      <w:r w:rsidR="005F2397" w:rsidRPr="008568A7">
        <w:rPr>
          <w:rFonts w:ascii="Calibri" w:hAnsi="Calibri"/>
        </w:rPr>
        <w:t>= 7.92105%. Then convert that to the semi-annual r</w:t>
      </w:r>
      <w:r w:rsidR="005E342D">
        <w:rPr>
          <w:rFonts w:ascii="Calibri" w:hAnsi="Calibri"/>
        </w:rPr>
        <w:t>ate, which is equal to [</w:t>
      </w:r>
      <m:oMath>
        <m:sSup>
          <m:sSupPr>
            <m:ctrlPr>
              <w:rPr>
                <w:rFonts w:ascii="Cambria Math" w:hAnsi="Cambria Math"/>
                <w:i/>
                <w:sz w:val="28"/>
                <w:szCs w:val="28"/>
              </w:rPr>
            </m:ctrlPr>
          </m:sSupPr>
          <m:e>
            <m:r>
              <w:rPr>
                <w:rFonts w:ascii="Cambria Math" w:hAnsi="Cambria Math"/>
                <w:sz w:val="28"/>
                <w:szCs w:val="28"/>
              </w:rPr>
              <m:t>e</m:t>
            </m:r>
          </m:e>
          <m:sup>
            <m:r>
              <m:rPr>
                <m:sty m:val="p"/>
              </m:rPr>
              <w:rPr>
                <w:rFonts w:ascii="Cambria Math" w:hAnsi="Cambria Math"/>
                <w:sz w:val="28"/>
                <w:szCs w:val="28"/>
              </w:rPr>
              <m:t>7.92105%/2</m:t>
            </m:r>
          </m:sup>
        </m:sSup>
      </m:oMath>
      <w:r w:rsidR="005E342D">
        <w:rPr>
          <w:rFonts w:ascii="Calibri" w:hAnsi="Calibri"/>
        </w:rPr>
        <w:t xml:space="preserve"> </w:t>
      </w:r>
      <w:r w:rsidR="005F2397" w:rsidRPr="008568A7">
        <w:rPr>
          <w:rFonts w:ascii="Calibri" w:hAnsi="Calibri"/>
        </w:rPr>
        <w:t>– 1]</w:t>
      </w:r>
      <m:oMath>
        <m:r>
          <w:rPr>
            <w:rFonts w:ascii="Cambria Math" w:hAnsi="Cambria Math"/>
          </w:rPr>
          <m:t xml:space="preserve"> *2</m:t>
        </m:r>
      </m:oMath>
      <w:r w:rsidR="005F2397" w:rsidRPr="008568A7">
        <w:rPr>
          <w:rFonts w:ascii="Calibri" w:hAnsi="Calibri"/>
        </w:rPr>
        <w:t xml:space="preserve"> = 8.080%</w:t>
      </w:r>
    </w:p>
    <w:p w14:paraId="263F2AF2" w14:textId="5550E1A1" w:rsidR="005F2397" w:rsidRPr="008568A7" w:rsidRDefault="007B45B1" w:rsidP="008568A7">
      <w:pPr>
        <w:pStyle w:val="Heading3SubGTNI"/>
      </w:pPr>
      <w:del w:id="2987" w:author="Aleksander Hansen" w:date="2013-02-10T21:35:00Z">
        <w:r w:rsidRPr="008568A7" w:rsidDel="001840AC">
          <w:br/>
        </w:r>
      </w:del>
      <w:bookmarkStart w:id="2988" w:name="_Toc222580625"/>
      <w:r w:rsidR="005F2397" w:rsidRPr="008568A7">
        <w:t xml:space="preserve">Calculate the theoretical price of a </w:t>
      </w:r>
      <w:r w:rsidRPr="008568A7">
        <w:t>coupon</w:t>
      </w:r>
      <w:ins w:id="2989" w:author="Aleksander Hansen" w:date="2013-02-15T17:09:00Z">
        <w:r w:rsidR="00FF184E">
          <w:fldChar w:fldCharType="begin"/>
        </w:r>
        <w:r w:rsidR="00FF184E">
          <w:instrText xml:space="preserve"> XE "</w:instrText>
        </w:r>
      </w:ins>
      <w:r w:rsidR="00FF184E" w:rsidRPr="008568A7">
        <w:rPr>
          <w:rFonts w:ascii="Calibri" w:hAnsi="Calibri"/>
        </w:rPr>
        <w:instrText>coupon</w:instrText>
      </w:r>
      <w:ins w:id="2990" w:author="Aleksander Hansen" w:date="2013-02-15T17:09:00Z">
        <w:r w:rsidR="00FF184E">
          <w:instrText xml:space="preserve">" </w:instrText>
        </w:r>
        <w:r w:rsidR="00FF184E">
          <w:fldChar w:fldCharType="end"/>
        </w:r>
      </w:ins>
      <w:r w:rsidRPr="008568A7">
        <w:t>-paying</w:t>
      </w:r>
      <w:r w:rsidR="005F2397" w:rsidRPr="008568A7">
        <w:t xml:space="preserve"> bond</w:t>
      </w:r>
      <w:ins w:id="2991" w:author="Aleksander Hansen" w:date="2013-02-15T17:07:00Z">
        <w:r w:rsidR="00FF184E">
          <w:fldChar w:fldCharType="begin"/>
        </w:r>
        <w:r w:rsidR="00FF184E">
          <w:instrText xml:space="preserve"> XE "</w:instrText>
        </w:r>
      </w:ins>
      <w:r w:rsidR="00FF184E" w:rsidRPr="008568A7">
        <w:rPr>
          <w:rFonts w:ascii="Calibri" w:hAnsi="Calibri"/>
        </w:rPr>
        <w:instrText>bond</w:instrText>
      </w:r>
      <w:ins w:id="2992" w:author="Aleksander Hansen" w:date="2013-02-15T17:07:00Z">
        <w:r w:rsidR="00FF184E">
          <w:instrText xml:space="preserve">" </w:instrText>
        </w:r>
        <w:r w:rsidR="00FF184E">
          <w:fldChar w:fldCharType="end"/>
        </w:r>
      </w:ins>
      <w:r w:rsidR="005F2397" w:rsidRPr="008568A7">
        <w:t xml:space="preserve"> using spot</w:t>
      </w:r>
      <w:ins w:id="2993" w:author="Aleksander Hansen" w:date="2013-02-15T17:14:00Z">
        <w:r w:rsidR="003578F0">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994" w:author="Aleksander Hansen" w:date="2013-02-15T17:14:00Z">
        <w:r w:rsidR="003578F0">
          <w:instrText xml:space="preserve">spot price" </w:instrText>
        </w:r>
        <w:r w:rsidR="003578F0">
          <w:fldChar w:fldCharType="end"/>
        </w:r>
      </w:ins>
      <w:r w:rsidR="005F2397" w:rsidRPr="008568A7">
        <w:t xml:space="preserve"> rates</w:t>
      </w:r>
      <w:bookmarkEnd w:id="2988"/>
      <w:r w:rsidRPr="008568A7">
        <w:br/>
      </w:r>
    </w:p>
    <w:p w14:paraId="605F4FA4" w14:textId="50F73FA9" w:rsidR="005F2397" w:rsidRPr="008568A7" w:rsidRDefault="005F2397" w:rsidP="005F2397">
      <w:pPr>
        <w:rPr>
          <w:rFonts w:ascii="Calibri" w:hAnsi="Calibri"/>
        </w:rPr>
      </w:pPr>
      <w:r w:rsidRPr="008568A7">
        <w:rPr>
          <w:rFonts w:ascii="Calibri" w:hAnsi="Calibri"/>
        </w:rPr>
        <w:t xml:space="preserve">To calculate the price of a </w:t>
      </w:r>
      <w:r w:rsidR="007B45B1" w:rsidRPr="008568A7">
        <w:rPr>
          <w:rFonts w:ascii="Calibri" w:hAnsi="Calibri"/>
        </w:rPr>
        <w:t>coupon</w:t>
      </w:r>
      <w:ins w:id="2995"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2996" w:author="Aleksander Hansen" w:date="2013-02-15T17:09:00Z">
        <w:r w:rsidR="00FF184E">
          <w:instrText xml:space="preserve">" </w:instrText>
        </w:r>
        <w:r w:rsidR="00FF184E">
          <w:rPr>
            <w:rFonts w:ascii="Calibri" w:hAnsi="Calibri"/>
          </w:rPr>
          <w:fldChar w:fldCharType="end"/>
        </w:r>
      </w:ins>
      <w:r w:rsidR="007B45B1" w:rsidRPr="008568A7">
        <w:rPr>
          <w:rFonts w:ascii="Calibri" w:hAnsi="Calibri"/>
        </w:rPr>
        <w:t>-paying</w:t>
      </w:r>
      <w:r w:rsidRPr="008568A7">
        <w:rPr>
          <w:rFonts w:ascii="Calibri" w:hAnsi="Calibri"/>
        </w:rPr>
        <w:t xml:space="preserve"> bond</w:t>
      </w:r>
      <w:ins w:id="2997"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2998" w:author="Aleksander Hansen" w:date="2013-02-15T17:07:00Z">
        <w:r w:rsidR="00FF184E">
          <w:instrText xml:space="preserve">" </w:instrText>
        </w:r>
        <w:r w:rsidR="00FF184E">
          <w:rPr>
            <w:rFonts w:ascii="Calibri" w:hAnsi="Calibri"/>
          </w:rPr>
          <w:fldChar w:fldCharType="end"/>
        </w:r>
      </w:ins>
      <w:r w:rsidRPr="008568A7">
        <w:rPr>
          <w:rFonts w:ascii="Calibri" w:hAnsi="Calibri"/>
        </w:rPr>
        <w:t>, each cash flow is discounted by the appropriate discount</w:t>
      </w:r>
      <w:ins w:id="2999"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3000"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factor (or, equivalently, by using the corresponding spot</w:t>
      </w:r>
      <w:ins w:id="3001"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002"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rate). For example, given the zero rate</w:t>
      </w:r>
      <w:ins w:id="3003"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zero rate</w:instrText>
      </w:r>
      <w:r w:rsidR="00FF184E">
        <w:rPr>
          <w:rFonts w:ascii="Calibri" w:hAnsi="Calibri"/>
        </w:rPr>
        <w:instrText>:</w:instrText>
      </w:r>
      <w:ins w:id="3004" w:author="Aleksander Hansen" w:date="2013-02-15T17:09:00Z">
        <w:r w:rsidR="00FF184E">
          <w:instrText xml:space="preserve">zero rate curve" </w:instrText>
        </w:r>
        <w:r w:rsidR="00FF184E">
          <w:rPr>
            <w:rFonts w:ascii="Calibri" w:hAnsi="Calibri"/>
          </w:rPr>
          <w:fldChar w:fldCharType="end"/>
        </w:r>
      </w:ins>
      <w:r w:rsidRPr="008568A7">
        <w:rPr>
          <w:rFonts w:ascii="Calibri" w:hAnsi="Calibri"/>
        </w:rPr>
        <w:t xml:space="preserve"> curve below, the one-year zero rate</w:t>
      </w:r>
      <w:ins w:id="3005"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zero rate</w:instrText>
      </w:r>
      <w:r w:rsidR="00FF184E">
        <w:rPr>
          <w:rFonts w:ascii="Calibri" w:hAnsi="Calibri"/>
        </w:rPr>
        <w:instrText>:</w:instrText>
      </w:r>
      <w:ins w:id="3006" w:author="Aleksander Hansen" w:date="2013-02-15T17:09:00Z">
        <w:r w:rsidR="00FF184E">
          <w:instrText xml:space="preserve">zero rate curve" </w:instrText>
        </w:r>
        <w:r w:rsidR="00FF184E">
          <w:rPr>
            <w:rFonts w:ascii="Calibri" w:hAnsi="Calibri"/>
          </w:rPr>
          <w:fldChar w:fldCharType="end"/>
        </w:r>
      </w:ins>
      <w:r w:rsidRPr="008568A7">
        <w:rPr>
          <w:rFonts w:ascii="Calibri" w:hAnsi="Calibri"/>
        </w:rPr>
        <w:t xml:space="preserve"> is 5.8%. Under continuous compounding</w:t>
      </w:r>
      <w:ins w:id="3007"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compounding</w:instrText>
      </w:r>
      <w:ins w:id="3008" w:author="Aleksander Hansen" w:date="2013-02-15T17:09:00Z">
        <w:r w:rsidR="00FF184E">
          <w:instrText xml:space="preserve">" </w:instrText>
        </w:r>
        <w:r w:rsidR="00FF184E">
          <w:rPr>
            <w:rFonts w:ascii="Calibri" w:hAnsi="Calibri"/>
          </w:rPr>
          <w:fldChar w:fldCharType="end"/>
        </w:r>
      </w:ins>
      <w:r w:rsidRPr="008568A7">
        <w:rPr>
          <w:rFonts w:ascii="Calibri" w:hAnsi="Calibri"/>
        </w:rPr>
        <w:t>, the present value (PV) of the coupon cash flow of $3.00 (i.e., a semi-annual installment on a 6% coupon, where the bond has face value of $100) is $3</w:t>
      </w:r>
      <w:r w:rsidR="005E342D">
        <w:rPr>
          <w:rFonts w:ascii="Calibri" w:hAnsi="Calibri"/>
        </w:rPr>
        <w:t xml:space="preserve"> </w:t>
      </w:r>
      <w:r w:rsidRPr="008568A7">
        <w:rPr>
          <w:rFonts w:ascii="Calibri" w:hAnsi="Calibri"/>
        </w:rPr>
        <w:t>*</w:t>
      </w:r>
      <w:r w:rsidR="005E342D">
        <w:rPr>
          <w:rFonts w:ascii="Calibri" w:hAnsi="Calibri"/>
        </w:rPr>
        <w:t xml:space="preserve"> </w:t>
      </w:r>
      <m:oMath>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-5.8%*1</m:t>
            </m:r>
          </m:sup>
        </m:sSup>
      </m:oMath>
      <w:r w:rsidR="005E342D" w:rsidRPr="008568A7">
        <w:rPr>
          <w:rFonts w:ascii="Calibri" w:hAnsi="Calibri"/>
        </w:rPr>
        <w:t xml:space="preserve"> </w:t>
      </w:r>
      <w:r w:rsidRPr="008568A7">
        <w:rPr>
          <w:rFonts w:ascii="Calibri" w:hAnsi="Calibri"/>
        </w:rPr>
        <w:t>= $2.83.</w:t>
      </w:r>
    </w:p>
    <w:p w14:paraId="437F3C97" w14:textId="77777777" w:rsidR="00116722" w:rsidRPr="008568A7" w:rsidRDefault="00116722" w:rsidP="005F2397">
      <w:pPr>
        <w:rPr>
          <w:rFonts w:ascii="Calibri" w:hAnsi="Calibri"/>
        </w:rPr>
      </w:pPr>
    </w:p>
    <w:p w14:paraId="034449EC" w14:textId="462032C4" w:rsidR="005F2397" w:rsidRPr="008568A7" w:rsidRDefault="005F2397" w:rsidP="005F2397">
      <w:pPr>
        <w:rPr>
          <w:rFonts w:ascii="Calibri" w:hAnsi="Calibri"/>
        </w:rPr>
      </w:pPr>
      <w:r w:rsidRPr="008568A7">
        <w:rPr>
          <w:rFonts w:ascii="Calibri" w:hAnsi="Calibri"/>
        </w:rPr>
        <w:t>Each cash flow is discounted by its respect</w:t>
      </w:r>
      <w:r w:rsidR="00116722" w:rsidRPr="008568A7">
        <w:rPr>
          <w:rFonts w:ascii="Calibri" w:hAnsi="Calibri"/>
        </w:rPr>
        <w:t>ive zero rate</w:t>
      </w:r>
      <w:ins w:id="3009"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zero rate</w:instrText>
      </w:r>
      <w:r w:rsidR="00FF184E">
        <w:rPr>
          <w:rFonts w:ascii="Calibri" w:hAnsi="Calibri"/>
        </w:rPr>
        <w:instrText>:</w:instrText>
      </w:r>
      <w:ins w:id="3010" w:author="Aleksander Hansen" w:date="2013-02-15T17:09:00Z">
        <w:r w:rsidR="00FF184E">
          <w:instrText xml:space="preserve">zero rate curve" </w:instrText>
        </w:r>
        <w:r w:rsidR="00FF184E">
          <w:rPr>
            <w:rFonts w:ascii="Calibri" w:hAnsi="Calibri"/>
          </w:rPr>
          <w:fldChar w:fldCharType="end"/>
        </w:r>
      </w:ins>
      <w:r w:rsidR="00116722" w:rsidRPr="008568A7">
        <w:rPr>
          <w:rFonts w:ascii="Calibri" w:hAnsi="Calibri"/>
        </w:rPr>
        <w:t>. The theoretical model</w:t>
      </w:r>
      <w:r w:rsidRPr="008568A7">
        <w:rPr>
          <w:rFonts w:ascii="Calibri" w:hAnsi="Calibri"/>
        </w:rPr>
        <w:t xml:space="preserve"> price is the sum of the present values (PVs) of the cash flows.</w:t>
      </w:r>
      <w:r w:rsidR="00116722" w:rsidRPr="008568A7">
        <w:rPr>
          <w:rFonts w:ascii="Calibri" w:hAnsi="Calibri"/>
        </w:rPr>
        <w:br/>
      </w:r>
    </w:p>
    <w:tbl>
      <w:tblPr>
        <w:tblW w:w="4245" w:type="dxa"/>
        <w:shd w:val="clear" w:color="auto" w:fill="598774"/>
        <w:tblCellMar>
          <w:left w:w="0" w:type="dxa"/>
          <w:right w:w="0" w:type="dxa"/>
        </w:tblCellMar>
        <w:tblLook w:val="04A0" w:firstRow="1" w:lastRow="0" w:firstColumn="1" w:lastColumn="0" w:noHBand="0" w:noVBand="1"/>
      </w:tblPr>
      <w:tblGrid>
        <w:gridCol w:w="1095"/>
        <w:gridCol w:w="990"/>
        <w:gridCol w:w="1080"/>
        <w:gridCol w:w="1080"/>
      </w:tblGrid>
      <w:tr w:rsidR="005F2397" w:rsidRPr="008568A7" w14:paraId="68453CDF" w14:textId="77777777" w:rsidTr="00116722">
        <w:trPr>
          <w:trHeight w:hRule="exact" w:val="288"/>
        </w:trPr>
        <w:tc>
          <w:tcPr>
            <w:tcW w:w="4245" w:type="dxa"/>
            <w:gridSpan w:val="4"/>
            <w:shd w:val="clear" w:color="auto" w:fill="598774"/>
            <w:tcMar>
              <w:top w:w="15" w:type="dxa"/>
              <w:left w:w="15" w:type="dxa"/>
              <w:bottom w:w="0" w:type="dxa"/>
              <w:right w:w="15" w:type="dxa"/>
            </w:tcMar>
            <w:vAlign w:val="center"/>
            <w:hideMark/>
          </w:tcPr>
          <w:p w14:paraId="6DD486C6" w14:textId="683E1F6E" w:rsidR="005F2397" w:rsidRPr="008568A7" w:rsidRDefault="005F2397" w:rsidP="006223B9">
            <w:pPr>
              <w:shd w:val="clear" w:color="auto" w:fill="A2B593"/>
              <w:rPr>
                <w:rFonts w:ascii="Calibri" w:hAnsi="Calibri"/>
              </w:rPr>
            </w:pPr>
            <w:r w:rsidRPr="008568A7">
              <w:rPr>
                <w:rFonts w:ascii="Calibri" w:hAnsi="Calibri"/>
                <w:noProof/>
              </w:rPr>
              <w:drawing>
                <wp:anchor distT="0" distB="0" distL="114300" distR="114300" simplePos="0" relativeHeight="251667968" behindDoc="0" locked="0" layoutInCell="1" allowOverlap="1" wp14:anchorId="2FC40AB1" wp14:editId="0EDAE991">
                  <wp:simplePos x="0" y="0"/>
                  <wp:positionH relativeFrom="column">
                    <wp:posOffset>2828925</wp:posOffset>
                  </wp:positionH>
                  <wp:positionV relativeFrom="paragraph">
                    <wp:posOffset>40005</wp:posOffset>
                  </wp:positionV>
                  <wp:extent cx="2924175" cy="2224405"/>
                  <wp:effectExtent l="0" t="0" r="0" b="0"/>
                  <wp:wrapNone/>
                  <wp:docPr id="22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r w:rsidRPr="008568A7">
              <w:rPr>
                <w:rFonts w:ascii="Calibri" w:hAnsi="Calibri"/>
              </w:rPr>
              <w:t>Hull</w:t>
            </w:r>
            <w:ins w:id="3011"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3012"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Table 4.2</w:t>
            </w:r>
          </w:p>
          <w:p w14:paraId="0D4341F0" w14:textId="77777777" w:rsidR="005F2397" w:rsidRPr="008568A7" w:rsidRDefault="005F2397" w:rsidP="005F2397">
            <w:pPr>
              <w:rPr>
                <w:rFonts w:ascii="Calibri" w:hAnsi="Calibri"/>
              </w:rPr>
            </w:pPr>
          </w:p>
        </w:tc>
      </w:tr>
      <w:tr w:rsidR="005F2397" w:rsidRPr="008568A7" w14:paraId="6C2682DC"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433D290D"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1C5CC319"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DB554B9"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080115B" w14:textId="77777777" w:rsidR="005F2397" w:rsidRPr="008568A7" w:rsidRDefault="005F2397" w:rsidP="005F2397">
            <w:pPr>
              <w:rPr>
                <w:rFonts w:ascii="Calibri" w:hAnsi="Calibri"/>
              </w:rPr>
            </w:pPr>
          </w:p>
        </w:tc>
      </w:tr>
      <w:tr w:rsidR="005F2397" w:rsidRPr="008568A7" w14:paraId="6D6E4CE1"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C77119C" w14:textId="77777777" w:rsidR="005F2397" w:rsidRPr="008568A7" w:rsidRDefault="005F2397" w:rsidP="005F2397">
            <w:pPr>
              <w:rPr>
                <w:rFonts w:ascii="Calibri" w:hAnsi="Calibri"/>
              </w:rPr>
            </w:pPr>
            <w:r w:rsidRPr="008568A7">
              <w:rPr>
                <w:rFonts w:ascii="Calibri" w:hAnsi="Calibri"/>
              </w:rPr>
              <w:t>Face</w:t>
            </w:r>
          </w:p>
        </w:tc>
        <w:tc>
          <w:tcPr>
            <w:tcW w:w="990" w:type="dxa"/>
            <w:shd w:val="clear" w:color="auto" w:fill="auto"/>
            <w:tcMar>
              <w:top w:w="15" w:type="dxa"/>
              <w:left w:w="15" w:type="dxa"/>
              <w:bottom w:w="0" w:type="dxa"/>
              <w:right w:w="15" w:type="dxa"/>
            </w:tcMar>
            <w:vAlign w:val="center"/>
            <w:hideMark/>
          </w:tcPr>
          <w:p w14:paraId="1EEB3F80" w14:textId="77777777" w:rsidR="005F2397" w:rsidRPr="008568A7" w:rsidRDefault="005F2397" w:rsidP="005F2397">
            <w:pPr>
              <w:rPr>
                <w:rFonts w:ascii="Calibri" w:hAnsi="Calibri"/>
              </w:rPr>
            </w:pPr>
            <w:r w:rsidRPr="008568A7">
              <w:rPr>
                <w:rFonts w:ascii="Calibri" w:hAnsi="Calibri"/>
              </w:rPr>
              <w:t xml:space="preserve">$100 </w:t>
            </w:r>
          </w:p>
        </w:tc>
        <w:tc>
          <w:tcPr>
            <w:tcW w:w="1080" w:type="dxa"/>
            <w:shd w:val="clear" w:color="auto" w:fill="auto"/>
            <w:tcMar>
              <w:top w:w="15" w:type="dxa"/>
              <w:left w:w="15" w:type="dxa"/>
              <w:bottom w:w="0" w:type="dxa"/>
              <w:right w:w="15" w:type="dxa"/>
            </w:tcMar>
            <w:vAlign w:val="center"/>
            <w:hideMark/>
          </w:tcPr>
          <w:p w14:paraId="41EFE352"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AF0A81E" w14:textId="77777777" w:rsidR="005F2397" w:rsidRPr="008568A7" w:rsidRDefault="005F2397" w:rsidP="005F2397">
            <w:pPr>
              <w:rPr>
                <w:rFonts w:ascii="Calibri" w:hAnsi="Calibri"/>
              </w:rPr>
            </w:pPr>
          </w:p>
        </w:tc>
      </w:tr>
      <w:tr w:rsidR="005F2397" w:rsidRPr="008568A7" w14:paraId="0A7D5DFA"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3B88469B" w14:textId="77777777" w:rsidR="005F2397" w:rsidRPr="008568A7" w:rsidRDefault="005F2397" w:rsidP="005F2397">
            <w:pPr>
              <w:rPr>
                <w:rFonts w:ascii="Calibri" w:hAnsi="Calibri"/>
              </w:rPr>
            </w:pPr>
            <w:r w:rsidRPr="008568A7">
              <w:rPr>
                <w:rFonts w:ascii="Calibri" w:hAnsi="Calibri"/>
              </w:rPr>
              <w:t>Coupon</w:t>
            </w:r>
          </w:p>
        </w:tc>
        <w:tc>
          <w:tcPr>
            <w:tcW w:w="990" w:type="dxa"/>
            <w:shd w:val="clear" w:color="auto" w:fill="auto"/>
            <w:tcMar>
              <w:top w:w="15" w:type="dxa"/>
              <w:left w:w="15" w:type="dxa"/>
              <w:bottom w:w="0" w:type="dxa"/>
              <w:right w:w="15" w:type="dxa"/>
            </w:tcMar>
            <w:vAlign w:val="center"/>
            <w:hideMark/>
          </w:tcPr>
          <w:p w14:paraId="76096D51" w14:textId="77777777" w:rsidR="005F2397" w:rsidRPr="008568A7" w:rsidRDefault="005F2397" w:rsidP="005F2397">
            <w:pPr>
              <w:rPr>
                <w:rFonts w:ascii="Calibri" w:hAnsi="Calibri"/>
              </w:rPr>
            </w:pPr>
            <w:r w:rsidRPr="008568A7">
              <w:rPr>
                <w:rFonts w:ascii="Calibri" w:hAnsi="Calibri"/>
              </w:rPr>
              <w:t>6%</w:t>
            </w:r>
          </w:p>
        </w:tc>
        <w:tc>
          <w:tcPr>
            <w:tcW w:w="1080" w:type="dxa"/>
            <w:shd w:val="clear" w:color="auto" w:fill="auto"/>
            <w:tcMar>
              <w:top w:w="15" w:type="dxa"/>
              <w:left w:w="15" w:type="dxa"/>
              <w:bottom w:w="0" w:type="dxa"/>
              <w:right w:w="15" w:type="dxa"/>
            </w:tcMar>
            <w:vAlign w:val="center"/>
            <w:hideMark/>
          </w:tcPr>
          <w:p w14:paraId="62B3A16D"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044CD1C" w14:textId="77777777" w:rsidR="005F2397" w:rsidRPr="008568A7" w:rsidRDefault="005F2397" w:rsidP="005F2397">
            <w:pPr>
              <w:rPr>
                <w:rFonts w:ascii="Calibri" w:hAnsi="Calibri"/>
              </w:rPr>
            </w:pPr>
          </w:p>
        </w:tc>
      </w:tr>
      <w:tr w:rsidR="005F2397" w:rsidRPr="008568A7" w14:paraId="142A2288"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068AF925"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1C84B232"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9B4F305"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1DDBCBE7" w14:textId="77777777" w:rsidR="005F2397" w:rsidRPr="008568A7" w:rsidRDefault="005F2397" w:rsidP="005F2397">
            <w:pPr>
              <w:rPr>
                <w:rFonts w:ascii="Calibri" w:hAnsi="Calibri"/>
              </w:rPr>
            </w:pPr>
          </w:p>
        </w:tc>
      </w:tr>
      <w:tr w:rsidR="005F2397" w:rsidRPr="008568A7" w14:paraId="26A88DF2"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F7B6511"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2BE116B7" w14:textId="77777777" w:rsidR="005F2397" w:rsidRPr="008568A7" w:rsidRDefault="005F2397" w:rsidP="005F2397">
            <w:pPr>
              <w:rPr>
                <w:rFonts w:ascii="Calibri" w:hAnsi="Calibri"/>
              </w:rPr>
            </w:pPr>
            <w:r w:rsidRPr="008568A7">
              <w:rPr>
                <w:rFonts w:ascii="Calibri" w:hAnsi="Calibri"/>
              </w:rPr>
              <w:t>Zero</w:t>
            </w:r>
          </w:p>
        </w:tc>
        <w:tc>
          <w:tcPr>
            <w:tcW w:w="1080" w:type="dxa"/>
            <w:shd w:val="clear" w:color="auto" w:fill="auto"/>
            <w:tcMar>
              <w:top w:w="15" w:type="dxa"/>
              <w:left w:w="15" w:type="dxa"/>
              <w:bottom w:w="0" w:type="dxa"/>
              <w:right w:w="15" w:type="dxa"/>
            </w:tcMar>
            <w:vAlign w:val="center"/>
            <w:hideMark/>
          </w:tcPr>
          <w:p w14:paraId="753146A4"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7E6FEB73" w14:textId="77777777" w:rsidR="005F2397" w:rsidRPr="008568A7" w:rsidRDefault="005F2397" w:rsidP="005F2397">
            <w:pPr>
              <w:rPr>
                <w:rFonts w:ascii="Calibri" w:hAnsi="Calibri"/>
              </w:rPr>
            </w:pPr>
          </w:p>
        </w:tc>
      </w:tr>
      <w:tr w:rsidR="005F2397" w:rsidRPr="008568A7" w14:paraId="5BFD2106"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B5A376F"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3F0D71D8" w14:textId="77777777" w:rsidR="005F2397" w:rsidRPr="008568A7" w:rsidRDefault="005F2397" w:rsidP="005F2397">
            <w:pPr>
              <w:rPr>
                <w:rFonts w:ascii="Calibri" w:hAnsi="Calibri"/>
              </w:rPr>
            </w:pPr>
            <w:r w:rsidRPr="008568A7">
              <w:rPr>
                <w:rFonts w:ascii="Calibri" w:hAnsi="Calibri"/>
              </w:rPr>
              <w:t>Rate</w:t>
            </w:r>
          </w:p>
        </w:tc>
        <w:tc>
          <w:tcPr>
            <w:tcW w:w="1080" w:type="dxa"/>
            <w:shd w:val="clear" w:color="auto" w:fill="auto"/>
            <w:tcMar>
              <w:top w:w="15" w:type="dxa"/>
              <w:left w:w="15" w:type="dxa"/>
              <w:bottom w:w="0" w:type="dxa"/>
              <w:right w:w="15" w:type="dxa"/>
            </w:tcMar>
            <w:vAlign w:val="center"/>
            <w:hideMark/>
          </w:tcPr>
          <w:p w14:paraId="01D5411E" w14:textId="77777777" w:rsidR="005F2397" w:rsidRPr="008568A7" w:rsidRDefault="005F2397" w:rsidP="005F2397">
            <w:pPr>
              <w:rPr>
                <w:rFonts w:ascii="Calibri" w:hAnsi="Calibri"/>
              </w:rPr>
            </w:pPr>
            <w:r w:rsidRPr="008568A7">
              <w:rPr>
                <w:rFonts w:ascii="Calibri" w:hAnsi="Calibri"/>
              </w:rPr>
              <w:t>FV</w:t>
            </w:r>
          </w:p>
        </w:tc>
        <w:tc>
          <w:tcPr>
            <w:tcW w:w="1080" w:type="dxa"/>
            <w:shd w:val="clear" w:color="auto" w:fill="auto"/>
            <w:tcMar>
              <w:top w:w="15" w:type="dxa"/>
              <w:left w:w="15" w:type="dxa"/>
              <w:bottom w:w="0" w:type="dxa"/>
              <w:right w:w="15" w:type="dxa"/>
            </w:tcMar>
            <w:vAlign w:val="center"/>
            <w:hideMark/>
          </w:tcPr>
          <w:p w14:paraId="6D2FC09C" w14:textId="77777777" w:rsidR="005F2397" w:rsidRPr="008568A7" w:rsidRDefault="005F2397" w:rsidP="005F2397">
            <w:pPr>
              <w:rPr>
                <w:rFonts w:ascii="Calibri" w:hAnsi="Calibri"/>
              </w:rPr>
            </w:pPr>
            <w:r w:rsidRPr="008568A7">
              <w:rPr>
                <w:rFonts w:ascii="Calibri" w:hAnsi="Calibri"/>
              </w:rPr>
              <w:t>PV</w:t>
            </w:r>
          </w:p>
        </w:tc>
      </w:tr>
      <w:tr w:rsidR="005F2397" w:rsidRPr="008568A7" w14:paraId="26C6B07A"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8E8D9CB" w14:textId="77777777" w:rsidR="005F2397" w:rsidRPr="008568A7" w:rsidRDefault="005F2397" w:rsidP="005F2397">
            <w:pPr>
              <w:rPr>
                <w:rFonts w:ascii="Calibri" w:hAnsi="Calibri"/>
              </w:rPr>
            </w:pPr>
            <w:r w:rsidRPr="008568A7">
              <w:rPr>
                <w:rFonts w:ascii="Calibri" w:hAnsi="Calibri"/>
              </w:rPr>
              <w:t>Maturity</w:t>
            </w:r>
          </w:p>
        </w:tc>
        <w:tc>
          <w:tcPr>
            <w:tcW w:w="990" w:type="dxa"/>
            <w:shd w:val="clear" w:color="auto" w:fill="auto"/>
            <w:tcMar>
              <w:top w:w="15" w:type="dxa"/>
              <w:left w:w="15" w:type="dxa"/>
              <w:bottom w:w="0" w:type="dxa"/>
              <w:right w:w="15" w:type="dxa"/>
            </w:tcMar>
            <w:vAlign w:val="center"/>
            <w:hideMark/>
          </w:tcPr>
          <w:p w14:paraId="37F808D4" w14:textId="77777777" w:rsidR="005F2397" w:rsidRPr="008568A7" w:rsidRDefault="005F2397" w:rsidP="005F2397">
            <w:pPr>
              <w:rPr>
                <w:rFonts w:ascii="Calibri" w:hAnsi="Calibri"/>
              </w:rPr>
            </w:pPr>
            <w:r w:rsidRPr="008568A7">
              <w:rPr>
                <w:rFonts w:ascii="Calibri" w:hAnsi="Calibri"/>
              </w:rPr>
              <w:t>(CC)</w:t>
            </w:r>
          </w:p>
        </w:tc>
        <w:tc>
          <w:tcPr>
            <w:tcW w:w="1080" w:type="dxa"/>
            <w:shd w:val="clear" w:color="auto" w:fill="auto"/>
            <w:tcMar>
              <w:top w:w="15" w:type="dxa"/>
              <w:left w:w="15" w:type="dxa"/>
              <w:bottom w:w="0" w:type="dxa"/>
              <w:right w:w="15" w:type="dxa"/>
            </w:tcMar>
            <w:vAlign w:val="center"/>
            <w:hideMark/>
          </w:tcPr>
          <w:p w14:paraId="41777CD1" w14:textId="77777777" w:rsidR="005F2397" w:rsidRPr="008568A7" w:rsidRDefault="005F2397" w:rsidP="005F2397">
            <w:pPr>
              <w:rPr>
                <w:rFonts w:ascii="Calibri" w:hAnsi="Calibri"/>
              </w:rPr>
            </w:pPr>
            <w:r w:rsidRPr="008568A7">
              <w:rPr>
                <w:rFonts w:ascii="Calibri" w:hAnsi="Calibri"/>
              </w:rPr>
              <w:t>CF</w:t>
            </w:r>
          </w:p>
        </w:tc>
        <w:tc>
          <w:tcPr>
            <w:tcW w:w="1080" w:type="dxa"/>
            <w:shd w:val="clear" w:color="auto" w:fill="auto"/>
            <w:tcMar>
              <w:top w:w="15" w:type="dxa"/>
              <w:left w:w="15" w:type="dxa"/>
              <w:bottom w:w="0" w:type="dxa"/>
              <w:right w:w="15" w:type="dxa"/>
            </w:tcMar>
            <w:vAlign w:val="center"/>
            <w:hideMark/>
          </w:tcPr>
          <w:p w14:paraId="1FFC2290" w14:textId="77777777" w:rsidR="005F2397" w:rsidRPr="008568A7" w:rsidRDefault="005F2397" w:rsidP="005F2397">
            <w:pPr>
              <w:rPr>
                <w:rFonts w:ascii="Calibri" w:hAnsi="Calibri"/>
              </w:rPr>
            </w:pPr>
            <w:r w:rsidRPr="008568A7">
              <w:rPr>
                <w:rFonts w:ascii="Calibri" w:hAnsi="Calibri"/>
              </w:rPr>
              <w:t>CF</w:t>
            </w:r>
          </w:p>
        </w:tc>
      </w:tr>
      <w:tr w:rsidR="005F2397" w:rsidRPr="008568A7" w14:paraId="51A765AD"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F6CFAB5" w14:textId="77777777" w:rsidR="005F2397" w:rsidRPr="008568A7" w:rsidRDefault="005F2397" w:rsidP="005F2397">
            <w:pPr>
              <w:rPr>
                <w:rFonts w:ascii="Calibri" w:hAnsi="Calibri"/>
              </w:rPr>
            </w:pPr>
            <w:r w:rsidRPr="008568A7">
              <w:rPr>
                <w:rFonts w:ascii="Calibri" w:hAnsi="Calibri"/>
              </w:rPr>
              <w:t>0.5</w:t>
            </w:r>
          </w:p>
        </w:tc>
        <w:tc>
          <w:tcPr>
            <w:tcW w:w="990" w:type="dxa"/>
            <w:shd w:val="clear" w:color="auto" w:fill="auto"/>
            <w:tcMar>
              <w:top w:w="15" w:type="dxa"/>
              <w:left w:w="15" w:type="dxa"/>
              <w:bottom w:w="0" w:type="dxa"/>
              <w:right w:w="15" w:type="dxa"/>
            </w:tcMar>
            <w:vAlign w:val="center"/>
            <w:hideMark/>
          </w:tcPr>
          <w:p w14:paraId="02DAC90D" w14:textId="77777777" w:rsidR="005F2397" w:rsidRPr="008568A7" w:rsidRDefault="005F2397" w:rsidP="005F2397">
            <w:pPr>
              <w:rPr>
                <w:rFonts w:ascii="Calibri" w:hAnsi="Calibri"/>
              </w:rPr>
            </w:pPr>
            <w:r w:rsidRPr="008568A7">
              <w:rPr>
                <w:rFonts w:ascii="Calibri" w:hAnsi="Calibri"/>
              </w:rPr>
              <w:t>5.0%</w:t>
            </w:r>
          </w:p>
        </w:tc>
        <w:tc>
          <w:tcPr>
            <w:tcW w:w="1080" w:type="dxa"/>
            <w:shd w:val="clear" w:color="auto" w:fill="auto"/>
            <w:tcMar>
              <w:top w:w="15" w:type="dxa"/>
              <w:left w:w="15" w:type="dxa"/>
              <w:bottom w:w="0" w:type="dxa"/>
              <w:right w:w="15" w:type="dxa"/>
            </w:tcMar>
            <w:vAlign w:val="center"/>
            <w:hideMark/>
          </w:tcPr>
          <w:p w14:paraId="1E5F9C4A"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54FB8EF0" w14:textId="77777777" w:rsidR="005F2397" w:rsidRPr="008568A7" w:rsidRDefault="005F2397" w:rsidP="005F2397">
            <w:pPr>
              <w:rPr>
                <w:rFonts w:ascii="Calibri" w:hAnsi="Calibri"/>
              </w:rPr>
            </w:pPr>
            <w:r w:rsidRPr="008568A7">
              <w:rPr>
                <w:rFonts w:ascii="Calibri" w:hAnsi="Calibri"/>
              </w:rPr>
              <w:t xml:space="preserve">$2.93 </w:t>
            </w:r>
          </w:p>
        </w:tc>
      </w:tr>
      <w:tr w:rsidR="005F2397" w:rsidRPr="008568A7" w14:paraId="1B90C62C"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DF48B8C" w14:textId="77777777" w:rsidR="005F2397" w:rsidRPr="008568A7" w:rsidRDefault="005F2397" w:rsidP="005F2397">
            <w:pPr>
              <w:rPr>
                <w:rFonts w:ascii="Calibri" w:hAnsi="Calibri"/>
              </w:rPr>
            </w:pPr>
            <w:r w:rsidRPr="008568A7">
              <w:rPr>
                <w:rFonts w:ascii="Calibri" w:hAnsi="Calibri"/>
              </w:rPr>
              <w:t>1.0</w:t>
            </w:r>
          </w:p>
        </w:tc>
        <w:tc>
          <w:tcPr>
            <w:tcW w:w="990" w:type="dxa"/>
            <w:shd w:val="clear" w:color="auto" w:fill="auto"/>
            <w:tcMar>
              <w:top w:w="15" w:type="dxa"/>
              <w:left w:w="15" w:type="dxa"/>
              <w:bottom w:w="0" w:type="dxa"/>
              <w:right w:w="15" w:type="dxa"/>
            </w:tcMar>
            <w:vAlign w:val="center"/>
            <w:hideMark/>
          </w:tcPr>
          <w:p w14:paraId="499A2A56" w14:textId="77777777" w:rsidR="005F2397" w:rsidRPr="008568A7" w:rsidRDefault="005F2397" w:rsidP="005F2397">
            <w:pPr>
              <w:rPr>
                <w:rFonts w:ascii="Calibri" w:hAnsi="Calibri"/>
              </w:rPr>
            </w:pPr>
            <w:r w:rsidRPr="008568A7">
              <w:rPr>
                <w:rFonts w:ascii="Calibri" w:hAnsi="Calibri"/>
              </w:rPr>
              <w:t>5.8%</w:t>
            </w:r>
          </w:p>
        </w:tc>
        <w:tc>
          <w:tcPr>
            <w:tcW w:w="1080" w:type="dxa"/>
            <w:shd w:val="clear" w:color="auto" w:fill="auto"/>
            <w:tcMar>
              <w:top w:w="15" w:type="dxa"/>
              <w:left w:w="15" w:type="dxa"/>
              <w:bottom w:w="0" w:type="dxa"/>
              <w:right w:w="15" w:type="dxa"/>
            </w:tcMar>
            <w:vAlign w:val="center"/>
            <w:hideMark/>
          </w:tcPr>
          <w:p w14:paraId="3A571316"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398417C5" w14:textId="77777777" w:rsidR="005F2397" w:rsidRPr="008568A7" w:rsidRDefault="005F2397" w:rsidP="005F2397">
            <w:pPr>
              <w:rPr>
                <w:rFonts w:ascii="Calibri" w:hAnsi="Calibri"/>
              </w:rPr>
            </w:pPr>
            <w:r w:rsidRPr="008568A7">
              <w:rPr>
                <w:rFonts w:ascii="Calibri" w:hAnsi="Calibri"/>
              </w:rPr>
              <w:t xml:space="preserve">$2.83 </w:t>
            </w:r>
          </w:p>
        </w:tc>
      </w:tr>
      <w:tr w:rsidR="005F2397" w:rsidRPr="008568A7" w14:paraId="2CA3EF99"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C0F4527" w14:textId="77777777" w:rsidR="005F2397" w:rsidRPr="008568A7" w:rsidRDefault="005F2397" w:rsidP="005F2397">
            <w:pPr>
              <w:rPr>
                <w:rFonts w:ascii="Calibri" w:hAnsi="Calibri"/>
              </w:rPr>
            </w:pPr>
            <w:r w:rsidRPr="008568A7">
              <w:rPr>
                <w:rFonts w:ascii="Calibri" w:hAnsi="Calibri"/>
              </w:rPr>
              <w:t>1.5</w:t>
            </w:r>
          </w:p>
        </w:tc>
        <w:tc>
          <w:tcPr>
            <w:tcW w:w="990" w:type="dxa"/>
            <w:shd w:val="clear" w:color="auto" w:fill="auto"/>
            <w:tcMar>
              <w:top w:w="15" w:type="dxa"/>
              <w:left w:w="15" w:type="dxa"/>
              <w:bottom w:w="0" w:type="dxa"/>
              <w:right w:w="15" w:type="dxa"/>
            </w:tcMar>
            <w:vAlign w:val="center"/>
            <w:hideMark/>
          </w:tcPr>
          <w:p w14:paraId="10DCA15E" w14:textId="77777777" w:rsidR="005F2397" w:rsidRPr="008568A7" w:rsidRDefault="005F2397" w:rsidP="005F2397">
            <w:pPr>
              <w:rPr>
                <w:rFonts w:ascii="Calibri" w:hAnsi="Calibri"/>
              </w:rPr>
            </w:pPr>
            <w:r w:rsidRPr="008568A7">
              <w:rPr>
                <w:rFonts w:ascii="Calibri" w:hAnsi="Calibri"/>
              </w:rPr>
              <w:t>6.4%</w:t>
            </w:r>
          </w:p>
        </w:tc>
        <w:tc>
          <w:tcPr>
            <w:tcW w:w="1080" w:type="dxa"/>
            <w:shd w:val="clear" w:color="auto" w:fill="auto"/>
            <w:tcMar>
              <w:top w:w="15" w:type="dxa"/>
              <w:left w:w="15" w:type="dxa"/>
              <w:bottom w:w="0" w:type="dxa"/>
              <w:right w:w="15" w:type="dxa"/>
            </w:tcMar>
            <w:vAlign w:val="center"/>
            <w:hideMark/>
          </w:tcPr>
          <w:p w14:paraId="7B274F76"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2E206A8A" w14:textId="77777777" w:rsidR="005F2397" w:rsidRPr="008568A7" w:rsidRDefault="005F2397" w:rsidP="005F2397">
            <w:pPr>
              <w:rPr>
                <w:rFonts w:ascii="Calibri" w:hAnsi="Calibri"/>
              </w:rPr>
            </w:pPr>
            <w:r w:rsidRPr="008568A7">
              <w:rPr>
                <w:rFonts w:ascii="Calibri" w:hAnsi="Calibri"/>
              </w:rPr>
              <w:t xml:space="preserve">$2.73 </w:t>
            </w:r>
          </w:p>
        </w:tc>
      </w:tr>
      <w:tr w:rsidR="005F2397" w:rsidRPr="008568A7" w14:paraId="1C2E0D76"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82B94A7" w14:textId="77777777" w:rsidR="005F2397" w:rsidRPr="008568A7" w:rsidRDefault="005F2397" w:rsidP="005F2397">
            <w:pPr>
              <w:rPr>
                <w:rFonts w:ascii="Calibri" w:hAnsi="Calibri"/>
              </w:rPr>
            </w:pPr>
            <w:r w:rsidRPr="008568A7">
              <w:rPr>
                <w:rFonts w:ascii="Calibri" w:hAnsi="Calibri"/>
              </w:rPr>
              <w:t>2.0</w:t>
            </w:r>
          </w:p>
        </w:tc>
        <w:tc>
          <w:tcPr>
            <w:tcW w:w="990" w:type="dxa"/>
            <w:shd w:val="clear" w:color="auto" w:fill="auto"/>
            <w:tcMar>
              <w:top w:w="15" w:type="dxa"/>
              <w:left w:w="15" w:type="dxa"/>
              <w:bottom w:w="0" w:type="dxa"/>
              <w:right w:w="15" w:type="dxa"/>
            </w:tcMar>
            <w:vAlign w:val="center"/>
            <w:hideMark/>
          </w:tcPr>
          <w:p w14:paraId="2AF29CDE" w14:textId="77777777" w:rsidR="005F2397" w:rsidRPr="008568A7" w:rsidRDefault="005F2397" w:rsidP="005F2397">
            <w:pPr>
              <w:rPr>
                <w:rFonts w:ascii="Calibri" w:hAnsi="Calibri"/>
              </w:rPr>
            </w:pPr>
            <w:r w:rsidRPr="008568A7">
              <w:rPr>
                <w:rFonts w:ascii="Calibri" w:hAnsi="Calibri"/>
              </w:rPr>
              <w:t>6.8%</w:t>
            </w:r>
          </w:p>
        </w:tc>
        <w:tc>
          <w:tcPr>
            <w:tcW w:w="1080" w:type="dxa"/>
            <w:shd w:val="clear" w:color="auto" w:fill="auto"/>
            <w:tcMar>
              <w:top w:w="15" w:type="dxa"/>
              <w:left w:w="15" w:type="dxa"/>
              <w:bottom w:w="0" w:type="dxa"/>
              <w:right w:w="15" w:type="dxa"/>
            </w:tcMar>
            <w:vAlign w:val="center"/>
            <w:hideMark/>
          </w:tcPr>
          <w:p w14:paraId="3878AE17" w14:textId="77777777" w:rsidR="005F2397" w:rsidRPr="008568A7" w:rsidRDefault="005F2397" w:rsidP="005F2397">
            <w:pPr>
              <w:rPr>
                <w:rFonts w:ascii="Calibri" w:hAnsi="Calibri"/>
              </w:rPr>
            </w:pPr>
            <w:r w:rsidRPr="008568A7">
              <w:rPr>
                <w:rFonts w:ascii="Calibri" w:hAnsi="Calibri"/>
              </w:rPr>
              <w:t xml:space="preserve">$103.00 </w:t>
            </w:r>
          </w:p>
        </w:tc>
        <w:tc>
          <w:tcPr>
            <w:tcW w:w="1080" w:type="dxa"/>
            <w:shd w:val="clear" w:color="auto" w:fill="auto"/>
            <w:tcMar>
              <w:top w:w="15" w:type="dxa"/>
              <w:left w:w="15" w:type="dxa"/>
              <w:bottom w:w="0" w:type="dxa"/>
              <w:right w:w="15" w:type="dxa"/>
            </w:tcMar>
            <w:vAlign w:val="center"/>
            <w:hideMark/>
          </w:tcPr>
          <w:p w14:paraId="08BB801A" w14:textId="77777777" w:rsidR="005F2397" w:rsidRPr="008568A7" w:rsidRDefault="005F2397" w:rsidP="005F2397">
            <w:pPr>
              <w:rPr>
                <w:rFonts w:ascii="Calibri" w:hAnsi="Calibri"/>
              </w:rPr>
            </w:pPr>
            <w:r w:rsidRPr="008568A7">
              <w:rPr>
                <w:rFonts w:ascii="Calibri" w:hAnsi="Calibri"/>
              </w:rPr>
              <w:t xml:space="preserve">$89.90 </w:t>
            </w:r>
          </w:p>
        </w:tc>
      </w:tr>
      <w:tr w:rsidR="005F2397" w:rsidRPr="008568A7" w14:paraId="65A05ACD"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DC71B32"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4A6B10E6"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08742931"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6B5CE3E9" w14:textId="77777777" w:rsidR="005F2397" w:rsidRPr="008568A7" w:rsidRDefault="005F2397" w:rsidP="005F2397">
            <w:pPr>
              <w:rPr>
                <w:rFonts w:ascii="Calibri" w:hAnsi="Calibri"/>
              </w:rPr>
            </w:pPr>
            <w:r w:rsidRPr="008568A7">
              <w:rPr>
                <w:rFonts w:ascii="Calibri" w:hAnsi="Calibri"/>
              </w:rPr>
              <w:t xml:space="preserve">$98.39 </w:t>
            </w:r>
          </w:p>
        </w:tc>
      </w:tr>
    </w:tbl>
    <w:p w14:paraId="53C85FBC" w14:textId="77777777" w:rsidR="005F2397" w:rsidRPr="008568A7" w:rsidDel="001840AC" w:rsidRDefault="005F2397">
      <w:pPr>
        <w:pStyle w:val="Heading2"/>
        <w:rPr>
          <w:del w:id="3013" w:author="Aleksander Hansen" w:date="2013-02-10T21:35:00Z"/>
        </w:rPr>
        <w:pPrChange w:id="3014" w:author="Aleksander Hansen" w:date="2013-02-15T20:42:00Z">
          <w:pPr/>
        </w:pPrChange>
      </w:pPr>
    </w:p>
    <w:p w14:paraId="719E0C39" w14:textId="40A364F9" w:rsidR="001840AC" w:rsidRPr="001840AC" w:rsidRDefault="005F2397">
      <w:pPr>
        <w:pStyle w:val="Heading2"/>
        <w:pPrChange w:id="3015" w:author="Aleksander Hansen" w:date="2013-02-15T20:42:00Z">
          <w:pPr/>
        </w:pPrChange>
      </w:pPr>
      <w:bookmarkStart w:id="3016" w:name="_Toc222580626"/>
      <w:r w:rsidRPr="008568A7">
        <w:t>Calculate forward</w:t>
      </w:r>
      <w:ins w:id="3017" w:author="Aleksander Hansen" w:date="2013-02-15T16:50:00Z">
        <w:r w:rsidR="00AC5507">
          <w:fldChar w:fldCharType="begin"/>
        </w:r>
        <w:r w:rsidR="00AC5507">
          <w:instrText xml:space="preserve"> XE "</w:instrText>
        </w:r>
      </w:ins>
      <w:r w:rsidR="00AC5507" w:rsidRPr="008568A7">
        <w:instrText>forward</w:instrText>
      </w:r>
      <w:ins w:id="3018" w:author="Aleksander Hansen" w:date="2013-02-15T16:50:00Z">
        <w:r w:rsidR="00AC5507">
          <w:instrText xml:space="preserve">" </w:instrText>
        </w:r>
        <w:r w:rsidR="00AC5507">
          <w:fldChar w:fldCharType="end"/>
        </w:r>
      </w:ins>
      <w:r w:rsidRPr="008568A7">
        <w:t xml:space="preserve"> interest</w:t>
      </w:r>
      <w:ins w:id="3019" w:author="Aleksander Hansen" w:date="2013-02-15T16:38:00Z">
        <w:r w:rsidR="008A28C4">
          <w:fldChar w:fldCharType="begin"/>
        </w:r>
        <w:r w:rsidR="008A28C4">
          <w:instrText xml:space="preserve"> XE "</w:instrText>
        </w:r>
      </w:ins>
      <w:r w:rsidR="008A28C4" w:rsidRPr="008568A7">
        <w:instrText>interest</w:instrText>
      </w:r>
      <w:ins w:id="3020" w:author="Aleksander Hansen" w:date="2013-02-15T16:38:00Z">
        <w:r w:rsidR="008A28C4">
          <w:instrText xml:space="preserve">" </w:instrText>
        </w:r>
        <w:r w:rsidR="008A28C4">
          <w:fldChar w:fldCharType="end"/>
        </w:r>
      </w:ins>
      <w:r w:rsidRPr="008568A7">
        <w:t xml:space="preserve"> rates from a set of spot</w:t>
      </w:r>
      <w:ins w:id="3021" w:author="Aleksander Hansen" w:date="2013-02-15T17:14:00Z">
        <w:r w:rsidR="003578F0">
          <w:fldChar w:fldCharType="begin"/>
        </w:r>
        <w:r w:rsidR="003578F0">
          <w:instrText xml:space="preserve"> XE "</w:instrText>
        </w:r>
      </w:ins>
      <w:r w:rsidR="003578F0" w:rsidRPr="008568A7">
        <w:instrText>spot</w:instrText>
      </w:r>
      <w:r w:rsidR="003578F0">
        <w:instrText>:</w:instrText>
      </w:r>
      <w:ins w:id="3022" w:author="Aleksander Hansen" w:date="2013-02-15T17:14:00Z">
        <w:r w:rsidR="003578F0">
          <w:instrText xml:space="preserve">spot price" </w:instrText>
        </w:r>
        <w:r w:rsidR="003578F0">
          <w:fldChar w:fldCharType="end"/>
        </w:r>
      </w:ins>
      <w:r w:rsidRPr="008568A7">
        <w:t xml:space="preserve"> rates</w:t>
      </w:r>
      <w:bookmarkEnd w:id="3016"/>
      <w:ins w:id="3023" w:author="Aleksander Hansen" w:date="2013-02-10T21:33:00Z">
        <w:r w:rsidR="001840AC">
          <w:br/>
        </w:r>
      </w:ins>
    </w:p>
    <w:p w14:paraId="28DCA3AC" w14:textId="54DA6727" w:rsidR="005F2397" w:rsidRDefault="005F2397" w:rsidP="005F2397">
      <w:pPr>
        <w:rPr>
          <w:rFonts w:ascii="Calibri" w:hAnsi="Calibri"/>
        </w:rPr>
      </w:pPr>
      <w:r w:rsidRPr="008568A7">
        <w:rPr>
          <w:rFonts w:ascii="Calibri" w:hAnsi="Calibri"/>
        </w:rPr>
        <w:t>Hull</w:t>
      </w:r>
      <w:ins w:id="3024"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3025"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assumes a continuous compound</w:t>
      </w:r>
      <w:ins w:id="3026" w:author="Aleksander Hansen" w:date="2013-02-10T21:33:00Z">
        <w:r w:rsidR="001840AC">
          <w:rPr>
            <w:rFonts w:ascii="Calibri" w:hAnsi="Calibri"/>
          </w:rPr>
          <w:t>ing</w:t>
        </w:r>
      </w:ins>
      <w:ins w:id="3027"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compounding</w:instrText>
      </w:r>
      <w:ins w:id="3028" w:author="Aleksander Hansen" w:date="2013-02-15T17:09:00Z">
        <w:r w:rsidR="00FF184E">
          <w:instrText xml:space="preserve">" </w:instrText>
        </w:r>
        <w:r w:rsidR="00FF184E">
          <w:rPr>
            <w:rFonts w:ascii="Calibri" w:hAnsi="Calibri"/>
          </w:rPr>
          <w:fldChar w:fldCharType="end"/>
        </w:r>
      </w:ins>
      <w:r w:rsidRPr="008568A7">
        <w:rPr>
          <w:rFonts w:ascii="Calibri" w:hAnsi="Calibri"/>
        </w:rPr>
        <w:t>/discount</w:t>
      </w:r>
      <w:ins w:id="3029"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3030"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frequency. Given the zero rate</w:t>
      </w:r>
      <w:ins w:id="3031"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zero rate</w:instrText>
      </w:r>
      <w:r w:rsidR="00FF184E">
        <w:rPr>
          <w:rFonts w:ascii="Calibri" w:hAnsi="Calibri"/>
        </w:rPr>
        <w:instrText>:</w:instrText>
      </w:r>
      <w:ins w:id="3032" w:author="Aleksander Hansen" w:date="2013-02-15T17:09:00Z">
        <w:r w:rsidR="00FF184E">
          <w:instrText xml:space="preserve">zero rate curve" </w:instrText>
        </w:r>
        <w:r w:rsidR="00FF184E">
          <w:rPr>
            <w:rFonts w:ascii="Calibri" w:hAnsi="Calibri"/>
          </w:rPr>
          <w:fldChar w:fldCharType="end"/>
        </w:r>
      </w:ins>
      <w:r w:rsidRPr="008568A7">
        <w:rPr>
          <w:rFonts w:ascii="Calibri" w:hAnsi="Calibri"/>
        </w:rPr>
        <w:t xml:space="preserve"> curve below, we solve for the implied</w:t>
      </w:r>
      <w:ins w:id="3033" w:author="Aleksander Hansen" w:date="2013-02-10T21:34:00Z">
        <w:r w:rsidR="001840AC">
          <w:rPr>
            <w:rFonts w:ascii="Calibri" w:hAnsi="Calibri"/>
          </w:rPr>
          <w:t xml:space="preserve"> </w:t>
        </w:r>
      </w:ins>
      <w:del w:id="3034" w:author="Aleksander Hansen" w:date="2013-02-10T21:34:00Z">
        <w:r w:rsidRPr="008568A7" w:rsidDel="001840AC">
          <w:rPr>
            <w:rFonts w:ascii="Calibri" w:hAnsi="Calibri"/>
          </w:rPr>
          <w:delText xml:space="preserve"> for </w:delText>
        </w:r>
      </w:del>
      <w:r w:rsidRPr="008568A7">
        <w:rPr>
          <w:rFonts w:ascii="Calibri" w:hAnsi="Calibri"/>
        </w:rPr>
        <w:t>forward</w:t>
      </w:r>
      <w:ins w:id="3035"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036"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rates. For example, the one-year implied forward rate </w:t>
      </w:r>
      <w:del w:id="3037" w:author="Aleksander Hansen" w:date="2013-02-10T21:34:00Z">
        <w:r w:rsidRPr="008568A7" w:rsidDel="001840AC">
          <w:rPr>
            <w:rFonts w:ascii="Calibri" w:hAnsi="Calibri"/>
          </w:rPr>
          <w:delText xml:space="preserve">= </w:delText>
        </w:r>
        <w:r w:rsidR="00426E34" w:rsidDel="001840AC">
          <w:rPr>
            <w:rFonts w:ascii="Calibri" w:hAnsi="Calibri"/>
          </w:rPr>
          <w:delText xml:space="preserve">   </w:delText>
        </w:r>
      </w:del>
      <w:ins w:id="3038" w:author="Aleksander Hansen" w:date="2013-02-10T21:34:00Z">
        <w:r w:rsidR="001840AC" w:rsidRPr="008568A7">
          <w:rPr>
            <w:rFonts w:ascii="Calibri" w:hAnsi="Calibri"/>
          </w:rPr>
          <w:t xml:space="preserve">= </w:t>
        </w:r>
      </w:ins>
      <m:oMath>
        <m:f>
          <m:fPr>
            <m:ctrlPr>
              <w:rPr>
                <w:rFonts w:ascii="Cambria Math" w:hAnsi="Cambria Math"/>
                <w:i/>
                <w:iCs/>
                <w:sz w:val="32"/>
                <w:szCs w:val="32"/>
              </w:rPr>
            </m:ctrlPr>
          </m:fPr>
          <m:num>
            <m:d>
              <m:dPr>
                <m:begChr m:val="["/>
                <m:endChr m:val="]"/>
                <m:ctrlPr>
                  <w:rPr>
                    <w:rFonts w:ascii="Cambria Math" w:hAnsi="Cambria Math"/>
                    <w:i/>
                    <w:iCs/>
                    <w:sz w:val="32"/>
                    <w:szCs w:val="32"/>
                  </w:rPr>
                </m:ctrlPr>
              </m:dPr>
              <m:e>
                <m:r>
                  <w:rPr>
                    <w:rFonts w:ascii="Cambria Math" w:hAnsi="Cambria Math"/>
                    <w:sz w:val="32"/>
                    <w:szCs w:val="32"/>
                    <w:rPrChange w:id="3039" w:author="Aleksander Hansen" w:date="2013-02-10T21:34:00Z">
                      <w:rPr>
                        <w:rFonts w:ascii="Cambria Math" w:hAnsi="Cambria Math"/>
                        <w:sz w:val="30"/>
                        <w:szCs w:val="30"/>
                      </w:rPr>
                    </w:rPrChange>
                  </w:rPr>
                  <m:t>4% * 2 - 3% * 1</m:t>
                </m:r>
              </m:e>
            </m:d>
          </m:num>
          <m:den>
            <m:d>
              <m:dPr>
                <m:begChr m:val="["/>
                <m:endChr m:val="]"/>
                <m:ctrlPr>
                  <w:rPr>
                    <w:rFonts w:ascii="Cambria Math" w:hAnsi="Cambria Math"/>
                    <w:i/>
                    <w:iCs/>
                    <w:sz w:val="32"/>
                    <w:szCs w:val="32"/>
                  </w:rPr>
                </m:ctrlPr>
              </m:dPr>
              <m:e>
                <m:r>
                  <w:rPr>
                    <w:rFonts w:ascii="Cambria Math" w:hAnsi="Cambria Math"/>
                    <w:sz w:val="32"/>
                    <w:szCs w:val="32"/>
                    <w:rPrChange w:id="3040" w:author="Aleksander Hansen" w:date="2013-02-10T21:34:00Z">
                      <w:rPr>
                        <w:rFonts w:ascii="Cambria Math" w:hAnsi="Cambria Math"/>
                        <w:sz w:val="30"/>
                        <w:szCs w:val="30"/>
                      </w:rPr>
                    </w:rPrChange>
                  </w:rPr>
                  <m:t>2-1</m:t>
                </m:r>
              </m:e>
            </m:d>
          </m:den>
        </m:f>
      </m:oMath>
      <w:r w:rsidR="007E5E0F">
        <w:rPr>
          <w:rFonts w:ascii="Calibri" w:hAnsi="Calibri"/>
        </w:rPr>
        <w:t xml:space="preserve"> </w:t>
      </w:r>
      <w:r w:rsidRPr="008568A7">
        <w:rPr>
          <w:rFonts w:ascii="Calibri" w:hAnsi="Calibri"/>
        </w:rPr>
        <w:t>= 5%.</w:t>
      </w:r>
    </w:p>
    <w:p w14:paraId="49FCB51D" w14:textId="77777777" w:rsidR="00426E34" w:rsidRPr="008568A7" w:rsidRDefault="00426E34" w:rsidP="005F2397">
      <w:pPr>
        <w:rPr>
          <w:rFonts w:ascii="Calibri" w:hAnsi="Calibri"/>
        </w:rPr>
      </w:pPr>
    </w:p>
    <w:p w14:paraId="337FBB60" w14:textId="5E42E510" w:rsidR="005F2397" w:rsidRPr="008568A7" w:rsidRDefault="005F2397" w:rsidP="005F2397">
      <w:pPr>
        <w:rPr>
          <w:rFonts w:ascii="Calibri" w:hAnsi="Calibri"/>
        </w:rPr>
      </w:pPr>
    </w:p>
    <w:tbl>
      <w:tblPr>
        <w:tblpPr w:leftFromText="187" w:rightFromText="187" w:vertAnchor="text" w:horzAnchor="margin" w:tblpY="1"/>
        <w:tblOverlap w:val="never"/>
        <w:tblW w:w="4335" w:type="dxa"/>
        <w:tblCellMar>
          <w:left w:w="0" w:type="dxa"/>
          <w:right w:w="0" w:type="dxa"/>
        </w:tblCellMar>
        <w:tblLook w:val="04A0" w:firstRow="1" w:lastRow="0" w:firstColumn="1" w:lastColumn="0" w:noHBand="0" w:noVBand="1"/>
      </w:tblPr>
      <w:tblGrid>
        <w:gridCol w:w="995"/>
        <w:gridCol w:w="1630"/>
        <w:gridCol w:w="1710"/>
      </w:tblGrid>
      <w:tr w:rsidR="005F2397" w:rsidRPr="008568A7" w14:paraId="4EDBB1D3" w14:textId="77777777" w:rsidTr="006223B9">
        <w:trPr>
          <w:trHeight w:hRule="exact" w:val="576"/>
        </w:trPr>
        <w:tc>
          <w:tcPr>
            <w:tcW w:w="995"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6442D10" w14:textId="77777777" w:rsidR="005F2397" w:rsidRPr="008568A7" w:rsidRDefault="005F2397" w:rsidP="005F2397">
            <w:pPr>
              <w:rPr>
                <w:rFonts w:ascii="Calibri" w:hAnsi="Calibri"/>
              </w:rPr>
            </w:pPr>
            <w:r w:rsidRPr="008568A7">
              <w:rPr>
                <w:rFonts w:ascii="Calibri" w:hAnsi="Calibri"/>
              </w:rPr>
              <w:t>Year (n)</w:t>
            </w:r>
          </w:p>
        </w:tc>
        <w:tc>
          <w:tcPr>
            <w:tcW w:w="1630"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0819AD3" w14:textId="77777777" w:rsidR="005F2397" w:rsidRPr="008568A7" w:rsidRDefault="005F2397" w:rsidP="005F2397">
            <w:pPr>
              <w:rPr>
                <w:rFonts w:ascii="Calibri" w:hAnsi="Calibri"/>
              </w:rPr>
            </w:pPr>
            <w:r w:rsidRPr="008568A7">
              <w:rPr>
                <w:rFonts w:ascii="Calibri" w:hAnsi="Calibri"/>
              </w:rPr>
              <w:t>Zero rates</w:t>
            </w:r>
            <w:r w:rsidRPr="008568A7">
              <w:rPr>
                <w:rFonts w:ascii="Calibri" w:hAnsi="Calibri"/>
              </w:rPr>
              <w:br/>
              <w:t>(inputs)</w:t>
            </w:r>
          </w:p>
        </w:tc>
        <w:tc>
          <w:tcPr>
            <w:tcW w:w="1710"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71D6C97" w14:textId="77777777" w:rsidR="005F2397" w:rsidRPr="008568A7" w:rsidRDefault="005F2397" w:rsidP="005F2397">
            <w:pPr>
              <w:rPr>
                <w:rFonts w:ascii="Calibri" w:hAnsi="Calibri"/>
              </w:rPr>
            </w:pPr>
            <w:r w:rsidRPr="008568A7">
              <w:rPr>
                <w:rFonts w:ascii="Calibri" w:hAnsi="Calibri"/>
              </w:rPr>
              <w:t>Forward</w:t>
            </w:r>
            <w:r w:rsidRPr="008568A7">
              <w:rPr>
                <w:rFonts w:ascii="Calibri" w:hAnsi="Calibri"/>
              </w:rPr>
              <w:br/>
              <w:t>(solve for)</w:t>
            </w:r>
          </w:p>
        </w:tc>
      </w:tr>
      <w:tr w:rsidR="005F2397" w:rsidRPr="008568A7" w14:paraId="189F6509" w14:textId="77777777" w:rsidTr="00116722">
        <w:trPr>
          <w:trHeight w:hRule="exact" w:val="340"/>
        </w:trPr>
        <w:tc>
          <w:tcPr>
            <w:tcW w:w="9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D41C4BE" w14:textId="77777777" w:rsidR="005F2397" w:rsidRPr="008568A7" w:rsidRDefault="005F2397" w:rsidP="005F2397">
            <w:pPr>
              <w:rPr>
                <w:rFonts w:ascii="Calibri" w:hAnsi="Calibri"/>
              </w:rPr>
            </w:pPr>
            <w:r w:rsidRPr="008568A7">
              <w:rPr>
                <w:rFonts w:ascii="Calibri" w:hAnsi="Calibri"/>
              </w:rPr>
              <w:t>1</w:t>
            </w:r>
          </w:p>
        </w:tc>
        <w:tc>
          <w:tcPr>
            <w:tcW w:w="163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F2585BD" w14:textId="77777777" w:rsidR="005F2397" w:rsidRPr="008568A7" w:rsidRDefault="005F2397" w:rsidP="005F2397">
            <w:pPr>
              <w:rPr>
                <w:rFonts w:ascii="Calibri" w:hAnsi="Calibri"/>
              </w:rPr>
            </w:pPr>
            <w:r w:rsidRPr="008568A7">
              <w:rPr>
                <w:rFonts w:ascii="Calibri" w:hAnsi="Calibri"/>
              </w:rPr>
              <w:t>3.0%</w:t>
            </w:r>
          </w:p>
        </w:tc>
        <w:tc>
          <w:tcPr>
            <w:tcW w:w="171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887FE6" w14:textId="77777777" w:rsidR="005F2397" w:rsidRPr="008568A7" w:rsidRDefault="005F2397" w:rsidP="005F2397">
            <w:pPr>
              <w:rPr>
                <w:rFonts w:ascii="Calibri" w:hAnsi="Calibri"/>
              </w:rPr>
            </w:pPr>
          </w:p>
        </w:tc>
      </w:tr>
      <w:tr w:rsidR="005F2397" w:rsidRPr="008568A7" w14:paraId="4AAA8183"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35F3D2E0" w14:textId="77777777" w:rsidR="005F2397" w:rsidRPr="008568A7" w:rsidRDefault="005F2397" w:rsidP="005F2397">
            <w:pPr>
              <w:rPr>
                <w:rFonts w:ascii="Calibri" w:hAnsi="Calibri"/>
              </w:rPr>
            </w:pPr>
            <w:r w:rsidRPr="008568A7">
              <w:rPr>
                <w:rFonts w:ascii="Calibri" w:hAnsi="Calibri"/>
              </w:rPr>
              <w:t>2</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65EDB596" w14:textId="77777777" w:rsidR="005F2397" w:rsidRPr="008568A7" w:rsidRDefault="005F2397" w:rsidP="005F2397">
            <w:pPr>
              <w:rPr>
                <w:rFonts w:ascii="Calibri" w:hAnsi="Calibri"/>
              </w:rPr>
            </w:pPr>
            <w:r w:rsidRPr="008568A7">
              <w:rPr>
                <w:rFonts w:ascii="Calibri" w:hAnsi="Calibri"/>
              </w:rPr>
              <w:t>4.0%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6B5C3001" w14:textId="77777777" w:rsidR="005F2397" w:rsidRPr="008568A7" w:rsidRDefault="005F2397" w:rsidP="005F2397">
            <w:pPr>
              <w:rPr>
                <w:rFonts w:ascii="Calibri" w:hAnsi="Calibri"/>
              </w:rPr>
            </w:pPr>
            <w:r w:rsidRPr="008568A7">
              <w:rPr>
                <w:rFonts w:ascii="Calibri" w:hAnsi="Calibri"/>
              </w:rPr>
              <w:t>5.0%</w:t>
            </w:r>
          </w:p>
        </w:tc>
      </w:tr>
      <w:tr w:rsidR="005F2397" w:rsidRPr="008568A7" w14:paraId="2AD9CBCC"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0A374ED7" w14:textId="77777777" w:rsidR="005F2397" w:rsidRPr="008568A7" w:rsidRDefault="005F2397" w:rsidP="005F2397">
            <w:pPr>
              <w:rPr>
                <w:rFonts w:ascii="Calibri" w:hAnsi="Calibri"/>
              </w:rPr>
            </w:pPr>
            <w:r w:rsidRPr="008568A7">
              <w:rPr>
                <w:rFonts w:ascii="Calibri" w:hAnsi="Calibri"/>
              </w:rPr>
              <w:t>3</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06D85631" w14:textId="77777777" w:rsidR="005F2397" w:rsidRPr="008568A7" w:rsidRDefault="005F2397" w:rsidP="005F2397">
            <w:pPr>
              <w:rPr>
                <w:rFonts w:ascii="Calibri" w:hAnsi="Calibri"/>
              </w:rPr>
            </w:pPr>
            <w:r w:rsidRPr="008568A7">
              <w:rPr>
                <w:rFonts w:ascii="Calibri" w:hAnsi="Calibri"/>
              </w:rPr>
              <w:t>4.6%</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346F3F3D" w14:textId="77777777" w:rsidR="005F2397" w:rsidRPr="008568A7" w:rsidRDefault="005F2397" w:rsidP="005F2397">
            <w:pPr>
              <w:rPr>
                <w:rFonts w:ascii="Calibri" w:hAnsi="Calibri"/>
              </w:rPr>
            </w:pPr>
            <w:r w:rsidRPr="008568A7">
              <w:rPr>
                <w:rFonts w:ascii="Calibri" w:hAnsi="Calibri"/>
              </w:rPr>
              <w:t>5.8%</w:t>
            </w:r>
          </w:p>
        </w:tc>
      </w:tr>
      <w:tr w:rsidR="005F2397" w:rsidRPr="008568A7" w14:paraId="11EDF5BD"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006C1346" w14:textId="77777777" w:rsidR="005F2397" w:rsidRPr="008568A7" w:rsidRDefault="005F2397" w:rsidP="005F2397">
            <w:pPr>
              <w:rPr>
                <w:rFonts w:ascii="Calibri" w:hAnsi="Calibri"/>
              </w:rPr>
            </w:pPr>
            <w:r w:rsidRPr="008568A7">
              <w:rPr>
                <w:rFonts w:ascii="Calibri" w:hAnsi="Calibri"/>
              </w:rPr>
              <w:t>4</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4D2C26D1" w14:textId="77777777" w:rsidR="005F2397" w:rsidRPr="008568A7" w:rsidRDefault="005F2397" w:rsidP="005F2397">
            <w:pPr>
              <w:rPr>
                <w:rFonts w:ascii="Calibri" w:hAnsi="Calibri"/>
              </w:rPr>
            </w:pPr>
            <w:r w:rsidRPr="008568A7">
              <w:rPr>
                <w:rFonts w:ascii="Calibri" w:hAnsi="Calibri"/>
              </w:rPr>
              <w:t>5.0%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31D9F738" w14:textId="77777777" w:rsidR="005F2397" w:rsidRPr="008568A7" w:rsidRDefault="005F2397" w:rsidP="005F2397">
            <w:pPr>
              <w:rPr>
                <w:rFonts w:ascii="Calibri" w:hAnsi="Calibri"/>
              </w:rPr>
            </w:pPr>
            <w:r w:rsidRPr="008568A7">
              <w:rPr>
                <w:rFonts w:ascii="Calibri" w:hAnsi="Calibri"/>
              </w:rPr>
              <w:t>6.2%</w:t>
            </w:r>
          </w:p>
        </w:tc>
      </w:tr>
      <w:tr w:rsidR="005F2397" w:rsidRPr="008568A7" w14:paraId="775AD3F6"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70F917B1" w14:textId="77777777" w:rsidR="005F2397" w:rsidRPr="008568A7" w:rsidRDefault="005F2397" w:rsidP="005F2397">
            <w:pPr>
              <w:rPr>
                <w:rFonts w:ascii="Calibri" w:hAnsi="Calibri"/>
              </w:rPr>
            </w:pPr>
            <w:r w:rsidRPr="008568A7">
              <w:rPr>
                <w:rFonts w:ascii="Calibri" w:hAnsi="Calibri"/>
              </w:rPr>
              <w:t>5</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1F0EDECF" w14:textId="77777777" w:rsidR="005F2397" w:rsidRPr="008568A7" w:rsidRDefault="005F2397" w:rsidP="005F2397">
            <w:pPr>
              <w:rPr>
                <w:rFonts w:ascii="Calibri" w:hAnsi="Calibri"/>
              </w:rPr>
            </w:pPr>
            <w:r w:rsidRPr="008568A7">
              <w:rPr>
                <w:rFonts w:ascii="Calibri" w:hAnsi="Calibri"/>
              </w:rPr>
              <w:t>5.3%</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18866845" w14:textId="77777777" w:rsidR="005F2397" w:rsidRPr="008568A7" w:rsidRDefault="005F2397" w:rsidP="005F2397">
            <w:pPr>
              <w:rPr>
                <w:rFonts w:ascii="Calibri" w:hAnsi="Calibri"/>
              </w:rPr>
            </w:pPr>
            <w:r w:rsidRPr="008568A7">
              <w:rPr>
                <w:rFonts w:ascii="Calibri" w:hAnsi="Calibri"/>
              </w:rPr>
              <w:t>6.5%</w:t>
            </w:r>
          </w:p>
        </w:tc>
      </w:tr>
    </w:tbl>
    <w:p w14:paraId="72828DB5" w14:textId="475A8110" w:rsidR="005F2397" w:rsidRPr="008568A7" w:rsidRDefault="00DE5CF7" w:rsidP="005F2397">
      <w:pPr>
        <w:rPr>
          <w:rFonts w:ascii="Calibri" w:hAnsi="Calibri"/>
        </w:rPr>
      </w:pPr>
      <w:r>
        <w:rPr>
          <w:rFonts w:ascii="Calibri" w:hAnsi="Calibri"/>
          <w:lang w:bidi="en-US"/>
        </w:rPr>
        <w:pict w14:anchorId="4C6A6A6B">
          <v:shape id="_x0000_s1029" type="#_x0000_t75" style="position:absolute;margin-left:25.9pt;margin-top:4.65pt;width:131.9pt;height:53pt;z-index:251681280;mso-position-horizontal-relative:text;mso-position-vertical-relative:text" wrapcoords="7090 2077 495 6646 330 12462 3133 14538 10223 15369 9893 17862 10388 19938 11212 19938 17808 19938 16818 15785 16653 15369 19292 13292 21105 10385 20446 8723 20446 2077 7090 2077">
            <v:imagedata r:id="rId47" o:title=""/>
            <w10:wrap type="tight"/>
          </v:shape>
        </w:pict>
      </w:r>
    </w:p>
    <w:p w14:paraId="15835703" w14:textId="77777777" w:rsidR="005F2397" w:rsidRPr="008568A7" w:rsidRDefault="00DE5CF7" w:rsidP="005F2397">
      <w:pPr>
        <w:rPr>
          <w:rFonts w:ascii="Calibri" w:hAnsi="Calibri"/>
        </w:rPr>
      </w:pPr>
      <w:r>
        <w:rPr>
          <w:rFonts w:ascii="Calibri" w:hAnsi="Calibri"/>
          <w:lang w:bidi="en-US"/>
        </w:rPr>
        <w:pict w14:anchorId="29815919">
          <v:shape id="_x0000_s1030" type="#_x0000_t75" style="position:absolute;margin-left:242.1pt;margin-top:53pt;width:212.4pt;height:54.3pt;z-index:251682304;mso-position-horizontal-relative:margin" wrapcoords="7090 2077 495 6646 330 12462 3133 14538 10223 15369 9893 17862 10388 19938 11212 19938 17808 19938 16818 15785 16653 15369 19292 13292 21105 10385 20446 8723 20446 2077 7090 2077">
            <v:imagedata r:id="rId48" o:title=""/>
            <w10:wrap type="tight" anchorx="margin"/>
          </v:shape>
        </w:pict>
      </w:r>
      <w:r w:rsidR="005F2397" w:rsidRPr="008568A7">
        <w:rPr>
          <w:rFonts w:ascii="Calibri" w:hAnsi="Calibri"/>
        </w:rPr>
        <w:br w:type="page"/>
      </w:r>
    </w:p>
    <w:p w14:paraId="6AADC41C" w14:textId="1B60DD2E" w:rsidR="005F2397" w:rsidRPr="008568A7" w:rsidRDefault="005F2397" w:rsidP="005F2397">
      <w:pPr>
        <w:rPr>
          <w:rFonts w:ascii="Calibri" w:hAnsi="Calibri"/>
        </w:rPr>
      </w:pPr>
      <w:r w:rsidRPr="008568A7">
        <w:rPr>
          <w:rFonts w:ascii="Calibri" w:hAnsi="Calibri"/>
        </w:rPr>
        <w:t>In the following exhibit (from a key learning spreadsheet), the forward</w:t>
      </w:r>
      <w:ins w:id="3041"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042"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rates are extracted from the spot</w:t>
      </w:r>
      <w:ins w:id="3043"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044"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rate curve:</w:t>
      </w:r>
      <w:r w:rsidR="00116722" w:rsidRPr="008568A7">
        <w:rPr>
          <w:rFonts w:ascii="Calibri" w:hAnsi="Calibri"/>
        </w:rPr>
        <w:br/>
      </w:r>
    </w:p>
    <w:tbl>
      <w:tblPr>
        <w:tblW w:w="8883" w:type="dxa"/>
        <w:jc w:val="center"/>
        <w:tblInd w:w="756" w:type="dxa"/>
        <w:tblCellMar>
          <w:left w:w="0" w:type="dxa"/>
          <w:right w:w="0" w:type="dxa"/>
        </w:tblCellMar>
        <w:tblLook w:val="04A0" w:firstRow="1" w:lastRow="0" w:firstColumn="1" w:lastColumn="0" w:noHBand="0" w:noVBand="1"/>
      </w:tblPr>
      <w:tblGrid>
        <w:gridCol w:w="248"/>
        <w:gridCol w:w="351"/>
        <w:gridCol w:w="2430"/>
        <w:gridCol w:w="1009"/>
        <w:gridCol w:w="951"/>
        <w:gridCol w:w="978"/>
        <w:gridCol w:w="893"/>
        <w:gridCol w:w="893"/>
        <w:gridCol w:w="1130"/>
      </w:tblGrid>
      <w:tr w:rsidR="005F2397" w:rsidRPr="008568A7" w14:paraId="1EF4676D"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74964F4"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45B2A501" w14:textId="77777777" w:rsidR="005F2397" w:rsidRPr="008568A7" w:rsidRDefault="005F2397" w:rsidP="005F2397">
            <w:pPr>
              <w:rPr>
                <w:rFonts w:ascii="Calibri" w:hAnsi="Calibri"/>
              </w:rPr>
            </w:pPr>
            <w:r w:rsidRPr="008568A7">
              <w:rPr>
                <w:rFonts w:ascii="Calibri" w:hAnsi="Calibri"/>
              </w:rPr>
              <w:t>Par</w:t>
            </w: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170F253"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50D47A0" w14:textId="77777777" w:rsidR="005F2397" w:rsidRPr="008568A7" w:rsidRDefault="005F2397" w:rsidP="005F2397">
            <w:pPr>
              <w:rPr>
                <w:rFonts w:ascii="Calibri" w:hAnsi="Calibri"/>
              </w:rPr>
            </w:pPr>
            <w:r w:rsidRPr="008568A7">
              <w:rPr>
                <w:rFonts w:ascii="Calibri" w:hAnsi="Calibri"/>
              </w:rPr>
              <w:t>$100.00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39818723"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392A2487"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0C82E94"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3AAFADF2"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00B0F004" w14:textId="77777777" w:rsidR="005F2397" w:rsidRPr="008568A7" w:rsidRDefault="005F2397" w:rsidP="005F2397">
            <w:pPr>
              <w:rPr>
                <w:rFonts w:ascii="Calibri" w:hAnsi="Calibri"/>
              </w:rPr>
            </w:pPr>
          </w:p>
        </w:tc>
      </w:tr>
      <w:tr w:rsidR="005F2397" w:rsidRPr="008568A7" w14:paraId="3715B9BF"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1308D41"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EA7AE9F" w14:textId="77777777" w:rsidR="005F2397" w:rsidRPr="008568A7" w:rsidRDefault="005F2397" w:rsidP="005F2397">
            <w:pPr>
              <w:rPr>
                <w:rFonts w:ascii="Calibri" w:hAnsi="Calibri"/>
              </w:rPr>
            </w:pPr>
            <w:r w:rsidRPr="008568A7">
              <w:rPr>
                <w:rFonts w:ascii="Calibri" w:hAnsi="Calibri"/>
              </w:rPr>
              <w:t>Coupon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61E2EE34" w14:textId="77777777" w:rsidR="005F2397" w:rsidRPr="008568A7" w:rsidRDefault="005F2397" w:rsidP="005F2397">
            <w:pPr>
              <w:rPr>
                <w:rFonts w:ascii="Calibri" w:hAnsi="Calibri"/>
              </w:rPr>
            </w:pPr>
            <w:r w:rsidRPr="008568A7">
              <w:rPr>
                <w:rFonts w:ascii="Calibri" w:hAnsi="Calibri"/>
              </w:rPr>
              <w:t>6.00%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59D91A5B"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78D4EA40"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B2B873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FF0483C"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0102985" w14:textId="77777777" w:rsidR="005F2397" w:rsidRPr="008568A7" w:rsidRDefault="005F2397" w:rsidP="005F2397">
            <w:pPr>
              <w:rPr>
                <w:rFonts w:ascii="Calibri" w:hAnsi="Calibri"/>
              </w:rPr>
            </w:pPr>
          </w:p>
        </w:tc>
      </w:tr>
      <w:tr w:rsidR="005F2397" w:rsidRPr="008568A7" w14:paraId="1242B986"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783938D"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DC066C8" w14:textId="77777777" w:rsidR="005F2397" w:rsidRPr="008568A7" w:rsidRDefault="005F2397" w:rsidP="005F2397">
            <w:pPr>
              <w:rPr>
                <w:rFonts w:ascii="Calibri" w:hAnsi="Calibri"/>
              </w:rPr>
            </w:pPr>
            <w:r w:rsidRPr="008568A7">
              <w:rPr>
                <w:rFonts w:ascii="Calibri" w:hAnsi="Calibri"/>
              </w:rPr>
              <w:t>Yield to maturity (YTM)</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0933E957" w14:textId="77777777" w:rsidR="005F2397" w:rsidRPr="008568A7" w:rsidRDefault="005F2397" w:rsidP="005F2397">
            <w:pPr>
              <w:rPr>
                <w:rFonts w:ascii="Calibri" w:hAnsi="Calibri"/>
              </w:rPr>
            </w:pPr>
            <w:r w:rsidRPr="008568A7">
              <w:rPr>
                <w:rFonts w:ascii="Calibri" w:hAnsi="Calibri"/>
              </w:rPr>
              <w:t>2.72%</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278B6AA0"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2A86428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BB437E5"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BD14520"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655BD0F" w14:textId="77777777" w:rsidR="005F2397" w:rsidRPr="008568A7" w:rsidRDefault="005F2397" w:rsidP="005F2397">
            <w:pPr>
              <w:rPr>
                <w:rFonts w:ascii="Calibri" w:hAnsi="Calibri"/>
              </w:rPr>
            </w:pPr>
          </w:p>
        </w:tc>
      </w:tr>
      <w:tr w:rsidR="005F2397" w:rsidRPr="008568A7" w14:paraId="53648E88"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4D411B0"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76B755C4" w14:textId="77777777" w:rsidR="005F2397" w:rsidRPr="008568A7" w:rsidRDefault="005F2397" w:rsidP="005F2397">
            <w:pPr>
              <w:rPr>
                <w:rFonts w:ascii="Calibri" w:hAnsi="Calibri"/>
              </w:rPr>
            </w:pP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2622F52"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3BBE4504" w14:textId="77777777" w:rsidR="005F2397" w:rsidRPr="008568A7" w:rsidRDefault="005F2397" w:rsidP="005F2397">
            <w:pPr>
              <w:rPr>
                <w:rFonts w:ascii="Calibri" w:hAnsi="Calibri"/>
              </w:rPr>
            </w:pP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D6A7768"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8739929"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5C7A592"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7278631"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253C976" w14:textId="77777777" w:rsidR="005F2397" w:rsidRPr="008568A7" w:rsidRDefault="005F2397" w:rsidP="005F2397">
            <w:pPr>
              <w:rPr>
                <w:rFonts w:ascii="Calibri" w:hAnsi="Calibri"/>
              </w:rPr>
            </w:pPr>
          </w:p>
        </w:tc>
      </w:tr>
      <w:tr w:rsidR="005F2397" w:rsidRPr="008568A7" w14:paraId="60E1C639"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3BCC901" w14:textId="77777777" w:rsidR="005F2397" w:rsidRPr="008568A7" w:rsidRDefault="005F2397" w:rsidP="005F2397">
            <w:pPr>
              <w:rPr>
                <w:rFonts w:ascii="Calibri" w:hAnsi="Calibri"/>
              </w:rPr>
            </w:pPr>
          </w:p>
        </w:tc>
        <w:tc>
          <w:tcPr>
            <w:tcW w:w="2779" w:type="dxa"/>
            <w:gridSpan w:val="2"/>
            <w:tcBorders>
              <w:top w:val="nil"/>
              <w:left w:val="nil"/>
              <w:right w:val="nil"/>
            </w:tcBorders>
            <w:shd w:val="clear" w:color="auto" w:fill="auto"/>
            <w:tcMar>
              <w:top w:w="14" w:type="dxa"/>
              <w:left w:w="14" w:type="dxa"/>
              <w:bottom w:w="0" w:type="dxa"/>
              <w:right w:w="14" w:type="dxa"/>
            </w:tcMar>
            <w:vAlign w:val="center"/>
            <w:hideMark/>
          </w:tcPr>
          <w:p w14:paraId="0C77FDCA" w14:textId="77777777" w:rsidR="005F2397" w:rsidRPr="008568A7" w:rsidRDefault="005F2397" w:rsidP="005F2397">
            <w:pPr>
              <w:rPr>
                <w:rFonts w:ascii="Calibri" w:hAnsi="Calibri"/>
              </w:rPr>
            </w:pPr>
            <w:r w:rsidRPr="008568A7">
              <w:rPr>
                <w:rFonts w:ascii="Calibri" w:hAnsi="Calibri"/>
              </w:rPr>
              <w:t>Years to Maturity</w:t>
            </w:r>
          </w:p>
        </w:tc>
        <w:tc>
          <w:tcPr>
            <w:tcW w:w="1009" w:type="dxa"/>
            <w:tcBorders>
              <w:top w:val="nil"/>
              <w:left w:val="nil"/>
              <w:right w:val="nil"/>
            </w:tcBorders>
            <w:shd w:val="clear" w:color="auto" w:fill="auto"/>
            <w:tcMar>
              <w:top w:w="14" w:type="dxa"/>
              <w:left w:w="14" w:type="dxa"/>
              <w:bottom w:w="0" w:type="dxa"/>
              <w:right w:w="14" w:type="dxa"/>
            </w:tcMar>
            <w:vAlign w:val="center"/>
            <w:hideMark/>
          </w:tcPr>
          <w:p w14:paraId="724FDA5D" w14:textId="77777777" w:rsidR="005F2397" w:rsidRPr="008568A7" w:rsidRDefault="005F2397" w:rsidP="005F2397">
            <w:pPr>
              <w:rPr>
                <w:rFonts w:ascii="Calibri" w:hAnsi="Calibri"/>
              </w:rPr>
            </w:pPr>
            <w:r w:rsidRPr="008568A7">
              <w:rPr>
                <w:rFonts w:ascii="Calibri" w:hAnsi="Calibri"/>
              </w:rPr>
              <w:t>0.5</w:t>
            </w:r>
          </w:p>
        </w:tc>
        <w:tc>
          <w:tcPr>
            <w:tcW w:w="951" w:type="dxa"/>
            <w:tcBorders>
              <w:top w:val="nil"/>
              <w:left w:val="nil"/>
              <w:right w:val="nil"/>
            </w:tcBorders>
            <w:shd w:val="clear" w:color="auto" w:fill="auto"/>
            <w:tcMar>
              <w:top w:w="14" w:type="dxa"/>
              <w:left w:w="14" w:type="dxa"/>
              <w:bottom w:w="0" w:type="dxa"/>
              <w:right w:w="14" w:type="dxa"/>
            </w:tcMar>
            <w:vAlign w:val="center"/>
            <w:hideMark/>
          </w:tcPr>
          <w:p w14:paraId="7C791386" w14:textId="77777777" w:rsidR="005F2397" w:rsidRPr="008568A7" w:rsidRDefault="005F2397" w:rsidP="005F2397">
            <w:pPr>
              <w:rPr>
                <w:rFonts w:ascii="Calibri" w:hAnsi="Calibri"/>
              </w:rPr>
            </w:pPr>
            <w:r w:rsidRPr="008568A7">
              <w:rPr>
                <w:rFonts w:ascii="Calibri" w:hAnsi="Calibri"/>
              </w:rPr>
              <w:t>1.0</w:t>
            </w:r>
          </w:p>
        </w:tc>
        <w:tc>
          <w:tcPr>
            <w:tcW w:w="978" w:type="dxa"/>
            <w:tcBorders>
              <w:top w:val="nil"/>
              <w:left w:val="nil"/>
              <w:right w:val="nil"/>
            </w:tcBorders>
            <w:shd w:val="clear" w:color="auto" w:fill="auto"/>
            <w:tcMar>
              <w:top w:w="14" w:type="dxa"/>
              <w:left w:w="14" w:type="dxa"/>
              <w:bottom w:w="0" w:type="dxa"/>
              <w:right w:w="14" w:type="dxa"/>
            </w:tcMar>
            <w:vAlign w:val="center"/>
            <w:hideMark/>
          </w:tcPr>
          <w:p w14:paraId="4BEEF1B1" w14:textId="77777777" w:rsidR="005F2397" w:rsidRPr="008568A7" w:rsidRDefault="005F2397" w:rsidP="005F2397">
            <w:pPr>
              <w:rPr>
                <w:rFonts w:ascii="Calibri" w:hAnsi="Calibri"/>
              </w:rPr>
            </w:pPr>
            <w:r w:rsidRPr="008568A7">
              <w:rPr>
                <w:rFonts w:ascii="Calibri" w:hAnsi="Calibri"/>
              </w:rPr>
              <w:t>1.5</w:t>
            </w: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28BAF070" w14:textId="77777777" w:rsidR="005F2397" w:rsidRPr="008568A7" w:rsidRDefault="005F2397" w:rsidP="005F2397">
            <w:pPr>
              <w:rPr>
                <w:rFonts w:ascii="Calibri" w:hAnsi="Calibri"/>
              </w:rPr>
            </w:pPr>
            <w:r w:rsidRPr="008568A7">
              <w:rPr>
                <w:rFonts w:ascii="Calibri" w:hAnsi="Calibri"/>
              </w:rPr>
              <w:t>2.0</w:t>
            </w: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26A6CA10" w14:textId="77777777" w:rsidR="005F2397" w:rsidRPr="008568A7" w:rsidRDefault="005F2397" w:rsidP="005F2397">
            <w:pPr>
              <w:rPr>
                <w:rFonts w:ascii="Calibri" w:hAnsi="Calibri"/>
              </w:rPr>
            </w:pPr>
            <w:r w:rsidRPr="008568A7">
              <w:rPr>
                <w:rFonts w:ascii="Calibri" w:hAnsi="Calibri"/>
              </w:rPr>
              <w:t>2.5</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67A28554" w14:textId="77777777" w:rsidR="005F2397" w:rsidRPr="008568A7" w:rsidRDefault="005F2397" w:rsidP="005F2397">
            <w:pPr>
              <w:rPr>
                <w:rFonts w:ascii="Calibri" w:hAnsi="Calibri"/>
              </w:rPr>
            </w:pPr>
          </w:p>
        </w:tc>
      </w:tr>
      <w:tr w:rsidR="005F2397" w:rsidRPr="008568A7" w14:paraId="381FB103"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07E6953" w14:textId="77777777" w:rsidR="005F2397" w:rsidRPr="008568A7" w:rsidRDefault="005F2397" w:rsidP="005F2397">
            <w:pPr>
              <w:rPr>
                <w:rFonts w:ascii="Calibri" w:hAnsi="Calibri"/>
              </w:rPr>
            </w:pPr>
          </w:p>
        </w:tc>
        <w:tc>
          <w:tcPr>
            <w:tcW w:w="2779" w:type="dxa"/>
            <w:gridSpan w:val="2"/>
            <w:tcBorders>
              <w:left w:val="nil"/>
              <w:bottom w:val="nil"/>
              <w:right w:val="nil"/>
            </w:tcBorders>
            <w:shd w:val="clear" w:color="auto" w:fill="auto"/>
            <w:tcMar>
              <w:top w:w="14" w:type="dxa"/>
              <w:left w:w="14" w:type="dxa"/>
              <w:bottom w:w="0" w:type="dxa"/>
              <w:right w:w="14" w:type="dxa"/>
            </w:tcMar>
            <w:vAlign w:val="center"/>
            <w:hideMark/>
          </w:tcPr>
          <w:p w14:paraId="1C9B6F38" w14:textId="77777777" w:rsidR="005F2397" w:rsidRPr="008568A7" w:rsidRDefault="005F2397" w:rsidP="005F2397">
            <w:pPr>
              <w:rPr>
                <w:rFonts w:ascii="Calibri" w:hAnsi="Calibri"/>
              </w:rPr>
            </w:pPr>
            <w:r w:rsidRPr="008568A7">
              <w:rPr>
                <w:rFonts w:ascii="Calibri" w:hAnsi="Calibri"/>
              </w:rPr>
              <w:t>Cash flows</w:t>
            </w:r>
          </w:p>
        </w:tc>
        <w:tc>
          <w:tcPr>
            <w:tcW w:w="1009" w:type="dxa"/>
            <w:tcBorders>
              <w:left w:val="nil"/>
              <w:bottom w:val="nil"/>
              <w:right w:val="nil"/>
            </w:tcBorders>
            <w:shd w:val="clear" w:color="auto" w:fill="auto"/>
            <w:tcMar>
              <w:top w:w="14" w:type="dxa"/>
              <w:left w:w="14" w:type="dxa"/>
              <w:bottom w:w="0" w:type="dxa"/>
              <w:right w:w="14" w:type="dxa"/>
            </w:tcMar>
            <w:vAlign w:val="center"/>
            <w:hideMark/>
          </w:tcPr>
          <w:p w14:paraId="1206778F" w14:textId="77777777" w:rsidR="005F2397" w:rsidRPr="008568A7" w:rsidRDefault="005F2397" w:rsidP="005F2397">
            <w:pPr>
              <w:rPr>
                <w:rFonts w:ascii="Calibri" w:hAnsi="Calibri"/>
              </w:rPr>
            </w:pPr>
            <w:r w:rsidRPr="008568A7">
              <w:rPr>
                <w:rFonts w:ascii="Calibri" w:hAnsi="Calibri"/>
              </w:rPr>
              <w:t>$3.0</w:t>
            </w:r>
          </w:p>
        </w:tc>
        <w:tc>
          <w:tcPr>
            <w:tcW w:w="951" w:type="dxa"/>
            <w:tcBorders>
              <w:left w:val="nil"/>
              <w:bottom w:val="nil"/>
              <w:right w:val="nil"/>
            </w:tcBorders>
            <w:shd w:val="clear" w:color="auto" w:fill="auto"/>
            <w:tcMar>
              <w:top w:w="14" w:type="dxa"/>
              <w:left w:w="14" w:type="dxa"/>
              <w:bottom w:w="0" w:type="dxa"/>
              <w:right w:w="14" w:type="dxa"/>
            </w:tcMar>
            <w:vAlign w:val="center"/>
            <w:hideMark/>
          </w:tcPr>
          <w:p w14:paraId="1D2575FA" w14:textId="77777777" w:rsidR="005F2397" w:rsidRPr="008568A7" w:rsidRDefault="005F2397" w:rsidP="005F2397">
            <w:pPr>
              <w:rPr>
                <w:rFonts w:ascii="Calibri" w:hAnsi="Calibri"/>
              </w:rPr>
            </w:pPr>
            <w:r w:rsidRPr="008568A7">
              <w:rPr>
                <w:rFonts w:ascii="Calibri" w:hAnsi="Calibri"/>
              </w:rPr>
              <w:t>$3.0</w:t>
            </w:r>
          </w:p>
        </w:tc>
        <w:tc>
          <w:tcPr>
            <w:tcW w:w="978" w:type="dxa"/>
            <w:tcBorders>
              <w:left w:val="nil"/>
              <w:bottom w:val="nil"/>
              <w:right w:val="nil"/>
            </w:tcBorders>
            <w:shd w:val="clear" w:color="auto" w:fill="auto"/>
            <w:tcMar>
              <w:top w:w="14" w:type="dxa"/>
              <w:left w:w="14" w:type="dxa"/>
              <w:bottom w:w="0" w:type="dxa"/>
              <w:right w:w="14" w:type="dxa"/>
            </w:tcMar>
            <w:vAlign w:val="center"/>
            <w:hideMark/>
          </w:tcPr>
          <w:p w14:paraId="412BC72B" w14:textId="77777777" w:rsidR="005F2397" w:rsidRPr="008568A7" w:rsidRDefault="005F2397" w:rsidP="005F2397">
            <w:pPr>
              <w:rPr>
                <w:rFonts w:ascii="Calibri" w:hAnsi="Calibri"/>
              </w:rPr>
            </w:pPr>
            <w:r w:rsidRPr="008568A7">
              <w:rPr>
                <w:rFonts w:ascii="Calibri" w:hAnsi="Calibri"/>
              </w:rPr>
              <w:t>$3.0</w:t>
            </w:r>
          </w:p>
        </w:tc>
        <w:tc>
          <w:tcPr>
            <w:tcW w:w="893" w:type="dxa"/>
            <w:tcBorders>
              <w:left w:val="nil"/>
              <w:bottom w:val="nil"/>
              <w:right w:val="nil"/>
            </w:tcBorders>
            <w:shd w:val="clear" w:color="auto" w:fill="auto"/>
            <w:tcMar>
              <w:top w:w="14" w:type="dxa"/>
              <w:left w:w="14" w:type="dxa"/>
              <w:bottom w:w="0" w:type="dxa"/>
              <w:right w:w="14" w:type="dxa"/>
            </w:tcMar>
            <w:vAlign w:val="center"/>
            <w:hideMark/>
          </w:tcPr>
          <w:p w14:paraId="4784A42C" w14:textId="77777777" w:rsidR="005F2397" w:rsidRPr="008568A7" w:rsidRDefault="005F2397" w:rsidP="005F2397">
            <w:pPr>
              <w:rPr>
                <w:rFonts w:ascii="Calibri" w:hAnsi="Calibri"/>
              </w:rPr>
            </w:pPr>
            <w:r w:rsidRPr="008568A7">
              <w:rPr>
                <w:rFonts w:ascii="Calibri" w:hAnsi="Calibri"/>
              </w:rPr>
              <w:t>$3.0</w:t>
            </w:r>
          </w:p>
        </w:tc>
        <w:tc>
          <w:tcPr>
            <w:tcW w:w="893" w:type="dxa"/>
            <w:tcBorders>
              <w:left w:val="nil"/>
              <w:bottom w:val="nil"/>
              <w:right w:val="nil"/>
            </w:tcBorders>
            <w:shd w:val="clear" w:color="auto" w:fill="auto"/>
            <w:tcMar>
              <w:top w:w="14" w:type="dxa"/>
              <w:left w:w="14" w:type="dxa"/>
              <w:bottom w:w="0" w:type="dxa"/>
              <w:right w:w="14" w:type="dxa"/>
            </w:tcMar>
            <w:vAlign w:val="center"/>
            <w:hideMark/>
          </w:tcPr>
          <w:p w14:paraId="469B06DF" w14:textId="77777777" w:rsidR="005F2397" w:rsidRPr="008568A7" w:rsidRDefault="005F2397" w:rsidP="005F2397">
            <w:pPr>
              <w:rPr>
                <w:rFonts w:ascii="Calibri" w:hAnsi="Calibri"/>
              </w:rPr>
            </w:pPr>
            <w:r w:rsidRPr="008568A7">
              <w:rPr>
                <w:rFonts w:ascii="Calibri" w:hAnsi="Calibri"/>
              </w:rPr>
              <w:t>$103.0</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44637F84" w14:textId="77777777" w:rsidR="005F2397" w:rsidRPr="008568A7" w:rsidRDefault="005F2397" w:rsidP="005F2397">
            <w:pPr>
              <w:rPr>
                <w:rFonts w:ascii="Calibri" w:hAnsi="Calibri"/>
              </w:rPr>
            </w:pPr>
          </w:p>
        </w:tc>
      </w:tr>
      <w:tr w:rsidR="005F2397" w:rsidRPr="008568A7" w14:paraId="3E60B6B2"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32D69390"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CE7BC20" w14:textId="77777777" w:rsidR="005F2397" w:rsidRPr="008568A7" w:rsidRDefault="005F2397" w:rsidP="005F2397">
            <w:pPr>
              <w:rPr>
                <w:rFonts w:ascii="Calibri" w:hAnsi="Calibri"/>
              </w:rPr>
            </w:pPr>
            <w:r w:rsidRPr="008568A7">
              <w:rPr>
                <w:rFonts w:ascii="Calibri" w:hAnsi="Calibri"/>
              </w:rPr>
              <w:t>Spot rates</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128F60A" w14:textId="77777777" w:rsidR="005F2397" w:rsidRPr="008568A7" w:rsidRDefault="005F2397" w:rsidP="005F2397">
            <w:pPr>
              <w:rPr>
                <w:rFonts w:ascii="Calibri" w:hAnsi="Calibri"/>
              </w:rPr>
            </w:pPr>
            <w:r w:rsidRPr="008568A7">
              <w:rPr>
                <w:rFonts w:ascii="Calibri" w:hAnsi="Calibri"/>
              </w:rPr>
              <w:t>1.50%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B738C03" w14:textId="77777777" w:rsidR="005F2397" w:rsidRPr="008568A7" w:rsidRDefault="005F2397" w:rsidP="005F2397">
            <w:pPr>
              <w:rPr>
                <w:rFonts w:ascii="Calibri" w:hAnsi="Calibri"/>
              </w:rPr>
            </w:pPr>
            <w:r w:rsidRPr="008568A7">
              <w:rPr>
                <w:rFonts w:ascii="Calibri" w:hAnsi="Calibri"/>
              </w:rPr>
              <w:t>2.00%</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ACF39A3" w14:textId="77777777" w:rsidR="005F2397" w:rsidRPr="008568A7" w:rsidRDefault="005F2397" w:rsidP="005F2397">
            <w:pPr>
              <w:rPr>
                <w:rFonts w:ascii="Calibri" w:hAnsi="Calibri"/>
              </w:rPr>
            </w:pPr>
            <w:r w:rsidRPr="008568A7">
              <w:rPr>
                <w:rFonts w:ascii="Calibri" w:hAnsi="Calibri"/>
              </w:rPr>
              <w:t>2.25%</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AE30772" w14:textId="77777777" w:rsidR="005F2397" w:rsidRPr="008568A7" w:rsidRDefault="005F2397" w:rsidP="005F2397">
            <w:pPr>
              <w:rPr>
                <w:rFonts w:ascii="Calibri" w:hAnsi="Calibri"/>
              </w:rPr>
            </w:pPr>
            <w:r w:rsidRPr="008568A7">
              <w:rPr>
                <w:rFonts w:ascii="Calibri" w:hAnsi="Calibri"/>
              </w:rPr>
              <w:t>2.50%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2A1631A" w14:textId="77777777" w:rsidR="005F2397" w:rsidRPr="008568A7" w:rsidRDefault="005F2397" w:rsidP="005F2397">
            <w:pPr>
              <w:rPr>
                <w:rFonts w:ascii="Calibri" w:hAnsi="Calibri"/>
              </w:rPr>
            </w:pPr>
            <w:r w:rsidRPr="008568A7">
              <w:rPr>
                <w:rFonts w:ascii="Calibri" w:hAnsi="Calibri"/>
              </w:rPr>
              <w:t>2.75%</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4463A93F" w14:textId="77777777" w:rsidR="005F2397" w:rsidRPr="008568A7" w:rsidRDefault="005F2397" w:rsidP="005F2397">
            <w:pPr>
              <w:rPr>
                <w:rFonts w:ascii="Calibri" w:hAnsi="Calibri"/>
              </w:rPr>
            </w:pPr>
          </w:p>
        </w:tc>
      </w:tr>
      <w:tr w:rsidR="005F2397" w:rsidRPr="008568A7" w14:paraId="1AD1D5A3" w14:textId="77777777" w:rsidTr="006223B9">
        <w:trPr>
          <w:trHeight w:hRule="exact" w:val="340"/>
          <w:jc w:val="center"/>
        </w:trPr>
        <w:tc>
          <w:tcPr>
            <w:tcW w:w="249" w:type="dxa"/>
            <w:tcBorders>
              <w:top w:val="nil"/>
              <w:left w:val="nil"/>
              <w:right w:val="nil"/>
            </w:tcBorders>
            <w:shd w:val="clear" w:color="auto" w:fill="auto"/>
            <w:tcMar>
              <w:top w:w="14" w:type="dxa"/>
              <w:left w:w="14" w:type="dxa"/>
              <w:bottom w:w="0" w:type="dxa"/>
              <w:right w:w="14" w:type="dxa"/>
            </w:tcMar>
            <w:vAlign w:val="center"/>
            <w:hideMark/>
          </w:tcPr>
          <w:p w14:paraId="1F4D9838" w14:textId="77777777" w:rsidR="005F2397" w:rsidRPr="008568A7" w:rsidRDefault="005F2397" w:rsidP="005F2397">
            <w:pPr>
              <w:rPr>
                <w:rFonts w:ascii="Calibri" w:hAnsi="Calibri"/>
              </w:rPr>
            </w:pPr>
          </w:p>
        </w:tc>
        <w:tc>
          <w:tcPr>
            <w:tcW w:w="346" w:type="dxa"/>
            <w:tcBorders>
              <w:top w:val="nil"/>
              <w:left w:val="nil"/>
              <w:right w:val="nil"/>
            </w:tcBorders>
            <w:shd w:val="clear" w:color="auto" w:fill="auto"/>
            <w:tcMar>
              <w:top w:w="14" w:type="dxa"/>
              <w:left w:w="14" w:type="dxa"/>
              <w:bottom w:w="0" w:type="dxa"/>
              <w:right w:w="14" w:type="dxa"/>
            </w:tcMar>
            <w:vAlign w:val="center"/>
            <w:hideMark/>
          </w:tcPr>
          <w:p w14:paraId="7ED54FBE" w14:textId="77777777" w:rsidR="005F2397" w:rsidRPr="008568A7" w:rsidRDefault="005F2397" w:rsidP="005F2397">
            <w:pPr>
              <w:rPr>
                <w:rFonts w:ascii="Calibri" w:hAnsi="Calibri"/>
              </w:rPr>
            </w:pPr>
          </w:p>
        </w:tc>
        <w:tc>
          <w:tcPr>
            <w:tcW w:w="2433" w:type="dxa"/>
            <w:tcBorders>
              <w:top w:val="nil"/>
              <w:left w:val="nil"/>
              <w:right w:val="nil"/>
            </w:tcBorders>
            <w:shd w:val="clear" w:color="auto" w:fill="auto"/>
            <w:tcMar>
              <w:top w:w="14" w:type="dxa"/>
              <w:left w:w="14" w:type="dxa"/>
              <w:bottom w:w="0" w:type="dxa"/>
              <w:right w:w="14" w:type="dxa"/>
            </w:tcMar>
            <w:vAlign w:val="center"/>
            <w:hideMark/>
          </w:tcPr>
          <w:p w14:paraId="58611D17" w14:textId="77777777" w:rsidR="005F2397" w:rsidRPr="008568A7" w:rsidRDefault="005F2397" w:rsidP="005F2397">
            <w:pPr>
              <w:rPr>
                <w:rFonts w:ascii="Calibri" w:hAnsi="Calibri"/>
              </w:rPr>
            </w:pPr>
          </w:p>
        </w:tc>
        <w:tc>
          <w:tcPr>
            <w:tcW w:w="1009" w:type="dxa"/>
            <w:tcBorders>
              <w:top w:val="nil"/>
              <w:left w:val="nil"/>
              <w:right w:val="nil"/>
            </w:tcBorders>
            <w:shd w:val="clear" w:color="auto" w:fill="auto"/>
            <w:tcMar>
              <w:top w:w="14" w:type="dxa"/>
              <w:left w:w="14" w:type="dxa"/>
              <w:bottom w:w="0" w:type="dxa"/>
              <w:right w:w="14" w:type="dxa"/>
            </w:tcMar>
            <w:vAlign w:val="center"/>
            <w:hideMark/>
          </w:tcPr>
          <w:p w14:paraId="20A5D8F1" w14:textId="77777777" w:rsidR="005F2397" w:rsidRPr="008568A7" w:rsidRDefault="005F2397" w:rsidP="005F2397">
            <w:pPr>
              <w:rPr>
                <w:rFonts w:ascii="Calibri" w:hAnsi="Calibri"/>
              </w:rPr>
            </w:pPr>
          </w:p>
        </w:tc>
        <w:tc>
          <w:tcPr>
            <w:tcW w:w="951" w:type="dxa"/>
            <w:tcBorders>
              <w:top w:val="nil"/>
              <w:left w:val="nil"/>
              <w:right w:val="nil"/>
            </w:tcBorders>
            <w:shd w:val="clear" w:color="auto" w:fill="auto"/>
            <w:tcMar>
              <w:top w:w="14" w:type="dxa"/>
              <w:left w:w="14" w:type="dxa"/>
              <w:bottom w:w="0" w:type="dxa"/>
              <w:right w:w="14" w:type="dxa"/>
            </w:tcMar>
            <w:vAlign w:val="center"/>
            <w:hideMark/>
          </w:tcPr>
          <w:p w14:paraId="15806A5F" w14:textId="77777777" w:rsidR="005F2397" w:rsidRPr="008568A7" w:rsidRDefault="005F2397" w:rsidP="005F2397">
            <w:pPr>
              <w:rPr>
                <w:rFonts w:ascii="Calibri" w:hAnsi="Calibri"/>
              </w:rPr>
            </w:pPr>
          </w:p>
        </w:tc>
        <w:tc>
          <w:tcPr>
            <w:tcW w:w="978" w:type="dxa"/>
            <w:tcBorders>
              <w:top w:val="nil"/>
              <w:left w:val="nil"/>
              <w:right w:val="nil"/>
            </w:tcBorders>
            <w:shd w:val="clear" w:color="auto" w:fill="auto"/>
            <w:tcMar>
              <w:top w:w="14" w:type="dxa"/>
              <w:left w:w="14" w:type="dxa"/>
              <w:bottom w:w="0" w:type="dxa"/>
              <w:right w:w="14" w:type="dxa"/>
            </w:tcMar>
            <w:vAlign w:val="center"/>
            <w:hideMark/>
          </w:tcPr>
          <w:p w14:paraId="7A7D89A9" w14:textId="77777777" w:rsidR="005F2397" w:rsidRPr="008568A7" w:rsidRDefault="005F2397" w:rsidP="005F2397">
            <w:pPr>
              <w:rPr>
                <w:rFonts w:ascii="Calibri" w:hAnsi="Calibri"/>
              </w:rPr>
            </w:pP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3D171FB7" w14:textId="77777777" w:rsidR="005F2397" w:rsidRPr="008568A7" w:rsidRDefault="005F2397" w:rsidP="005F2397">
            <w:pPr>
              <w:rPr>
                <w:rFonts w:ascii="Calibri" w:hAnsi="Calibri"/>
              </w:rPr>
            </w:pP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3B288B1E" w14:textId="77777777" w:rsidR="005F2397" w:rsidRPr="008568A7" w:rsidRDefault="005F2397" w:rsidP="005F2397">
            <w:pPr>
              <w:rPr>
                <w:rFonts w:ascii="Calibri" w:hAnsi="Calibri"/>
              </w:rPr>
            </w:pPr>
          </w:p>
        </w:tc>
        <w:tc>
          <w:tcPr>
            <w:tcW w:w="1131" w:type="dxa"/>
            <w:tcBorders>
              <w:top w:val="nil"/>
              <w:left w:val="nil"/>
              <w:right w:val="nil"/>
            </w:tcBorders>
            <w:shd w:val="clear" w:color="auto" w:fill="auto"/>
            <w:tcMar>
              <w:top w:w="14" w:type="dxa"/>
              <w:left w:w="14" w:type="dxa"/>
              <w:bottom w:w="0" w:type="dxa"/>
              <w:right w:w="14" w:type="dxa"/>
            </w:tcMar>
            <w:vAlign w:val="center"/>
            <w:hideMark/>
          </w:tcPr>
          <w:p w14:paraId="1D6DDD5C" w14:textId="77777777" w:rsidR="005F2397" w:rsidRPr="008568A7" w:rsidRDefault="005F2397" w:rsidP="005F2397">
            <w:pPr>
              <w:rPr>
                <w:rFonts w:ascii="Calibri" w:hAnsi="Calibri"/>
              </w:rPr>
            </w:pPr>
          </w:p>
        </w:tc>
      </w:tr>
      <w:tr w:rsidR="005F2397" w:rsidRPr="008568A7" w14:paraId="2BB4147F" w14:textId="77777777" w:rsidTr="006223B9">
        <w:trPr>
          <w:trHeight w:hRule="exact" w:val="340"/>
          <w:jc w:val="center"/>
        </w:trPr>
        <w:tc>
          <w:tcPr>
            <w:tcW w:w="4037" w:type="dxa"/>
            <w:gridSpan w:val="4"/>
            <w:tcBorders>
              <w:top w:val="nil"/>
              <w:left w:val="nil"/>
              <w:bottom w:val="nil"/>
              <w:right w:val="nil"/>
            </w:tcBorders>
            <w:shd w:val="clear" w:color="auto" w:fill="A2B593"/>
            <w:tcMar>
              <w:top w:w="14" w:type="dxa"/>
              <w:left w:w="14" w:type="dxa"/>
              <w:bottom w:w="0" w:type="dxa"/>
              <w:right w:w="14" w:type="dxa"/>
            </w:tcMar>
            <w:vAlign w:val="center"/>
            <w:hideMark/>
          </w:tcPr>
          <w:p w14:paraId="7EFD7F11" w14:textId="3CB8BA5B" w:rsidR="005F2397" w:rsidRPr="008568A7" w:rsidRDefault="005F2397" w:rsidP="005F2397">
            <w:pPr>
              <w:rPr>
                <w:rFonts w:ascii="Calibri" w:hAnsi="Calibri"/>
              </w:rPr>
            </w:pPr>
            <w:r w:rsidRPr="008568A7">
              <w:rPr>
                <w:rFonts w:ascii="Calibri" w:hAnsi="Calibri"/>
              </w:rPr>
              <w:t>Continuous Compounding (Hull</w:t>
            </w:r>
            <w:ins w:id="304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3046" w:author="Aleksander Hansen" w:date="2013-02-15T16:38:00Z">
              <w:r w:rsidR="008A28C4">
                <w:instrText xml:space="preserve">" </w:instrText>
              </w:r>
              <w:r w:rsidR="008A28C4">
                <w:rPr>
                  <w:rFonts w:ascii="Calibri" w:hAnsi="Calibri"/>
                </w:rPr>
                <w:fldChar w:fldCharType="end"/>
              </w:r>
            </w:ins>
            <w:r w:rsidRPr="008568A7">
              <w:rPr>
                <w:rFonts w:ascii="Calibri" w:hAnsi="Calibri"/>
              </w:rPr>
              <w:t>)</w:t>
            </w:r>
          </w:p>
        </w:tc>
        <w:tc>
          <w:tcPr>
            <w:tcW w:w="951" w:type="dxa"/>
            <w:tcBorders>
              <w:top w:val="nil"/>
              <w:left w:val="nil"/>
              <w:bottom w:val="nil"/>
              <w:right w:val="nil"/>
            </w:tcBorders>
            <w:shd w:val="clear" w:color="auto" w:fill="A2B593"/>
            <w:tcMar>
              <w:top w:w="14" w:type="dxa"/>
              <w:left w:w="14" w:type="dxa"/>
              <w:bottom w:w="0" w:type="dxa"/>
              <w:right w:w="14" w:type="dxa"/>
            </w:tcMar>
            <w:vAlign w:val="center"/>
            <w:hideMark/>
          </w:tcPr>
          <w:p w14:paraId="5E00997F"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2B593"/>
            <w:tcMar>
              <w:top w:w="14" w:type="dxa"/>
              <w:left w:w="14" w:type="dxa"/>
              <w:bottom w:w="0" w:type="dxa"/>
              <w:right w:w="14" w:type="dxa"/>
            </w:tcMar>
            <w:vAlign w:val="center"/>
            <w:hideMark/>
          </w:tcPr>
          <w:p w14:paraId="580D93B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2B593"/>
            <w:tcMar>
              <w:top w:w="14" w:type="dxa"/>
              <w:left w:w="14" w:type="dxa"/>
              <w:bottom w:w="0" w:type="dxa"/>
              <w:right w:w="14" w:type="dxa"/>
            </w:tcMar>
            <w:vAlign w:val="center"/>
            <w:hideMark/>
          </w:tcPr>
          <w:p w14:paraId="1BE9F4D5"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2B593"/>
            <w:tcMar>
              <w:top w:w="14" w:type="dxa"/>
              <w:left w:w="14" w:type="dxa"/>
              <w:bottom w:w="0" w:type="dxa"/>
              <w:right w:w="14" w:type="dxa"/>
            </w:tcMar>
            <w:vAlign w:val="center"/>
            <w:hideMark/>
          </w:tcPr>
          <w:p w14:paraId="79625F2D"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2B593"/>
            <w:tcMar>
              <w:top w:w="14" w:type="dxa"/>
              <w:left w:w="14" w:type="dxa"/>
              <w:bottom w:w="0" w:type="dxa"/>
              <w:right w:w="14" w:type="dxa"/>
            </w:tcMar>
            <w:vAlign w:val="center"/>
            <w:hideMark/>
          </w:tcPr>
          <w:p w14:paraId="4DEA2C58" w14:textId="77777777" w:rsidR="005F2397" w:rsidRPr="008568A7" w:rsidRDefault="005F2397" w:rsidP="005F2397">
            <w:pPr>
              <w:rPr>
                <w:rFonts w:ascii="Calibri" w:hAnsi="Calibri"/>
              </w:rPr>
            </w:pPr>
          </w:p>
        </w:tc>
      </w:tr>
      <w:tr w:rsidR="005F2397" w:rsidRPr="008568A7" w14:paraId="7D2C09D1"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36830E86"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CD101F8" w14:textId="77777777" w:rsidR="005F2397" w:rsidRPr="008568A7" w:rsidRDefault="005F2397" w:rsidP="005F2397">
            <w:pPr>
              <w:rPr>
                <w:rFonts w:ascii="Calibri" w:hAnsi="Calibri"/>
              </w:rPr>
            </w:pPr>
            <w:r w:rsidRPr="008568A7">
              <w:rPr>
                <w:rFonts w:ascii="Calibri" w:hAnsi="Calibri"/>
              </w:rPr>
              <w:t>Discount function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59457862" w14:textId="77777777" w:rsidR="005F2397" w:rsidRPr="008568A7" w:rsidRDefault="005F2397" w:rsidP="005F2397">
            <w:pPr>
              <w:rPr>
                <w:rFonts w:ascii="Calibri" w:hAnsi="Calibri"/>
              </w:rPr>
            </w:pPr>
            <w:r w:rsidRPr="008568A7">
              <w:rPr>
                <w:rFonts w:ascii="Calibri" w:hAnsi="Calibri"/>
              </w:rPr>
              <w:t xml:space="preserve">      0.993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59283A04" w14:textId="77777777" w:rsidR="005F2397" w:rsidRPr="008568A7" w:rsidRDefault="005F2397" w:rsidP="005F2397">
            <w:pPr>
              <w:rPr>
                <w:rFonts w:ascii="Calibri" w:hAnsi="Calibri"/>
              </w:rPr>
            </w:pPr>
            <w:r w:rsidRPr="008568A7">
              <w:rPr>
                <w:rFonts w:ascii="Calibri" w:hAnsi="Calibri"/>
              </w:rPr>
              <w:t xml:space="preserve">      0.980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7746934D" w14:textId="77777777" w:rsidR="005F2397" w:rsidRPr="008568A7" w:rsidRDefault="005F2397" w:rsidP="005F2397">
            <w:pPr>
              <w:rPr>
                <w:rFonts w:ascii="Calibri" w:hAnsi="Calibri"/>
              </w:rPr>
            </w:pPr>
            <w:r w:rsidRPr="008568A7">
              <w:rPr>
                <w:rFonts w:ascii="Calibri" w:hAnsi="Calibri"/>
              </w:rPr>
              <w:t xml:space="preserve">      0.967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98DE7BB" w14:textId="77777777" w:rsidR="005F2397" w:rsidRPr="008568A7" w:rsidRDefault="005F2397" w:rsidP="005F2397">
            <w:pPr>
              <w:rPr>
                <w:rFonts w:ascii="Calibri" w:hAnsi="Calibri"/>
              </w:rPr>
            </w:pPr>
            <w:r w:rsidRPr="008568A7">
              <w:rPr>
                <w:rFonts w:ascii="Calibri" w:hAnsi="Calibri"/>
              </w:rPr>
              <w:t xml:space="preserve">      0.951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3FFED65" w14:textId="77777777" w:rsidR="005F2397" w:rsidRPr="008568A7" w:rsidRDefault="005F2397" w:rsidP="005F2397">
            <w:pPr>
              <w:rPr>
                <w:rFonts w:ascii="Calibri" w:hAnsi="Calibri"/>
              </w:rPr>
            </w:pPr>
            <w:r w:rsidRPr="008568A7">
              <w:rPr>
                <w:rFonts w:ascii="Calibri" w:hAnsi="Calibri"/>
              </w:rPr>
              <w:t xml:space="preserve">      0.934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0C42E3DB" w14:textId="77777777" w:rsidR="005F2397" w:rsidRPr="008568A7" w:rsidRDefault="005F2397" w:rsidP="005F2397">
            <w:pPr>
              <w:rPr>
                <w:rFonts w:ascii="Calibri" w:hAnsi="Calibri"/>
              </w:rPr>
            </w:pPr>
          </w:p>
        </w:tc>
      </w:tr>
      <w:tr w:rsidR="005F2397" w:rsidRPr="008568A7" w14:paraId="41B21CAC"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1D819F26"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0C330FA" w14:textId="186F874E" w:rsidR="005F2397" w:rsidRPr="008568A7" w:rsidRDefault="005F2397" w:rsidP="005F2397">
            <w:pPr>
              <w:rPr>
                <w:rFonts w:ascii="Calibri" w:hAnsi="Calibri"/>
              </w:rPr>
            </w:pPr>
            <w:r w:rsidRPr="008568A7">
              <w:rPr>
                <w:rFonts w:ascii="Calibri" w:hAnsi="Calibri"/>
              </w:rPr>
              <w:t>Six-month forward</w:t>
            </w:r>
            <w:ins w:id="3047"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048"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rate</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2B3A94D4" w14:textId="77777777" w:rsidR="005F2397" w:rsidRPr="008568A7" w:rsidRDefault="005F2397" w:rsidP="005F2397">
            <w:pPr>
              <w:rPr>
                <w:rFonts w:ascii="Calibri" w:hAnsi="Calibri"/>
              </w:rPr>
            </w:pPr>
            <w:r w:rsidRPr="008568A7">
              <w:rPr>
                <w:rFonts w:ascii="Calibri" w:hAnsi="Calibri"/>
              </w:rPr>
              <w:t>1.500%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16C50BA" w14:textId="77777777" w:rsidR="005F2397" w:rsidRPr="008568A7" w:rsidRDefault="005F2397" w:rsidP="005F2397">
            <w:pPr>
              <w:rPr>
                <w:rFonts w:ascii="Calibri" w:hAnsi="Calibri"/>
              </w:rPr>
            </w:pPr>
            <w:r w:rsidRPr="008568A7">
              <w:rPr>
                <w:rFonts w:ascii="Calibri" w:hAnsi="Calibri"/>
              </w:rPr>
              <w:t>2.500%</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33619C87" w14:textId="77777777" w:rsidR="005F2397" w:rsidRPr="008568A7" w:rsidRDefault="005F2397" w:rsidP="005F2397">
            <w:pPr>
              <w:rPr>
                <w:rFonts w:ascii="Calibri" w:hAnsi="Calibri"/>
              </w:rPr>
            </w:pPr>
            <w:r w:rsidRPr="008568A7">
              <w:rPr>
                <w:rFonts w:ascii="Calibri" w:hAnsi="Calibri"/>
              </w:rPr>
              <w:t>2.750%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2BEC049" w14:textId="77777777" w:rsidR="005F2397" w:rsidRPr="008568A7" w:rsidRDefault="005F2397" w:rsidP="005F2397">
            <w:pPr>
              <w:rPr>
                <w:rFonts w:ascii="Calibri" w:hAnsi="Calibri"/>
              </w:rPr>
            </w:pPr>
            <w:r w:rsidRPr="008568A7">
              <w:rPr>
                <w:rFonts w:ascii="Calibri" w:hAnsi="Calibri"/>
              </w:rPr>
              <w:t>3.250%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AE37C50" w14:textId="77777777" w:rsidR="005F2397" w:rsidRPr="008568A7" w:rsidRDefault="005F2397" w:rsidP="005F2397">
            <w:pPr>
              <w:rPr>
                <w:rFonts w:ascii="Calibri" w:hAnsi="Calibri"/>
              </w:rPr>
            </w:pPr>
            <w:r w:rsidRPr="008568A7">
              <w:rPr>
                <w:rFonts w:ascii="Calibri" w:hAnsi="Calibri"/>
              </w:rPr>
              <w:t>3.750%</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424C54D" w14:textId="77777777" w:rsidR="005F2397" w:rsidRPr="008568A7" w:rsidRDefault="005F2397" w:rsidP="005F2397">
            <w:pPr>
              <w:rPr>
                <w:rFonts w:ascii="Calibri" w:hAnsi="Calibri"/>
              </w:rPr>
            </w:pPr>
          </w:p>
        </w:tc>
      </w:tr>
      <w:tr w:rsidR="005F2397" w:rsidRPr="008568A7" w14:paraId="6012E7E4"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6902DC81"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2DD241E4" w14:textId="77777777" w:rsidR="005F2397" w:rsidRPr="008568A7" w:rsidRDefault="005F2397" w:rsidP="005F2397">
            <w:pPr>
              <w:rPr>
                <w:rFonts w:ascii="Calibri" w:hAnsi="Calibri"/>
              </w:rPr>
            </w:pP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636996C"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27A8BD05" w14:textId="77777777" w:rsidR="005F2397" w:rsidRPr="008568A7" w:rsidRDefault="005F2397" w:rsidP="005F2397">
            <w:pPr>
              <w:rPr>
                <w:rFonts w:ascii="Calibri" w:hAnsi="Calibri"/>
              </w:rPr>
            </w:pP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F683B2A"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2CB285A3"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57BD8DB6"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DF2749B"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97030F4" w14:textId="77777777" w:rsidR="005F2397" w:rsidRPr="008568A7" w:rsidRDefault="005F2397" w:rsidP="005F2397">
            <w:pPr>
              <w:rPr>
                <w:rFonts w:ascii="Calibri" w:hAnsi="Calibri"/>
              </w:rPr>
            </w:pPr>
          </w:p>
        </w:tc>
      </w:tr>
      <w:tr w:rsidR="005F2397" w:rsidRPr="008568A7" w14:paraId="2EFECF6E"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056FB5B"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3F5B09F" w14:textId="6E2D3FBE" w:rsidR="005F2397" w:rsidRPr="008568A7" w:rsidRDefault="005F2397" w:rsidP="005F2397">
            <w:pPr>
              <w:rPr>
                <w:rFonts w:ascii="Calibri" w:hAnsi="Calibri"/>
              </w:rPr>
            </w:pPr>
            <w:r w:rsidRPr="008568A7">
              <w:rPr>
                <w:rFonts w:ascii="Calibri" w:hAnsi="Calibri"/>
              </w:rPr>
              <w:t>Discounted (spot</w:t>
            </w:r>
            <w:ins w:id="3049"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050"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73858014"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38F6192"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0E9F03DF"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5642FB9"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F87780A"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B14FB70"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r w:rsidR="005F2397" w:rsidRPr="008568A7" w14:paraId="094B53A3"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00687D57"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39D25EE" w14:textId="77777777" w:rsidR="005F2397" w:rsidRPr="008568A7" w:rsidRDefault="005F2397" w:rsidP="005F2397">
            <w:pPr>
              <w:rPr>
                <w:rFonts w:ascii="Calibri" w:hAnsi="Calibri"/>
              </w:rPr>
            </w:pPr>
            <w:r w:rsidRPr="008568A7">
              <w:rPr>
                <w:rFonts w:ascii="Calibri" w:hAnsi="Calibri"/>
              </w:rPr>
              <w:t>Discounted (function)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7EC5058F"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7732EF7"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8DDA8D9"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AA374FB"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BCBAD74"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FCA271C"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r w:rsidR="005F2397" w:rsidRPr="008568A7" w14:paraId="453AFC8C"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9D44E70"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0D1D755" w14:textId="1A6B1B06" w:rsidR="005F2397" w:rsidRPr="008568A7" w:rsidRDefault="005F2397" w:rsidP="005F2397">
            <w:pPr>
              <w:rPr>
                <w:rFonts w:ascii="Calibri" w:hAnsi="Calibri"/>
              </w:rPr>
            </w:pPr>
            <w:r w:rsidRPr="008568A7">
              <w:rPr>
                <w:rFonts w:ascii="Calibri" w:hAnsi="Calibri"/>
              </w:rPr>
              <w:t>Discounted (forward</w:t>
            </w:r>
            <w:ins w:id="3051"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052" w:author="Aleksander Hansen" w:date="2013-02-15T16:50:00Z">
              <w:r w:rsidR="00AC5507">
                <w:instrText xml:space="preserve">" </w:instrText>
              </w:r>
              <w:r w:rsidR="00AC5507">
                <w:rPr>
                  <w:rFonts w:ascii="Calibri" w:hAnsi="Calibri"/>
                </w:rPr>
                <w:fldChar w:fldCharType="end"/>
              </w:r>
            </w:ins>
            <w:r w:rsidRPr="008568A7">
              <w:rPr>
                <w:rFonts w:ascii="Calibri" w:hAnsi="Calibri"/>
              </w:rPr>
              <w:t>)</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D3EBE02"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B0C1C4F"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6AA6C469"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AC9D573"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C0E666E"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5F7C7901"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bl>
    <w:p w14:paraId="02F750E5" w14:textId="77777777" w:rsidR="005F2397" w:rsidRPr="008568A7" w:rsidRDefault="005F2397" w:rsidP="005F2397">
      <w:pPr>
        <w:rPr>
          <w:rFonts w:ascii="Calibri" w:hAnsi="Calibri"/>
        </w:rPr>
      </w:pPr>
    </w:p>
    <w:p w14:paraId="64E6FFFC" w14:textId="0270E799" w:rsidR="005F2397" w:rsidRPr="008568A7" w:rsidRDefault="005F2397" w:rsidP="005F2397">
      <w:pPr>
        <w:rPr>
          <w:rFonts w:ascii="Calibri" w:hAnsi="Calibri"/>
        </w:rPr>
      </w:pPr>
      <w:r w:rsidRPr="008568A7">
        <w:rPr>
          <w:rFonts w:ascii="Calibri" w:hAnsi="Calibri"/>
        </w:rPr>
        <w:t xml:space="preserve">It is good practice </w:t>
      </w:r>
      <w:r w:rsidR="00116722" w:rsidRPr="008568A7">
        <w:rPr>
          <w:rFonts w:ascii="Calibri" w:hAnsi="Calibri"/>
        </w:rPr>
        <w:t>to extract these forward</w:t>
      </w:r>
      <w:ins w:id="3053"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054" w:author="Aleksander Hansen" w:date="2013-02-15T16:50:00Z">
        <w:r w:rsidR="00AC5507">
          <w:instrText xml:space="preserve">" </w:instrText>
        </w:r>
        <w:r w:rsidR="00AC5507">
          <w:rPr>
            <w:rFonts w:ascii="Calibri" w:hAnsi="Calibri"/>
          </w:rPr>
          <w:fldChar w:fldCharType="end"/>
        </w:r>
      </w:ins>
      <w:r w:rsidR="00116722" w:rsidRPr="008568A7">
        <w:rPr>
          <w:rFonts w:ascii="Calibri" w:hAnsi="Calibri"/>
        </w:rPr>
        <w:t xml:space="preserve"> rates. </w:t>
      </w:r>
      <w:r w:rsidRPr="008568A7">
        <w:rPr>
          <w:rFonts w:ascii="Calibri" w:hAnsi="Calibri"/>
        </w:rPr>
        <w:t>For example, given the zero (spot</w:t>
      </w:r>
      <w:ins w:id="3055"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056"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rate curve above, what is the six-month continuous forward rate s</w:t>
      </w:r>
      <w:r w:rsidR="00116722" w:rsidRPr="008568A7">
        <w:rPr>
          <w:rFonts w:ascii="Calibri" w:hAnsi="Calibri"/>
        </w:rPr>
        <w:t xml:space="preserve">tarting in 1.5 years, </w:t>
      </w:r>
      <m:oMath>
        <m:sSub>
          <m:sSubPr>
            <m:ctrlPr>
              <w:rPr>
                <w:rFonts w:ascii="Cambria Math" w:hAnsi="Cambria Math"/>
                <w:i/>
              </w:rPr>
            </m:ctrlPr>
          </m:sSubPr>
          <m:e>
            <m:r>
              <w:rPr>
                <w:rFonts w:ascii="Cambria Math" w:hAnsi="Cambria Math"/>
              </w:rPr>
              <m:t>F</m:t>
            </m:r>
          </m:e>
          <m:sub>
            <m:r>
              <w:rPr>
                <w:rFonts w:ascii="Cambria Math" w:hAnsi="Cambria Math"/>
              </w:rPr>
              <m:t>1.5, 2</m:t>
            </m:r>
          </m:sub>
        </m:sSub>
      </m:oMath>
      <w:r w:rsidRPr="008568A7">
        <w:rPr>
          <w:rFonts w:ascii="Calibri" w:hAnsi="Calibri"/>
        </w:rPr>
        <w:t xml:space="preserve">? </w:t>
      </w:r>
      <w:ins w:id="3057" w:author="Aleksander Hansen" w:date="2013-02-09T13:03:00Z">
        <w:r w:rsidR="00CB4290">
          <w:rPr>
            <w:rFonts w:ascii="Calibri" w:hAnsi="Calibri"/>
          </w:rPr>
          <w:br/>
        </w:r>
      </w:ins>
    </w:p>
    <w:p w14:paraId="0CF7597E" w14:textId="77777777" w:rsidR="005F2397" w:rsidRPr="008568A7" w:rsidRDefault="00DE5CF7">
      <w:pPr>
        <w:jc w:val="center"/>
        <w:rPr>
          <w:rFonts w:ascii="Calibri" w:hAnsi="Calibri"/>
        </w:rPr>
        <w:pPrChange w:id="3058" w:author="Aleksander Hansen" w:date="2013-02-09T13:03:00Z">
          <w:pPr/>
        </w:pPrChange>
      </w:pPr>
      <w:r>
        <w:rPr>
          <w:rFonts w:ascii="Calibri" w:hAnsi="Calibri"/>
        </w:rPr>
        <w:pict w14:anchorId="74009CCB">
          <v:shape id="_x0000_i1036" type="#_x0000_t75" style="width:196pt;height:46pt">
            <v:imagedata r:id="rId49" o:title=""/>
          </v:shape>
        </w:pict>
      </w:r>
    </w:p>
    <w:p w14:paraId="0830F352" w14:textId="77777777" w:rsidR="005F2397" w:rsidRPr="008568A7" w:rsidRDefault="005F2397" w:rsidP="005F2397">
      <w:pPr>
        <w:rPr>
          <w:rFonts w:ascii="Calibri" w:hAnsi="Calibri"/>
        </w:rPr>
      </w:pPr>
      <w:r w:rsidRPr="008568A7">
        <w:rPr>
          <w:rFonts w:ascii="Calibri" w:hAnsi="Calibri"/>
        </w:rPr>
        <w:br w:type="page"/>
      </w:r>
    </w:p>
    <w:p w14:paraId="58F33B46" w14:textId="6979D180" w:rsidR="005F2397" w:rsidRPr="008568A7" w:rsidRDefault="005F2397">
      <w:pPr>
        <w:pStyle w:val="Heading2"/>
        <w:pPrChange w:id="3059" w:author="Aleksander Hansen" w:date="2013-02-15T20:42:00Z">
          <w:pPr/>
        </w:pPrChange>
      </w:pPr>
      <w:bookmarkStart w:id="3060" w:name="_Toc222580627"/>
      <w:r w:rsidRPr="008568A7">
        <w:t>Calculate the value of the cash flows from a forward</w:t>
      </w:r>
      <w:ins w:id="3061" w:author="Aleksander Hansen" w:date="2013-02-15T16:50:00Z">
        <w:r w:rsidR="00AC5507">
          <w:fldChar w:fldCharType="begin"/>
        </w:r>
        <w:r w:rsidR="00AC5507">
          <w:instrText xml:space="preserve"> XE "</w:instrText>
        </w:r>
      </w:ins>
      <w:r w:rsidR="00AC5507" w:rsidRPr="008568A7">
        <w:rPr>
          <w:rFonts w:ascii="Calibri" w:hAnsi="Calibri"/>
        </w:rPr>
        <w:instrText>forward</w:instrText>
      </w:r>
      <w:ins w:id="3062" w:author="Aleksander Hansen" w:date="2013-02-15T16:50:00Z">
        <w:r w:rsidR="00AC5507">
          <w:instrText xml:space="preserve">" </w:instrText>
        </w:r>
        <w:r w:rsidR="00AC5507">
          <w:fldChar w:fldCharType="end"/>
        </w:r>
      </w:ins>
      <w:r w:rsidRPr="008568A7">
        <w:t xml:space="preserve"> rate agreement (FRA</w:t>
      </w:r>
      <w:ins w:id="3063" w:author="Aleksander Hansen" w:date="2013-02-15T17:05:00Z">
        <w:r w:rsidR="00FF184E">
          <w:fldChar w:fldCharType="begin"/>
        </w:r>
        <w:r w:rsidR="00FF184E">
          <w:instrText xml:space="preserve"> XE "</w:instrText>
        </w:r>
      </w:ins>
      <w:r w:rsidR="00FF184E" w:rsidRPr="008568A7">
        <w:rPr>
          <w:rFonts w:ascii="Calibri" w:hAnsi="Calibri"/>
        </w:rPr>
        <w:instrText>FRA</w:instrText>
      </w:r>
      <w:ins w:id="3064" w:author="Aleksander Hansen" w:date="2013-02-15T17:05:00Z">
        <w:r w:rsidR="00FF184E">
          <w:instrText xml:space="preserve">" </w:instrText>
        </w:r>
        <w:r w:rsidR="00FF184E">
          <w:fldChar w:fldCharType="end"/>
        </w:r>
      </w:ins>
      <w:r w:rsidRPr="008568A7">
        <w:t>).</w:t>
      </w:r>
      <w:bookmarkEnd w:id="3060"/>
      <w:r w:rsidR="00116722" w:rsidRPr="008568A7">
        <w:br/>
      </w:r>
    </w:p>
    <w:p w14:paraId="0635C5E6" w14:textId="4B9C0D2E" w:rsidR="005F2397" w:rsidRPr="008568A7" w:rsidRDefault="005F2397" w:rsidP="005F2397">
      <w:pPr>
        <w:rPr>
          <w:rFonts w:ascii="Calibri" w:hAnsi="Calibri"/>
        </w:rPr>
      </w:pPr>
      <w:r w:rsidRPr="008568A7">
        <w:rPr>
          <w:rFonts w:ascii="Calibri" w:hAnsi="Calibri"/>
        </w:rPr>
        <w:t>A forward</w:t>
      </w:r>
      <w:ins w:id="3065"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066"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rate agreement (FRA</w:t>
      </w:r>
      <w:ins w:id="3067"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FRA</w:instrText>
      </w:r>
      <w:ins w:id="3068" w:author="Aleksander Hansen" w:date="2013-02-15T17:05:00Z">
        <w:r w:rsidR="00FF184E">
          <w:instrText xml:space="preserve">" </w:instrText>
        </w:r>
        <w:r w:rsidR="00FF184E">
          <w:rPr>
            <w:rFonts w:ascii="Calibri" w:hAnsi="Calibri"/>
          </w:rPr>
          <w:fldChar w:fldCharType="end"/>
        </w:r>
      </w:ins>
      <w:r w:rsidRPr="008568A7">
        <w:rPr>
          <w:rFonts w:ascii="Calibri" w:hAnsi="Calibri"/>
        </w:rPr>
        <w:t>) is an agreement that a certain rate will apply to a certain principal</w:t>
      </w:r>
      <w:ins w:id="306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3070"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during a certain future time period. An FRA is equivalent to an agreement where intere</w:t>
      </w:r>
      <w:r w:rsidR="00116722" w:rsidRPr="008568A7">
        <w:rPr>
          <w:rFonts w:ascii="Calibri" w:hAnsi="Calibri"/>
        </w:rPr>
        <w:t>st</w:t>
      </w:r>
      <w:ins w:id="3071"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3072" w:author="Aleksander Hansen" w:date="2013-02-15T16:38:00Z">
        <w:r w:rsidR="008A28C4">
          <w:instrText xml:space="preserve">" </w:instrText>
        </w:r>
        <w:r w:rsidR="008A28C4">
          <w:rPr>
            <w:rFonts w:ascii="Calibri" w:hAnsi="Calibri"/>
          </w:rPr>
          <w:fldChar w:fldCharType="end"/>
        </w:r>
      </w:ins>
      <w:r w:rsidR="00116722" w:rsidRPr="008568A7">
        <w:rPr>
          <w:rFonts w:ascii="Calibri" w:hAnsi="Calibri"/>
        </w:rPr>
        <w:t xml:space="preserve"> at a predetermined rate,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Pr="008568A7">
        <w:rPr>
          <w:rFonts w:ascii="Calibri" w:hAnsi="Calibri"/>
        </w:rPr>
        <w:t xml:space="preserve"> is exchanged for interest at the market rate. An FRA can be valued by assuming that the forward interest rate is certain to be realized.</w:t>
      </w:r>
      <w:r w:rsidR="00116722" w:rsidRPr="008568A7">
        <w:rPr>
          <w:rFonts w:ascii="Calibri" w:hAnsi="Calibri"/>
        </w:rPr>
        <w:br/>
      </w:r>
    </w:p>
    <w:p w14:paraId="57F5B762" w14:textId="202A8F39" w:rsidR="005F2397" w:rsidRPr="008568A7" w:rsidRDefault="005F2397" w:rsidP="005F2397">
      <w:pPr>
        <w:rPr>
          <w:rFonts w:ascii="Calibri" w:hAnsi="Calibri"/>
        </w:rPr>
      </w:pPr>
      <w:r w:rsidRPr="008568A7">
        <w:rPr>
          <w:rFonts w:ascii="Calibri" w:hAnsi="Calibri"/>
        </w:rPr>
        <w:t>The value of a forward</w:t>
      </w:r>
      <w:ins w:id="3073"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074"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rate agreement (FRA</w:t>
      </w:r>
      <w:ins w:id="3075"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FRA</w:instrText>
      </w:r>
      <w:ins w:id="3076" w:author="Aleksander Hansen" w:date="2013-02-15T17:05:00Z">
        <w:r w:rsidR="00FF184E">
          <w:instrText xml:space="preserve">" </w:instrText>
        </w:r>
        <w:r w:rsidR="00FF184E">
          <w:rPr>
            <w:rFonts w:ascii="Calibri" w:hAnsi="Calibri"/>
          </w:rPr>
          <w:fldChar w:fldCharType="end"/>
        </w:r>
      </w:ins>
      <w:r w:rsidRPr="008568A7">
        <w:rPr>
          <w:rFonts w:ascii="Calibri" w:hAnsi="Calibri"/>
        </w:rPr>
        <w:t>) where a fixed rate</w:t>
      </w:r>
      <w:r w:rsidR="00116722" w:rsidRPr="008568A7">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116722" w:rsidRPr="008568A7">
        <w:rPr>
          <w:rFonts w:ascii="Calibri" w:hAnsi="Calibri"/>
        </w:rPr>
        <w:t xml:space="preserve">, </w:t>
      </w:r>
      <w:r w:rsidRPr="008568A7">
        <w:rPr>
          <w:rFonts w:ascii="Calibri" w:hAnsi="Calibri"/>
        </w:rPr>
        <w:t>will be received on a principal</w:t>
      </w:r>
      <w:ins w:id="3077"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3078"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(L) between times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116722" w:rsidRPr="008568A7">
        <w:rPr>
          <w:rFonts w:ascii="Calibri" w:hAnsi="Calibri"/>
        </w:rPr>
        <w:t xml:space="preserve">and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8568A7">
        <w:rPr>
          <w:rFonts w:ascii="Calibri" w:hAnsi="Calibri"/>
        </w:rPr>
        <w:t xml:space="preserve"> is given by:</w:t>
      </w:r>
    </w:p>
    <w:p w14:paraId="0889189A" w14:textId="77777777" w:rsidR="005F2397" w:rsidRPr="008568A7" w:rsidRDefault="005F2397">
      <w:pPr>
        <w:jc w:val="center"/>
        <w:rPr>
          <w:rFonts w:ascii="Calibri" w:hAnsi="Calibri"/>
        </w:rPr>
        <w:pPrChange w:id="3079" w:author="Aleksander Hansen" w:date="2013-02-09T13:03:00Z">
          <w:pPr/>
        </w:pPrChange>
      </w:pPr>
      <w:r w:rsidRPr="008568A7">
        <w:rPr>
          <w:rFonts w:ascii="Calibri" w:hAnsi="Calibri"/>
          <w:noProof/>
        </w:rPr>
        <w:drawing>
          <wp:inline distT="0" distB="0" distL="0" distR="0" wp14:anchorId="51AFFFFD" wp14:editId="67FC68FF">
            <wp:extent cx="3482340" cy="342900"/>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82340" cy="342900"/>
                    </a:xfrm>
                    <a:prstGeom prst="rect">
                      <a:avLst/>
                    </a:prstGeom>
                    <a:noFill/>
                    <a:ln>
                      <a:noFill/>
                    </a:ln>
                  </pic:spPr>
                </pic:pic>
              </a:graphicData>
            </a:graphic>
          </wp:inline>
        </w:drawing>
      </w:r>
    </w:p>
    <w:p w14:paraId="0E8171F0" w14:textId="4F1480F6" w:rsidR="005F2397" w:rsidRPr="008568A7" w:rsidRDefault="005F2397" w:rsidP="005F2397">
      <w:pPr>
        <w:rPr>
          <w:rFonts w:ascii="Calibri" w:hAnsi="Calibri"/>
        </w:rPr>
      </w:pPr>
      <w:r w:rsidRPr="008568A7">
        <w:rPr>
          <w:rFonts w:ascii="Calibri" w:hAnsi="Calibri"/>
        </w:rPr>
        <w:t>The value of FRA</w:t>
      </w:r>
      <w:ins w:id="3080"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FRA</w:instrText>
      </w:r>
      <w:ins w:id="3081"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where a fixed rate is paid is</w:t>
      </w:r>
    </w:p>
    <w:p w14:paraId="16FCBB30" w14:textId="77777777" w:rsidR="005F2397" w:rsidRPr="008568A7" w:rsidRDefault="005F2397">
      <w:pPr>
        <w:jc w:val="center"/>
        <w:rPr>
          <w:rFonts w:ascii="Calibri" w:hAnsi="Calibri"/>
        </w:rPr>
        <w:pPrChange w:id="3082" w:author="Aleksander Hansen" w:date="2013-02-09T13:04:00Z">
          <w:pPr/>
        </w:pPrChange>
      </w:pPr>
      <w:r w:rsidRPr="008568A7">
        <w:rPr>
          <w:rFonts w:ascii="Calibri" w:hAnsi="Calibri"/>
          <w:noProof/>
        </w:rPr>
        <w:drawing>
          <wp:inline distT="0" distB="0" distL="0" distR="0" wp14:anchorId="5954E18A" wp14:editId="285D6258">
            <wp:extent cx="3291840" cy="342900"/>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91840" cy="342900"/>
                    </a:xfrm>
                    <a:prstGeom prst="rect">
                      <a:avLst/>
                    </a:prstGeom>
                    <a:noFill/>
                    <a:ln>
                      <a:noFill/>
                    </a:ln>
                  </pic:spPr>
                </pic:pic>
              </a:graphicData>
            </a:graphic>
          </wp:inline>
        </w:drawing>
      </w:r>
    </w:p>
    <w:p w14:paraId="78A5E059" w14:textId="77777777" w:rsidR="00714DE0" w:rsidRPr="008568A7" w:rsidRDefault="00714DE0" w:rsidP="005F2397">
      <w:pPr>
        <w:rPr>
          <w:rFonts w:ascii="Calibri" w:hAnsi="Calibri"/>
        </w:rPr>
      </w:pPr>
    </w:p>
    <w:p w14:paraId="0E9CB437" w14:textId="071A510C" w:rsidR="005F2397" w:rsidRPr="008568A7" w:rsidRDefault="00DE5CF7" w:rsidP="005F2397">
      <w:pPr>
        <w:rPr>
          <w:rFonts w:ascii="Calibri" w:hAnsi="Calibri"/>
        </w:rPr>
      </w:pP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714DE0" w:rsidRPr="008568A7">
        <w:rPr>
          <w:rFonts w:ascii="Calibri" w:hAnsi="Calibri"/>
        </w:rPr>
        <w:t xml:space="preserve"> </w:t>
      </w:r>
      <w:r w:rsidR="005F2397" w:rsidRPr="008568A7">
        <w:rPr>
          <w:rFonts w:ascii="Calibri" w:hAnsi="Calibri"/>
        </w:rPr>
        <w:t>is the forward</w:t>
      </w:r>
      <w:ins w:id="3083"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084" w:author="Aleksander Hansen" w:date="2013-02-15T16:50:00Z">
        <w:r w:rsidR="00AC5507">
          <w:instrText xml:space="preserve">" </w:instrText>
        </w:r>
        <w:r w:rsidR="00AC5507">
          <w:rPr>
            <w:rFonts w:ascii="Calibri" w:hAnsi="Calibri"/>
          </w:rPr>
          <w:fldChar w:fldCharType="end"/>
        </w:r>
      </w:ins>
      <w:r w:rsidR="005F2397" w:rsidRPr="008568A7">
        <w:rPr>
          <w:rFonts w:ascii="Calibri" w:hAnsi="Calibri"/>
        </w:rPr>
        <w:t xml:space="preserve"> rate for the period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5F2397" w:rsidRPr="008568A7">
        <w:rPr>
          <w:rFonts w:ascii="Calibri" w:hAnsi="Calibri"/>
        </w:rPr>
        <w:t xml:space="preserve"> is the zero rate</w:t>
      </w:r>
      <w:ins w:id="3085"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zero rate</w:instrText>
      </w:r>
      <w:r w:rsidR="00FF184E">
        <w:rPr>
          <w:rFonts w:ascii="Calibri" w:hAnsi="Calibri"/>
        </w:rPr>
        <w:instrText>:</w:instrText>
      </w:r>
      <w:ins w:id="3086" w:author="Aleksander Hansen" w:date="2013-02-15T17:09:00Z">
        <w:r w:rsidR="00FF184E">
          <w:instrText xml:space="preserve">zero rate curve" </w:instrText>
        </w:r>
        <w:r w:rsidR="00FF184E">
          <w:rPr>
            <w:rFonts w:ascii="Calibri" w:hAnsi="Calibri"/>
          </w:rPr>
          <w:fldChar w:fldCharType="end"/>
        </w:r>
      </w:ins>
      <w:r w:rsidR="005F2397" w:rsidRPr="008568A7">
        <w:rPr>
          <w:rFonts w:ascii="Calibri" w:hAnsi="Calibri"/>
        </w:rPr>
        <w:t xml:space="preserve"> for maturity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w:p>
    <w:p w14:paraId="2CBA5B74" w14:textId="1B01F7AE" w:rsidR="005F2397" w:rsidRPr="008568A7" w:rsidRDefault="005F2397" w:rsidP="005F2397">
      <w:pPr>
        <w:rPr>
          <w:rFonts w:ascii="Calibri" w:hAnsi="Calibri"/>
        </w:rPr>
      </w:pPr>
      <w:r w:rsidRPr="008568A7">
        <w:rPr>
          <w:rFonts w:ascii="Calibri" w:hAnsi="Calibri"/>
        </w:rPr>
        <w:t>Hull</w:t>
      </w:r>
      <w:ins w:id="3087"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3088"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departs here from continuous compounding</w:t>
      </w:r>
      <w:ins w:id="3089"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compounding</w:instrText>
      </w:r>
      <w:ins w:id="3090"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and assumes (per practice) compound frequency equal to period</w:t>
      </w:r>
      <w:r w:rsidR="00714DE0" w:rsidRPr="008568A7">
        <w:rPr>
          <w:rFonts w:ascii="Calibri" w:hAnsi="Calibri"/>
        </w:rPr>
        <w:t xml:space="preserve">; e.g., quarterly where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714DE0" w:rsidRPr="008568A7">
        <w:rPr>
          <w:rFonts w:ascii="Calibri" w:hAnsi="Calibri"/>
        </w:rPr>
        <w:t xml:space="preserve"> –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8568A7">
        <w:rPr>
          <w:rFonts w:ascii="Calibri" w:hAnsi="Calibri"/>
        </w:rPr>
        <w:t>= 3 months or 0.25 years.</w:t>
      </w:r>
    </w:p>
    <w:p w14:paraId="045330D5" w14:textId="77777777" w:rsidR="00714DE0" w:rsidRPr="008568A7" w:rsidRDefault="00714DE0" w:rsidP="005F2397">
      <w:pPr>
        <w:rPr>
          <w:rFonts w:ascii="Calibri" w:hAnsi="Calibri"/>
        </w:rPr>
      </w:pPr>
    </w:p>
    <w:p w14:paraId="06851DFE" w14:textId="4299920C" w:rsidR="005F2397" w:rsidRPr="008568A7" w:rsidRDefault="005F2397" w:rsidP="005F2397">
      <w:pPr>
        <w:rPr>
          <w:rFonts w:ascii="Calibri" w:hAnsi="Calibri"/>
        </w:rPr>
      </w:pPr>
      <w:r w:rsidRPr="008568A7">
        <w:rPr>
          <w:rFonts w:ascii="Calibri" w:hAnsi="Calibri"/>
        </w:rPr>
        <w:t>For example, a company enters a 36 v</w:t>
      </w:r>
      <w:ins w:id="3091" w:author="Aleksander Hansen" w:date="2013-02-15T16:57:00Z">
        <w:r w:rsidR="00AC5507">
          <w:rPr>
            <w:rFonts w:ascii="Calibri" w:hAnsi="Calibri"/>
          </w:rPr>
          <w:fldChar w:fldCharType="begin"/>
        </w:r>
        <w:r w:rsidR="00AC5507">
          <w:instrText xml:space="preserve"> XE "</w:instrText>
        </w:r>
        <w:r w:rsidR="00AC5507">
          <w:rPr>
            <w:rFonts w:ascii="Calibri" w:hAnsi="Calibri"/>
          </w:rPr>
          <w:instrText>variance</w:instrText>
        </w:r>
        <w:r w:rsidR="00AC5507">
          <w:instrText xml:space="preserve">" </w:instrText>
        </w:r>
        <w:r w:rsidR="00AC5507">
          <w:rPr>
            <w:rFonts w:ascii="Calibri" w:hAnsi="Calibri"/>
          </w:rPr>
          <w:fldChar w:fldCharType="end"/>
        </w:r>
      </w:ins>
      <w:r w:rsidRPr="008568A7">
        <w:rPr>
          <w:rFonts w:ascii="Calibri" w:hAnsi="Calibri"/>
        </w:rPr>
        <w:t xml:space="preserve"> 39 FRA</w:t>
      </w:r>
      <w:ins w:id="3092"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FRA</w:instrText>
      </w:r>
      <w:ins w:id="3093"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to receive 4% (“sell FRA”) on $100 MM </w:t>
      </w:r>
      <w:del w:id="3094" w:author="Aleksander Hansen" w:date="2013-02-10T21:38:00Z">
        <w:r w:rsidRPr="008568A7" w:rsidDel="001840AC">
          <w:rPr>
            <w:rFonts w:ascii="Calibri" w:hAnsi="Calibri"/>
          </w:rPr>
          <w:delText xml:space="preserve">Principal </w:delText>
        </w:r>
      </w:del>
      <w:ins w:id="3095" w:author="Aleksander Hansen" w:date="2013-02-10T21:38:00Z">
        <w:r w:rsidR="001840AC">
          <w:rPr>
            <w:rFonts w:ascii="Calibri" w:hAnsi="Calibri"/>
          </w:rPr>
          <w:t>p</w:t>
        </w:r>
        <w:r w:rsidR="001840AC" w:rsidRPr="008568A7">
          <w:rPr>
            <w:rFonts w:ascii="Calibri" w:hAnsi="Calibri"/>
          </w:rPr>
          <w:t>rincipal</w:t>
        </w:r>
      </w:ins>
      <w:ins w:id="3096"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3097" w:author="Aleksander Hansen" w:date="2013-02-15T16:38:00Z">
        <w:r w:rsidR="008A28C4">
          <w:instrText xml:space="preserve">" </w:instrText>
        </w:r>
        <w:r w:rsidR="008A28C4">
          <w:rPr>
            <w:rFonts w:ascii="Calibri" w:hAnsi="Calibri"/>
          </w:rPr>
          <w:fldChar w:fldCharType="end"/>
        </w:r>
      </w:ins>
      <w:ins w:id="3098" w:author="Aleksander Hansen" w:date="2013-02-10T21:38:00Z">
        <w:r w:rsidR="001840AC" w:rsidRPr="008568A7">
          <w:rPr>
            <w:rFonts w:ascii="Calibri" w:hAnsi="Calibri"/>
          </w:rPr>
          <w:t xml:space="preserve"> </w:t>
        </w:r>
      </w:ins>
      <w:r w:rsidRPr="008568A7">
        <w:rPr>
          <w:rFonts w:ascii="Calibri" w:hAnsi="Calibri"/>
        </w:rPr>
        <w:t xml:space="preserve">for a </w:t>
      </w:r>
      <w:del w:id="3099" w:author="Aleksander Hansen" w:date="2013-02-10T21:39:00Z">
        <w:r w:rsidRPr="008568A7" w:rsidDel="001840AC">
          <w:rPr>
            <w:rFonts w:ascii="Calibri" w:hAnsi="Calibri"/>
          </w:rPr>
          <w:delText>three month</w:delText>
        </w:r>
      </w:del>
      <w:ins w:id="3100" w:author="Aleksander Hansen" w:date="2013-02-10T21:39:00Z">
        <w:r w:rsidR="001840AC" w:rsidRPr="008568A7">
          <w:rPr>
            <w:rFonts w:ascii="Calibri" w:hAnsi="Calibri"/>
          </w:rPr>
          <w:t>three-month</w:t>
        </w:r>
      </w:ins>
      <w:r w:rsidRPr="008568A7">
        <w:rPr>
          <w:rFonts w:ascii="Calibri" w:hAnsi="Calibri"/>
        </w:rPr>
        <w:t xml:space="preserve"> period</w:t>
      </w:r>
      <w:ins w:id="3101" w:author="Aleksander Hansen" w:date="2013-02-10T21:38:00Z">
        <w:r w:rsidR="001840AC">
          <w:rPr>
            <w:rFonts w:ascii="Calibri" w:hAnsi="Calibri"/>
          </w:rPr>
          <w:t>,</w:t>
        </w:r>
      </w:ins>
      <w:r w:rsidRPr="008568A7">
        <w:rPr>
          <w:rFonts w:ascii="Calibri" w:hAnsi="Calibri"/>
        </w:rPr>
        <w:t xml:space="preserve"> 3 years forward</w:t>
      </w:r>
      <w:ins w:id="3102"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103"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(Hull</w:t>
      </w:r>
      <w:ins w:id="3104"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3105" w:author="Aleksander Hansen" w:date="2013-02-15T16:38:00Z">
        <w:r w:rsidR="008A28C4">
          <w:instrText xml:space="preserve">" </w:instrText>
        </w:r>
        <w:r w:rsidR="008A28C4">
          <w:rPr>
            <w:rFonts w:ascii="Calibri" w:hAnsi="Calibri"/>
          </w:rPr>
          <w:fldChar w:fldCharType="end"/>
        </w:r>
      </w:ins>
      <w:r w:rsidRPr="008568A7">
        <w:rPr>
          <w:rFonts w:ascii="Calibri" w:hAnsi="Calibri"/>
        </w:rPr>
        <w:t>’s example 4.3). The other interpretation is that the company will receive the fixed rate (4%) and pay LIBOR</w:t>
      </w:r>
      <w:ins w:id="3106" w:author="Aleksander Hansen" w:date="2013-02-15T16:37:00Z">
        <w:r w:rsidR="008A28C4">
          <w:rPr>
            <w:rFonts w:ascii="Calibri" w:hAnsi="Calibri"/>
          </w:rPr>
          <w:fldChar w:fldCharType="begin"/>
        </w:r>
        <w:r w:rsidR="008A28C4">
          <w:instrText xml:space="preserve"> XE "</w:instrText>
        </w:r>
      </w:ins>
      <w:ins w:id="3107" w:author="Aleksander Hansen" w:date="2013-02-10T14:20:00Z">
        <w:r w:rsidR="008A28C4">
          <w:instrText>LIBOR</w:instrText>
        </w:r>
      </w:ins>
      <w:ins w:id="3108" w:author="Aleksander Hansen" w:date="2013-02-15T16:37:00Z">
        <w:r w:rsidR="008A28C4">
          <w:instrText xml:space="preserve">" </w:instrText>
        </w:r>
        <w:r w:rsidR="008A28C4">
          <w:rPr>
            <w:rFonts w:ascii="Calibri" w:hAnsi="Calibri"/>
          </w:rPr>
          <w:fldChar w:fldCharType="end"/>
        </w:r>
      </w:ins>
      <w:r w:rsidRPr="008568A7">
        <w:rPr>
          <w:rFonts w:ascii="Calibri" w:hAnsi="Calibri"/>
        </w:rPr>
        <w:t>. If LIBOR is 4.5% in 3 years, company ends up paying. The counterparty is the buyer and receives the payment.</w:t>
      </w:r>
      <w:ins w:id="3109" w:author="Aleksander Hansen" w:date="2013-02-10T21:45:00Z">
        <w:r w:rsidR="001840AC">
          <w:rPr>
            <w:rFonts w:ascii="Calibri" w:hAnsi="Calibri"/>
          </w:rPr>
          <w:t xml:space="preserve"> That is, 100MM x (4% - 4.5%) x 3/12 = -$125,000, which is the </w:t>
        </w:r>
      </w:ins>
      <w:ins w:id="3110" w:author="Aleksander Hansen" w:date="2013-02-10T21:46:00Z">
        <w:r w:rsidR="001840AC">
          <w:rPr>
            <w:rFonts w:ascii="Calibri" w:hAnsi="Calibri"/>
          </w:rPr>
          <w:t>future</w:t>
        </w:r>
      </w:ins>
      <w:ins w:id="3111" w:author="Aleksander Hansen" w:date="2013-02-10T21:45:00Z">
        <w:r w:rsidR="001840AC">
          <w:rPr>
            <w:rFonts w:ascii="Calibri" w:hAnsi="Calibri"/>
          </w:rPr>
          <w:t xml:space="preserve"> value at time t = 3.25 years. Discounting this to</w:t>
        </w:r>
      </w:ins>
      <w:ins w:id="3112" w:author="Aleksander Hansen" w:date="2013-02-10T21:47:00Z">
        <w:r w:rsidR="001840AC">
          <w:rPr>
            <w:rFonts w:ascii="Calibri" w:hAnsi="Calibri"/>
          </w:rPr>
          <w:t xml:space="preserve"> the present value at year 3, we get </w:t>
        </w:r>
      </w:ins>
      <m:oMath>
        <m:f>
          <m:fPr>
            <m:ctrlPr>
              <w:ins w:id="3113" w:author="Aleksander Hansen" w:date="2013-02-10T21:50:00Z">
                <w:rPr>
                  <w:rFonts w:ascii="Cambria Math" w:hAnsi="Cambria Math"/>
                  <w:i/>
                  <w:iCs/>
                  <w:sz w:val="28"/>
                  <w:szCs w:val="28"/>
                </w:rPr>
              </w:ins>
            </m:ctrlPr>
          </m:fPr>
          <m:num>
            <w:ins w:id="3114" w:author="Aleksander Hansen" w:date="2013-02-10T21:50:00Z">
              <m:r>
                <w:rPr>
                  <w:rFonts w:ascii="Cambria Math" w:hAnsi="Cambria Math"/>
                  <w:sz w:val="28"/>
                  <w:szCs w:val="28"/>
                  <w:rPrChange w:id="3115" w:author="Aleksander Hansen" w:date="2013-02-10T21:52:00Z">
                    <w:rPr>
                      <w:rFonts w:ascii="Cambria Math" w:hAnsi="Cambria Math"/>
                    </w:rPr>
                  </w:rPrChange>
                </w:rPr>
                <m:t>-125,000</m:t>
              </m:r>
            </w:ins>
          </m:num>
          <m:den>
            <w:ins w:id="3116" w:author="Aleksander Hansen" w:date="2013-02-10T21:50:00Z">
              <m:r>
                <w:rPr>
                  <w:rFonts w:ascii="Cambria Math" w:hAnsi="Cambria Math"/>
                  <w:sz w:val="28"/>
                  <w:szCs w:val="28"/>
                  <w:rPrChange w:id="3117" w:author="Aleksander Hansen" w:date="2013-02-10T21:52:00Z">
                    <w:rPr>
                      <w:rFonts w:ascii="Cambria Math" w:hAnsi="Cambria Math"/>
                    </w:rPr>
                  </w:rPrChange>
                </w:rPr>
                <m:t>(1+</m:t>
              </m:r>
            </w:ins>
            <m:f>
              <m:fPr>
                <m:ctrlPr>
                  <w:ins w:id="3118" w:author="Aleksander Hansen" w:date="2013-02-10T21:50:00Z">
                    <w:rPr>
                      <w:rFonts w:ascii="Cambria Math" w:hAnsi="Cambria Math"/>
                      <w:i/>
                      <w:iCs/>
                      <w:sz w:val="28"/>
                      <w:szCs w:val="28"/>
                    </w:rPr>
                  </w:ins>
                </m:ctrlPr>
              </m:fPr>
              <m:num>
                <w:ins w:id="3119" w:author="Aleksander Hansen" w:date="2013-02-10T21:50:00Z">
                  <m:r>
                    <w:rPr>
                      <w:rFonts w:ascii="Cambria Math" w:hAnsi="Cambria Math"/>
                      <w:sz w:val="28"/>
                      <w:szCs w:val="28"/>
                      <w:rPrChange w:id="3120" w:author="Aleksander Hansen" w:date="2013-02-10T21:52:00Z">
                        <w:rPr>
                          <w:rFonts w:ascii="Cambria Math" w:hAnsi="Cambria Math"/>
                        </w:rPr>
                      </w:rPrChange>
                    </w:rPr>
                    <m:t>4.5%</m:t>
                  </m:r>
                </w:ins>
              </m:num>
              <m:den>
                <w:ins w:id="3121" w:author="Aleksander Hansen" w:date="2013-02-10T21:50:00Z">
                  <m:r>
                    <w:rPr>
                      <w:rFonts w:ascii="Cambria Math" w:hAnsi="Cambria Math"/>
                      <w:sz w:val="28"/>
                      <w:szCs w:val="28"/>
                      <w:rPrChange w:id="3122" w:author="Aleksander Hansen" w:date="2013-02-10T21:52:00Z">
                        <w:rPr>
                          <w:rFonts w:ascii="Cambria Math" w:hAnsi="Cambria Math"/>
                        </w:rPr>
                      </w:rPrChange>
                    </w:rPr>
                    <m:t>4</m:t>
                  </m:r>
                </w:ins>
              </m:den>
            </m:f>
            <w:ins w:id="3123" w:author="Aleksander Hansen" w:date="2013-02-10T21:50:00Z">
              <m:r>
                <w:rPr>
                  <w:rFonts w:ascii="Cambria Math" w:hAnsi="Cambria Math"/>
                  <w:sz w:val="28"/>
                  <w:szCs w:val="28"/>
                  <w:rPrChange w:id="3124" w:author="Aleksander Hansen" w:date="2013-02-10T21:52:00Z">
                    <w:rPr>
                      <w:rFonts w:ascii="Cambria Math" w:hAnsi="Cambria Math"/>
                    </w:rPr>
                  </w:rPrChange>
                </w:rPr>
                <m:t>)</m:t>
              </m:r>
            </w:ins>
          </m:den>
        </m:f>
      </m:oMath>
      <w:ins w:id="3125" w:author="Aleksander Hansen" w:date="2013-02-10T21:53:00Z">
        <w:r w:rsidR="00C67A03">
          <w:rPr>
            <w:rFonts w:ascii="Calibri" w:hAnsi="Calibri"/>
            <w:iCs/>
            <w:sz w:val="28"/>
            <w:szCs w:val="28"/>
          </w:rPr>
          <w:t xml:space="preserve"> </w:t>
        </w:r>
        <w:r w:rsidR="00C67A03" w:rsidRPr="00C67A03">
          <w:rPr>
            <w:rFonts w:ascii="Calibri" w:hAnsi="Calibri"/>
            <w:iCs/>
            <w:rPrChange w:id="3126" w:author="Aleksander Hansen" w:date="2013-02-10T21:53:00Z">
              <w:rPr>
                <w:rFonts w:ascii="Calibri" w:hAnsi="Calibri"/>
                <w:iCs/>
                <w:sz w:val="28"/>
                <w:szCs w:val="28"/>
              </w:rPr>
            </w:rPrChange>
          </w:rPr>
          <w:t>= -123</w:t>
        </w:r>
        <w:r w:rsidR="00C67A03">
          <w:rPr>
            <w:rFonts w:ascii="Calibri" w:hAnsi="Calibri"/>
          </w:rPr>
          <w:t>,609</w:t>
        </w:r>
      </w:ins>
      <w:ins w:id="3127" w:author="Aleksander Hansen" w:date="2013-02-10T21:51:00Z">
        <w:r w:rsidR="00C67A03">
          <w:rPr>
            <w:rFonts w:ascii="Calibri" w:hAnsi="Calibri"/>
          </w:rPr>
          <w:t>.</w:t>
        </w:r>
      </w:ins>
      <w:r w:rsidR="00714DE0" w:rsidRPr="008568A7">
        <w:rPr>
          <w:rFonts w:ascii="Calibri" w:hAnsi="Calibri"/>
        </w:rPr>
        <w:br/>
      </w:r>
    </w:p>
    <w:tbl>
      <w:tblPr>
        <w:tblW w:w="5670" w:type="dxa"/>
        <w:tblCellMar>
          <w:left w:w="0" w:type="dxa"/>
          <w:right w:w="0" w:type="dxa"/>
        </w:tblCellMar>
        <w:tblLook w:val="04A0" w:firstRow="1" w:lastRow="0" w:firstColumn="1" w:lastColumn="0" w:noHBand="0" w:noVBand="1"/>
        <w:tblPrChange w:id="3128" w:author="Aleksander Hansen" w:date="2013-02-09T13:04:00Z">
          <w:tblPr>
            <w:tblW w:w="5670" w:type="dxa"/>
            <w:tblCellMar>
              <w:left w:w="0" w:type="dxa"/>
              <w:right w:w="0" w:type="dxa"/>
            </w:tblCellMar>
            <w:tblLook w:val="04A0" w:firstRow="1" w:lastRow="0" w:firstColumn="1" w:lastColumn="0" w:noHBand="0" w:noVBand="1"/>
          </w:tblPr>
        </w:tblPrChange>
      </w:tblPr>
      <w:tblGrid>
        <w:gridCol w:w="1855"/>
        <w:gridCol w:w="1717"/>
        <w:gridCol w:w="2098"/>
        <w:tblGridChange w:id="3129">
          <w:tblGrid>
            <w:gridCol w:w="105"/>
            <w:gridCol w:w="90"/>
            <w:gridCol w:w="1660"/>
            <w:gridCol w:w="105"/>
            <w:gridCol w:w="1612"/>
            <w:gridCol w:w="105"/>
            <w:gridCol w:w="90"/>
            <w:gridCol w:w="1903"/>
            <w:gridCol w:w="105"/>
            <w:gridCol w:w="90"/>
          </w:tblGrid>
        </w:tblGridChange>
      </w:tblGrid>
      <w:tr w:rsidR="005F2397" w:rsidRPr="008568A7" w14:paraId="0719E6D7" w14:textId="77777777" w:rsidTr="00CB4290">
        <w:trPr>
          <w:trHeight w:val="288"/>
          <w:trPrChange w:id="3130" w:author="Aleksander Hansen" w:date="2013-02-09T13:04:00Z">
            <w:trPr>
              <w:gridBefore w:val="2"/>
              <w:trHeight w:val="288"/>
            </w:trPr>
          </w:trPrChange>
        </w:trPr>
        <w:tc>
          <w:tcPr>
            <w:tcW w:w="3572" w:type="dxa"/>
            <w:gridSpan w:val="2"/>
            <w:tcBorders>
              <w:top w:val="nil"/>
              <w:left w:val="nil"/>
              <w:bottom w:val="nil"/>
              <w:right w:val="nil"/>
            </w:tcBorders>
            <w:shd w:val="clear" w:color="auto" w:fill="A2B593"/>
            <w:tcMar>
              <w:top w:w="15" w:type="dxa"/>
              <w:left w:w="15" w:type="dxa"/>
              <w:bottom w:w="0" w:type="dxa"/>
              <w:right w:w="15" w:type="dxa"/>
            </w:tcMar>
            <w:vAlign w:val="center"/>
            <w:hideMark/>
            <w:tcPrChange w:id="3131" w:author="Aleksander Hansen" w:date="2013-02-09T13:04:00Z">
              <w:tcPr>
                <w:tcW w:w="3572" w:type="dxa"/>
                <w:gridSpan w:val="5"/>
                <w:tcBorders>
                  <w:top w:val="nil"/>
                  <w:left w:val="nil"/>
                  <w:bottom w:val="nil"/>
                  <w:right w:val="nil"/>
                </w:tcBorders>
                <w:shd w:val="clear" w:color="auto" w:fill="auto"/>
                <w:tcMar>
                  <w:top w:w="15" w:type="dxa"/>
                  <w:left w:w="15" w:type="dxa"/>
                  <w:bottom w:w="0" w:type="dxa"/>
                  <w:right w:w="15" w:type="dxa"/>
                </w:tcMar>
                <w:vAlign w:val="center"/>
                <w:hideMark/>
              </w:tcPr>
            </w:tcPrChange>
          </w:tcPr>
          <w:p w14:paraId="3BDC5F1B" w14:textId="3A1A4A8F" w:rsidR="005F2397" w:rsidRPr="008568A7" w:rsidRDefault="005F2397" w:rsidP="005F2397">
            <w:pPr>
              <w:rPr>
                <w:rFonts w:ascii="Calibri" w:hAnsi="Calibri"/>
              </w:rPr>
            </w:pPr>
            <w:r w:rsidRPr="008568A7">
              <w:rPr>
                <w:rFonts w:ascii="Calibri" w:hAnsi="Calibri"/>
              </w:rPr>
              <w:t>FRA</w:t>
            </w:r>
            <w:ins w:id="3132"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FRA</w:instrText>
            </w:r>
            <w:ins w:id="3133"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Principal </w:t>
            </w:r>
            <w:del w:id="3134" w:author="Aleksander Hansen" w:date="2013-02-10T21:56:00Z">
              <w:r w:rsidRPr="008568A7" w:rsidDel="00C67A03">
                <w:rPr>
                  <w:rFonts w:ascii="Calibri" w:hAnsi="Calibri"/>
                </w:rPr>
                <w:delText>(MM)</w:delText>
              </w:r>
            </w:del>
          </w:p>
        </w:tc>
        <w:tc>
          <w:tcPr>
            <w:tcW w:w="2098" w:type="dxa"/>
            <w:tcBorders>
              <w:top w:val="nil"/>
              <w:left w:val="nil"/>
              <w:bottom w:val="nil"/>
              <w:right w:val="nil"/>
            </w:tcBorders>
            <w:shd w:val="clear" w:color="auto" w:fill="A2B593"/>
            <w:tcMar>
              <w:top w:w="15" w:type="dxa"/>
              <w:left w:w="15" w:type="dxa"/>
              <w:bottom w:w="0" w:type="dxa"/>
              <w:right w:w="15" w:type="dxa"/>
            </w:tcMar>
            <w:vAlign w:val="center"/>
            <w:hideMark/>
            <w:tcPrChange w:id="3135" w:author="Aleksander Hansen" w:date="2013-02-09T13:04:00Z">
              <w:tcPr>
                <w:tcW w:w="2098"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103973BE" w14:textId="39E42A49" w:rsidR="005F2397" w:rsidRPr="008568A7" w:rsidRDefault="005F2397" w:rsidP="005F2397">
            <w:pPr>
              <w:rPr>
                <w:rFonts w:ascii="Calibri" w:hAnsi="Calibri"/>
              </w:rPr>
            </w:pPr>
            <w:r w:rsidRPr="008568A7">
              <w:rPr>
                <w:rFonts w:ascii="Calibri" w:hAnsi="Calibri"/>
              </w:rPr>
              <w:t>$100</w:t>
            </w:r>
            <w:ins w:id="3136" w:author="Aleksander Hansen" w:date="2013-02-10T21:55:00Z">
              <w:r w:rsidR="00C67A03">
                <w:rPr>
                  <w:rFonts w:ascii="Calibri" w:hAnsi="Calibri"/>
                </w:rPr>
                <w:t>,000,000</w:t>
              </w:r>
            </w:ins>
            <w:del w:id="3137" w:author="Aleksander Hansen" w:date="2013-02-10T21:56:00Z">
              <w:r w:rsidRPr="008568A7" w:rsidDel="00C67A03">
                <w:rPr>
                  <w:rFonts w:ascii="Calibri" w:hAnsi="Calibri"/>
                </w:rPr>
                <w:delText xml:space="preserve"> </w:delText>
              </w:r>
            </w:del>
          </w:p>
        </w:tc>
      </w:tr>
      <w:tr w:rsidR="005F2397" w:rsidRPr="008568A7" w14:paraId="2D4E6CEA"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7B97D08" w14:textId="77777777" w:rsidR="005F2397" w:rsidRPr="008568A7" w:rsidRDefault="005F2397" w:rsidP="005F2397">
            <w:pPr>
              <w:rPr>
                <w:rFonts w:ascii="Calibri" w:hAnsi="Calibri"/>
              </w:rPr>
            </w:pPr>
            <w:r w:rsidRPr="008568A7">
              <w:rPr>
                <w:rFonts w:ascii="Calibri" w:hAnsi="Calibri"/>
              </w:rPr>
              <w:t>Rate</w:t>
            </w:r>
          </w:p>
        </w:tc>
        <w:tc>
          <w:tcPr>
            <w:tcW w:w="1717" w:type="dxa"/>
            <w:tcBorders>
              <w:top w:val="nil"/>
              <w:left w:val="nil"/>
              <w:bottom w:val="nil"/>
              <w:right w:val="nil"/>
            </w:tcBorders>
            <w:shd w:val="clear" w:color="auto" w:fill="auto"/>
            <w:tcMar>
              <w:top w:w="15" w:type="dxa"/>
              <w:left w:w="15" w:type="dxa"/>
              <w:bottom w:w="0" w:type="dxa"/>
              <w:right w:w="15" w:type="dxa"/>
            </w:tcMar>
            <w:vAlign w:val="bottom"/>
            <w:hideMark/>
          </w:tcPr>
          <w:p w14:paraId="71FE54D9" w14:textId="77777777" w:rsidR="005F2397" w:rsidRPr="008568A7" w:rsidRDefault="005F2397" w:rsidP="005F2397">
            <w:pPr>
              <w:rPr>
                <w:rFonts w:ascii="Calibri" w:hAnsi="Calibri"/>
              </w:rPr>
            </w:pP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450A0AD5" w14:textId="77777777" w:rsidR="005F2397" w:rsidRPr="008568A7" w:rsidRDefault="005F2397" w:rsidP="005F2397">
            <w:pPr>
              <w:rPr>
                <w:rFonts w:ascii="Calibri" w:hAnsi="Calibri"/>
              </w:rPr>
            </w:pPr>
            <w:r w:rsidRPr="008568A7">
              <w:rPr>
                <w:rFonts w:ascii="Calibri" w:hAnsi="Calibri"/>
              </w:rPr>
              <w:t>4.00%</w:t>
            </w:r>
          </w:p>
        </w:tc>
      </w:tr>
      <w:tr w:rsidR="005F2397" w:rsidRPr="008568A7" w14:paraId="639E0B75" w14:textId="77777777" w:rsidTr="00962AD7">
        <w:trPr>
          <w:trHeight w:val="288"/>
          <w:trPrChange w:id="3138" w:author="Aleksander Hansen" w:date="2013-02-11T12:33:00Z">
            <w:trPr>
              <w:gridBefore w:val="1"/>
              <w:gridAfter w:val="0"/>
              <w:trHeight w:val="288"/>
            </w:trPr>
          </w:trPrChange>
        </w:trPr>
        <w:tc>
          <w:tcPr>
            <w:tcW w:w="1855" w:type="dxa"/>
            <w:tcBorders>
              <w:top w:val="nil"/>
              <w:left w:val="nil"/>
              <w:right w:val="nil"/>
            </w:tcBorders>
            <w:shd w:val="clear" w:color="auto" w:fill="auto"/>
            <w:tcMar>
              <w:top w:w="15" w:type="dxa"/>
              <w:left w:w="15" w:type="dxa"/>
              <w:bottom w:w="0" w:type="dxa"/>
              <w:right w:w="15" w:type="dxa"/>
            </w:tcMar>
            <w:vAlign w:val="bottom"/>
            <w:hideMark/>
            <w:tcPrChange w:id="3139" w:author="Aleksander Hansen" w:date="2013-02-11T12:33:00Z">
              <w:tcPr>
                <w:tcW w:w="1855"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34B51730" w14:textId="77777777" w:rsidR="005F2397" w:rsidRPr="008568A7" w:rsidRDefault="005F2397" w:rsidP="005F2397">
            <w:pPr>
              <w:rPr>
                <w:rFonts w:ascii="Calibri" w:hAnsi="Calibri"/>
              </w:rPr>
            </w:pPr>
          </w:p>
        </w:tc>
        <w:tc>
          <w:tcPr>
            <w:tcW w:w="1717" w:type="dxa"/>
            <w:tcBorders>
              <w:top w:val="nil"/>
              <w:left w:val="nil"/>
              <w:right w:val="nil"/>
            </w:tcBorders>
            <w:shd w:val="clear" w:color="auto" w:fill="auto"/>
            <w:tcMar>
              <w:top w:w="15" w:type="dxa"/>
              <w:left w:w="15" w:type="dxa"/>
              <w:bottom w:w="0" w:type="dxa"/>
              <w:right w:w="15" w:type="dxa"/>
            </w:tcMar>
            <w:vAlign w:val="center"/>
            <w:hideMark/>
            <w:tcPrChange w:id="3140" w:author="Aleksander Hansen" w:date="2013-02-11T12:33:00Z">
              <w:tcPr>
                <w:tcW w:w="1717"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2475F89" w14:textId="0075B5DA" w:rsidR="005F2397" w:rsidRPr="008568A7" w:rsidRDefault="005F2397" w:rsidP="005F2397">
            <w:pPr>
              <w:rPr>
                <w:rFonts w:ascii="Calibri" w:hAnsi="Calibri"/>
              </w:rPr>
            </w:pPr>
            <w:del w:id="3141" w:author="Aleksander Hansen" w:date="2013-02-10T21:36:00Z">
              <w:r w:rsidRPr="008568A7" w:rsidDel="001840AC">
                <w:rPr>
                  <w:rFonts w:ascii="Calibri" w:hAnsi="Calibri"/>
                </w:rPr>
                <w:delText>3 Mo.</w:delText>
              </w:r>
            </w:del>
          </w:p>
        </w:tc>
        <w:tc>
          <w:tcPr>
            <w:tcW w:w="2098" w:type="dxa"/>
            <w:tcBorders>
              <w:top w:val="nil"/>
              <w:left w:val="nil"/>
              <w:right w:val="nil"/>
            </w:tcBorders>
            <w:shd w:val="clear" w:color="auto" w:fill="auto"/>
            <w:tcMar>
              <w:top w:w="15" w:type="dxa"/>
              <w:left w:w="15" w:type="dxa"/>
              <w:bottom w:w="0" w:type="dxa"/>
              <w:right w:w="15" w:type="dxa"/>
            </w:tcMar>
            <w:vAlign w:val="center"/>
            <w:hideMark/>
            <w:tcPrChange w:id="3142" w:author="Aleksander Hansen" w:date="2013-02-11T12:33:00Z">
              <w:tcPr>
                <w:tcW w:w="2098"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2728CF1B" w14:textId="77777777" w:rsidR="005F2397" w:rsidRPr="008568A7" w:rsidRDefault="005F2397" w:rsidP="005F2397">
            <w:pPr>
              <w:rPr>
                <w:rFonts w:ascii="Calibri" w:hAnsi="Calibri"/>
              </w:rPr>
            </w:pPr>
          </w:p>
        </w:tc>
      </w:tr>
      <w:tr w:rsidR="005F2397" w:rsidRPr="008568A7" w14:paraId="797D2746" w14:textId="77777777" w:rsidTr="00962AD7">
        <w:trPr>
          <w:trHeight w:val="288"/>
          <w:trPrChange w:id="3143" w:author="Aleksander Hansen" w:date="2013-02-11T12:33:00Z">
            <w:trPr>
              <w:gridBefore w:val="1"/>
              <w:gridAfter w:val="0"/>
              <w:trHeight w:val="288"/>
            </w:trPr>
          </w:trPrChange>
        </w:trPr>
        <w:tc>
          <w:tcPr>
            <w:tcW w:w="185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3144" w:author="Aleksander Hansen" w:date="2013-02-11T12:33:00Z">
              <w:tcPr>
                <w:tcW w:w="1855"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412A80BD" w14:textId="77777777" w:rsidR="005F2397" w:rsidRPr="008568A7" w:rsidRDefault="005F2397" w:rsidP="005F2397">
            <w:pPr>
              <w:rPr>
                <w:rFonts w:ascii="Calibri" w:hAnsi="Calibri"/>
              </w:rPr>
            </w:pPr>
            <w:r w:rsidRPr="008568A7">
              <w:rPr>
                <w:rFonts w:ascii="Calibri" w:hAnsi="Calibri"/>
              </w:rPr>
              <w:t>Year (n)</w:t>
            </w:r>
          </w:p>
        </w:tc>
        <w:tc>
          <w:tcPr>
            <w:tcW w:w="1717"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3145" w:author="Aleksander Hansen" w:date="2013-02-11T12:33:00Z">
              <w:tcPr>
                <w:tcW w:w="1717"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1699A875" w14:textId="171E4427" w:rsidR="005F2397" w:rsidRPr="008568A7" w:rsidRDefault="001840AC" w:rsidP="005F2397">
            <w:pPr>
              <w:rPr>
                <w:rFonts w:ascii="Calibri" w:hAnsi="Calibri"/>
              </w:rPr>
            </w:pPr>
            <w:ins w:id="3146" w:author="Aleksander Hansen" w:date="2013-02-10T21:36:00Z">
              <w:r w:rsidRPr="008568A7">
                <w:rPr>
                  <w:rFonts w:ascii="Calibri" w:hAnsi="Calibri"/>
                </w:rPr>
                <w:t>3 Mo.</w:t>
              </w:r>
              <w:r>
                <w:rPr>
                  <w:rFonts w:ascii="Calibri" w:hAnsi="Calibri"/>
                </w:rPr>
                <w:t xml:space="preserve"> </w:t>
              </w:r>
            </w:ins>
            <w:r w:rsidR="005F2397" w:rsidRPr="008568A7">
              <w:rPr>
                <w:rFonts w:ascii="Calibri" w:hAnsi="Calibri"/>
              </w:rPr>
              <w:t>LIBOR</w:t>
            </w:r>
            <w:ins w:id="3147" w:author="Aleksander Hansen" w:date="2013-02-15T16:37:00Z">
              <w:r w:rsidR="008A28C4">
                <w:rPr>
                  <w:rFonts w:ascii="Calibri" w:hAnsi="Calibri"/>
                </w:rPr>
                <w:fldChar w:fldCharType="begin"/>
              </w:r>
              <w:r w:rsidR="008A28C4">
                <w:instrText xml:space="preserve"> XE "</w:instrText>
              </w:r>
            </w:ins>
            <w:ins w:id="3148" w:author="Aleksander Hansen" w:date="2013-02-10T14:20:00Z">
              <w:r w:rsidR="008A28C4">
                <w:instrText>LIBOR</w:instrText>
              </w:r>
            </w:ins>
            <w:ins w:id="3149" w:author="Aleksander Hansen" w:date="2013-02-15T16:37:00Z">
              <w:r w:rsidR="008A28C4">
                <w:instrText xml:space="preserve">" </w:instrText>
              </w:r>
              <w:r w:rsidR="008A28C4">
                <w:rPr>
                  <w:rFonts w:ascii="Calibri" w:hAnsi="Calibri"/>
                </w:rPr>
                <w:fldChar w:fldCharType="end"/>
              </w:r>
            </w:ins>
          </w:p>
        </w:tc>
        <w:tc>
          <w:tcPr>
            <w:tcW w:w="2098"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3150" w:author="Aleksander Hansen" w:date="2013-02-11T12:33:00Z">
              <w:tcPr>
                <w:tcW w:w="2098"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1FE04328" w14:textId="77777777" w:rsidR="005F2397" w:rsidRPr="008568A7" w:rsidRDefault="005F2397" w:rsidP="005F2397">
            <w:pPr>
              <w:rPr>
                <w:rFonts w:ascii="Calibri" w:hAnsi="Calibri"/>
              </w:rPr>
            </w:pPr>
            <w:r w:rsidRPr="008568A7">
              <w:rPr>
                <w:rFonts w:ascii="Calibri" w:hAnsi="Calibri"/>
              </w:rPr>
              <w:t> </w:t>
            </w:r>
          </w:p>
        </w:tc>
      </w:tr>
      <w:tr w:rsidR="005F2397" w:rsidRPr="008568A7" w14:paraId="41A92C30" w14:textId="77777777" w:rsidTr="005F2397">
        <w:trPr>
          <w:trHeight w:val="288"/>
        </w:trPr>
        <w:tc>
          <w:tcPr>
            <w:tcW w:w="185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58AF26" w14:textId="77777777" w:rsidR="005F2397" w:rsidRPr="008568A7" w:rsidRDefault="005F2397" w:rsidP="005F2397">
            <w:pPr>
              <w:rPr>
                <w:rFonts w:ascii="Calibri" w:hAnsi="Calibri"/>
              </w:rPr>
            </w:pPr>
            <w:r w:rsidRPr="008568A7">
              <w:rPr>
                <w:rFonts w:ascii="Calibri" w:hAnsi="Calibri"/>
              </w:rPr>
              <w:t>1.00</w:t>
            </w:r>
          </w:p>
        </w:tc>
        <w:tc>
          <w:tcPr>
            <w:tcW w:w="171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244356C" w14:textId="77777777" w:rsidR="005F2397" w:rsidRPr="008568A7" w:rsidRDefault="005F2397" w:rsidP="005F2397">
            <w:pPr>
              <w:rPr>
                <w:rFonts w:ascii="Calibri" w:hAnsi="Calibri"/>
              </w:rPr>
            </w:pPr>
          </w:p>
        </w:tc>
        <w:tc>
          <w:tcPr>
            <w:tcW w:w="209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C24A4D"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65920" behindDoc="0" locked="0" layoutInCell="1" allowOverlap="1" wp14:anchorId="2192A36F" wp14:editId="1194AE85">
                      <wp:simplePos x="0" y="0"/>
                      <wp:positionH relativeFrom="column">
                        <wp:posOffset>1318895</wp:posOffset>
                      </wp:positionH>
                      <wp:positionV relativeFrom="paragraph">
                        <wp:posOffset>139700</wp:posOffset>
                      </wp:positionV>
                      <wp:extent cx="1838325" cy="477520"/>
                      <wp:effectExtent l="25400" t="25400" r="117475" b="132080"/>
                      <wp:wrapNone/>
                      <wp:docPr id="257" name="Left Arrow 8"/>
                      <wp:cNvGraphicFramePr/>
                      <a:graphic xmlns:a="http://schemas.openxmlformats.org/drawingml/2006/main">
                        <a:graphicData uri="http://schemas.microsoft.com/office/word/2010/wordprocessingShape">
                          <wps:wsp>
                            <wps:cNvSpPr/>
                            <wps:spPr>
                              <a:xfrm>
                                <a:off x="0" y="0"/>
                                <a:ext cx="1838325" cy="477520"/>
                              </a:xfrm>
                              <a:prstGeom prst="leftArrow">
                                <a:avLst>
                                  <a:gd name="adj1" fmla="val 60908"/>
                                  <a:gd name="adj2" fmla="val 50000"/>
                                </a:avLst>
                              </a:prstGeom>
                              <a:noFill/>
                              <a:ln>
                                <a:solidFill>
                                  <a:srgbClr val="598774"/>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D1F1E0F" w14:textId="77777777" w:rsidR="003D168C" w:rsidRPr="00D060B0" w:rsidRDefault="003D168C" w:rsidP="005F2397">
                                  <w:pPr>
                                    <w:jc w:val="center"/>
                                    <w:textAlignment w:val="baseline"/>
                                    <w:rPr>
                                      <w:rFonts w:ascii="Calibri" w:hAnsi="Calibri" w:cs="Calibri"/>
                                      <w:b/>
                                      <w:bCs/>
                                      <w:color w:val="000000" w:themeColor="text1"/>
                                      <w:kern w:val="24"/>
                                    </w:rPr>
                                  </w:pPr>
                                  <w:r>
                                    <w:rPr>
                                      <w:rFonts w:ascii="Calibri" w:hAnsi="Calibri" w:cs="Calibri"/>
                                      <w:b/>
                                      <w:bCs/>
                                      <w:color w:val="000000" w:themeColor="text1"/>
                                      <w:kern w:val="24"/>
                                    </w:rPr>
                                    <w:t>PV @ 3.0 years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8" o:spid="_x0000_s1038" type="#_x0000_t66" style="position:absolute;margin-left:103.85pt;margin-top:11pt;width:144.75pt;height:37.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" adj="2805,4222" filled="f" strokecolor="#598774" strokeweight="2pt">
                      <v:shadow on="t" opacity="26214f" mv:blur="50800f" origin="-.5,-.5" offset="26941emu,26941emu"/>
                      <v:textbox>
                        <w:txbxContent>
                          <w:p w14:paraId="5D1F1E0F" w14:textId="77777777" w:rsidR="003D168C" w:rsidRPr="00D060B0" w:rsidRDefault="003D168C" w:rsidP="005F2397">
                            <w:pPr>
                              <w:jc w:val="center"/>
                              <w:textAlignment w:val="baseline"/>
                              <w:rPr>
                                <w:rFonts w:ascii="Calibri" w:hAnsi="Calibri" w:cs="Calibri"/>
                                <w:b/>
                                <w:bCs/>
                                <w:color w:val="000000" w:themeColor="text1"/>
                                <w:kern w:val="24"/>
                              </w:rPr>
                            </w:pPr>
                            <w:r>
                              <w:rPr>
                                <w:rFonts w:ascii="Calibri" w:hAnsi="Calibri" w:cs="Calibri"/>
                                <w:b/>
                                <w:bCs/>
                                <w:color w:val="000000" w:themeColor="text1"/>
                                <w:kern w:val="24"/>
                              </w:rPr>
                              <w:t>PV @ 3.0 years</w:t>
                            </w:r>
                          </w:p>
                        </w:txbxContent>
                      </v:textbox>
                    </v:shape>
                  </w:pict>
                </mc:Fallback>
              </mc:AlternateContent>
            </w:r>
          </w:p>
        </w:tc>
      </w:tr>
      <w:tr w:rsidR="005F2397" w:rsidRPr="008568A7" w14:paraId="1DBD4551"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1210FA78" w14:textId="77777777" w:rsidR="005F2397" w:rsidRPr="008568A7" w:rsidRDefault="005F2397" w:rsidP="005F2397">
            <w:pPr>
              <w:rPr>
                <w:rFonts w:ascii="Calibri" w:hAnsi="Calibri"/>
              </w:rPr>
            </w:pPr>
            <w:r w:rsidRPr="008568A7">
              <w:rPr>
                <w:rFonts w:ascii="Calibri" w:hAnsi="Calibri"/>
              </w:rPr>
              <w:t>2.00</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30657695" w14:textId="77777777" w:rsidR="005F2397" w:rsidRPr="008568A7" w:rsidRDefault="005F2397" w:rsidP="005F2397">
            <w:pPr>
              <w:rPr>
                <w:rFonts w:ascii="Calibri" w:hAnsi="Calibri"/>
              </w:rPr>
            </w:pPr>
          </w:p>
        </w:tc>
        <w:tc>
          <w:tcPr>
            <w:tcW w:w="2098" w:type="dxa"/>
            <w:tcBorders>
              <w:top w:val="nil"/>
              <w:left w:val="nil"/>
              <w:right w:val="nil"/>
            </w:tcBorders>
            <w:shd w:val="clear" w:color="auto" w:fill="auto"/>
            <w:tcMar>
              <w:top w:w="15" w:type="dxa"/>
              <w:left w:w="15" w:type="dxa"/>
              <w:bottom w:w="0" w:type="dxa"/>
              <w:right w:w="15" w:type="dxa"/>
            </w:tcMar>
            <w:vAlign w:val="center"/>
            <w:hideMark/>
          </w:tcPr>
          <w:p w14:paraId="3F82F351" w14:textId="77777777" w:rsidR="005F2397" w:rsidRPr="008568A7" w:rsidRDefault="005F2397" w:rsidP="005F2397">
            <w:pPr>
              <w:rPr>
                <w:rFonts w:ascii="Calibri" w:hAnsi="Calibri"/>
              </w:rPr>
            </w:pPr>
          </w:p>
        </w:tc>
      </w:tr>
      <w:tr w:rsidR="005F2397" w:rsidRPr="008568A7" w14:paraId="759C38D7"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118F492" w14:textId="77777777" w:rsidR="005F2397" w:rsidRPr="008568A7" w:rsidRDefault="005F2397" w:rsidP="005F2397">
            <w:pPr>
              <w:rPr>
                <w:rFonts w:ascii="Calibri" w:hAnsi="Calibri"/>
              </w:rPr>
            </w:pPr>
            <w:r w:rsidRPr="008568A7">
              <w:rPr>
                <w:rFonts w:ascii="Calibri" w:hAnsi="Calibri"/>
              </w:rPr>
              <w:t>3.00</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356B24BC" w14:textId="77777777" w:rsidR="005F2397" w:rsidRPr="008568A7" w:rsidRDefault="005F2397" w:rsidP="005F2397">
            <w:pPr>
              <w:rPr>
                <w:rFonts w:ascii="Calibri" w:hAnsi="Calibri"/>
              </w:rPr>
            </w:pPr>
            <w:r w:rsidRPr="008568A7">
              <w:rPr>
                <w:rFonts w:ascii="Calibri" w:hAnsi="Calibri"/>
              </w:rPr>
              <w:t>4.5%</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6A6D13C4" w14:textId="7264939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66944" behindDoc="0" locked="0" layoutInCell="1" allowOverlap="1" wp14:anchorId="0FF7EBF3" wp14:editId="352395A1">
                      <wp:simplePos x="0" y="0"/>
                      <wp:positionH relativeFrom="column">
                        <wp:posOffset>1351280</wp:posOffset>
                      </wp:positionH>
                      <wp:positionV relativeFrom="paragraph">
                        <wp:posOffset>86995</wp:posOffset>
                      </wp:positionV>
                      <wp:extent cx="1838325" cy="499110"/>
                      <wp:effectExtent l="25400" t="25400" r="117475" b="135890"/>
                      <wp:wrapNone/>
                      <wp:docPr id="259" name="Left Arrow 9"/>
                      <wp:cNvGraphicFramePr/>
                      <a:graphic xmlns:a="http://schemas.openxmlformats.org/drawingml/2006/main">
                        <a:graphicData uri="http://schemas.microsoft.com/office/word/2010/wordprocessingShape">
                          <wps:wsp>
                            <wps:cNvSpPr/>
                            <wps:spPr>
                              <a:xfrm>
                                <a:off x="0" y="0"/>
                                <a:ext cx="1838325" cy="499110"/>
                              </a:xfrm>
                              <a:prstGeom prst="leftArrow">
                                <a:avLst>
                                  <a:gd name="adj1" fmla="val 64544"/>
                                  <a:gd name="adj2" fmla="val 50000"/>
                                </a:avLst>
                              </a:prstGeom>
                              <a:noFill/>
                              <a:ln>
                                <a:solidFill>
                                  <a:srgbClr val="598774"/>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ADAD223" w14:textId="77777777" w:rsidR="003D168C" w:rsidRPr="00781F1D" w:rsidRDefault="003D168C" w:rsidP="005F2397">
                                  <w:pPr>
                                    <w:spacing w:before="60" w:after="60"/>
                                    <w:ind w:left="734" w:hanging="734"/>
                                    <w:jc w:val="center"/>
                                    <w:textAlignment w:val="baseline"/>
                                    <w:rPr>
                                      <w:rFonts w:ascii="Calibri" w:hAnsi="Calibri" w:cs="Calibri"/>
                                    </w:rPr>
                                  </w:pPr>
                                  <w:r w:rsidRPr="00781F1D">
                                    <w:rPr>
                                      <w:rFonts w:ascii="Calibri" w:eastAsia="+mn-ea" w:hAnsi="Calibri" w:cs="Calibri"/>
                                      <w:b/>
                                      <w:bCs/>
                                      <w:color w:val="000000"/>
                                      <w:kern w:val="24"/>
                                    </w:rPr>
                                    <w:t>FV @ 3.25 years</w:t>
                                  </w:r>
                                </w:p>
                                <w:p w14:paraId="27BC476E" w14:textId="77777777" w:rsidR="003D168C" w:rsidRPr="00781F1D" w:rsidRDefault="003D168C" w:rsidP="005F2397">
                                  <w:pPr>
                                    <w:jc w:val="center"/>
                                    <w:rPr>
                                      <w:rFonts w:ascii="Calibri" w:hAnsi="Calibri" w:cs="Calibri"/>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id="Left Arrow 9" o:spid="_x0000_s1039" type="#_x0000_t66" style="position:absolute;margin-left:106.4pt;margin-top:6.85pt;width:144.75pt;height:39.3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" adj="2932,3829" filled="f" strokecolor="#598774" strokeweight="2pt">
                      <v:shadow on="t" opacity="26214f" mv:blur="50800f" origin="-.5,-.5" offset="26941emu,26941emu"/>
                      <v:textbox>
                        <w:txbxContent>
                          <w:p w14:paraId="2ADAD223" w14:textId="77777777" w:rsidR="003D168C" w:rsidRPr="00781F1D" w:rsidRDefault="003D168C" w:rsidP="005F2397">
                            <w:pPr>
                              <w:spacing w:before="60" w:after="60"/>
                              <w:ind w:left="734" w:hanging="734"/>
                              <w:jc w:val="center"/>
                              <w:textAlignment w:val="baseline"/>
                              <w:rPr>
                                <w:rFonts w:ascii="Calibri" w:hAnsi="Calibri" w:cs="Calibri"/>
                              </w:rPr>
                            </w:pPr>
                            <w:r w:rsidRPr="00781F1D">
                              <w:rPr>
                                <w:rFonts w:ascii="Calibri" w:eastAsia="+mn-ea" w:hAnsi="Calibri" w:cs="Calibri"/>
                                <w:b/>
                                <w:bCs/>
                                <w:color w:val="000000"/>
                                <w:kern w:val="24"/>
                              </w:rPr>
                              <w:t>FV @ 3.25 years</w:t>
                            </w:r>
                          </w:p>
                          <w:p w14:paraId="27BC476E" w14:textId="77777777" w:rsidR="003D168C" w:rsidRPr="00781F1D" w:rsidRDefault="003D168C" w:rsidP="005F2397">
                            <w:pPr>
                              <w:jc w:val="center"/>
                              <w:rPr>
                                <w:rFonts w:ascii="Calibri" w:hAnsi="Calibri" w:cs="Calibri"/>
                              </w:rPr>
                            </w:pPr>
                          </w:p>
                        </w:txbxContent>
                      </v:textbox>
                    </v:shape>
                  </w:pict>
                </mc:Fallback>
              </mc:AlternateContent>
            </w:r>
            <w:del w:id="3151" w:author="Aleksander Hansen" w:date="2013-02-10T21:55:00Z">
              <w:r w:rsidRPr="008568A7" w:rsidDel="00C67A03">
                <w:rPr>
                  <w:rFonts w:ascii="Calibri" w:hAnsi="Calibri"/>
                </w:rPr>
                <w:delText>($0.1236)</w:delText>
              </w:r>
            </w:del>
            <w:ins w:id="3152" w:author="Aleksander Hansen" w:date="2013-02-10T21:55:00Z">
              <w:r w:rsidR="00C67A03">
                <w:rPr>
                  <w:rFonts w:ascii="Calibri" w:hAnsi="Calibri"/>
                </w:rPr>
                <w:t>-$123,609</w:t>
              </w:r>
            </w:ins>
          </w:p>
        </w:tc>
      </w:tr>
      <w:tr w:rsidR="005F2397" w:rsidRPr="008568A7" w14:paraId="04CBC5B6"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53D8CDD" w14:textId="77777777" w:rsidR="005F2397" w:rsidRPr="008568A7" w:rsidRDefault="005F2397" w:rsidP="005F2397">
            <w:pPr>
              <w:rPr>
                <w:rFonts w:ascii="Calibri" w:hAnsi="Calibri"/>
              </w:rPr>
            </w:pPr>
            <w:r w:rsidRPr="008568A7">
              <w:rPr>
                <w:rFonts w:ascii="Calibri" w:hAnsi="Calibri"/>
              </w:rPr>
              <w:t>3.25</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2551BE66" w14:textId="77777777" w:rsidR="005F2397" w:rsidRPr="008568A7" w:rsidRDefault="005F2397" w:rsidP="005F2397">
            <w:pPr>
              <w:rPr>
                <w:rFonts w:ascii="Calibri" w:hAnsi="Calibri"/>
              </w:rPr>
            </w:pP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4C0206CD" w14:textId="6EDDC95D" w:rsidR="005F2397" w:rsidRPr="008568A7" w:rsidRDefault="00C67A03" w:rsidP="005F2397">
            <w:pPr>
              <w:rPr>
                <w:rFonts w:ascii="Calibri" w:hAnsi="Calibri"/>
              </w:rPr>
            </w:pPr>
            <w:ins w:id="3153" w:author="Aleksander Hansen" w:date="2013-02-10T21:55:00Z">
              <w:r>
                <w:rPr>
                  <w:rFonts w:ascii="Calibri" w:hAnsi="Calibri"/>
                </w:rPr>
                <w:t>-</w:t>
              </w:r>
            </w:ins>
            <w:del w:id="3154" w:author="Aleksander Hansen" w:date="2013-02-10T21:55:00Z">
              <w:r w:rsidR="005F2397" w:rsidRPr="008568A7" w:rsidDel="00C67A03">
                <w:rPr>
                  <w:rFonts w:ascii="Calibri" w:hAnsi="Calibri"/>
                </w:rPr>
                <w:delText>(</w:delText>
              </w:r>
            </w:del>
            <w:r w:rsidR="005F2397" w:rsidRPr="008568A7">
              <w:rPr>
                <w:rFonts w:ascii="Calibri" w:hAnsi="Calibri"/>
              </w:rPr>
              <w:t>$</w:t>
            </w:r>
            <w:del w:id="3155" w:author="Aleksander Hansen" w:date="2013-02-10T21:55:00Z">
              <w:r w:rsidR="005F2397" w:rsidRPr="008568A7" w:rsidDel="00C67A03">
                <w:rPr>
                  <w:rFonts w:ascii="Calibri" w:hAnsi="Calibri"/>
                </w:rPr>
                <w:delText>0.</w:delText>
              </w:r>
            </w:del>
            <w:r w:rsidR="005F2397" w:rsidRPr="008568A7">
              <w:rPr>
                <w:rFonts w:ascii="Calibri" w:hAnsi="Calibri"/>
              </w:rPr>
              <w:t>125</w:t>
            </w:r>
            <w:del w:id="3156" w:author="Aleksander Hansen" w:date="2013-02-10T21:55:00Z">
              <w:r w:rsidR="005F2397" w:rsidRPr="008568A7" w:rsidDel="00C67A03">
                <w:rPr>
                  <w:rFonts w:ascii="Calibri" w:hAnsi="Calibri"/>
                </w:rPr>
                <w:delText>0</w:delText>
              </w:r>
            </w:del>
            <w:ins w:id="3157" w:author="Aleksander Hansen" w:date="2013-02-10T21:56:00Z">
              <w:r>
                <w:rPr>
                  <w:rFonts w:ascii="Calibri" w:hAnsi="Calibri"/>
                </w:rPr>
                <w:t>,000</w:t>
              </w:r>
            </w:ins>
            <w:del w:id="3158" w:author="Aleksander Hansen" w:date="2013-02-10T21:55:00Z">
              <w:r w:rsidR="005F2397" w:rsidRPr="008568A7" w:rsidDel="00C67A03">
                <w:rPr>
                  <w:rFonts w:ascii="Calibri" w:hAnsi="Calibri"/>
                </w:rPr>
                <w:delText>)</w:delText>
              </w:r>
            </w:del>
          </w:p>
        </w:tc>
      </w:tr>
    </w:tbl>
    <w:p w14:paraId="186C856D" w14:textId="77777777" w:rsidR="005F2397" w:rsidRPr="008568A7" w:rsidRDefault="005F2397" w:rsidP="005F2397">
      <w:pPr>
        <w:rPr>
          <w:rFonts w:ascii="Calibri" w:hAnsi="Calibri"/>
        </w:rPr>
      </w:pPr>
    </w:p>
    <w:p w14:paraId="3DA66B26" w14:textId="77777777" w:rsidR="00CB4290" w:rsidRDefault="00CB4290" w:rsidP="005F2397">
      <w:pPr>
        <w:rPr>
          <w:ins w:id="3159" w:author="Aleksander Hansen" w:date="2013-02-09T13:04:00Z"/>
          <w:rFonts w:ascii="Calibri" w:hAnsi="Calibri"/>
        </w:rPr>
      </w:pPr>
    </w:p>
    <w:p w14:paraId="164763D1" w14:textId="2DEE55E5" w:rsidR="005F2397" w:rsidRPr="008568A7" w:rsidRDefault="005F2397">
      <w:pPr>
        <w:pStyle w:val="Heading3SubGTNI"/>
        <w:pPrChange w:id="3160" w:author="Aleksander Hansen" w:date="2013-02-09T13:05:00Z">
          <w:pPr/>
        </w:pPrChange>
      </w:pPr>
      <w:bookmarkStart w:id="3161" w:name="_Toc222580628"/>
      <w:r w:rsidRPr="008568A7">
        <w:t>FRA</w:t>
      </w:r>
      <w:ins w:id="3162" w:author="Aleksander Hansen" w:date="2013-02-15T17:05:00Z">
        <w:r w:rsidR="00FF184E">
          <w:fldChar w:fldCharType="begin"/>
        </w:r>
        <w:r w:rsidR="00FF184E">
          <w:instrText xml:space="preserve"> XE "</w:instrText>
        </w:r>
      </w:ins>
      <w:r w:rsidR="00FF184E" w:rsidRPr="008568A7">
        <w:rPr>
          <w:rFonts w:ascii="Calibri" w:hAnsi="Calibri"/>
        </w:rPr>
        <w:instrText>FRA</w:instrText>
      </w:r>
      <w:ins w:id="3163" w:author="Aleksander Hansen" w:date="2013-02-15T17:05:00Z">
        <w:r w:rsidR="00FF184E">
          <w:instrText xml:space="preserve">" </w:instrText>
        </w:r>
        <w:r w:rsidR="00FF184E">
          <w:fldChar w:fldCharType="end"/>
        </w:r>
      </w:ins>
      <w:r w:rsidRPr="008568A7">
        <w:t xml:space="preserve"> Notation</w:t>
      </w:r>
      <w:bookmarkEnd w:id="3161"/>
    </w:p>
    <w:p w14:paraId="4BCD0BC3" w14:textId="4B444DC1" w:rsidR="005F2397" w:rsidRPr="008568A7" w:rsidRDefault="005F2397" w:rsidP="005F2397">
      <w:pPr>
        <w:rPr>
          <w:rFonts w:ascii="Calibri" w:hAnsi="Calibri"/>
        </w:rPr>
      </w:pPr>
      <w:r w:rsidRPr="008568A7">
        <w:rPr>
          <w:rFonts w:ascii="Calibri" w:hAnsi="Calibri"/>
        </w:rPr>
        <w:t>There are two notations used for FRA</w:t>
      </w:r>
      <w:r w:rsidR="00714DE0" w:rsidRPr="008568A7">
        <w:rPr>
          <w:rFonts w:ascii="Calibri" w:hAnsi="Calibri"/>
        </w:rPr>
        <w:t>s</w:t>
      </w:r>
      <w:r w:rsidRPr="008568A7">
        <w:rPr>
          <w:rFonts w:ascii="Calibri" w:hAnsi="Calibri"/>
        </w:rPr>
        <w:t>. Consider an FRA</w:t>
      </w:r>
      <w:ins w:id="3164"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FRA</w:instrText>
      </w:r>
      <w:ins w:id="3165"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entered into on Jan 1st. The FRA will expire in six months, at which time ACME Corp. will pay the 6-month LIBOR</w:t>
      </w:r>
      <w:ins w:id="3166" w:author="Aleksander Hansen" w:date="2013-02-15T16:37:00Z">
        <w:r w:rsidR="008A28C4">
          <w:rPr>
            <w:rFonts w:ascii="Calibri" w:hAnsi="Calibri"/>
          </w:rPr>
          <w:fldChar w:fldCharType="begin"/>
        </w:r>
        <w:r w:rsidR="008A28C4">
          <w:instrText xml:space="preserve"> XE "</w:instrText>
        </w:r>
      </w:ins>
      <w:ins w:id="3167" w:author="Aleksander Hansen" w:date="2013-02-10T14:20:00Z">
        <w:r w:rsidR="008A28C4">
          <w:instrText>LIBOR</w:instrText>
        </w:r>
      </w:ins>
      <w:ins w:id="3168"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interest</w:t>
      </w:r>
      <w:ins w:id="316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3170"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and receive a fixed rate of 5% (the annualized rate, but only six months’ worth of interest will be collected). </w:t>
      </w:r>
    </w:p>
    <w:p w14:paraId="14491295" w14:textId="77777777" w:rsidR="00714DE0" w:rsidRPr="008568A7" w:rsidRDefault="00714DE0" w:rsidP="005F2397">
      <w:pPr>
        <w:rPr>
          <w:rFonts w:ascii="Calibri" w:hAnsi="Calibri"/>
        </w:rPr>
      </w:pPr>
    </w:p>
    <w:p w14:paraId="525A9054" w14:textId="6A25E934" w:rsidR="005F2397" w:rsidRPr="008568A7" w:rsidRDefault="005F2397" w:rsidP="005F2397">
      <w:pPr>
        <w:rPr>
          <w:rFonts w:ascii="Calibri" w:hAnsi="Calibri"/>
        </w:rPr>
      </w:pPr>
      <w:r w:rsidRPr="008568A7">
        <w:rPr>
          <w:rFonts w:ascii="Calibri" w:hAnsi="Calibri"/>
        </w:rPr>
        <w:t>The FRA</w:t>
      </w:r>
      <w:ins w:id="3171"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FRA</w:instrText>
      </w:r>
      <w:ins w:id="3172"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is entered on Jan 1st; the FRA expires on June 30th and the net payment is determined at that time based on the LIBOR</w:t>
      </w:r>
      <w:ins w:id="3173" w:author="Aleksander Hansen" w:date="2013-02-15T16:37:00Z">
        <w:r w:rsidR="008A28C4">
          <w:rPr>
            <w:rFonts w:ascii="Calibri" w:hAnsi="Calibri"/>
          </w:rPr>
          <w:fldChar w:fldCharType="begin"/>
        </w:r>
        <w:r w:rsidR="008A28C4">
          <w:instrText xml:space="preserve"> XE "</w:instrText>
        </w:r>
      </w:ins>
      <w:ins w:id="3174" w:author="Aleksander Hansen" w:date="2013-02-10T14:20:00Z">
        <w:r w:rsidR="008A28C4">
          <w:instrText>LIBOR</w:instrText>
        </w:r>
      </w:ins>
      <w:ins w:id="3175"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rate at that time. If for example, LIBOR happens to be 5%, there is no net settlement. If the 6-month LIBOR, in six months’ time, happens to be 4%, then ACME Corp. will receive a payment as follows:</w:t>
      </w:r>
    </w:p>
    <w:p w14:paraId="775FDB2D" w14:textId="77777777" w:rsidR="005F2397" w:rsidRPr="008568A7" w:rsidRDefault="005F2397" w:rsidP="005F2397">
      <w:pPr>
        <w:rPr>
          <w:rFonts w:ascii="Calibri" w:hAnsi="Calibri"/>
        </w:rPr>
      </w:pPr>
      <w:r w:rsidRPr="008568A7">
        <w:rPr>
          <w:rFonts w:ascii="Calibri" w:hAnsi="Calibri"/>
        </w:rPr>
        <w:t>Receive-fixed: 5% x ½ Year x Notional Principal ($)</w:t>
      </w:r>
    </w:p>
    <w:p w14:paraId="3368466F" w14:textId="77777777" w:rsidR="005F2397" w:rsidRPr="008568A7" w:rsidRDefault="005F2397" w:rsidP="005F2397">
      <w:pPr>
        <w:rPr>
          <w:rFonts w:ascii="Calibri" w:hAnsi="Calibri"/>
        </w:rPr>
      </w:pPr>
      <w:r w:rsidRPr="008568A7">
        <w:rPr>
          <w:rFonts w:ascii="Calibri" w:hAnsi="Calibri"/>
        </w:rPr>
        <w:t>Pay-floating:(-) 4% x ½ Year x Notional Principal ($)</w:t>
      </w:r>
    </w:p>
    <w:p w14:paraId="4262D82E" w14:textId="77777777" w:rsidR="005F2397" w:rsidRDefault="005F2397" w:rsidP="005F2397">
      <w:pPr>
        <w:rPr>
          <w:ins w:id="3176" w:author="Aleksander Hansen" w:date="2013-02-09T13:06:00Z"/>
          <w:rFonts w:ascii="Calibri" w:hAnsi="Calibri"/>
        </w:rPr>
      </w:pPr>
      <w:r w:rsidRPr="008568A7">
        <w:rPr>
          <w:rFonts w:ascii="Calibri" w:hAnsi="Calibri"/>
        </w:rPr>
        <w:t>= +1% x ½ Year x Notional Principal ($)</w:t>
      </w:r>
    </w:p>
    <w:p w14:paraId="42106C09" w14:textId="77777777" w:rsidR="00131177" w:rsidRPr="008568A7" w:rsidRDefault="00131177" w:rsidP="005F2397">
      <w:pPr>
        <w:rPr>
          <w:rFonts w:ascii="Calibri" w:hAnsi="Calibri"/>
        </w:rPr>
      </w:pPr>
    </w:p>
    <w:p w14:paraId="650C3DF7" w14:textId="5DBC9696" w:rsidR="005F2397" w:rsidRPr="008568A7" w:rsidRDefault="005F2397">
      <w:pPr>
        <w:pStyle w:val="Heading3SubGTNI"/>
        <w:pPrChange w:id="3177" w:author="Aleksander Hansen" w:date="2013-02-09T13:06:00Z">
          <w:pPr/>
        </w:pPrChange>
      </w:pPr>
      <w:bookmarkStart w:id="3178" w:name="_Toc222580629"/>
      <w:r w:rsidRPr="008568A7">
        <w:t>The first notation method to describe this swap</w:t>
      </w:r>
      <w:ins w:id="3179"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3180" w:author="Aleksander Hansen" w:date="2013-02-15T16:37:00Z">
        <w:r w:rsidR="008A28C4">
          <w:instrText xml:space="preserve">" </w:instrText>
        </w:r>
        <w:r w:rsidR="008A28C4">
          <w:fldChar w:fldCharType="end"/>
        </w:r>
      </w:ins>
      <w:r w:rsidRPr="008568A7">
        <w:t xml:space="preserve"> is given by:</w:t>
      </w:r>
      <w:bookmarkEnd w:id="3178"/>
      <w:r w:rsidRPr="008568A7">
        <w:t xml:space="preserve"> </w:t>
      </w:r>
    </w:p>
    <w:p w14:paraId="21B22418" w14:textId="134077B6" w:rsidR="005F2397" w:rsidRPr="008568A7" w:rsidRDefault="005F2397" w:rsidP="005F2397">
      <w:pPr>
        <w:rPr>
          <w:rFonts w:ascii="Calibri" w:hAnsi="Calibri"/>
        </w:rPr>
      </w:pPr>
      <w:r w:rsidRPr="008568A7">
        <w:rPr>
          <w:rFonts w:ascii="Calibri" w:hAnsi="Calibri"/>
        </w:rPr>
        <w:t>6 × 12 5%</w:t>
      </w:r>
      <w:r w:rsidRPr="008568A7">
        <w:rPr>
          <w:rFonts w:ascii="Calibri" w:hAnsi="Calibri"/>
        </w:rPr>
        <w:br/>
        <w:t>[Term to Expire, Months] × [Term to End of Period Covered by FRA</w:t>
      </w:r>
      <w:ins w:id="3181"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FRA</w:instrText>
      </w:r>
      <w:ins w:id="3182" w:author="Aleksander Hansen" w:date="2013-02-15T17:05:00Z">
        <w:r w:rsidR="00FF184E">
          <w:instrText xml:space="preserve">" </w:instrText>
        </w:r>
        <w:r w:rsidR="00FF184E">
          <w:rPr>
            <w:rFonts w:ascii="Calibri" w:hAnsi="Calibri"/>
          </w:rPr>
          <w:fldChar w:fldCharType="end"/>
        </w:r>
      </w:ins>
      <w:r w:rsidRPr="008568A7">
        <w:rPr>
          <w:rFonts w:ascii="Calibri" w:hAnsi="Calibri"/>
        </w:rPr>
        <w:t>] [Fixed Rate]</w:t>
      </w:r>
    </w:p>
    <w:p w14:paraId="01037D6B" w14:textId="7C5C103A" w:rsidR="000C5C39" w:rsidRDefault="005F2397">
      <w:pPr>
        <w:pStyle w:val="Heading3SubGTNI"/>
        <w:rPr>
          <w:ins w:id="3183" w:author="Aleksander Hansen" w:date="2013-02-15T15:15:00Z"/>
        </w:rPr>
        <w:pPrChange w:id="3184" w:author="Aleksander Hansen" w:date="2013-02-15T15:15:00Z">
          <w:pPr/>
        </w:pPrChange>
      </w:pPr>
      <w:bookmarkStart w:id="3185" w:name="_Toc222580630"/>
      <w:r w:rsidRPr="008568A7">
        <w:t>The second notation method to describe this (same) swap</w:t>
      </w:r>
      <w:ins w:id="3186"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3187" w:author="Aleksander Hansen" w:date="2013-02-15T16:37:00Z">
        <w:r w:rsidR="008A28C4">
          <w:instrText xml:space="preserve">" </w:instrText>
        </w:r>
        <w:r w:rsidR="008A28C4">
          <w:fldChar w:fldCharType="end"/>
        </w:r>
      </w:ins>
      <w:r w:rsidRPr="008568A7">
        <w:t>:</w:t>
      </w:r>
      <w:bookmarkEnd w:id="3185"/>
    </w:p>
    <w:p w14:paraId="4A1F6DC2" w14:textId="3247BD90" w:rsidR="005F2397" w:rsidRPr="008D0B81" w:rsidRDefault="005F2397">
      <w:r w:rsidRPr="008A2DD2">
        <w:br/>
      </w:r>
      <m:oMath>
        <m:sSub>
          <m:sSubPr>
            <m:ctrlPr>
              <w:ins w:id="3188" w:author="Aleksander Hansen" w:date="2013-02-09T13:05:00Z">
                <w:rPr>
                  <w:rFonts w:ascii="Cambria Math" w:hAnsi="Cambria Math"/>
                </w:rPr>
              </w:ins>
            </m:ctrlPr>
          </m:sSubPr>
          <m:e>
            <w:ins w:id="3189" w:author="Aleksander Hansen" w:date="2013-02-09T13:05:00Z">
              <m:r>
                <w:rPr>
                  <w:rFonts w:ascii="Cambria Math" w:hAnsi="Cambria Math"/>
                  <w:rPrChange w:id="3190" w:author="Aleksander Hansen" w:date="2013-02-15T15:15:00Z">
                    <w:rPr>
                      <w:rFonts w:ascii="Cambria Math" w:hAnsi="Cambria Math" w:cs="Calibri"/>
                      <w:color w:val="000000"/>
                      <w:kern w:val="24"/>
                      <w:lang w:bidi="en-US"/>
                    </w:rPr>
                  </w:rPrChange>
                </w:rPr>
                <m:t>FRA</m:t>
              </m:r>
            </w:ins>
          </m:e>
          <m:sub>
            <w:ins w:id="3191" w:author="Aleksander Hansen" w:date="2013-02-09T13:06:00Z">
              <m:r>
                <m:rPr>
                  <m:sty m:val="p"/>
                </m:rPr>
                <w:rPr>
                  <w:rFonts w:ascii="Cambria Math" w:hAnsi="Cambria Math"/>
                  <w:rPrChange w:id="3192" w:author="Aleksander Hansen" w:date="2013-02-15T15:15:00Z">
                    <w:rPr>
                      <w:rFonts w:ascii="Cambria Math" w:hAnsi="Cambria Math"/>
                    </w:rPr>
                  </w:rPrChange>
                </w:rPr>
                <m:t>6, 12</m:t>
              </m:r>
            </w:ins>
          </m:sub>
        </m:sSub>
        <w:del w:id="3193" w:author="Aleksander Hansen" w:date="2013-02-09T13:05:00Z">
          <m:r>
            <w:rPr>
              <w:rFonts w:ascii="Cambria Math" w:hAnsi="Cambria Math"/>
            </w:rPr>
            <m:t>FRA</m:t>
          </m:r>
          <m:r>
            <m:rPr>
              <m:sty m:val="p"/>
            </m:rPr>
            <w:rPr>
              <w:rFonts w:ascii="Cambria Math" w:hAnsi="Cambria Math"/>
              <w:rPrChange w:id="3194" w:author="Aleksander Hansen" w:date="2013-02-15T15:15:00Z">
                <w:rPr>
                  <w:rFonts w:ascii="Cambria Math" w:hAnsi="Cambria Math"/>
                </w:rPr>
              </w:rPrChange>
            </w:rPr>
            <m:t>6,12</m:t>
          </m:r>
        </w:del>
      </m:oMath>
      <w:r w:rsidRPr="008D0B81">
        <w:t xml:space="preserve"> = 5%</w:t>
      </w:r>
    </w:p>
    <w:p w14:paraId="0B0D69A4" w14:textId="77777777" w:rsidR="00131177" w:rsidRDefault="00131177" w:rsidP="005F2397">
      <w:pPr>
        <w:rPr>
          <w:ins w:id="3195" w:author="Aleksander Hansen" w:date="2013-02-09T13:07:00Z"/>
          <w:rFonts w:ascii="Calibri" w:hAnsi="Calibri"/>
        </w:rPr>
      </w:pPr>
    </w:p>
    <w:p w14:paraId="536EA51B" w14:textId="32BB3D63" w:rsidR="00131177" w:rsidRPr="00131177" w:rsidRDefault="005F2397">
      <w:pPr>
        <w:pStyle w:val="Heading2"/>
        <w:pPrChange w:id="3196" w:author="Aleksander Hansen" w:date="2013-02-15T20:42:00Z">
          <w:pPr/>
        </w:pPrChange>
      </w:pPr>
      <w:bookmarkStart w:id="3197" w:name="_Toc222580631"/>
      <w:r w:rsidRPr="008568A7">
        <w:t>Describe the limitations of duration and how convexity</w:t>
      </w:r>
      <w:ins w:id="3198" w:author="Aleksander Hansen" w:date="2013-02-15T17:05:00Z">
        <w:r w:rsidR="00FF184E">
          <w:fldChar w:fldCharType="begin"/>
        </w:r>
        <w:r w:rsidR="00FF184E">
          <w:instrText xml:space="preserve"> XE "</w:instrText>
        </w:r>
      </w:ins>
      <w:r w:rsidR="00FF184E" w:rsidRPr="008568A7">
        <w:rPr>
          <w:rFonts w:ascii="Calibri" w:hAnsi="Calibri"/>
        </w:rPr>
        <w:instrText>convexity</w:instrText>
      </w:r>
      <w:ins w:id="3199" w:author="Aleksander Hansen" w:date="2013-02-15T17:05:00Z">
        <w:r w:rsidR="00FF184E">
          <w:instrText xml:space="preserve">" </w:instrText>
        </w:r>
        <w:r w:rsidR="00FF184E">
          <w:fldChar w:fldCharType="end"/>
        </w:r>
      </w:ins>
      <w:r w:rsidRPr="008568A7">
        <w:t xml:space="preserve"> addresses some of them</w:t>
      </w:r>
      <w:ins w:id="3200" w:author="Aleksander Hansen" w:date="2013-02-09T13:07:00Z">
        <w:r w:rsidR="00131177">
          <w:br/>
        </w:r>
      </w:ins>
      <w:ins w:id="3201" w:author="Aleksander Hansen" w:date="2013-02-09T13:10:00Z">
        <w:r w:rsidR="00131177">
          <w:br/>
        </w:r>
        <w:r w:rsidR="00131177" w:rsidRPr="00131177">
          <w:rPr>
            <w:sz w:val="24"/>
            <w:szCs w:val="24"/>
            <w:rPrChange w:id="3202" w:author="Aleksander Hansen" w:date="2013-02-09T13:10:00Z">
              <w:rPr>
                <w:b/>
                <w:bCs/>
              </w:rPr>
            </w:rPrChange>
          </w:rPr>
          <w:t>Limitations of duration</w:t>
        </w:r>
      </w:ins>
      <w:bookmarkEnd w:id="3197"/>
    </w:p>
    <w:p w14:paraId="6992DC57" w14:textId="406DD3E6" w:rsidR="005F2397" w:rsidRPr="008568A7" w:rsidRDefault="005F2397" w:rsidP="005F2397">
      <w:pPr>
        <w:rPr>
          <w:rFonts w:ascii="Calibri" w:hAnsi="Calibri"/>
        </w:rPr>
      </w:pPr>
      <w:r w:rsidRPr="008568A7">
        <w:rPr>
          <w:rFonts w:ascii="Calibri" w:hAnsi="Calibri"/>
        </w:rPr>
        <w:t xml:space="preserve">By hedging </w:t>
      </w:r>
      <w:ins w:id="3203" w:author="Aleksander Hansen" w:date="2013-02-11T15:30:00Z">
        <w:r w:rsidR="00A0413A">
          <w:rPr>
            <w:rFonts w:ascii="Calibri" w:hAnsi="Calibri"/>
          </w:rPr>
          <w:t xml:space="preserve">a </w:t>
        </w:r>
      </w:ins>
      <w:r w:rsidRPr="008568A7">
        <w:rPr>
          <w:rFonts w:ascii="Calibri" w:hAnsi="Calibri"/>
        </w:rPr>
        <w:t xml:space="preserve">portfolio to achieve </w:t>
      </w:r>
      <w:ins w:id="3204" w:author="Aleksander Hansen" w:date="2013-02-11T15:31:00Z">
        <w:r w:rsidR="00A0413A">
          <w:rPr>
            <w:rFonts w:ascii="Calibri" w:hAnsi="Calibri"/>
          </w:rPr>
          <w:t xml:space="preserve">a </w:t>
        </w:r>
      </w:ins>
      <w:r w:rsidRPr="008568A7">
        <w:rPr>
          <w:rFonts w:ascii="Calibri" w:hAnsi="Calibri"/>
        </w:rPr>
        <w:t xml:space="preserve">net duration of zero, exposure is eliminated only with respect to </w:t>
      </w:r>
      <w:r w:rsidRPr="00131177">
        <w:rPr>
          <w:rFonts w:ascii="Calibri" w:hAnsi="Calibri"/>
          <w:i/>
          <w:rPrChange w:id="3205" w:author="Aleksander Hansen" w:date="2013-02-09T13:08:00Z">
            <w:rPr>
              <w:rFonts w:ascii="Calibri" w:hAnsi="Calibri"/>
            </w:rPr>
          </w:rPrChange>
        </w:rPr>
        <w:t>small parallel shifts</w:t>
      </w:r>
      <w:r w:rsidRPr="008568A7">
        <w:rPr>
          <w:rFonts w:ascii="Calibri" w:hAnsi="Calibri"/>
        </w:rPr>
        <w:t xml:space="preserve"> in the yield</w:t>
      </w:r>
      <w:ins w:id="3206"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207"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curve</w:t>
      </w:r>
      <w:ins w:id="3208" w:author="Aleksander Hansen" w:date="2013-02-09T13:08:00Z">
        <w:r w:rsidR="00131177">
          <w:rPr>
            <w:rFonts w:ascii="Calibri" w:hAnsi="Calibri"/>
          </w:rPr>
          <w:t>.</w:t>
        </w:r>
      </w:ins>
      <w:del w:id="3209" w:author="Aleksander Hansen" w:date="2013-02-09T13:08:00Z">
        <w:r w:rsidRPr="008568A7" w:rsidDel="00131177">
          <w:rPr>
            <w:rFonts w:ascii="Calibri" w:hAnsi="Calibri"/>
          </w:rPr>
          <w:delText xml:space="preserve"> </w:delText>
        </w:r>
      </w:del>
    </w:p>
    <w:p w14:paraId="42051735" w14:textId="0BF7382F" w:rsidR="00131177" w:rsidRDefault="005F2397" w:rsidP="005F2397">
      <w:pPr>
        <w:rPr>
          <w:ins w:id="3210" w:author="Aleksander Hansen" w:date="2013-02-09T13:11:00Z"/>
          <w:rFonts w:ascii="Calibri" w:hAnsi="Calibri"/>
        </w:rPr>
      </w:pPr>
      <w:r w:rsidRPr="008568A7">
        <w:rPr>
          <w:rFonts w:ascii="Calibri" w:hAnsi="Calibri"/>
          <w:noProof/>
        </w:rPr>
        <w:drawing>
          <wp:inline distT="0" distB="0" distL="0" distR="0" wp14:anchorId="3A00C908" wp14:editId="4BE30798">
            <wp:extent cx="4914900" cy="2302147"/>
            <wp:effectExtent l="0" t="0" r="0" b="9525"/>
            <wp:docPr id="2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ins w:id="3211" w:author="Aleksander Hansen" w:date="2013-02-09T13:08:00Z">
        <w:r w:rsidR="00131177">
          <w:rPr>
            <w:rFonts w:ascii="Calibri" w:hAnsi="Calibri"/>
          </w:rPr>
          <w:t>Thus although we have made an effort to hedge</w:t>
        </w:r>
      </w:ins>
      <w:ins w:id="3212"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3213" w:author="Aleksander Hansen" w:date="2013-02-15T16:51:00Z">
        <w:r w:rsidR="00AC5507">
          <w:instrText xml:space="preserve">" </w:instrText>
        </w:r>
        <w:r w:rsidR="00AC5507">
          <w:rPr>
            <w:rFonts w:ascii="Calibri" w:hAnsi="Calibri"/>
          </w:rPr>
          <w:fldChar w:fldCharType="end"/>
        </w:r>
      </w:ins>
      <w:ins w:id="3214" w:author="Aleksander Hansen" w:date="2013-02-09T13:08:00Z">
        <w:r w:rsidR="00131177">
          <w:rPr>
            <w:rFonts w:ascii="Calibri" w:hAnsi="Calibri"/>
          </w:rPr>
          <w:t xml:space="preserve"> our position, we are still exposed to shifts that are either large in magnitude, non-parallel or both.</w:t>
        </w:r>
      </w:ins>
      <w:del w:id="3215" w:author="Aleksander Hansen" w:date="2013-02-09T13:09:00Z">
        <w:r w:rsidRPr="008568A7" w:rsidDel="00131177">
          <w:rPr>
            <w:rFonts w:ascii="Calibri" w:hAnsi="Calibri"/>
          </w:rPr>
          <w:delText>We are still exposed to shifts that are large or non-parallel.</w:delText>
        </w:r>
      </w:del>
      <w:r w:rsidRPr="008568A7">
        <w:rPr>
          <w:rFonts w:ascii="Calibri" w:hAnsi="Calibri"/>
        </w:rPr>
        <w:t xml:space="preserve"> </w:t>
      </w:r>
    </w:p>
    <w:p w14:paraId="47F3ECC7" w14:textId="77777777" w:rsidR="00131177" w:rsidRDefault="00131177" w:rsidP="005F2397">
      <w:pPr>
        <w:rPr>
          <w:ins w:id="3216" w:author="Aleksander Hansen" w:date="2013-02-09T13:11:00Z"/>
          <w:rFonts w:ascii="Calibri" w:hAnsi="Calibri"/>
        </w:rPr>
      </w:pPr>
    </w:p>
    <w:p w14:paraId="73CF6F79" w14:textId="175D7579" w:rsidR="00131177" w:rsidRDefault="00131177">
      <w:pPr>
        <w:pStyle w:val="Heading3SubGTNI"/>
        <w:rPr>
          <w:ins w:id="3217" w:author="Aleksander Hansen" w:date="2013-02-09T13:11:00Z"/>
        </w:rPr>
        <w:pPrChange w:id="3218" w:author="Aleksander Hansen" w:date="2013-02-09T13:11:00Z">
          <w:pPr/>
        </w:pPrChange>
      </w:pPr>
      <w:bookmarkStart w:id="3219" w:name="_Toc222580632"/>
      <w:ins w:id="3220" w:author="Aleksander Hansen" w:date="2013-02-09T13:11:00Z">
        <w:r>
          <w:t>How convexity</w:t>
        </w:r>
      </w:ins>
      <w:ins w:id="3221" w:author="Aleksander Hansen" w:date="2013-02-15T17:05:00Z">
        <w:r w:rsidR="00FF184E">
          <w:fldChar w:fldCharType="begin"/>
        </w:r>
        <w:r w:rsidR="00FF184E">
          <w:instrText xml:space="preserve"> XE "</w:instrText>
        </w:r>
      </w:ins>
      <w:r w:rsidR="00FF184E" w:rsidRPr="008568A7">
        <w:rPr>
          <w:rFonts w:ascii="Calibri" w:hAnsi="Calibri"/>
        </w:rPr>
        <w:instrText>convexity</w:instrText>
      </w:r>
      <w:ins w:id="3222" w:author="Aleksander Hansen" w:date="2013-02-15T17:05:00Z">
        <w:r w:rsidR="00FF184E">
          <w:instrText xml:space="preserve">" </w:instrText>
        </w:r>
        <w:r w:rsidR="00FF184E">
          <w:fldChar w:fldCharType="end"/>
        </w:r>
      </w:ins>
      <w:ins w:id="3223" w:author="Aleksander Hansen" w:date="2013-02-09T13:11:00Z">
        <w:r>
          <w:t xml:space="preserve"> can help alleviate the problem</w:t>
        </w:r>
        <w:bookmarkEnd w:id="3219"/>
      </w:ins>
    </w:p>
    <w:p w14:paraId="421BE147" w14:textId="4B4FC569" w:rsidR="005F2397" w:rsidRPr="008568A7" w:rsidRDefault="005F2397" w:rsidP="005F2397">
      <w:pPr>
        <w:rPr>
          <w:rFonts w:ascii="Calibri" w:hAnsi="Calibri"/>
        </w:rPr>
      </w:pPr>
      <w:r w:rsidRPr="008568A7">
        <w:rPr>
          <w:rFonts w:ascii="Calibri" w:hAnsi="Calibri"/>
        </w:rPr>
        <w:t>Convexity, as a function of the second derivative, adjusts for some but not all of the “gap” between duration and the actual price change.</w:t>
      </w:r>
      <w:ins w:id="3224" w:author="Aleksander Hansen" w:date="2013-02-09T13:12:00Z">
        <w:r w:rsidR="00131177">
          <w:rPr>
            <w:rFonts w:ascii="Calibri" w:hAnsi="Calibri"/>
          </w:rPr>
          <w:t xml:space="preserve"> It does </w:t>
        </w:r>
      </w:ins>
      <w:ins w:id="3225" w:author="Aleksander Hansen" w:date="2013-02-09T14:21:00Z">
        <w:r w:rsidR="00AC43FF">
          <w:rPr>
            <w:rFonts w:ascii="Calibri" w:hAnsi="Calibri"/>
          </w:rPr>
          <w:t>however;</w:t>
        </w:r>
      </w:ins>
      <w:ins w:id="3226" w:author="Aleksander Hansen" w:date="2013-02-09T13:12:00Z">
        <w:r w:rsidR="00131177">
          <w:rPr>
            <w:rFonts w:ascii="Calibri" w:hAnsi="Calibri"/>
          </w:rPr>
          <w:t xml:space="preserve"> help address the issue of non-parallel shifts and larger changes by more effect</w:t>
        </w:r>
        <w:r w:rsidR="00AC43FF">
          <w:rPr>
            <w:rFonts w:ascii="Calibri" w:hAnsi="Calibri"/>
          </w:rPr>
          <w:t>ively hedging our</w:t>
        </w:r>
        <w:r w:rsidR="00131177">
          <w:rPr>
            <w:rFonts w:ascii="Calibri" w:hAnsi="Calibri"/>
          </w:rPr>
          <w:t xml:space="preserve"> position against non-</w:t>
        </w:r>
      </w:ins>
      <w:ins w:id="3227" w:author="Aleksander Hansen" w:date="2013-02-09T14:21:00Z">
        <w:r w:rsidR="00AC43FF">
          <w:rPr>
            <w:rFonts w:ascii="Calibri" w:hAnsi="Calibri"/>
          </w:rPr>
          <w:t>linearity</w:t>
        </w:r>
      </w:ins>
      <w:ins w:id="3228" w:author="Aleksander Hansen" w:date="2013-02-09T13:12:00Z">
        <w:r w:rsidR="00131177">
          <w:rPr>
            <w:rFonts w:ascii="Calibri" w:hAnsi="Calibri"/>
          </w:rPr>
          <w:t>.</w:t>
        </w:r>
      </w:ins>
      <w:r w:rsidRPr="008568A7">
        <w:rPr>
          <w:rFonts w:ascii="Calibri" w:hAnsi="Calibri"/>
        </w:rPr>
        <w:br/>
      </w:r>
      <w:r w:rsidRPr="008568A7">
        <w:rPr>
          <w:rFonts w:ascii="Calibri" w:hAnsi="Calibri"/>
        </w:rPr>
        <w:br/>
      </w:r>
      <w:ins w:id="3229" w:author="Aleksander Hansen" w:date="2013-02-09T13:13:00Z">
        <w:r w:rsidR="00131177">
          <w:rPr>
            <w:rFonts w:ascii="Calibri" w:hAnsi="Calibri"/>
          </w:rPr>
          <w:t xml:space="preserve">It is important to note that </w:t>
        </w:r>
      </w:ins>
      <w:ins w:id="3230" w:author="Aleksander Hansen" w:date="2013-02-09T13:14:00Z">
        <w:r w:rsidR="00131177">
          <w:rPr>
            <w:rFonts w:ascii="Calibri" w:hAnsi="Calibri"/>
          </w:rPr>
          <w:t xml:space="preserve">even </w:t>
        </w:r>
      </w:ins>
      <w:del w:id="3231" w:author="Aleksander Hansen" w:date="2013-02-09T13:13:00Z">
        <w:r w:rsidRPr="008568A7" w:rsidDel="00131177">
          <w:rPr>
            <w:rFonts w:ascii="Calibri" w:hAnsi="Calibri"/>
          </w:rPr>
          <w:delText xml:space="preserve">Even </w:delText>
        </w:r>
      </w:del>
      <w:r w:rsidRPr="008568A7">
        <w:rPr>
          <w:rFonts w:ascii="Calibri" w:hAnsi="Calibri"/>
        </w:rPr>
        <w:t>with the convexity</w:t>
      </w:r>
      <w:ins w:id="3232"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convexity</w:instrText>
      </w:r>
      <w:ins w:id="3233"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adjustment, this remains a single-factor model</w:t>
      </w:r>
      <w:ins w:id="3234" w:author="Aleksander Hansen" w:date="2013-02-09T13:14:00Z">
        <w:r w:rsidR="00131177">
          <w:rPr>
            <w:rFonts w:ascii="Calibri" w:hAnsi="Calibri"/>
          </w:rPr>
          <w:t xml:space="preserve">, </w:t>
        </w:r>
      </w:ins>
      <w:del w:id="3235" w:author="Aleksander Hansen" w:date="2013-02-09T13:14:00Z">
        <w:r w:rsidRPr="008568A7" w:rsidDel="00131177">
          <w:rPr>
            <w:rFonts w:ascii="Calibri" w:hAnsi="Calibri"/>
          </w:rPr>
          <w:delText xml:space="preserve"> (</w:delText>
        </w:r>
      </w:del>
      <w:r w:rsidRPr="008568A7">
        <w:rPr>
          <w:rFonts w:ascii="Calibri" w:hAnsi="Calibri"/>
        </w:rPr>
        <w:t>i.e., the yield</w:t>
      </w:r>
      <w:ins w:id="3236"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237"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to maturity is </w:t>
      </w:r>
      <w:r w:rsidRPr="00131177">
        <w:rPr>
          <w:rFonts w:ascii="Calibri" w:hAnsi="Calibri"/>
          <w:i/>
          <w:rPrChange w:id="3238" w:author="Aleksander Hansen" w:date="2013-02-09T13:14:00Z">
            <w:rPr>
              <w:rFonts w:ascii="Calibri" w:hAnsi="Calibri"/>
            </w:rPr>
          </w:rPrChange>
        </w:rPr>
        <w:t>the</w:t>
      </w:r>
      <w:r w:rsidRPr="008568A7">
        <w:rPr>
          <w:rFonts w:ascii="Calibri" w:hAnsi="Calibri"/>
        </w:rPr>
        <w:t xml:space="preserve"> single factor</w:t>
      </w:r>
      <w:ins w:id="3239" w:author="Aleksander Hansen" w:date="2013-02-09T13:14:00Z">
        <w:r w:rsidR="00131177">
          <w:rPr>
            <w:rFonts w:ascii="Calibri" w:hAnsi="Calibri"/>
          </w:rPr>
          <w:t xml:space="preserve">, </w:t>
        </w:r>
      </w:ins>
      <w:del w:id="3240" w:author="Aleksander Hansen" w:date="2013-02-09T13:14:00Z">
        <w:r w:rsidRPr="008568A7" w:rsidDel="00131177">
          <w:rPr>
            <w:rFonts w:ascii="Calibri" w:hAnsi="Calibri"/>
          </w:rPr>
          <w:delText xml:space="preserve">) </w:delText>
        </w:r>
      </w:del>
      <w:r w:rsidRPr="008568A7">
        <w:rPr>
          <w:rFonts w:ascii="Calibri" w:hAnsi="Calibri"/>
        </w:rPr>
        <w:t>with limitations:</w:t>
      </w:r>
    </w:p>
    <w:p w14:paraId="429E3B4E" w14:textId="088FA032" w:rsidR="005F2397" w:rsidRPr="00131177" w:rsidRDefault="005F2397">
      <w:pPr>
        <w:pStyle w:val="ListParagraph"/>
        <w:numPr>
          <w:ilvl w:val="0"/>
          <w:numId w:val="86"/>
        </w:numPr>
        <w:rPr>
          <w:rFonts w:ascii="Calibri" w:hAnsi="Calibri"/>
          <w:rPrChange w:id="3241" w:author="Aleksander Hansen" w:date="2013-02-09T13:14:00Z">
            <w:rPr/>
          </w:rPrChange>
        </w:rPr>
        <w:pPrChange w:id="3242" w:author="Aleksander Hansen" w:date="2013-02-09T13:14:00Z">
          <w:pPr/>
        </w:pPrChange>
      </w:pPr>
      <w:r w:rsidRPr="00131177">
        <w:rPr>
          <w:rFonts w:ascii="Calibri" w:hAnsi="Calibri"/>
          <w:rPrChange w:id="3243" w:author="Aleksander Hansen" w:date="2013-02-09T13:14:00Z">
            <w:rPr/>
          </w:rPrChange>
        </w:rPr>
        <w:t>Duration</w:t>
      </w:r>
      <w:ins w:id="3244" w:author="Aleksander Hansen" w:date="2013-02-15T17:04:00Z">
        <w:r w:rsidR="00FF184E">
          <w:rPr>
            <w:rFonts w:ascii="Calibri" w:hAnsi="Calibri"/>
          </w:rPr>
          <w:fldChar w:fldCharType="begin"/>
        </w:r>
        <w:r w:rsidR="00FF184E">
          <w:instrText xml:space="preserve"> XE "</w:instrText>
        </w:r>
      </w:ins>
      <w:r w:rsidR="00FF184E" w:rsidRPr="008568A7">
        <w:rPr>
          <w:rFonts w:ascii="Calibri" w:hAnsi="Calibri"/>
        </w:rPr>
        <w:instrText>Duration</w:instrText>
      </w:r>
      <w:ins w:id="3245" w:author="Aleksander Hansen" w:date="2013-02-15T17:04:00Z">
        <w:r w:rsidR="00FF184E">
          <w:instrText xml:space="preserve">" </w:instrText>
        </w:r>
        <w:r w:rsidR="00FF184E">
          <w:rPr>
            <w:rFonts w:ascii="Calibri" w:hAnsi="Calibri"/>
          </w:rPr>
          <w:fldChar w:fldCharType="end"/>
        </w:r>
      </w:ins>
      <w:r w:rsidRPr="00131177">
        <w:rPr>
          <w:rFonts w:ascii="Calibri" w:hAnsi="Calibri"/>
          <w:rPrChange w:id="3246" w:author="Aleksander Hansen" w:date="2013-02-09T13:14:00Z">
            <w:rPr/>
          </w:rPrChange>
        </w:rPr>
        <w:t xml:space="preserve"> is a first-order linear approximation</w:t>
      </w:r>
    </w:p>
    <w:p w14:paraId="4B56095C" w14:textId="75F9B3E4" w:rsidR="005F2397" w:rsidRPr="00131177" w:rsidRDefault="005F2397">
      <w:pPr>
        <w:pStyle w:val="ListParagraph"/>
        <w:numPr>
          <w:ilvl w:val="0"/>
          <w:numId w:val="86"/>
        </w:numPr>
        <w:rPr>
          <w:rFonts w:ascii="Calibri" w:hAnsi="Calibri"/>
          <w:rPrChange w:id="3247" w:author="Aleksander Hansen" w:date="2013-02-09T13:14:00Z">
            <w:rPr/>
          </w:rPrChange>
        </w:rPr>
        <w:pPrChange w:id="3248" w:author="Aleksander Hansen" w:date="2013-02-09T13:14:00Z">
          <w:pPr/>
        </w:pPrChange>
      </w:pPr>
      <w:r w:rsidRPr="00131177">
        <w:rPr>
          <w:rFonts w:ascii="Calibri" w:hAnsi="Calibri"/>
          <w:rPrChange w:id="3249" w:author="Aleksander Hansen" w:date="2013-02-09T13:14:00Z">
            <w:rPr/>
          </w:rPrChange>
        </w:rPr>
        <w:t>Duration</w:t>
      </w:r>
      <w:ins w:id="3250" w:author="Aleksander Hansen" w:date="2013-02-15T17:04:00Z">
        <w:r w:rsidR="00FF184E">
          <w:rPr>
            <w:rFonts w:ascii="Calibri" w:hAnsi="Calibri"/>
          </w:rPr>
          <w:fldChar w:fldCharType="begin"/>
        </w:r>
        <w:r w:rsidR="00FF184E">
          <w:instrText xml:space="preserve"> XE "</w:instrText>
        </w:r>
      </w:ins>
      <w:r w:rsidR="00FF184E" w:rsidRPr="008568A7">
        <w:rPr>
          <w:rFonts w:ascii="Calibri" w:hAnsi="Calibri"/>
        </w:rPr>
        <w:instrText>Duration</w:instrText>
      </w:r>
      <w:ins w:id="3251" w:author="Aleksander Hansen" w:date="2013-02-15T17:04:00Z">
        <w:r w:rsidR="00FF184E">
          <w:instrText xml:space="preserve">" </w:instrText>
        </w:r>
        <w:r w:rsidR="00FF184E">
          <w:rPr>
            <w:rFonts w:ascii="Calibri" w:hAnsi="Calibri"/>
          </w:rPr>
          <w:fldChar w:fldCharType="end"/>
        </w:r>
      </w:ins>
      <w:r w:rsidRPr="00131177">
        <w:rPr>
          <w:rFonts w:ascii="Calibri" w:hAnsi="Calibri"/>
          <w:rPrChange w:id="3252" w:author="Aleksander Hansen" w:date="2013-02-09T13:14:00Z">
            <w:rPr/>
          </w:rPrChange>
        </w:rPr>
        <w:t xml:space="preserve"> is only accurate for small, parallel</w:t>
      </w:r>
      <w:r w:rsidRPr="00131177">
        <w:rPr>
          <w:rFonts w:ascii="Calibri" w:hAnsi="Calibri"/>
          <w:rPrChange w:id="3253" w:author="Aleksander Hansen" w:date="2013-02-09T13:14:00Z">
            <w:rPr/>
          </w:rPrChange>
        </w:rPr>
        <w:br/>
        <w:t>shifts in the yield</w:t>
      </w:r>
      <w:ins w:id="3254"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255" w:author="Aleksander Hansen" w:date="2013-02-15T17:05:00Z">
        <w:r w:rsidR="00FF184E">
          <w:instrText xml:space="preserve">" </w:instrText>
        </w:r>
        <w:r w:rsidR="00FF184E">
          <w:rPr>
            <w:rFonts w:ascii="Calibri" w:hAnsi="Calibri"/>
          </w:rPr>
          <w:fldChar w:fldCharType="end"/>
        </w:r>
      </w:ins>
      <w:r w:rsidRPr="00131177">
        <w:rPr>
          <w:rFonts w:ascii="Calibri" w:hAnsi="Calibri"/>
          <w:rPrChange w:id="3256" w:author="Aleksander Hansen" w:date="2013-02-09T13:14:00Z">
            <w:rPr/>
          </w:rPrChange>
        </w:rPr>
        <w:t xml:space="preserve"> curve (i.e., unrealistic)</w:t>
      </w:r>
    </w:p>
    <w:p w14:paraId="3EB1E916" w14:textId="07547436" w:rsidR="005F2397" w:rsidRPr="00131177" w:rsidRDefault="005F2397">
      <w:pPr>
        <w:pStyle w:val="ListParagraph"/>
        <w:numPr>
          <w:ilvl w:val="0"/>
          <w:numId w:val="86"/>
        </w:numPr>
        <w:rPr>
          <w:rFonts w:ascii="Calibri" w:hAnsi="Calibri"/>
          <w:rPrChange w:id="3257" w:author="Aleksander Hansen" w:date="2013-02-09T13:15:00Z">
            <w:rPr/>
          </w:rPrChange>
        </w:rPr>
        <w:pPrChange w:id="3258" w:author="Aleksander Hansen" w:date="2013-02-09T13:15:00Z">
          <w:pPr/>
        </w:pPrChange>
      </w:pPr>
      <w:r w:rsidRPr="00131177">
        <w:rPr>
          <w:rFonts w:ascii="Calibri" w:hAnsi="Calibri"/>
          <w:rPrChange w:id="3259" w:author="Aleksander Hansen" w:date="2013-02-09T13:15:00Z">
            <w:rPr/>
          </w:rPrChange>
        </w:rPr>
        <w:t xml:space="preserve">Convexity adds a term to adjust for the </w:t>
      </w:r>
      <w:r w:rsidRPr="00131177">
        <w:rPr>
          <w:rFonts w:ascii="Calibri" w:hAnsi="Calibri"/>
          <w:rPrChange w:id="3260" w:author="Aleksander Hansen" w:date="2013-02-09T13:15:00Z">
            <w:rPr/>
          </w:rPrChange>
        </w:rPr>
        <w:br/>
        <w:t>curvature in the price/yield</w:t>
      </w:r>
      <w:ins w:id="3261"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262" w:author="Aleksander Hansen" w:date="2013-02-15T17:05:00Z">
        <w:r w:rsidR="00FF184E">
          <w:instrText xml:space="preserve">" </w:instrText>
        </w:r>
        <w:r w:rsidR="00FF184E">
          <w:rPr>
            <w:rFonts w:ascii="Calibri" w:hAnsi="Calibri"/>
          </w:rPr>
          <w:fldChar w:fldCharType="end"/>
        </w:r>
      </w:ins>
      <w:r w:rsidRPr="00131177">
        <w:rPr>
          <w:rFonts w:ascii="Calibri" w:hAnsi="Calibri"/>
          <w:rPrChange w:id="3263" w:author="Aleksander Hansen" w:date="2013-02-09T13:15:00Z">
            <w:rPr/>
          </w:rPrChange>
        </w:rPr>
        <w:t xml:space="preserve"> curve</w:t>
      </w:r>
    </w:p>
    <w:p w14:paraId="4A47C297" w14:textId="77777777" w:rsidR="005F2397" w:rsidRPr="00131177" w:rsidRDefault="005F2397">
      <w:pPr>
        <w:pStyle w:val="ListParagraph"/>
        <w:numPr>
          <w:ilvl w:val="0"/>
          <w:numId w:val="86"/>
        </w:numPr>
        <w:rPr>
          <w:rFonts w:ascii="Calibri" w:hAnsi="Calibri"/>
          <w:rPrChange w:id="3264" w:author="Aleksander Hansen" w:date="2013-02-09T13:15:00Z">
            <w:rPr/>
          </w:rPrChange>
        </w:rPr>
        <w:pPrChange w:id="3265" w:author="Aleksander Hansen" w:date="2013-02-09T13:15:00Z">
          <w:pPr/>
        </w:pPrChange>
      </w:pPr>
      <w:r w:rsidRPr="00131177">
        <w:rPr>
          <w:rFonts w:ascii="Calibri" w:hAnsi="Calibri"/>
          <w:rPrChange w:id="3266" w:author="Aleksander Hansen" w:date="2013-02-09T13:15:00Z">
            <w:rPr/>
          </w:rPrChange>
        </w:rPr>
        <w:t>Convexity is still imprecise</w:t>
      </w:r>
    </w:p>
    <w:p w14:paraId="3E00ED47" w14:textId="40A838D7" w:rsidR="005F2397" w:rsidRPr="00131177" w:rsidRDefault="005F2397">
      <w:pPr>
        <w:pStyle w:val="ListParagraph"/>
        <w:numPr>
          <w:ilvl w:val="0"/>
          <w:numId w:val="86"/>
        </w:numPr>
        <w:rPr>
          <w:rFonts w:ascii="Calibri" w:hAnsi="Calibri"/>
          <w:rPrChange w:id="3267" w:author="Aleksander Hansen" w:date="2013-02-09T13:15:00Z">
            <w:rPr/>
          </w:rPrChange>
        </w:rPr>
        <w:pPrChange w:id="3268" w:author="Aleksander Hansen" w:date="2013-02-09T13:15:00Z">
          <w:pPr/>
        </w:pPrChange>
      </w:pPr>
      <w:r w:rsidRPr="00131177">
        <w:rPr>
          <w:rFonts w:ascii="Calibri" w:hAnsi="Calibri"/>
          <w:rPrChange w:id="3269" w:author="Aleksander Hansen" w:date="2013-02-09T13:15:00Z">
            <w:rPr/>
          </w:rPrChange>
        </w:rPr>
        <w:t xml:space="preserve">Both utilize the </w:t>
      </w:r>
      <w:r w:rsidRPr="00131177">
        <w:rPr>
          <w:rFonts w:ascii="Calibri" w:hAnsi="Calibri"/>
          <w:i/>
          <w:rPrChange w:id="3270" w:author="Aleksander Hansen" w:date="2013-02-09T13:15:00Z">
            <w:rPr>
              <w:i/>
            </w:rPr>
          </w:rPrChange>
        </w:rPr>
        <w:t>Taylor Series approximation</w:t>
      </w:r>
      <w:r w:rsidRPr="00131177">
        <w:rPr>
          <w:rFonts w:ascii="Calibri" w:hAnsi="Calibri"/>
          <w:rPrChange w:id="3271" w:author="Aleksander Hansen" w:date="2013-02-09T13:15:00Z">
            <w:rPr/>
          </w:rPrChange>
        </w:rPr>
        <w:t>: duration is</w:t>
      </w:r>
      <w:del w:id="3272" w:author="Aleksander Hansen" w:date="2013-02-09T13:15:00Z">
        <w:r w:rsidRPr="00131177" w:rsidDel="00131177">
          <w:rPr>
            <w:rFonts w:ascii="Calibri" w:hAnsi="Calibri"/>
            <w:rPrChange w:id="3273" w:author="Aleksander Hansen" w:date="2013-02-09T13:15:00Z">
              <w:rPr/>
            </w:rPrChange>
          </w:rPr>
          <w:delText xml:space="preserve"> </w:delText>
        </w:r>
        <w:r w:rsidR="00714DE0" w:rsidRPr="00131177" w:rsidDel="00131177">
          <w:rPr>
            <w:rFonts w:ascii="Calibri" w:hAnsi="Calibri"/>
            <w:rPrChange w:id="3274" w:author="Aleksander Hansen" w:date="2013-02-09T13:15:00Z">
              <w:rPr/>
            </w:rPrChange>
          </w:rPr>
          <w:delText>is</w:delText>
        </w:r>
      </w:del>
      <w:r w:rsidR="00714DE0" w:rsidRPr="00131177">
        <w:rPr>
          <w:rFonts w:ascii="Calibri" w:hAnsi="Calibri"/>
          <w:rPrChange w:id="3275" w:author="Aleksander Hansen" w:date="2013-02-09T13:15:00Z">
            <w:rPr/>
          </w:rPrChange>
        </w:rPr>
        <w:t xml:space="preserve"> a function of the first term and convexity</w:t>
      </w:r>
      <w:ins w:id="3276"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convexity</w:instrText>
      </w:r>
      <w:ins w:id="3277" w:author="Aleksander Hansen" w:date="2013-02-15T17:05:00Z">
        <w:r w:rsidR="00FF184E">
          <w:instrText xml:space="preserve">" </w:instrText>
        </w:r>
        <w:r w:rsidR="00FF184E">
          <w:rPr>
            <w:rFonts w:ascii="Calibri" w:hAnsi="Calibri"/>
          </w:rPr>
          <w:fldChar w:fldCharType="end"/>
        </w:r>
      </w:ins>
      <w:r w:rsidR="00714DE0" w:rsidRPr="00131177">
        <w:rPr>
          <w:rFonts w:ascii="Calibri" w:hAnsi="Calibri"/>
          <w:rPrChange w:id="3278" w:author="Aleksander Hansen" w:date="2013-02-09T13:15:00Z">
            <w:rPr/>
          </w:rPrChange>
        </w:rPr>
        <w:t xml:space="preserve"> is a function of</w:t>
      </w:r>
      <w:r w:rsidRPr="00131177">
        <w:rPr>
          <w:rFonts w:ascii="Calibri" w:hAnsi="Calibri"/>
          <w:rPrChange w:id="3279" w:author="Aleksander Hansen" w:date="2013-02-09T13:15:00Z">
            <w:rPr/>
          </w:rPrChange>
        </w:rPr>
        <w:t xml:space="preserve"> the second term.</w:t>
      </w:r>
    </w:p>
    <w:p w14:paraId="449B8F24" w14:textId="77777777" w:rsidR="00714DE0" w:rsidRPr="008568A7" w:rsidRDefault="00714DE0" w:rsidP="005F2397">
      <w:pPr>
        <w:rPr>
          <w:rFonts w:ascii="Calibri" w:hAnsi="Calibri"/>
        </w:rPr>
      </w:pPr>
    </w:p>
    <w:p w14:paraId="1ECF2375" w14:textId="2DCAEEF6" w:rsidR="005F2397" w:rsidRPr="008568A7" w:rsidRDefault="005F2397">
      <w:pPr>
        <w:pStyle w:val="Heading2"/>
        <w:pPrChange w:id="3280" w:author="Aleksander Hansen" w:date="2013-02-15T20:42:00Z">
          <w:pPr/>
        </w:pPrChange>
      </w:pPr>
      <w:bookmarkStart w:id="3281" w:name="_Toc222580633"/>
      <w:r w:rsidRPr="008568A7">
        <w:t>Calculate the change in a bond</w:t>
      </w:r>
      <w:ins w:id="3282" w:author="Aleksander Hansen" w:date="2013-02-15T17:07:00Z">
        <w:r w:rsidR="00FF184E">
          <w:fldChar w:fldCharType="begin"/>
        </w:r>
        <w:r w:rsidR="00FF184E">
          <w:instrText xml:space="preserve"> XE "</w:instrText>
        </w:r>
      </w:ins>
      <w:r w:rsidR="00FF184E" w:rsidRPr="008568A7">
        <w:rPr>
          <w:rFonts w:ascii="Calibri" w:hAnsi="Calibri"/>
        </w:rPr>
        <w:instrText>bond</w:instrText>
      </w:r>
      <w:ins w:id="3283" w:author="Aleksander Hansen" w:date="2013-02-15T17:07:00Z">
        <w:r w:rsidR="00FF184E">
          <w:instrText xml:space="preserve">" </w:instrText>
        </w:r>
        <w:r w:rsidR="00FF184E">
          <w:fldChar w:fldCharType="end"/>
        </w:r>
      </w:ins>
      <w:r w:rsidRPr="008568A7">
        <w:t>’s price given duration, convexity</w:t>
      </w:r>
      <w:ins w:id="3284" w:author="Aleksander Hansen" w:date="2013-02-15T17:05:00Z">
        <w:r w:rsidR="00FF184E">
          <w:fldChar w:fldCharType="begin"/>
        </w:r>
        <w:r w:rsidR="00FF184E">
          <w:instrText xml:space="preserve"> XE "</w:instrText>
        </w:r>
      </w:ins>
      <w:r w:rsidR="00FF184E" w:rsidRPr="008568A7">
        <w:rPr>
          <w:rFonts w:ascii="Calibri" w:hAnsi="Calibri"/>
        </w:rPr>
        <w:instrText>convexity</w:instrText>
      </w:r>
      <w:ins w:id="3285" w:author="Aleksander Hansen" w:date="2013-02-15T17:05:00Z">
        <w:r w:rsidR="00FF184E">
          <w:instrText xml:space="preserve">" </w:instrText>
        </w:r>
        <w:r w:rsidR="00FF184E">
          <w:fldChar w:fldCharType="end"/>
        </w:r>
      </w:ins>
      <w:r w:rsidRPr="008568A7">
        <w:t>, and a change in interest</w:t>
      </w:r>
      <w:ins w:id="3286"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3287" w:author="Aleksander Hansen" w:date="2013-02-15T16:38:00Z">
        <w:r w:rsidR="008A28C4">
          <w:instrText xml:space="preserve">" </w:instrText>
        </w:r>
        <w:r w:rsidR="008A28C4">
          <w:fldChar w:fldCharType="end"/>
        </w:r>
      </w:ins>
      <w:r w:rsidRPr="008568A7">
        <w:t xml:space="preserve"> rates</w:t>
      </w:r>
      <w:bookmarkEnd w:id="3281"/>
    </w:p>
    <w:p w14:paraId="0B900F02" w14:textId="77777777" w:rsidR="00714DE0" w:rsidRPr="008568A7" w:rsidRDefault="00714DE0" w:rsidP="005F2397">
      <w:pPr>
        <w:rPr>
          <w:rFonts w:ascii="Calibri" w:hAnsi="Calibri"/>
        </w:rPr>
      </w:pPr>
    </w:p>
    <w:p w14:paraId="309C687D" w14:textId="7EF17657" w:rsidR="005F2397" w:rsidRPr="008568A7" w:rsidRDefault="005F2397" w:rsidP="005F2397">
      <w:pPr>
        <w:rPr>
          <w:rFonts w:ascii="Calibri" w:hAnsi="Calibri"/>
        </w:rPr>
      </w:pPr>
      <w:r w:rsidRPr="008568A7">
        <w:rPr>
          <w:rFonts w:ascii="Calibri" w:hAnsi="Calibri"/>
        </w:rPr>
        <w:t>Hull</w:t>
      </w:r>
      <w:ins w:id="3288"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3289"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’s duration is </w:t>
      </w:r>
      <w:r w:rsidR="00714DE0" w:rsidRPr="000C2513">
        <w:rPr>
          <w:rFonts w:ascii="Calibri" w:hAnsi="Calibri"/>
          <w:i/>
          <w:rPrChange w:id="3290" w:author="Aleksander Hansen" w:date="2013-02-11T15:59:00Z">
            <w:rPr>
              <w:rFonts w:ascii="Calibri" w:hAnsi="Calibri"/>
            </w:rPr>
          </w:rPrChange>
        </w:rPr>
        <w:t>Macaulay</w:t>
      </w:r>
      <w:r w:rsidRPr="000C2513">
        <w:rPr>
          <w:rFonts w:ascii="Calibri" w:hAnsi="Calibri"/>
          <w:i/>
          <w:rPrChange w:id="3291" w:author="Aleksander Hansen" w:date="2013-02-11T15:59:00Z">
            <w:rPr>
              <w:rFonts w:ascii="Calibri" w:hAnsi="Calibri"/>
            </w:rPr>
          </w:rPrChange>
        </w:rPr>
        <w:t xml:space="preserve"> duration</w:t>
      </w:r>
      <w:r w:rsidRPr="008568A7">
        <w:rPr>
          <w:rFonts w:ascii="Calibri" w:hAnsi="Calibri"/>
        </w:rPr>
        <w:t>: the weighted-average time to receipt of cash flows. The exhibit below calculates the bond</w:t>
      </w:r>
      <w:ins w:id="3292"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3293" w:author="Aleksander Hansen" w:date="2013-02-15T17:07:00Z">
        <w:r w:rsidR="00FF184E">
          <w:instrText xml:space="preserve">" </w:instrText>
        </w:r>
        <w:r w:rsidR="00FF184E">
          <w:rPr>
            <w:rFonts w:ascii="Calibri" w:hAnsi="Calibri"/>
          </w:rPr>
          <w:fldChar w:fldCharType="end"/>
        </w:r>
      </w:ins>
      <w:r w:rsidRPr="008568A7">
        <w:rPr>
          <w:rFonts w:ascii="Calibri" w:hAnsi="Calibri"/>
        </w:rPr>
        <w:t>’s (Macaulay) duration. The first four columns simply itemize the future cash flows.  The fifth column contains discount</w:t>
      </w:r>
      <w:ins w:id="3294"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3295"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w:t>
      </w:r>
      <w:r w:rsidR="00714DE0" w:rsidRPr="008568A7">
        <w:rPr>
          <w:rFonts w:ascii="Calibri" w:hAnsi="Calibri"/>
        </w:rPr>
        <w:t>factors that</w:t>
      </w:r>
      <w:r w:rsidRPr="008568A7">
        <w:rPr>
          <w:rFonts w:ascii="Calibri" w:hAnsi="Calibri"/>
        </w:rPr>
        <w:t xml:space="preserve"> are used to compute the present values (PVs) of the bond’s cash flows. The sixth column weights each cash flow as a fraction of the total; e.g., the final return of principal</w:t>
      </w:r>
      <w:ins w:id="3296"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3297"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earns a weight of 0.778 ($73.26 / $94.21). The total of the weights must equal 1.0. The final column multiplies the time period by the weight (e.g., the final row = 3.0 years * 0.778 weight = 2.333 weighted years). The sum of this column’s components equals the bond’s (Macaulay) duration.</w:t>
      </w:r>
    </w:p>
    <w:tbl>
      <w:tblPr>
        <w:tblW w:w="8406" w:type="dxa"/>
        <w:jc w:val="center"/>
        <w:tblInd w:w="656" w:type="dxa"/>
        <w:tblCellMar>
          <w:left w:w="0" w:type="dxa"/>
          <w:right w:w="0" w:type="dxa"/>
        </w:tblCellMar>
        <w:tblLook w:val="04A0" w:firstRow="1" w:lastRow="0" w:firstColumn="1" w:lastColumn="0" w:noHBand="0" w:noVBand="1"/>
      </w:tblPr>
      <w:tblGrid>
        <w:gridCol w:w="918"/>
        <w:gridCol w:w="990"/>
        <w:gridCol w:w="1170"/>
        <w:gridCol w:w="1080"/>
        <w:gridCol w:w="1080"/>
        <w:gridCol w:w="990"/>
        <w:gridCol w:w="990"/>
        <w:gridCol w:w="1188"/>
      </w:tblGrid>
      <w:tr w:rsidR="006F51DB" w:rsidRPr="008568A7" w14:paraId="3DE5AABE" w14:textId="77777777" w:rsidTr="006F51DB">
        <w:trPr>
          <w:trHeight w:hRule="exact" w:val="340"/>
          <w:jc w:val="center"/>
        </w:trPr>
        <w:tc>
          <w:tcPr>
            <w:tcW w:w="1908" w:type="dxa"/>
            <w:gridSpan w:val="2"/>
            <w:tcBorders>
              <w:top w:val="single" w:sz="4" w:space="0" w:color="000000"/>
              <w:left w:val="single" w:sz="4" w:space="0" w:color="000000"/>
              <w:bottom w:val="nil"/>
              <w:right w:val="nil"/>
            </w:tcBorders>
            <w:shd w:val="clear" w:color="auto" w:fill="auto"/>
            <w:tcMar>
              <w:top w:w="15" w:type="dxa"/>
              <w:left w:w="15" w:type="dxa"/>
              <w:bottom w:w="0" w:type="dxa"/>
              <w:right w:w="15" w:type="dxa"/>
            </w:tcMar>
            <w:vAlign w:val="center"/>
            <w:hideMark/>
          </w:tcPr>
          <w:p w14:paraId="7B61560E" w14:textId="77777777" w:rsidR="005F2397" w:rsidRPr="008568A7" w:rsidRDefault="005F2397" w:rsidP="005F2397">
            <w:pPr>
              <w:rPr>
                <w:rFonts w:ascii="Calibri" w:hAnsi="Calibri"/>
              </w:rPr>
            </w:pPr>
            <w:r w:rsidRPr="008568A7">
              <w:rPr>
                <w:rFonts w:ascii="Calibri" w:hAnsi="Calibri"/>
              </w:rPr>
              <w:t>Par value</w:t>
            </w:r>
          </w:p>
        </w:tc>
        <w:tc>
          <w:tcPr>
            <w:tcW w:w="1170" w:type="dxa"/>
            <w:tcBorders>
              <w:top w:val="single" w:sz="4" w:space="0" w:color="000000"/>
              <w:left w:val="nil"/>
              <w:bottom w:val="nil"/>
              <w:right w:val="single" w:sz="4" w:space="0" w:color="000000"/>
            </w:tcBorders>
            <w:shd w:val="clear" w:color="auto" w:fill="auto"/>
            <w:tcMar>
              <w:top w:w="15" w:type="dxa"/>
              <w:left w:w="15" w:type="dxa"/>
              <w:bottom w:w="0" w:type="dxa"/>
              <w:right w:w="15" w:type="dxa"/>
            </w:tcMar>
            <w:vAlign w:val="center"/>
            <w:hideMark/>
          </w:tcPr>
          <w:p w14:paraId="602F3E56" w14:textId="77777777" w:rsidR="005F2397" w:rsidRPr="008568A7" w:rsidRDefault="005F2397" w:rsidP="005F2397">
            <w:pPr>
              <w:rPr>
                <w:rFonts w:ascii="Calibri" w:hAnsi="Calibri"/>
              </w:rPr>
            </w:pPr>
            <w:r w:rsidRPr="008568A7">
              <w:rPr>
                <w:rFonts w:ascii="Calibri" w:hAnsi="Calibri"/>
              </w:rPr>
              <w:t xml:space="preserve">$100.00 </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0F774EC6"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6F15BA20"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2F92404F"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8B9D2B8"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2BD5A347" w14:textId="77777777" w:rsidR="005F2397" w:rsidRPr="008568A7" w:rsidRDefault="005F2397" w:rsidP="005F2397">
            <w:pPr>
              <w:rPr>
                <w:rFonts w:ascii="Calibri" w:hAnsi="Calibri"/>
              </w:rPr>
            </w:pPr>
          </w:p>
        </w:tc>
      </w:tr>
      <w:tr w:rsidR="006F51DB" w:rsidRPr="008568A7" w14:paraId="065870DE" w14:textId="77777777" w:rsidTr="006F51DB">
        <w:trPr>
          <w:trHeight w:hRule="exact" w:val="340"/>
          <w:jc w:val="center"/>
        </w:trPr>
        <w:tc>
          <w:tcPr>
            <w:tcW w:w="1908" w:type="dxa"/>
            <w:gridSpan w:val="2"/>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2ED40D99" w14:textId="77777777" w:rsidR="005F2397" w:rsidRPr="008568A7" w:rsidRDefault="005F2397" w:rsidP="005F2397">
            <w:pPr>
              <w:rPr>
                <w:rFonts w:ascii="Calibri" w:hAnsi="Calibri"/>
              </w:rPr>
            </w:pPr>
            <w:r w:rsidRPr="008568A7">
              <w:rPr>
                <w:rFonts w:ascii="Calibri" w:hAnsi="Calibri"/>
              </w:rPr>
              <w:t>Coupon, %</w:t>
            </w:r>
          </w:p>
        </w:tc>
        <w:tc>
          <w:tcPr>
            <w:tcW w:w="1170" w:type="dxa"/>
            <w:tcBorders>
              <w:top w:val="nil"/>
              <w:left w:val="nil"/>
              <w:bottom w:val="nil"/>
              <w:right w:val="single" w:sz="4" w:space="0" w:color="000000"/>
            </w:tcBorders>
            <w:shd w:val="clear" w:color="auto" w:fill="auto"/>
            <w:tcMar>
              <w:top w:w="15" w:type="dxa"/>
              <w:left w:w="15" w:type="dxa"/>
              <w:bottom w:w="0" w:type="dxa"/>
              <w:right w:w="15" w:type="dxa"/>
            </w:tcMar>
            <w:vAlign w:val="center"/>
            <w:hideMark/>
          </w:tcPr>
          <w:p w14:paraId="181A6081" w14:textId="77777777" w:rsidR="005F2397" w:rsidRPr="008568A7" w:rsidRDefault="005F2397" w:rsidP="005F2397">
            <w:pPr>
              <w:rPr>
                <w:rFonts w:ascii="Calibri" w:hAnsi="Calibri"/>
              </w:rPr>
            </w:pPr>
            <w:r w:rsidRPr="008568A7">
              <w:rPr>
                <w:rFonts w:ascii="Calibri" w:hAnsi="Calibri"/>
              </w:rPr>
              <w:t>10.0%</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46F4F800"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EDAE840"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6F0CA754"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37C37AD"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5F70D2EB" w14:textId="77777777" w:rsidR="005F2397" w:rsidRPr="008568A7" w:rsidRDefault="005F2397" w:rsidP="005F2397">
            <w:pPr>
              <w:rPr>
                <w:rFonts w:ascii="Calibri" w:hAnsi="Calibri"/>
              </w:rPr>
            </w:pPr>
          </w:p>
        </w:tc>
      </w:tr>
      <w:tr w:rsidR="006F51DB" w:rsidRPr="008568A7" w14:paraId="1261A34F" w14:textId="77777777" w:rsidTr="006F51DB">
        <w:trPr>
          <w:trHeight w:hRule="exact" w:val="340"/>
          <w:jc w:val="center"/>
        </w:trPr>
        <w:tc>
          <w:tcPr>
            <w:tcW w:w="918" w:type="dxa"/>
            <w:tcBorders>
              <w:top w:val="nil"/>
              <w:left w:val="single" w:sz="4" w:space="0" w:color="000000"/>
              <w:bottom w:val="single" w:sz="4" w:space="0" w:color="000000"/>
              <w:right w:val="nil"/>
            </w:tcBorders>
            <w:shd w:val="clear" w:color="auto" w:fill="auto"/>
            <w:tcMar>
              <w:top w:w="15" w:type="dxa"/>
              <w:left w:w="15" w:type="dxa"/>
              <w:bottom w:w="0" w:type="dxa"/>
              <w:right w:w="15" w:type="dxa"/>
            </w:tcMar>
            <w:vAlign w:val="center"/>
            <w:hideMark/>
          </w:tcPr>
          <w:p w14:paraId="09EEB2EB" w14:textId="77777777" w:rsidR="005F2397" w:rsidRPr="008568A7" w:rsidRDefault="005F2397" w:rsidP="005F2397">
            <w:pPr>
              <w:rPr>
                <w:rFonts w:ascii="Calibri" w:hAnsi="Calibri"/>
              </w:rPr>
            </w:pPr>
            <w:r w:rsidRPr="008568A7">
              <w:rPr>
                <w:rFonts w:ascii="Calibri" w:hAnsi="Calibri"/>
              </w:rPr>
              <w:t>Yield</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5292AD" w14:textId="77777777" w:rsidR="005F2397" w:rsidRPr="008568A7" w:rsidRDefault="005F2397" w:rsidP="005F2397">
            <w:pPr>
              <w:rPr>
                <w:rFonts w:ascii="Calibri" w:hAnsi="Calibri"/>
              </w:rPr>
            </w:pPr>
            <w:r w:rsidRPr="008568A7">
              <w:rPr>
                <w:rFonts w:ascii="Calibri" w:hAnsi="Calibri"/>
              </w:rPr>
              <w:t> </w:t>
            </w:r>
          </w:p>
        </w:tc>
        <w:tc>
          <w:tcPr>
            <w:tcW w:w="117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BD1BE41" w14:textId="77777777" w:rsidR="005F2397" w:rsidRPr="008568A7" w:rsidRDefault="005F2397" w:rsidP="005F2397">
            <w:pPr>
              <w:rPr>
                <w:rFonts w:ascii="Calibri" w:hAnsi="Calibri"/>
              </w:rPr>
            </w:pPr>
            <w:r w:rsidRPr="008568A7">
              <w:rPr>
                <w:rFonts w:ascii="Calibri" w:hAnsi="Calibri"/>
              </w:rPr>
              <w:t>12.0%</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687CA16C"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04995F6"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20ABD28"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2107899D"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39371D09" w14:textId="77777777" w:rsidR="005F2397" w:rsidRPr="008568A7" w:rsidRDefault="005F2397" w:rsidP="005F2397">
            <w:pPr>
              <w:rPr>
                <w:rFonts w:ascii="Calibri" w:hAnsi="Calibri"/>
              </w:rPr>
            </w:pPr>
          </w:p>
        </w:tc>
      </w:tr>
      <w:tr w:rsidR="006F51DB" w:rsidRPr="008568A7" w14:paraId="3BFCE549" w14:textId="77777777" w:rsidTr="006F51DB">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6C2DAA7"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C4B010D" w14:textId="77777777" w:rsidR="005F2397" w:rsidRPr="008568A7" w:rsidRDefault="005F2397" w:rsidP="005F2397">
            <w:pPr>
              <w:rPr>
                <w:rFonts w:ascii="Calibri" w:hAnsi="Calibri"/>
              </w:rPr>
            </w:pP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4741509"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457AE6C"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2CB28E6"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6ECB3DB"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1BCAA29"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3DD8A9F5" w14:textId="77777777" w:rsidR="005F2397" w:rsidRPr="008568A7" w:rsidRDefault="005F2397" w:rsidP="005F2397">
            <w:pPr>
              <w:rPr>
                <w:rFonts w:ascii="Calibri" w:hAnsi="Calibri"/>
              </w:rPr>
            </w:pPr>
          </w:p>
        </w:tc>
      </w:tr>
      <w:tr w:rsidR="006F51DB" w:rsidRPr="008568A7" w14:paraId="7BA7E252" w14:textId="77777777" w:rsidTr="006223B9">
        <w:trPr>
          <w:trHeight w:hRule="exact" w:val="340"/>
          <w:jc w:val="center"/>
        </w:trPr>
        <w:tc>
          <w:tcPr>
            <w:tcW w:w="1908" w:type="dxa"/>
            <w:gridSpan w:val="2"/>
            <w:tcBorders>
              <w:top w:val="nil"/>
              <w:left w:val="nil"/>
              <w:right w:val="nil"/>
            </w:tcBorders>
            <w:shd w:val="clear" w:color="auto" w:fill="auto"/>
            <w:tcMar>
              <w:top w:w="15" w:type="dxa"/>
              <w:left w:w="15" w:type="dxa"/>
              <w:bottom w:w="0" w:type="dxa"/>
              <w:right w:w="15" w:type="dxa"/>
            </w:tcMar>
            <w:vAlign w:val="center"/>
            <w:hideMark/>
          </w:tcPr>
          <w:p w14:paraId="6FF504B9" w14:textId="58B61E9E" w:rsidR="005F2397" w:rsidRPr="008568A7" w:rsidRDefault="005F2397" w:rsidP="005F2397">
            <w:pPr>
              <w:rPr>
                <w:rFonts w:ascii="Calibri" w:hAnsi="Calibri"/>
              </w:rPr>
            </w:pPr>
            <w:r w:rsidRPr="008568A7">
              <w:rPr>
                <w:rFonts w:ascii="Calibri" w:hAnsi="Calibri"/>
              </w:rPr>
              <w:t>Hull</w:t>
            </w:r>
            <w:ins w:id="3298"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3299"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Table 4.6</w:t>
            </w:r>
          </w:p>
        </w:tc>
        <w:tc>
          <w:tcPr>
            <w:tcW w:w="1170" w:type="dxa"/>
            <w:tcBorders>
              <w:top w:val="nil"/>
              <w:left w:val="nil"/>
              <w:right w:val="nil"/>
            </w:tcBorders>
            <w:shd w:val="clear" w:color="auto" w:fill="auto"/>
            <w:tcMar>
              <w:top w:w="15" w:type="dxa"/>
              <w:left w:w="15" w:type="dxa"/>
              <w:bottom w:w="0" w:type="dxa"/>
              <w:right w:w="15" w:type="dxa"/>
            </w:tcMar>
            <w:vAlign w:val="center"/>
            <w:hideMark/>
          </w:tcPr>
          <w:p w14:paraId="25C319EE" w14:textId="77777777" w:rsidR="005F2397" w:rsidRPr="008568A7" w:rsidRDefault="005F2397" w:rsidP="005F2397">
            <w:pPr>
              <w:rPr>
                <w:rFonts w:ascii="Calibri" w:hAnsi="Calibri"/>
              </w:rPr>
            </w:pPr>
          </w:p>
        </w:tc>
        <w:tc>
          <w:tcPr>
            <w:tcW w:w="1080" w:type="dxa"/>
            <w:tcBorders>
              <w:top w:val="nil"/>
              <w:left w:val="nil"/>
              <w:right w:val="nil"/>
            </w:tcBorders>
            <w:shd w:val="clear" w:color="auto" w:fill="auto"/>
            <w:tcMar>
              <w:top w:w="15" w:type="dxa"/>
              <w:left w:w="15" w:type="dxa"/>
              <w:bottom w:w="0" w:type="dxa"/>
              <w:right w:w="15" w:type="dxa"/>
            </w:tcMar>
            <w:vAlign w:val="center"/>
            <w:hideMark/>
          </w:tcPr>
          <w:p w14:paraId="48C68884" w14:textId="77777777" w:rsidR="005F2397" w:rsidRPr="008568A7" w:rsidRDefault="005F2397" w:rsidP="005F2397">
            <w:pPr>
              <w:rPr>
                <w:rFonts w:ascii="Calibri" w:hAnsi="Calibri"/>
              </w:rPr>
            </w:pPr>
          </w:p>
        </w:tc>
        <w:tc>
          <w:tcPr>
            <w:tcW w:w="1080" w:type="dxa"/>
            <w:tcBorders>
              <w:top w:val="nil"/>
              <w:left w:val="nil"/>
              <w:right w:val="nil"/>
            </w:tcBorders>
            <w:shd w:val="clear" w:color="auto" w:fill="auto"/>
            <w:tcMar>
              <w:top w:w="15" w:type="dxa"/>
              <w:left w:w="15" w:type="dxa"/>
              <w:bottom w:w="0" w:type="dxa"/>
              <w:right w:w="15" w:type="dxa"/>
            </w:tcMar>
            <w:vAlign w:val="center"/>
            <w:hideMark/>
          </w:tcPr>
          <w:p w14:paraId="03700D9E"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7CC71BD2"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7D8334AE" w14:textId="77777777" w:rsidR="005F2397" w:rsidRPr="008568A7" w:rsidRDefault="005F2397" w:rsidP="005F2397">
            <w:pPr>
              <w:rPr>
                <w:rFonts w:ascii="Calibri" w:hAnsi="Calibri"/>
              </w:rPr>
            </w:pPr>
          </w:p>
        </w:tc>
        <w:tc>
          <w:tcPr>
            <w:tcW w:w="1188" w:type="dxa"/>
            <w:tcBorders>
              <w:top w:val="nil"/>
              <w:left w:val="nil"/>
              <w:right w:val="nil"/>
            </w:tcBorders>
            <w:shd w:val="clear" w:color="auto" w:fill="auto"/>
            <w:tcMar>
              <w:top w:w="15" w:type="dxa"/>
              <w:left w:w="15" w:type="dxa"/>
              <w:bottom w:w="0" w:type="dxa"/>
              <w:right w:w="15" w:type="dxa"/>
            </w:tcMar>
            <w:vAlign w:val="center"/>
            <w:hideMark/>
          </w:tcPr>
          <w:p w14:paraId="2D88FEE8" w14:textId="77777777" w:rsidR="005F2397" w:rsidRPr="008568A7" w:rsidRDefault="005F2397" w:rsidP="005F2397">
            <w:pPr>
              <w:rPr>
                <w:rFonts w:ascii="Calibri" w:hAnsi="Calibri"/>
              </w:rPr>
            </w:pPr>
          </w:p>
        </w:tc>
      </w:tr>
      <w:tr w:rsidR="006F51DB" w:rsidRPr="008568A7" w14:paraId="794807F6" w14:textId="77777777" w:rsidTr="006223B9">
        <w:trPr>
          <w:trHeight w:hRule="exact" w:val="340"/>
          <w:jc w:val="center"/>
        </w:trPr>
        <w:tc>
          <w:tcPr>
            <w:tcW w:w="918" w:type="dxa"/>
            <w:tcBorders>
              <w:top w:val="nil"/>
              <w:left w:val="nil"/>
              <w:bottom w:val="nil"/>
              <w:right w:val="nil"/>
            </w:tcBorders>
            <w:shd w:val="clear" w:color="auto" w:fill="A2B593"/>
            <w:tcMar>
              <w:top w:w="15" w:type="dxa"/>
              <w:left w:w="15" w:type="dxa"/>
              <w:bottom w:w="0" w:type="dxa"/>
              <w:right w:w="15" w:type="dxa"/>
            </w:tcMar>
            <w:vAlign w:val="center"/>
            <w:hideMark/>
          </w:tcPr>
          <w:p w14:paraId="72A24E09" w14:textId="77777777" w:rsidR="006F51DB" w:rsidRPr="008568A7" w:rsidRDefault="006F51DB" w:rsidP="005F2397">
            <w:pPr>
              <w:rPr>
                <w:rFonts w:ascii="Calibri" w:hAnsi="Calibri"/>
              </w:rPr>
            </w:pPr>
            <w:r w:rsidRPr="008568A7">
              <w:rPr>
                <w:rFonts w:ascii="Calibri" w:hAnsi="Calibri"/>
              </w:rPr>
              <w:t>S.A.</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57989EFD" w14:textId="77777777" w:rsidR="006F51DB" w:rsidRPr="008568A7" w:rsidRDefault="006F51DB" w:rsidP="005F2397">
            <w:pPr>
              <w:rPr>
                <w:rFonts w:ascii="Calibri" w:hAnsi="Calibri"/>
              </w:rPr>
            </w:pPr>
          </w:p>
        </w:tc>
        <w:tc>
          <w:tcPr>
            <w:tcW w:w="1170" w:type="dxa"/>
            <w:vMerge w:val="restart"/>
            <w:tcBorders>
              <w:top w:val="nil"/>
              <w:left w:val="nil"/>
              <w:right w:val="nil"/>
            </w:tcBorders>
            <w:shd w:val="clear" w:color="auto" w:fill="A2B593"/>
            <w:tcMar>
              <w:top w:w="15" w:type="dxa"/>
              <w:left w:w="15" w:type="dxa"/>
              <w:bottom w:w="0" w:type="dxa"/>
              <w:right w:w="15" w:type="dxa"/>
            </w:tcMar>
            <w:vAlign w:val="center"/>
            <w:hideMark/>
          </w:tcPr>
          <w:p w14:paraId="15182329" w14:textId="77777777" w:rsidR="006F51DB" w:rsidRPr="008568A7" w:rsidRDefault="006F51DB" w:rsidP="005F2397">
            <w:pPr>
              <w:rPr>
                <w:rFonts w:ascii="Calibri" w:hAnsi="Calibri"/>
              </w:rPr>
            </w:pPr>
            <w:r w:rsidRPr="008568A7">
              <w:rPr>
                <w:rFonts w:ascii="Calibri" w:hAnsi="Calibri"/>
              </w:rPr>
              <w:t xml:space="preserve">Principal </w:t>
            </w:r>
          </w:p>
        </w:tc>
        <w:tc>
          <w:tcPr>
            <w:tcW w:w="1080" w:type="dxa"/>
            <w:vMerge w:val="restart"/>
            <w:tcBorders>
              <w:top w:val="nil"/>
              <w:left w:val="nil"/>
              <w:right w:val="nil"/>
            </w:tcBorders>
            <w:shd w:val="clear" w:color="auto" w:fill="A2B593"/>
            <w:tcMar>
              <w:top w:w="15" w:type="dxa"/>
              <w:left w:w="15" w:type="dxa"/>
              <w:bottom w:w="0" w:type="dxa"/>
              <w:right w:w="15" w:type="dxa"/>
            </w:tcMar>
            <w:vAlign w:val="center"/>
            <w:hideMark/>
          </w:tcPr>
          <w:p w14:paraId="5A0987CD" w14:textId="77777777" w:rsidR="006F51DB" w:rsidRPr="008568A7" w:rsidRDefault="006F51DB" w:rsidP="005F2397">
            <w:pPr>
              <w:rPr>
                <w:rFonts w:ascii="Calibri" w:hAnsi="Calibri"/>
              </w:rPr>
            </w:pPr>
            <w:r w:rsidRPr="008568A7">
              <w:rPr>
                <w:rFonts w:ascii="Calibri" w:hAnsi="Calibri"/>
              </w:rPr>
              <w:t>Cash</w:t>
            </w:r>
          </w:p>
          <w:p w14:paraId="3AABAE3F" w14:textId="77777777" w:rsidR="006F51DB" w:rsidRPr="008568A7" w:rsidRDefault="006F51DB" w:rsidP="005F2397">
            <w:pPr>
              <w:rPr>
                <w:rFonts w:ascii="Calibri" w:hAnsi="Calibri"/>
              </w:rPr>
            </w:pPr>
            <w:r w:rsidRPr="008568A7">
              <w:rPr>
                <w:rFonts w:ascii="Calibri" w:hAnsi="Calibri"/>
              </w:rPr>
              <w:t>Flow</w:t>
            </w:r>
          </w:p>
        </w:tc>
        <w:tc>
          <w:tcPr>
            <w:tcW w:w="1080" w:type="dxa"/>
            <w:vMerge w:val="restart"/>
            <w:tcBorders>
              <w:left w:val="nil"/>
              <w:right w:val="nil"/>
            </w:tcBorders>
            <w:shd w:val="clear" w:color="auto" w:fill="A2B593"/>
            <w:tcMar>
              <w:top w:w="15" w:type="dxa"/>
              <w:left w:w="15" w:type="dxa"/>
              <w:bottom w:w="0" w:type="dxa"/>
              <w:right w:w="15" w:type="dxa"/>
            </w:tcMar>
            <w:vAlign w:val="center"/>
            <w:hideMark/>
          </w:tcPr>
          <w:p w14:paraId="67487A81" w14:textId="77777777" w:rsidR="006F51DB" w:rsidRPr="008568A7" w:rsidRDefault="006F51DB" w:rsidP="005F2397">
            <w:pPr>
              <w:rPr>
                <w:rFonts w:ascii="Calibri" w:hAnsi="Calibri"/>
              </w:rPr>
            </w:pPr>
            <w:r w:rsidRPr="008568A7">
              <w:rPr>
                <w:rFonts w:ascii="Calibri" w:hAnsi="Calibri"/>
              </w:rPr>
              <w:t>Discount Factor</w:t>
            </w:r>
          </w:p>
        </w:tc>
        <w:tc>
          <w:tcPr>
            <w:tcW w:w="990" w:type="dxa"/>
            <w:vMerge w:val="restart"/>
            <w:tcBorders>
              <w:left w:val="nil"/>
              <w:right w:val="nil"/>
            </w:tcBorders>
            <w:shd w:val="clear" w:color="auto" w:fill="A2B593"/>
            <w:tcMar>
              <w:top w:w="15" w:type="dxa"/>
              <w:left w:w="15" w:type="dxa"/>
              <w:bottom w:w="0" w:type="dxa"/>
              <w:right w:w="15" w:type="dxa"/>
            </w:tcMar>
            <w:vAlign w:val="center"/>
            <w:hideMark/>
          </w:tcPr>
          <w:p w14:paraId="62909BF9" w14:textId="77777777" w:rsidR="006F51DB" w:rsidRPr="008568A7" w:rsidRDefault="006F51DB" w:rsidP="005F2397">
            <w:pPr>
              <w:rPr>
                <w:rFonts w:ascii="Calibri" w:hAnsi="Calibri"/>
              </w:rPr>
            </w:pPr>
            <w:r w:rsidRPr="008568A7">
              <w:rPr>
                <w:rFonts w:ascii="Calibri" w:hAnsi="Calibri"/>
              </w:rPr>
              <w:t>PV of CF</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60BC9BFC" w14:textId="77777777" w:rsidR="006F51DB" w:rsidRPr="008568A7" w:rsidRDefault="006F51DB" w:rsidP="005F2397">
            <w:pPr>
              <w:rPr>
                <w:rFonts w:ascii="Calibri" w:hAnsi="Calibri"/>
              </w:rPr>
            </w:pPr>
          </w:p>
        </w:tc>
        <w:tc>
          <w:tcPr>
            <w:tcW w:w="1188" w:type="dxa"/>
            <w:vMerge w:val="restart"/>
            <w:tcBorders>
              <w:top w:val="nil"/>
              <w:left w:val="nil"/>
              <w:right w:val="nil"/>
            </w:tcBorders>
            <w:shd w:val="clear" w:color="auto" w:fill="A2B593"/>
            <w:tcMar>
              <w:top w:w="15" w:type="dxa"/>
              <w:left w:w="15" w:type="dxa"/>
              <w:bottom w:w="0" w:type="dxa"/>
              <w:right w:w="15" w:type="dxa"/>
            </w:tcMar>
            <w:vAlign w:val="center"/>
            <w:hideMark/>
          </w:tcPr>
          <w:p w14:paraId="3EB90E67" w14:textId="77777777" w:rsidR="006F51DB" w:rsidRPr="008568A7" w:rsidRDefault="006F51DB" w:rsidP="005F2397">
            <w:pPr>
              <w:rPr>
                <w:rFonts w:ascii="Calibri" w:hAnsi="Calibri"/>
              </w:rPr>
            </w:pPr>
            <w:r w:rsidRPr="008568A7">
              <w:rPr>
                <w:rFonts w:ascii="Calibri" w:hAnsi="Calibri"/>
              </w:rPr>
              <w:t>Time *</w:t>
            </w:r>
          </w:p>
          <w:p w14:paraId="5C6A68EC" w14:textId="77777777" w:rsidR="006F51DB" w:rsidRPr="008568A7" w:rsidRDefault="006F51DB" w:rsidP="005F2397">
            <w:pPr>
              <w:rPr>
                <w:rFonts w:ascii="Calibri" w:hAnsi="Calibri"/>
              </w:rPr>
            </w:pPr>
            <w:r w:rsidRPr="008568A7">
              <w:rPr>
                <w:rFonts w:ascii="Calibri" w:hAnsi="Calibri"/>
              </w:rPr>
              <w:t>Weight</w:t>
            </w:r>
          </w:p>
        </w:tc>
      </w:tr>
      <w:tr w:rsidR="006F51DB" w:rsidRPr="008568A7" w14:paraId="57800DEA" w14:textId="77777777" w:rsidTr="006223B9">
        <w:trPr>
          <w:trHeight w:hRule="exact" w:val="340"/>
          <w:jc w:val="center"/>
        </w:trPr>
        <w:tc>
          <w:tcPr>
            <w:tcW w:w="918"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5B666D97" w14:textId="77777777" w:rsidR="006F51DB" w:rsidRPr="008568A7" w:rsidRDefault="006F51DB" w:rsidP="005F2397">
            <w:pPr>
              <w:rPr>
                <w:rFonts w:ascii="Calibri" w:hAnsi="Calibri"/>
              </w:rPr>
            </w:pPr>
            <w:r w:rsidRPr="008568A7">
              <w:rPr>
                <w:rFonts w:ascii="Calibri" w:hAnsi="Calibri"/>
              </w:rPr>
              <w:t>Period</w:t>
            </w:r>
          </w:p>
        </w:tc>
        <w:tc>
          <w:tcPr>
            <w:tcW w:w="99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3871233" w14:textId="77777777" w:rsidR="006F51DB" w:rsidRPr="008568A7" w:rsidRDefault="006F51DB" w:rsidP="005F2397">
            <w:pPr>
              <w:rPr>
                <w:rFonts w:ascii="Calibri" w:hAnsi="Calibri"/>
              </w:rPr>
            </w:pPr>
            <w:r w:rsidRPr="008568A7">
              <w:rPr>
                <w:rFonts w:ascii="Calibri" w:hAnsi="Calibri"/>
              </w:rPr>
              <w:t>Coupon</w:t>
            </w:r>
          </w:p>
        </w:tc>
        <w:tc>
          <w:tcPr>
            <w:tcW w:w="117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6FD1E7EB" w14:textId="77777777" w:rsidR="006F51DB" w:rsidRPr="008568A7" w:rsidRDefault="006F51DB" w:rsidP="005F2397">
            <w:pPr>
              <w:rPr>
                <w:rFonts w:ascii="Calibri" w:hAnsi="Calibri"/>
              </w:rPr>
            </w:pPr>
          </w:p>
        </w:tc>
        <w:tc>
          <w:tcPr>
            <w:tcW w:w="108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62BB27D1" w14:textId="77777777" w:rsidR="006F51DB" w:rsidRPr="008568A7" w:rsidRDefault="006F51DB" w:rsidP="005F2397">
            <w:pPr>
              <w:rPr>
                <w:rFonts w:ascii="Calibri" w:hAnsi="Calibri"/>
              </w:rPr>
            </w:pPr>
          </w:p>
        </w:tc>
        <w:tc>
          <w:tcPr>
            <w:tcW w:w="108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40F36A19" w14:textId="77777777" w:rsidR="006F51DB" w:rsidRPr="008568A7" w:rsidRDefault="006F51DB" w:rsidP="005F2397">
            <w:pPr>
              <w:rPr>
                <w:rFonts w:ascii="Calibri" w:hAnsi="Calibri"/>
              </w:rPr>
            </w:pPr>
          </w:p>
        </w:tc>
        <w:tc>
          <w:tcPr>
            <w:tcW w:w="99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553A0D82" w14:textId="77777777" w:rsidR="006F51DB" w:rsidRPr="008568A7" w:rsidRDefault="006F51DB" w:rsidP="005F2397">
            <w:pPr>
              <w:rPr>
                <w:rFonts w:ascii="Calibri" w:hAnsi="Calibri"/>
              </w:rPr>
            </w:pPr>
          </w:p>
        </w:tc>
        <w:tc>
          <w:tcPr>
            <w:tcW w:w="99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F25188F" w14:textId="77777777" w:rsidR="006F51DB" w:rsidRPr="008568A7" w:rsidRDefault="006F51DB" w:rsidP="005F2397">
            <w:pPr>
              <w:rPr>
                <w:rFonts w:ascii="Calibri" w:hAnsi="Calibri"/>
              </w:rPr>
            </w:pPr>
            <w:r w:rsidRPr="008568A7">
              <w:rPr>
                <w:rFonts w:ascii="Calibri" w:hAnsi="Calibri"/>
              </w:rPr>
              <w:t xml:space="preserve">  Weight</w:t>
            </w:r>
          </w:p>
        </w:tc>
        <w:tc>
          <w:tcPr>
            <w:tcW w:w="1188"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3D2BE1BE" w14:textId="77777777" w:rsidR="006F51DB" w:rsidRPr="008568A7" w:rsidRDefault="006F51DB" w:rsidP="005F2397">
            <w:pPr>
              <w:rPr>
                <w:rFonts w:ascii="Calibri" w:hAnsi="Calibri"/>
              </w:rPr>
            </w:pPr>
          </w:p>
        </w:tc>
      </w:tr>
      <w:tr w:rsidR="006F51DB" w:rsidRPr="008568A7" w14:paraId="0443F11F" w14:textId="77777777" w:rsidTr="006223B9">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6A2A651" w14:textId="77777777" w:rsidR="005F2397" w:rsidRPr="008568A7" w:rsidRDefault="005F2397" w:rsidP="005F2397">
            <w:pPr>
              <w:rPr>
                <w:rFonts w:ascii="Calibri" w:hAnsi="Calibri"/>
              </w:rPr>
            </w:pPr>
            <w:r w:rsidRPr="008568A7">
              <w:rPr>
                <w:rFonts w:ascii="Calibri" w:hAnsi="Calibri"/>
              </w:rPr>
              <w:t>0.5</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D3693D" w14:textId="77777777" w:rsidR="005F2397" w:rsidRPr="008568A7" w:rsidRDefault="005F2397" w:rsidP="005F2397">
            <w:pPr>
              <w:rPr>
                <w:rFonts w:ascii="Calibri" w:hAnsi="Calibri"/>
              </w:rPr>
            </w:pPr>
            <w:r w:rsidRPr="008568A7">
              <w:rPr>
                <w:rFonts w:ascii="Calibri" w:hAnsi="Calibri"/>
              </w:rPr>
              <w:t>$5.00</w:t>
            </w: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1790DA5"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C0D4D89" w14:textId="77777777" w:rsidR="005F2397" w:rsidRPr="008568A7" w:rsidRDefault="005F2397" w:rsidP="005F2397">
            <w:pPr>
              <w:rPr>
                <w:rFonts w:ascii="Calibri" w:hAnsi="Calibri"/>
              </w:rPr>
            </w:pPr>
            <w:r w:rsidRPr="008568A7">
              <w:rPr>
                <w:rFonts w:ascii="Calibri" w:hAnsi="Calibri"/>
              </w:rPr>
              <w:t>$5.00</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642508" w14:textId="77777777" w:rsidR="005F2397" w:rsidRPr="008568A7" w:rsidRDefault="005F2397" w:rsidP="005F2397">
            <w:pPr>
              <w:rPr>
                <w:rFonts w:ascii="Calibri" w:hAnsi="Calibri"/>
              </w:rPr>
            </w:pPr>
            <w:r w:rsidRPr="008568A7">
              <w:rPr>
                <w:rFonts w:ascii="Calibri" w:hAnsi="Calibri"/>
              </w:rPr>
              <w:t>0.942</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EDA0D0" w14:textId="77777777" w:rsidR="005F2397" w:rsidRPr="008568A7" w:rsidRDefault="005F2397" w:rsidP="005F2397">
            <w:pPr>
              <w:rPr>
                <w:rFonts w:ascii="Calibri" w:hAnsi="Calibri"/>
              </w:rPr>
            </w:pPr>
            <w:r w:rsidRPr="008568A7">
              <w:rPr>
                <w:rFonts w:ascii="Calibri" w:hAnsi="Calibri"/>
              </w:rPr>
              <w:t>$4.71</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3F1D9C" w14:textId="77777777" w:rsidR="005F2397" w:rsidRPr="008568A7" w:rsidRDefault="005F2397" w:rsidP="005F2397">
            <w:pPr>
              <w:rPr>
                <w:rFonts w:ascii="Calibri" w:hAnsi="Calibri"/>
              </w:rPr>
            </w:pPr>
            <w:r w:rsidRPr="008568A7">
              <w:rPr>
                <w:rFonts w:ascii="Calibri" w:hAnsi="Calibri"/>
              </w:rPr>
              <w:t xml:space="preserve">     0.050 </w:t>
            </w:r>
          </w:p>
        </w:tc>
        <w:tc>
          <w:tcPr>
            <w:tcW w:w="11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5FBF8A" w14:textId="77777777" w:rsidR="005F2397" w:rsidRPr="008568A7" w:rsidRDefault="005F2397" w:rsidP="005F2397">
            <w:pPr>
              <w:rPr>
                <w:rFonts w:ascii="Calibri" w:hAnsi="Calibri"/>
              </w:rPr>
            </w:pPr>
            <w:r w:rsidRPr="008568A7">
              <w:rPr>
                <w:rFonts w:ascii="Calibri" w:hAnsi="Calibri"/>
              </w:rPr>
              <w:t xml:space="preserve">     0.025 </w:t>
            </w:r>
          </w:p>
        </w:tc>
      </w:tr>
      <w:tr w:rsidR="006F51DB" w:rsidRPr="008568A7" w14:paraId="57A6673E"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3D85D986" w14:textId="77777777" w:rsidR="005F2397" w:rsidRPr="008568A7" w:rsidRDefault="005F2397" w:rsidP="005F2397">
            <w:pPr>
              <w:rPr>
                <w:rFonts w:ascii="Calibri" w:hAnsi="Calibri"/>
              </w:rPr>
            </w:pPr>
            <w:r w:rsidRPr="008568A7">
              <w:rPr>
                <w:rFonts w:ascii="Calibri" w:hAnsi="Calibri"/>
              </w:rPr>
              <w:t>1.0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2F6CA69"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0C00B17"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2764F3E"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FCAC7DA" w14:textId="77777777" w:rsidR="005F2397" w:rsidRPr="008568A7" w:rsidRDefault="005F2397" w:rsidP="005F2397">
            <w:pPr>
              <w:rPr>
                <w:rFonts w:ascii="Calibri" w:hAnsi="Calibri"/>
              </w:rPr>
            </w:pPr>
            <w:r w:rsidRPr="008568A7">
              <w:rPr>
                <w:rFonts w:ascii="Calibri" w:hAnsi="Calibri"/>
              </w:rPr>
              <w:t>0.887</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161D73B" w14:textId="77777777" w:rsidR="005F2397" w:rsidRPr="008568A7" w:rsidRDefault="005F2397" w:rsidP="005F2397">
            <w:pPr>
              <w:rPr>
                <w:rFonts w:ascii="Calibri" w:hAnsi="Calibri"/>
              </w:rPr>
            </w:pPr>
            <w:r w:rsidRPr="008568A7">
              <w:rPr>
                <w:rFonts w:ascii="Calibri" w:hAnsi="Calibri"/>
              </w:rPr>
              <w:t>$4.43</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18AAE87" w14:textId="77777777" w:rsidR="005F2397" w:rsidRPr="008568A7" w:rsidRDefault="005F2397" w:rsidP="005F2397">
            <w:pPr>
              <w:rPr>
                <w:rFonts w:ascii="Calibri" w:hAnsi="Calibri"/>
              </w:rPr>
            </w:pPr>
            <w:r w:rsidRPr="008568A7">
              <w:rPr>
                <w:rFonts w:ascii="Calibri" w:hAnsi="Calibri"/>
              </w:rPr>
              <w:t xml:space="preserve">     0.047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10563E72" w14:textId="77777777" w:rsidR="005F2397" w:rsidRPr="008568A7" w:rsidRDefault="005F2397" w:rsidP="005F2397">
            <w:pPr>
              <w:rPr>
                <w:rFonts w:ascii="Calibri" w:hAnsi="Calibri"/>
              </w:rPr>
            </w:pPr>
            <w:r w:rsidRPr="008568A7">
              <w:rPr>
                <w:rFonts w:ascii="Calibri" w:hAnsi="Calibri"/>
              </w:rPr>
              <w:t xml:space="preserve">     0.047 </w:t>
            </w:r>
          </w:p>
        </w:tc>
      </w:tr>
      <w:tr w:rsidR="006F51DB" w:rsidRPr="008568A7" w14:paraId="1200D084"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25D38879" w14:textId="77777777" w:rsidR="005F2397" w:rsidRPr="008568A7" w:rsidRDefault="005F2397" w:rsidP="005F2397">
            <w:pPr>
              <w:rPr>
                <w:rFonts w:ascii="Calibri" w:hAnsi="Calibri"/>
              </w:rPr>
            </w:pPr>
            <w:r w:rsidRPr="008568A7">
              <w:rPr>
                <w:rFonts w:ascii="Calibri" w:hAnsi="Calibri"/>
              </w:rPr>
              <w:t>1.5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F27405B"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FDCB7F3"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189DDC3"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10D5EAE" w14:textId="77777777" w:rsidR="005F2397" w:rsidRPr="008568A7" w:rsidRDefault="005F2397" w:rsidP="005F2397">
            <w:pPr>
              <w:rPr>
                <w:rFonts w:ascii="Calibri" w:hAnsi="Calibri"/>
              </w:rPr>
            </w:pPr>
            <w:r w:rsidRPr="008568A7">
              <w:rPr>
                <w:rFonts w:ascii="Calibri" w:hAnsi="Calibri"/>
              </w:rPr>
              <w:t>0.835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8F5EEB6" w14:textId="77777777" w:rsidR="005F2397" w:rsidRPr="008568A7" w:rsidRDefault="005F2397" w:rsidP="005F2397">
            <w:pPr>
              <w:rPr>
                <w:rFonts w:ascii="Calibri" w:hAnsi="Calibri"/>
              </w:rPr>
            </w:pPr>
            <w:r w:rsidRPr="008568A7">
              <w:rPr>
                <w:rFonts w:ascii="Calibri" w:hAnsi="Calibri"/>
              </w:rPr>
              <w:t>$4.18</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DD38A1F" w14:textId="77777777" w:rsidR="005F2397" w:rsidRPr="008568A7" w:rsidRDefault="005F2397" w:rsidP="005F2397">
            <w:pPr>
              <w:rPr>
                <w:rFonts w:ascii="Calibri" w:hAnsi="Calibri"/>
              </w:rPr>
            </w:pPr>
            <w:r w:rsidRPr="008568A7">
              <w:rPr>
                <w:rFonts w:ascii="Calibri" w:hAnsi="Calibri"/>
              </w:rPr>
              <w:t xml:space="preserve">     0.044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57667E1C" w14:textId="77777777" w:rsidR="005F2397" w:rsidRPr="008568A7" w:rsidRDefault="005F2397" w:rsidP="005F2397">
            <w:pPr>
              <w:rPr>
                <w:rFonts w:ascii="Calibri" w:hAnsi="Calibri"/>
              </w:rPr>
            </w:pPr>
            <w:r w:rsidRPr="008568A7">
              <w:rPr>
                <w:rFonts w:ascii="Calibri" w:hAnsi="Calibri"/>
              </w:rPr>
              <w:t xml:space="preserve">     0.066 </w:t>
            </w:r>
          </w:p>
        </w:tc>
      </w:tr>
      <w:tr w:rsidR="006F51DB" w:rsidRPr="008568A7" w14:paraId="49B4F865"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444C1159" w14:textId="77777777" w:rsidR="005F2397" w:rsidRPr="008568A7" w:rsidRDefault="005F2397" w:rsidP="005F2397">
            <w:pPr>
              <w:rPr>
                <w:rFonts w:ascii="Calibri" w:hAnsi="Calibri"/>
              </w:rPr>
            </w:pPr>
            <w:r w:rsidRPr="008568A7">
              <w:rPr>
                <w:rFonts w:ascii="Calibri" w:hAnsi="Calibri"/>
              </w:rPr>
              <w:t>2.0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542626B"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4EC6699A"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2CCE24C5"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B655BA6" w14:textId="77777777" w:rsidR="005F2397" w:rsidRPr="008568A7" w:rsidRDefault="005F2397" w:rsidP="005F2397">
            <w:pPr>
              <w:rPr>
                <w:rFonts w:ascii="Calibri" w:hAnsi="Calibri"/>
              </w:rPr>
            </w:pPr>
            <w:r w:rsidRPr="008568A7">
              <w:rPr>
                <w:rFonts w:ascii="Calibri" w:hAnsi="Calibri"/>
              </w:rPr>
              <w:t>0.787</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A79F772" w14:textId="77777777" w:rsidR="005F2397" w:rsidRPr="008568A7" w:rsidRDefault="005F2397" w:rsidP="005F2397">
            <w:pPr>
              <w:rPr>
                <w:rFonts w:ascii="Calibri" w:hAnsi="Calibri"/>
              </w:rPr>
            </w:pPr>
            <w:r w:rsidRPr="008568A7">
              <w:rPr>
                <w:rFonts w:ascii="Calibri" w:hAnsi="Calibri"/>
              </w:rPr>
              <w:t>$3.93</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416D244" w14:textId="77777777" w:rsidR="005F2397" w:rsidRPr="008568A7" w:rsidRDefault="005F2397" w:rsidP="005F2397">
            <w:pPr>
              <w:rPr>
                <w:rFonts w:ascii="Calibri" w:hAnsi="Calibri"/>
              </w:rPr>
            </w:pPr>
            <w:r w:rsidRPr="008568A7">
              <w:rPr>
                <w:rFonts w:ascii="Calibri" w:hAnsi="Calibri"/>
              </w:rPr>
              <w:t xml:space="preserve">     0.042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6A8D4C4C" w14:textId="77777777" w:rsidR="005F2397" w:rsidRPr="008568A7" w:rsidRDefault="005F2397" w:rsidP="005F2397">
            <w:pPr>
              <w:rPr>
                <w:rFonts w:ascii="Calibri" w:hAnsi="Calibri"/>
              </w:rPr>
            </w:pPr>
            <w:r w:rsidRPr="008568A7">
              <w:rPr>
                <w:rFonts w:ascii="Calibri" w:hAnsi="Calibri"/>
              </w:rPr>
              <w:t xml:space="preserve">     0.083 </w:t>
            </w:r>
          </w:p>
        </w:tc>
      </w:tr>
      <w:tr w:rsidR="006F51DB" w:rsidRPr="008568A7" w14:paraId="6E8739AD"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3EAA0D0A" w14:textId="77777777" w:rsidR="005F2397" w:rsidRPr="008568A7" w:rsidRDefault="005F2397" w:rsidP="005F2397">
            <w:pPr>
              <w:rPr>
                <w:rFonts w:ascii="Calibri" w:hAnsi="Calibri"/>
              </w:rPr>
            </w:pPr>
            <w:r w:rsidRPr="008568A7">
              <w:rPr>
                <w:rFonts w:ascii="Calibri" w:hAnsi="Calibri"/>
              </w:rPr>
              <w:t>2.5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CC30403"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07DB698"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1D28DFA"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59DA8D5" w14:textId="77777777" w:rsidR="005F2397" w:rsidRPr="008568A7" w:rsidRDefault="005F2397" w:rsidP="005F2397">
            <w:pPr>
              <w:rPr>
                <w:rFonts w:ascii="Calibri" w:hAnsi="Calibri"/>
              </w:rPr>
            </w:pPr>
            <w:r w:rsidRPr="008568A7">
              <w:rPr>
                <w:rFonts w:ascii="Calibri" w:hAnsi="Calibri"/>
              </w:rPr>
              <w:t>0.741</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C62BFE1" w14:textId="77777777" w:rsidR="005F2397" w:rsidRPr="008568A7" w:rsidRDefault="005F2397" w:rsidP="005F2397">
            <w:pPr>
              <w:rPr>
                <w:rFonts w:ascii="Calibri" w:hAnsi="Calibri"/>
              </w:rPr>
            </w:pPr>
            <w:r w:rsidRPr="008568A7">
              <w:rPr>
                <w:rFonts w:ascii="Calibri" w:hAnsi="Calibri"/>
              </w:rPr>
              <w:t>$3.70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3680608" w14:textId="77777777" w:rsidR="005F2397" w:rsidRPr="008568A7" w:rsidRDefault="005F2397" w:rsidP="005F2397">
            <w:pPr>
              <w:rPr>
                <w:rFonts w:ascii="Calibri" w:hAnsi="Calibri"/>
              </w:rPr>
            </w:pPr>
            <w:r w:rsidRPr="008568A7">
              <w:rPr>
                <w:rFonts w:ascii="Calibri" w:hAnsi="Calibri"/>
              </w:rPr>
              <w:t xml:space="preserve">     0.039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78BC654D" w14:textId="77777777" w:rsidR="005F2397" w:rsidRPr="008568A7" w:rsidRDefault="005F2397" w:rsidP="005F2397">
            <w:pPr>
              <w:rPr>
                <w:rFonts w:ascii="Calibri" w:hAnsi="Calibri"/>
              </w:rPr>
            </w:pPr>
            <w:r w:rsidRPr="008568A7">
              <w:rPr>
                <w:rFonts w:ascii="Calibri" w:hAnsi="Calibri"/>
              </w:rPr>
              <w:t xml:space="preserve">     0.098 </w:t>
            </w:r>
          </w:p>
        </w:tc>
      </w:tr>
      <w:tr w:rsidR="006F51DB" w:rsidRPr="008568A7" w14:paraId="79388ADC" w14:textId="77777777" w:rsidTr="006F51DB">
        <w:trPr>
          <w:trHeight w:hRule="exact" w:val="340"/>
          <w:jc w:val="center"/>
        </w:trPr>
        <w:tc>
          <w:tcPr>
            <w:tcW w:w="91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4BC81AE" w14:textId="77777777" w:rsidR="005F2397" w:rsidRPr="008568A7" w:rsidRDefault="005F2397" w:rsidP="005F2397">
            <w:pPr>
              <w:rPr>
                <w:rFonts w:ascii="Calibri" w:hAnsi="Calibri"/>
              </w:rPr>
            </w:pPr>
            <w:r w:rsidRPr="008568A7">
              <w:rPr>
                <w:rFonts w:ascii="Calibri" w:hAnsi="Calibri"/>
              </w:rPr>
              <w:t>3.0</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EC7D656"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3769130" w14:textId="77777777" w:rsidR="005F2397" w:rsidRPr="008568A7" w:rsidRDefault="005F2397" w:rsidP="005F2397">
            <w:pPr>
              <w:rPr>
                <w:rFonts w:ascii="Calibri" w:hAnsi="Calibri"/>
              </w:rPr>
            </w:pPr>
            <w:r w:rsidRPr="008568A7">
              <w:rPr>
                <w:rFonts w:ascii="Calibri" w:hAnsi="Calibri"/>
              </w:rPr>
              <w:t>$100.00</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6ACA026" w14:textId="77777777" w:rsidR="005F2397" w:rsidRPr="008568A7" w:rsidRDefault="006F51DB" w:rsidP="005F2397">
            <w:pPr>
              <w:rPr>
                <w:rFonts w:ascii="Calibri" w:hAnsi="Calibri"/>
              </w:rPr>
            </w:pPr>
            <w:r w:rsidRPr="008568A7">
              <w:rPr>
                <w:rFonts w:ascii="Calibri" w:hAnsi="Calibri"/>
              </w:rPr>
              <w:t>$105.00</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788B71D" w14:textId="77777777" w:rsidR="005F2397" w:rsidRPr="008568A7" w:rsidRDefault="005F2397" w:rsidP="005F2397">
            <w:pPr>
              <w:rPr>
                <w:rFonts w:ascii="Calibri" w:hAnsi="Calibri"/>
              </w:rPr>
            </w:pPr>
            <w:r w:rsidRPr="008568A7">
              <w:rPr>
                <w:rFonts w:ascii="Calibri" w:hAnsi="Calibri"/>
              </w:rPr>
              <w:t>0.698</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2E576D4" w14:textId="77777777" w:rsidR="005F2397" w:rsidRPr="008568A7" w:rsidRDefault="005F2397" w:rsidP="005F2397">
            <w:pPr>
              <w:rPr>
                <w:rFonts w:ascii="Calibri" w:hAnsi="Calibri"/>
              </w:rPr>
            </w:pPr>
            <w:r w:rsidRPr="008568A7">
              <w:rPr>
                <w:rFonts w:ascii="Calibri" w:hAnsi="Calibri"/>
              </w:rPr>
              <w:t>$73.26</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80C6BB2" w14:textId="77777777" w:rsidR="005F2397" w:rsidRPr="008568A7" w:rsidRDefault="005F2397" w:rsidP="005F2397">
            <w:pPr>
              <w:rPr>
                <w:rFonts w:ascii="Calibri" w:hAnsi="Calibri"/>
              </w:rPr>
            </w:pPr>
            <w:r w:rsidRPr="008568A7">
              <w:rPr>
                <w:rFonts w:ascii="Calibri" w:hAnsi="Calibri"/>
              </w:rPr>
              <w:t xml:space="preserve">     0.778 </w:t>
            </w:r>
          </w:p>
        </w:tc>
        <w:tc>
          <w:tcPr>
            <w:tcW w:w="11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F8C6CD8" w14:textId="77777777" w:rsidR="005F2397" w:rsidRPr="008568A7" w:rsidRDefault="005F2397" w:rsidP="005F2397">
            <w:pPr>
              <w:rPr>
                <w:rFonts w:ascii="Calibri" w:hAnsi="Calibri"/>
              </w:rPr>
            </w:pPr>
            <w:r w:rsidRPr="008568A7">
              <w:rPr>
                <w:rFonts w:ascii="Calibri" w:hAnsi="Calibri"/>
              </w:rPr>
              <w:t xml:space="preserve">     2.333 </w:t>
            </w:r>
          </w:p>
        </w:tc>
      </w:tr>
      <w:tr w:rsidR="006F51DB" w:rsidRPr="008568A7" w14:paraId="29E7DF04" w14:textId="77777777" w:rsidTr="006F51DB">
        <w:trPr>
          <w:trHeight w:hRule="exact" w:val="340"/>
          <w:jc w:val="center"/>
        </w:trPr>
        <w:tc>
          <w:tcPr>
            <w:tcW w:w="91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9340573" w14:textId="77777777" w:rsidR="005F2397" w:rsidRPr="008568A7" w:rsidRDefault="005F2397" w:rsidP="005F2397">
            <w:pPr>
              <w:rPr>
                <w:rFonts w:ascii="Calibri" w:hAnsi="Calibri"/>
              </w:rPr>
            </w:pP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2BC1B311" w14:textId="77777777" w:rsidR="005F2397" w:rsidRPr="008568A7" w:rsidRDefault="005F2397" w:rsidP="005F2397">
            <w:pPr>
              <w:rPr>
                <w:rFonts w:ascii="Calibri" w:hAnsi="Calibri"/>
              </w:rPr>
            </w:pPr>
          </w:p>
        </w:tc>
        <w:tc>
          <w:tcPr>
            <w:tcW w:w="117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0FF660C" w14:textId="77777777" w:rsidR="005F2397" w:rsidRPr="008568A7" w:rsidRDefault="005F2397" w:rsidP="005F2397">
            <w:pPr>
              <w:rPr>
                <w:rFonts w:ascii="Calibri" w:hAnsi="Calibri"/>
              </w:rPr>
            </w:pPr>
          </w:p>
        </w:tc>
        <w:tc>
          <w:tcPr>
            <w:tcW w:w="108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20FAB028" w14:textId="77777777" w:rsidR="005F2397" w:rsidRPr="008568A7" w:rsidRDefault="006F51DB" w:rsidP="005F2397">
            <w:pPr>
              <w:rPr>
                <w:rFonts w:ascii="Calibri" w:hAnsi="Calibri"/>
              </w:rPr>
            </w:pPr>
            <w:r w:rsidRPr="008568A7">
              <w:rPr>
                <w:rFonts w:ascii="Calibri" w:hAnsi="Calibri"/>
              </w:rPr>
              <w:t>$130.00</w:t>
            </w:r>
          </w:p>
        </w:tc>
        <w:tc>
          <w:tcPr>
            <w:tcW w:w="108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C44A12F" w14:textId="77777777" w:rsidR="005F2397" w:rsidRPr="008568A7" w:rsidRDefault="005F2397" w:rsidP="005F2397">
            <w:pPr>
              <w:rPr>
                <w:rFonts w:ascii="Calibri" w:hAnsi="Calibri"/>
              </w:rPr>
            </w:pP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7FE859D1" w14:textId="77777777" w:rsidR="005F2397" w:rsidRPr="008568A7" w:rsidRDefault="005F2397" w:rsidP="005F2397">
            <w:pPr>
              <w:rPr>
                <w:rFonts w:ascii="Calibri" w:hAnsi="Calibri"/>
              </w:rPr>
            </w:pPr>
            <w:r w:rsidRPr="008568A7">
              <w:rPr>
                <w:rFonts w:ascii="Calibri" w:hAnsi="Calibri"/>
              </w:rPr>
              <w:t>$94.21</w:t>
            </w: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FCAADA6" w14:textId="77777777" w:rsidR="005F2397" w:rsidRPr="008568A7" w:rsidRDefault="005F2397" w:rsidP="005F2397">
            <w:pPr>
              <w:rPr>
                <w:rFonts w:ascii="Calibri" w:hAnsi="Calibri"/>
              </w:rPr>
            </w:pPr>
            <w:r w:rsidRPr="008568A7">
              <w:rPr>
                <w:rFonts w:ascii="Calibri" w:hAnsi="Calibri"/>
              </w:rPr>
              <w:t xml:space="preserve">     1.000 </w:t>
            </w:r>
          </w:p>
        </w:tc>
        <w:tc>
          <w:tcPr>
            <w:tcW w:w="118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D74838E" w14:textId="77777777" w:rsidR="005F2397" w:rsidRPr="008568A7" w:rsidRDefault="005F2397" w:rsidP="005F2397">
            <w:pPr>
              <w:rPr>
                <w:rFonts w:ascii="Calibri" w:hAnsi="Calibri"/>
              </w:rPr>
            </w:pPr>
            <w:r w:rsidRPr="008568A7">
              <w:rPr>
                <w:rFonts w:ascii="Calibri" w:hAnsi="Calibri"/>
              </w:rPr>
              <w:t xml:space="preserve">     2.653 </w:t>
            </w:r>
          </w:p>
        </w:tc>
      </w:tr>
      <w:tr w:rsidR="006F51DB" w:rsidRPr="008568A7" w14:paraId="11193E55" w14:textId="77777777" w:rsidTr="006F51DB">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3F635CD1"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1EC98E3" w14:textId="77777777" w:rsidR="005F2397" w:rsidRPr="008568A7" w:rsidRDefault="005F2397" w:rsidP="005F2397">
            <w:pPr>
              <w:rPr>
                <w:rFonts w:ascii="Calibri" w:hAnsi="Calibri"/>
              </w:rPr>
            </w:pP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4CB229EF"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9FF9E1F"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0E620579"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178B03F"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E0E510D" w14:textId="77777777" w:rsidR="005F2397" w:rsidRPr="008568A7" w:rsidRDefault="005F2397" w:rsidP="005F2397">
            <w:pPr>
              <w:rPr>
                <w:rFonts w:ascii="Calibri" w:hAnsi="Calibri"/>
              </w:rPr>
            </w:pPr>
          </w:p>
        </w:tc>
        <w:tc>
          <w:tcPr>
            <w:tcW w:w="1188"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36485CB4" w14:textId="43D4E87B" w:rsidR="005F2397" w:rsidRPr="008568A7" w:rsidRDefault="005F2397" w:rsidP="005F2397">
            <w:pPr>
              <w:rPr>
                <w:rFonts w:ascii="Calibri" w:hAnsi="Calibri"/>
              </w:rPr>
            </w:pPr>
            <w:r w:rsidRPr="008568A7">
              <w:rPr>
                <w:rFonts w:ascii="Calibri" w:hAnsi="Calibri" w:cs="Times New Roman"/>
              </w:rPr>
              <w:t>↑</w:t>
            </w:r>
            <w:r w:rsidRPr="008568A7">
              <w:rPr>
                <w:rFonts w:ascii="Calibri" w:hAnsi="Calibri"/>
              </w:rPr>
              <w:t xml:space="preserve"> Duration</w:t>
            </w:r>
            <w:ins w:id="3300" w:author="Aleksander Hansen" w:date="2013-02-15T17:04:00Z">
              <w:r w:rsidR="00FF184E">
                <w:rPr>
                  <w:rFonts w:ascii="Calibri" w:hAnsi="Calibri"/>
                </w:rPr>
                <w:fldChar w:fldCharType="begin"/>
              </w:r>
              <w:r w:rsidR="00FF184E">
                <w:instrText xml:space="preserve"> XE "</w:instrText>
              </w:r>
            </w:ins>
            <w:r w:rsidR="00FF184E" w:rsidRPr="008568A7">
              <w:rPr>
                <w:rFonts w:ascii="Calibri" w:hAnsi="Calibri"/>
              </w:rPr>
              <w:instrText>Duration</w:instrText>
            </w:r>
            <w:ins w:id="3301" w:author="Aleksander Hansen" w:date="2013-02-15T17:04:00Z">
              <w:r w:rsidR="00FF184E">
                <w:instrText xml:space="preserve">" </w:instrText>
              </w:r>
              <w:r w:rsidR="00FF184E">
                <w:rPr>
                  <w:rFonts w:ascii="Calibri" w:hAnsi="Calibri"/>
                </w:rPr>
                <w:fldChar w:fldCharType="end"/>
              </w:r>
            </w:ins>
          </w:p>
        </w:tc>
      </w:tr>
    </w:tbl>
    <w:p w14:paraId="10790DA9" w14:textId="77777777" w:rsidR="005F2397" w:rsidRPr="008568A7" w:rsidRDefault="005F2397" w:rsidP="005F2397">
      <w:pPr>
        <w:rPr>
          <w:rFonts w:ascii="Calibri" w:hAnsi="Calibri"/>
        </w:rPr>
      </w:pPr>
    </w:p>
    <w:p w14:paraId="15352412" w14:textId="77777777" w:rsidR="000C2513" w:rsidRDefault="005F2397" w:rsidP="005F2397">
      <w:pPr>
        <w:rPr>
          <w:ins w:id="3302" w:author="Aleksander Hansen" w:date="2013-02-11T15:59:00Z"/>
          <w:rFonts w:ascii="Calibri" w:hAnsi="Calibri"/>
        </w:rPr>
      </w:pPr>
      <w:r w:rsidRPr="008568A7">
        <w:rPr>
          <w:rFonts w:ascii="Calibri" w:hAnsi="Calibri"/>
        </w:rPr>
        <w:t xml:space="preserve">To use the duration, please note we have two </w:t>
      </w:r>
      <w:r w:rsidR="006F51DB" w:rsidRPr="008568A7">
        <w:rPr>
          <w:rFonts w:ascii="Calibri" w:hAnsi="Calibri"/>
        </w:rPr>
        <w:t>examples</w:t>
      </w:r>
      <w:r w:rsidRPr="008568A7">
        <w:rPr>
          <w:rFonts w:ascii="Calibri" w:hAnsi="Calibri"/>
        </w:rPr>
        <w:t xml:space="preserve"> below (the first column assume continuous rates, the second assumes semi-annual). </w:t>
      </w:r>
    </w:p>
    <w:p w14:paraId="674AB1CC" w14:textId="77777777" w:rsidR="000C2513" w:rsidRDefault="000C2513" w:rsidP="005F2397">
      <w:pPr>
        <w:rPr>
          <w:ins w:id="3303" w:author="Aleksander Hansen" w:date="2013-02-11T15:57:00Z"/>
          <w:rFonts w:ascii="Calibri" w:hAnsi="Calibri"/>
        </w:rPr>
      </w:pPr>
    </w:p>
    <w:p w14:paraId="0F0DCA83" w14:textId="165C9EBD" w:rsidR="005F2397" w:rsidRPr="008568A7" w:rsidRDefault="005F2397" w:rsidP="005F2397">
      <w:pPr>
        <w:rPr>
          <w:rFonts w:ascii="Calibri" w:hAnsi="Calibri"/>
        </w:rPr>
      </w:pPr>
      <w:r w:rsidRPr="008568A7">
        <w:rPr>
          <w:rFonts w:ascii="Calibri" w:hAnsi="Calibri"/>
        </w:rPr>
        <w:t xml:space="preserve">First, we convert the Macaulay duration into </w:t>
      </w:r>
      <w:r w:rsidRPr="000C2513">
        <w:rPr>
          <w:rFonts w:ascii="Calibri" w:hAnsi="Calibri"/>
          <w:i/>
          <w:rPrChange w:id="3304" w:author="Aleksander Hansen" w:date="2013-02-11T15:59:00Z">
            <w:rPr>
              <w:rFonts w:ascii="Calibri" w:hAnsi="Calibri"/>
            </w:rPr>
          </w:rPrChange>
        </w:rPr>
        <w:t>modified duration</w:t>
      </w:r>
      <w:r w:rsidRPr="008568A7">
        <w:rPr>
          <w:rFonts w:ascii="Calibri" w:hAnsi="Calibri"/>
        </w:rPr>
        <w:t>. This is done by using</w:t>
      </w:r>
      <w:ins w:id="3305" w:author="Aleksander Hansen" w:date="2013-02-11T15:58:00Z">
        <w:r w:rsidR="000C2513">
          <w:rPr>
            <w:rFonts w:ascii="Calibri" w:hAnsi="Calibri"/>
          </w:rPr>
          <w:t xml:space="preserve"> the relation</w:t>
        </w:r>
      </w:ins>
      <w:del w:id="3306" w:author="Aleksander Hansen" w:date="2013-02-11T15:58:00Z">
        <w:r w:rsidRPr="008568A7" w:rsidDel="000C2513">
          <w:rPr>
            <w:rFonts w:ascii="Calibri" w:hAnsi="Calibri"/>
          </w:rPr>
          <w:delText>:</w:delText>
        </w:r>
      </w:del>
      <w:r w:rsidRPr="008568A7">
        <w:rPr>
          <w:rFonts w:ascii="Calibri" w:hAnsi="Calibri"/>
        </w:rPr>
        <w:t xml:space="preserve"> Modified Duration</w:t>
      </w:r>
      <w:ins w:id="3307" w:author="Aleksander Hansen" w:date="2013-02-15T17:04:00Z">
        <w:r w:rsidR="00FF184E">
          <w:rPr>
            <w:rFonts w:ascii="Calibri" w:hAnsi="Calibri"/>
          </w:rPr>
          <w:fldChar w:fldCharType="begin"/>
        </w:r>
        <w:r w:rsidR="00FF184E">
          <w:instrText xml:space="preserve"> XE "</w:instrText>
        </w:r>
      </w:ins>
      <w:r w:rsidR="00FF184E" w:rsidRPr="008568A7">
        <w:rPr>
          <w:rFonts w:ascii="Calibri" w:hAnsi="Calibri"/>
        </w:rPr>
        <w:instrText>Duration</w:instrText>
      </w:r>
      <w:ins w:id="3308" w:author="Aleksander Hansen" w:date="2013-02-15T17:04:00Z">
        <w:r w:rsidR="00FF184E">
          <w:instrText xml:space="preserve">" </w:instrText>
        </w:r>
        <w:r w:rsidR="00FF184E">
          <w:rPr>
            <w:rFonts w:ascii="Calibri" w:hAnsi="Calibri"/>
          </w:rPr>
          <w:fldChar w:fldCharType="end"/>
        </w:r>
      </w:ins>
      <w:r w:rsidRPr="008568A7">
        <w:rPr>
          <w:rFonts w:ascii="Calibri" w:hAnsi="Calibri"/>
        </w:rPr>
        <w:t xml:space="preserve"> = Macaulay Duration / (1 + yield</w:t>
      </w:r>
      <w:ins w:id="3309"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310" w:author="Aleksander Hansen" w:date="2013-02-15T17:05:00Z">
        <w:r w:rsidR="00FF184E">
          <w:instrText xml:space="preserve">" </w:instrText>
        </w:r>
        <w:r w:rsidR="00FF184E">
          <w:rPr>
            <w:rFonts w:ascii="Calibri" w:hAnsi="Calibri"/>
          </w:rPr>
          <w:fldChar w:fldCharType="end"/>
        </w:r>
      </w:ins>
      <w:r w:rsidRPr="008568A7">
        <w:rPr>
          <w:rFonts w:ascii="Calibri" w:hAnsi="Calibri"/>
        </w:rPr>
        <w:t>/k) where k = compound periods per year. Or, equivalently: Modified Duration * (1+yield/k) = Macaulay Duration. Note that Modified Duration can be less than or equal to Macaulay Duration, but never greater than! In the case of continuous compounding</w:t>
      </w:r>
      <w:ins w:id="3311"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compounding</w:instrText>
      </w:r>
      <w:ins w:id="3312"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this reduces to Modified Duration = Macaulay Duration. </w:t>
      </w:r>
    </w:p>
    <w:p w14:paraId="509592FF" w14:textId="77777777" w:rsidR="000C2513" w:rsidRDefault="000C2513" w:rsidP="005F2397">
      <w:pPr>
        <w:rPr>
          <w:ins w:id="3313" w:author="Aleksander Hansen" w:date="2013-02-11T15:57:00Z"/>
          <w:rFonts w:ascii="Calibri" w:hAnsi="Calibri"/>
        </w:rPr>
      </w:pPr>
    </w:p>
    <w:p w14:paraId="1F1ECD52" w14:textId="77777777" w:rsidR="005F2397" w:rsidRPr="008568A7" w:rsidDel="000C2513" w:rsidRDefault="005F2397" w:rsidP="005F2397">
      <w:pPr>
        <w:rPr>
          <w:del w:id="3314" w:author="Aleksander Hansen" w:date="2013-02-11T15:57:00Z"/>
          <w:rFonts w:ascii="Calibri" w:hAnsi="Calibri"/>
        </w:rPr>
      </w:pPr>
      <w:del w:id="3315" w:author="Aleksander Hansen" w:date="2013-02-11T15:57:00Z">
        <w:r w:rsidRPr="008568A7" w:rsidDel="000C2513">
          <w:rPr>
            <w:rFonts w:ascii="Calibri" w:hAnsi="Calibri"/>
          </w:rPr>
          <w:br w:type="page"/>
        </w:r>
      </w:del>
    </w:p>
    <w:p w14:paraId="7BB7926F" w14:textId="3A1A2787" w:rsidR="005F2397" w:rsidRPr="008568A7" w:rsidRDefault="005F2397" w:rsidP="005F2397">
      <w:pPr>
        <w:rPr>
          <w:rFonts w:ascii="Calibri" w:hAnsi="Calibri"/>
        </w:rPr>
      </w:pPr>
      <w:r w:rsidRPr="008568A7">
        <w:rPr>
          <w:rFonts w:ascii="Calibri" w:hAnsi="Calibri"/>
        </w:rPr>
        <w:t>Given the modified duration, we select a yield</w:t>
      </w:r>
      <w:ins w:id="3316"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317"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“shock” (e.g., 10 bps). The estimated price change is then given by: estimated price change = (-)*Bond Price * Modified Duration</w:t>
      </w:r>
      <w:ins w:id="3318" w:author="Aleksander Hansen" w:date="2013-02-15T17:04:00Z">
        <w:r w:rsidR="00FF184E">
          <w:rPr>
            <w:rFonts w:ascii="Calibri" w:hAnsi="Calibri"/>
          </w:rPr>
          <w:fldChar w:fldCharType="begin"/>
        </w:r>
        <w:r w:rsidR="00FF184E">
          <w:instrText xml:space="preserve"> XE "</w:instrText>
        </w:r>
      </w:ins>
      <w:r w:rsidR="00FF184E" w:rsidRPr="008568A7">
        <w:rPr>
          <w:rFonts w:ascii="Calibri" w:hAnsi="Calibri"/>
        </w:rPr>
        <w:instrText>Duration</w:instrText>
      </w:r>
      <w:ins w:id="3319" w:author="Aleksander Hansen" w:date="2013-02-15T17:04:00Z">
        <w:r w:rsidR="00FF184E">
          <w:instrText xml:space="preserve">" </w:instrText>
        </w:r>
        <w:r w:rsidR="00FF184E">
          <w:rPr>
            <w:rFonts w:ascii="Calibri" w:hAnsi="Calibri"/>
          </w:rPr>
          <w:fldChar w:fldCharType="end"/>
        </w:r>
      </w:ins>
      <w:r w:rsidRPr="008568A7">
        <w:rPr>
          <w:rFonts w:ascii="Calibri" w:hAnsi="Calibri"/>
        </w:rPr>
        <w:t xml:space="preserve"> * Yield Shock.</w:t>
      </w:r>
    </w:p>
    <w:p w14:paraId="4C79AFBF" w14:textId="57F3AEB6" w:rsidR="005F2397" w:rsidRDefault="005F2397" w:rsidP="005F2397">
      <w:pPr>
        <w:rPr>
          <w:ins w:id="3320" w:author="Aleksander Hansen" w:date="2013-02-11T16:02:00Z"/>
          <w:rFonts w:ascii="Calibri" w:hAnsi="Calibri"/>
        </w:rPr>
      </w:pPr>
      <w:r w:rsidRPr="008568A7">
        <w:rPr>
          <w:rFonts w:ascii="Calibri" w:hAnsi="Calibri"/>
        </w:rPr>
        <w:t>The “dollar duration” (at bottom) is equal to the modified duration multiplied by the bond</w:t>
      </w:r>
      <w:ins w:id="3321"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3322"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price. </w:t>
      </w:r>
    </w:p>
    <w:p w14:paraId="796E575D" w14:textId="77777777" w:rsidR="000C2513" w:rsidRPr="008568A7" w:rsidRDefault="000C2513" w:rsidP="005F2397">
      <w:pPr>
        <w:rPr>
          <w:rFonts w:ascii="Calibri" w:hAnsi="Calibri"/>
        </w:rPr>
      </w:pPr>
    </w:p>
    <w:tbl>
      <w:tblPr>
        <w:tblW w:w="6765" w:type="dxa"/>
        <w:tblCellMar>
          <w:left w:w="0" w:type="dxa"/>
          <w:right w:w="0" w:type="dxa"/>
        </w:tblCellMar>
        <w:tblLook w:val="04A0" w:firstRow="1" w:lastRow="0" w:firstColumn="1" w:lastColumn="0" w:noHBand="0" w:noVBand="1"/>
        <w:tblPrChange w:id="3323" w:author="Aleksander Hansen" w:date="2013-02-11T16:03:00Z">
          <w:tblPr>
            <w:tblW w:w="6765" w:type="dxa"/>
            <w:jc w:val="right"/>
            <w:tblCellMar>
              <w:left w:w="0" w:type="dxa"/>
              <w:right w:w="0" w:type="dxa"/>
            </w:tblCellMar>
            <w:tblLook w:val="04A0" w:firstRow="1" w:lastRow="0" w:firstColumn="1" w:lastColumn="0" w:noHBand="0" w:noVBand="1"/>
          </w:tblPr>
        </w:tblPrChange>
      </w:tblPr>
      <w:tblGrid>
        <w:gridCol w:w="1960"/>
        <w:gridCol w:w="1246"/>
        <w:gridCol w:w="270"/>
        <w:gridCol w:w="1800"/>
        <w:gridCol w:w="1489"/>
        <w:tblGridChange w:id="3324">
          <w:tblGrid>
            <w:gridCol w:w="1960"/>
            <w:gridCol w:w="1246"/>
            <w:gridCol w:w="270"/>
            <w:gridCol w:w="1800"/>
            <w:gridCol w:w="1489"/>
          </w:tblGrid>
        </w:tblGridChange>
      </w:tblGrid>
      <w:tr w:rsidR="005F2397" w:rsidRPr="008568A7" w14:paraId="2271917C" w14:textId="77777777" w:rsidTr="001A29FF">
        <w:trPr>
          <w:trHeight w:val="262"/>
          <w:trPrChange w:id="3325" w:author="Aleksander Hansen" w:date="2013-02-11T16:03:00Z">
            <w:trPr>
              <w:trHeight w:val="262"/>
              <w:jc w:val="right"/>
            </w:trPr>
          </w:trPrChange>
        </w:trPr>
        <w:tc>
          <w:tcPr>
            <w:tcW w:w="3206"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3326" w:author="Aleksander Hansen" w:date="2013-02-11T16:03:00Z">
              <w:tcPr>
                <w:tcW w:w="3206"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
            </w:tcPrChange>
          </w:tcPr>
          <w:p w14:paraId="7358234D" w14:textId="77777777" w:rsidR="005F2397" w:rsidRPr="008568A7" w:rsidRDefault="005F2397" w:rsidP="005F2397">
            <w:pPr>
              <w:rPr>
                <w:rFonts w:ascii="Calibri" w:hAnsi="Calibri"/>
              </w:rPr>
            </w:pPr>
            <w:r w:rsidRPr="008568A7">
              <w:rPr>
                <w:rFonts w:ascii="Calibri" w:hAnsi="Calibri"/>
              </w:rPr>
              <w:t>Example 4.5 &amp; 4.6</w:t>
            </w:r>
          </w:p>
        </w:tc>
        <w:tc>
          <w:tcPr>
            <w:tcW w:w="27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3327" w:author="Aleksander Hansen" w:date="2013-02-11T16:03:00Z">
              <w:tcPr>
                <w:tcW w:w="27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tcPrChange>
          </w:tcPr>
          <w:p w14:paraId="174F36EA" w14:textId="77777777" w:rsidR="005F2397" w:rsidRPr="008568A7" w:rsidRDefault="005F2397" w:rsidP="005F2397">
            <w:pPr>
              <w:rPr>
                <w:rFonts w:ascii="Calibri" w:hAnsi="Calibri"/>
              </w:rPr>
            </w:pPr>
            <w:r w:rsidRPr="008568A7">
              <w:rPr>
                <w:rFonts w:ascii="Calibri" w:hAnsi="Calibri"/>
              </w:rPr>
              <w:t> </w:t>
            </w:r>
          </w:p>
        </w:tc>
        <w:tc>
          <w:tcPr>
            <w:tcW w:w="180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3328" w:author="Aleksander Hansen" w:date="2013-02-11T16:03:00Z">
              <w:tcPr>
                <w:tcW w:w="180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tcPrChange>
          </w:tcPr>
          <w:p w14:paraId="54FA5EE3" w14:textId="77777777" w:rsidR="005F2397" w:rsidRPr="008568A7" w:rsidRDefault="005F2397" w:rsidP="005F2397">
            <w:pPr>
              <w:rPr>
                <w:rFonts w:ascii="Calibri" w:hAnsi="Calibri"/>
              </w:rPr>
            </w:pPr>
            <w:r w:rsidRPr="008568A7">
              <w:rPr>
                <w:rFonts w:ascii="Calibri" w:hAnsi="Calibri"/>
              </w:rPr>
              <w:t> </w:t>
            </w:r>
          </w:p>
        </w:tc>
        <w:tc>
          <w:tcPr>
            <w:tcW w:w="1489"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3329" w:author="Aleksander Hansen" w:date="2013-02-11T16:03:00Z">
              <w:tcPr>
                <w:tcW w:w="1489"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tcPrChange>
          </w:tcPr>
          <w:p w14:paraId="241706EE" w14:textId="77777777" w:rsidR="005F2397" w:rsidRPr="008568A7" w:rsidRDefault="005F2397" w:rsidP="005F2397">
            <w:pPr>
              <w:rPr>
                <w:rFonts w:ascii="Calibri" w:hAnsi="Calibri"/>
              </w:rPr>
            </w:pPr>
            <w:r w:rsidRPr="008568A7">
              <w:rPr>
                <w:rFonts w:ascii="Calibri" w:hAnsi="Calibri"/>
              </w:rPr>
              <w:t> </w:t>
            </w:r>
          </w:p>
        </w:tc>
      </w:tr>
      <w:tr w:rsidR="005F2397" w:rsidRPr="008568A7" w14:paraId="55988E51" w14:textId="77777777" w:rsidTr="001A29FF">
        <w:trPr>
          <w:trHeight w:val="262"/>
          <w:trPrChange w:id="3330" w:author="Aleksander Hansen" w:date="2013-02-11T16:03:00Z">
            <w:trPr>
              <w:trHeight w:val="262"/>
              <w:jc w:val="right"/>
            </w:trPr>
          </w:trPrChange>
        </w:trPr>
        <w:tc>
          <w:tcPr>
            <w:tcW w:w="19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3331" w:author="Aleksander Hansen" w:date="2013-02-11T16:03:00Z">
              <w:tcPr>
                <w:tcW w:w="19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79E6FE49" w14:textId="77777777" w:rsidR="005F2397" w:rsidRPr="008568A7" w:rsidRDefault="005F2397" w:rsidP="005F2397">
            <w:pPr>
              <w:rPr>
                <w:rFonts w:ascii="Calibri" w:hAnsi="Calibri"/>
              </w:rPr>
            </w:pPr>
          </w:p>
        </w:tc>
        <w:tc>
          <w:tcPr>
            <w:tcW w:w="124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3332" w:author="Aleksander Hansen" w:date="2013-02-11T16:03:00Z">
              <w:tcPr>
                <w:tcW w:w="124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2DB63839" w14:textId="77777777" w:rsidR="005F2397" w:rsidRPr="008568A7" w:rsidRDefault="005F2397" w:rsidP="005F2397">
            <w:pPr>
              <w:rPr>
                <w:rFonts w:ascii="Calibri" w:hAnsi="Calibri"/>
              </w:rPr>
            </w:pPr>
          </w:p>
        </w:tc>
        <w:tc>
          <w:tcPr>
            <w:tcW w:w="2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3333" w:author="Aleksander Hansen" w:date="2013-02-11T16:03:00Z">
              <w:tcPr>
                <w:tcW w:w="2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4297A65E" w14:textId="77777777" w:rsidR="005F2397" w:rsidRPr="008568A7" w:rsidRDefault="005F2397" w:rsidP="005F2397">
            <w:pPr>
              <w:rPr>
                <w:rFonts w:ascii="Calibri" w:hAnsi="Calibri"/>
              </w:rPr>
            </w:pPr>
          </w:p>
        </w:tc>
        <w:tc>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3334" w:author="Aleksander Hansen" w:date="2013-02-11T16:03:00Z">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4ED63ED0" w14:textId="77777777" w:rsidR="005F2397" w:rsidRPr="008568A7" w:rsidRDefault="005F2397" w:rsidP="005F2397">
            <w:pPr>
              <w:rPr>
                <w:rFonts w:ascii="Calibri" w:hAnsi="Calibri"/>
              </w:rPr>
            </w:pPr>
          </w:p>
        </w:tc>
        <w:tc>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3335" w:author="Aleksander Hansen" w:date="2013-02-11T16:03:00Z">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0C34832A" w14:textId="77777777" w:rsidR="005F2397" w:rsidRPr="008568A7" w:rsidRDefault="005F2397" w:rsidP="005F2397">
            <w:pPr>
              <w:rPr>
                <w:rFonts w:ascii="Calibri" w:hAnsi="Calibri"/>
              </w:rPr>
            </w:pPr>
            <w:r w:rsidRPr="008568A7">
              <w:rPr>
                <w:rFonts w:ascii="Calibri" w:hAnsi="Calibri"/>
              </w:rPr>
              <w:t>Semi-</w:t>
            </w:r>
          </w:p>
        </w:tc>
      </w:tr>
      <w:tr w:rsidR="005F2397" w:rsidRPr="008568A7" w14:paraId="714E8234" w14:textId="77777777" w:rsidTr="001A29FF">
        <w:trPr>
          <w:trHeight w:val="262"/>
          <w:trPrChange w:id="3336" w:author="Aleksander Hansen" w:date="2013-02-11T16:03:00Z">
            <w:trPr>
              <w:trHeight w:val="262"/>
              <w:jc w:val="right"/>
            </w:trPr>
          </w:trPrChange>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Change w:id="3337" w:author="Aleksander Hansen" w:date="2013-02-11T16:03:00Z">
              <w:tcPr>
                <w:tcW w:w="196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8988BC5"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Change w:id="3338" w:author="Aleksander Hansen" w:date="2013-02-11T16:03:00Z">
              <w:tcPr>
                <w:tcW w:w="124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F36F64E"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Change w:id="3339" w:author="Aleksander Hansen" w:date="2013-02-11T16:03:00Z">
              <w:tcPr>
                <w:tcW w:w="2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A940433" w14:textId="77777777" w:rsidR="005F2397" w:rsidRPr="008568A7" w:rsidRDefault="005F2397" w:rsidP="005F2397">
            <w:pPr>
              <w:rPr>
                <w:rFonts w:ascii="Calibri" w:hAnsi="Calibri"/>
              </w:rPr>
            </w:pPr>
          </w:p>
        </w:tc>
        <w:tc>
          <w:tcPr>
            <w:tcW w:w="180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3340" w:author="Aleksander Hansen" w:date="2013-02-11T16:03:00Z">
              <w:tcPr>
                <w:tcW w:w="180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0B71E7BB" w14:textId="77777777" w:rsidR="005F2397" w:rsidRPr="008568A7" w:rsidRDefault="005F2397" w:rsidP="005F2397">
            <w:pPr>
              <w:rPr>
                <w:rFonts w:ascii="Calibri" w:hAnsi="Calibri"/>
              </w:rPr>
            </w:pPr>
            <w:r w:rsidRPr="008568A7">
              <w:rPr>
                <w:rFonts w:ascii="Calibri" w:hAnsi="Calibri"/>
              </w:rPr>
              <w:t xml:space="preserve">Continuous </w:t>
            </w:r>
          </w:p>
        </w:tc>
        <w:tc>
          <w:tcPr>
            <w:tcW w:w="148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3341" w:author="Aleksander Hansen" w:date="2013-02-11T16:03:00Z">
              <w:tcPr>
                <w:tcW w:w="148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2BD3A430" w14:textId="77777777" w:rsidR="005F2397" w:rsidRPr="008568A7" w:rsidRDefault="005F2397" w:rsidP="005F2397">
            <w:pPr>
              <w:rPr>
                <w:rFonts w:ascii="Calibri" w:hAnsi="Calibri"/>
              </w:rPr>
            </w:pPr>
            <w:r w:rsidRPr="008568A7">
              <w:rPr>
                <w:rFonts w:ascii="Calibri" w:hAnsi="Calibri"/>
              </w:rPr>
              <w:t>Annual</w:t>
            </w:r>
          </w:p>
        </w:tc>
      </w:tr>
      <w:tr w:rsidR="005F2397" w:rsidRPr="008568A7" w14:paraId="652E7314" w14:textId="77777777" w:rsidTr="001A29FF">
        <w:trPr>
          <w:trHeight w:val="262"/>
          <w:trPrChange w:id="3342" w:author="Aleksander Hansen" w:date="2013-02-11T16:03:00Z">
            <w:trPr>
              <w:trHeight w:val="262"/>
              <w:jc w:val="right"/>
            </w:trPr>
          </w:trPrChange>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Change w:id="3343" w:author="Aleksander Hansen" w:date="2013-02-11T16:03:00Z">
              <w:tcPr>
                <w:tcW w:w="196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BE5EAA4"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Change w:id="3344" w:author="Aleksander Hansen" w:date="2013-02-11T16:03:00Z">
              <w:tcPr>
                <w:tcW w:w="124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E678931"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Change w:id="3345" w:author="Aleksander Hansen" w:date="2013-02-11T16:03:00Z">
              <w:tcPr>
                <w:tcW w:w="2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5070122" w14:textId="77777777" w:rsidR="005F2397" w:rsidRPr="008568A7" w:rsidRDefault="005F2397" w:rsidP="005F2397">
            <w:pPr>
              <w:rPr>
                <w:rFonts w:ascii="Calibri" w:hAnsi="Calibri"/>
              </w:rPr>
            </w:pPr>
          </w:p>
        </w:tc>
        <w:tc>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3346" w:author="Aleksander Hansen" w:date="2013-02-11T16:03:00Z">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48C33138" w14:textId="77777777" w:rsidR="005F2397" w:rsidRPr="008568A7" w:rsidRDefault="005F2397" w:rsidP="005F2397">
            <w:pPr>
              <w:rPr>
                <w:rFonts w:ascii="Calibri" w:hAnsi="Calibri"/>
              </w:rPr>
            </w:pPr>
            <w:r w:rsidRPr="008568A7">
              <w:rPr>
                <w:rFonts w:ascii="Calibri" w:hAnsi="Calibri"/>
              </w:rPr>
              <w:t>12.000%</w:t>
            </w:r>
          </w:p>
        </w:tc>
        <w:tc>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3347" w:author="Aleksander Hansen" w:date="2013-02-11T16:03:00Z">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03441035" w14:textId="77777777" w:rsidR="005F2397" w:rsidRPr="008568A7" w:rsidRDefault="005F2397" w:rsidP="005F2397">
            <w:pPr>
              <w:rPr>
                <w:rFonts w:ascii="Calibri" w:hAnsi="Calibri"/>
              </w:rPr>
            </w:pPr>
            <w:r w:rsidRPr="008568A7">
              <w:rPr>
                <w:rFonts w:ascii="Calibri" w:hAnsi="Calibri"/>
              </w:rPr>
              <w:t>12.367%</w:t>
            </w:r>
          </w:p>
        </w:tc>
      </w:tr>
      <w:tr w:rsidR="005F2397" w:rsidRPr="008568A7" w14:paraId="15B752AF" w14:textId="77777777" w:rsidTr="001A29FF">
        <w:trPr>
          <w:trHeight w:val="262"/>
          <w:trPrChange w:id="3348" w:author="Aleksander Hansen" w:date="2013-02-11T16:03:00Z">
            <w:trPr>
              <w:trHeight w:val="262"/>
              <w:jc w:val="right"/>
            </w:trPr>
          </w:trPrChange>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349" w:author="Aleksander Hansen" w:date="2013-02-11T16:03:00Z">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4201BE74" w14:textId="57C34FDF" w:rsidR="005F2397" w:rsidRPr="008568A7" w:rsidRDefault="005F2397" w:rsidP="005F2397">
            <w:pPr>
              <w:rPr>
                <w:rFonts w:ascii="Calibri" w:hAnsi="Calibri"/>
              </w:rPr>
            </w:pPr>
            <w:r w:rsidRPr="008568A7">
              <w:rPr>
                <w:rFonts w:ascii="Calibri" w:hAnsi="Calibri"/>
              </w:rPr>
              <w:t>(Macaulay) Duration</w:t>
            </w:r>
            <w:ins w:id="3350" w:author="Aleksander Hansen" w:date="2013-02-15T17:04:00Z">
              <w:r w:rsidR="00FF184E">
                <w:rPr>
                  <w:rFonts w:ascii="Calibri" w:hAnsi="Calibri"/>
                </w:rPr>
                <w:fldChar w:fldCharType="begin"/>
              </w:r>
              <w:r w:rsidR="00FF184E">
                <w:instrText xml:space="preserve"> XE "</w:instrText>
              </w:r>
            </w:ins>
            <w:r w:rsidR="00FF184E" w:rsidRPr="008568A7">
              <w:rPr>
                <w:rFonts w:ascii="Calibri" w:hAnsi="Calibri"/>
              </w:rPr>
              <w:instrText>Duration</w:instrText>
            </w:r>
            <w:ins w:id="3351" w:author="Aleksander Hansen" w:date="2013-02-15T17:04:00Z">
              <w:r w:rsidR="00FF184E">
                <w:instrText xml:space="preserve">" </w:instrText>
              </w:r>
              <w:r w:rsidR="00FF184E">
                <w:rPr>
                  <w:rFonts w:ascii="Calibri" w:hAnsi="Calibri"/>
                </w:rPr>
                <w:fldChar w:fldCharType="end"/>
              </w:r>
            </w:ins>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Change w:id="3352" w:author="Aleksander Hansen" w:date="2013-02-11T16:03:00Z">
              <w:tcPr>
                <w:tcW w:w="180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7F4401B" w14:textId="77777777" w:rsidR="005F2397" w:rsidRPr="008568A7" w:rsidRDefault="005F2397" w:rsidP="005F2397">
            <w:pPr>
              <w:rPr>
                <w:rFonts w:ascii="Calibri" w:hAnsi="Calibri"/>
              </w:rPr>
            </w:pPr>
            <w:r w:rsidRPr="008568A7">
              <w:rPr>
                <w:rFonts w:ascii="Calibri" w:hAnsi="Calibri"/>
              </w:rPr>
              <w:t xml:space="preserve">   2.6530 </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Change w:id="3353" w:author="Aleksander Hansen" w:date="2013-02-11T16:03:00Z">
              <w:tcPr>
                <w:tcW w:w="148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04C2F17" w14:textId="77777777" w:rsidR="005F2397" w:rsidRPr="008568A7" w:rsidRDefault="005F2397" w:rsidP="005F2397">
            <w:pPr>
              <w:rPr>
                <w:rFonts w:ascii="Calibri" w:hAnsi="Calibri"/>
              </w:rPr>
            </w:pPr>
            <w:r w:rsidRPr="008568A7">
              <w:rPr>
                <w:rFonts w:ascii="Calibri" w:hAnsi="Calibri"/>
              </w:rPr>
              <w:t xml:space="preserve">   2.6530 </w:t>
            </w:r>
          </w:p>
        </w:tc>
      </w:tr>
      <w:tr w:rsidR="005F2397" w:rsidRPr="008568A7" w14:paraId="4D4E28EB" w14:textId="77777777" w:rsidTr="001A29FF">
        <w:trPr>
          <w:trHeight w:val="262"/>
          <w:trPrChange w:id="3354" w:author="Aleksander Hansen" w:date="2013-02-11T16:03:00Z">
            <w:trPr>
              <w:trHeight w:val="262"/>
              <w:jc w:val="right"/>
            </w:trPr>
          </w:trPrChange>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355" w:author="Aleksander Hansen" w:date="2013-02-11T16:03:00Z">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4EBC86F" w14:textId="65C51FBB" w:rsidR="005F2397" w:rsidRPr="008568A7" w:rsidRDefault="005F2397" w:rsidP="005F2397">
            <w:pPr>
              <w:rPr>
                <w:rFonts w:ascii="Calibri" w:hAnsi="Calibri"/>
              </w:rPr>
            </w:pPr>
            <w:r w:rsidRPr="008568A7">
              <w:rPr>
                <w:rFonts w:ascii="Calibri" w:hAnsi="Calibri"/>
              </w:rPr>
              <w:t>Modified Duration</w:t>
            </w:r>
            <w:ins w:id="3356" w:author="Aleksander Hansen" w:date="2013-02-15T17:04:00Z">
              <w:r w:rsidR="00FF184E">
                <w:rPr>
                  <w:rFonts w:ascii="Calibri" w:hAnsi="Calibri"/>
                </w:rPr>
                <w:fldChar w:fldCharType="begin"/>
              </w:r>
              <w:r w:rsidR="00FF184E">
                <w:instrText xml:space="preserve"> XE "</w:instrText>
              </w:r>
            </w:ins>
            <w:r w:rsidR="00FF184E" w:rsidRPr="008568A7">
              <w:rPr>
                <w:rFonts w:ascii="Calibri" w:hAnsi="Calibri"/>
              </w:rPr>
              <w:instrText>Duration</w:instrText>
            </w:r>
            <w:ins w:id="3357" w:author="Aleksander Hansen" w:date="2013-02-15T17:04:00Z">
              <w:r w:rsidR="00FF184E">
                <w:instrText xml:space="preserve">" </w:instrText>
              </w:r>
              <w:r w:rsidR="00FF184E">
                <w:rPr>
                  <w:rFonts w:ascii="Calibri" w:hAnsi="Calibri"/>
                </w:rPr>
                <w:fldChar w:fldCharType="end"/>
              </w:r>
            </w:ins>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Change w:id="3358" w:author="Aleksander Hansen" w:date="2013-02-11T16:03:00Z">
              <w:tcPr>
                <w:tcW w:w="2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4752164" w14:textId="77777777" w:rsidR="005F2397" w:rsidRPr="008568A7" w:rsidRDefault="005F2397" w:rsidP="005F2397">
            <w:pPr>
              <w:rPr>
                <w:rFonts w:ascii="Calibri" w:hAnsi="Calibri"/>
              </w:rPr>
            </w:pPr>
          </w:p>
        </w:tc>
        <w:tc>
          <w:tcPr>
            <w:tcW w:w="1800" w:type="dxa"/>
            <w:tcBorders>
              <w:top w:val="nil"/>
              <w:left w:val="nil"/>
              <w:right w:val="nil"/>
            </w:tcBorders>
            <w:shd w:val="clear" w:color="auto" w:fill="auto"/>
            <w:tcMar>
              <w:top w:w="15" w:type="dxa"/>
              <w:left w:w="15" w:type="dxa"/>
              <w:bottom w:w="0" w:type="dxa"/>
              <w:right w:w="15" w:type="dxa"/>
            </w:tcMar>
            <w:vAlign w:val="center"/>
            <w:hideMark/>
            <w:tcPrChange w:id="3359" w:author="Aleksander Hansen" w:date="2013-02-11T16:03:00Z">
              <w:tcPr>
                <w:tcW w:w="1800" w:type="dxa"/>
                <w:tcBorders>
                  <w:top w:val="nil"/>
                  <w:left w:val="nil"/>
                  <w:right w:val="nil"/>
                </w:tcBorders>
                <w:shd w:val="clear" w:color="auto" w:fill="auto"/>
                <w:tcMar>
                  <w:top w:w="15" w:type="dxa"/>
                  <w:left w:w="15" w:type="dxa"/>
                  <w:bottom w:w="0" w:type="dxa"/>
                  <w:right w:w="15" w:type="dxa"/>
                </w:tcMar>
                <w:vAlign w:val="center"/>
                <w:hideMark/>
              </w:tcPr>
            </w:tcPrChange>
          </w:tcPr>
          <w:p w14:paraId="2C8ED5B7" w14:textId="77777777" w:rsidR="005F2397" w:rsidRPr="008568A7" w:rsidRDefault="005F2397" w:rsidP="005F2397">
            <w:pPr>
              <w:rPr>
                <w:rFonts w:ascii="Calibri" w:hAnsi="Calibri"/>
              </w:rPr>
            </w:pPr>
            <w:r w:rsidRPr="008568A7">
              <w:rPr>
                <w:rFonts w:ascii="Calibri" w:hAnsi="Calibri"/>
              </w:rPr>
              <w:t xml:space="preserve">   2.6530 </w:t>
            </w:r>
          </w:p>
        </w:tc>
        <w:tc>
          <w:tcPr>
            <w:tcW w:w="1489" w:type="dxa"/>
            <w:tcBorders>
              <w:top w:val="nil"/>
              <w:left w:val="nil"/>
              <w:right w:val="nil"/>
            </w:tcBorders>
            <w:shd w:val="clear" w:color="auto" w:fill="auto"/>
            <w:tcMar>
              <w:top w:w="15" w:type="dxa"/>
              <w:left w:w="15" w:type="dxa"/>
              <w:bottom w:w="0" w:type="dxa"/>
              <w:right w:w="15" w:type="dxa"/>
            </w:tcMar>
            <w:vAlign w:val="center"/>
            <w:hideMark/>
            <w:tcPrChange w:id="3360" w:author="Aleksander Hansen" w:date="2013-02-11T16:03:00Z">
              <w:tcPr>
                <w:tcW w:w="1489" w:type="dxa"/>
                <w:tcBorders>
                  <w:top w:val="nil"/>
                  <w:left w:val="nil"/>
                  <w:right w:val="nil"/>
                </w:tcBorders>
                <w:shd w:val="clear" w:color="auto" w:fill="auto"/>
                <w:tcMar>
                  <w:top w:w="15" w:type="dxa"/>
                  <w:left w:w="15" w:type="dxa"/>
                  <w:bottom w:w="0" w:type="dxa"/>
                  <w:right w:w="15" w:type="dxa"/>
                </w:tcMar>
                <w:vAlign w:val="center"/>
                <w:hideMark/>
              </w:tcPr>
            </w:tcPrChange>
          </w:tcPr>
          <w:p w14:paraId="7EA9A5E4" w14:textId="77777777" w:rsidR="005F2397" w:rsidRPr="008568A7" w:rsidRDefault="005F2397" w:rsidP="005F2397">
            <w:pPr>
              <w:rPr>
                <w:rFonts w:ascii="Calibri" w:hAnsi="Calibri"/>
              </w:rPr>
            </w:pPr>
            <w:r w:rsidRPr="008568A7">
              <w:rPr>
                <w:rFonts w:ascii="Calibri" w:hAnsi="Calibri"/>
              </w:rPr>
              <w:t xml:space="preserve">   2.4985 </w:t>
            </w:r>
          </w:p>
        </w:tc>
      </w:tr>
      <w:tr w:rsidR="005F2397" w:rsidRPr="008568A7" w14:paraId="0C0793B1" w14:textId="77777777" w:rsidTr="001A29FF">
        <w:trPr>
          <w:trHeight w:val="262"/>
          <w:trPrChange w:id="3361" w:author="Aleksander Hansen" w:date="2013-02-11T16:03:00Z">
            <w:trPr>
              <w:trHeight w:val="262"/>
              <w:jc w:val="right"/>
            </w:trPr>
          </w:trPrChange>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362" w:author="Aleksander Hansen" w:date="2013-02-11T16:03:00Z">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A849A69" w14:textId="77777777" w:rsidR="005F2397" w:rsidRPr="008568A7" w:rsidRDefault="005F2397" w:rsidP="005F2397">
            <w:pPr>
              <w:rPr>
                <w:rFonts w:ascii="Calibri" w:hAnsi="Calibri"/>
              </w:rPr>
            </w:pPr>
            <w:r w:rsidRPr="008568A7">
              <w:rPr>
                <w:rFonts w:ascii="Calibri" w:hAnsi="Calibri"/>
              </w:rPr>
              <w:t>Yield change (bps)</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Change w:id="3363" w:author="Aleksander Hansen" w:date="2013-02-11T16:03:00Z">
              <w:tcPr>
                <w:tcW w:w="2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C247C38"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Change w:id="3364" w:author="Aleksander Hansen" w:date="2013-02-11T16:03:00Z">
              <w:tcPr>
                <w:tcW w:w="180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EBE5485" w14:textId="77777777" w:rsidR="005F2397" w:rsidRPr="008568A7" w:rsidRDefault="005F2397" w:rsidP="005F2397">
            <w:pPr>
              <w:rPr>
                <w:rFonts w:ascii="Calibri" w:hAnsi="Calibri"/>
              </w:rPr>
            </w:pPr>
            <w:r w:rsidRPr="008568A7">
              <w:rPr>
                <w:rFonts w:ascii="Calibri" w:hAnsi="Calibri"/>
              </w:rPr>
              <w:t xml:space="preserve">         10 </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Change w:id="3365" w:author="Aleksander Hansen" w:date="2013-02-11T16:03:00Z">
              <w:tcPr>
                <w:tcW w:w="148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6BD6CE6" w14:textId="77777777" w:rsidR="005F2397" w:rsidRPr="008568A7" w:rsidRDefault="005F2397" w:rsidP="005F2397">
            <w:pPr>
              <w:rPr>
                <w:rFonts w:ascii="Calibri" w:hAnsi="Calibri"/>
              </w:rPr>
            </w:pPr>
            <w:r w:rsidRPr="008568A7">
              <w:rPr>
                <w:rFonts w:ascii="Calibri" w:hAnsi="Calibri"/>
              </w:rPr>
              <w:t xml:space="preserve">         10 </w:t>
            </w:r>
          </w:p>
        </w:tc>
      </w:tr>
      <w:tr w:rsidR="005F2397" w:rsidRPr="008568A7" w14:paraId="00490C28" w14:textId="77777777" w:rsidTr="001A29FF">
        <w:trPr>
          <w:trHeight w:val="262"/>
          <w:trPrChange w:id="3366" w:author="Aleksander Hansen" w:date="2013-02-11T16:03:00Z">
            <w:trPr>
              <w:trHeight w:val="262"/>
              <w:jc w:val="right"/>
            </w:trPr>
          </w:trPrChange>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367" w:author="Aleksander Hansen" w:date="2013-02-11T16:03:00Z">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19B9A281" w14:textId="77777777" w:rsidR="005F2397" w:rsidRPr="008568A7" w:rsidRDefault="005F2397" w:rsidP="005F2397">
            <w:pPr>
              <w:rPr>
                <w:rFonts w:ascii="Calibri" w:hAnsi="Calibri"/>
              </w:rPr>
            </w:pPr>
            <w:r w:rsidRPr="008568A7">
              <w:rPr>
                <w:rFonts w:ascii="Calibri" w:hAnsi="Calibri"/>
              </w:rPr>
              <w:t>Change in Bond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Change w:id="3368" w:author="Aleksander Hansen" w:date="2013-02-11T16:03:00Z">
              <w:tcPr>
                <w:tcW w:w="180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19BE0FF" w14:textId="3EF0917A" w:rsidR="005F2397" w:rsidRPr="008568A7" w:rsidRDefault="005F2397" w:rsidP="000C2513">
            <w:pPr>
              <w:rPr>
                <w:rFonts w:ascii="Calibri" w:hAnsi="Calibri"/>
              </w:rPr>
            </w:pPr>
            <w:r w:rsidRPr="008568A7">
              <w:rPr>
                <w:rFonts w:ascii="Calibri" w:hAnsi="Calibri"/>
              </w:rPr>
              <w:t>(0.2499)</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Change w:id="3369" w:author="Aleksander Hansen" w:date="2013-02-11T16:03:00Z">
              <w:tcPr>
                <w:tcW w:w="148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413379B" w14:textId="3793DF76" w:rsidR="005F2397" w:rsidRPr="008568A7" w:rsidRDefault="005F2397">
            <w:pPr>
              <w:jc w:val="center"/>
              <w:rPr>
                <w:rFonts w:ascii="Calibri" w:hAnsi="Calibri"/>
              </w:rPr>
              <w:pPrChange w:id="3370" w:author="Aleksander Hansen" w:date="2013-02-11T16:01:00Z">
                <w:pPr/>
              </w:pPrChange>
            </w:pPr>
            <w:r w:rsidRPr="008568A7">
              <w:rPr>
                <w:rFonts w:ascii="Calibri" w:hAnsi="Calibri"/>
              </w:rPr>
              <w:t>(0.2354)</w:t>
            </w:r>
          </w:p>
        </w:tc>
      </w:tr>
      <w:tr w:rsidR="005F2397" w:rsidRPr="008568A7" w14:paraId="3A736E35" w14:textId="77777777" w:rsidTr="001A29FF">
        <w:trPr>
          <w:trHeight w:val="273"/>
          <w:trPrChange w:id="3371" w:author="Aleksander Hansen" w:date="2013-02-11T16:03:00Z">
            <w:trPr>
              <w:trHeight w:val="273"/>
              <w:jc w:val="right"/>
            </w:trPr>
          </w:trPrChange>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372" w:author="Aleksander Hansen" w:date="2013-02-11T16:03:00Z">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0D64071E" w14:textId="77777777" w:rsidR="005F2397" w:rsidRPr="008568A7" w:rsidRDefault="005F2397" w:rsidP="005F2397">
            <w:pPr>
              <w:rPr>
                <w:rFonts w:ascii="Calibri" w:hAnsi="Calibri"/>
              </w:rPr>
            </w:pPr>
            <w:r w:rsidRPr="008568A7">
              <w:rPr>
                <w:rFonts w:ascii="Calibri" w:hAnsi="Calibri"/>
              </w:rPr>
              <w:t>Estimated New Bond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Change w:id="3373" w:author="Aleksander Hansen" w:date="2013-02-11T16:03:00Z">
              <w:tcPr>
                <w:tcW w:w="180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171C04C" w14:textId="77777777" w:rsidR="005F2397" w:rsidRPr="008568A7" w:rsidRDefault="005F2397" w:rsidP="000C2513">
            <w:pPr>
              <w:rPr>
                <w:rFonts w:ascii="Calibri" w:hAnsi="Calibri"/>
              </w:rPr>
            </w:pPr>
            <w:r w:rsidRPr="008568A7">
              <w:rPr>
                <w:rFonts w:ascii="Calibri" w:hAnsi="Calibri"/>
              </w:rPr>
              <w:t>$93.963</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Change w:id="3374" w:author="Aleksander Hansen" w:date="2013-02-11T16:03:00Z">
              <w:tcPr>
                <w:tcW w:w="148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3EB06E0" w14:textId="77777777" w:rsidR="005F2397" w:rsidRPr="008568A7" w:rsidRDefault="005F2397">
            <w:pPr>
              <w:jc w:val="center"/>
              <w:rPr>
                <w:rFonts w:ascii="Calibri" w:hAnsi="Calibri"/>
              </w:rPr>
              <w:pPrChange w:id="3375" w:author="Aleksander Hansen" w:date="2013-02-11T16:01:00Z">
                <w:pPr/>
              </w:pPrChange>
            </w:pPr>
            <w:r w:rsidRPr="008568A7">
              <w:rPr>
                <w:rFonts w:ascii="Calibri" w:hAnsi="Calibri"/>
              </w:rPr>
              <w:t>$93.978</w:t>
            </w:r>
          </w:p>
        </w:tc>
      </w:tr>
      <w:tr w:rsidR="005F2397" w:rsidRPr="008568A7" w14:paraId="45F22629" w14:textId="77777777" w:rsidTr="001A29FF">
        <w:trPr>
          <w:trHeight w:val="262"/>
          <w:trPrChange w:id="3376" w:author="Aleksander Hansen" w:date="2013-02-11T16:03:00Z">
            <w:trPr>
              <w:trHeight w:val="262"/>
              <w:jc w:val="right"/>
            </w:trPr>
          </w:trPrChange>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Change w:id="3377" w:author="Aleksander Hansen" w:date="2013-02-11T16:03:00Z">
              <w:tcPr>
                <w:tcW w:w="196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957AEE2"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Change w:id="3378" w:author="Aleksander Hansen" w:date="2013-02-11T16:03:00Z">
              <w:tcPr>
                <w:tcW w:w="124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3DD06D1"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Change w:id="3379" w:author="Aleksander Hansen" w:date="2013-02-11T16:03:00Z">
              <w:tcPr>
                <w:tcW w:w="2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15B5D5D"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Change w:id="3380" w:author="Aleksander Hansen" w:date="2013-02-11T16:03:00Z">
              <w:tcPr>
                <w:tcW w:w="180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9197FAA" w14:textId="77777777" w:rsidR="005F2397" w:rsidRPr="008568A7" w:rsidRDefault="005F2397" w:rsidP="005F2397">
            <w:pPr>
              <w:rPr>
                <w:rFonts w:ascii="Calibri" w:hAnsi="Calibri"/>
              </w:rPr>
            </w:pP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Change w:id="3381" w:author="Aleksander Hansen" w:date="2013-02-11T16:03:00Z">
              <w:tcPr>
                <w:tcW w:w="148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2439685" w14:textId="77777777" w:rsidR="005F2397" w:rsidRPr="008568A7" w:rsidRDefault="005F2397" w:rsidP="005F2397">
            <w:pPr>
              <w:rPr>
                <w:rFonts w:ascii="Calibri" w:hAnsi="Calibri"/>
              </w:rPr>
            </w:pPr>
          </w:p>
        </w:tc>
      </w:tr>
      <w:tr w:rsidR="005F2397" w:rsidRPr="008568A7" w14:paraId="7B5782C4" w14:textId="77777777" w:rsidTr="001A29FF">
        <w:trPr>
          <w:trHeight w:val="262"/>
          <w:trPrChange w:id="3382" w:author="Aleksander Hansen" w:date="2013-02-11T16:03:00Z">
            <w:trPr>
              <w:trHeight w:val="262"/>
              <w:jc w:val="right"/>
            </w:trPr>
          </w:trPrChange>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383" w:author="Aleksander Hansen" w:date="2013-02-11T16:03:00Z">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5AED56C" w14:textId="77777777" w:rsidR="005F2397" w:rsidRPr="008568A7" w:rsidRDefault="005F2397" w:rsidP="005F2397">
            <w:pPr>
              <w:rPr>
                <w:rFonts w:ascii="Calibri" w:hAnsi="Calibri"/>
              </w:rPr>
            </w:pPr>
            <w:r w:rsidRPr="008568A7">
              <w:rPr>
                <w:rFonts w:ascii="Calibri" w:hAnsi="Calibri"/>
              </w:rPr>
              <w:t>Dollar duration</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Change w:id="3384" w:author="Aleksander Hansen" w:date="2013-02-11T16:03:00Z">
              <w:tcPr>
                <w:tcW w:w="2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F3E8AF7"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Change w:id="3385" w:author="Aleksander Hansen" w:date="2013-02-11T16:03:00Z">
              <w:tcPr>
                <w:tcW w:w="180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D6613F4" w14:textId="77777777" w:rsidR="005F2397" w:rsidRPr="008568A7" w:rsidRDefault="005F2397" w:rsidP="005F2397">
            <w:pPr>
              <w:rPr>
                <w:rFonts w:ascii="Calibri" w:hAnsi="Calibri"/>
              </w:rPr>
            </w:pPr>
            <w:r w:rsidRPr="008568A7">
              <w:rPr>
                <w:rFonts w:ascii="Calibri" w:hAnsi="Calibri"/>
              </w:rPr>
              <w:t>$249.948</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Change w:id="3386" w:author="Aleksander Hansen" w:date="2013-02-11T16:03:00Z">
              <w:tcPr>
                <w:tcW w:w="148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0183289" w14:textId="77777777" w:rsidR="005F2397" w:rsidRPr="008568A7" w:rsidRDefault="005F2397" w:rsidP="005F2397">
            <w:pPr>
              <w:rPr>
                <w:rFonts w:ascii="Calibri" w:hAnsi="Calibri"/>
              </w:rPr>
            </w:pPr>
          </w:p>
        </w:tc>
      </w:tr>
    </w:tbl>
    <w:p w14:paraId="6740809A" w14:textId="77777777" w:rsidR="005F2397" w:rsidRPr="008568A7" w:rsidRDefault="005F2397" w:rsidP="005F2397">
      <w:pPr>
        <w:rPr>
          <w:rFonts w:ascii="Calibri" w:hAnsi="Calibri"/>
        </w:rPr>
      </w:pPr>
    </w:p>
    <w:tbl>
      <w:tblPr>
        <w:tblpPr w:leftFromText="187" w:rightFromText="187" w:vertAnchor="page" w:horzAnchor="margin" w:tblpY="6749"/>
        <w:tblOverlap w:val="never"/>
        <w:tblW w:w="3724" w:type="dxa"/>
        <w:tblCellMar>
          <w:left w:w="0" w:type="dxa"/>
          <w:right w:w="0" w:type="dxa"/>
        </w:tblCellMar>
        <w:tblLook w:val="04A0" w:firstRow="1" w:lastRow="0" w:firstColumn="1" w:lastColumn="0" w:noHBand="0" w:noVBand="1"/>
        <w:tblPrChange w:id="3387" w:author="Aleksander Hansen" w:date="2013-02-11T16:03:00Z">
          <w:tblPr>
            <w:tblpPr w:leftFromText="187" w:rightFromText="187" w:vertAnchor="page" w:horzAnchor="margin" w:tblpXSpec="right" w:tblpY="6749"/>
            <w:tblOverlap w:val="never"/>
            <w:tblW w:w="3724" w:type="dxa"/>
            <w:tblCellMar>
              <w:left w:w="0" w:type="dxa"/>
              <w:right w:w="0" w:type="dxa"/>
            </w:tblCellMar>
            <w:tblLook w:val="04A0" w:firstRow="1" w:lastRow="0" w:firstColumn="1" w:lastColumn="0" w:noHBand="0" w:noVBand="1"/>
          </w:tblPr>
        </w:tblPrChange>
      </w:tblPr>
      <w:tblGrid>
        <w:gridCol w:w="50"/>
        <w:gridCol w:w="902"/>
        <w:gridCol w:w="1602"/>
        <w:gridCol w:w="50"/>
        <w:gridCol w:w="40"/>
        <w:gridCol w:w="50"/>
        <w:gridCol w:w="1030"/>
        <w:tblGridChange w:id="3388">
          <w:tblGrid>
            <w:gridCol w:w="50"/>
            <w:gridCol w:w="902"/>
            <w:gridCol w:w="1602"/>
            <w:gridCol w:w="50"/>
            <w:gridCol w:w="40"/>
            <w:gridCol w:w="50"/>
            <w:gridCol w:w="1030"/>
          </w:tblGrid>
        </w:tblGridChange>
      </w:tblGrid>
      <w:tr w:rsidR="005F2397" w:rsidRPr="008568A7" w14:paraId="5F55C784" w14:textId="77777777" w:rsidTr="001A29FF">
        <w:trPr>
          <w:trHeight w:val="20"/>
          <w:trPrChange w:id="3389" w:author="Aleksander Hansen" w:date="2013-02-11T16:03:00Z">
            <w:trPr>
              <w:trHeight w:val="20"/>
            </w:trPr>
          </w:trPrChange>
        </w:trPr>
        <w:tc>
          <w:tcPr>
            <w:tcW w:w="2644" w:type="dxa"/>
            <w:gridSpan w:val="5"/>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3390" w:author="Aleksander Hansen" w:date="2013-02-11T16:03:00Z">
              <w:tcPr>
                <w:tcW w:w="2644" w:type="dxa"/>
                <w:gridSpan w:val="5"/>
                <w:tcBorders>
                  <w:top w:val="nil"/>
                  <w:left w:val="nil"/>
                  <w:bottom w:val="single" w:sz="4" w:space="0" w:color="000000"/>
                  <w:right w:val="nil"/>
                </w:tcBorders>
                <w:shd w:val="clear" w:color="auto" w:fill="A2B593"/>
                <w:tcMar>
                  <w:top w:w="15" w:type="dxa"/>
                  <w:left w:w="15" w:type="dxa"/>
                  <w:bottom w:w="0" w:type="dxa"/>
                  <w:right w:w="15" w:type="dxa"/>
                </w:tcMar>
                <w:vAlign w:val="center"/>
                <w:hideMark/>
              </w:tcPr>
            </w:tcPrChange>
          </w:tcPr>
          <w:p w14:paraId="30928743" w14:textId="50B64D5F" w:rsidR="005F2397" w:rsidRPr="008568A7" w:rsidRDefault="005F2397" w:rsidP="005F2397">
            <w:pPr>
              <w:rPr>
                <w:rFonts w:ascii="Calibri" w:hAnsi="Calibri"/>
              </w:rPr>
            </w:pPr>
            <w:r w:rsidRPr="008568A7">
              <w:rPr>
                <w:rFonts w:ascii="Calibri" w:hAnsi="Calibri"/>
              </w:rPr>
              <w:t>Duration</w:t>
            </w:r>
            <w:ins w:id="3391" w:author="Aleksander Hansen" w:date="2013-02-15T17:04:00Z">
              <w:r w:rsidR="00FF184E">
                <w:rPr>
                  <w:rFonts w:ascii="Calibri" w:hAnsi="Calibri"/>
                </w:rPr>
                <w:fldChar w:fldCharType="begin"/>
              </w:r>
              <w:r w:rsidR="00FF184E">
                <w:instrText xml:space="preserve"> XE "</w:instrText>
              </w:r>
            </w:ins>
            <w:r w:rsidR="00FF184E" w:rsidRPr="008568A7">
              <w:rPr>
                <w:rFonts w:ascii="Calibri" w:hAnsi="Calibri"/>
              </w:rPr>
              <w:instrText>Duration</w:instrText>
            </w:r>
            <w:ins w:id="3392" w:author="Aleksander Hansen" w:date="2013-02-15T17:04:00Z">
              <w:r w:rsidR="00FF184E">
                <w:instrText xml:space="preserve">" </w:instrText>
              </w:r>
              <w:r w:rsidR="00FF184E">
                <w:rPr>
                  <w:rFonts w:ascii="Calibri" w:hAnsi="Calibri"/>
                </w:rPr>
                <w:fldChar w:fldCharType="end"/>
              </w:r>
            </w:ins>
            <w:r w:rsidRPr="008568A7">
              <w:rPr>
                <w:rFonts w:ascii="Calibri" w:hAnsi="Calibri"/>
              </w:rPr>
              <w:t xml:space="preserve"> + Convexity</w:t>
            </w:r>
          </w:p>
        </w:tc>
        <w:tc>
          <w:tcPr>
            <w:tcW w:w="1080"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3393" w:author="Aleksander Hansen" w:date="2013-02-11T16:03:00Z">
              <w:tcPr>
                <w:tcW w:w="1080"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
            </w:tcPrChange>
          </w:tcPr>
          <w:p w14:paraId="005BDDBA" w14:textId="77777777" w:rsidR="005F2397" w:rsidRPr="008568A7" w:rsidRDefault="005F2397" w:rsidP="005F2397">
            <w:pPr>
              <w:rPr>
                <w:rFonts w:ascii="Calibri" w:hAnsi="Calibri"/>
              </w:rPr>
            </w:pPr>
            <w:r w:rsidRPr="008568A7">
              <w:rPr>
                <w:rFonts w:ascii="Calibri" w:hAnsi="Calibri"/>
              </w:rPr>
              <w:t> </w:t>
            </w:r>
          </w:p>
        </w:tc>
      </w:tr>
      <w:tr w:rsidR="005F2397" w:rsidRPr="008568A7" w14:paraId="45219058" w14:textId="77777777" w:rsidTr="001A29FF">
        <w:trPr>
          <w:gridAfter w:val="1"/>
          <w:wAfter w:w="1030" w:type="dxa"/>
          <w:trHeight w:val="20"/>
          <w:trPrChange w:id="3394" w:author="Aleksander Hansen" w:date="2013-02-11T16:03:00Z">
            <w:trPr>
              <w:gridAfter w:val="1"/>
              <w:wAfter w:w="1030" w:type="dxa"/>
              <w:trHeight w:val="20"/>
            </w:trPr>
          </w:trPrChange>
        </w:trPr>
        <w:tc>
          <w:tcPr>
            <w:tcW w:w="5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3395" w:author="Aleksander Hansen" w:date="2013-02-11T16:03:00Z">
              <w:tcPr>
                <w:tcW w:w="5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78D3ED77" w14:textId="77777777" w:rsidR="005F2397" w:rsidRPr="008568A7" w:rsidRDefault="005F2397" w:rsidP="005F2397">
            <w:pPr>
              <w:rPr>
                <w:rFonts w:ascii="Calibri" w:hAnsi="Calibri"/>
              </w:rPr>
            </w:pPr>
          </w:p>
        </w:tc>
        <w:tc>
          <w:tcPr>
            <w:tcW w:w="9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3396" w:author="Aleksander Hansen" w:date="2013-02-11T16:03:00Z">
              <w:tcPr>
                <w:tcW w:w="9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7549E6A3" w14:textId="77777777" w:rsidR="005F2397" w:rsidRPr="008568A7" w:rsidRDefault="005F2397" w:rsidP="005F2397">
            <w:pPr>
              <w:rPr>
                <w:rFonts w:ascii="Calibri" w:hAnsi="Calibri"/>
              </w:rPr>
            </w:pPr>
          </w:p>
        </w:tc>
        <w:tc>
          <w:tcPr>
            <w:tcW w:w="1742" w:type="dxa"/>
            <w:gridSpan w:val="4"/>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3397" w:author="Aleksander Hansen" w:date="2013-02-11T16:03:00Z">
              <w:tcPr>
                <w:tcW w:w="1742" w:type="dxa"/>
                <w:gridSpan w:val="4"/>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2F21F786" w14:textId="77777777" w:rsidR="005F2397" w:rsidRPr="008568A7" w:rsidRDefault="005F2397" w:rsidP="005F2397">
            <w:pPr>
              <w:rPr>
                <w:rFonts w:ascii="Calibri" w:hAnsi="Calibri"/>
              </w:rPr>
            </w:pPr>
          </w:p>
        </w:tc>
      </w:tr>
      <w:tr w:rsidR="005F2397" w:rsidRPr="008568A7" w14:paraId="54098B4C" w14:textId="77777777" w:rsidTr="001A29FF">
        <w:trPr>
          <w:trHeight w:val="20"/>
          <w:trPrChange w:id="3398" w:author="Aleksander Hansen" w:date="2013-02-11T16:03:00Z">
            <w:trPr>
              <w:trHeight w:val="20"/>
            </w:trPr>
          </w:trPrChange>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399"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33AB5071" w14:textId="13963FD3" w:rsidR="005F2397" w:rsidRPr="008568A7" w:rsidRDefault="005F2397" w:rsidP="005F2397">
            <w:pPr>
              <w:rPr>
                <w:rFonts w:ascii="Calibri" w:hAnsi="Calibri"/>
              </w:rPr>
            </w:pPr>
            <w:r w:rsidRPr="008568A7">
              <w:rPr>
                <w:rFonts w:ascii="Calibri" w:hAnsi="Calibri"/>
              </w:rPr>
              <w:t>Duration</w:t>
            </w:r>
            <w:ins w:id="3400" w:author="Aleksander Hansen" w:date="2013-02-15T17:04:00Z">
              <w:r w:rsidR="00FF184E">
                <w:rPr>
                  <w:rFonts w:ascii="Calibri" w:hAnsi="Calibri"/>
                </w:rPr>
                <w:fldChar w:fldCharType="begin"/>
              </w:r>
              <w:r w:rsidR="00FF184E">
                <w:instrText xml:space="preserve"> XE "</w:instrText>
              </w:r>
            </w:ins>
            <w:r w:rsidR="00FF184E" w:rsidRPr="008568A7">
              <w:rPr>
                <w:rFonts w:ascii="Calibri" w:hAnsi="Calibri"/>
              </w:rPr>
              <w:instrText>Duration</w:instrText>
            </w:r>
            <w:ins w:id="3401" w:author="Aleksander Hansen" w:date="2013-02-15T17:04:00Z">
              <w:r w:rsidR="00FF184E">
                <w:instrText xml:space="preserve">" </w:instrText>
              </w:r>
              <w:r w:rsidR="00FF184E">
                <w:rPr>
                  <w:rFonts w:ascii="Calibri" w:hAnsi="Calibri"/>
                </w:rPr>
                <w:fldChar w:fldCharType="end"/>
              </w:r>
            </w:ins>
            <w:r w:rsidRPr="008568A7">
              <w:rPr>
                <w:rFonts w:ascii="Calibri" w:hAnsi="Calibri"/>
              </w:rPr>
              <w:t xml:space="preserve"> (above)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402"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E39DC09"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403"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CBB2F12" w14:textId="77777777" w:rsidR="005F2397" w:rsidRPr="008568A7" w:rsidRDefault="005F2397" w:rsidP="005F2397">
            <w:pPr>
              <w:rPr>
                <w:rFonts w:ascii="Calibri" w:hAnsi="Calibri"/>
              </w:rPr>
            </w:pPr>
            <w:r w:rsidRPr="008568A7">
              <w:rPr>
                <w:rFonts w:ascii="Calibri" w:hAnsi="Calibri"/>
              </w:rPr>
              <w:t>2.65</w:t>
            </w:r>
          </w:p>
        </w:tc>
      </w:tr>
      <w:tr w:rsidR="005F2397" w:rsidRPr="008568A7" w14:paraId="5F8DFCFF" w14:textId="77777777" w:rsidTr="001A29FF">
        <w:trPr>
          <w:trHeight w:val="20"/>
          <w:trPrChange w:id="3404" w:author="Aleksander Hansen" w:date="2013-02-11T16:03:00Z">
            <w:trPr>
              <w:trHeight w:val="20"/>
            </w:trPr>
          </w:trPrChange>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405"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0D31C093" w14:textId="77777777" w:rsidR="005F2397" w:rsidRPr="008568A7" w:rsidRDefault="005F2397" w:rsidP="005F2397">
            <w:pPr>
              <w:rPr>
                <w:rFonts w:ascii="Calibri" w:hAnsi="Calibri"/>
              </w:rPr>
            </w:pPr>
            <w:r w:rsidRPr="008568A7">
              <w:rPr>
                <w:rFonts w:ascii="Calibri" w:hAnsi="Calibri"/>
              </w:rPr>
              <w:t>Convexity (for example)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406"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8B57256"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407"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3F02A27" w14:textId="77777777" w:rsidR="005F2397" w:rsidRPr="008568A7" w:rsidRDefault="005F2397" w:rsidP="005F2397">
            <w:pPr>
              <w:rPr>
                <w:rFonts w:ascii="Calibri" w:hAnsi="Calibri"/>
              </w:rPr>
            </w:pPr>
            <w:r w:rsidRPr="008568A7">
              <w:rPr>
                <w:rFonts w:ascii="Calibri" w:hAnsi="Calibri"/>
              </w:rPr>
              <w:t>150</w:t>
            </w:r>
          </w:p>
        </w:tc>
      </w:tr>
      <w:tr w:rsidR="005F2397" w:rsidRPr="008568A7" w14:paraId="105696E4" w14:textId="77777777" w:rsidTr="001A29FF">
        <w:trPr>
          <w:trHeight w:val="20"/>
          <w:trPrChange w:id="3408" w:author="Aleksander Hansen" w:date="2013-02-11T16:03:00Z">
            <w:trPr>
              <w:trHeight w:val="20"/>
            </w:trPr>
          </w:trPrChange>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409"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652FB2F4" w14:textId="0E9D70C0" w:rsidR="005F2397" w:rsidRPr="008568A7" w:rsidRDefault="005F2397" w:rsidP="005F2397">
            <w:pPr>
              <w:rPr>
                <w:rFonts w:ascii="Calibri" w:hAnsi="Calibri"/>
              </w:rPr>
            </w:pPr>
            <w:r w:rsidRPr="008568A7">
              <w:rPr>
                <w:rFonts w:ascii="Calibri" w:hAnsi="Calibri"/>
              </w:rPr>
              <w:t>Shock to yield</w:t>
            </w:r>
            <w:ins w:id="3410"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411" w:author="Aleksander Hansen" w:date="2013-02-15T17:05:00Z">
              <w:r w:rsidR="00FF184E">
                <w:instrText xml:space="preserve">" </w:instrText>
              </w:r>
              <w:r w:rsidR="00FF184E">
                <w:rPr>
                  <w:rFonts w:ascii="Calibri" w:hAnsi="Calibri"/>
                </w:rPr>
                <w:fldChar w:fldCharType="end"/>
              </w:r>
            </w:ins>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412"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1F11F31"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413"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A4691DD" w14:textId="77777777" w:rsidR="005F2397" w:rsidRPr="008568A7" w:rsidRDefault="005F2397" w:rsidP="005F2397">
            <w:pPr>
              <w:rPr>
                <w:rFonts w:ascii="Calibri" w:hAnsi="Calibri"/>
              </w:rPr>
            </w:pPr>
            <w:r w:rsidRPr="008568A7">
              <w:rPr>
                <w:rFonts w:ascii="Calibri" w:hAnsi="Calibri"/>
              </w:rPr>
              <w:t>+ 0.25%</w:t>
            </w:r>
          </w:p>
        </w:tc>
      </w:tr>
      <w:tr w:rsidR="005F2397" w:rsidRPr="008568A7" w14:paraId="1C2125B7" w14:textId="77777777" w:rsidTr="001A29FF">
        <w:trPr>
          <w:trHeight w:val="20"/>
          <w:trPrChange w:id="3414" w:author="Aleksander Hansen" w:date="2013-02-11T16:03:00Z">
            <w:trPr>
              <w:trHeight w:val="20"/>
            </w:trPr>
          </w:trPrChange>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415"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64E766DE" w14:textId="77777777" w:rsidR="005F2397" w:rsidRPr="008568A7" w:rsidRDefault="005F2397" w:rsidP="005F2397">
            <w:pPr>
              <w:rPr>
                <w:rFonts w:ascii="Calibri" w:hAnsi="Calibri"/>
              </w:rPr>
            </w:pPr>
            <w:r w:rsidRPr="008568A7">
              <w:rPr>
                <w:rFonts w:ascii="Calibri" w:hAnsi="Calibri"/>
              </w:rPr>
              <w:t>Basis points</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416"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C623BC6"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417"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F9BEEB2" w14:textId="77777777" w:rsidR="005F2397" w:rsidRPr="008568A7" w:rsidRDefault="005F2397" w:rsidP="005F2397">
            <w:pPr>
              <w:rPr>
                <w:rFonts w:ascii="Calibri" w:hAnsi="Calibri"/>
              </w:rPr>
            </w:pPr>
            <w:r w:rsidRPr="008568A7">
              <w:rPr>
                <w:rFonts w:ascii="Calibri" w:hAnsi="Calibri"/>
              </w:rPr>
              <w:t>+ 25 bps</w:t>
            </w:r>
          </w:p>
        </w:tc>
      </w:tr>
      <w:tr w:rsidR="005F2397" w:rsidRPr="008568A7" w14:paraId="0655602B" w14:textId="77777777" w:rsidTr="001A29FF">
        <w:trPr>
          <w:gridAfter w:val="1"/>
          <w:wAfter w:w="1030" w:type="dxa"/>
          <w:trHeight w:val="20"/>
          <w:trPrChange w:id="3418" w:author="Aleksander Hansen" w:date="2013-02-11T16:03:00Z">
            <w:trPr>
              <w:gridAfter w:val="1"/>
              <w:wAfter w:w="1030" w:type="dxa"/>
              <w:trHeight w:val="20"/>
            </w:trPr>
          </w:trPrChange>
        </w:trPr>
        <w:tc>
          <w:tcPr>
            <w:tcW w:w="50" w:type="dxa"/>
            <w:tcBorders>
              <w:top w:val="nil"/>
              <w:left w:val="nil"/>
              <w:bottom w:val="nil"/>
              <w:right w:val="nil"/>
            </w:tcBorders>
            <w:shd w:val="clear" w:color="auto" w:fill="auto"/>
            <w:tcMar>
              <w:top w:w="15" w:type="dxa"/>
              <w:left w:w="15" w:type="dxa"/>
              <w:bottom w:w="0" w:type="dxa"/>
              <w:right w:w="15" w:type="dxa"/>
            </w:tcMar>
            <w:vAlign w:val="center"/>
            <w:hideMark/>
            <w:tcPrChange w:id="3419" w:author="Aleksander Hansen" w:date="2013-02-11T16:03:00Z">
              <w:tcPr>
                <w:tcW w:w="5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EB0AB7B" w14:textId="77777777" w:rsidR="005F2397" w:rsidRPr="008568A7" w:rsidRDefault="005F2397" w:rsidP="005F2397">
            <w:pPr>
              <w:rPr>
                <w:rFonts w:ascii="Calibri" w:hAnsi="Calibri"/>
              </w:rPr>
            </w:pPr>
          </w:p>
        </w:tc>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420"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1AAF6AE6" w14:textId="77777777" w:rsidR="005F2397" w:rsidRPr="008568A7" w:rsidRDefault="005F2397" w:rsidP="005F2397">
            <w:pPr>
              <w:rPr>
                <w:rFonts w:ascii="Calibri" w:hAnsi="Calibri"/>
              </w:rPr>
            </w:pP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421"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6A4AB88" w14:textId="77777777" w:rsidR="005F2397" w:rsidRPr="008568A7" w:rsidRDefault="005F2397" w:rsidP="005F2397">
            <w:pPr>
              <w:rPr>
                <w:rFonts w:ascii="Calibri" w:hAnsi="Calibri"/>
              </w:rPr>
            </w:pPr>
          </w:p>
        </w:tc>
      </w:tr>
      <w:tr w:rsidR="005F2397" w:rsidRPr="008568A7" w14:paraId="7ED2F6D8" w14:textId="77777777" w:rsidTr="001A29FF">
        <w:trPr>
          <w:trHeight w:val="20"/>
          <w:trPrChange w:id="3422" w:author="Aleksander Hansen" w:date="2013-02-11T16:03:00Z">
            <w:trPr>
              <w:trHeight w:val="20"/>
            </w:trPr>
          </w:trPrChange>
        </w:trPr>
        <w:tc>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Change w:id="3423" w:author="Aleksander Hansen" w:date="2013-02-11T16:03:00Z">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
            </w:tcPrChange>
          </w:tcPr>
          <w:p w14:paraId="14570A58" w14:textId="445CD31D" w:rsidR="005F2397" w:rsidRPr="008568A7" w:rsidRDefault="005F2397" w:rsidP="005F2397">
            <w:pPr>
              <w:rPr>
                <w:rFonts w:ascii="Calibri" w:hAnsi="Calibri"/>
              </w:rPr>
            </w:pPr>
            <w:r w:rsidRPr="008568A7">
              <w:rPr>
                <w:rFonts w:ascii="Calibri" w:hAnsi="Calibri"/>
              </w:rPr>
              <w:t>Change in bond</w:t>
            </w:r>
            <w:ins w:id="3424"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3425"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price (%)</w:t>
            </w: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426"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A3498B3" w14:textId="77777777" w:rsidR="005F2397" w:rsidRPr="008568A7" w:rsidRDefault="005F2397" w:rsidP="005F2397">
            <w:pPr>
              <w:rPr>
                <w:rFonts w:ascii="Calibri" w:hAnsi="Calibri"/>
              </w:rPr>
            </w:pPr>
            <w:r w:rsidRPr="008568A7">
              <w:rPr>
                <w:rFonts w:ascii="Calibri" w:hAnsi="Calibri"/>
              </w:rPr>
              <w:t>-0.62%</w:t>
            </w:r>
          </w:p>
        </w:tc>
      </w:tr>
      <w:tr w:rsidR="005F2397" w:rsidRPr="008568A7" w14:paraId="72B01626" w14:textId="77777777" w:rsidTr="001A29FF">
        <w:trPr>
          <w:trHeight w:val="20"/>
          <w:trPrChange w:id="3427" w:author="Aleksander Hansen" w:date="2013-02-11T16:03:00Z">
            <w:trPr>
              <w:trHeight w:val="20"/>
            </w:trPr>
          </w:trPrChange>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428"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7E54CB47" w14:textId="77777777" w:rsidR="005F2397" w:rsidRPr="008568A7" w:rsidRDefault="005F2397" w:rsidP="005F2397">
            <w:pPr>
              <w:rPr>
                <w:rFonts w:ascii="Calibri" w:hAnsi="Calibri"/>
              </w:rPr>
            </w:pPr>
            <w:r w:rsidRPr="008568A7">
              <w:rPr>
                <w:rFonts w:ascii="Calibri" w:hAnsi="Calibri"/>
              </w:rPr>
              <w:t>Bond Price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429"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6076B17"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430"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5A4146B" w14:textId="77777777" w:rsidR="005F2397" w:rsidRPr="008568A7" w:rsidRDefault="005F2397" w:rsidP="005F2397">
            <w:pPr>
              <w:rPr>
                <w:rFonts w:ascii="Calibri" w:hAnsi="Calibri"/>
              </w:rPr>
            </w:pPr>
            <w:r w:rsidRPr="008568A7">
              <w:rPr>
                <w:rFonts w:ascii="Calibri" w:hAnsi="Calibri"/>
              </w:rPr>
              <w:t xml:space="preserve">$94.21 </w:t>
            </w:r>
          </w:p>
        </w:tc>
      </w:tr>
      <w:tr w:rsidR="005F2397" w:rsidRPr="008568A7" w14:paraId="48FFD037" w14:textId="77777777" w:rsidTr="001A29FF">
        <w:trPr>
          <w:trHeight w:val="20"/>
          <w:trPrChange w:id="3431" w:author="Aleksander Hansen" w:date="2013-02-11T16:03:00Z">
            <w:trPr>
              <w:trHeight w:val="20"/>
            </w:trPr>
          </w:trPrChange>
        </w:trPr>
        <w:tc>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Change w:id="3432" w:author="Aleksander Hansen" w:date="2013-02-11T16:03:00Z">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
            </w:tcPrChange>
          </w:tcPr>
          <w:p w14:paraId="684EA25E" w14:textId="3BEC269C" w:rsidR="005F2397" w:rsidRPr="008568A7" w:rsidRDefault="005F2397" w:rsidP="005F2397">
            <w:pPr>
              <w:rPr>
                <w:rFonts w:ascii="Calibri" w:hAnsi="Calibri"/>
              </w:rPr>
            </w:pPr>
            <w:r w:rsidRPr="008568A7">
              <w:rPr>
                <w:rFonts w:ascii="Calibri" w:hAnsi="Calibri"/>
              </w:rPr>
              <w:t>Change in bond</w:t>
            </w:r>
            <w:ins w:id="3433"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3434"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price ($)</w:t>
            </w: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435"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BB7E603" w14:textId="77777777" w:rsidR="005F2397" w:rsidRPr="008568A7" w:rsidRDefault="005F2397" w:rsidP="005F2397">
            <w:pPr>
              <w:rPr>
                <w:rFonts w:ascii="Calibri" w:hAnsi="Calibri"/>
              </w:rPr>
            </w:pPr>
            <w:r w:rsidRPr="008568A7">
              <w:rPr>
                <w:rFonts w:ascii="Calibri" w:hAnsi="Calibri"/>
              </w:rPr>
              <w:t>($0.58)</w:t>
            </w:r>
          </w:p>
        </w:tc>
      </w:tr>
      <w:tr w:rsidR="005F2397" w:rsidRPr="008568A7" w14:paraId="1B337F50" w14:textId="77777777" w:rsidTr="001A29FF">
        <w:trPr>
          <w:trHeight w:val="20"/>
          <w:trPrChange w:id="3436" w:author="Aleksander Hansen" w:date="2013-02-11T16:03:00Z">
            <w:trPr>
              <w:trHeight w:val="20"/>
            </w:trPr>
          </w:trPrChange>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437"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18E3A0A1" w14:textId="77777777" w:rsidR="005F2397" w:rsidRPr="008568A7" w:rsidRDefault="005F2397" w:rsidP="005F2397">
            <w:pPr>
              <w:rPr>
                <w:rFonts w:ascii="Calibri" w:hAnsi="Calibri"/>
              </w:rPr>
            </w:pPr>
            <w:r w:rsidRPr="008568A7">
              <w:rPr>
                <w:rFonts w:ascii="Calibri" w:hAnsi="Calibri"/>
              </w:rPr>
              <w:t>Estimated Price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438"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F960160"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439"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8BFA540" w14:textId="77777777" w:rsidR="005F2397" w:rsidRPr="008568A7" w:rsidRDefault="005F2397" w:rsidP="005F2397">
            <w:pPr>
              <w:rPr>
                <w:rFonts w:ascii="Calibri" w:hAnsi="Calibri"/>
              </w:rPr>
            </w:pPr>
            <w:r w:rsidRPr="008568A7">
              <w:rPr>
                <w:rFonts w:ascii="Calibri" w:hAnsi="Calibri"/>
              </w:rPr>
              <w:t xml:space="preserve">$93.63 </w:t>
            </w:r>
          </w:p>
        </w:tc>
      </w:tr>
    </w:tbl>
    <w:p w14:paraId="21A7EB98" w14:textId="4583BC1A" w:rsidR="005F2397" w:rsidRPr="008568A7" w:rsidRDefault="005F2397" w:rsidP="005F2397">
      <w:pPr>
        <w:rPr>
          <w:rFonts w:ascii="Calibri" w:hAnsi="Calibri"/>
        </w:rPr>
      </w:pPr>
      <w:r w:rsidRPr="008568A7">
        <w:rPr>
          <w:rFonts w:ascii="Calibri" w:hAnsi="Calibri"/>
        </w:rPr>
        <w:t>Using duration (same modified duration of 2.65) and convexity</w:t>
      </w:r>
      <w:ins w:id="3440"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convexity</w:instrText>
      </w:r>
      <w:ins w:id="3441"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(assume 150) together:</w:t>
      </w:r>
    </w:p>
    <w:p w14:paraId="4205DD4B" w14:textId="77777777" w:rsidR="005F2397" w:rsidRPr="008568A7" w:rsidRDefault="00DE5CF7">
      <w:pPr>
        <w:jc w:val="center"/>
        <w:rPr>
          <w:rFonts w:ascii="Calibri" w:hAnsi="Calibri"/>
        </w:rPr>
        <w:pPrChange w:id="3442" w:author="Aleksander Hansen" w:date="2013-02-11T16:03:00Z">
          <w:pPr/>
        </w:pPrChange>
      </w:pPr>
      <w:r>
        <w:rPr>
          <w:rFonts w:ascii="Calibri" w:hAnsi="Calibri"/>
        </w:rPr>
        <w:pict w14:anchorId="236181FA">
          <v:shape id="_x0000_i1037" type="#_x0000_t75" style="width:132pt;height:36pt">
            <v:imagedata r:id="rId53" o:title=""/>
          </v:shape>
        </w:pict>
      </w:r>
    </w:p>
    <w:p w14:paraId="76074D20" w14:textId="01349A56" w:rsidR="005F2397" w:rsidRPr="008568A7" w:rsidRDefault="005F2397" w:rsidP="005F2397">
      <w:pPr>
        <w:rPr>
          <w:rFonts w:ascii="Calibri" w:hAnsi="Calibri"/>
        </w:rPr>
      </w:pPr>
      <w:r w:rsidRPr="008568A7">
        <w:rPr>
          <w:rFonts w:ascii="Calibri" w:hAnsi="Calibri"/>
        </w:rPr>
        <w:t>For example, for a 25 bps increase in yield</w:t>
      </w:r>
      <w:ins w:id="3443"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444" w:author="Aleksander Hansen" w:date="2013-02-15T17:05:00Z">
        <w:r w:rsidR="00FF184E">
          <w:instrText xml:space="preserve">" </w:instrText>
        </w:r>
        <w:r w:rsidR="00FF184E">
          <w:rPr>
            <w:rFonts w:ascii="Calibri" w:hAnsi="Calibri"/>
          </w:rPr>
          <w:fldChar w:fldCharType="end"/>
        </w:r>
      </w:ins>
      <w:r w:rsidRPr="008568A7">
        <w:rPr>
          <w:rFonts w:ascii="Calibri" w:hAnsi="Calibri"/>
        </w:rPr>
        <w:t>, the estimated bond</w:t>
      </w:r>
      <w:ins w:id="3445"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3446"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price change is -0.62%:</w:t>
      </w:r>
    </w:p>
    <w:p w14:paraId="1126BE63" w14:textId="77777777" w:rsidR="005F2397" w:rsidRPr="008568A7" w:rsidRDefault="00DE5CF7">
      <w:pPr>
        <w:jc w:val="center"/>
        <w:rPr>
          <w:rFonts w:ascii="Calibri" w:hAnsi="Calibri"/>
        </w:rPr>
        <w:pPrChange w:id="3447" w:author="Aleksander Hansen" w:date="2013-02-11T16:03:00Z">
          <w:pPr/>
        </w:pPrChange>
      </w:pPr>
      <w:r>
        <w:rPr>
          <w:rFonts w:ascii="Calibri" w:hAnsi="Calibri"/>
        </w:rPr>
        <w:pict w14:anchorId="6EC409B1">
          <v:shape id="_x0000_i1038" type="#_x0000_t75" style="width:211pt;height:36pt">
            <v:imagedata r:id="rId54" o:title=""/>
          </v:shape>
        </w:pict>
      </w:r>
    </w:p>
    <w:p w14:paraId="166295E3" w14:textId="77777777" w:rsidR="005F2397" w:rsidRPr="008568A7" w:rsidRDefault="005F2397" w:rsidP="005F2397">
      <w:pPr>
        <w:rPr>
          <w:rFonts w:ascii="Calibri" w:hAnsi="Calibri"/>
        </w:rPr>
      </w:pPr>
    </w:p>
    <w:p w14:paraId="5F1CE899" w14:textId="77777777" w:rsidR="006D1FD3" w:rsidRPr="008568A7" w:rsidRDefault="006D1FD3" w:rsidP="005F2397">
      <w:pPr>
        <w:rPr>
          <w:rFonts w:ascii="Calibri" w:hAnsi="Calibri"/>
        </w:rPr>
      </w:pPr>
    </w:p>
    <w:p w14:paraId="73142C31" w14:textId="77777777" w:rsidR="006D1FD3" w:rsidRPr="008568A7" w:rsidRDefault="006D1FD3" w:rsidP="005F2397">
      <w:pPr>
        <w:rPr>
          <w:rFonts w:ascii="Calibri" w:hAnsi="Calibri"/>
        </w:rPr>
      </w:pPr>
    </w:p>
    <w:p w14:paraId="67F0423E" w14:textId="77777777" w:rsidR="006D1FD3" w:rsidRPr="008568A7" w:rsidRDefault="006D1FD3" w:rsidP="005F2397">
      <w:pPr>
        <w:rPr>
          <w:rFonts w:ascii="Calibri" w:hAnsi="Calibri"/>
        </w:rPr>
      </w:pPr>
    </w:p>
    <w:p w14:paraId="072A3AD7" w14:textId="77777777" w:rsidR="006D1FD3" w:rsidRPr="008568A7" w:rsidDel="000C2513" w:rsidRDefault="006D1FD3">
      <w:pPr>
        <w:pStyle w:val="Heading2"/>
        <w:rPr>
          <w:del w:id="3448" w:author="Aleksander Hansen" w:date="2013-02-11T16:02:00Z"/>
        </w:rPr>
        <w:pPrChange w:id="3449" w:author="Aleksander Hansen" w:date="2013-02-15T20:42:00Z">
          <w:pPr/>
        </w:pPrChange>
      </w:pPr>
    </w:p>
    <w:p w14:paraId="7A1FF64F" w14:textId="77777777" w:rsidR="006D1FD3" w:rsidRPr="008568A7" w:rsidDel="000C2513" w:rsidRDefault="006D1FD3">
      <w:pPr>
        <w:pStyle w:val="Heading2"/>
        <w:rPr>
          <w:del w:id="3450" w:author="Aleksander Hansen" w:date="2013-02-11T16:02:00Z"/>
        </w:rPr>
        <w:pPrChange w:id="3451" w:author="Aleksander Hansen" w:date="2013-02-15T20:42:00Z">
          <w:pPr/>
        </w:pPrChange>
      </w:pPr>
    </w:p>
    <w:p w14:paraId="37393B59" w14:textId="7E620803" w:rsidR="005F2397" w:rsidRPr="008568A7" w:rsidRDefault="005F2397">
      <w:pPr>
        <w:pStyle w:val="Heading2"/>
        <w:pPrChange w:id="3452" w:author="Aleksander Hansen" w:date="2013-02-15T20:42:00Z">
          <w:pPr/>
        </w:pPrChange>
      </w:pPr>
      <w:bookmarkStart w:id="3453" w:name="_Toc222580634"/>
      <w:r w:rsidRPr="008568A7">
        <w:t>Describe the major theories of the term structure of interest</w:t>
      </w:r>
      <w:ins w:id="3454" w:author="Aleksander Hansen" w:date="2013-02-15T16:38:00Z">
        <w:r w:rsidR="008A28C4">
          <w:fldChar w:fldCharType="begin"/>
        </w:r>
        <w:r w:rsidR="008A28C4">
          <w:instrText xml:space="preserve"> XE "</w:instrText>
        </w:r>
      </w:ins>
      <w:r w:rsidR="008A28C4" w:rsidRPr="008568A7">
        <w:instrText>interest</w:instrText>
      </w:r>
      <w:ins w:id="3455" w:author="Aleksander Hansen" w:date="2013-02-15T16:38:00Z">
        <w:r w:rsidR="008A28C4">
          <w:instrText xml:space="preserve">" </w:instrText>
        </w:r>
        <w:r w:rsidR="008A28C4">
          <w:fldChar w:fldCharType="end"/>
        </w:r>
      </w:ins>
      <w:r w:rsidRPr="008568A7">
        <w:t xml:space="preserve"> rates</w:t>
      </w:r>
      <w:bookmarkEnd w:id="3453"/>
    </w:p>
    <w:p w14:paraId="29A6888B" w14:textId="77777777" w:rsidR="006D1FD3" w:rsidRPr="008568A7" w:rsidRDefault="006D1FD3" w:rsidP="005F2397">
      <w:pPr>
        <w:rPr>
          <w:rFonts w:ascii="Calibri" w:hAnsi="Calibri"/>
        </w:rPr>
      </w:pPr>
    </w:p>
    <w:p w14:paraId="74D113B6" w14:textId="62D997E9" w:rsidR="005F2397" w:rsidRPr="008568A7" w:rsidRDefault="005F2397" w:rsidP="005F2397">
      <w:pPr>
        <w:rPr>
          <w:rFonts w:ascii="Calibri" w:hAnsi="Calibri"/>
        </w:rPr>
      </w:pPr>
      <w:r w:rsidRPr="008568A7">
        <w:rPr>
          <w:rFonts w:ascii="Calibri" w:hAnsi="Calibri"/>
        </w:rPr>
        <w:t>A number of theories have been proposed to explain the shape of the zero (spot</w:t>
      </w:r>
      <w:ins w:id="3456"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457"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rate) curve:</w:t>
      </w:r>
    </w:p>
    <w:p w14:paraId="13EE1772" w14:textId="77777777" w:rsidR="006D1FD3" w:rsidRPr="008568A7" w:rsidRDefault="006D1FD3" w:rsidP="005F2397">
      <w:pPr>
        <w:rPr>
          <w:rFonts w:ascii="Calibri" w:hAnsi="Calibri"/>
        </w:rPr>
      </w:pPr>
    </w:p>
    <w:p w14:paraId="30061A4D" w14:textId="36990DAD" w:rsidR="005F2397" w:rsidRPr="008568A7" w:rsidRDefault="005F2397" w:rsidP="005F2397">
      <w:pPr>
        <w:rPr>
          <w:rFonts w:ascii="Calibri" w:hAnsi="Calibri"/>
        </w:rPr>
      </w:pPr>
      <w:r w:rsidRPr="008568A7">
        <w:rPr>
          <w:rFonts w:ascii="Calibri" w:hAnsi="Calibri"/>
          <w:b/>
        </w:rPr>
        <w:t>Expectations Theory:</w:t>
      </w:r>
      <w:r w:rsidRPr="008568A7">
        <w:rPr>
          <w:rFonts w:ascii="Calibri" w:hAnsi="Calibri"/>
        </w:rPr>
        <w:t xml:space="preserve"> Long-term interest</w:t>
      </w:r>
      <w:ins w:id="3458"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3459"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rates should reflect expected future short-term interest rates. More exactly, a forward</w:t>
      </w:r>
      <w:ins w:id="3460"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461"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interest rate corresponding to a certain future period is equal to the expected future zero interest rate for that period</w:t>
      </w:r>
    </w:p>
    <w:p w14:paraId="752BC40D" w14:textId="77777777" w:rsidR="005F2397" w:rsidRPr="008568A7" w:rsidDel="000C2513" w:rsidRDefault="005F2397" w:rsidP="005F2397">
      <w:pPr>
        <w:rPr>
          <w:del w:id="3462" w:author="Aleksander Hansen" w:date="2013-02-11T16:02:00Z"/>
          <w:rFonts w:ascii="Calibri" w:hAnsi="Calibri"/>
        </w:rPr>
      </w:pPr>
      <w:del w:id="3463" w:author="Aleksander Hansen" w:date="2013-02-11T16:02:00Z">
        <w:r w:rsidRPr="008568A7" w:rsidDel="000C2513">
          <w:rPr>
            <w:rFonts w:ascii="Calibri" w:hAnsi="Calibri"/>
          </w:rPr>
          <w:br w:type="page"/>
        </w:r>
      </w:del>
    </w:p>
    <w:p w14:paraId="2B0D1CE3" w14:textId="77777777" w:rsidR="008939F3" w:rsidRPr="008568A7" w:rsidRDefault="005F2397" w:rsidP="005F2397">
      <w:pPr>
        <w:rPr>
          <w:rFonts w:ascii="Calibri" w:hAnsi="Calibri"/>
        </w:rPr>
      </w:pPr>
      <w:r w:rsidRPr="008568A7">
        <w:rPr>
          <w:rFonts w:ascii="Calibri" w:hAnsi="Calibri"/>
          <w:b/>
        </w:rPr>
        <w:t>Market Segmentation</w:t>
      </w:r>
      <w:r w:rsidR="006D1FD3" w:rsidRPr="008568A7">
        <w:rPr>
          <w:rFonts w:ascii="Calibri" w:hAnsi="Calibri"/>
          <w:b/>
        </w:rPr>
        <w:t xml:space="preserve"> Theory</w:t>
      </w:r>
      <w:r w:rsidRPr="008568A7">
        <w:rPr>
          <w:rFonts w:ascii="Calibri" w:hAnsi="Calibri"/>
          <w:b/>
        </w:rPr>
        <w:t>:</w:t>
      </w:r>
      <w:r w:rsidRPr="008568A7">
        <w:rPr>
          <w:rFonts w:ascii="Calibri" w:hAnsi="Calibri"/>
        </w:rPr>
        <w:t xml:space="preserve"> </w:t>
      </w:r>
    </w:p>
    <w:p w14:paraId="3119F52D" w14:textId="77777777" w:rsidR="008939F3" w:rsidRPr="008568A7" w:rsidRDefault="005F2397" w:rsidP="005F2397">
      <w:pPr>
        <w:rPr>
          <w:rFonts w:ascii="Calibri" w:hAnsi="Calibri"/>
        </w:rPr>
      </w:pPr>
      <w:r w:rsidRPr="008568A7">
        <w:rPr>
          <w:rFonts w:ascii="Calibri" w:hAnsi="Calibri"/>
        </w:rPr>
        <w:t>Short, medium &amp; long rate</w:t>
      </w:r>
      <w:r w:rsidR="008939F3" w:rsidRPr="008568A7">
        <w:rPr>
          <w:rFonts w:ascii="Calibri" w:hAnsi="Calibri"/>
        </w:rPr>
        <w:t>s are independent of each other:</w:t>
      </w:r>
    </w:p>
    <w:p w14:paraId="4BDF887A" w14:textId="377B2047" w:rsidR="005F2397" w:rsidRPr="008568A7" w:rsidRDefault="005F2397" w:rsidP="005F2397">
      <w:pPr>
        <w:rPr>
          <w:rFonts w:ascii="Calibri" w:hAnsi="Calibri"/>
          <w:i/>
        </w:rPr>
      </w:pPr>
      <w:r w:rsidRPr="008568A7">
        <w:rPr>
          <w:rFonts w:ascii="Calibri" w:hAnsi="Calibri"/>
        </w:rPr>
        <w:t>“</w:t>
      </w:r>
      <w:r w:rsidRPr="008568A7">
        <w:rPr>
          <w:rFonts w:ascii="Calibri" w:hAnsi="Calibri"/>
          <w:i/>
        </w:rPr>
        <w:t>There need be no relationship between short-, medium-, and long-term interest</w:t>
      </w:r>
      <w:ins w:id="3464" w:author="Aleksander Hansen" w:date="2013-02-15T16:38:00Z">
        <w:r w:rsidR="008A28C4">
          <w:rPr>
            <w:rFonts w:ascii="Calibri" w:hAnsi="Calibri"/>
            <w:i/>
          </w:rPr>
          <w:fldChar w:fldCharType="begin"/>
        </w:r>
        <w:r w:rsidR="008A28C4">
          <w:instrText xml:space="preserve"> XE "</w:instrText>
        </w:r>
      </w:ins>
      <w:r w:rsidR="008A28C4" w:rsidRPr="008568A7">
        <w:rPr>
          <w:rFonts w:ascii="Calibri" w:hAnsi="Calibri"/>
        </w:rPr>
        <w:instrText>interest</w:instrText>
      </w:r>
      <w:ins w:id="3465" w:author="Aleksander Hansen" w:date="2013-02-15T16:38:00Z">
        <w:r w:rsidR="008A28C4">
          <w:instrText xml:space="preserve">" </w:instrText>
        </w:r>
        <w:r w:rsidR="008A28C4">
          <w:rPr>
            <w:rFonts w:ascii="Calibri" w:hAnsi="Calibri"/>
            <w:i/>
          </w:rPr>
          <w:fldChar w:fldCharType="end"/>
        </w:r>
      </w:ins>
      <w:r w:rsidRPr="008568A7">
        <w:rPr>
          <w:rFonts w:ascii="Calibri" w:hAnsi="Calibri"/>
          <w:i/>
        </w:rPr>
        <w:t xml:space="preserve"> rates. Under the theory, a major investor such as a large pension fund invests in bonds of </w:t>
      </w:r>
      <w:r w:rsidR="008939F3" w:rsidRPr="008568A7">
        <w:rPr>
          <w:rFonts w:ascii="Calibri" w:hAnsi="Calibri"/>
          <w:i/>
        </w:rPr>
        <w:t>certain</w:t>
      </w:r>
      <w:r w:rsidRPr="008568A7">
        <w:rPr>
          <w:rFonts w:ascii="Calibri" w:hAnsi="Calibri"/>
          <w:i/>
        </w:rPr>
        <w:t xml:space="preserve"> maturity and does not readily switch from one maturity to another. The short-term interest rate is determined by supply and demand in the short-term bond</w:t>
      </w:r>
      <w:ins w:id="3466" w:author="Aleksander Hansen" w:date="2013-02-15T17:07:00Z">
        <w:r w:rsidR="00FF184E">
          <w:rPr>
            <w:rFonts w:ascii="Calibri" w:hAnsi="Calibri"/>
            <w:i/>
          </w:rPr>
          <w:fldChar w:fldCharType="begin"/>
        </w:r>
        <w:r w:rsidR="00FF184E">
          <w:instrText xml:space="preserve"> XE "</w:instrText>
        </w:r>
      </w:ins>
      <w:r w:rsidR="00FF184E" w:rsidRPr="008568A7">
        <w:rPr>
          <w:rFonts w:ascii="Calibri" w:hAnsi="Calibri"/>
        </w:rPr>
        <w:instrText>bond</w:instrText>
      </w:r>
      <w:ins w:id="3467" w:author="Aleksander Hansen" w:date="2013-02-15T17:07:00Z">
        <w:r w:rsidR="00FF184E">
          <w:instrText xml:space="preserve">" </w:instrText>
        </w:r>
        <w:r w:rsidR="00FF184E">
          <w:rPr>
            <w:rFonts w:ascii="Calibri" w:hAnsi="Calibri"/>
            <w:i/>
          </w:rPr>
          <w:fldChar w:fldCharType="end"/>
        </w:r>
      </w:ins>
      <w:r w:rsidRPr="008568A7">
        <w:rPr>
          <w:rFonts w:ascii="Calibri" w:hAnsi="Calibri"/>
          <w:i/>
        </w:rPr>
        <w:t xml:space="preserve"> market; medium-term interest rates are determined by supply and demand in the medium-term bond market; and so on.”</w:t>
      </w:r>
    </w:p>
    <w:p w14:paraId="598394F3" w14:textId="77777777" w:rsidR="008939F3" w:rsidRPr="008568A7" w:rsidRDefault="008939F3" w:rsidP="005F2397">
      <w:pPr>
        <w:rPr>
          <w:rFonts w:ascii="Calibri" w:hAnsi="Calibri"/>
        </w:rPr>
      </w:pPr>
    </w:p>
    <w:p w14:paraId="27F605F2" w14:textId="77777777" w:rsidR="008939F3" w:rsidRPr="008568A7" w:rsidRDefault="005F2397" w:rsidP="005F2397">
      <w:pPr>
        <w:rPr>
          <w:rFonts w:ascii="Calibri" w:hAnsi="Calibri"/>
        </w:rPr>
      </w:pPr>
      <w:r w:rsidRPr="008568A7">
        <w:rPr>
          <w:rFonts w:ascii="Calibri" w:hAnsi="Calibri"/>
          <w:b/>
        </w:rPr>
        <w:t>Liquidity Preference:</w:t>
      </w:r>
      <w:r w:rsidRPr="008568A7">
        <w:rPr>
          <w:rFonts w:ascii="Calibri" w:hAnsi="Calibri"/>
        </w:rPr>
        <w:t xml:space="preserve"> </w:t>
      </w:r>
    </w:p>
    <w:p w14:paraId="244EDC53" w14:textId="77777777" w:rsidR="005F2397" w:rsidRPr="008568A7" w:rsidRDefault="005F2397" w:rsidP="005F2397">
      <w:pPr>
        <w:rPr>
          <w:rFonts w:ascii="Calibri" w:hAnsi="Calibri"/>
        </w:rPr>
      </w:pPr>
      <w:r w:rsidRPr="008568A7">
        <w:rPr>
          <w:rFonts w:ascii="Calibri" w:hAnsi="Calibri"/>
        </w:rPr>
        <w:t xml:space="preserve">Forward rates higher </w:t>
      </w:r>
      <w:r w:rsidR="008939F3" w:rsidRPr="008568A7">
        <w:rPr>
          <w:rFonts w:ascii="Calibri" w:hAnsi="Calibri"/>
        </w:rPr>
        <w:t>than expected future zero rates:</w:t>
      </w:r>
    </w:p>
    <w:p w14:paraId="0067139A" w14:textId="20C7078A" w:rsidR="005F2397" w:rsidRPr="008568A7" w:rsidRDefault="008939F3" w:rsidP="005F2397">
      <w:pPr>
        <w:rPr>
          <w:rFonts w:ascii="Calibri" w:hAnsi="Calibri"/>
        </w:rPr>
      </w:pPr>
      <w:r w:rsidRPr="008568A7">
        <w:rPr>
          <w:rFonts w:ascii="Calibri" w:hAnsi="Calibri"/>
        </w:rPr>
        <w:t xml:space="preserve"> </w:t>
      </w:r>
      <w:r w:rsidR="005F2397" w:rsidRPr="008568A7">
        <w:rPr>
          <w:rFonts w:ascii="Calibri" w:hAnsi="Calibri"/>
        </w:rPr>
        <w:t xml:space="preserve">The theory that is most appealing </w:t>
      </w:r>
      <w:r w:rsidRPr="008568A7">
        <w:rPr>
          <w:rFonts w:ascii="Calibri" w:hAnsi="Calibri"/>
        </w:rPr>
        <w:t xml:space="preserve">[…] </w:t>
      </w:r>
      <w:r w:rsidR="005F2397" w:rsidRPr="008568A7">
        <w:rPr>
          <w:rFonts w:ascii="Calibri" w:hAnsi="Calibri"/>
        </w:rPr>
        <w:t>argues that forward</w:t>
      </w:r>
      <w:ins w:id="3468"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469" w:author="Aleksander Hansen" w:date="2013-02-15T16:50:00Z">
        <w:r w:rsidR="00AC5507">
          <w:instrText xml:space="preserve">" </w:instrText>
        </w:r>
        <w:r w:rsidR="00AC5507">
          <w:rPr>
            <w:rFonts w:ascii="Calibri" w:hAnsi="Calibri"/>
          </w:rPr>
          <w:fldChar w:fldCharType="end"/>
        </w:r>
      </w:ins>
      <w:r w:rsidR="005F2397" w:rsidRPr="008568A7">
        <w:rPr>
          <w:rFonts w:ascii="Calibri" w:hAnsi="Calibri"/>
        </w:rPr>
        <w:t xml:space="preserve"> rates should always be higher than expected future zero rates. </w:t>
      </w:r>
    </w:p>
    <w:p w14:paraId="0D67BE4F" w14:textId="54F3965D" w:rsidR="005F2397" w:rsidRPr="008568A7" w:rsidRDefault="005F2397" w:rsidP="005F2397">
      <w:pPr>
        <w:rPr>
          <w:rFonts w:ascii="Calibri" w:hAnsi="Calibri"/>
        </w:rPr>
      </w:pPr>
      <w:r w:rsidRPr="008568A7">
        <w:rPr>
          <w:rFonts w:ascii="Calibri" w:hAnsi="Calibri"/>
        </w:rPr>
        <w:t>Investors prefer to preserve their liquidity and invest funds for short periods of time. Borrowers, on the other hand, usually prefer to borrow at fixed rates for long periods of time. Liquidity preference theory leads to a situation in which forward</w:t>
      </w:r>
      <w:ins w:id="3470"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471"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rates are greater than expected future zero rates. It is also consistent with the empirical result that yield</w:t>
      </w:r>
      <w:ins w:id="3472"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473"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curves tend to be upward sloping more often than they are downward sloping.</w:t>
      </w:r>
    </w:p>
    <w:p w14:paraId="164B6F00" w14:textId="77777777" w:rsidR="00ED7E7D" w:rsidRDefault="00007DCE">
      <w:pPr>
        <w:pStyle w:val="Heading2"/>
        <w:rPr>
          <w:ins w:id="3474" w:author="Aleksander Hansen" w:date="2013-02-11T13:28:00Z"/>
        </w:rPr>
        <w:pPrChange w:id="3475" w:author="Aleksander Hansen" w:date="2013-02-15T20:42:00Z">
          <w:pPr/>
        </w:pPrChange>
      </w:pPr>
      <w:bookmarkStart w:id="3476" w:name="_Toc254797386"/>
      <w:r>
        <w:br w:type="page"/>
      </w:r>
      <w:bookmarkStart w:id="3477" w:name="_Toc222580635"/>
      <w:ins w:id="3478" w:author="Aleksander Hansen" w:date="2013-02-11T13:28:00Z">
        <w:r w:rsidR="00ED7E7D">
          <w:t>Chapter Summary</w:t>
        </w:r>
        <w:bookmarkEnd w:id="3477"/>
      </w:ins>
    </w:p>
    <w:p w14:paraId="54B4C568" w14:textId="004C9173" w:rsidR="00ED7E7D" w:rsidRPr="00D50D9D" w:rsidRDefault="00415B12">
      <w:pPr>
        <w:pStyle w:val="Paragraph"/>
        <w:rPr>
          <w:ins w:id="3479" w:author="Aleksander Hansen" w:date="2013-02-11T13:28:00Z"/>
          <w:rFonts w:ascii="Calibri" w:hAnsi="Calibri"/>
          <w:rPrChange w:id="3480" w:author="Aleksander Hansen" w:date="2013-02-11T15:48:00Z">
            <w:rPr>
              <w:ins w:id="3481" w:author="Aleksander Hansen" w:date="2013-02-11T13:28:00Z"/>
            </w:rPr>
          </w:rPrChange>
        </w:rPr>
        <w:pPrChange w:id="3482" w:author="Aleksander Hansen" w:date="2013-02-11T13:28:00Z">
          <w:pPr/>
        </w:pPrChange>
      </w:pPr>
      <w:ins w:id="3483" w:author="Aleksander Hansen" w:date="2013-02-11T13:35:00Z">
        <w:r w:rsidRPr="00D50D9D">
          <w:rPr>
            <w:rFonts w:ascii="Calibri" w:hAnsi="Calibri"/>
            <w:sz w:val="24"/>
            <w:szCs w:val="24"/>
            <w:rPrChange w:id="3484" w:author="Aleksander Hansen" w:date="2013-02-11T15:48:00Z">
              <w:rPr/>
            </w:rPrChange>
          </w:rPr>
          <w:t>Important interest</w:t>
        </w:r>
      </w:ins>
      <w:ins w:id="3485"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3486" w:author="Aleksander Hansen" w:date="2013-02-15T16:38:00Z">
        <w:r w:rsidR="008A28C4">
          <w:instrText xml:space="preserve">" </w:instrText>
        </w:r>
        <w:r w:rsidR="008A28C4">
          <w:rPr>
            <w:rFonts w:ascii="Calibri" w:hAnsi="Calibri"/>
            <w:sz w:val="24"/>
            <w:szCs w:val="24"/>
          </w:rPr>
          <w:fldChar w:fldCharType="end"/>
        </w:r>
      </w:ins>
      <w:ins w:id="3487" w:author="Aleksander Hansen" w:date="2013-02-11T13:35:00Z">
        <w:r w:rsidRPr="00D50D9D">
          <w:rPr>
            <w:rFonts w:ascii="Calibri" w:hAnsi="Calibri"/>
            <w:sz w:val="24"/>
            <w:szCs w:val="24"/>
            <w:rPrChange w:id="3488" w:author="Aleksander Hansen" w:date="2013-02-11T15:48:00Z">
              <w:rPr/>
            </w:rPrChange>
          </w:rPr>
          <w:t xml:space="preserve"> rates include the Treasury</w:t>
        </w:r>
      </w:ins>
      <w:ins w:id="3489" w:author="Aleksander Hansen" w:date="2013-02-15T16:37:00Z">
        <w:r w:rsidR="008A28C4">
          <w:rPr>
            <w:rFonts w:ascii="Calibri" w:hAnsi="Calibri"/>
            <w:sz w:val="24"/>
            <w:szCs w:val="24"/>
          </w:rPr>
          <w:fldChar w:fldCharType="begin"/>
        </w:r>
        <w:r w:rsidR="008A28C4">
          <w:instrText xml:space="preserve"> XE "</w:instrText>
        </w:r>
      </w:ins>
      <w:r w:rsidR="008A28C4" w:rsidRPr="00070083">
        <w:rPr>
          <w:rFonts w:ascii="Calibri" w:hAnsi="Calibri"/>
        </w:rPr>
        <w:instrText>Treasury</w:instrText>
      </w:r>
      <w:ins w:id="3490" w:author="Aleksander Hansen" w:date="2013-02-15T16:37:00Z">
        <w:r w:rsidR="008A28C4">
          <w:instrText xml:space="preserve">" </w:instrText>
        </w:r>
        <w:r w:rsidR="008A28C4">
          <w:rPr>
            <w:rFonts w:ascii="Calibri" w:hAnsi="Calibri"/>
            <w:sz w:val="24"/>
            <w:szCs w:val="24"/>
          </w:rPr>
          <w:fldChar w:fldCharType="end"/>
        </w:r>
      </w:ins>
      <w:ins w:id="3491" w:author="Aleksander Hansen" w:date="2013-02-11T13:35:00Z">
        <w:r w:rsidRPr="00D50D9D">
          <w:rPr>
            <w:rFonts w:ascii="Calibri" w:hAnsi="Calibri"/>
            <w:sz w:val="24"/>
            <w:szCs w:val="24"/>
            <w:rPrChange w:id="3492" w:author="Aleksander Hansen" w:date="2013-02-11T15:48:00Z">
              <w:rPr/>
            </w:rPrChange>
          </w:rPr>
          <w:t xml:space="preserve"> rates, the LIBOR</w:t>
        </w:r>
      </w:ins>
      <w:ins w:id="3493" w:author="Aleksander Hansen" w:date="2013-02-15T16:37:00Z">
        <w:r w:rsidR="008A28C4">
          <w:rPr>
            <w:rFonts w:ascii="Calibri" w:hAnsi="Calibri"/>
            <w:sz w:val="24"/>
            <w:szCs w:val="24"/>
          </w:rPr>
          <w:fldChar w:fldCharType="begin"/>
        </w:r>
        <w:r w:rsidR="008A28C4">
          <w:instrText xml:space="preserve"> XE "</w:instrText>
        </w:r>
      </w:ins>
      <w:ins w:id="3494" w:author="Aleksander Hansen" w:date="2013-02-10T14:20:00Z">
        <w:r w:rsidR="008A28C4">
          <w:instrText>LIBOR</w:instrText>
        </w:r>
      </w:ins>
      <w:ins w:id="3495" w:author="Aleksander Hansen" w:date="2013-02-15T16:37:00Z">
        <w:r w:rsidR="008A28C4">
          <w:instrText xml:space="preserve">" </w:instrText>
        </w:r>
        <w:r w:rsidR="008A28C4">
          <w:rPr>
            <w:rFonts w:ascii="Calibri" w:hAnsi="Calibri"/>
            <w:sz w:val="24"/>
            <w:szCs w:val="24"/>
          </w:rPr>
          <w:fldChar w:fldCharType="end"/>
        </w:r>
      </w:ins>
      <w:ins w:id="3496" w:author="Aleksander Hansen" w:date="2013-02-11T13:35:00Z">
        <w:r w:rsidRPr="00D50D9D">
          <w:rPr>
            <w:rFonts w:ascii="Calibri" w:hAnsi="Calibri"/>
            <w:sz w:val="24"/>
            <w:szCs w:val="24"/>
            <w:rPrChange w:id="3497" w:author="Aleksander Hansen" w:date="2013-02-11T15:48:00Z">
              <w:rPr/>
            </w:rPrChange>
          </w:rPr>
          <w:t xml:space="preserve"> rates, the Repo Rates</w:t>
        </w:r>
      </w:ins>
      <w:ins w:id="3498" w:author="Aleksander Hansen" w:date="2013-02-11T13:36:00Z">
        <w:r w:rsidRPr="00D50D9D">
          <w:rPr>
            <w:rFonts w:ascii="Calibri" w:hAnsi="Calibri"/>
            <w:sz w:val="24"/>
            <w:szCs w:val="24"/>
            <w:rPrChange w:id="3499" w:author="Aleksander Hansen" w:date="2013-02-11T15:48:00Z">
              <w:rPr/>
            </w:rPrChange>
          </w:rPr>
          <w:t xml:space="preserve"> and the OIS</w:t>
        </w:r>
      </w:ins>
      <w:ins w:id="3500" w:author="Aleksander Hansen" w:date="2013-02-15T16:40:00Z">
        <w:r w:rsidR="008A28C4">
          <w:rPr>
            <w:rFonts w:ascii="Calibri" w:hAnsi="Calibri"/>
            <w:sz w:val="24"/>
            <w:szCs w:val="24"/>
          </w:rPr>
          <w:fldChar w:fldCharType="begin"/>
        </w:r>
        <w:r w:rsidR="008A28C4">
          <w:instrText xml:space="preserve"> XE "</w:instrText>
        </w:r>
      </w:ins>
      <w:ins w:id="3501" w:author="Aleksander Hansen" w:date="2013-02-10T13:23:00Z">
        <w:r w:rsidR="008A28C4">
          <w:rPr>
            <w:rFonts w:ascii="Calibri" w:hAnsi="Calibri"/>
          </w:rPr>
          <w:instrText>OIS</w:instrText>
        </w:r>
      </w:ins>
      <w:ins w:id="3502" w:author="Aleksander Hansen" w:date="2013-02-15T16:40:00Z">
        <w:r w:rsidR="008A28C4">
          <w:instrText xml:space="preserve">" </w:instrText>
        </w:r>
        <w:r w:rsidR="008A28C4">
          <w:rPr>
            <w:rFonts w:ascii="Calibri" w:hAnsi="Calibri"/>
            <w:sz w:val="24"/>
            <w:szCs w:val="24"/>
          </w:rPr>
          <w:fldChar w:fldCharType="end"/>
        </w:r>
      </w:ins>
      <w:ins w:id="3503" w:author="Aleksander Hansen" w:date="2013-02-11T13:36:00Z">
        <w:r w:rsidRPr="00D50D9D">
          <w:rPr>
            <w:rFonts w:ascii="Calibri" w:hAnsi="Calibri"/>
            <w:sz w:val="24"/>
            <w:szCs w:val="24"/>
            <w:rPrChange w:id="3504" w:author="Aleksander Hansen" w:date="2013-02-11T15:48:00Z">
              <w:rPr/>
            </w:rPrChange>
          </w:rPr>
          <w:t xml:space="preserve"> rate. The risk-free rate is an important part of both financial theory and practice. Traditionally the LIBOR </w:t>
        </w:r>
      </w:ins>
      <w:ins w:id="3505" w:author="Aleksander Hansen" w:date="2013-02-11T13:40:00Z">
        <w:r w:rsidRPr="00D50D9D">
          <w:rPr>
            <w:rFonts w:ascii="Calibri" w:hAnsi="Calibri"/>
            <w:sz w:val="24"/>
            <w:szCs w:val="24"/>
            <w:rPrChange w:id="3506" w:author="Aleksander Hansen" w:date="2013-02-11T15:48:00Z">
              <w:rPr/>
            </w:rPrChange>
          </w:rPr>
          <w:t>rate has been seen as a proxy for the risk-free rate,</w:t>
        </w:r>
      </w:ins>
      <w:ins w:id="3507" w:author="Aleksander Hansen" w:date="2013-02-11T13:36:00Z">
        <w:r w:rsidRPr="00D50D9D">
          <w:rPr>
            <w:rFonts w:ascii="Calibri" w:hAnsi="Calibri"/>
            <w:sz w:val="24"/>
            <w:szCs w:val="24"/>
            <w:rPrChange w:id="3508" w:author="Aleksander Hansen" w:date="2013-02-11T15:48:00Z">
              <w:rPr/>
            </w:rPrChange>
          </w:rPr>
          <w:t xml:space="preserve"> however; the OIS rate is increasingly being used as </w:t>
        </w:r>
      </w:ins>
      <w:ins w:id="3509" w:author="Aleksander Hansen" w:date="2013-02-11T13:37:00Z">
        <w:r w:rsidRPr="00D50D9D">
          <w:rPr>
            <w:rFonts w:ascii="Calibri" w:hAnsi="Calibri"/>
            <w:sz w:val="24"/>
            <w:szCs w:val="24"/>
            <w:rPrChange w:id="3510" w:author="Aleksander Hansen" w:date="2013-02-11T15:48:00Z">
              <w:rPr/>
            </w:rPrChange>
          </w:rPr>
          <w:t xml:space="preserve">a proxy for </w:t>
        </w:r>
      </w:ins>
      <w:ins w:id="3511" w:author="Aleksander Hansen" w:date="2013-02-11T13:36:00Z">
        <w:r w:rsidRPr="00D50D9D">
          <w:rPr>
            <w:rFonts w:ascii="Calibri" w:hAnsi="Calibri"/>
            <w:sz w:val="24"/>
            <w:szCs w:val="24"/>
            <w:rPrChange w:id="3512" w:author="Aleksander Hansen" w:date="2013-02-11T15:48:00Z">
              <w:rPr/>
            </w:rPrChange>
          </w:rPr>
          <w:t>the risk-free rate</w:t>
        </w:r>
      </w:ins>
      <w:ins w:id="3513" w:author="Aleksander Hansen" w:date="2013-02-11T13:37:00Z">
        <w:r w:rsidRPr="00D50D9D">
          <w:rPr>
            <w:rFonts w:ascii="Calibri" w:hAnsi="Calibri"/>
            <w:sz w:val="24"/>
            <w:szCs w:val="24"/>
            <w:rPrChange w:id="3514" w:author="Aleksander Hansen" w:date="2013-02-11T15:48:00Z">
              <w:rPr/>
            </w:rPrChange>
          </w:rPr>
          <w:t>.</w:t>
        </w:r>
      </w:ins>
    </w:p>
    <w:p w14:paraId="3605FA7A" w14:textId="0AFB302E" w:rsidR="00ED7E7D" w:rsidRPr="00D50D9D" w:rsidRDefault="00415B12">
      <w:pPr>
        <w:pStyle w:val="Paragraph"/>
        <w:rPr>
          <w:ins w:id="3515" w:author="Aleksander Hansen" w:date="2013-02-11T13:43:00Z"/>
          <w:rFonts w:ascii="Calibri" w:hAnsi="Calibri"/>
          <w:rPrChange w:id="3516" w:author="Aleksander Hansen" w:date="2013-02-11T15:48:00Z">
            <w:rPr>
              <w:ins w:id="3517" w:author="Aleksander Hansen" w:date="2013-02-11T13:43:00Z"/>
            </w:rPr>
          </w:rPrChange>
        </w:rPr>
        <w:pPrChange w:id="3518" w:author="Aleksander Hansen" w:date="2013-02-11T13:28:00Z">
          <w:pPr/>
        </w:pPrChange>
      </w:pPr>
      <w:ins w:id="3519" w:author="Aleksander Hansen" w:date="2013-02-11T13:40:00Z">
        <w:r w:rsidRPr="00D50D9D">
          <w:rPr>
            <w:rFonts w:ascii="Calibri" w:hAnsi="Calibri"/>
            <w:sz w:val="24"/>
            <w:szCs w:val="24"/>
            <w:rPrChange w:id="3520" w:author="Aleksander Hansen" w:date="2013-02-11T15:48:00Z">
              <w:rPr/>
            </w:rPrChange>
          </w:rPr>
          <w:t xml:space="preserve">Interest rates may be compounded </w:t>
        </w:r>
      </w:ins>
      <w:ins w:id="3521" w:author="Aleksander Hansen" w:date="2013-02-11T13:42:00Z">
        <w:r w:rsidR="001D20AF" w:rsidRPr="00D50D9D">
          <w:rPr>
            <w:rFonts w:ascii="Calibri" w:hAnsi="Calibri"/>
            <w:sz w:val="24"/>
            <w:szCs w:val="24"/>
            <w:rPrChange w:id="3522" w:author="Aleksander Hansen" w:date="2013-02-11T15:48:00Z">
              <w:rPr/>
            </w:rPrChange>
          </w:rPr>
          <w:t>at a</w:t>
        </w:r>
      </w:ins>
      <w:ins w:id="3523" w:author="Aleksander Hansen" w:date="2013-02-11T13:40:00Z">
        <w:r w:rsidRPr="00D50D9D">
          <w:rPr>
            <w:rFonts w:ascii="Calibri" w:hAnsi="Calibri"/>
            <w:sz w:val="24"/>
            <w:szCs w:val="24"/>
            <w:rPrChange w:id="3524" w:author="Aleksander Hansen" w:date="2013-02-11T15:48:00Z">
              <w:rPr/>
            </w:rPrChange>
          </w:rPr>
          <w:t xml:space="preserve"> variety of frequencies, of which quarterly, semi-annual, annual and </w:t>
        </w:r>
      </w:ins>
      <w:ins w:id="3525" w:author="Aleksander Hansen" w:date="2013-02-11T13:41:00Z">
        <w:r w:rsidRPr="00D50D9D">
          <w:rPr>
            <w:rFonts w:ascii="Calibri" w:hAnsi="Calibri"/>
            <w:sz w:val="24"/>
            <w:szCs w:val="24"/>
            <w:rPrChange w:id="3526" w:author="Aleksander Hansen" w:date="2013-02-11T15:48:00Z">
              <w:rPr/>
            </w:rPrChange>
          </w:rPr>
          <w:t>continuous</w:t>
        </w:r>
      </w:ins>
      <w:ins w:id="3527" w:author="Aleksander Hansen" w:date="2013-02-11T13:40:00Z">
        <w:r w:rsidRPr="00D50D9D">
          <w:rPr>
            <w:rFonts w:ascii="Calibri" w:hAnsi="Calibri"/>
            <w:sz w:val="24"/>
            <w:szCs w:val="24"/>
            <w:rPrChange w:id="3528" w:author="Aleksander Hansen" w:date="2013-02-11T15:48:00Z">
              <w:rPr/>
            </w:rPrChange>
          </w:rPr>
          <w:t xml:space="preserve"> </w:t>
        </w:r>
      </w:ins>
      <w:ins w:id="3529" w:author="Aleksander Hansen" w:date="2013-02-11T13:41:00Z">
        <w:r w:rsidRPr="00D50D9D">
          <w:rPr>
            <w:rFonts w:ascii="Calibri" w:hAnsi="Calibri"/>
            <w:sz w:val="24"/>
            <w:szCs w:val="24"/>
            <w:rPrChange w:id="3530" w:author="Aleksander Hansen" w:date="2013-02-11T15:48:00Z">
              <w:rPr/>
            </w:rPrChange>
          </w:rPr>
          <w:t>are the most important.</w:t>
        </w:r>
        <w:r w:rsidR="001D20AF" w:rsidRPr="00D50D9D">
          <w:rPr>
            <w:rFonts w:ascii="Calibri" w:hAnsi="Calibri"/>
            <w:sz w:val="24"/>
            <w:szCs w:val="24"/>
            <w:rPrChange w:id="3531" w:author="Aleksander Hansen" w:date="2013-02-11T15:48:00Z">
              <w:rPr/>
            </w:rPrChange>
          </w:rPr>
          <w:t xml:space="preserve"> </w:t>
        </w:r>
      </w:ins>
      <w:ins w:id="3532" w:author="Aleksander Hansen" w:date="2013-02-11T13:42:00Z">
        <w:r w:rsidR="001D20AF" w:rsidRPr="00D50D9D">
          <w:rPr>
            <w:rFonts w:ascii="Calibri" w:hAnsi="Calibri"/>
            <w:sz w:val="24"/>
            <w:szCs w:val="24"/>
            <w:rPrChange w:id="3533" w:author="Aleksander Hansen" w:date="2013-02-11T15:48:00Z">
              <w:rPr/>
            </w:rPrChange>
          </w:rPr>
          <w:t>It is imperative that you are able to quickly covert a rate from one compounding</w:t>
        </w:r>
      </w:ins>
      <w:ins w:id="3534" w:author="Aleksander Hansen" w:date="2013-02-15T17:09: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compounding</w:instrText>
      </w:r>
      <w:ins w:id="3535" w:author="Aleksander Hansen" w:date="2013-02-15T17:09:00Z">
        <w:r w:rsidR="00FF184E">
          <w:instrText xml:space="preserve">" </w:instrText>
        </w:r>
        <w:r w:rsidR="00FF184E">
          <w:rPr>
            <w:rFonts w:ascii="Calibri" w:hAnsi="Calibri"/>
            <w:sz w:val="24"/>
            <w:szCs w:val="24"/>
          </w:rPr>
          <w:fldChar w:fldCharType="end"/>
        </w:r>
      </w:ins>
      <w:ins w:id="3536" w:author="Aleksander Hansen" w:date="2013-02-11T13:42:00Z">
        <w:r w:rsidR="001D20AF" w:rsidRPr="00D50D9D">
          <w:rPr>
            <w:rFonts w:ascii="Calibri" w:hAnsi="Calibri"/>
            <w:sz w:val="24"/>
            <w:szCs w:val="24"/>
            <w:rPrChange w:id="3537" w:author="Aleksander Hansen" w:date="2013-02-11T15:48:00Z">
              <w:rPr/>
            </w:rPrChange>
          </w:rPr>
          <w:t xml:space="preserve"> frequency to another. This is frequently a requirement in order to solve </w:t>
        </w:r>
      </w:ins>
      <w:ins w:id="3538" w:author="Aleksander Hansen" w:date="2013-02-11T13:43:00Z">
        <w:r w:rsidR="001D20AF" w:rsidRPr="00D50D9D">
          <w:rPr>
            <w:rFonts w:ascii="Calibri" w:hAnsi="Calibri"/>
            <w:sz w:val="24"/>
            <w:szCs w:val="24"/>
            <w:rPrChange w:id="3539" w:author="Aleksander Hansen" w:date="2013-02-11T15:48:00Z">
              <w:rPr/>
            </w:rPrChange>
          </w:rPr>
          <w:t>questions</w:t>
        </w:r>
      </w:ins>
      <w:ins w:id="3540" w:author="Aleksander Hansen" w:date="2013-02-11T13:42:00Z">
        <w:r w:rsidR="001D20AF" w:rsidRPr="00D50D9D">
          <w:rPr>
            <w:rFonts w:ascii="Calibri" w:hAnsi="Calibri"/>
            <w:sz w:val="24"/>
            <w:szCs w:val="24"/>
            <w:rPrChange w:id="3541" w:author="Aleksander Hansen" w:date="2013-02-11T15:48:00Z">
              <w:rPr/>
            </w:rPrChange>
          </w:rPr>
          <w:t xml:space="preserve"> </w:t>
        </w:r>
      </w:ins>
      <w:ins w:id="3542" w:author="Aleksander Hansen" w:date="2013-02-11T13:43:00Z">
        <w:r w:rsidR="001D20AF" w:rsidRPr="00D50D9D">
          <w:rPr>
            <w:rFonts w:ascii="Calibri" w:hAnsi="Calibri"/>
            <w:sz w:val="24"/>
            <w:szCs w:val="24"/>
            <w:rPrChange w:id="3543" w:author="Aleksander Hansen" w:date="2013-02-11T15:48:00Z">
              <w:rPr/>
            </w:rPrChange>
          </w:rPr>
          <w:t>on the FRM exam.</w:t>
        </w:r>
      </w:ins>
    </w:p>
    <w:p w14:paraId="6442C08D" w14:textId="1FDBC31E" w:rsidR="00C33630" w:rsidRDefault="001D20AF">
      <w:pPr>
        <w:pStyle w:val="Paragraph"/>
        <w:rPr>
          <w:ins w:id="3544" w:author="Aleksander Hansen" w:date="2013-02-11T15:54:00Z"/>
          <w:rFonts w:ascii="Calibri" w:hAnsi="Calibri"/>
        </w:rPr>
        <w:pPrChange w:id="3545" w:author="Aleksander Hansen" w:date="2013-02-11T13:28:00Z">
          <w:pPr/>
        </w:pPrChange>
      </w:pPr>
      <w:ins w:id="3546" w:author="Aleksander Hansen" w:date="2013-02-11T13:44:00Z">
        <w:r w:rsidRPr="00D50D9D">
          <w:rPr>
            <w:rFonts w:ascii="Calibri" w:hAnsi="Calibri"/>
            <w:sz w:val="24"/>
            <w:szCs w:val="24"/>
            <w:rPrChange w:id="3547" w:author="Aleksander Hansen" w:date="2013-02-11T15:48:00Z">
              <w:rPr/>
            </w:rPrChange>
          </w:rPr>
          <w:t xml:space="preserve">The theoretical price of a </w:t>
        </w:r>
      </w:ins>
      <w:ins w:id="3548" w:author="Aleksander Hansen" w:date="2013-02-11T13:45:00Z">
        <w:r w:rsidRPr="00D50D9D">
          <w:rPr>
            <w:rFonts w:ascii="Calibri" w:hAnsi="Calibri"/>
            <w:sz w:val="24"/>
            <w:szCs w:val="24"/>
            <w:rPrChange w:id="3549" w:author="Aleksander Hansen" w:date="2013-02-11T15:48:00Z">
              <w:rPr/>
            </w:rPrChange>
          </w:rPr>
          <w:t>coupon</w:t>
        </w:r>
      </w:ins>
      <w:ins w:id="3550" w:author="Aleksander Hansen" w:date="2013-02-15T17:09: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coupon</w:instrText>
      </w:r>
      <w:ins w:id="3551" w:author="Aleksander Hansen" w:date="2013-02-15T17:09:00Z">
        <w:r w:rsidR="00FF184E">
          <w:instrText xml:space="preserve">" </w:instrText>
        </w:r>
        <w:r w:rsidR="00FF184E">
          <w:rPr>
            <w:rFonts w:ascii="Calibri" w:hAnsi="Calibri"/>
            <w:sz w:val="24"/>
            <w:szCs w:val="24"/>
          </w:rPr>
          <w:fldChar w:fldCharType="end"/>
        </w:r>
      </w:ins>
      <w:ins w:id="3552" w:author="Aleksander Hansen" w:date="2013-02-11T13:45:00Z">
        <w:r w:rsidRPr="00D50D9D">
          <w:rPr>
            <w:rFonts w:ascii="Calibri" w:hAnsi="Calibri"/>
            <w:sz w:val="24"/>
            <w:szCs w:val="24"/>
            <w:rPrChange w:id="3553" w:author="Aleksander Hansen" w:date="2013-02-11T15:48:00Z">
              <w:rPr/>
            </w:rPrChange>
          </w:rPr>
          <w:t>-paying</w:t>
        </w:r>
      </w:ins>
      <w:ins w:id="3554" w:author="Aleksander Hansen" w:date="2013-02-11T13:44:00Z">
        <w:r w:rsidRPr="00D50D9D">
          <w:rPr>
            <w:rFonts w:ascii="Calibri" w:hAnsi="Calibri"/>
            <w:sz w:val="24"/>
            <w:szCs w:val="24"/>
            <w:rPrChange w:id="3555" w:author="Aleksander Hansen" w:date="2013-02-11T15:48:00Z">
              <w:rPr/>
            </w:rPrChange>
          </w:rPr>
          <w:t xml:space="preserve"> bond</w:t>
        </w:r>
      </w:ins>
      <w:ins w:id="3556" w:author="Aleksander Hansen" w:date="2013-02-15T17:07: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bond</w:instrText>
      </w:r>
      <w:ins w:id="3557" w:author="Aleksander Hansen" w:date="2013-02-15T17:07:00Z">
        <w:r w:rsidR="00FF184E">
          <w:instrText xml:space="preserve">" </w:instrText>
        </w:r>
        <w:r w:rsidR="00FF184E">
          <w:rPr>
            <w:rFonts w:ascii="Calibri" w:hAnsi="Calibri"/>
            <w:sz w:val="24"/>
            <w:szCs w:val="24"/>
          </w:rPr>
          <w:fldChar w:fldCharType="end"/>
        </w:r>
      </w:ins>
      <w:ins w:id="3558" w:author="Aleksander Hansen" w:date="2013-02-11T13:44:00Z">
        <w:r w:rsidRPr="00D50D9D">
          <w:rPr>
            <w:rFonts w:ascii="Calibri" w:hAnsi="Calibri"/>
            <w:sz w:val="24"/>
            <w:szCs w:val="24"/>
            <w:rPrChange w:id="3559" w:author="Aleksander Hansen" w:date="2013-02-11T15:48:00Z">
              <w:rPr/>
            </w:rPrChange>
          </w:rPr>
          <w:t xml:space="preserve"> can be calculated using spot</w:t>
        </w:r>
      </w:ins>
      <w:ins w:id="3560" w:author="Aleksander Hansen" w:date="2013-02-15T17:14:00Z">
        <w:r w:rsidR="003578F0">
          <w:rPr>
            <w:rFonts w:ascii="Calibri" w:hAnsi="Calibri"/>
            <w:sz w:val="24"/>
            <w:szCs w:val="24"/>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561" w:author="Aleksander Hansen" w:date="2013-02-15T17:14:00Z">
        <w:r w:rsidR="003578F0">
          <w:instrText xml:space="preserve">spot price" </w:instrText>
        </w:r>
        <w:r w:rsidR="003578F0">
          <w:rPr>
            <w:rFonts w:ascii="Calibri" w:hAnsi="Calibri"/>
            <w:sz w:val="24"/>
            <w:szCs w:val="24"/>
          </w:rPr>
          <w:fldChar w:fldCharType="end"/>
        </w:r>
      </w:ins>
      <w:ins w:id="3562" w:author="Aleksander Hansen" w:date="2013-02-11T13:44:00Z">
        <w:r w:rsidRPr="00D50D9D">
          <w:rPr>
            <w:rFonts w:ascii="Calibri" w:hAnsi="Calibri"/>
            <w:sz w:val="24"/>
            <w:szCs w:val="24"/>
            <w:rPrChange w:id="3563" w:author="Aleksander Hansen" w:date="2013-02-11T15:48:00Z">
              <w:rPr/>
            </w:rPrChange>
          </w:rPr>
          <w:t xml:space="preserve"> rates, by discounting the nth cash flow with the </w:t>
        </w:r>
      </w:ins>
      <w:ins w:id="3564" w:author="Aleksander Hansen" w:date="2013-02-11T13:46:00Z">
        <w:r w:rsidRPr="00D50D9D">
          <w:rPr>
            <w:rFonts w:ascii="Calibri" w:hAnsi="Calibri"/>
            <w:sz w:val="24"/>
            <w:szCs w:val="24"/>
            <w:rPrChange w:id="3565" w:author="Aleksander Hansen" w:date="2013-02-11T15:48:00Z">
              <w:rPr/>
            </w:rPrChange>
          </w:rPr>
          <w:t xml:space="preserve">corresponding </w:t>
        </w:r>
      </w:ins>
      <w:ins w:id="3566" w:author="Aleksander Hansen" w:date="2013-02-11T13:44:00Z">
        <w:r w:rsidRPr="00D50D9D">
          <w:rPr>
            <w:rFonts w:ascii="Calibri" w:hAnsi="Calibri"/>
            <w:sz w:val="24"/>
            <w:szCs w:val="24"/>
            <w:rPrChange w:id="3567" w:author="Aleksander Hansen" w:date="2013-02-11T15:48:00Z">
              <w:rPr/>
            </w:rPrChange>
          </w:rPr>
          <w:t xml:space="preserve">nth </w:t>
        </w:r>
      </w:ins>
      <w:ins w:id="3568" w:author="Aleksander Hansen" w:date="2013-02-11T13:45:00Z">
        <w:r w:rsidRPr="00D50D9D">
          <w:rPr>
            <w:rFonts w:ascii="Calibri" w:hAnsi="Calibri"/>
            <w:sz w:val="24"/>
            <w:szCs w:val="24"/>
            <w:rPrChange w:id="3569" w:author="Aleksander Hansen" w:date="2013-02-11T15:48:00Z">
              <w:rPr/>
            </w:rPrChange>
          </w:rPr>
          <w:t>year spot</w:t>
        </w:r>
      </w:ins>
      <w:ins w:id="3570" w:author="Aleksander Hansen" w:date="2013-02-15T17:14:00Z">
        <w:r w:rsidR="003578F0">
          <w:rPr>
            <w:rFonts w:ascii="Calibri" w:hAnsi="Calibri"/>
            <w:sz w:val="24"/>
            <w:szCs w:val="24"/>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571" w:author="Aleksander Hansen" w:date="2013-02-15T17:14:00Z">
        <w:r w:rsidR="003578F0">
          <w:instrText xml:space="preserve">spot price" </w:instrText>
        </w:r>
        <w:r w:rsidR="003578F0">
          <w:rPr>
            <w:rFonts w:ascii="Calibri" w:hAnsi="Calibri"/>
            <w:sz w:val="24"/>
            <w:szCs w:val="24"/>
          </w:rPr>
          <w:fldChar w:fldCharType="end"/>
        </w:r>
      </w:ins>
      <w:ins w:id="3572" w:author="Aleksander Hansen" w:date="2013-02-11T13:45:00Z">
        <w:r w:rsidRPr="00D50D9D">
          <w:rPr>
            <w:rFonts w:ascii="Calibri" w:hAnsi="Calibri"/>
            <w:sz w:val="24"/>
            <w:szCs w:val="24"/>
            <w:rPrChange w:id="3573" w:author="Aleksander Hansen" w:date="2013-02-11T15:48:00Z">
              <w:rPr/>
            </w:rPrChange>
          </w:rPr>
          <w:t xml:space="preserve"> </w:t>
        </w:r>
      </w:ins>
      <w:ins w:id="3574" w:author="Aleksander Hansen" w:date="2013-02-11T13:44:00Z">
        <w:r w:rsidRPr="00D50D9D">
          <w:rPr>
            <w:rFonts w:ascii="Calibri" w:hAnsi="Calibri"/>
            <w:sz w:val="24"/>
            <w:szCs w:val="24"/>
            <w:rPrChange w:id="3575" w:author="Aleksander Hansen" w:date="2013-02-11T15:48:00Z">
              <w:rPr/>
            </w:rPrChange>
          </w:rPr>
          <w:t>rate</w:t>
        </w:r>
      </w:ins>
      <w:ins w:id="3576" w:author="Aleksander Hansen" w:date="2013-02-11T13:46:00Z">
        <w:r w:rsidRPr="00D50D9D">
          <w:rPr>
            <w:rFonts w:ascii="Calibri" w:hAnsi="Calibri"/>
            <w:sz w:val="24"/>
            <w:szCs w:val="24"/>
            <w:rPrChange w:id="3577" w:author="Aleksander Hansen" w:date="2013-02-11T15:48:00Z">
              <w:rPr/>
            </w:rPrChange>
          </w:rPr>
          <w:t>, n year</w:t>
        </w:r>
      </w:ins>
      <w:ins w:id="3578" w:author="Aleksander Hansen" w:date="2013-02-11T13:47:00Z">
        <w:r w:rsidRPr="00D50D9D">
          <w:rPr>
            <w:rFonts w:ascii="Calibri" w:hAnsi="Calibri"/>
            <w:sz w:val="24"/>
            <w:szCs w:val="24"/>
            <w:rPrChange w:id="3579" w:author="Aleksander Hansen" w:date="2013-02-11T15:48:00Z">
              <w:rPr/>
            </w:rPrChange>
          </w:rPr>
          <w:t>s</w:t>
        </w:r>
      </w:ins>
      <w:ins w:id="3580" w:author="Aleksander Hansen" w:date="2013-02-11T13:46:00Z">
        <w:r w:rsidRPr="00D50D9D">
          <w:rPr>
            <w:rFonts w:ascii="Calibri" w:hAnsi="Calibri"/>
            <w:sz w:val="24"/>
            <w:szCs w:val="24"/>
            <w:rPrChange w:id="3581" w:author="Aleksander Hansen" w:date="2013-02-11T15:48:00Z">
              <w:rPr/>
            </w:rPrChange>
          </w:rPr>
          <w:t xml:space="preserve"> back in time.</w:t>
        </w:r>
      </w:ins>
      <w:ins w:id="3582" w:author="Aleksander Hansen" w:date="2013-02-11T13:52:00Z">
        <w:r w:rsidR="00BD0E52" w:rsidRPr="00D50D9D">
          <w:rPr>
            <w:rFonts w:ascii="Calibri" w:hAnsi="Calibri"/>
            <w:sz w:val="24"/>
            <w:szCs w:val="24"/>
            <w:rPrChange w:id="3583" w:author="Aleksander Hansen" w:date="2013-02-11T15:48:00Z">
              <w:rPr/>
            </w:rPrChange>
          </w:rPr>
          <w:t xml:space="preserve"> This is also known as the nth year zero-rate. </w:t>
        </w:r>
      </w:ins>
      <w:ins w:id="3584" w:author="Aleksander Hansen" w:date="2013-02-11T15:53:00Z">
        <w:r w:rsidR="00C33630">
          <w:rPr>
            <w:rFonts w:ascii="Calibri" w:hAnsi="Calibri"/>
            <w:sz w:val="24"/>
            <w:szCs w:val="24"/>
          </w:rPr>
          <w:t xml:space="preserve"> </w:t>
        </w:r>
      </w:ins>
    </w:p>
    <w:p w14:paraId="3D4ECA31" w14:textId="3C7B7FE8" w:rsidR="001D20AF" w:rsidRPr="00D50D9D" w:rsidRDefault="002B49C2">
      <w:pPr>
        <w:pStyle w:val="Paragraph"/>
        <w:rPr>
          <w:ins w:id="3585" w:author="Aleksander Hansen" w:date="2013-02-11T14:02:00Z"/>
          <w:rFonts w:ascii="Calibri" w:hAnsi="Calibri"/>
          <w:rPrChange w:id="3586" w:author="Aleksander Hansen" w:date="2013-02-11T15:48:00Z">
            <w:rPr>
              <w:ins w:id="3587" w:author="Aleksander Hansen" w:date="2013-02-11T14:02:00Z"/>
            </w:rPr>
          </w:rPrChange>
        </w:rPr>
        <w:pPrChange w:id="3588" w:author="Aleksander Hansen" w:date="2013-02-11T13:28:00Z">
          <w:pPr/>
        </w:pPrChange>
      </w:pPr>
      <w:ins w:id="3589" w:author="Aleksander Hansen" w:date="2013-02-11T13:53:00Z">
        <w:r w:rsidRPr="00D50D9D">
          <w:rPr>
            <w:rFonts w:ascii="Calibri" w:hAnsi="Calibri"/>
            <w:sz w:val="24"/>
            <w:szCs w:val="24"/>
            <w:rPrChange w:id="3590" w:author="Aleksander Hansen" w:date="2013-02-11T15:48:00Z">
              <w:rPr/>
            </w:rPrChange>
          </w:rPr>
          <w:t>Treasury</w:t>
        </w:r>
      </w:ins>
      <w:ins w:id="3591" w:author="Aleksander Hansen" w:date="2013-02-15T16:37:00Z">
        <w:r w:rsidR="008A28C4">
          <w:rPr>
            <w:rFonts w:ascii="Calibri" w:hAnsi="Calibri"/>
            <w:sz w:val="24"/>
            <w:szCs w:val="24"/>
          </w:rPr>
          <w:fldChar w:fldCharType="begin"/>
        </w:r>
        <w:r w:rsidR="008A28C4">
          <w:instrText xml:space="preserve"> XE "</w:instrText>
        </w:r>
      </w:ins>
      <w:r w:rsidR="008A28C4" w:rsidRPr="00070083">
        <w:rPr>
          <w:rFonts w:ascii="Calibri" w:hAnsi="Calibri"/>
        </w:rPr>
        <w:instrText>Treasury</w:instrText>
      </w:r>
      <w:ins w:id="3592" w:author="Aleksander Hansen" w:date="2013-02-15T16:37:00Z">
        <w:r w:rsidR="008A28C4">
          <w:instrText xml:space="preserve">" </w:instrText>
        </w:r>
        <w:r w:rsidR="008A28C4">
          <w:rPr>
            <w:rFonts w:ascii="Calibri" w:hAnsi="Calibri"/>
            <w:sz w:val="24"/>
            <w:szCs w:val="24"/>
          </w:rPr>
          <w:fldChar w:fldCharType="end"/>
        </w:r>
      </w:ins>
      <w:ins w:id="3593" w:author="Aleksander Hansen" w:date="2013-02-11T13:53:00Z">
        <w:r w:rsidRPr="00D50D9D">
          <w:rPr>
            <w:rFonts w:ascii="Calibri" w:hAnsi="Calibri"/>
            <w:sz w:val="24"/>
            <w:szCs w:val="24"/>
            <w:rPrChange w:id="3594" w:author="Aleksander Hansen" w:date="2013-02-11T15:48:00Z">
              <w:rPr/>
            </w:rPrChange>
          </w:rPr>
          <w:t xml:space="preserve"> rates and </w:t>
        </w:r>
      </w:ins>
      <w:ins w:id="3595" w:author="Aleksander Hansen" w:date="2013-02-11T13:52:00Z">
        <w:r w:rsidRPr="00D50D9D">
          <w:rPr>
            <w:rFonts w:ascii="Calibri" w:hAnsi="Calibri"/>
            <w:sz w:val="24"/>
            <w:szCs w:val="24"/>
            <w:rPrChange w:id="3596" w:author="Aleksander Hansen" w:date="2013-02-11T15:48:00Z">
              <w:rPr/>
            </w:rPrChange>
          </w:rPr>
          <w:t xml:space="preserve">zero rates can be determined by using a technique known as </w:t>
        </w:r>
        <w:r w:rsidRPr="00D50D9D">
          <w:rPr>
            <w:rFonts w:ascii="Calibri" w:hAnsi="Calibri"/>
            <w:i/>
            <w:sz w:val="24"/>
            <w:szCs w:val="24"/>
            <w:rPrChange w:id="3597" w:author="Aleksander Hansen" w:date="2013-02-11T15:48:00Z">
              <w:rPr>
                <w:i/>
              </w:rPr>
            </w:rPrChange>
          </w:rPr>
          <w:t>bootstrapping</w:t>
        </w:r>
        <w:r w:rsidRPr="00D50D9D">
          <w:rPr>
            <w:rFonts w:ascii="Calibri" w:hAnsi="Calibri"/>
            <w:sz w:val="24"/>
            <w:szCs w:val="24"/>
            <w:rPrChange w:id="3598" w:author="Aleksander Hansen" w:date="2013-02-11T15:48:00Z">
              <w:rPr/>
            </w:rPrChange>
          </w:rPr>
          <w:t>.</w:t>
        </w:r>
      </w:ins>
      <w:ins w:id="3599" w:author="Aleksander Hansen" w:date="2013-02-11T15:54:00Z">
        <w:r w:rsidR="00C33630">
          <w:rPr>
            <w:rFonts w:ascii="Calibri" w:hAnsi="Calibri"/>
            <w:sz w:val="24"/>
            <w:szCs w:val="24"/>
          </w:rPr>
          <w:t xml:space="preserve"> </w:t>
        </w:r>
      </w:ins>
      <w:ins w:id="3600" w:author="Aleksander Hansen" w:date="2013-02-11T13:47:00Z">
        <w:r w:rsidR="001D20AF" w:rsidRPr="00D50D9D">
          <w:rPr>
            <w:rFonts w:ascii="Calibri" w:hAnsi="Calibri"/>
            <w:sz w:val="24"/>
            <w:szCs w:val="24"/>
            <w:rPrChange w:id="3601" w:author="Aleksander Hansen" w:date="2013-02-11T15:48:00Z">
              <w:rPr/>
            </w:rPrChange>
          </w:rPr>
          <w:t>Forward interest</w:t>
        </w:r>
      </w:ins>
      <w:ins w:id="3602"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3603" w:author="Aleksander Hansen" w:date="2013-02-15T16:38:00Z">
        <w:r w:rsidR="008A28C4">
          <w:instrText xml:space="preserve">" </w:instrText>
        </w:r>
        <w:r w:rsidR="008A28C4">
          <w:rPr>
            <w:rFonts w:ascii="Calibri" w:hAnsi="Calibri"/>
            <w:sz w:val="24"/>
            <w:szCs w:val="24"/>
          </w:rPr>
          <w:fldChar w:fldCharType="end"/>
        </w:r>
      </w:ins>
      <w:ins w:id="3604" w:author="Aleksander Hansen" w:date="2013-02-11T13:47:00Z">
        <w:r w:rsidR="001D20AF" w:rsidRPr="00D50D9D">
          <w:rPr>
            <w:rFonts w:ascii="Calibri" w:hAnsi="Calibri"/>
            <w:sz w:val="24"/>
            <w:szCs w:val="24"/>
            <w:rPrChange w:id="3605" w:author="Aleksander Hansen" w:date="2013-02-11T15:48:00Z">
              <w:rPr/>
            </w:rPrChange>
          </w:rPr>
          <w:t xml:space="preserve"> rates can </w:t>
        </w:r>
      </w:ins>
      <w:ins w:id="3606" w:author="Aleksander Hansen" w:date="2013-02-11T13:56:00Z">
        <w:r w:rsidRPr="00D50D9D">
          <w:rPr>
            <w:rFonts w:ascii="Calibri" w:hAnsi="Calibri"/>
            <w:sz w:val="24"/>
            <w:szCs w:val="24"/>
            <w:rPrChange w:id="3607" w:author="Aleksander Hansen" w:date="2013-02-11T15:48:00Z">
              <w:rPr/>
            </w:rPrChange>
          </w:rPr>
          <w:t xml:space="preserve">easily </w:t>
        </w:r>
      </w:ins>
      <w:ins w:id="3608" w:author="Aleksander Hansen" w:date="2013-02-11T13:47:00Z">
        <w:r w:rsidR="001D20AF" w:rsidRPr="00D50D9D">
          <w:rPr>
            <w:rFonts w:ascii="Calibri" w:hAnsi="Calibri"/>
            <w:sz w:val="24"/>
            <w:szCs w:val="24"/>
            <w:rPrChange w:id="3609" w:author="Aleksander Hansen" w:date="2013-02-11T15:48:00Z">
              <w:rPr/>
            </w:rPrChange>
          </w:rPr>
          <w:t>be inferred from a set of spot</w:t>
        </w:r>
      </w:ins>
      <w:ins w:id="3610" w:author="Aleksander Hansen" w:date="2013-02-15T17:14:00Z">
        <w:r w:rsidR="003578F0">
          <w:rPr>
            <w:rFonts w:ascii="Calibri" w:hAnsi="Calibri"/>
            <w:sz w:val="24"/>
            <w:szCs w:val="24"/>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611" w:author="Aleksander Hansen" w:date="2013-02-15T17:14:00Z">
        <w:r w:rsidR="003578F0">
          <w:instrText xml:space="preserve">spot price" </w:instrText>
        </w:r>
        <w:r w:rsidR="003578F0">
          <w:rPr>
            <w:rFonts w:ascii="Calibri" w:hAnsi="Calibri"/>
            <w:sz w:val="24"/>
            <w:szCs w:val="24"/>
          </w:rPr>
          <w:fldChar w:fldCharType="end"/>
        </w:r>
      </w:ins>
      <w:ins w:id="3612" w:author="Aleksander Hansen" w:date="2013-02-11T13:47:00Z">
        <w:r w:rsidRPr="00D50D9D">
          <w:rPr>
            <w:rFonts w:ascii="Calibri" w:hAnsi="Calibri"/>
            <w:sz w:val="24"/>
            <w:szCs w:val="24"/>
            <w:rPrChange w:id="3613" w:author="Aleksander Hansen" w:date="2013-02-11T15:48:00Z">
              <w:rPr/>
            </w:rPrChange>
          </w:rPr>
          <w:t>, or zero-rates. The forward</w:t>
        </w:r>
      </w:ins>
      <w:ins w:id="3614" w:author="Aleksander Hansen" w:date="2013-02-15T16:50: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forward</w:instrText>
      </w:r>
      <w:ins w:id="3615" w:author="Aleksander Hansen" w:date="2013-02-15T16:50:00Z">
        <w:r w:rsidR="00AC5507">
          <w:instrText xml:space="preserve">" </w:instrText>
        </w:r>
        <w:r w:rsidR="00AC5507">
          <w:rPr>
            <w:rFonts w:ascii="Calibri" w:hAnsi="Calibri"/>
            <w:sz w:val="24"/>
            <w:szCs w:val="24"/>
          </w:rPr>
          <w:fldChar w:fldCharType="end"/>
        </w:r>
      </w:ins>
      <w:ins w:id="3616" w:author="Aleksander Hansen" w:date="2013-02-11T13:47:00Z">
        <w:r w:rsidRPr="00D50D9D">
          <w:rPr>
            <w:rFonts w:ascii="Calibri" w:hAnsi="Calibri"/>
            <w:sz w:val="24"/>
            <w:szCs w:val="24"/>
            <w:rPrChange w:id="3617" w:author="Aleksander Hansen" w:date="2013-02-11T15:48:00Z">
              <w:rPr/>
            </w:rPrChange>
          </w:rPr>
          <w:t xml:space="preserve"> interest rate is the rate implied for the period of time between the end of the nth </w:t>
        </w:r>
      </w:ins>
      <w:ins w:id="3618" w:author="Aleksander Hansen" w:date="2013-02-11T13:59:00Z">
        <w:r w:rsidRPr="00D50D9D">
          <w:rPr>
            <w:rFonts w:ascii="Calibri" w:hAnsi="Calibri"/>
            <w:sz w:val="24"/>
            <w:szCs w:val="24"/>
            <w:rPrChange w:id="3619" w:author="Aleksander Hansen" w:date="2013-02-11T15:48:00Z">
              <w:rPr/>
            </w:rPrChange>
          </w:rPr>
          <w:t>and (</w:t>
        </w:r>
      </w:ins>
      <w:ins w:id="3620" w:author="Aleksander Hansen" w:date="2013-02-11T13:47:00Z">
        <w:r w:rsidRPr="00D50D9D">
          <w:rPr>
            <w:rFonts w:ascii="Calibri" w:hAnsi="Calibri"/>
            <w:sz w:val="24"/>
            <w:szCs w:val="24"/>
            <w:rPrChange w:id="3621" w:author="Aleksander Hansen" w:date="2013-02-11T15:48:00Z">
              <w:rPr/>
            </w:rPrChange>
          </w:rPr>
          <w:t>n</w:t>
        </w:r>
      </w:ins>
      <w:ins w:id="3622" w:author="Aleksander Hansen" w:date="2013-02-11T14:00:00Z">
        <w:r w:rsidRPr="00D50D9D">
          <w:rPr>
            <w:rFonts w:ascii="Calibri" w:hAnsi="Calibri"/>
            <w:sz w:val="24"/>
            <w:szCs w:val="24"/>
            <w:rPrChange w:id="3623" w:author="Aleksander Hansen" w:date="2013-02-11T15:48:00Z">
              <w:rPr/>
            </w:rPrChange>
          </w:rPr>
          <w:t>th</w:t>
        </w:r>
      </w:ins>
      <w:ins w:id="3624" w:author="Aleksander Hansen" w:date="2013-02-11T13:47:00Z">
        <w:r w:rsidRPr="00D50D9D">
          <w:rPr>
            <w:rFonts w:ascii="Calibri" w:hAnsi="Calibri"/>
            <w:sz w:val="24"/>
            <w:szCs w:val="24"/>
            <w:rPrChange w:id="3625" w:author="Aleksander Hansen" w:date="2013-02-11T15:48:00Z">
              <w:rPr/>
            </w:rPrChange>
          </w:rPr>
          <w:t>-</w:t>
        </w:r>
      </w:ins>
      <w:ins w:id="3626" w:author="Aleksander Hansen" w:date="2013-02-11T13:59:00Z">
        <w:r w:rsidRPr="00D50D9D">
          <w:rPr>
            <w:rFonts w:ascii="Calibri" w:hAnsi="Calibri"/>
            <w:sz w:val="24"/>
            <w:szCs w:val="24"/>
            <w:rPrChange w:id="3627" w:author="Aleksander Hansen" w:date="2013-02-11T15:48:00Z">
              <w:rPr/>
            </w:rPrChange>
          </w:rPr>
          <w:t>1) period of zero rates, e.g. the rate between the end of the 5</w:t>
        </w:r>
        <w:r w:rsidRPr="00D50D9D">
          <w:rPr>
            <w:rFonts w:ascii="Calibri" w:hAnsi="Calibri"/>
            <w:sz w:val="24"/>
            <w:szCs w:val="24"/>
            <w:vertAlign w:val="superscript"/>
            <w:rPrChange w:id="3628" w:author="Aleksander Hansen" w:date="2013-02-11T15:48:00Z">
              <w:rPr/>
            </w:rPrChange>
          </w:rPr>
          <w:t>th</w:t>
        </w:r>
        <w:r w:rsidRPr="00D50D9D">
          <w:rPr>
            <w:rFonts w:ascii="Calibri" w:hAnsi="Calibri"/>
            <w:sz w:val="24"/>
            <w:szCs w:val="24"/>
            <w:rPrChange w:id="3629" w:author="Aleksander Hansen" w:date="2013-02-11T15:48:00Z">
              <w:rPr/>
            </w:rPrChange>
          </w:rPr>
          <w:t xml:space="preserve"> </w:t>
        </w:r>
      </w:ins>
      <w:ins w:id="3630" w:author="Aleksander Hansen" w:date="2013-02-11T14:00:00Z">
        <w:r w:rsidRPr="00D50D9D">
          <w:rPr>
            <w:rFonts w:ascii="Calibri" w:hAnsi="Calibri"/>
            <w:sz w:val="24"/>
            <w:szCs w:val="24"/>
            <w:rPrChange w:id="3631" w:author="Aleksander Hansen" w:date="2013-02-11T15:48:00Z">
              <w:rPr/>
            </w:rPrChange>
          </w:rPr>
          <w:t>and the 4</w:t>
        </w:r>
        <w:r w:rsidRPr="00D50D9D">
          <w:rPr>
            <w:rFonts w:ascii="Calibri" w:hAnsi="Calibri"/>
            <w:sz w:val="24"/>
            <w:szCs w:val="24"/>
            <w:vertAlign w:val="superscript"/>
            <w:rPrChange w:id="3632" w:author="Aleksander Hansen" w:date="2013-02-11T15:48:00Z">
              <w:rPr/>
            </w:rPrChange>
          </w:rPr>
          <w:t>th</w:t>
        </w:r>
        <w:r w:rsidRPr="00D50D9D">
          <w:rPr>
            <w:rFonts w:ascii="Calibri" w:hAnsi="Calibri"/>
            <w:sz w:val="24"/>
            <w:szCs w:val="24"/>
            <w:rPrChange w:id="3633" w:author="Aleksander Hansen" w:date="2013-02-11T15:48:00Z">
              <w:rPr/>
            </w:rPrChange>
          </w:rPr>
          <w:t xml:space="preserve"> zero rate</w:t>
        </w:r>
      </w:ins>
      <w:ins w:id="3634" w:author="Aleksander Hansen" w:date="2013-02-15T17:09: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zero rate</w:instrText>
      </w:r>
      <w:r w:rsidR="00FF184E">
        <w:rPr>
          <w:rFonts w:ascii="Calibri" w:hAnsi="Calibri"/>
        </w:rPr>
        <w:instrText>:</w:instrText>
      </w:r>
      <w:ins w:id="3635" w:author="Aleksander Hansen" w:date="2013-02-15T17:09:00Z">
        <w:r w:rsidR="00FF184E">
          <w:instrText xml:space="preserve">zero rate curve" </w:instrText>
        </w:r>
        <w:r w:rsidR="00FF184E">
          <w:rPr>
            <w:rFonts w:ascii="Calibri" w:hAnsi="Calibri"/>
            <w:sz w:val="24"/>
            <w:szCs w:val="24"/>
          </w:rPr>
          <w:fldChar w:fldCharType="end"/>
        </w:r>
      </w:ins>
      <w:ins w:id="3636" w:author="Aleksander Hansen" w:date="2013-02-11T14:00:00Z">
        <w:r w:rsidRPr="00D50D9D">
          <w:rPr>
            <w:rFonts w:ascii="Calibri" w:hAnsi="Calibri"/>
            <w:sz w:val="24"/>
            <w:szCs w:val="24"/>
            <w:rPrChange w:id="3637" w:author="Aleksander Hansen" w:date="2013-02-11T15:48:00Z">
              <w:rPr/>
            </w:rPrChange>
          </w:rPr>
          <w:t>.</w:t>
        </w:r>
      </w:ins>
    </w:p>
    <w:p w14:paraId="43C330E2" w14:textId="277ABA89" w:rsidR="002B49C2" w:rsidRPr="00D50D9D" w:rsidRDefault="003607D3">
      <w:pPr>
        <w:pStyle w:val="Paragraph"/>
        <w:rPr>
          <w:ins w:id="3638" w:author="Aleksander Hansen" w:date="2013-02-11T13:29:00Z"/>
          <w:rFonts w:ascii="Calibri" w:hAnsi="Calibri"/>
          <w:rPrChange w:id="3639" w:author="Aleksander Hansen" w:date="2013-02-11T15:48:00Z">
            <w:rPr>
              <w:ins w:id="3640" w:author="Aleksander Hansen" w:date="2013-02-11T13:29:00Z"/>
            </w:rPr>
          </w:rPrChange>
        </w:rPr>
        <w:pPrChange w:id="3641" w:author="Aleksander Hansen" w:date="2013-02-11T13:28:00Z">
          <w:pPr/>
        </w:pPrChange>
      </w:pPr>
      <w:ins w:id="3642" w:author="Aleksander Hansen" w:date="2013-02-11T14:02:00Z">
        <w:r w:rsidRPr="00D50D9D">
          <w:rPr>
            <w:rFonts w:ascii="Calibri" w:hAnsi="Calibri"/>
            <w:sz w:val="24"/>
            <w:szCs w:val="24"/>
            <w:rPrChange w:id="3643" w:author="Aleksander Hansen" w:date="2013-02-11T15:48:00Z">
              <w:rPr/>
            </w:rPrChange>
          </w:rPr>
          <w:t>A forward</w:t>
        </w:r>
      </w:ins>
      <w:ins w:id="3644" w:author="Aleksander Hansen" w:date="2013-02-15T16:50: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forward</w:instrText>
      </w:r>
      <w:ins w:id="3645" w:author="Aleksander Hansen" w:date="2013-02-15T16:50:00Z">
        <w:r w:rsidR="00AC5507">
          <w:instrText xml:space="preserve">" </w:instrText>
        </w:r>
        <w:r w:rsidR="00AC5507">
          <w:rPr>
            <w:rFonts w:ascii="Calibri" w:hAnsi="Calibri"/>
            <w:sz w:val="24"/>
            <w:szCs w:val="24"/>
          </w:rPr>
          <w:fldChar w:fldCharType="end"/>
        </w:r>
      </w:ins>
      <w:ins w:id="3646" w:author="Aleksander Hansen" w:date="2013-02-11T14:02:00Z">
        <w:r w:rsidRPr="00D50D9D">
          <w:rPr>
            <w:rFonts w:ascii="Calibri" w:hAnsi="Calibri"/>
            <w:sz w:val="24"/>
            <w:szCs w:val="24"/>
            <w:rPrChange w:id="3647" w:author="Aleksander Hansen" w:date="2013-02-11T15:48:00Z">
              <w:rPr/>
            </w:rPrChange>
          </w:rPr>
          <w:t xml:space="preserve"> rate agreement (FRA</w:t>
        </w:r>
      </w:ins>
      <w:ins w:id="3648"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FRA</w:instrText>
      </w:r>
      <w:ins w:id="3649" w:author="Aleksander Hansen" w:date="2013-02-15T17:05:00Z">
        <w:r w:rsidR="00FF184E">
          <w:instrText xml:space="preserve">" </w:instrText>
        </w:r>
        <w:r w:rsidR="00FF184E">
          <w:rPr>
            <w:rFonts w:ascii="Calibri" w:hAnsi="Calibri"/>
            <w:sz w:val="24"/>
            <w:szCs w:val="24"/>
          </w:rPr>
          <w:fldChar w:fldCharType="end"/>
        </w:r>
      </w:ins>
      <w:ins w:id="3650" w:author="Aleksander Hansen" w:date="2013-02-11T14:02:00Z">
        <w:r w:rsidRPr="00D50D9D">
          <w:rPr>
            <w:rFonts w:ascii="Calibri" w:hAnsi="Calibri"/>
            <w:sz w:val="24"/>
            <w:szCs w:val="24"/>
            <w:rPrChange w:id="3651" w:author="Aleksander Hansen" w:date="2013-02-11T15:48:00Z">
              <w:rPr/>
            </w:rPrChange>
          </w:rPr>
          <w:t xml:space="preserve">) is an </w:t>
        </w:r>
      </w:ins>
      <w:ins w:id="3652" w:author="Aleksander Hansen" w:date="2013-02-11T14:18:00Z">
        <w:r w:rsidR="008C43BC" w:rsidRPr="00D50D9D">
          <w:rPr>
            <w:rFonts w:ascii="Calibri" w:hAnsi="Calibri"/>
            <w:sz w:val="24"/>
            <w:szCs w:val="24"/>
            <w:rPrChange w:id="3653" w:author="Aleksander Hansen" w:date="2013-02-11T15:48:00Z">
              <w:rPr/>
            </w:rPrChange>
          </w:rPr>
          <w:t>agreement,</w:t>
        </w:r>
      </w:ins>
      <w:ins w:id="3654" w:author="Aleksander Hansen" w:date="2013-02-11T14:02:00Z">
        <w:r w:rsidRPr="00D50D9D">
          <w:rPr>
            <w:rFonts w:ascii="Calibri" w:hAnsi="Calibri"/>
            <w:sz w:val="24"/>
            <w:szCs w:val="24"/>
            <w:rPrChange w:id="3655" w:author="Aleksander Hansen" w:date="2013-02-11T15:48:00Z">
              <w:rPr/>
            </w:rPrChange>
          </w:rPr>
          <w:t xml:space="preserve"> in which an investor will </w:t>
        </w:r>
      </w:ins>
      <w:ins w:id="3656" w:author="Aleksander Hansen" w:date="2013-02-11T14:06:00Z">
        <w:r w:rsidRPr="00D50D9D">
          <w:rPr>
            <w:rFonts w:ascii="Calibri" w:hAnsi="Calibri"/>
            <w:sz w:val="24"/>
            <w:szCs w:val="24"/>
            <w:rPrChange w:id="3657" w:author="Aleksander Hansen" w:date="2013-02-11T15:48:00Z">
              <w:rPr/>
            </w:rPrChange>
          </w:rPr>
          <w:t xml:space="preserve">pay or </w:t>
        </w:r>
      </w:ins>
      <w:ins w:id="3658" w:author="Aleksander Hansen" w:date="2013-02-11T14:02:00Z">
        <w:r w:rsidRPr="00D50D9D">
          <w:rPr>
            <w:rFonts w:ascii="Calibri" w:hAnsi="Calibri"/>
            <w:sz w:val="24"/>
            <w:szCs w:val="24"/>
            <w:rPrChange w:id="3659" w:author="Aleksander Hansen" w:date="2013-02-11T15:48:00Z">
              <w:rPr/>
            </w:rPrChange>
          </w:rPr>
          <w:t xml:space="preserve">receive a </w:t>
        </w:r>
      </w:ins>
      <w:ins w:id="3660" w:author="Aleksander Hansen" w:date="2013-02-11T14:06:00Z">
        <w:r w:rsidRPr="00D50D9D">
          <w:rPr>
            <w:rFonts w:ascii="Calibri" w:hAnsi="Calibri"/>
            <w:sz w:val="24"/>
            <w:szCs w:val="24"/>
            <w:rPrChange w:id="3661" w:author="Aleksander Hansen" w:date="2013-02-11T15:48:00Z">
              <w:rPr/>
            </w:rPrChange>
          </w:rPr>
          <w:t>pre-determined</w:t>
        </w:r>
      </w:ins>
      <w:ins w:id="3662" w:author="Aleksander Hansen" w:date="2013-02-11T14:02:00Z">
        <w:r w:rsidRPr="00D50D9D">
          <w:rPr>
            <w:rFonts w:ascii="Calibri" w:hAnsi="Calibri"/>
            <w:sz w:val="24"/>
            <w:szCs w:val="24"/>
            <w:rPrChange w:id="3663" w:author="Aleksander Hansen" w:date="2013-02-11T15:48:00Z">
              <w:rPr/>
            </w:rPrChange>
          </w:rPr>
          <w:t xml:space="preserve"> rate</w:t>
        </w:r>
      </w:ins>
      <w:ins w:id="3664" w:author="Aleksander Hansen" w:date="2013-02-11T14:06:00Z">
        <w:r w:rsidR="008C43BC" w:rsidRPr="00D50D9D">
          <w:rPr>
            <w:rFonts w:ascii="Calibri" w:hAnsi="Calibri"/>
            <w:sz w:val="24"/>
            <w:szCs w:val="24"/>
            <w:rPrChange w:id="3665" w:author="Aleksander Hansen" w:date="2013-02-11T15:48:00Z">
              <w:rPr/>
            </w:rPrChange>
          </w:rPr>
          <w:t xml:space="preserve"> in the future on a given principal</w:t>
        </w:r>
      </w:ins>
      <w:ins w:id="3666"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principal</w:instrText>
      </w:r>
      <w:ins w:id="3667" w:author="Aleksander Hansen" w:date="2013-02-15T16:38:00Z">
        <w:r w:rsidR="008A28C4">
          <w:instrText xml:space="preserve">" </w:instrText>
        </w:r>
        <w:r w:rsidR="008A28C4">
          <w:rPr>
            <w:rFonts w:ascii="Calibri" w:hAnsi="Calibri"/>
            <w:sz w:val="24"/>
            <w:szCs w:val="24"/>
          </w:rPr>
          <w:fldChar w:fldCharType="end"/>
        </w:r>
      </w:ins>
      <w:ins w:id="3668" w:author="Aleksander Hansen" w:date="2013-02-11T14:06:00Z">
        <w:r w:rsidR="008C43BC" w:rsidRPr="00D50D9D">
          <w:rPr>
            <w:rFonts w:ascii="Calibri" w:hAnsi="Calibri"/>
            <w:sz w:val="24"/>
            <w:szCs w:val="24"/>
            <w:rPrChange w:id="3669" w:author="Aleksander Hansen" w:date="2013-02-11T15:48:00Z">
              <w:rPr/>
            </w:rPrChange>
          </w:rPr>
          <w:t xml:space="preserve">, for a given period. </w:t>
        </w:r>
      </w:ins>
      <w:ins w:id="3670" w:author="Aleksander Hansen" w:date="2013-02-11T15:29:00Z">
        <w:r w:rsidR="00A0413A" w:rsidRPr="00D50D9D">
          <w:rPr>
            <w:rFonts w:ascii="Calibri" w:hAnsi="Calibri"/>
            <w:sz w:val="24"/>
            <w:szCs w:val="24"/>
            <w:rPrChange w:id="3671" w:author="Aleksander Hansen" w:date="2013-02-11T15:48:00Z">
              <w:rPr>
                <w:rFonts w:ascii="Calibri" w:hAnsi="Calibri"/>
              </w:rPr>
            </w:rPrChange>
          </w:rPr>
          <w:t>An FRA is equivalent to an agreement where interest</w:t>
        </w:r>
      </w:ins>
      <w:ins w:id="3672"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3673" w:author="Aleksander Hansen" w:date="2013-02-15T16:38:00Z">
        <w:r w:rsidR="008A28C4">
          <w:instrText xml:space="preserve">" </w:instrText>
        </w:r>
        <w:r w:rsidR="008A28C4">
          <w:rPr>
            <w:rFonts w:ascii="Calibri" w:hAnsi="Calibri"/>
            <w:sz w:val="24"/>
            <w:szCs w:val="24"/>
          </w:rPr>
          <w:fldChar w:fldCharType="end"/>
        </w:r>
      </w:ins>
      <w:ins w:id="3674" w:author="Aleksander Hansen" w:date="2013-02-11T15:29:00Z">
        <w:r w:rsidR="00A0413A" w:rsidRPr="00D50D9D">
          <w:rPr>
            <w:rFonts w:ascii="Calibri" w:hAnsi="Calibri"/>
            <w:sz w:val="24"/>
            <w:szCs w:val="24"/>
            <w:rPrChange w:id="3675" w:author="Aleksander Hansen" w:date="2013-02-11T15:48:00Z">
              <w:rPr>
                <w:rFonts w:ascii="Calibri" w:hAnsi="Calibri"/>
              </w:rPr>
            </w:rPrChange>
          </w:rPr>
          <w:t xml:space="preserve"> at a predetermined rate, </w:t>
        </w:r>
        <m:oMath>
          <m:sSub>
            <m:sSubPr>
              <m:ctrlPr>
                <w:rPr>
                  <w:rFonts w:ascii="Cambria Math" w:hAnsi="Cambria Math"/>
                  <w:i/>
                  <w:sz w:val="24"/>
                  <w:szCs w:val="24"/>
                </w:rPr>
              </m:ctrlPr>
            </m:sSubPr>
            <m:e>
              <m:r>
                <w:rPr>
                  <w:rFonts w:ascii="Cambria Math" w:hAnsi="Cambria Math"/>
                  <w:sz w:val="24"/>
                  <w:szCs w:val="24"/>
                  <w:rPrChange w:id="3676" w:author="Aleksander Hansen" w:date="2013-02-11T15:48:00Z">
                    <w:rPr>
                      <w:rFonts w:ascii="Cambria Math" w:hAnsi="Cambria Math"/>
                    </w:rPr>
                  </w:rPrChange>
                </w:rPr>
                <m:t>R</m:t>
              </m:r>
            </m:e>
            <m:sub>
              <m:r>
                <w:rPr>
                  <w:rFonts w:ascii="Cambria Math" w:hAnsi="Cambria Math"/>
                  <w:sz w:val="24"/>
                  <w:szCs w:val="24"/>
                  <w:rPrChange w:id="3677" w:author="Aleksander Hansen" w:date="2013-02-11T15:48:00Z">
                    <w:rPr>
                      <w:rFonts w:ascii="Cambria Math" w:hAnsi="Cambria Math"/>
                    </w:rPr>
                  </w:rPrChange>
                </w:rPr>
                <m:t>k</m:t>
              </m:r>
            </m:sub>
          </m:sSub>
        </m:oMath>
        <w:r w:rsidR="00A0413A" w:rsidRPr="00D50D9D">
          <w:rPr>
            <w:rFonts w:ascii="Calibri" w:hAnsi="Calibri"/>
            <w:sz w:val="24"/>
            <w:szCs w:val="24"/>
            <w:rPrChange w:id="3678" w:author="Aleksander Hansen" w:date="2013-02-11T15:48:00Z">
              <w:rPr>
                <w:rFonts w:ascii="Calibri" w:hAnsi="Calibri"/>
              </w:rPr>
            </w:rPrChange>
          </w:rPr>
          <w:t xml:space="preserve"> is exchanged for interest at the market rate. An FRA can be valued by assuming that the forward interest rate is certain to be realized.</w:t>
        </w:r>
      </w:ins>
    </w:p>
    <w:p w14:paraId="1372EA58" w14:textId="613E73D1" w:rsidR="00A52243" w:rsidRPr="00C33630" w:rsidRDefault="00D50D9D" w:rsidP="00A52243">
      <w:pPr>
        <w:rPr>
          <w:ins w:id="3679" w:author="Aleksander Hansen" w:date="2013-02-11T15:34:00Z"/>
          <w:rFonts w:ascii="Calibri" w:hAnsi="Calibri"/>
        </w:rPr>
      </w:pPr>
      <w:ins w:id="3680" w:author="Aleksander Hansen" w:date="2013-02-11T15:43:00Z">
        <w:r>
          <w:rPr>
            <w:rFonts w:ascii="Calibri" w:hAnsi="Calibri"/>
          </w:rPr>
          <w:t xml:space="preserve">Simple duration is </w:t>
        </w:r>
      </w:ins>
      <w:ins w:id="3681" w:author="Aleksander Hansen" w:date="2013-02-11T15:49:00Z">
        <w:r w:rsidRPr="008568A7">
          <w:rPr>
            <w:rFonts w:ascii="Calibri" w:hAnsi="Calibri"/>
          </w:rPr>
          <w:t>the weighted-average time to receipt of cash flows</w:t>
        </w:r>
        <w:r>
          <w:rPr>
            <w:rFonts w:ascii="Calibri" w:hAnsi="Calibri"/>
          </w:rPr>
          <w:t>. Duration</w:t>
        </w:r>
      </w:ins>
      <w:ins w:id="3682" w:author="Aleksander Hansen" w:date="2013-02-15T17:04:00Z">
        <w:r w:rsidR="00FF184E">
          <w:rPr>
            <w:rFonts w:ascii="Calibri" w:hAnsi="Calibri"/>
          </w:rPr>
          <w:fldChar w:fldCharType="begin"/>
        </w:r>
        <w:r w:rsidR="00FF184E">
          <w:instrText xml:space="preserve"> XE "</w:instrText>
        </w:r>
      </w:ins>
      <w:r w:rsidR="00FF184E" w:rsidRPr="008568A7">
        <w:rPr>
          <w:rFonts w:ascii="Calibri" w:hAnsi="Calibri"/>
        </w:rPr>
        <w:instrText>Duration</w:instrText>
      </w:r>
      <w:ins w:id="3683" w:author="Aleksander Hansen" w:date="2013-02-15T17:04:00Z">
        <w:r w:rsidR="00FF184E">
          <w:instrText xml:space="preserve">" </w:instrText>
        </w:r>
        <w:r w:rsidR="00FF184E">
          <w:rPr>
            <w:rFonts w:ascii="Calibri" w:hAnsi="Calibri"/>
          </w:rPr>
          <w:fldChar w:fldCharType="end"/>
        </w:r>
      </w:ins>
      <w:ins w:id="3684" w:author="Aleksander Hansen" w:date="2013-02-11T15:49:00Z">
        <w:r w:rsidRPr="00D50D9D">
          <w:rPr>
            <w:rFonts w:ascii="Calibri" w:hAnsi="Calibri"/>
          </w:rPr>
          <w:t xml:space="preserve"> </w:t>
        </w:r>
      </w:ins>
      <w:ins w:id="3685" w:author="Aleksander Hansen" w:date="2013-02-11T15:43:00Z">
        <w:r w:rsidR="00DC17CB" w:rsidRPr="00D50D9D">
          <w:rPr>
            <w:rFonts w:ascii="Calibri" w:hAnsi="Calibri"/>
          </w:rPr>
          <w:t xml:space="preserve">hedging </w:t>
        </w:r>
      </w:ins>
      <w:ins w:id="3686" w:author="Aleksander Hansen" w:date="2013-02-11T15:45:00Z">
        <w:r w:rsidR="00DC17CB" w:rsidRPr="00D50D9D">
          <w:rPr>
            <w:rFonts w:ascii="Calibri" w:hAnsi="Calibri"/>
          </w:rPr>
          <w:t xml:space="preserve">(slope) </w:t>
        </w:r>
      </w:ins>
      <w:ins w:id="3687" w:author="Aleksander Hansen" w:date="2013-02-11T15:43:00Z">
        <w:r w:rsidR="00DC17CB" w:rsidRPr="00D50D9D">
          <w:rPr>
            <w:rFonts w:ascii="Calibri" w:hAnsi="Calibri"/>
          </w:rPr>
          <w:t>helps protect out portfolio against</w:t>
        </w:r>
      </w:ins>
      <w:ins w:id="3688" w:author="Aleksander Hansen" w:date="2013-02-11T15:31:00Z">
        <w:r w:rsidR="00A0413A" w:rsidRPr="00D50D9D">
          <w:rPr>
            <w:rFonts w:ascii="Calibri" w:hAnsi="Calibri"/>
          </w:rPr>
          <w:t xml:space="preserve"> </w:t>
        </w:r>
        <w:r w:rsidR="00A0413A" w:rsidRPr="00D50D9D">
          <w:rPr>
            <w:rFonts w:ascii="Calibri" w:hAnsi="Calibri"/>
            <w:i/>
          </w:rPr>
          <w:t>small parallel shifts</w:t>
        </w:r>
        <w:r w:rsidR="00A0413A" w:rsidRPr="00D50D9D">
          <w:rPr>
            <w:rFonts w:ascii="Calibri" w:hAnsi="Calibri"/>
          </w:rPr>
          <w:t xml:space="preserve"> in the yield</w:t>
        </w:r>
      </w:ins>
      <w:ins w:id="3689"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690" w:author="Aleksander Hansen" w:date="2013-02-15T17:05:00Z">
        <w:r w:rsidR="00FF184E">
          <w:instrText xml:space="preserve">" </w:instrText>
        </w:r>
        <w:r w:rsidR="00FF184E">
          <w:rPr>
            <w:rFonts w:ascii="Calibri" w:hAnsi="Calibri"/>
          </w:rPr>
          <w:fldChar w:fldCharType="end"/>
        </w:r>
      </w:ins>
      <w:ins w:id="3691" w:author="Aleksander Hansen" w:date="2013-02-11T15:31:00Z">
        <w:r w:rsidR="00A0413A" w:rsidRPr="00D50D9D">
          <w:rPr>
            <w:rFonts w:ascii="Calibri" w:hAnsi="Calibri"/>
          </w:rPr>
          <w:t xml:space="preserve"> curve.</w:t>
        </w:r>
      </w:ins>
      <w:ins w:id="3692" w:author="Aleksander Hansen" w:date="2013-02-11T15:34:00Z">
        <w:r w:rsidR="00A52243" w:rsidRPr="00D50D9D">
          <w:rPr>
            <w:rFonts w:ascii="Calibri" w:hAnsi="Calibri"/>
          </w:rPr>
          <w:t xml:space="preserve"> </w:t>
        </w:r>
      </w:ins>
      <w:ins w:id="3693" w:author="Aleksander Hansen" w:date="2013-02-11T15:44:00Z">
        <w:r w:rsidR="00DC17CB" w:rsidRPr="00D50D9D">
          <w:rPr>
            <w:rFonts w:ascii="Calibri" w:hAnsi="Calibri"/>
          </w:rPr>
          <w:t xml:space="preserve">We are however </w:t>
        </w:r>
      </w:ins>
      <w:ins w:id="3694" w:author="Aleksander Hansen" w:date="2013-02-11T15:33:00Z">
        <w:r w:rsidR="00A52243" w:rsidRPr="00D50D9D">
          <w:rPr>
            <w:rFonts w:ascii="Calibri" w:hAnsi="Calibri"/>
          </w:rPr>
          <w:t>still exposed to shifts that are either large in magnitude, non-parallel or both.</w:t>
        </w:r>
      </w:ins>
      <w:ins w:id="3695" w:author="Aleksander Hansen" w:date="2013-02-11T15:41:00Z">
        <w:r w:rsidR="00A52243" w:rsidRPr="00D50D9D">
          <w:rPr>
            <w:rFonts w:ascii="Calibri" w:hAnsi="Calibri"/>
          </w:rPr>
          <w:t xml:space="preserve"> </w:t>
        </w:r>
      </w:ins>
      <w:ins w:id="3696" w:author="Aleksander Hansen" w:date="2013-02-11T15:34:00Z">
        <w:r w:rsidR="00A52243" w:rsidRPr="00D50D9D">
          <w:rPr>
            <w:rFonts w:ascii="Calibri" w:hAnsi="Calibri"/>
          </w:rPr>
          <w:t>Convexity, as a function of the second derivative</w:t>
        </w:r>
      </w:ins>
      <w:ins w:id="3697" w:author="Aleksander Hansen" w:date="2013-02-11T15:45:00Z">
        <w:r w:rsidR="00DC17CB" w:rsidRPr="00D50D9D">
          <w:rPr>
            <w:rFonts w:ascii="Calibri" w:hAnsi="Calibri"/>
          </w:rPr>
          <w:t xml:space="preserve"> (curvature)</w:t>
        </w:r>
      </w:ins>
      <w:ins w:id="3698" w:author="Aleksander Hansen" w:date="2013-02-11T15:34:00Z">
        <w:r w:rsidR="00A52243" w:rsidRPr="00D50D9D">
          <w:rPr>
            <w:rFonts w:ascii="Calibri" w:hAnsi="Calibri"/>
          </w:rPr>
          <w:t xml:space="preserve">, adjusts for some </w:t>
        </w:r>
      </w:ins>
      <w:ins w:id="3699" w:author="Aleksander Hansen" w:date="2013-02-11T15:45:00Z">
        <w:r w:rsidR="00DC17CB" w:rsidRPr="00D50D9D">
          <w:rPr>
            <w:rFonts w:ascii="Calibri" w:hAnsi="Calibri"/>
          </w:rPr>
          <w:t>shortcomings of duration only hed</w:t>
        </w:r>
        <w:r w:rsidR="00DC17CB" w:rsidRPr="00C33630">
          <w:rPr>
            <w:rFonts w:ascii="Calibri" w:hAnsi="Calibri"/>
          </w:rPr>
          <w:t>g</w:t>
        </w:r>
      </w:ins>
      <w:ins w:id="3700" w:author="Aleksander Hansen" w:date="2013-02-11T15:46:00Z">
        <w:r w:rsidR="00DC17CB" w:rsidRPr="00C33630">
          <w:rPr>
            <w:rFonts w:ascii="Calibri" w:hAnsi="Calibri"/>
          </w:rPr>
          <w:t>ing. However,</w:t>
        </w:r>
      </w:ins>
      <w:ins w:id="3701" w:author="Aleksander Hansen" w:date="2013-02-11T15:34:00Z">
        <w:r w:rsidR="00DC17CB" w:rsidRPr="00C33630">
          <w:rPr>
            <w:rFonts w:ascii="Calibri" w:hAnsi="Calibri"/>
          </w:rPr>
          <w:t xml:space="preserve"> </w:t>
        </w:r>
        <w:r w:rsidR="00A52243" w:rsidRPr="00C33630">
          <w:rPr>
            <w:rFonts w:ascii="Calibri" w:hAnsi="Calibri"/>
          </w:rPr>
          <w:t xml:space="preserve">hedging using both duration and </w:t>
        </w:r>
      </w:ins>
      <w:ins w:id="3702" w:author="Aleksander Hansen" w:date="2013-02-11T15:42:00Z">
        <w:r w:rsidR="00DC17CB" w:rsidRPr="00C33630">
          <w:rPr>
            <w:rFonts w:ascii="Calibri" w:hAnsi="Calibri"/>
          </w:rPr>
          <w:t>convexity</w:t>
        </w:r>
      </w:ins>
      <w:ins w:id="3703"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convexity</w:instrText>
      </w:r>
      <w:ins w:id="3704" w:author="Aleksander Hansen" w:date="2013-02-15T17:05:00Z">
        <w:r w:rsidR="00FF184E">
          <w:instrText xml:space="preserve">" </w:instrText>
        </w:r>
        <w:r w:rsidR="00FF184E">
          <w:rPr>
            <w:rFonts w:ascii="Calibri" w:hAnsi="Calibri"/>
          </w:rPr>
          <w:fldChar w:fldCharType="end"/>
        </w:r>
      </w:ins>
      <w:ins w:id="3705" w:author="Aleksander Hansen" w:date="2013-02-11T15:42:00Z">
        <w:r w:rsidR="00DC17CB" w:rsidRPr="00C33630">
          <w:rPr>
            <w:rFonts w:ascii="Calibri" w:hAnsi="Calibri"/>
          </w:rPr>
          <w:t xml:space="preserve"> </w:t>
        </w:r>
      </w:ins>
      <w:ins w:id="3706" w:author="Aleksander Hansen" w:date="2013-02-11T15:46:00Z">
        <w:r w:rsidR="00DC17CB" w:rsidRPr="00C33630">
          <w:rPr>
            <w:rFonts w:ascii="Calibri" w:hAnsi="Calibri"/>
          </w:rPr>
          <w:t xml:space="preserve">still implies that </w:t>
        </w:r>
      </w:ins>
      <w:ins w:id="3707" w:author="Aleksander Hansen" w:date="2013-02-11T15:34:00Z">
        <w:r w:rsidR="00DC17CB" w:rsidRPr="00C33630">
          <w:rPr>
            <w:rFonts w:ascii="Calibri" w:hAnsi="Calibri"/>
          </w:rPr>
          <w:t>the yield to maturity remains</w:t>
        </w:r>
        <w:r w:rsidR="00A52243" w:rsidRPr="00C33630">
          <w:rPr>
            <w:rFonts w:ascii="Calibri" w:hAnsi="Calibri"/>
          </w:rPr>
          <w:t xml:space="preserve"> </w:t>
        </w:r>
        <w:r w:rsidR="00A52243" w:rsidRPr="00C33630">
          <w:rPr>
            <w:rFonts w:ascii="Calibri" w:hAnsi="Calibri"/>
            <w:i/>
          </w:rPr>
          <w:t>the</w:t>
        </w:r>
        <w:r w:rsidR="00A52243" w:rsidRPr="00C33630">
          <w:rPr>
            <w:rFonts w:ascii="Calibri" w:hAnsi="Calibri"/>
          </w:rPr>
          <w:t xml:space="preserve"> single factor</w:t>
        </w:r>
        <w:r w:rsidR="00DC17CB" w:rsidRPr="00C33630">
          <w:rPr>
            <w:rFonts w:ascii="Calibri" w:hAnsi="Calibri"/>
          </w:rPr>
          <w:t xml:space="preserve"> in our model.</w:t>
        </w:r>
      </w:ins>
    </w:p>
    <w:p w14:paraId="5F27CF18" w14:textId="4A578C0A" w:rsidR="00C33630" w:rsidRPr="00D50D9D" w:rsidRDefault="00C33630">
      <w:pPr>
        <w:pStyle w:val="Paragraph"/>
        <w:rPr>
          <w:ins w:id="3708" w:author="Aleksander Hansen" w:date="2013-02-11T13:29:00Z"/>
          <w:rFonts w:ascii="Calibri" w:hAnsi="Calibri"/>
          <w:rPrChange w:id="3709" w:author="Aleksander Hansen" w:date="2013-02-11T15:48:00Z">
            <w:rPr>
              <w:ins w:id="3710" w:author="Aleksander Hansen" w:date="2013-02-11T13:29:00Z"/>
            </w:rPr>
          </w:rPrChange>
        </w:rPr>
        <w:pPrChange w:id="3711" w:author="Aleksander Hansen" w:date="2013-02-11T13:28:00Z">
          <w:pPr/>
        </w:pPrChange>
      </w:pPr>
      <w:ins w:id="3712" w:author="Aleksander Hansen" w:date="2013-02-11T15:54:00Z">
        <w:r>
          <w:rPr>
            <w:rFonts w:ascii="Calibri" w:hAnsi="Calibri"/>
            <w:sz w:val="24"/>
            <w:szCs w:val="24"/>
          </w:rPr>
          <w:t>Duration</w:t>
        </w:r>
      </w:ins>
      <w:ins w:id="3713" w:author="Aleksander Hansen" w:date="2013-02-15T17:04: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Duration</w:instrText>
      </w:r>
      <w:ins w:id="3714" w:author="Aleksander Hansen" w:date="2013-02-15T17:04:00Z">
        <w:r w:rsidR="00FF184E">
          <w:instrText xml:space="preserve">" </w:instrText>
        </w:r>
        <w:r w:rsidR="00FF184E">
          <w:rPr>
            <w:rFonts w:ascii="Calibri" w:hAnsi="Calibri"/>
            <w:sz w:val="24"/>
            <w:szCs w:val="24"/>
          </w:rPr>
          <w:fldChar w:fldCharType="end"/>
        </w:r>
      </w:ins>
      <w:ins w:id="3715" w:author="Aleksander Hansen" w:date="2013-02-11T15:54:00Z">
        <w:r>
          <w:rPr>
            <w:rFonts w:ascii="Calibri" w:hAnsi="Calibri"/>
            <w:sz w:val="24"/>
            <w:szCs w:val="24"/>
          </w:rPr>
          <w:t xml:space="preserve"> typically comes in three forms: </w:t>
        </w:r>
      </w:ins>
      <w:ins w:id="3716" w:author="Aleksander Hansen" w:date="2013-02-11T15:55:00Z">
        <w:r>
          <w:rPr>
            <w:rFonts w:ascii="Calibri" w:hAnsi="Calibri"/>
            <w:sz w:val="24"/>
            <w:szCs w:val="24"/>
          </w:rPr>
          <w:t>Macaulay</w:t>
        </w:r>
      </w:ins>
      <w:ins w:id="3717" w:author="Aleksander Hansen" w:date="2013-02-11T15:54:00Z">
        <w:r>
          <w:rPr>
            <w:rFonts w:ascii="Calibri" w:hAnsi="Calibri"/>
            <w:sz w:val="24"/>
            <w:szCs w:val="24"/>
          </w:rPr>
          <w:t xml:space="preserve"> Duration, Effective Duration and Dollar </w:t>
        </w:r>
      </w:ins>
      <w:ins w:id="3718" w:author="Aleksander Hansen" w:date="2013-02-11T15:55:00Z">
        <w:r>
          <w:rPr>
            <w:rFonts w:ascii="Calibri" w:hAnsi="Calibri"/>
            <w:sz w:val="24"/>
            <w:szCs w:val="24"/>
          </w:rPr>
          <w:t xml:space="preserve">Duration. </w:t>
        </w:r>
        <w:r w:rsidRPr="00E0184C">
          <w:rPr>
            <w:rFonts w:ascii="Calibri" w:hAnsi="Calibri"/>
            <w:sz w:val="24"/>
            <w:szCs w:val="24"/>
          </w:rPr>
          <w:t>Changes in a bond</w:t>
        </w:r>
      </w:ins>
      <w:ins w:id="3719" w:author="Aleksander Hansen" w:date="2013-02-15T17:07: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bond</w:instrText>
      </w:r>
      <w:ins w:id="3720" w:author="Aleksander Hansen" w:date="2013-02-15T17:07:00Z">
        <w:r w:rsidR="00FF184E">
          <w:instrText xml:space="preserve">" </w:instrText>
        </w:r>
        <w:r w:rsidR="00FF184E">
          <w:rPr>
            <w:rFonts w:ascii="Calibri" w:hAnsi="Calibri"/>
            <w:sz w:val="24"/>
            <w:szCs w:val="24"/>
          </w:rPr>
          <w:fldChar w:fldCharType="end"/>
        </w:r>
      </w:ins>
      <w:ins w:id="3721" w:author="Aleksander Hansen" w:date="2013-02-11T15:55:00Z">
        <w:r w:rsidRPr="00E0184C">
          <w:rPr>
            <w:rFonts w:ascii="Calibri" w:hAnsi="Calibri"/>
            <w:sz w:val="24"/>
            <w:szCs w:val="24"/>
          </w:rPr>
          <w:t>’s price can be calculated given duration, convexity</w:t>
        </w:r>
      </w:ins>
      <w:ins w:id="3722"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convexity</w:instrText>
      </w:r>
      <w:ins w:id="3723" w:author="Aleksander Hansen" w:date="2013-02-15T17:05:00Z">
        <w:r w:rsidR="00FF184E">
          <w:instrText xml:space="preserve">" </w:instrText>
        </w:r>
        <w:r w:rsidR="00FF184E">
          <w:rPr>
            <w:rFonts w:ascii="Calibri" w:hAnsi="Calibri"/>
            <w:sz w:val="24"/>
            <w:szCs w:val="24"/>
          </w:rPr>
          <w:fldChar w:fldCharType="end"/>
        </w:r>
      </w:ins>
      <w:ins w:id="3724" w:author="Aleksander Hansen" w:date="2013-02-11T15:55:00Z">
        <w:r w:rsidRPr="00D50D9D">
          <w:rPr>
            <w:rFonts w:ascii="Calibri" w:hAnsi="Calibri"/>
            <w:sz w:val="24"/>
            <w:szCs w:val="24"/>
          </w:rPr>
          <w:t xml:space="preserve"> and a change in interest</w:t>
        </w:r>
      </w:ins>
      <w:ins w:id="3725"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3726" w:author="Aleksander Hansen" w:date="2013-02-15T16:38:00Z">
        <w:r w:rsidR="008A28C4">
          <w:instrText xml:space="preserve">" </w:instrText>
        </w:r>
        <w:r w:rsidR="008A28C4">
          <w:rPr>
            <w:rFonts w:ascii="Calibri" w:hAnsi="Calibri"/>
            <w:sz w:val="24"/>
            <w:szCs w:val="24"/>
          </w:rPr>
          <w:fldChar w:fldCharType="end"/>
        </w:r>
      </w:ins>
      <w:ins w:id="3727" w:author="Aleksander Hansen" w:date="2013-02-11T15:55:00Z">
        <w:r w:rsidRPr="00D50D9D">
          <w:rPr>
            <w:rFonts w:ascii="Calibri" w:hAnsi="Calibri"/>
            <w:sz w:val="24"/>
            <w:szCs w:val="24"/>
          </w:rPr>
          <w:t xml:space="preserve"> rates using the following formula</w:t>
        </w:r>
        <w:r>
          <w:rPr>
            <w:rFonts w:ascii="Calibri" w:hAnsi="Calibri"/>
            <w:sz w:val="24"/>
            <w:szCs w:val="24"/>
          </w:rPr>
          <w:t xml:space="preserve"> </w:t>
        </w:r>
        <m:oMath>
          <m:f>
            <m:fPr>
              <m:ctrlPr>
                <w:rPr>
                  <w:rFonts w:ascii="Cambria Math" w:hAnsi="Cambria Math"/>
                  <w:i/>
                  <w:sz w:val="24"/>
                  <w:szCs w:val="24"/>
                </w:rPr>
              </m:ctrlPr>
            </m:fPr>
            <m:num>
              <m:r>
                <w:rPr>
                  <w:rFonts w:ascii="Cambria Math" w:hAnsi="Cambria Math"/>
                  <w:sz w:val="24"/>
                  <w:szCs w:val="24"/>
                </w:rPr>
                <m:t>∆B</m:t>
              </m:r>
            </m:num>
            <m:den>
              <m:r>
                <w:rPr>
                  <w:rFonts w:ascii="Cambria Math" w:hAnsi="Cambria Math"/>
                  <w:sz w:val="24"/>
                  <w:szCs w:val="24"/>
                </w:rPr>
                <m:t>B</m:t>
              </m:r>
            </m:den>
          </m:f>
          <m:r>
            <w:rPr>
              <w:rFonts w:ascii="Cambria Math" w:hAnsi="Cambria Math"/>
              <w:sz w:val="24"/>
              <w:szCs w:val="24"/>
            </w:rPr>
            <m:t>=-D∆y+</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C (∆y</m:t>
          </m:r>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oMath>
        <w:r>
          <w:rPr>
            <w:rFonts w:ascii="Calibri" w:hAnsi="Calibri"/>
            <w:sz w:val="24"/>
            <w:szCs w:val="24"/>
          </w:rPr>
          <w:t>.</w:t>
        </w:r>
        <w:r w:rsidRPr="00D50D9D">
          <w:rPr>
            <w:rFonts w:ascii="Calibri" w:hAnsi="Calibri"/>
            <w:sz w:val="24"/>
            <w:szCs w:val="24"/>
          </w:rPr>
          <w:t xml:space="preserve"> </w:t>
        </w:r>
      </w:ins>
    </w:p>
    <w:p w14:paraId="3C76C9C0" w14:textId="00914269" w:rsidR="00ED7E7D" w:rsidRPr="006E6439" w:rsidRDefault="00ED7E7D">
      <w:pPr>
        <w:pStyle w:val="Paragraph"/>
        <w:rPr>
          <w:ins w:id="3728" w:author="Aleksander Hansen" w:date="2013-02-11T13:28:00Z"/>
          <w:rFonts w:ascii="Calibri" w:hAnsi="Calibri"/>
        </w:rPr>
        <w:pPrChange w:id="3729" w:author="Aleksander Hansen" w:date="2013-02-11T15:55:00Z">
          <w:pPr/>
        </w:pPrChange>
      </w:pPr>
      <w:ins w:id="3730" w:author="Aleksander Hansen" w:date="2013-02-11T13:29:00Z">
        <w:r w:rsidRPr="00D50D9D">
          <w:rPr>
            <w:rFonts w:ascii="Calibri" w:hAnsi="Calibri"/>
            <w:sz w:val="24"/>
            <w:szCs w:val="24"/>
            <w:rPrChange w:id="3731" w:author="Aleksander Hansen" w:date="2013-02-11T15:48:00Z">
              <w:rPr/>
            </w:rPrChange>
          </w:rPr>
          <w:t>The main theories of the term structure of interest</w:t>
        </w:r>
      </w:ins>
      <w:ins w:id="3732"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3733" w:author="Aleksander Hansen" w:date="2013-02-15T16:38:00Z">
        <w:r w:rsidR="008A28C4">
          <w:instrText xml:space="preserve">" </w:instrText>
        </w:r>
        <w:r w:rsidR="008A28C4">
          <w:rPr>
            <w:rFonts w:ascii="Calibri" w:hAnsi="Calibri"/>
            <w:sz w:val="24"/>
            <w:szCs w:val="24"/>
          </w:rPr>
          <w:fldChar w:fldCharType="end"/>
        </w:r>
      </w:ins>
      <w:ins w:id="3734" w:author="Aleksander Hansen" w:date="2013-02-11T13:29:00Z">
        <w:r w:rsidRPr="00D50D9D">
          <w:rPr>
            <w:rFonts w:ascii="Calibri" w:hAnsi="Calibri"/>
            <w:sz w:val="24"/>
            <w:szCs w:val="24"/>
            <w:rPrChange w:id="3735" w:author="Aleksander Hansen" w:date="2013-02-11T15:48:00Z">
              <w:rPr/>
            </w:rPrChange>
          </w:rPr>
          <w:t xml:space="preserve"> rates are the </w:t>
        </w:r>
      </w:ins>
      <w:ins w:id="3736" w:author="Aleksander Hansen" w:date="2013-02-11T13:30:00Z">
        <w:r w:rsidRPr="00D50D9D">
          <w:rPr>
            <w:rFonts w:ascii="Calibri" w:hAnsi="Calibri"/>
            <w:i/>
            <w:sz w:val="24"/>
            <w:szCs w:val="24"/>
            <w:rPrChange w:id="3737" w:author="Aleksander Hansen" w:date="2013-02-11T15:48:00Z">
              <w:rPr>
                <w:i/>
              </w:rPr>
            </w:rPrChange>
          </w:rPr>
          <w:t xml:space="preserve">expectations theory, </w:t>
        </w:r>
        <w:r w:rsidRPr="00D50D9D">
          <w:rPr>
            <w:rFonts w:ascii="Calibri" w:hAnsi="Calibri"/>
            <w:sz w:val="24"/>
            <w:szCs w:val="24"/>
            <w:rPrChange w:id="3738" w:author="Aleksander Hansen" w:date="2013-02-11T15:48:00Z">
              <w:rPr/>
            </w:rPrChange>
          </w:rPr>
          <w:t xml:space="preserve">the </w:t>
        </w:r>
      </w:ins>
      <w:ins w:id="3739" w:author="Aleksander Hansen" w:date="2013-02-11T13:29:00Z">
        <w:r w:rsidRPr="00D50D9D">
          <w:rPr>
            <w:rFonts w:ascii="Calibri" w:hAnsi="Calibri"/>
            <w:i/>
            <w:sz w:val="24"/>
            <w:szCs w:val="24"/>
            <w:rPrChange w:id="3740" w:author="Aleksander Hansen" w:date="2013-02-11T15:48:00Z">
              <w:rPr>
                <w:i/>
              </w:rPr>
            </w:rPrChange>
          </w:rPr>
          <w:t>market segmentation</w:t>
        </w:r>
      </w:ins>
      <w:ins w:id="3741" w:author="Aleksander Hansen" w:date="2013-02-11T13:30:00Z">
        <w:r w:rsidRPr="00D50D9D">
          <w:rPr>
            <w:rFonts w:ascii="Calibri" w:hAnsi="Calibri"/>
            <w:i/>
            <w:sz w:val="24"/>
            <w:szCs w:val="24"/>
            <w:rPrChange w:id="3742" w:author="Aleksander Hansen" w:date="2013-02-11T15:48:00Z">
              <w:rPr>
                <w:i/>
              </w:rPr>
            </w:rPrChange>
          </w:rPr>
          <w:t xml:space="preserve"> theory</w:t>
        </w:r>
        <w:r w:rsidRPr="00D50D9D">
          <w:rPr>
            <w:rFonts w:ascii="Calibri" w:hAnsi="Calibri"/>
            <w:sz w:val="24"/>
            <w:szCs w:val="24"/>
            <w:rPrChange w:id="3743" w:author="Aleksander Hansen" w:date="2013-02-11T15:48:00Z">
              <w:rPr/>
            </w:rPrChange>
          </w:rPr>
          <w:t xml:space="preserve">, and the </w:t>
        </w:r>
        <w:r w:rsidRPr="00D50D9D">
          <w:rPr>
            <w:rFonts w:ascii="Calibri" w:hAnsi="Calibri"/>
            <w:i/>
            <w:sz w:val="24"/>
            <w:szCs w:val="24"/>
            <w:rPrChange w:id="3744" w:author="Aleksander Hansen" w:date="2013-02-11T15:48:00Z">
              <w:rPr/>
            </w:rPrChange>
          </w:rPr>
          <w:t>liquidity preference theory</w:t>
        </w:r>
      </w:ins>
      <w:ins w:id="3745" w:author="Aleksander Hansen" w:date="2013-02-11T13:31:00Z">
        <w:r w:rsidR="00415B12" w:rsidRPr="00D50D9D">
          <w:rPr>
            <w:rFonts w:ascii="Calibri" w:hAnsi="Calibri"/>
            <w:sz w:val="24"/>
            <w:szCs w:val="24"/>
            <w:rPrChange w:id="3746" w:author="Aleksander Hansen" w:date="2013-02-11T15:48:00Z">
              <w:rPr/>
            </w:rPrChange>
          </w:rPr>
          <w:t xml:space="preserve"> of which the latter is described as, </w:t>
        </w:r>
      </w:ins>
      <w:ins w:id="3747" w:author="Aleksander Hansen" w:date="2013-02-11T13:33:00Z">
        <w:r w:rsidR="00415B12" w:rsidRPr="00D50D9D">
          <w:rPr>
            <w:rFonts w:ascii="Calibri" w:hAnsi="Calibri"/>
            <w:sz w:val="24"/>
            <w:szCs w:val="24"/>
            <w:rPrChange w:id="3748" w:author="Aleksander Hansen" w:date="2013-02-11T15:48:00Z">
              <w:rPr/>
            </w:rPrChange>
          </w:rPr>
          <w:t>“the most appealing.”</w:t>
        </w:r>
      </w:ins>
      <w:ins w:id="3749" w:author="Aleksander Hansen" w:date="2013-02-11T13:30:00Z">
        <w:r w:rsidRPr="00D50D9D">
          <w:rPr>
            <w:rFonts w:ascii="Calibri" w:hAnsi="Calibri"/>
            <w:sz w:val="24"/>
            <w:szCs w:val="24"/>
            <w:rPrChange w:id="3750" w:author="Aleksander Hansen" w:date="2013-02-11T15:48:00Z">
              <w:rPr/>
            </w:rPrChange>
          </w:rPr>
          <w:t xml:space="preserve"> </w:t>
        </w:r>
      </w:ins>
      <w:ins w:id="3751" w:author="Aleksander Hansen" w:date="2013-02-11T13:28:00Z">
        <w:r>
          <w:rPr>
            <w:rFonts w:ascii="Calibri" w:hAnsi="Calibri"/>
          </w:rPr>
          <w:br w:type="page"/>
        </w:r>
      </w:ins>
    </w:p>
    <w:p w14:paraId="41F2AFB4" w14:textId="77777777" w:rsidR="00007DCE" w:rsidRDefault="00007DCE">
      <w:pPr>
        <w:rPr>
          <w:rFonts w:ascii="Calibri" w:hAnsi="Calibri"/>
        </w:rPr>
      </w:pPr>
    </w:p>
    <w:p w14:paraId="3426A3FE" w14:textId="341EAE45" w:rsidR="00007DCE" w:rsidRPr="008568A7" w:rsidRDefault="00E47E2D">
      <w:pPr>
        <w:pStyle w:val="Heading2"/>
        <w:pPrChange w:id="3752" w:author="Aleksander Hansen" w:date="2013-02-15T20:42:00Z">
          <w:pPr/>
        </w:pPrChange>
      </w:pPr>
      <w:bookmarkStart w:id="3753" w:name="_Toc222580636"/>
      <w:r>
        <w:t>4</w:t>
      </w:r>
      <w:r w:rsidR="00007DCE" w:rsidRPr="008568A7">
        <w:t xml:space="preserve"> </w:t>
      </w:r>
      <w:r w:rsidR="00007DCE">
        <w:t>Questions &amp; A</w:t>
      </w:r>
      <w:r w:rsidR="00007DCE" w:rsidRPr="008568A7">
        <w:t>nswers</w:t>
      </w:r>
      <w:bookmarkEnd w:id="3753"/>
      <w:r w:rsidR="00007DCE" w:rsidRPr="008568A7">
        <w:t xml:space="preserve">  </w:t>
      </w:r>
    </w:p>
    <w:p w14:paraId="496E0790" w14:textId="77777777" w:rsidR="00007DCE" w:rsidRPr="008568A7" w:rsidRDefault="00007DCE" w:rsidP="00007DCE">
      <w:pPr>
        <w:rPr>
          <w:rFonts w:ascii="Calibri" w:hAnsi="Calibri"/>
        </w:rPr>
      </w:pPr>
    </w:p>
    <w:p w14:paraId="1D24F34F" w14:textId="1832AEB7" w:rsidR="00007DCE" w:rsidRDefault="00007DCE" w:rsidP="00007DCE">
      <w:pPr>
        <w:pStyle w:val="Heading3"/>
      </w:pPr>
      <w:bookmarkStart w:id="3754" w:name="_Toc222580637"/>
      <w:r w:rsidRPr="008568A7">
        <w:t>Questions</w:t>
      </w:r>
      <w:bookmarkEnd w:id="3754"/>
      <w:r w:rsidRPr="008568A7">
        <w:t xml:space="preserve">  </w:t>
      </w:r>
    </w:p>
    <w:p w14:paraId="34AA6A5E" w14:textId="4263B2D2" w:rsidR="006405F3" w:rsidRPr="00B20A0D" w:rsidRDefault="006405F3" w:rsidP="006405F3">
      <w:pPr>
        <w:pStyle w:val="Paragraph"/>
        <w:spacing w:before="0" w:after="0" w:line="240" w:lineRule="auto"/>
        <w:rPr>
          <w:rFonts w:ascii="Calibri" w:hAnsi="Calibri"/>
          <w:sz w:val="24"/>
          <w:szCs w:val="24"/>
          <w:lang w:bidi="ar-SA"/>
        </w:rPr>
      </w:pPr>
      <w:r>
        <w:rPr>
          <w:lang w:bidi="ar-SA"/>
        </w:rPr>
        <w:br/>
      </w:r>
      <w:r w:rsidR="00B20A0D">
        <w:rPr>
          <w:rFonts w:ascii="Calibri" w:hAnsi="Calibri"/>
          <w:sz w:val="24"/>
          <w:szCs w:val="24"/>
          <w:lang w:bidi="ar-SA"/>
        </w:rPr>
        <w:t>4.1</w:t>
      </w:r>
      <w:r w:rsidRPr="00B20A0D">
        <w:rPr>
          <w:rFonts w:ascii="Calibri" w:hAnsi="Calibri"/>
          <w:sz w:val="24"/>
          <w:szCs w:val="24"/>
          <w:lang w:bidi="ar-SA"/>
        </w:rPr>
        <w:t xml:space="preserve"> Suppose a lender quotes the interest</w:t>
      </w:r>
      <w:ins w:id="3755" w:author="Aleksander Hansen" w:date="2013-02-15T16:38:00Z">
        <w:r w:rsidR="008A28C4">
          <w:rPr>
            <w:rFonts w:ascii="Calibri" w:hAnsi="Calibri"/>
            <w:sz w:val="24"/>
            <w:szCs w:val="24"/>
            <w:lang w:bidi="ar-SA"/>
          </w:rPr>
          <w:fldChar w:fldCharType="begin"/>
        </w:r>
        <w:r w:rsidR="008A28C4">
          <w:instrText xml:space="preserve"> XE "</w:instrText>
        </w:r>
      </w:ins>
      <w:r w:rsidR="008A28C4" w:rsidRPr="008568A7">
        <w:rPr>
          <w:rFonts w:ascii="Calibri" w:hAnsi="Calibri"/>
        </w:rPr>
        <w:instrText>interest</w:instrText>
      </w:r>
      <w:ins w:id="3756" w:author="Aleksander Hansen" w:date="2013-02-15T16:38:00Z">
        <w:r w:rsidR="008A28C4">
          <w:instrText xml:space="preserve">" </w:instrText>
        </w:r>
        <w:r w:rsidR="008A28C4">
          <w:rPr>
            <w:rFonts w:ascii="Calibri" w:hAnsi="Calibri"/>
            <w:sz w:val="24"/>
            <w:szCs w:val="24"/>
            <w:lang w:bidi="ar-SA"/>
          </w:rPr>
          <w:fldChar w:fldCharType="end"/>
        </w:r>
      </w:ins>
      <w:r w:rsidRPr="00B20A0D">
        <w:rPr>
          <w:rFonts w:ascii="Calibri" w:hAnsi="Calibri"/>
          <w:sz w:val="24"/>
          <w:szCs w:val="24"/>
          <w:lang w:bidi="ar-SA"/>
        </w:rPr>
        <w:t xml:space="preserve"> rate on a $1,000 loan as 9.0% per annum with continuous compounding</w:t>
      </w:r>
      <w:ins w:id="3757" w:author="Aleksander Hansen" w:date="2013-02-15T17:09: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compounding</w:instrText>
      </w:r>
      <w:ins w:id="3758" w:author="Aleksander Hansen" w:date="2013-02-15T17:09:00Z">
        <w:r w:rsidR="00FF184E">
          <w:instrText xml:space="preserve">" </w:instrText>
        </w:r>
        <w:r w:rsidR="00FF184E">
          <w:rPr>
            <w:rFonts w:ascii="Calibri" w:hAnsi="Calibri"/>
            <w:sz w:val="24"/>
            <w:szCs w:val="24"/>
            <w:lang w:bidi="ar-SA"/>
          </w:rPr>
          <w:fldChar w:fldCharType="end"/>
        </w:r>
      </w:ins>
      <w:r w:rsidRPr="00B20A0D">
        <w:rPr>
          <w:rFonts w:ascii="Calibri" w:hAnsi="Calibri"/>
          <w:sz w:val="24"/>
          <w:szCs w:val="24"/>
          <w:lang w:bidi="ar-SA"/>
        </w:rPr>
        <w:t xml:space="preserve"> but the interest is actually paid monthly. What are the monthly interest payments?</w:t>
      </w:r>
      <w:r w:rsidR="00B20A0D">
        <w:rPr>
          <w:rFonts w:ascii="Calibri" w:hAnsi="Calibri"/>
          <w:sz w:val="24"/>
          <w:szCs w:val="24"/>
          <w:lang w:bidi="ar-SA"/>
        </w:rPr>
        <w:br/>
      </w:r>
    </w:p>
    <w:p w14:paraId="08BF65DA"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$7.47</w:t>
      </w:r>
    </w:p>
    <w:p w14:paraId="31B31D89"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$7.50</w:t>
      </w:r>
    </w:p>
    <w:p w14:paraId="3F80D33B"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$7.53</w:t>
      </w:r>
    </w:p>
    <w:p w14:paraId="4C345CB1"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$7.59</w:t>
      </w:r>
    </w:p>
    <w:p w14:paraId="5E6826CE" w14:textId="72623448" w:rsidR="006405F3" w:rsidRPr="00B20A0D" w:rsidRDefault="00B20A0D" w:rsidP="006405F3">
      <w:pPr>
        <w:pStyle w:val="Paragraph"/>
        <w:rPr>
          <w:rFonts w:ascii="Calibri" w:hAnsi="Calibri"/>
          <w:sz w:val="24"/>
          <w:szCs w:val="24"/>
          <w:lang w:bidi="ar-SA"/>
        </w:rPr>
      </w:pPr>
      <w:r>
        <w:rPr>
          <w:rFonts w:ascii="Calibri" w:hAnsi="Calibri"/>
          <w:sz w:val="24"/>
          <w:szCs w:val="24"/>
          <w:lang w:bidi="ar-SA"/>
        </w:rPr>
        <w:t>4.2</w:t>
      </w:r>
      <w:r w:rsidR="006405F3" w:rsidRPr="00B20A0D">
        <w:rPr>
          <w:rFonts w:ascii="Calibri" w:hAnsi="Calibri"/>
          <w:sz w:val="24"/>
          <w:szCs w:val="24"/>
          <w:lang w:bidi="ar-SA"/>
        </w:rPr>
        <w:t xml:space="preserve"> Assume the following theoretical continuously compounded spot</w:t>
      </w:r>
      <w:ins w:id="3759" w:author="Aleksander Hansen" w:date="2013-02-15T17:14:00Z">
        <w:r w:rsidR="003578F0">
          <w:rPr>
            <w:rFonts w:ascii="Calibri" w:hAnsi="Calibri"/>
            <w:sz w:val="24"/>
            <w:szCs w:val="24"/>
            <w:lang w:bidi="ar-SA"/>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760" w:author="Aleksander Hansen" w:date="2013-02-15T17:14:00Z">
        <w:r w:rsidR="003578F0">
          <w:instrText xml:space="preserve">spot price" </w:instrText>
        </w:r>
        <w:r w:rsidR="003578F0">
          <w:rPr>
            <w:rFonts w:ascii="Calibri" w:hAnsi="Calibri"/>
            <w:sz w:val="24"/>
            <w:szCs w:val="24"/>
            <w:lang w:bidi="ar-SA"/>
          </w:rPr>
          <w:fldChar w:fldCharType="end"/>
        </w:r>
      </w:ins>
      <w:r w:rsidR="006405F3" w:rsidRPr="00B20A0D">
        <w:rPr>
          <w:rFonts w:ascii="Calibri" w:hAnsi="Calibri"/>
          <w:sz w:val="24"/>
          <w:szCs w:val="24"/>
          <w:lang w:bidi="ar-SA"/>
        </w:rPr>
        <w:t xml:space="preserve"> rates: 2.0% at 0.5 years; 3.0% at 1.0 year; 4.0% at 1.5 years; and 5.0% at 2.0 years. What is the two-year PAR YIELD with continuous compounding</w:t>
      </w:r>
      <w:ins w:id="3761" w:author="Aleksander Hansen" w:date="2013-02-15T17:09: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compounding</w:instrText>
      </w:r>
      <w:ins w:id="3762" w:author="Aleksander Hansen" w:date="2013-02-15T17:09:00Z">
        <w:r w:rsidR="00FF184E">
          <w:instrText xml:space="preserve">" </w:instrText>
        </w:r>
        <w:r w:rsidR="00FF184E">
          <w:rPr>
            <w:rFonts w:ascii="Calibri" w:hAnsi="Calibri"/>
            <w:sz w:val="24"/>
            <w:szCs w:val="24"/>
            <w:lang w:bidi="ar-SA"/>
          </w:rPr>
          <w:fldChar w:fldCharType="end"/>
        </w:r>
      </w:ins>
      <w:r w:rsidR="006405F3" w:rsidRPr="00B20A0D">
        <w:rPr>
          <w:rFonts w:ascii="Calibri" w:hAnsi="Calibri"/>
          <w:sz w:val="24"/>
          <w:szCs w:val="24"/>
          <w:lang w:bidi="ar-SA"/>
        </w:rPr>
        <w:t>?</w:t>
      </w:r>
    </w:p>
    <w:p w14:paraId="5CA5A458"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4.88%</w:t>
      </w:r>
    </w:p>
    <w:p w14:paraId="599EB94E"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4.94%</w:t>
      </w:r>
    </w:p>
    <w:p w14:paraId="3937D069"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5.00%</w:t>
      </w:r>
    </w:p>
    <w:p w14:paraId="2D431547"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5.04%</w:t>
      </w:r>
    </w:p>
    <w:p w14:paraId="7C651020" w14:textId="1C73E1FC" w:rsidR="006405F3" w:rsidRPr="00B20A0D" w:rsidRDefault="00B20A0D" w:rsidP="006405F3">
      <w:pPr>
        <w:pStyle w:val="Paragraph"/>
        <w:rPr>
          <w:rFonts w:ascii="Calibri" w:hAnsi="Calibri"/>
          <w:sz w:val="24"/>
          <w:szCs w:val="24"/>
          <w:lang w:bidi="ar-SA"/>
        </w:rPr>
      </w:pPr>
      <w:r>
        <w:rPr>
          <w:rFonts w:ascii="Calibri" w:hAnsi="Calibri"/>
          <w:sz w:val="24"/>
          <w:szCs w:val="24"/>
          <w:lang w:bidi="ar-SA"/>
        </w:rPr>
        <w:t>4.3</w:t>
      </w:r>
      <w:r w:rsidR="006405F3" w:rsidRPr="00B20A0D">
        <w:rPr>
          <w:rFonts w:ascii="Calibri" w:hAnsi="Calibri"/>
          <w:sz w:val="24"/>
          <w:szCs w:val="24"/>
          <w:lang w:bidi="ar-SA"/>
        </w:rPr>
        <w:t xml:space="preserve"> Which of the following is TRUE about a forward</w:t>
      </w:r>
      <w:ins w:id="3763" w:author="Aleksander Hansen" w:date="2013-02-15T16:50: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forward</w:instrText>
      </w:r>
      <w:ins w:id="3764" w:author="Aleksander Hansen" w:date="2013-02-15T16:50:00Z">
        <w:r w:rsidR="00AC5507">
          <w:instrText xml:space="preserve">" </w:instrText>
        </w:r>
        <w:r w:rsidR="00AC5507">
          <w:rPr>
            <w:rFonts w:ascii="Calibri" w:hAnsi="Calibri"/>
            <w:sz w:val="24"/>
            <w:szCs w:val="24"/>
            <w:lang w:bidi="ar-SA"/>
          </w:rPr>
          <w:fldChar w:fldCharType="end"/>
        </w:r>
      </w:ins>
      <w:r w:rsidR="006405F3" w:rsidRPr="00B20A0D">
        <w:rPr>
          <w:rFonts w:ascii="Calibri" w:hAnsi="Calibri"/>
          <w:sz w:val="24"/>
          <w:szCs w:val="24"/>
          <w:lang w:bidi="ar-SA"/>
        </w:rPr>
        <w:t xml:space="preserve"> rate agreement (FRA</w:t>
      </w:r>
      <w:ins w:id="3765" w:author="Aleksander Hansen" w:date="2013-02-15T17:05: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FRA</w:instrText>
      </w:r>
      <w:ins w:id="3766" w:author="Aleksander Hansen" w:date="2013-02-15T17:05:00Z">
        <w:r w:rsidR="00FF184E">
          <w:instrText xml:space="preserve">" </w:instrText>
        </w:r>
        <w:r w:rsidR="00FF184E">
          <w:rPr>
            <w:rFonts w:ascii="Calibri" w:hAnsi="Calibri"/>
            <w:sz w:val="24"/>
            <w:szCs w:val="24"/>
            <w:lang w:bidi="ar-SA"/>
          </w:rPr>
          <w:fldChar w:fldCharType="end"/>
        </w:r>
      </w:ins>
      <w:r w:rsidR="006405F3" w:rsidRPr="00B20A0D">
        <w:rPr>
          <w:rFonts w:ascii="Calibri" w:hAnsi="Calibri"/>
          <w:sz w:val="24"/>
          <w:szCs w:val="24"/>
          <w:lang w:bidi="ar-SA"/>
        </w:rPr>
        <w:t>)?</w:t>
      </w:r>
    </w:p>
    <w:p w14:paraId="4C288FFD"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It is an exchange-traded instrument</w:t>
      </w:r>
    </w:p>
    <w:p w14:paraId="4B28BA32"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It can be cash or physically settled</w:t>
      </w:r>
    </w:p>
    <w:p w14:paraId="747BEF78" w14:textId="36C93B71"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A borrower who intends to borrow cash at LIBOR</w:t>
      </w:r>
      <w:ins w:id="3767" w:author="Aleksander Hansen" w:date="2013-02-15T16:37:00Z">
        <w:r w:rsidR="008A28C4">
          <w:rPr>
            <w:rFonts w:ascii="Calibri" w:hAnsi="Calibri"/>
            <w:sz w:val="24"/>
            <w:szCs w:val="24"/>
            <w:lang w:bidi="ar-SA"/>
          </w:rPr>
          <w:fldChar w:fldCharType="begin"/>
        </w:r>
        <w:r w:rsidR="008A28C4">
          <w:instrText xml:space="preserve"> XE "</w:instrText>
        </w:r>
      </w:ins>
      <w:ins w:id="3768" w:author="Aleksander Hansen" w:date="2013-02-10T14:20:00Z">
        <w:r w:rsidR="008A28C4">
          <w:instrText>LIBOR</w:instrText>
        </w:r>
      </w:ins>
      <w:ins w:id="3769" w:author="Aleksander Hansen" w:date="2013-02-15T16:37:00Z">
        <w:r w:rsidR="008A28C4">
          <w:instrText xml:space="preserve">" </w:instrText>
        </w:r>
        <w:r w:rsidR="008A28C4">
          <w:rPr>
            <w:rFonts w:ascii="Calibri" w:hAnsi="Calibri"/>
            <w:sz w:val="24"/>
            <w:szCs w:val="24"/>
            <w:lang w:bidi="ar-SA"/>
          </w:rPr>
          <w:fldChar w:fldCharType="end"/>
        </w:r>
      </w:ins>
      <w:r w:rsidRPr="00B20A0D">
        <w:rPr>
          <w:rFonts w:ascii="Calibri" w:hAnsi="Calibri"/>
          <w:sz w:val="24"/>
          <w:szCs w:val="24"/>
          <w:lang w:bidi="ar-SA"/>
        </w:rPr>
        <w:t xml:space="preserve"> in the future will hedge</w:t>
      </w:r>
      <w:ins w:id="3770" w:author="Aleksander Hansen" w:date="2013-02-15T16:51: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hedge</w:instrText>
      </w:r>
      <w:ins w:id="3771" w:author="Aleksander Hansen" w:date="2013-02-15T16:51:00Z">
        <w:r w:rsidR="00AC5507">
          <w:instrText xml:space="preserve">" </w:instrText>
        </w:r>
        <w:r w:rsidR="00AC5507">
          <w:rPr>
            <w:rFonts w:ascii="Calibri" w:hAnsi="Calibri"/>
            <w:sz w:val="24"/>
            <w:szCs w:val="24"/>
            <w:lang w:bidi="ar-SA"/>
          </w:rPr>
          <w:fldChar w:fldCharType="end"/>
        </w:r>
      </w:ins>
      <w:r w:rsidRPr="00B20A0D">
        <w:rPr>
          <w:rFonts w:ascii="Calibri" w:hAnsi="Calibri"/>
          <w:sz w:val="24"/>
          <w:szCs w:val="24"/>
          <w:lang w:bidi="ar-SA"/>
        </w:rPr>
        <w:t xml:space="preserve"> by receiving the fixed interest</w:t>
      </w:r>
      <w:ins w:id="3772" w:author="Aleksander Hansen" w:date="2013-02-15T16:38:00Z">
        <w:r w:rsidR="008A28C4">
          <w:rPr>
            <w:rFonts w:ascii="Calibri" w:hAnsi="Calibri"/>
            <w:sz w:val="24"/>
            <w:szCs w:val="24"/>
            <w:lang w:bidi="ar-SA"/>
          </w:rPr>
          <w:fldChar w:fldCharType="begin"/>
        </w:r>
        <w:r w:rsidR="008A28C4">
          <w:instrText xml:space="preserve"> XE "</w:instrText>
        </w:r>
      </w:ins>
      <w:r w:rsidR="008A28C4" w:rsidRPr="008568A7">
        <w:rPr>
          <w:rFonts w:ascii="Calibri" w:hAnsi="Calibri"/>
        </w:rPr>
        <w:instrText>interest</w:instrText>
      </w:r>
      <w:ins w:id="3773" w:author="Aleksander Hansen" w:date="2013-02-15T16:38:00Z">
        <w:r w:rsidR="008A28C4">
          <w:instrText xml:space="preserve">" </w:instrText>
        </w:r>
        <w:r w:rsidR="008A28C4">
          <w:rPr>
            <w:rFonts w:ascii="Calibri" w:hAnsi="Calibri"/>
            <w:sz w:val="24"/>
            <w:szCs w:val="24"/>
            <w:lang w:bidi="ar-SA"/>
          </w:rPr>
          <w:fldChar w:fldCharType="end"/>
        </w:r>
      </w:ins>
      <w:r w:rsidRPr="00B20A0D">
        <w:rPr>
          <w:rFonts w:ascii="Calibri" w:hAnsi="Calibri"/>
          <w:sz w:val="24"/>
          <w:szCs w:val="24"/>
          <w:lang w:bidi="ar-SA"/>
        </w:rPr>
        <w:t xml:space="preserve"> rate, R(k), in an FRA</w:t>
      </w:r>
      <w:ins w:id="3774" w:author="Aleksander Hansen" w:date="2013-02-15T17:05: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FRA</w:instrText>
      </w:r>
      <w:ins w:id="3775" w:author="Aleksander Hansen" w:date="2013-02-15T17:05:00Z">
        <w:r w:rsidR="00FF184E">
          <w:instrText xml:space="preserve">" </w:instrText>
        </w:r>
        <w:r w:rsidR="00FF184E">
          <w:rPr>
            <w:rFonts w:ascii="Calibri" w:hAnsi="Calibri"/>
            <w:sz w:val="24"/>
            <w:szCs w:val="24"/>
            <w:lang w:bidi="ar-SA"/>
          </w:rPr>
          <w:fldChar w:fldCharType="end"/>
        </w:r>
      </w:ins>
      <w:r w:rsidRPr="00B20A0D">
        <w:rPr>
          <w:rFonts w:ascii="Calibri" w:hAnsi="Calibri"/>
          <w:sz w:val="24"/>
          <w:szCs w:val="24"/>
          <w:lang w:bidi="ar-SA"/>
        </w:rPr>
        <w:t xml:space="preserve"> </w:t>
      </w:r>
    </w:p>
    <w:p w14:paraId="519ED098" w14:textId="42190D19"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A bank that intends to lend cash at LIBOR</w:t>
      </w:r>
      <w:ins w:id="3776" w:author="Aleksander Hansen" w:date="2013-02-15T16:37:00Z">
        <w:r w:rsidR="008A28C4">
          <w:rPr>
            <w:rFonts w:ascii="Calibri" w:hAnsi="Calibri"/>
            <w:sz w:val="24"/>
            <w:szCs w:val="24"/>
            <w:lang w:bidi="ar-SA"/>
          </w:rPr>
          <w:fldChar w:fldCharType="begin"/>
        </w:r>
        <w:r w:rsidR="008A28C4">
          <w:instrText xml:space="preserve"> XE "</w:instrText>
        </w:r>
      </w:ins>
      <w:ins w:id="3777" w:author="Aleksander Hansen" w:date="2013-02-10T14:20:00Z">
        <w:r w:rsidR="008A28C4">
          <w:instrText>LIBOR</w:instrText>
        </w:r>
      </w:ins>
      <w:ins w:id="3778" w:author="Aleksander Hansen" w:date="2013-02-15T16:37:00Z">
        <w:r w:rsidR="008A28C4">
          <w:instrText xml:space="preserve">" </w:instrText>
        </w:r>
        <w:r w:rsidR="008A28C4">
          <w:rPr>
            <w:rFonts w:ascii="Calibri" w:hAnsi="Calibri"/>
            <w:sz w:val="24"/>
            <w:szCs w:val="24"/>
            <w:lang w:bidi="ar-SA"/>
          </w:rPr>
          <w:fldChar w:fldCharType="end"/>
        </w:r>
      </w:ins>
      <w:r w:rsidRPr="00B20A0D">
        <w:rPr>
          <w:rFonts w:ascii="Calibri" w:hAnsi="Calibri"/>
          <w:sz w:val="24"/>
          <w:szCs w:val="24"/>
          <w:lang w:bidi="ar-SA"/>
        </w:rPr>
        <w:t xml:space="preserve"> in the future will hedge</w:t>
      </w:r>
      <w:ins w:id="3779" w:author="Aleksander Hansen" w:date="2013-02-15T16:51: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hedge</w:instrText>
      </w:r>
      <w:ins w:id="3780" w:author="Aleksander Hansen" w:date="2013-02-15T16:51:00Z">
        <w:r w:rsidR="00AC5507">
          <w:instrText xml:space="preserve">" </w:instrText>
        </w:r>
        <w:r w:rsidR="00AC5507">
          <w:rPr>
            <w:rFonts w:ascii="Calibri" w:hAnsi="Calibri"/>
            <w:sz w:val="24"/>
            <w:szCs w:val="24"/>
            <w:lang w:bidi="ar-SA"/>
          </w:rPr>
          <w:fldChar w:fldCharType="end"/>
        </w:r>
      </w:ins>
      <w:r w:rsidRPr="00B20A0D">
        <w:rPr>
          <w:rFonts w:ascii="Calibri" w:hAnsi="Calibri"/>
          <w:sz w:val="24"/>
          <w:szCs w:val="24"/>
          <w:lang w:bidi="ar-SA"/>
        </w:rPr>
        <w:t xml:space="preserve"> by receiving the fixed interest</w:t>
      </w:r>
      <w:ins w:id="3781" w:author="Aleksander Hansen" w:date="2013-02-15T16:38:00Z">
        <w:r w:rsidR="008A28C4">
          <w:rPr>
            <w:rFonts w:ascii="Calibri" w:hAnsi="Calibri"/>
            <w:sz w:val="24"/>
            <w:szCs w:val="24"/>
            <w:lang w:bidi="ar-SA"/>
          </w:rPr>
          <w:fldChar w:fldCharType="begin"/>
        </w:r>
        <w:r w:rsidR="008A28C4">
          <w:instrText xml:space="preserve"> XE "</w:instrText>
        </w:r>
      </w:ins>
      <w:r w:rsidR="008A28C4" w:rsidRPr="008568A7">
        <w:rPr>
          <w:rFonts w:ascii="Calibri" w:hAnsi="Calibri"/>
        </w:rPr>
        <w:instrText>interest</w:instrText>
      </w:r>
      <w:ins w:id="3782" w:author="Aleksander Hansen" w:date="2013-02-15T16:38:00Z">
        <w:r w:rsidR="008A28C4">
          <w:instrText xml:space="preserve">" </w:instrText>
        </w:r>
        <w:r w:rsidR="008A28C4">
          <w:rPr>
            <w:rFonts w:ascii="Calibri" w:hAnsi="Calibri"/>
            <w:sz w:val="24"/>
            <w:szCs w:val="24"/>
            <w:lang w:bidi="ar-SA"/>
          </w:rPr>
          <w:fldChar w:fldCharType="end"/>
        </w:r>
      </w:ins>
      <w:r w:rsidRPr="00B20A0D">
        <w:rPr>
          <w:rFonts w:ascii="Calibri" w:hAnsi="Calibri"/>
          <w:sz w:val="24"/>
          <w:szCs w:val="24"/>
          <w:lang w:bidi="ar-SA"/>
        </w:rPr>
        <w:t xml:space="preserve"> rate, R(k), in an FRA</w:t>
      </w:r>
      <w:ins w:id="3783" w:author="Aleksander Hansen" w:date="2013-02-15T17:05: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FRA</w:instrText>
      </w:r>
      <w:ins w:id="3784" w:author="Aleksander Hansen" w:date="2013-02-15T17:05:00Z">
        <w:r w:rsidR="00FF184E">
          <w:instrText xml:space="preserve">" </w:instrText>
        </w:r>
        <w:r w:rsidR="00FF184E">
          <w:rPr>
            <w:rFonts w:ascii="Calibri" w:hAnsi="Calibri"/>
            <w:sz w:val="24"/>
            <w:szCs w:val="24"/>
            <w:lang w:bidi="ar-SA"/>
          </w:rPr>
          <w:fldChar w:fldCharType="end"/>
        </w:r>
      </w:ins>
    </w:p>
    <w:p w14:paraId="5A90681B" w14:textId="08C523B6" w:rsidR="006405F3" w:rsidRPr="00B20A0D" w:rsidRDefault="006405F3" w:rsidP="006405F3">
      <w:pPr>
        <w:pStyle w:val="Paragraph"/>
        <w:spacing w:before="0" w:after="0" w:line="240" w:lineRule="auto"/>
        <w:rPr>
          <w:rFonts w:ascii="Calibri" w:hAnsi="Calibri"/>
          <w:sz w:val="24"/>
          <w:szCs w:val="24"/>
        </w:rPr>
      </w:pPr>
      <w:r w:rsidRPr="00B20A0D">
        <w:rPr>
          <w:rFonts w:ascii="Calibri" w:hAnsi="Calibri"/>
          <w:sz w:val="24"/>
          <w:szCs w:val="24"/>
        </w:rPr>
        <w:br/>
      </w:r>
      <w:r w:rsidR="00B20A0D">
        <w:rPr>
          <w:rFonts w:ascii="Calibri" w:hAnsi="Calibri"/>
          <w:sz w:val="24"/>
          <w:szCs w:val="24"/>
        </w:rPr>
        <w:t>4.4</w:t>
      </w:r>
      <w:r w:rsidRPr="00B20A0D">
        <w:rPr>
          <w:rFonts w:ascii="Calibri" w:hAnsi="Calibri"/>
          <w:sz w:val="24"/>
          <w:szCs w:val="24"/>
        </w:rPr>
        <w:t xml:space="preserve"> Each of the following is TRUE with respect to duration and convexity</w:t>
      </w:r>
      <w:ins w:id="3785"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convexity</w:instrText>
      </w:r>
      <w:ins w:id="3786" w:author="Aleksander Hansen" w:date="2013-02-15T17:05:00Z">
        <w:r w:rsidR="00FF184E">
          <w:instrText xml:space="preserve">" </w:instrText>
        </w:r>
        <w:r w:rsidR="00FF184E">
          <w:rPr>
            <w:rFonts w:ascii="Calibri" w:hAnsi="Calibri"/>
            <w:sz w:val="24"/>
            <w:szCs w:val="24"/>
          </w:rPr>
          <w:fldChar w:fldCharType="end"/>
        </w:r>
      </w:ins>
      <w:r w:rsidRPr="00B20A0D">
        <w:rPr>
          <w:rFonts w:ascii="Calibri" w:hAnsi="Calibri"/>
          <w:sz w:val="24"/>
          <w:szCs w:val="24"/>
        </w:rPr>
        <w:t xml:space="preserve"> EXCEPT:</w:t>
      </w:r>
      <w:r w:rsidR="00B20A0D">
        <w:rPr>
          <w:rFonts w:ascii="Calibri" w:hAnsi="Calibri"/>
          <w:sz w:val="24"/>
          <w:szCs w:val="24"/>
        </w:rPr>
        <w:br/>
      </w:r>
    </w:p>
    <w:p w14:paraId="70F6ADA5"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Both modified and Macaulay duration are denoted in units of “years”</w:t>
      </w:r>
    </w:p>
    <w:p w14:paraId="42708AFA" w14:textId="47F44EBF"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To estimate bond</w:t>
      </w:r>
      <w:ins w:id="3787" w:author="Aleksander Hansen" w:date="2013-02-15T17:07: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bond</w:instrText>
      </w:r>
      <w:ins w:id="3788" w:author="Aleksander Hansen" w:date="2013-02-15T17:07:00Z">
        <w:r w:rsidR="00FF184E">
          <w:instrText xml:space="preserve">" </w:instrText>
        </w:r>
        <w:r w:rsidR="00FF184E">
          <w:rPr>
            <w:rFonts w:ascii="Calibri" w:hAnsi="Calibri"/>
            <w:sz w:val="24"/>
            <w:szCs w:val="24"/>
          </w:rPr>
          <w:fldChar w:fldCharType="end"/>
        </w:r>
      </w:ins>
      <w:r w:rsidRPr="00B20A0D">
        <w:rPr>
          <w:rFonts w:ascii="Calibri" w:hAnsi="Calibri"/>
          <w:sz w:val="24"/>
          <w:szCs w:val="24"/>
        </w:rPr>
        <w:t xml:space="preserve"> price change with both duration and convexity</w:t>
      </w:r>
      <w:ins w:id="3789"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convexity</w:instrText>
      </w:r>
      <w:ins w:id="3790" w:author="Aleksander Hansen" w:date="2013-02-15T17:05:00Z">
        <w:r w:rsidR="00FF184E">
          <w:instrText xml:space="preserve">" </w:instrText>
        </w:r>
        <w:r w:rsidR="00FF184E">
          <w:rPr>
            <w:rFonts w:ascii="Calibri" w:hAnsi="Calibri"/>
            <w:sz w:val="24"/>
            <w:szCs w:val="24"/>
          </w:rPr>
          <w:fldChar w:fldCharType="end"/>
        </w:r>
      </w:ins>
      <w:r w:rsidRPr="00B20A0D">
        <w:rPr>
          <w:rFonts w:ascii="Calibri" w:hAnsi="Calibri"/>
          <w:sz w:val="24"/>
          <w:szCs w:val="24"/>
        </w:rPr>
        <w:t>, per two-term Taylor series, is still to employ a single-factor measure of sensitivity that assumes a parallel shift in the yield</w:t>
      </w:r>
      <w:ins w:id="3791"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yield</w:instrText>
      </w:r>
      <w:ins w:id="3792" w:author="Aleksander Hansen" w:date="2013-02-15T17:05:00Z">
        <w:r w:rsidR="00FF184E">
          <w:instrText xml:space="preserve">" </w:instrText>
        </w:r>
        <w:r w:rsidR="00FF184E">
          <w:rPr>
            <w:rFonts w:ascii="Calibri" w:hAnsi="Calibri"/>
            <w:sz w:val="24"/>
            <w:szCs w:val="24"/>
          </w:rPr>
          <w:fldChar w:fldCharType="end"/>
        </w:r>
      </w:ins>
      <w:r w:rsidRPr="00B20A0D">
        <w:rPr>
          <w:rFonts w:ascii="Calibri" w:hAnsi="Calibri"/>
          <w:sz w:val="24"/>
          <w:szCs w:val="24"/>
        </w:rPr>
        <w:t xml:space="preserve"> curve</w:t>
      </w:r>
    </w:p>
    <w:p w14:paraId="7290725B" w14:textId="7A4AC499"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With respect to a plain vanilla bond</w:t>
      </w:r>
      <w:ins w:id="3793" w:author="Aleksander Hansen" w:date="2013-02-15T17:07: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bond</w:instrText>
      </w:r>
      <w:ins w:id="3794" w:author="Aleksander Hansen" w:date="2013-02-15T17:07:00Z">
        <w:r w:rsidR="00FF184E">
          <w:instrText xml:space="preserve">" </w:instrText>
        </w:r>
        <w:r w:rsidR="00FF184E">
          <w:rPr>
            <w:rFonts w:ascii="Calibri" w:hAnsi="Calibri"/>
            <w:sz w:val="24"/>
            <w:szCs w:val="24"/>
          </w:rPr>
          <w:fldChar w:fldCharType="end"/>
        </w:r>
      </w:ins>
      <w:r w:rsidRPr="00B20A0D">
        <w:rPr>
          <w:rFonts w:ascii="Calibri" w:hAnsi="Calibri"/>
          <w:sz w:val="24"/>
          <w:szCs w:val="24"/>
        </w:rPr>
        <w:t xml:space="preserve"> (without embedded options), bond convexity</w:t>
      </w:r>
      <w:ins w:id="3795"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convexity</w:instrText>
      </w:r>
      <w:ins w:id="3796" w:author="Aleksander Hansen" w:date="2013-02-15T17:05:00Z">
        <w:r w:rsidR="00FF184E">
          <w:instrText xml:space="preserve">" </w:instrText>
        </w:r>
        <w:r w:rsidR="00FF184E">
          <w:rPr>
            <w:rFonts w:ascii="Calibri" w:hAnsi="Calibri"/>
            <w:sz w:val="24"/>
            <w:szCs w:val="24"/>
          </w:rPr>
          <w:fldChar w:fldCharType="end"/>
        </w:r>
      </w:ins>
      <w:r w:rsidRPr="00B20A0D">
        <w:rPr>
          <w:rFonts w:ascii="Calibri" w:hAnsi="Calibri"/>
          <w:sz w:val="24"/>
          <w:szCs w:val="24"/>
        </w:rPr>
        <w:t xml:space="preserve"> increases with maturity, decreases with coupon</w:t>
      </w:r>
      <w:ins w:id="3797" w:author="Aleksander Hansen" w:date="2013-02-15T17:09: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coupon</w:instrText>
      </w:r>
      <w:ins w:id="3798" w:author="Aleksander Hansen" w:date="2013-02-15T17:09:00Z">
        <w:r w:rsidR="00FF184E">
          <w:instrText xml:space="preserve">" </w:instrText>
        </w:r>
        <w:r w:rsidR="00FF184E">
          <w:rPr>
            <w:rFonts w:ascii="Calibri" w:hAnsi="Calibri"/>
            <w:sz w:val="24"/>
            <w:szCs w:val="24"/>
          </w:rPr>
          <w:fldChar w:fldCharType="end"/>
        </w:r>
      </w:ins>
      <w:r w:rsidRPr="00B20A0D">
        <w:rPr>
          <w:rFonts w:ascii="Calibri" w:hAnsi="Calibri"/>
          <w:sz w:val="24"/>
          <w:szCs w:val="24"/>
        </w:rPr>
        <w:t xml:space="preserve"> rate and decreases with yield</w:t>
      </w:r>
      <w:ins w:id="3799"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yield</w:instrText>
      </w:r>
      <w:ins w:id="3800" w:author="Aleksander Hansen" w:date="2013-02-15T17:05:00Z">
        <w:r w:rsidR="00FF184E">
          <w:instrText xml:space="preserve">" </w:instrText>
        </w:r>
        <w:r w:rsidR="00FF184E">
          <w:rPr>
            <w:rFonts w:ascii="Calibri" w:hAnsi="Calibri"/>
            <w:sz w:val="24"/>
            <w:szCs w:val="24"/>
          </w:rPr>
          <w:fldChar w:fldCharType="end"/>
        </w:r>
      </w:ins>
    </w:p>
    <w:p w14:paraId="2A800F96" w14:textId="72B0F725"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At low yields, a callable bond</w:t>
      </w:r>
      <w:ins w:id="3801" w:author="Aleksander Hansen" w:date="2013-02-15T17:07: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bond</w:instrText>
      </w:r>
      <w:ins w:id="3802" w:author="Aleksander Hansen" w:date="2013-02-15T17:07:00Z">
        <w:r w:rsidR="00FF184E">
          <w:instrText xml:space="preserve">" </w:instrText>
        </w:r>
        <w:r w:rsidR="00FF184E">
          <w:rPr>
            <w:rFonts w:ascii="Calibri" w:hAnsi="Calibri"/>
            <w:sz w:val="24"/>
            <w:szCs w:val="24"/>
          </w:rPr>
          <w:fldChar w:fldCharType="end"/>
        </w:r>
      </w:ins>
      <w:r w:rsidRPr="00B20A0D">
        <w:rPr>
          <w:rFonts w:ascii="Calibri" w:hAnsi="Calibri"/>
          <w:sz w:val="24"/>
          <w:szCs w:val="24"/>
        </w:rPr>
        <w:t xml:space="preserve"> exhibits negative convexity</w:t>
      </w:r>
      <w:ins w:id="3803"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convexity</w:instrText>
      </w:r>
      <w:ins w:id="3804" w:author="Aleksander Hansen" w:date="2013-02-15T17:05:00Z">
        <w:r w:rsidR="00FF184E">
          <w:instrText xml:space="preserve">" </w:instrText>
        </w:r>
        <w:r w:rsidR="00FF184E">
          <w:rPr>
            <w:rFonts w:ascii="Calibri" w:hAnsi="Calibri"/>
            <w:sz w:val="24"/>
            <w:szCs w:val="24"/>
          </w:rPr>
          <w:fldChar w:fldCharType="end"/>
        </w:r>
      </w:ins>
      <w:r w:rsidRPr="00B20A0D">
        <w:rPr>
          <w:rFonts w:ascii="Calibri" w:hAnsi="Calibri"/>
          <w:sz w:val="24"/>
          <w:szCs w:val="24"/>
        </w:rPr>
        <w:t xml:space="preserve"> and therefore negative duration</w:t>
      </w:r>
    </w:p>
    <w:p w14:paraId="2720C9C2" w14:textId="77777777" w:rsidR="00007DCE" w:rsidRDefault="00007DCE" w:rsidP="00007DCE">
      <w:pPr>
        <w:pStyle w:val="Paragraph"/>
      </w:pPr>
    </w:p>
    <w:p w14:paraId="769A28D9" w14:textId="77777777" w:rsidR="00B20A0D" w:rsidRDefault="00B20A0D" w:rsidP="00B20A0D">
      <w:pPr>
        <w:rPr>
          <w:rFonts w:ascii="Cambria" w:hAnsi="Cambria"/>
          <w:color w:val="000000" w:themeColor="text1"/>
          <w:sz w:val="22"/>
          <w:szCs w:val="22"/>
          <w:lang w:bidi="en-US"/>
        </w:rPr>
      </w:pPr>
    </w:p>
    <w:p w14:paraId="131DF938" w14:textId="77777777" w:rsidR="00B20A0D" w:rsidRDefault="00B20A0D" w:rsidP="00B20A0D">
      <w:pPr>
        <w:rPr>
          <w:rFonts w:ascii="Cambria" w:hAnsi="Cambria"/>
          <w:color w:val="000000" w:themeColor="text1"/>
          <w:sz w:val="22"/>
          <w:szCs w:val="22"/>
          <w:lang w:bidi="en-US"/>
        </w:rPr>
      </w:pPr>
    </w:p>
    <w:p w14:paraId="0C2C0F1D" w14:textId="2A3AA2B2" w:rsidR="00007DCE" w:rsidRPr="00B20A0D" w:rsidRDefault="00007DCE" w:rsidP="00B20A0D">
      <w:pPr>
        <w:pStyle w:val="Heading3"/>
        <w:rPr>
          <w:rFonts w:ascii="Cambria" w:hAnsi="Cambria"/>
          <w:sz w:val="22"/>
          <w:szCs w:val="22"/>
          <w:lang w:bidi="en-US"/>
        </w:rPr>
      </w:pPr>
      <w:bookmarkStart w:id="3805" w:name="_Toc222580638"/>
      <w:r>
        <w:t>Answers</w:t>
      </w:r>
      <w:bookmarkEnd w:id="3805"/>
      <w:r w:rsidRPr="008568A7">
        <w:t xml:space="preserve">  </w:t>
      </w:r>
    </w:p>
    <w:p w14:paraId="114C8C34" w14:textId="77777777" w:rsidR="00007DCE" w:rsidRPr="008568A7" w:rsidRDefault="00007DCE" w:rsidP="00007DCE">
      <w:pPr>
        <w:rPr>
          <w:rFonts w:ascii="Calibri" w:hAnsi="Calibri"/>
        </w:rPr>
      </w:pPr>
    </w:p>
    <w:p w14:paraId="45603510" w14:textId="00592019" w:rsidR="006405F3" w:rsidRPr="00B20A0D" w:rsidRDefault="00B20A0D" w:rsidP="006405F3">
      <w:pPr>
        <w:pStyle w:val="Paragraph"/>
        <w:rPr>
          <w:rFonts w:ascii="Calibri" w:hAnsi="Calibri"/>
          <w:sz w:val="24"/>
          <w:szCs w:val="24"/>
          <w:lang w:bidi="ar-SA"/>
        </w:rPr>
      </w:pPr>
      <w:r w:rsidRPr="00B20A0D">
        <w:rPr>
          <w:rFonts w:ascii="Calibri" w:hAnsi="Calibri"/>
          <w:sz w:val="24"/>
          <w:szCs w:val="24"/>
          <w:lang w:bidi="ar-SA"/>
        </w:rPr>
        <w:t>4.1</w:t>
      </w:r>
      <w:r w:rsidR="006405F3" w:rsidRPr="00B20A0D">
        <w:rPr>
          <w:rFonts w:ascii="Calibri" w:hAnsi="Calibri"/>
          <w:sz w:val="24"/>
          <w:szCs w:val="24"/>
          <w:lang w:bidi="ar-SA"/>
        </w:rPr>
        <w:t xml:space="preserve"> C. $7.53</w:t>
      </w:r>
      <w:r w:rsidR="006405F3" w:rsidRPr="00B20A0D">
        <w:rPr>
          <w:rFonts w:ascii="Calibri" w:hAnsi="Calibri"/>
          <w:sz w:val="24"/>
          <w:szCs w:val="24"/>
          <w:lang w:bidi="ar-SA"/>
        </w:rPr>
        <w:br/>
        <w:t xml:space="preserve">The equivalent monthly rate = 12 * </w:t>
      </w:r>
      <m:oMath>
        <m:sSup>
          <m:sSupPr>
            <m:ctrlPr>
              <w:rPr>
                <w:rFonts w:ascii="Cambria Math" w:hAnsi="Cambria Math"/>
                <w:i/>
                <w:iCs/>
                <w:sz w:val="24"/>
                <w:szCs w:val="24"/>
                <w:lang w:bidi="ar-SA"/>
              </w:rPr>
            </m:ctrlPr>
          </m:sSupPr>
          <m:e>
            <m:r>
              <w:rPr>
                <w:rFonts w:ascii="Cambria Math" w:hAnsi="Cambria Math"/>
                <w:sz w:val="24"/>
                <w:szCs w:val="24"/>
                <w:lang w:bidi="ar-SA"/>
              </w:rPr>
              <m:t>e</m:t>
            </m:r>
          </m:e>
          <m:sup>
            <m:f>
              <m:fPr>
                <m:type m:val="lin"/>
                <m:ctrlPr>
                  <w:rPr>
                    <w:rFonts w:ascii="Cambria Math" w:hAnsi="Cambria Math"/>
                    <w:i/>
                    <w:iCs/>
                    <w:sz w:val="24"/>
                    <w:szCs w:val="24"/>
                    <w:lang w:bidi="ar-SA"/>
                  </w:rPr>
                </m:ctrlPr>
              </m:fPr>
              <m:num>
                <m:r>
                  <w:rPr>
                    <w:rFonts w:ascii="Cambria Math" w:hAnsi="Cambria Math"/>
                    <w:sz w:val="24"/>
                    <w:szCs w:val="24"/>
                    <w:lang w:bidi="ar-SA"/>
                  </w:rPr>
                  <m:t>0.09</m:t>
                </m:r>
              </m:num>
              <m:den>
                <m:r>
                  <w:rPr>
                    <w:rFonts w:ascii="Cambria Math" w:hAnsi="Cambria Math"/>
                    <w:sz w:val="24"/>
                    <w:szCs w:val="24"/>
                    <w:lang w:bidi="ar-SA"/>
                  </w:rPr>
                  <m:t>12</m:t>
                </m:r>
              </m:den>
            </m:f>
          </m:sup>
        </m:sSup>
      </m:oMath>
      <w:r w:rsidR="006405F3" w:rsidRPr="00B20A0D">
        <w:rPr>
          <w:rFonts w:ascii="Calibri" w:hAnsi="Calibri"/>
          <w:sz w:val="24"/>
          <w:szCs w:val="24"/>
          <w:lang w:bidi="ar-SA"/>
        </w:rPr>
        <w:t xml:space="preserve"> - 1 = 9.0338%.</w:t>
      </w:r>
      <w:r w:rsidR="006405F3" w:rsidRPr="00B20A0D">
        <w:rPr>
          <w:rFonts w:ascii="Calibri" w:hAnsi="Calibri"/>
          <w:sz w:val="24"/>
          <w:szCs w:val="24"/>
          <w:lang w:bidi="ar-SA"/>
        </w:rPr>
        <w:br/>
        <w:t>Each interest</w:t>
      </w:r>
      <w:ins w:id="3806" w:author="Aleksander Hansen" w:date="2013-02-15T16:38:00Z">
        <w:r w:rsidR="008A28C4">
          <w:rPr>
            <w:rFonts w:ascii="Calibri" w:hAnsi="Calibri"/>
            <w:sz w:val="24"/>
            <w:szCs w:val="24"/>
            <w:lang w:bidi="ar-SA"/>
          </w:rPr>
          <w:fldChar w:fldCharType="begin"/>
        </w:r>
        <w:r w:rsidR="008A28C4">
          <w:instrText xml:space="preserve"> XE "</w:instrText>
        </w:r>
      </w:ins>
      <w:r w:rsidR="008A28C4" w:rsidRPr="008568A7">
        <w:rPr>
          <w:rFonts w:ascii="Calibri" w:hAnsi="Calibri"/>
        </w:rPr>
        <w:instrText>interest</w:instrText>
      </w:r>
      <w:ins w:id="3807" w:author="Aleksander Hansen" w:date="2013-02-15T16:38:00Z">
        <w:r w:rsidR="008A28C4">
          <w:instrText xml:space="preserve">" </w:instrText>
        </w:r>
        <w:r w:rsidR="008A28C4">
          <w:rPr>
            <w:rFonts w:ascii="Calibri" w:hAnsi="Calibri"/>
            <w:sz w:val="24"/>
            <w:szCs w:val="24"/>
            <w:lang w:bidi="ar-SA"/>
          </w:rPr>
          <w:fldChar w:fldCharType="end"/>
        </w:r>
      </w:ins>
      <w:r w:rsidR="006405F3" w:rsidRPr="00B20A0D">
        <w:rPr>
          <w:rFonts w:ascii="Calibri" w:hAnsi="Calibri"/>
          <w:sz w:val="24"/>
          <w:szCs w:val="24"/>
          <w:lang w:bidi="ar-SA"/>
        </w:rPr>
        <w:t xml:space="preserve"> payment = $1,000 * 9.0338%/12 = $7.53</w:t>
      </w:r>
    </w:p>
    <w:p w14:paraId="26462E1E" w14:textId="54BA900C" w:rsidR="006405F3" w:rsidRPr="00B20A0D" w:rsidRDefault="00B20A0D" w:rsidP="006405F3">
      <w:pPr>
        <w:pStyle w:val="Paragraph"/>
        <w:rPr>
          <w:rFonts w:ascii="Calibri" w:hAnsi="Calibri"/>
          <w:sz w:val="24"/>
          <w:szCs w:val="24"/>
          <w:lang w:bidi="ar-SA"/>
        </w:rPr>
      </w:pPr>
      <w:r w:rsidRPr="00B20A0D">
        <w:rPr>
          <w:rFonts w:ascii="Calibri" w:hAnsi="Calibri"/>
          <w:sz w:val="24"/>
          <w:szCs w:val="24"/>
          <w:lang w:bidi="ar-SA"/>
        </w:rPr>
        <w:t>4.2</w:t>
      </w:r>
      <w:r w:rsidR="006405F3" w:rsidRPr="00B20A0D">
        <w:rPr>
          <w:rFonts w:ascii="Calibri" w:hAnsi="Calibri"/>
          <w:sz w:val="24"/>
          <w:szCs w:val="24"/>
          <w:lang w:bidi="ar-SA"/>
        </w:rPr>
        <w:t xml:space="preserve"> B. 4.94%</w:t>
      </w:r>
      <w:r w:rsidR="006405F3" w:rsidRPr="00B20A0D">
        <w:rPr>
          <w:rFonts w:ascii="Calibri" w:hAnsi="Calibri"/>
          <w:sz w:val="24"/>
          <w:szCs w:val="24"/>
          <w:lang w:bidi="ar-SA"/>
        </w:rPr>
        <w:br/>
        <w:t>A 5.0% semiannual coupon</w:t>
      </w:r>
      <w:ins w:id="3808" w:author="Aleksander Hansen" w:date="2013-02-15T17:09: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coupon</w:instrText>
      </w:r>
      <w:ins w:id="3809" w:author="Aleksander Hansen" w:date="2013-02-15T17:09:00Z">
        <w:r w:rsidR="00FF184E">
          <w:instrText xml:space="preserve">" </w:instrText>
        </w:r>
        <w:r w:rsidR="00FF184E">
          <w:rPr>
            <w:rFonts w:ascii="Calibri" w:hAnsi="Calibri"/>
            <w:sz w:val="24"/>
            <w:szCs w:val="24"/>
            <w:lang w:bidi="ar-SA"/>
          </w:rPr>
          <w:fldChar w:fldCharType="end"/>
        </w:r>
      </w:ins>
      <w:r w:rsidR="006405F3" w:rsidRPr="00B20A0D">
        <w:rPr>
          <w:rFonts w:ascii="Calibri" w:hAnsi="Calibri"/>
          <w:sz w:val="24"/>
          <w:szCs w:val="24"/>
          <w:lang w:bidi="ar-SA"/>
        </w:rPr>
        <w:t xml:space="preserve"> rate is the solution that prices that bond</w:t>
      </w:r>
      <w:ins w:id="3810" w:author="Aleksander Hansen" w:date="2013-02-15T17:07: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bond</w:instrText>
      </w:r>
      <w:ins w:id="3811" w:author="Aleksander Hansen" w:date="2013-02-15T17:07:00Z">
        <w:r w:rsidR="00FF184E">
          <w:instrText xml:space="preserve">" </w:instrText>
        </w:r>
        <w:r w:rsidR="00FF184E">
          <w:rPr>
            <w:rFonts w:ascii="Calibri" w:hAnsi="Calibri"/>
            <w:sz w:val="24"/>
            <w:szCs w:val="24"/>
            <w:lang w:bidi="ar-SA"/>
          </w:rPr>
          <w:fldChar w:fldCharType="end"/>
        </w:r>
      </w:ins>
      <w:r w:rsidR="006405F3" w:rsidRPr="00B20A0D">
        <w:rPr>
          <w:rFonts w:ascii="Calibri" w:hAnsi="Calibri"/>
          <w:sz w:val="24"/>
          <w:szCs w:val="24"/>
          <w:lang w:bidi="ar-SA"/>
        </w:rPr>
        <w:t xml:space="preserve"> exactly at par, given this theoretical spot</w:t>
      </w:r>
      <w:ins w:id="3812" w:author="Aleksander Hansen" w:date="2013-02-15T17:14:00Z">
        <w:r w:rsidR="003578F0">
          <w:rPr>
            <w:rFonts w:ascii="Calibri" w:hAnsi="Calibri"/>
            <w:sz w:val="24"/>
            <w:szCs w:val="24"/>
            <w:lang w:bidi="ar-SA"/>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813" w:author="Aleksander Hansen" w:date="2013-02-15T17:14:00Z">
        <w:r w:rsidR="003578F0">
          <w:instrText xml:space="preserve">spot price" </w:instrText>
        </w:r>
        <w:r w:rsidR="003578F0">
          <w:rPr>
            <w:rFonts w:ascii="Calibri" w:hAnsi="Calibri"/>
            <w:sz w:val="24"/>
            <w:szCs w:val="24"/>
            <w:lang w:bidi="ar-SA"/>
          </w:rPr>
          <w:fldChar w:fldCharType="end"/>
        </w:r>
      </w:ins>
      <w:r w:rsidR="006405F3" w:rsidRPr="00B20A0D">
        <w:rPr>
          <w:rFonts w:ascii="Calibri" w:hAnsi="Calibri"/>
          <w:sz w:val="24"/>
          <w:szCs w:val="24"/>
          <w:lang w:bidi="ar-SA"/>
        </w:rPr>
        <w:t xml:space="preserve"> rate curve.</w:t>
      </w:r>
      <w:r w:rsidR="006405F3" w:rsidRPr="00B20A0D">
        <w:rPr>
          <w:rFonts w:ascii="Calibri" w:hAnsi="Calibri"/>
          <w:sz w:val="24"/>
          <w:szCs w:val="24"/>
          <w:lang w:bidi="ar-SA"/>
        </w:rPr>
        <w:br/>
        <w:t>The continuous par yield</w:t>
      </w:r>
      <w:ins w:id="3814" w:author="Aleksander Hansen" w:date="2013-02-15T17:05: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yield</w:instrText>
      </w:r>
      <w:ins w:id="3815" w:author="Aleksander Hansen" w:date="2013-02-15T17:05:00Z">
        <w:r w:rsidR="00FF184E">
          <w:instrText xml:space="preserve">" </w:instrText>
        </w:r>
        <w:r w:rsidR="00FF184E">
          <w:rPr>
            <w:rFonts w:ascii="Calibri" w:hAnsi="Calibri"/>
            <w:sz w:val="24"/>
            <w:szCs w:val="24"/>
            <w:lang w:bidi="ar-SA"/>
          </w:rPr>
          <w:fldChar w:fldCharType="end"/>
        </w:r>
      </w:ins>
      <w:r w:rsidR="006405F3" w:rsidRPr="00B20A0D">
        <w:rPr>
          <w:rFonts w:ascii="Calibri" w:hAnsi="Calibri"/>
          <w:sz w:val="24"/>
          <w:szCs w:val="24"/>
          <w:lang w:bidi="ar-SA"/>
        </w:rPr>
        <w:t xml:space="preserve"> is therefore = 2*LN(1+5%/2) = 4.94% </w:t>
      </w:r>
    </w:p>
    <w:p w14:paraId="3F689458" w14:textId="5B513909" w:rsidR="006405F3" w:rsidRPr="00B20A0D" w:rsidRDefault="00B20A0D" w:rsidP="006405F3">
      <w:pPr>
        <w:pStyle w:val="Paragraph"/>
        <w:rPr>
          <w:rFonts w:ascii="Calibri" w:hAnsi="Calibri"/>
          <w:sz w:val="24"/>
          <w:szCs w:val="24"/>
          <w:lang w:bidi="ar-SA"/>
        </w:rPr>
      </w:pPr>
      <w:r w:rsidRPr="00B20A0D">
        <w:rPr>
          <w:rFonts w:ascii="Calibri" w:hAnsi="Calibri"/>
          <w:sz w:val="24"/>
          <w:szCs w:val="24"/>
          <w:lang w:bidi="ar-SA"/>
        </w:rPr>
        <w:t>4.3</w:t>
      </w:r>
      <w:r w:rsidR="006405F3" w:rsidRPr="00B20A0D">
        <w:rPr>
          <w:rFonts w:ascii="Calibri" w:hAnsi="Calibri"/>
          <w:sz w:val="24"/>
          <w:szCs w:val="24"/>
          <w:lang w:bidi="ar-SA"/>
        </w:rPr>
        <w:t>. D. A bank that intends to lend cash at LIBOR</w:t>
      </w:r>
      <w:ins w:id="3816" w:author="Aleksander Hansen" w:date="2013-02-15T16:37:00Z">
        <w:r w:rsidR="008A28C4">
          <w:rPr>
            <w:rFonts w:ascii="Calibri" w:hAnsi="Calibri"/>
            <w:sz w:val="24"/>
            <w:szCs w:val="24"/>
            <w:lang w:bidi="ar-SA"/>
          </w:rPr>
          <w:fldChar w:fldCharType="begin"/>
        </w:r>
        <w:r w:rsidR="008A28C4">
          <w:instrText xml:space="preserve"> XE "</w:instrText>
        </w:r>
      </w:ins>
      <w:ins w:id="3817" w:author="Aleksander Hansen" w:date="2013-02-10T14:20:00Z">
        <w:r w:rsidR="008A28C4">
          <w:instrText>LIBOR</w:instrText>
        </w:r>
      </w:ins>
      <w:ins w:id="3818" w:author="Aleksander Hansen" w:date="2013-02-15T16:37:00Z">
        <w:r w:rsidR="008A28C4">
          <w:instrText xml:space="preserve">" </w:instrText>
        </w:r>
        <w:r w:rsidR="008A28C4">
          <w:rPr>
            <w:rFonts w:ascii="Calibri" w:hAnsi="Calibri"/>
            <w:sz w:val="24"/>
            <w:szCs w:val="24"/>
            <w:lang w:bidi="ar-SA"/>
          </w:rPr>
          <w:fldChar w:fldCharType="end"/>
        </w:r>
      </w:ins>
      <w:r w:rsidR="006405F3" w:rsidRPr="00B20A0D">
        <w:rPr>
          <w:rFonts w:ascii="Calibri" w:hAnsi="Calibri"/>
          <w:sz w:val="24"/>
          <w:szCs w:val="24"/>
          <w:lang w:bidi="ar-SA"/>
        </w:rPr>
        <w:t xml:space="preserve"> in the future will hedge</w:t>
      </w:r>
      <w:ins w:id="3819" w:author="Aleksander Hansen" w:date="2013-02-15T16:51: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hedge</w:instrText>
      </w:r>
      <w:ins w:id="3820" w:author="Aleksander Hansen" w:date="2013-02-15T16:51:00Z">
        <w:r w:rsidR="00AC5507">
          <w:instrText xml:space="preserve">" </w:instrText>
        </w:r>
        <w:r w:rsidR="00AC5507">
          <w:rPr>
            <w:rFonts w:ascii="Calibri" w:hAnsi="Calibri"/>
            <w:sz w:val="24"/>
            <w:szCs w:val="24"/>
            <w:lang w:bidi="ar-SA"/>
          </w:rPr>
          <w:fldChar w:fldCharType="end"/>
        </w:r>
      </w:ins>
      <w:r w:rsidR="006405F3" w:rsidRPr="00B20A0D">
        <w:rPr>
          <w:rFonts w:ascii="Calibri" w:hAnsi="Calibri"/>
          <w:sz w:val="24"/>
          <w:szCs w:val="24"/>
          <w:lang w:bidi="ar-SA"/>
        </w:rPr>
        <w:t xml:space="preserve"> by receiving the fixed interest</w:t>
      </w:r>
      <w:ins w:id="3821" w:author="Aleksander Hansen" w:date="2013-02-15T16:38:00Z">
        <w:r w:rsidR="008A28C4">
          <w:rPr>
            <w:rFonts w:ascii="Calibri" w:hAnsi="Calibri"/>
            <w:sz w:val="24"/>
            <w:szCs w:val="24"/>
            <w:lang w:bidi="ar-SA"/>
          </w:rPr>
          <w:fldChar w:fldCharType="begin"/>
        </w:r>
        <w:r w:rsidR="008A28C4">
          <w:instrText xml:space="preserve"> XE "</w:instrText>
        </w:r>
      </w:ins>
      <w:r w:rsidR="008A28C4" w:rsidRPr="008568A7">
        <w:rPr>
          <w:rFonts w:ascii="Calibri" w:hAnsi="Calibri"/>
        </w:rPr>
        <w:instrText>interest</w:instrText>
      </w:r>
      <w:ins w:id="3822" w:author="Aleksander Hansen" w:date="2013-02-15T16:38:00Z">
        <w:r w:rsidR="008A28C4">
          <w:instrText xml:space="preserve">" </w:instrText>
        </w:r>
        <w:r w:rsidR="008A28C4">
          <w:rPr>
            <w:rFonts w:ascii="Calibri" w:hAnsi="Calibri"/>
            <w:sz w:val="24"/>
            <w:szCs w:val="24"/>
            <w:lang w:bidi="ar-SA"/>
          </w:rPr>
          <w:fldChar w:fldCharType="end"/>
        </w:r>
      </w:ins>
      <w:r w:rsidR="006405F3" w:rsidRPr="00B20A0D">
        <w:rPr>
          <w:rFonts w:ascii="Calibri" w:hAnsi="Calibri"/>
          <w:sz w:val="24"/>
          <w:szCs w:val="24"/>
          <w:lang w:bidi="ar-SA"/>
        </w:rPr>
        <w:t xml:space="preserve"> rate, R(k), in an FRA</w:t>
      </w:r>
      <w:ins w:id="3823" w:author="Aleksander Hansen" w:date="2013-02-15T17:05: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FRA</w:instrText>
      </w:r>
      <w:ins w:id="3824" w:author="Aleksander Hansen" w:date="2013-02-15T17:05:00Z">
        <w:r w:rsidR="00FF184E">
          <w:instrText xml:space="preserve">" </w:instrText>
        </w:r>
        <w:r w:rsidR="00FF184E">
          <w:rPr>
            <w:rFonts w:ascii="Calibri" w:hAnsi="Calibri"/>
            <w:sz w:val="24"/>
            <w:szCs w:val="24"/>
            <w:lang w:bidi="ar-SA"/>
          </w:rPr>
          <w:fldChar w:fldCharType="end"/>
        </w:r>
      </w:ins>
      <w:r w:rsidR="006405F3" w:rsidRPr="00B20A0D">
        <w:rPr>
          <w:rFonts w:ascii="Calibri" w:hAnsi="Calibri"/>
          <w:sz w:val="24"/>
          <w:szCs w:val="24"/>
          <w:lang w:bidi="ar-SA"/>
        </w:rPr>
        <w:br/>
        <w:t>In the future, the bank’s cash flows will be:</w:t>
      </w:r>
      <w:r w:rsidR="006405F3" w:rsidRPr="00B20A0D">
        <w:rPr>
          <w:rFonts w:ascii="Calibri" w:hAnsi="Calibri"/>
          <w:sz w:val="24"/>
          <w:szCs w:val="24"/>
          <w:lang w:bidi="ar-SA"/>
        </w:rPr>
        <w:br/>
        <w:t>(+) receive LIBOR on the lent cash</w:t>
      </w:r>
      <w:r w:rsidR="006405F3" w:rsidRPr="00B20A0D">
        <w:rPr>
          <w:rFonts w:ascii="Calibri" w:hAnsi="Calibri"/>
          <w:sz w:val="24"/>
          <w:szCs w:val="24"/>
          <w:lang w:bidi="ar-SA"/>
        </w:rPr>
        <w:br/>
        <w:t>(+) receive fixed rate on the FRA</w:t>
      </w:r>
      <w:r w:rsidR="006405F3" w:rsidRPr="00B20A0D">
        <w:rPr>
          <w:rFonts w:ascii="Calibri" w:hAnsi="Calibri"/>
          <w:sz w:val="24"/>
          <w:szCs w:val="24"/>
          <w:lang w:bidi="ar-SA"/>
        </w:rPr>
        <w:br/>
        <w:t>(-) pay LIBOR on the FRA</w:t>
      </w:r>
      <w:r w:rsidR="006405F3" w:rsidRPr="00B20A0D">
        <w:rPr>
          <w:rFonts w:ascii="Calibri" w:hAnsi="Calibri"/>
          <w:sz w:val="24"/>
          <w:szCs w:val="24"/>
          <w:lang w:bidi="ar-SA"/>
        </w:rPr>
        <w:br/>
        <w:t>= net (+) receive fixed rate on the FRA</w:t>
      </w:r>
    </w:p>
    <w:p w14:paraId="2A0FB84E" w14:textId="1EB9084C" w:rsidR="006405F3" w:rsidRPr="00B20A0D" w:rsidRDefault="006405F3" w:rsidP="006405F3">
      <w:pPr>
        <w:pStyle w:val="Paragraph"/>
        <w:rPr>
          <w:rFonts w:ascii="Calibri" w:hAnsi="Calibri"/>
          <w:sz w:val="24"/>
          <w:szCs w:val="24"/>
          <w:lang w:bidi="ar-SA"/>
        </w:rPr>
      </w:pPr>
      <w:r w:rsidRPr="00B20A0D">
        <w:rPr>
          <w:rFonts w:ascii="Calibri" w:hAnsi="Calibri"/>
          <w:sz w:val="24"/>
          <w:szCs w:val="24"/>
          <w:lang w:bidi="ar-SA"/>
        </w:rPr>
        <w:t>In regard to (A), FRA</w:t>
      </w:r>
      <w:ins w:id="3825" w:author="Aleksander Hansen" w:date="2013-02-15T17:05: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FRA</w:instrText>
      </w:r>
      <w:ins w:id="3826" w:author="Aleksander Hansen" w:date="2013-02-15T17:05:00Z">
        <w:r w:rsidR="00FF184E">
          <w:instrText xml:space="preserve">" </w:instrText>
        </w:r>
        <w:r w:rsidR="00FF184E">
          <w:rPr>
            <w:rFonts w:ascii="Calibri" w:hAnsi="Calibri"/>
            <w:sz w:val="24"/>
            <w:szCs w:val="24"/>
            <w:lang w:bidi="ar-SA"/>
          </w:rPr>
          <w:fldChar w:fldCharType="end"/>
        </w:r>
      </w:ins>
      <w:r w:rsidRPr="00B20A0D">
        <w:rPr>
          <w:rFonts w:ascii="Calibri" w:hAnsi="Calibri"/>
          <w:sz w:val="24"/>
          <w:szCs w:val="24"/>
          <w:lang w:bidi="ar-SA"/>
        </w:rPr>
        <w:t xml:space="preserve"> is OTC. In regard to (B), FRA is cash settled. In regard to (C), to hedge</w:t>
      </w:r>
      <w:ins w:id="3827" w:author="Aleksander Hansen" w:date="2013-02-15T16:51: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hedge</w:instrText>
      </w:r>
      <w:ins w:id="3828" w:author="Aleksander Hansen" w:date="2013-02-15T16:51:00Z">
        <w:r w:rsidR="00AC5507">
          <w:instrText xml:space="preserve">" </w:instrText>
        </w:r>
        <w:r w:rsidR="00AC5507">
          <w:rPr>
            <w:rFonts w:ascii="Calibri" w:hAnsi="Calibri"/>
            <w:sz w:val="24"/>
            <w:szCs w:val="24"/>
            <w:lang w:bidi="ar-SA"/>
          </w:rPr>
          <w:fldChar w:fldCharType="end"/>
        </w:r>
      </w:ins>
      <w:r w:rsidRPr="00B20A0D">
        <w:rPr>
          <w:rFonts w:ascii="Calibri" w:hAnsi="Calibri"/>
          <w:sz w:val="24"/>
          <w:szCs w:val="24"/>
          <w:lang w:bidi="ar-SA"/>
        </w:rPr>
        <w:t xml:space="preserve"> the future LIBOR</w:t>
      </w:r>
      <w:ins w:id="3829" w:author="Aleksander Hansen" w:date="2013-02-15T16:37:00Z">
        <w:r w:rsidR="008A28C4">
          <w:rPr>
            <w:rFonts w:ascii="Calibri" w:hAnsi="Calibri"/>
            <w:sz w:val="24"/>
            <w:szCs w:val="24"/>
            <w:lang w:bidi="ar-SA"/>
          </w:rPr>
          <w:fldChar w:fldCharType="begin"/>
        </w:r>
        <w:r w:rsidR="008A28C4">
          <w:instrText xml:space="preserve"> XE "</w:instrText>
        </w:r>
      </w:ins>
      <w:ins w:id="3830" w:author="Aleksander Hansen" w:date="2013-02-10T14:20:00Z">
        <w:r w:rsidR="008A28C4">
          <w:instrText>LIBOR</w:instrText>
        </w:r>
      </w:ins>
      <w:ins w:id="3831" w:author="Aleksander Hansen" w:date="2013-02-15T16:37:00Z">
        <w:r w:rsidR="008A28C4">
          <w:instrText xml:space="preserve">" </w:instrText>
        </w:r>
        <w:r w:rsidR="008A28C4">
          <w:rPr>
            <w:rFonts w:ascii="Calibri" w:hAnsi="Calibri"/>
            <w:sz w:val="24"/>
            <w:szCs w:val="24"/>
            <w:lang w:bidi="ar-SA"/>
          </w:rPr>
          <w:fldChar w:fldCharType="end"/>
        </w:r>
      </w:ins>
      <w:r w:rsidRPr="00B20A0D">
        <w:rPr>
          <w:rFonts w:ascii="Calibri" w:hAnsi="Calibri"/>
          <w:sz w:val="24"/>
          <w:szCs w:val="24"/>
          <w:lang w:bidi="ar-SA"/>
        </w:rPr>
        <w:t>, the borrower wants to pay fixed and receive LIBOR (i.e., the gain/loss on LIBOR in the FRA offsets the future borrowing).</w:t>
      </w:r>
    </w:p>
    <w:p w14:paraId="1D398E64" w14:textId="306ED065" w:rsidR="00B20A0D" w:rsidRPr="00B20A0D" w:rsidRDefault="00B20A0D" w:rsidP="00B20A0D">
      <w:pPr>
        <w:pStyle w:val="Paragraph"/>
        <w:rPr>
          <w:rFonts w:ascii="Calibri" w:hAnsi="Calibri"/>
          <w:sz w:val="24"/>
          <w:szCs w:val="24"/>
        </w:rPr>
      </w:pPr>
      <w:r w:rsidRPr="00B20A0D">
        <w:rPr>
          <w:rFonts w:ascii="Calibri" w:hAnsi="Calibri"/>
          <w:sz w:val="24"/>
          <w:szCs w:val="24"/>
        </w:rPr>
        <w:t>4.4 D. At low yields, a callable bond</w:t>
      </w:r>
      <w:ins w:id="3832" w:author="Aleksander Hansen" w:date="2013-02-15T17:07: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bond</w:instrText>
      </w:r>
      <w:ins w:id="3833" w:author="Aleksander Hansen" w:date="2013-02-15T17:07:00Z">
        <w:r w:rsidR="00FF184E">
          <w:instrText xml:space="preserve">" </w:instrText>
        </w:r>
        <w:r w:rsidR="00FF184E">
          <w:rPr>
            <w:rFonts w:ascii="Calibri" w:hAnsi="Calibri"/>
            <w:sz w:val="24"/>
            <w:szCs w:val="24"/>
          </w:rPr>
          <w:fldChar w:fldCharType="end"/>
        </w:r>
      </w:ins>
      <w:r w:rsidRPr="00B20A0D">
        <w:rPr>
          <w:rFonts w:ascii="Calibri" w:hAnsi="Calibri"/>
          <w:sz w:val="24"/>
          <w:szCs w:val="24"/>
        </w:rPr>
        <w:t xml:space="preserve"> exhibits negative convexity</w:t>
      </w:r>
      <w:ins w:id="3834"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convexity</w:instrText>
      </w:r>
      <w:ins w:id="3835" w:author="Aleksander Hansen" w:date="2013-02-15T17:05:00Z">
        <w:r w:rsidR="00FF184E">
          <w:instrText xml:space="preserve">" </w:instrText>
        </w:r>
        <w:r w:rsidR="00FF184E">
          <w:rPr>
            <w:rFonts w:ascii="Calibri" w:hAnsi="Calibri"/>
            <w:sz w:val="24"/>
            <w:szCs w:val="24"/>
          </w:rPr>
          <w:fldChar w:fldCharType="end"/>
        </w:r>
      </w:ins>
      <w:r w:rsidRPr="00B20A0D">
        <w:rPr>
          <w:rFonts w:ascii="Calibri" w:hAnsi="Calibri"/>
          <w:sz w:val="24"/>
          <w:szCs w:val="24"/>
        </w:rPr>
        <w:t xml:space="preserve"> but this does not imply negative duration; rather, it implies only that duration is increasing rather than decreasing (more specifically, as low yields increase, negative convexity implies the dollar duration [the slope of the tangent line] is decreasing from negative to more negative. As the negative convexity gives over to “regular” convexity, the dollar duration [the slope] continues to be negative but increasing to less negative. Regardless, even with the negative convexity, the duration is always positive (i.e., the slope of the tangent is always negative)</w:t>
      </w:r>
    </w:p>
    <w:p w14:paraId="441861D4" w14:textId="4D42FA39" w:rsidR="00B20A0D" w:rsidRPr="00B20A0D" w:rsidRDefault="00B20A0D" w:rsidP="00B20A0D">
      <w:pPr>
        <w:pStyle w:val="Paragraph"/>
        <w:rPr>
          <w:rFonts w:ascii="Calibri" w:hAnsi="Calibri"/>
          <w:sz w:val="24"/>
          <w:szCs w:val="24"/>
        </w:rPr>
      </w:pPr>
      <w:r w:rsidRPr="00B20A0D">
        <w:rPr>
          <w:rFonts w:ascii="Calibri" w:hAnsi="Calibri"/>
          <w:sz w:val="24"/>
          <w:szCs w:val="24"/>
        </w:rPr>
        <w:t>In regard to (A), (B) and (C), each of these are true.</w:t>
      </w:r>
      <w:r w:rsidRPr="00B20A0D">
        <w:rPr>
          <w:rFonts w:ascii="Calibri" w:hAnsi="Calibri"/>
          <w:sz w:val="24"/>
          <w:szCs w:val="24"/>
        </w:rPr>
        <w:br/>
        <w:t>In regard to (B), please note that although two terms are involved (duration + convexity</w:t>
      </w:r>
      <w:ins w:id="3836"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convexity</w:instrText>
      </w:r>
      <w:ins w:id="3837" w:author="Aleksander Hansen" w:date="2013-02-15T17:05:00Z">
        <w:r w:rsidR="00FF184E">
          <w:instrText xml:space="preserve">" </w:instrText>
        </w:r>
        <w:r w:rsidR="00FF184E">
          <w:rPr>
            <w:rFonts w:ascii="Calibri" w:hAnsi="Calibri"/>
            <w:sz w:val="24"/>
            <w:szCs w:val="24"/>
          </w:rPr>
          <w:fldChar w:fldCharType="end"/>
        </w:r>
      </w:ins>
      <w:r w:rsidRPr="00B20A0D">
        <w:rPr>
          <w:rFonts w:ascii="Calibri" w:hAnsi="Calibri"/>
          <w:sz w:val="24"/>
          <w:szCs w:val="24"/>
        </w:rPr>
        <w:t>), the model is still a single- or one-factor model, as the single factor remains the yield</w:t>
      </w:r>
      <w:ins w:id="3838"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yield</w:instrText>
      </w:r>
      <w:ins w:id="3839" w:author="Aleksander Hansen" w:date="2013-02-15T17:05:00Z">
        <w:r w:rsidR="00FF184E">
          <w:instrText xml:space="preserve">" </w:instrText>
        </w:r>
        <w:r w:rsidR="00FF184E">
          <w:rPr>
            <w:rFonts w:ascii="Calibri" w:hAnsi="Calibri"/>
            <w:sz w:val="24"/>
            <w:szCs w:val="24"/>
          </w:rPr>
          <w:fldChar w:fldCharType="end"/>
        </w:r>
      </w:ins>
      <w:r w:rsidRPr="00B20A0D">
        <w:rPr>
          <w:rFonts w:ascii="Calibri" w:hAnsi="Calibri"/>
          <w:sz w:val="24"/>
          <w:szCs w:val="24"/>
        </w:rPr>
        <w:t xml:space="preserve"> (yield to maturity). For example, a two-factor model might introduce a short- versus a long-term yield or interest</w:t>
      </w:r>
      <w:ins w:id="3840"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3841" w:author="Aleksander Hansen" w:date="2013-02-15T16:38:00Z">
        <w:r w:rsidR="008A28C4">
          <w:instrText xml:space="preserve">" </w:instrText>
        </w:r>
        <w:r w:rsidR="008A28C4">
          <w:rPr>
            <w:rFonts w:ascii="Calibri" w:hAnsi="Calibri"/>
            <w:sz w:val="24"/>
            <w:szCs w:val="24"/>
          </w:rPr>
          <w:fldChar w:fldCharType="end"/>
        </w:r>
      </w:ins>
      <w:r w:rsidRPr="00B20A0D">
        <w:rPr>
          <w:rFonts w:ascii="Calibri" w:hAnsi="Calibri"/>
          <w:sz w:val="24"/>
          <w:szCs w:val="24"/>
        </w:rPr>
        <w:t xml:space="preserve"> rate.</w:t>
      </w:r>
    </w:p>
    <w:p w14:paraId="5FFC9B7D" w14:textId="34D3CD46" w:rsidR="005F2397" w:rsidRPr="008568A7" w:rsidRDefault="005F2397" w:rsidP="005F2397">
      <w:pPr>
        <w:rPr>
          <w:rFonts w:ascii="Calibri" w:hAnsi="Calibri"/>
        </w:rPr>
      </w:pPr>
      <w:r w:rsidRPr="008568A7">
        <w:rPr>
          <w:rFonts w:ascii="Calibri" w:hAnsi="Calibri"/>
        </w:rPr>
        <w:br w:type="page"/>
      </w:r>
    </w:p>
    <w:p w14:paraId="78E5FADB" w14:textId="4ABA0FB7" w:rsidR="005F2397" w:rsidRPr="008568A7" w:rsidRDefault="005F2397" w:rsidP="00CE2DB3">
      <w:pPr>
        <w:pStyle w:val="Heading1"/>
        <w:rPr>
          <w:rFonts w:ascii="Calibri" w:hAnsi="Calibri"/>
        </w:rPr>
      </w:pPr>
      <w:bookmarkStart w:id="3842" w:name="_Toc222580639"/>
      <w:r w:rsidRPr="008568A7">
        <w:rPr>
          <w:rFonts w:ascii="Calibri" w:hAnsi="Calibri"/>
        </w:rPr>
        <w:t>Hull</w:t>
      </w:r>
      <w:ins w:id="384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3844" w:author="Aleksander Hansen" w:date="2013-02-15T16:38:00Z">
        <w:r w:rsidR="008A28C4">
          <w:instrText xml:space="preserve">" </w:instrText>
        </w:r>
        <w:r w:rsidR="008A28C4">
          <w:rPr>
            <w:rFonts w:ascii="Calibri" w:hAnsi="Calibri"/>
          </w:rPr>
          <w:fldChar w:fldCharType="end"/>
        </w:r>
      </w:ins>
      <w:r w:rsidRPr="008568A7">
        <w:rPr>
          <w:rFonts w:ascii="Calibri" w:hAnsi="Calibri"/>
        </w:rPr>
        <w:t>, Chapter 5: Determination of Forward and Futures</w:t>
      </w:r>
      <w:ins w:id="384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846"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Prices</w:t>
      </w:r>
      <w:bookmarkEnd w:id="3476"/>
      <w:bookmarkEnd w:id="3842"/>
    </w:p>
    <w:p w14:paraId="29D59DEB" w14:textId="77777777" w:rsidR="005F2397" w:rsidRPr="008568A7" w:rsidRDefault="00057AC3" w:rsidP="005F2397">
      <w:pPr>
        <w:rPr>
          <w:rFonts w:ascii="Calibri" w:hAnsi="Calibri"/>
        </w:rPr>
      </w:pPr>
      <w:r w:rsidRPr="008568A7">
        <w:rPr>
          <w:rFonts w:ascii="Calibri" w:hAnsi="Calibri"/>
          <w:noProof/>
        </w:rPr>
        <mc:AlternateContent>
          <mc:Choice Requires="wps">
            <w:drawing>
              <wp:anchor distT="0" distB="0" distL="114300" distR="114300" simplePos="0" relativeHeight="251694592" behindDoc="0" locked="0" layoutInCell="1" allowOverlap="1" wp14:anchorId="4FA0F49E" wp14:editId="57CE8212">
                <wp:simplePos x="0" y="0"/>
                <wp:positionH relativeFrom="column">
                  <wp:posOffset>0</wp:posOffset>
                </wp:positionH>
                <wp:positionV relativeFrom="paragraph">
                  <wp:posOffset>219075</wp:posOffset>
                </wp:positionV>
                <wp:extent cx="5829300" cy="5829300"/>
                <wp:effectExtent l="0" t="0" r="12700" b="12700"/>
                <wp:wrapSquare wrapText="bothSides"/>
                <wp:docPr id="251" name="Text Box 251"/>
                <wp:cNvGraphicFramePr/>
                <a:graphic xmlns:a="http://schemas.openxmlformats.org/drawingml/2006/main">
                  <a:graphicData uri="http://schemas.microsoft.com/office/word/2010/wordprocessingShape">
                    <wps:wsp>
                      <wps:cNvSpPr txBox="1"/>
                      <wps:spPr>
                        <a:xfrm>
                          <a:off x="0" y="0"/>
                          <a:ext cx="5829300" cy="58293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E107F1" w14:textId="77777777" w:rsidR="003D168C" w:rsidRPr="005368C2" w:rsidRDefault="003D168C" w:rsidP="00057AC3">
                            <w:pPr>
                              <w:rPr>
                                <w:b/>
                              </w:rPr>
                            </w:pPr>
                            <w:r w:rsidRPr="005368C2">
                              <w:rPr>
                                <w:b/>
                              </w:rPr>
                              <w:t>Learning Outcomes:</w:t>
                            </w:r>
                          </w:p>
                          <w:p w14:paraId="02FAAF0D" w14:textId="77777777" w:rsidR="003D168C" w:rsidRPr="005368C2" w:rsidRDefault="003D168C" w:rsidP="00057AC3"/>
                          <w:p w14:paraId="661A3AFF" w14:textId="77777777" w:rsidR="003D168C" w:rsidRDefault="003D168C" w:rsidP="00057AC3">
                            <w:r w:rsidRPr="00057AC3">
                              <w:rPr>
                                <w:b/>
                              </w:rPr>
                              <w:t>Differentiate</w:t>
                            </w:r>
                            <w:r w:rsidRPr="005368C2">
                              <w:t xml:space="preserve"> between investment and consumption assets. </w:t>
                            </w:r>
                          </w:p>
                          <w:p w14:paraId="1756281A" w14:textId="77777777" w:rsidR="003D168C" w:rsidRPr="00057AC3" w:rsidRDefault="003D168C" w:rsidP="00057AC3">
                            <w:pPr>
                              <w:rPr>
                                <w:sz w:val="16"/>
                                <w:szCs w:val="16"/>
                              </w:rPr>
                            </w:pPr>
                          </w:p>
                          <w:p w14:paraId="5F4D214B" w14:textId="77777777" w:rsidR="003D168C" w:rsidRDefault="003D168C" w:rsidP="00057AC3">
                            <w:r w:rsidRPr="00057AC3">
                              <w:rPr>
                                <w:b/>
                              </w:rPr>
                              <w:t>Define</w:t>
                            </w:r>
                            <w:r w:rsidRPr="005368C2">
                              <w:t xml:space="preserve"> short</w:t>
                            </w:r>
                            <w:r w:rsidRPr="005368C2">
                              <w:rPr>
                                <w:rFonts w:cs="Monaco"/>
                              </w:rPr>
                              <w:t>‐</w:t>
                            </w:r>
                            <w:r w:rsidRPr="005368C2">
                              <w:t xml:space="preserve">selling and short squeeze. </w:t>
                            </w:r>
                          </w:p>
                          <w:p w14:paraId="2D032EC3" w14:textId="77777777" w:rsidR="003D168C" w:rsidRPr="00057AC3" w:rsidRDefault="003D168C" w:rsidP="00057AC3">
                            <w:pPr>
                              <w:rPr>
                                <w:sz w:val="16"/>
                                <w:szCs w:val="16"/>
                              </w:rPr>
                            </w:pPr>
                          </w:p>
                          <w:p w14:paraId="6E25B39F" w14:textId="77777777" w:rsidR="003D168C" w:rsidRDefault="003D168C" w:rsidP="00057AC3">
                            <w:r w:rsidRPr="00057AC3">
                              <w:rPr>
                                <w:b/>
                              </w:rPr>
                              <w:t>Describe</w:t>
                            </w:r>
                            <w:r w:rsidRPr="005368C2">
                              <w:t xml:space="preserve"> the differences between forward and </w:t>
                            </w:r>
                            <w:r>
                              <w:t>Futures</w:t>
                            </w:r>
                            <w:r w:rsidRPr="005368C2">
                              <w:t xml:space="preserve"> contracts and explain the relationship between forward and spot prices. </w:t>
                            </w:r>
                          </w:p>
                          <w:p w14:paraId="3768D139" w14:textId="77777777" w:rsidR="003D168C" w:rsidRPr="00057AC3" w:rsidRDefault="003D168C" w:rsidP="00057AC3">
                            <w:pPr>
                              <w:rPr>
                                <w:sz w:val="16"/>
                                <w:szCs w:val="16"/>
                              </w:rPr>
                            </w:pPr>
                          </w:p>
                          <w:p w14:paraId="4B2F584A" w14:textId="77777777" w:rsidR="003D168C" w:rsidRDefault="003D168C" w:rsidP="00057AC3">
                            <w:r w:rsidRPr="00057AC3">
                              <w:rPr>
                                <w:b/>
                              </w:rPr>
                              <w:t>Calculate</w:t>
                            </w:r>
                            <w:r w:rsidRPr="005368C2">
                              <w:t xml:space="preserve"> the forward price, given the underlying asset’s price, with or without short sales and/or consideration to the income or yield of the underlying asset. </w:t>
                            </w:r>
                          </w:p>
                          <w:p w14:paraId="725AEDE4" w14:textId="77777777" w:rsidR="003D168C" w:rsidRPr="00057AC3" w:rsidRDefault="003D168C" w:rsidP="00057AC3">
                            <w:pPr>
                              <w:rPr>
                                <w:sz w:val="16"/>
                                <w:szCs w:val="16"/>
                              </w:rPr>
                            </w:pPr>
                          </w:p>
                          <w:p w14:paraId="256529F5" w14:textId="77777777" w:rsidR="003D168C" w:rsidRDefault="003D168C" w:rsidP="00057AC3">
                            <w:r w:rsidRPr="00057AC3">
                              <w:rPr>
                                <w:b/>
                              </w:rPr>
                              <w:t>Describe</w:t>
                            </w:r>
                            <w:r w:rsidRPr="005368C2">
                              <w:t xml:space="preserve"> an arbitrage argument in support of these prices. </w:t>
                            </w:r>
                          </w:p>
                          <w:p w14:paraId="350765A9" w14:textId="77777777" w:rsidR="003D168C" w:rsidRPr="00057AC3" w:rsidRDefault="003D168C" w:rsidP="00057AC3">
                            <w:pPr>
                              <w:rPr>
                                <w:sz w:val="16"/>
                                <w:szCs w:val="16"/>
                              </w:rPr>
                            </w:pPr>
                          </w:p>
                          <w:p w14:paraId="77D3CD12" w14:textId="77777777" w:rsidR="003D168C" w:rsidRDefault="003D168C" w:rsidP="00057AC3">
                            <w:r w:rsidRPr="00057AC3">
                              <w:rPr>
                                <w:b/>
                              </w:rPr>
                              <w:t>Explain</w:t>
                            </w:r>
                            <w:r w:rsidRPr="005368C2">
                              <w:t xml:space="preserve"> the relationship between forward and </w:t>
                            </w:r>
                            <w:r>
                              <w:t>F</w:t>
                            </w:r>
                            <w:r w:rsidRPr="005368C2">
                              <w:t xml:space="preserve">utures prices. </w:t>
                            </w:r>
                          </w:p>
                          <w:p w14:paraId="136F3316" w14:textId="77777777" w:rsidR="003D168C" w:rsidRPr="00057AC3" w:rsidRDefault="003D168C" w:rsidP="00057AC3">
                            <w:pPr>
                              <w:rPr>
                                <w:sz w:val="16"/>
                                <w:szCs w:val="16"/>
                              </w:rPr>
                            </w:pPr>
                          </w:p>
                          <w:p w14:paraId="2C079D19" w14:textId="77777777" w:rsidR="003D168C" w:rsidRDefault="003D168C" w:rsidP="00057AC3">
                            <w:r w:rsidRPr="00057AC3">
                              <w:rPr>
                                <w:b/>
                              </w:rPr>
                              <w:t>Calculate</w:t>
                            </w:r>
                            <w:r w:rsidRPr="005368C2">
                              <w:t xml:space="preserve"> the value of the cash flows from a forward rate agreement (FRA).</w:t>
                            </w:r>
                          </w:p>
                          <w:p w14:paraId="3B229436" w14:textId="77777777" w:rsidR="003D168C" w:rsidRPr="00057AC3" w:rsidRDefault="003D168C" w:rsidP="00057AC3">
                            <w:pPr>
                              <w:rPr>
                                <w:sz w:val="16"/>
                                <w:szCs w:val="16"/>
                              </w:rPr>
                            </w:pPr>
                          </w:p>
                          <w:p w14:paraId="389CA413" w14:textId="77777777" w:rsidR="003D168C" w:rsidRDefault="003D168C" w:rsidP="00057AC3">
                            <w:r w:rsidRPr="00057AC3">
                              <w:rPr>
                                <w:b/>
                              </w:rPr>
                              <w:t>Define</w:t>
                            </w:r>
                            <w:r w:rsidRPr="005368C2">
                              <w:t xml:space="preserve"> income, storage costs, and convenience yield. </w:t>
                            </w:r>
                          </w:p>
                          <w:p w14:paraId="6C4F392D" w14:textId="77777777" w:rsidR="003D168C" w:rsidRPr="00057AC3" w:rsidRDefault="003D168C" w:rsidP="00057AC3">
                            <w:pPr>
                              <w:rPr>
                                <w:sz w:val="16"/>
                                <w:szCs w:val="16"/>
                              </w:rPr>
                            </w:pPr>
                          </w:p>
                          <w:p w14:paraId="3651701B" w14:textId="77777777" w:rsidR="003D168C" w:rsidRDefault="003D168C" w:rsidP="00057AC3">
                            <w:r w:rsidRPr="00057AC3">
                              <w:rPr>
                                <w:b/>
                              </w:rPr>
                              <w:t>Calculate</w:t>
                            </w:r>
                            <w:r w:rsidRPr="005368C2">
                              <w:t xml:space="preserve"> the </w:t>
                            </w:r>
                            <w:r>
                              <w:t>F</w:t>
                            </w:r>
                            <w:r w:rsidRPr="005368C2">
                              <w:t xml:space="preserve">utures price on commodities incorporating storage costs and/or convenience yields. </w:t>
                            </w:r>
                          </w:p>
                          <w:p w14:paraId="6D467FEA" w14:textId="77777777" w:rsidR="003D168C" w:rsidRPr="00057AC3" w:rsidRDefault="003D168C" w:rsidP="00057AC3">
                            <w:pPr>
                              <w:rPr>
                                <w:sz w:val="16"/>
                                <w:szCs w:val="16"/>
                              </w:rPr>
                            </w:pPr>
                          </w:p>
                          <w:p w14:paraId="44A6387B" w14:textId="77777777" w:rsidR="003D168C" w:rsidRDefault="003D168C" w:rsidP="00057AC3">
                            <w:r w:rsidRPr="00057AC3">
                              <w:rPr>
                                <w:b/>
                              </w:rPr>
                              <w:t>Define and calculate</w:t>
                            </w:r>
                            <w:r w:rsidRPr="005368C2">
                              <w:t>, using the cost</w:t>
                            </w:r>
                            <w:r w:rsidRPr="005368C2">
                              <w:rPr>
                                <w:rFonts w:cs="Monaco"/>
                              </w:rPr>
                              <w:t>‐</w:t>
                            </w:r>
                            <w:r w:rsidRPr="005368C2">
                              <w:t>of</w:t>
                            </w:r>
                            <w:r w:rsidRPr="005368C2">
                              <w:rPr>
                                <w:rFonts w:cs="Monaco"/>
                              </w:rPr>
                              <w:t>‐</w:t>
                            </w:r>
                            <w:r w:rsidRPr="005368C2">
                              <w:t xml:space="preserve">carry model, forward prices where the underlying asset either does or does not have interim cash flows. </w:t>
                            </w:r>
                          </w:p>
                          <w:p w14:paraId="37D1A5EB" w14:textId="77777777" w:rsidR="003D168C" w:rsidRPr="00057AC3" w:rsidRDefault="003D168C" w:rsidP="00057AC3">
                            <w:pPr>
                              <w:rPr>
                                <w:sz w:val="16"/>
                                <w:szCs w:val="16"/>
                              </w:rPr>
                            </w:pPr>
                          </w:p>
                          <w:p w14:paraId="00D6FD0B" w14:textId="77777777" w:rsidR="003D168C" w:rsidRDefault="003D168C" w:rsidP="00057AC3">
                            <w:r w:rsidRPr="00057AC3">
                              <w:rPr>
                                <w:b/>
                              </w:rPr>
                              <w:t>Describe</w:t>
                            </w:r>
                            <w:r w:rsidRPr="005368C2">
                              <w:t xml:space="preserve"> the various delivery options available in the </w:t>
                            </w:r>
                            <w:r>
                              <w:t>Futures</w:t>
                            </w:r>
                            <w:r w:rsidRPr="005368C2">
                              <w:t xml:space="preserve"> markets and how they can influence </w:t>
                            </w:r>
                            <w:r>
                              <w:t>Futures</w:t>
                            </w:r>
                            <w:r w:rsidRPr="005368C2">
                              <w:t xml:space="preserve"> prices. </w:t>
                            </w:r>
                          </w:p>
                          <w:p w14:paraId="52B64C36" w14:textId="77777777" w:rsidR="003D168C" w:rsidRPr="00057AC3" w:rsidRDefault="003D168C" w:rsidP="00057AC3">
                            <w:pPr>
                              <w:rPr>
                                <w:sz w:val="16"/>
                                <w:szCs w:val="16"/>
                              </w:rPr>
                            </w:pPr>
                          </w:p>
                          <w:p w14:paraId="36969CD2" w14:textId="77777777" w:rsidR="003D168C" w:rsidRDefault="003D168C" w:rsidP="00057AC3">
                            <w:r w:rsidRPr="00057AC3">
                              <w:rPr>
                                <w:b/>
                              </w:rPr>
                              <w:t>Assess</w:t>
                            </w:r>
                            <w:r w:rsidRPr="005368C2">
                              <w:t xml:space="preserve"> the relationship between current </w:t>
                            </w:r>
                            <w:r>
                              <w:t>Futures</w:t>
                            </w:r>
                            <w:r w:rsidRPr="005368C2">
                              <w:t xml:space="preserve"> prices and expected future spot prices, including the impact of systematic and nonsystematic risk. </w:t>
                            </w:r>
                          </w:p>
                          <w:p w14:paraId="4B0AE421" w14:textId="77777777" w:rsidR="003D168C" w:rsidRPr="00057AC3" w:rsidRDefault="003D168C" w:rsidP="00057AC3">
                            <w:pPr>
                              <w:rPr>
                                <w:sz w:val="16"/>
                                <w:szCs w:val="16"/>
                              </w:rPr>
                            </w:pPr>
                          </w:p>
                          <w:p w14:paraId="7BDE9688" w14:textId="77777777" w:rsidR="003D168C" w:rsidRDefault="003D168C" w:rsidP="00057AC3">
                            <w:r w:rsidRPr="00057AC3">
                              <w:rPr>
                                <w:b/>
                              </w:rPr>
                              <w:t>Define</w:t>
                            </w:r>
                            <w:r w:rsidRPr="005368C2">
                              <w:t xml:space="preserve"> contango and backwardation, interpret the effect contango or backwardation may have on the relationship between commodity </w:t>
                            </w:r>
                            <w:r>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p>
                          <w:p w14:paraId="2541E9BA" w14:textId="77777777" w:rsidR="003D168C" w:rsidRPr="005368C2" w:rsidRDefault="003D168C" w:rsidP="00057AC3">
                            <w:pPr>
                              <w:rPr>
                                <w:sz w:val="16"/>
                                <w:szCs w:val="16"/>
                              </w:rPr>
                            </w:pPr>
                          </w:p>
                          <w:p w14:paraId="6CB04408" w14:textId="77777777" w:rsidR="003D168C" w:rsidRPr="005368C2" w:rsidRDefault="003D168C" w:rsidP="0005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1" o:spid="_x0000_s1040" type="#_x0000_t202" style="position:absolute;margin-left:0;margin-top:17.25pt;width:459pt;height:459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" fillcolor="#b1c2a3" stroked="f">
                <v:textbox>
                  <w:txbxContent>
                    <w:p w14:paraId="7BE107F1" w14:textId="77777777" w:rsidR="003D168C" w:rsidRPr="005368C2" w:rsidRDefault="003D168C" w:rsidP="00057AC3">
                      <w:pPr>
                        <w:rPr>
                          <w:b/>
                        </w:rPr>
                      </w:pPr>
                      <w:r w:rsidRPr="005368C2">
                        <w:rPr>
                          <w:b/>
                        </w:rPr>
                        <w:t>Learning Outcomes:</w:t>
                      </w:r>
                    </w:p>
                    <w:p w14:paraId="02FAAF0D" w14:textId="77777777" w:rsidR="003D168C" w:rsidRPr="005368C2" w:rsidRDefault="003D168C" w:rsidP="00057AC3"/>
                    <w:p w14:paraId="661A3AFF" w14:textId="77777777" w:rsidR="003D168C" w:rsidRDefault="003D168C" w:rsidP="00057AC3">
                      <w:r w:rsidRPr="00057AC3">
                        <w:rPr>
                          <w:b/>
                        </w:rPr>
                        <w:t>Differentiate</w:t>
                      </w:r>
                      <w:r w:rsidRPr="005368C2">
                        <w:t xml:space="preserve"> between investment and consumption assets. </w:t>
                      </w:r>
                    </w:p>
                    <w:p w14:paraId="1756281A" w14:textId="77777777" w:rsidR="003D168C" w:rsidRPr="00057AC3" w:rsidRDefault="003D168C" w:rsidP="00057AC3">
                      <w:pPr>
                        <w:rPr>
                          <w:sz w:val="16"/>
                          <w:szCs w:val="16"/>
                        </w:rPr>
                      </w:pPr>
                    </w:p>
                    <w:p w14:paraId="5F4D214B" w14:textId="77777777" w:rsidR="003D168C" w:rsidRDefault="003D168C" w:rsidP="00057AC3">
                      <w:r w:rsidRPr="00057AC3">
                        <w:rPr>
                          <w:b/>
                        </w:rPr>
                        <w:t>Define</w:t>
                      </w:r>
                      <w:r w:rsidRPr="005368C2">
                        <w:t xml:space="preserve"> short</w:t>
                      </w:r>
                      <w:r w:rsidRPr="005368C2">
                        <w:rPr>
                          <w:rFonts w:cs="Monaco"/>
                        </w:rPr>
                        <w:t>‐</w:t>
                      </w:r>
                      <w:r w:rsidRPr="005368C2">
                        <w:t xml:space="preserve">selling and short squeeze. </w:t>
                      </w:r>
                    </w:p>
                    <w:p w14:paraId="2D032EC3" w14:textId="77777777" w:rsidR="003D168C" w:rsidRPr="00057AC3" w:rsidRDefault="003D168C" w:rsidP="00057AC3">
                      <w:pPr>
                        <w:rPr>
                          <w:sz w:val="16"/>
                          <w:szCs w:val="16"/>
                        </w:rPr>
                      </w:pPr>
                    </w:p>
                    <w:p w14:paraId="6E25B39F" w14:textId="77777777" w:rsidR="003D168C" w:rsidRDefault="003D168C" w:rsidP="00057AC3">
                      <w:r w:rsidRPr="00057AC3">
                        <w:rPr>
                          <w:b/>
                        </w:rPr>
                        <w:t>Describe</w:t>
                      </w:r>
                      <w:r w:rsidRPr="005368C2">
                        <w:t xml:space="preserve"> the differences between forward and </w:t>
                      </w:r>
                      <w:r>
                        <w:t>Futures</w:t>
                      </w:r>
                      <w:r w:rsidRPr="005368C2">
                        <w:t xml:space="preserve"> contracts and explain the relationship between forward and spot prices. </w:t>
                      </w:r>
                    </w:p>
                    <w:p w14:paraId="3768D139" w14:textId="77777777" w:rsidR="003D168C" w:rsidRPr="00057AC3" w:rsidRDefault="003D168C" w:rsidP="00057AC3">
                      <w:pPr>
                        <w:rPr>
                          <w:sz w:val="16"/>
                          <w:szCs w:val="16"/>
                        </w:rPr>
                      </w:pPr>
                    </w:p>
                    <w:p w14:paraId="4B2F584A" w14:textId="77777777" w:rsidR="003D168C" w:rsidRDefault="003D168C" w:rsidP="00057AC3">
                      <w:r w:rsidRPr="00057AC3">
                        <w:rPr>
                          <w:b/>
                        </w:rPr>
                        <w:t>Calculate</w:t>
                      </w:r>
                      <w:r w:rsidRPr="005368C2">
                        <w:t xml:space="preserve"> the forward price, given the underlying asset’s price, with or without short sales and/or consideration to the income or yield of the underlying asset. </w:t>
                      </w:r>
                    </w:p>
                    <w:p w14:paraId="725AEDE4" w14:textId="77777777" w:rsidR="003D168C" w:rsidRPr="00057AC3" w:rsidRDefault="003D168C" w:rsidP="00057AC3">
                      <w:pPr>
                        <w:rPr>
                          <w:sz w:val="16"/>
                          <w:szCs w:val="16"/>
                        </w:rPr>
                      </w:pPr>
                    </w:p>
                    <w:p w14:paraId="256529F5" w14:textId="77777777" w:rsidR="003D168C" w:rsidRDefault="003D168C" w:rsidP="00057AC3">
                      <w:r w:rsidRPr="00057AC3">
                        <w:rPr>
                          <w:b/>
                        </w:rPr>
                        <w:t>Describe</w:t>
                      </w:r>
                      <w:r w:rsidRPr="005368C2">
                        <w:t xml:space="preserve"> an arbitrage argument in support of these prices. </w:t>
                      </w:r>
                    </w:p>
                    <w:p w14:paraId="350765A9" w14:textId="77777777" w:rsidR="003D168C" w:rsidRPr="00057AC3" w:rsidRDefault="003D168C" w:rsidP="00057AC3">
                      <w:pPr>
                        <w:rPr>
                          <w:sz w:val="16"/>
                          <w:szCs w:val="16"/>
                        </w:rPr>
                      </w:pPr>
                    </w:p>
                    <w:p w14:paraId="77D3CD12" w14:textId="77777777" w:rsidR="003D168C" w:rsidRDefault="003D168C" w:rsidP="00057AC3">
                      <w:r w:rsidRPr="00057AC3">
                        <w:rPr>
                          <w:b/>
                        </w:rPr>
                        <w:t>Explain</w:t>
                      </w:r>
                      <w:r w:rsidRPr="005368C2">
                        <w:t xml:space="preserve"> the relationship between forward and </w:t>
                      </w:r>
                      <w:r>
                        <w:t>F</w:t>
                      </w:r>
                      <w:r w:rsidRPr="005368C2">
                        <w:t xml:space="preserve">utures prices. </w:t>
                      </w:r>
                    </w:p>
                    <w:p w14:paraId="136F3316" w14:textId="77777777" w:rsidR="003D168C" w:rsidRPr="00057AC3" w:rsidRDefault="003D168C" w:rsidP="00057AC3">
                      <w:pPr>
                        <w:rPr>
                          <w:sz w:val="16"/>
                          <w:szCs w:val="16"/>
                        </w:rPr>
                      </w:pPr>
                    </w:p>
                    <w:p w14:paraId="2C079D19" w14:textId="77777777" w:rsidR="003D168C" w:rsidRDefault="003D168C" w:rsidP="00057AC3">
                      <w:r w:rsidRPr="00057AC3">
                        <w:rPr>
                          <w:b/>
                        </w:rPr>
                        <w:t>Calculate</w:t>
                      </w:r>
                      <w:r w:rsidRPr="005368C2">
                        <w:t xml:space="preserve"> the value of the cash flows from a forward rate agreement (FRA).</w:t>
                      </w:r>
                    </w:p>
                    <w:p w14:paraId="3B229436" w14:textId="77777777" w:rsidR="003D168C" w:rsidRPr="00057AC3" w:rsidRDefault="003D168C" w:rsidP="00057AC3">
                      <w:pPr>
                        <w:rPr>
                          <w:sz w:val="16"/>
                          <w:szCs w:val="16"/>
                        </w:rPr>
                      </w:pPr>
                    </w:p>
                    <w:p w14:paraId="389CA413" w14:textId="77777777" w:rsidR="003D168C" w:rsidRDefault="003D168C" w:rsidP="00057AC3">
                      <w:r w:rsidRPr="00057AC3">
                        <w:rPr>
                          <w:b/>
                        </w:rPr>
                        <w:t>Define</w:t>
                      </w:r>
                      <w:r w:rsidRPr="005368C2">
                        <w:t xml:space="preserve"> income, storage costs, and convenience yield. </w:t>
                      </w:r>
                    </w:p>
                    <w:p w14:paraId="6C4F392D" w14:textId="77777777" w:rsidR="003D168C" w:rsidRPr="00057AC3" w:rsidRDefault="003D168C" w:rsidP="00057AC3">
                      <w:pPr>
                        <w:rPr>
                          <w:sz w:val="16"/>
                          <w:szCs w:val="16"/>
                        </w:rPr>
                      </w:pPr>
                    </w:p>
                    <w:p w14:paraId="3651701B" w14:textId="77777777" w:rsidR="003D168C" w:rsidRDefault="003D168C" w:rsidP="00057AC3">
                      <w:r w:rsidRPr="00057AC3">
                        <w:rPr>
                          <w:b/>
                        </w:rPr>
                        <w:t>Calculate</w:t>
                      </w:r>
                      <w:r w:rsidRPr="005368C2">
                        <w:t xml:space="preserve"> the </w:t>
                      </w:r>
                      <w:r>
                        <w:t>F</w:t>
                      </w:r>
                      <w:r w:rsidRPr="005368C2">
                        <w:t xml:space="preserve">utures price on commodities incorporating storage costs and/or convenience yields. </w:t>
                      </w:r>
                    </w:p>
                    <w:p w14:paraId="6D467FEA" w14:textId="77777777" w:rsidR="003D168C" w:rsidRPr="00057AC3" w:rsidRDefault="003D168C" w:rsidP="00057AC3">
                      <w:pPr>
                        <w:rPr>
                          <w:sz w:val="16"/>
                          <w:szCs w:val="16"/>
                        </w:rPr>
                      </w:pPr>
                    </w:p>
                    <w:p w14:paraId="44A6387B" w14:textId="77777777" w:rsidR="003D168C" w:rsidRDefault="003D168C" w:rsidP="00057AC3">
                      <w:r w:rsidRPr="00057AC3">
                        <w:rPr>
                          <w:b/>
                        </w:rPr>
                        <w:t>Define and calculate</w:t>
                      </w:r>
                      <w:r w:rsidRPr="005368C2">
                        <w:t>, using the cost</w:t>
                      </w:r>
                      <w:r w:rsidRPr="005368C2">
                        <w:rPr>
                          <w:rFonts w:cs="Monaco"/>
                        </w:rPr>
                        <w:t>‐</w:t>
                      </w:r>
                      <w:r w:rsidRPr="005368C2">
                        <w:t>of</w:t>
                      </w:r>
                      <w:r w:rsidRPr="005368C2">
                        <w:rPr>
                          <w:rFonts w:cs="Monaco"/>
                        </w:rPr>
                        <w:t>‐</w:t>
                      </w:r>
                      <w:r w:rsidRPr="005368C2">
                        <w:t xml:space="preserve">carry model, forward prices where the underlying asset either does or does not have interim cash flows. </w:t>
                      </w:r>
                    </w:p>
                    <w:p w14:paraId="37D1A5EB" w14:textId="77777777" w:rsidR="003D168C" w:rsidRPr="00057AC3" w:rsidRDefault="003D168C" w:rsidP="00057AC3">
                      <w:pPr>
                        <w:rPr>
                          <w:sz w:val="16"/>
                          <w:szCs w:val="16"/>
                        </w:rPr>
                      </w:pPr>
                    </w:p>
                    <w:p w14:paraId="00D6FD0B" w14:textId="77777777" w:rsidR="003D168C" w:rsidRDefault="003D168C" w:rsidP="00057AC3">
                      <w:r w:rsidRPr="00057AC3">
                        <w:rPr>
                          <w:b/>
                        </w:rPr>
                        <w:t>Describe</w:t>
                      </w:r>
                      <w:r w:rsidRPr="005368C2">
                        <w:t xml:space="preserve"> the various delivery options available in the </w:t>
                      </w:r>
                      <w:r>
                        <w:t>Futures</w:t>
                      </w:r>
                      <w:r w:rsidRPr="005368C2">
                        <w:t xml:space="preserve"> markets and how they can influence </w:t>
                      </w:r>
                      <w:r>
                        <w:t>Futures</w:t>
                      </w:r>
                      <w:r w:rsidRPr="005368C2">
                        <w:t xml:space="preserve"> prices. </w:t>
                      </w:r>
                    </w:p>
                    <w:p w14:paraId="52B64C36" w14:textId="77777777" w:rsidR="003D168C" w:rsidRPr="00057AC3" w:rsidRDefault="003D168C" w:rsidP="00057AC3">
                      <w:pPr>
                        <w:rPr>
                          <w:sz w:val="16"/>
                          <w:szCs w:val="16"/>
                        </w:rPr>
                      </w:pPr>
                    </w:p>
                    <w:p w14:paraId="36969CD2" w14:textId="77777777" w:rsidR="003D168C" w:rsidRDefault="003D168C" w:rsidP="00057AC3">
                      <w:r w:rsidRPr="00057AC3">
                        <w:rPr>
                          <w:b/>
                        </w:rPr>
                        <w:t>Assess</w:t>
                      </w:r>
                      <w:r w:rsidRPr="005368C2">
                        <w:t xml:space="preserve"> the relationship between current </w:t>
                      </w:r>
                      <w:r>
                        <w:t>Futures</w:t>
                      </w:r>
                      <w:r w:rsidRPr="005368C2">
                        <w:t xml:space="preserve"> prices and expected future spot prices, including the impact of systematic and nonsystematic risk. </w:t>
                      </w:r>
                    </w:p>
                    <w:p w14:paraId="4B0AE421" w14:textId="77777777" w:rsidR="003D168C" w:rsidRPr="00057AC3" w:rsidRDefault="003D168C" w:rsidP="00057AC3">
                      <w:pPr>
                        <w:rPr>
                          <w:sz w:val="16"/>
                          <w:szCs w:val="16"/>
                        </w:rPr>
                      </w:pPr>
                    </w:p>
                    <w:p w14:paraId="7BDE9688" w14:textId="77777777" w:rsidR="003D168C" w:rsidRDefault="003D168C" w:rsidP="00057AC3">
                      <w:r w:rsidRPr="00057AC3">
                        <w:rPr>
                          <w:b/>
                        </w:rPr>
                        <w:t>Define</w:t>
                      </w:r>
                      <w:r w:rsidRPr="005368C2">
                        <w:t xml:space="preserve"> contango and backwardation, interpret the effect contango or backwardation may have on the relationship between commodity </w:t>
                      </w:r>
                      <w:r>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p>
                    <w:p w14:paraId="2541E9BA" w14:textId="77777777" w:rsidR="003D168C" w:rsidRPr="005368C2" w:rsidRDefault="003D168C" w:rsidP="00057AC3">
                      <w:pPr>
                        <w:rPr>
                          <w:sz w:val="16"/>
                          <w:szCs w:val="16"/>
                        </w:rPr>
                      </w:pPr>
                    </w:p>
                    <w:p w14:paraId="6CB04408" w14:textId="77777777" w:rsidR="003D168C" w:rsidRPr="005368C2" w:rsidRDefault="003D168C" w:rsidP="00057AC3"/>
                  </w:txbxContent>
                </v:textbox>
                <w10:wrap type="square"/>
              </v:shape>
            </w:pict>
          </mc:Fallback>
        </mc:AlternateContent>
      </w:r>
    </w:p>
    <w:p w14:paraId="03180BAE" w14:textId="77777777" w:rsidR="005F2397" w:rsidRPr="008568A7" w:rsidRDefault="005F2397" w:rsidP="00057AC3">
      <w:pPr>
        <w:rPr>
          <w:rFonts w:ascii="Calibri" w:hAnsi="Calibri"/>
        </w:rPr>
      </w:pPr>
    </w:p>
    <w:p w14:paraId="4C84B461" w14:textId="77777777" w:rsidR="00057AC3" w:rsidRPr="008568A7" w:rsidRDefault="00057AC3" w:rsidP="005F2397">
      <w:pPr>
        <w:rPr>
          <w:rFonts w:ascii="Calibri" w:hAnsi="Calibri"/>
        </w:rPr>
      </w:pPr>
    </w:p>
    <w:p w14:paraId="1A08C07D" w14:textId="77777777" w:rsidR="005F2397" w:rsidRPr="008568A7" w:rsidRDefault="005F2397" w:rsidP="005F2397">
      <w:pPr>
        <w:rPr>
          <w:rFonts w:ascii="Calibri" w:hAnsi="Calibri"/>
        </w:rPr>
      </w:pPr>
      <w:r w:rsidRPr="008568A7">
        <w:rPr>
          <w:rFonts w:ascii="Calibri" w:hAnsi="Calibri"/>
        </w:rPr>
        <w:br w:type="page"/>
      </w:r>
    </w:p>
    <w:p w14:paraId="5CCD3E52" w14:textId="77777777" w:rsidR="005F2397" w:rsidRPr="008568A7" w:rsidRDefault="005F2397">
      <w:pPr>
        <w:pStyle w:val="Heading2"/>
      </w:pPr>
      <w:bookmarkStart w:id="3847" w:name="_Toc222580640"/>
      <w:r w:rsidRPr="008568A7">
        <w:t>Differentiate between investment and consumption assets</w:t>
      </w:r>
      <w:bookmarkEnd w:id="3847"/>
      <w:r w:rsidR="00057AC3" w:rsidRPr="008568A7">
        <w:br/>
      </w:r>
    </w:p>
    <w:p w14:paraId="48DCB17F" w14:textId="52284CE2" w:rsidR="005F2397" w:rsidRPr="008568A7" w:rsidRDefault="005F2397" w:rsidP="005F2397">
      <w:pPr>
        <w:rPr>
          <w:rFonts w:ascii="Calibri" w:hAnsi="Calibri"/>
        </w:rPr>
      </w:pPr>
      <w:r w:rsidRPr="008568A7">
        <w:rPr>
          <w:rFonts w:ascii="Calibri" w:hAnsi="Calibri"/>
        </w:rPr>
        <w:t xml:space="preserve">An </w:t>
      </w:r>
      <w:r w:rsidRPr="008568A7">
        <w:rPr>
          <w:rFonts w:ascii="Calibri" w:hAnsi="Calibri"/>
          <w:i/>
        </w:rPr>
        <w:t>investment asset</w:t>
      </w:r>
      <w:r w:rsidRPr="008568A7">
        <w:rPr>
          <w:rFonts w:ascii="Calibri" w:hAnsi="Calibri"/>
        </w:rPr>
        <w:t xml:space="preserve"> is an asset that is held for investment purposes by </w:t>
      </w:r>
      <w:ins w:id="3848" w:author="Aleksander Hansen" w:date="2013-02-09T12:53:00Z">
        <w:r w:rsidR="00821F16">
          <w:rPr>
            <w:rFonts w:ascii="Calibri" w:hAnsi="Calibri"/>
          </w:rPr>
          <w:t xml:space="preserve">a </w:t>
        </w:r>
      </w:ins>
      <w:r w:rsidRPr="008568A7">
        <w:rPr>
          <w:rFonts w:ascii="Calibri" w:hAnsi="Calibri"/>
        </w:rPr>
        <w:t>significant number</w:t>
      </w:r>
      <w:del w:id="3849" w:author="Aleksander Hansen" w:date="2013-02-09T12:53:00Z">
        <w:r w:rsidRPr="008568A7" w:rsidDel="00821F16">
          <w:rPr>
            <w:rFonts w:ascii="Calibri" w:hAnsi="Calibri"/>
          </w:rPr>
          <w:delText>s</w:delText>
        </w:r>
      </w:del>
      <w:r w:rsidRPr="008568A7">
        <w:rPr>
          <w:rFonts w:ascii="Calibri" w:hAnsi="Calibri"/>
        </w:rPr>
        <w:t xml:space="preserve"> of investors; e.g., stocks, bonds, gold, silver</w:t>
      </w:r>
      <w:r w:rsidR="00972464" w:rsidRPr="008568A7">
        <w:rPr>
          <w:rFonts w:ascii="Calibri" w:hAnsi="Calibri"/>
        </w:rPr>
        <w:t>, ETFs</w:t>
      </w:r>
      <w:r w:rsidRPr="008568A7">
        <w:rPr>
          <w:rFonts w:ascii="Calibri" w:hAnsi="Calibri"/>
        </w:rPr>
        <w:t>.</w:t>
      </w:r>
    </w:p>
    <w:p w14:paraId="55922994" w14:textId="097A1A48" w:rsidR="005F2397" w:rsidRPr="008568A7" w:rsidRDefault="005F2397" w:rsidP="005F2397">
      <w:pPr>
        <w:rPr>
          <w:rFonts w:ascii="Calibri" w:hAnsi="Calibri"/>
        </w:rPr>
      </w:pPr>
      <w:r w:rsidRPr="008568A7">
        <w:rPr>
          <w:rFonts w:ascii="Calibri" w:hAnsi="Calibri"/>
        </w:rPr>
        <w:t xml:space="preserve"> A </w:t>
      </w:r>
      <w:r w:rsidRPr="008568A7">
        <w:rPr>
          <w:rFonts w:ascii="Calibri" w:hAnsi="Calibri"/>
          <w:i/>
        </w:rPr>
        <w:t>consumption asset</w:t>
      </w:r>
      <w:r w:rsidR="00972464" w:rsidRPr="008568A7">
        <w:rPr>
          <w:rFonts w:ascii="Calibri" w:hAnsi="Calibri"/>
          <w:i/>
        </w:rPr>
        <w:t>,</w:t>
      </w:r>
      <w:r w:rsidRPr="008568A7">
        <w:rPr>
          <w:rFonts w:ascii="Calibri" w:hAnsi="Calibri"/>
        </w:rPr>
        <w:t xml:space="preserve"> </w:t>
      </w:r>
      <w:r w:rsidR="00972464" w:rsidRPr="008568A7">
        <w:rPr>
          <w:rFonts w:ascii="Calibri" w:hAnsi="Calibri"/>
        </w:rPr>
        <w:t xml:space="preserve">on the other hand, </w:t>
      </w:r>
      <w:r w:rsidRPr="008568A7">
        <w:rPr>
          <w:rFonts w:ascii="Calibri" w:hAnsi="Calibri"/>
        </w:rPr>
        <w:t xml:space="preserve">is held primarily for consumption; e.g., copper, oil, pork bellies, </w:t>
      </w:r>
      <w:r w:rsidR="00972464" w:rsidRPr="008568A7">
        <w:rPr>
          <w:rFonts w:ascii="Calibri" w:hAnsi="Calibri"/>
        </w:rPr>
        <w:t xml:space="preserve">gold, </w:t>
      </w:r>
      <w:r w:rsidRPr="008568A7">
        <w:rPr>
          <w:rFonts w:ascii="Calibri" w:hAnsi="Calibri"/>
        </w:rPr>
        <w:t>silver. Note</w:t>
      </w:r>
      <w:ins w:id="3850" w:author="Aleksander Hansen" w:date="2013-02-09T12:54:00Z">
        <w:r w:rsidR="00821F16">
          <w:rPr>
            <w:rFonts w:ascii="Calibri" w:hAnsi="Calibri"/>
          </w:rPr>
          <w:t xml:space="preserve"> that</w:t>
        </w:r>
      </w:ins>
      <w:del w:id="3851" w:author="Aleksander Hansen" w:date="2013-02-09T12:54:00Z">
        <w:r w:rsidRPr="008568A7" w:rsidDel="00821F16">
          <w:rPr>
            <w:rFonts w:ascii="Calibri" w:hAnsi="Calibri"/>
          </w:rPr>
          <w:delText xml:space="preserve">: </w:delText>
        </w:r>
        <w:r w:rsidR="00972464" w:rsidRPr="008568A7" w:rsidDel="00821F16">
          <w:rPr>
            <w:rFonts w:ascii="Calibri" w:hAnsi="Calibri"/>
          </w:rPr>
          <w:delText>Silver</w:delText>
        </w:r>
      </w:del>
      <w:r w:rsidR="00972464" w:rsidRPr="008568A7">
        <w:rPr>
          <w:rFonts w:ascii="Calibri" w:hAnsi="Calibri"/>
        </w:rPr>
        <w:t xml:space="preserve"> </w:t>
      </w:r>
      <w:del w:id="3852" w:author="Aleksander Hansen" w:date="2013-02-09T12:54:00Z">
        <w:r w:rsidR="00972464" w:rsidRPr="008568A7" w:rsidDel="00821F16">
          <w:rPr>
            <w:rFonts w:ascii="Calibri" w:hAnsi="Calibri"/>
          </w:rPr>
          <w:delText xml:space="preserve">and </w:delText>
        </w:r>
      </w:del>
      <w:r w:rsidR="00972464" w:rsidRPr="008568A7">
        <w:rPr>
          <w:rFonts w:ascii="Calibri" w:hAnsi="Calibri"/>
        </w:rPr>
        <w:t>gold</w:t>
      </w:r>
      <w:ins w:id="3853" w:author="Aleksander Hansen" w:date="2013-02-09T12:54:00Z">
        <w:r w:rsidR="00821F16">
          <w:rPr>
            <w:rFonts w:ascii="Calibri" w:hAnsi="Calibri"/>
          </w:rPr>
          <w:t xml:space="preserve"> and silver, </w:t>
        </w:r>
      </w:ins>
      <w:del w:id="3854" w:author="Aleksander Hansen" w:date="2013-02-09T12:54:00Z">
        <w:r w:rsidR="00972464" w:rsidRPr="008568A7" w:rsidDel="00821F16">
          <w:rPr>
            <w:rFonts w:ascii="Calibri" w:hAnsi="Calibri"/>
          </w:rPr>
          <w:delText xml:space="preserve">, </w:delText>
        </w:r>
      </w:del>
      <w:r w:rsidR="00972464" w:rsidRPr="008568A7">
        <w:rPr>
          <w:rFonts w:ascii="Calibri" w:hAnsi="Calibri"/>
        </w:rPr>
        <w:t>which are both used for industrial applications</w:t>
      </w:r>
      <w:ins w:id="3855" w:author="Aleksander Hansen" w:date="2013-02-09T12:55:00Z">
        <w:r w:rsidR="00821F16">
          <w:rPr>
            <w:rFonts w:ascii="Calibri" w:hAnsi="Calibri"/>
          </w:rPr>
          <w:t xml:space="preserve"> as well as a store of value</w:t>
        </w:r>
      </w:ins>
      <w:del w:id="3856" w:author="Aleksander Hansen" w:date="2013-02-09T12:55:00Z">
        <w:r w:rsidR="00972464" w:rsidRPr="008568A7" w:rsidDel="00821F16">
          <w:rPr>
            <w:rFonts w:ascii="Calibri" w:hAnsi="Calibri"/>
          </w:rPr>
          <w:delText>,</w:delText>
        </w:r>
      </w:del>
      <w:r w:rsidR="00972464" w:rsidRPr="008568A7">
        <w:rPr>
          <w:rFonts w:ascii="Calibri" w:hAnsi="Calibri"/>
        </w:rPr>
        <w:t xml:space="preserve"> are </w:t>
      </w:r>
      <w:r w:rsidRPr="008568A7">
        <w:rPr>
          <w:rFonts w:ascii="Calibri" w:hAnsi="Calibri"/>
        </w:rPr>
        <w:t>example</w:t>
      </w:r>
      <w:r w:rsidR="00972464" w:rsidRPr="008568A7">
        <w:rPr>
          <w:rFonts w:ascii="Calibri" w:hAnsi="Calibri"/>
        </w:rPr>
        <w:t>s</w:t>
      </w:r>
      <w:r w:rsidRPr="008568A7">
        <w:rPr>
          <w:rFonts w:ascii="Calibri" w:hAnsi="Calibri"/>
        </w:rPr>
        <w:t xml:space="preserve"> of </w:t>
      </w:r>
      <w:ins w:id="3857" w:author="Aleksander Hansen" w:date="2013-02-09T12:55:00Z">
        <w:r w:rsidR="00821F16">
          <w:rPr>
            <w:rFonts w:ascii="Calibri" w:hAnsi="Calibri"/>
          </w:rPr>
          <w:t>commodities that are both</w:t>
        </w:r>
      </w:ins>
      <w:del w:id="3858" w:author="Aleksander Hansen" w:date="2013-02-09T12:55:00Z">
        <w:r w:rsidRPr="008568A7" w:rsidDel="00821F16">
          <w:rPr>
            <w:rFonts w:ascii="Calibri" w:hAnsi="Calibri"/>
          </w:rPr>
          <w:delText>both</w:delText>
        </w:r>
      </w:del>
      <w:ins w:id="3859" w:author="Aleksander Hansen" w:date="2013-02-09T12:54:00Z">
        <w:r w:rsidR="00821F16">
          <w:rPr>
            <w:rFonts w:ascii="Calibri" w:hAnsi="Calibri"/>
          </w:rPr>
          <w:t xml:space="preserve"> investment </w:t>
        </w:r>
      </w:ins>
      <w:ins w:id="3860" w:author="Aleksander Hansen" w:date="2013-02-09T12:55:00Z">
        <w:r w:rsidR="00821F16">
          <w:rPr>
            <w:rFonts w:ascii="Calibri" w:hAnsi="Calibri"/>
          </w:rPr>
          <w:t>AND</w:t>
        </w:r>
      </w:ins>
      <w:ins w:id="3861" w:author="Aleksander Hansen" w:date="2013-02-09T12:54:00Z">
        <w:r w:rsidR="00821F16">
          <w:rPr>
            <w:rFonts w:ascii="Calibri" w:hAnsi="Calibri"/>
          </w:rPr>
          <w:t xml:space="preserve"> consumption assets</w:t>
        </w:r>
      </w:ins>
      <w:r w:rsidRPr="008568A7">
        <w:rPr>
          <w:rFonts w:ascii="Calibri" w:hAnsi="Calibri"/>
        </w:rPr>
        <w:t>.</w:t>
      </w:r>
      <w:ins w:id="3862" w:author="Aleksander Hansen" w:date="2013-02-09T12:55:00Z">
        <w:r w:rsidR="00821F16">
          <w:rPr>
            <w:rFonts w:ascii="Calibri" w:hAnsi="Calibri"/>
          </w:rPr>
          <w:t xml:space="preserve"> </w:t>
        </w:r>
      </w:ins>
      <w:ins w:id="3863" w:author="Aleksander Hansen" w:date="2013-02-09T12:56:00Z">
        <w:r w:rsidR="00CB4290">
          <w:rPr>
            <w:rFonts w:ascii="Calibri" w:hAnsi="Calibri"/>
          </w:rPr>
          <w:t>On the exam, it is not unusual to see a question regarding what assets are consumption assets, or what assets are investment assets. It’s important to not fall into the trap of classifying gold and silver as one or the other.</w:t>
        </w:r>
      </w:ins>
    </w:p>
    <w:p w14:paraId="635207CD" w14:textId="77777777" w:rsidR="00972464" w:rsidRPr="008568A7" w:rsidRDefault="00972464" w:rsidP="005F2397">
      <w:pPr>
        <w:rPr>
          <w:rFonts w:ascii="Calibri" w:hAnsi="Calibri"/>
        </w:rPr>
      </w:pPr>
    </w:p>
    <w:tbl>
      <w:tblPr>
        <w:tblStyle w:val="TableGrid"/>
        <w:tblW w:w="0" w:type="auto"/>
        <w:jc w:val="center"/>
        <w:tblInd w:w="-4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0"/>
        <w:gridCol w:w="4211"/>
      </w:tblGrid>
      <w:tr w:rsidR="005F2397" w:rsidRPr="008568A7" w14:paraId="3C96AC3B" w14:textId="77777777" w:rsidTr="006223B9">
        <w:trPr>
          <w:trHeight w:val="552"/>
          <w:jc w:val="center"/>
        </w:trPr>
        <w:tc>
          <w:tcPr>
            <w:tcW w:w="2960" w:type="dxa"/>
            <w:tcBorders>
              <w:bottom w:val="single" w:sz="4" w:space="0" w:color="auto"/>
              <w:right w:val="single" w:sz="4" w:space="0" w:color="auto"/>
            </w:tcBorders>
            <w:shd w:val="clear" w:color="auto" w:fill="A2B593"/>
            <w:vAlign w:val="center"/>
          </w:tcPr>
          <w:p w14:paraId="5D023909" w14:textId="77777777" w:rsidR="005F2397" w:rsidRPr="008568A7" w:rsidRDefault="005F2397" w:rsidP="005F2397">
            <w:pPr>
              <w:rPr>
                <w:rFonts w:ascii="Calibri" w:hAnsi="Calibri"/>
              </w:rPr>
            </w:pPr>
            <w:r w:rsidRPr="008568A7">
              <w:rPr>
                <w:rFonts w:ascii="Calibri" w:hAnsi="Calibri"/>
              </w:rPr>
              <w:t>Investment</w:t>
            </w:r>
          </w:p>
        </w:tc>
        <w:tc>
          <w:tcPr>
            <w:tcW w:w="4211" w:type="dxa"/>
            <w:tcBorders>
              <w:left w:val="single" w:sz="4" w:space="0" w:color="auto"/>
              <w:bottom w:val="single" w:sz="4" w:space="0" w:color="auto"/>
            </w:tcBorders>
            <w:shd w:val="clear" w:color="auto" w:fill="A2B593"/>
            <w:vAlign w:val="center"/>
          </w:tcPr>
          <w:p w14:paraId="3952E7E2" w14:textId="77777777" w:rsidR="005F2397" w:rsidRPr="008568A7" w:rsidRDefault="005F2397" w:rsidP="005F2397">
            <w:pPr>
              <w:rPr>
                <w:rFonts w:ascii="Calibri" w:hAnsi="Calibri"/>
              </w:rPr>
            </w:pPr>
            <w:r w:rsidRPr="008568A7">
              <w:rPr>
                <w:rFonts w:ascii="Calibri" w:hAnsi="Calibri"/>
              </w:rPr>
              <w:t>Consumption</w:t>
            </w:r>
          </w:p>
        </w:tc>
      </w:tr>
      <w:tr w:rsidR="005F2397" w:rsidRPr="008568A7" w14:paraId="0C7127D5" w14:textId="77777777" w:rsidTr="005F2397">
        <w:trPr>
          <w:jc w:val="center"/>
        </w:trPr>
        <w:tc>
          <w:tcPr>
            <w:tcW w:w="2960" w:type="dxa"/>
            <w:tcBorders>
              <w:top w:val="single" w:sz="4" w:space="0" w:color="auto"/>
              <w:right w:val="single" w:sz="4" w:space="0" w:color="auto"/>
            </w:tcBorders>
            <w:vAlign w:val="center"/>
          </w:tcPr>
          <w:p w14:paraId="7B5A392F" w14:textId="77777777" w:rsidR="00B563EF" w:rsidRPr="008568A7" w:rsidRDefault="00B563EF" w:rsidP="005F2397">
            <w:pPr>
              <w:rPr>
                <w:rFonts w:ascii="Calibri" w:hAnsi="Calibri"/>
              </w:rPr>
            </w:pPr>
          </w:p>
          <w:p w14:paraId="4F50B38A" w14:textId="22026C3C" w:rsidR="005F2397" w:rsidRPr="008568A7" w:rsidRDefault="005F2397" w:rsidP="005F2397">
            <w:pPr>
              <w:rPr>
                <w:rFonts w:ascii="Calibri" w:hAnsi="Calibri"/>
              </w:rPr>
            </w:pPr>
            <w:r w:rsidRPr="008568A7">
              <w:rPr>
                <w:rFonts w:ascii="Calibri" w:hAnsi="Calibri"/>
              </w:rPr>
              <w:t xml:space="preserve">[Theory] No-arbitrage implies </w:t>
            </w:r>
            <w:ins w:id="3864" w:author="Aleksander Hansen" w:date="2013-02-09T12:57:00Z">
              <w:r w:rsidR="00CB4290">
                <w:rPr>
                  <w:rFonts w:ascii="Calibri" w:hAnsi="Calibri"/>
                </w:rPr>
                <w:t xml:space="preserve">that the </w:t>
              </w:r>
            </w:ins>
            <w:r w:rsidRPr="008568A7">
              <w:rPr>
                <w:rFonts w:ascii="Calibri" w:hAnsi="Calibri"/>
              </w:rPr>
              <w:t>forward</w:t>
            </w:r>
            <w:ins w:id="3865"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866"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w:t>
            </w:r>
            <w:ins w:id="3867" w:author="Aleksander Hansen" w:date="2013-02-09T12:57:00Z">
              <w:r w:rsidR="00CB4290">
                <w:rPr>
                  <w:rFonts w:ascii="Calibri" w:hAnsi="Calibri"/>
                </w:rPr>
                <w:t xml:space="preserve">price </w:t>
              </w:r>
            </w:ins>
            <w:r w:rsidRPr="008568A7">
              <w:rPr>
                <w:rFonts w:ascii="Calibri" w:hAnsi="Calibri"/>
              </w:rPr>
              <w:t xml:space="preserve">is a function of </w:t>
            </w:r>
            <w:ins w:id="3868" w:author="Aleksander Hansen" w:date="2013-02-09T12:59:00Z">
              <w:r w:rsidR="00CB4290">
                <w:rPr>
                  <w:rFonts w:ascii="Calibri" w:hAnsi="Calibri"/>
                </w:rPr>
                <w:t xml:space="preserve">the </w:t>
              </w:r>
            </w:ins>
            <w:r w:rsidRPr="008568A7">
              <w:rPr>
                <w:rFonts w:ascii="Calibri" w:hAnsi="Calibri"/>
              </w:rPr>
              <w:t>spot</w:t>
            </w:r>
            <w:ins w:id="3869"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870"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w:t>
            </w:r>
            <w:ins w:id="3871" w:author="Aleksander Hansen" w:date="2013-02-09T12:59:00Z">
              <w:r w:rsidR="00CB4290">
                <w:rPr>
                  <w:rFonts w:ascii="Calibri" w:hAnsi="Calibri"/>
                </w:rPr>
                <w:t xml:space="preserve"> and any dividends paid.</w:t>
              </w:r>
            </w:ins>
          </w:p>
          <w:p w14:paraId="66048B86" w14:textId="77777777" w:rsidR="005F2397" w:rsidRPr="008568A7" w:rsidRDefault="005F2397" w:rsidP="005F2397">
            <w:pPr>
              <w:rPr>
                <w:rFonts w:ascii="Calibri" w:hAnsi="Calibri"/>
              </w:rPr>
            </w:pPr>
          </w:p>
          <w:p w14:paraId="57697E14" w14:textId="77777777" w:rsidR="005F2397" w:rsidRPr="008568A7" w:rsidRDefault="005F2397" w:rsidP="005F2397">
            <w:pPr>
              <w:rPr>
                <w:rFonts w:ascii="Calibri" w:hAnsi="Calibri"/>
              </w:rPr>
            </w:pPr>
          </w:p>
        </w:tc>
        <w:tc>
          <w:tcPr>
            <w:tcW w:w="4211" w:type="dxa"/>
            <w:tcBorders>
              <w:top w:val="single" w:sz="4" w:space="0" w:color="auto"/>
              <w:left w:val="single" w:sz="4" w:space="0" w:color="auto"/>
            </w:tcBorders>
            <w:vAlign w:val="center"/>
          </w:tcPr>
          <w:p w14:paraId="05169C69" w14:textId="4DF974BF" w:rsidR="005F2397" w:rsidRPr="008568A7" w:rsidRDefault="005F2397" w:rsidP="005F2397">
            <w:pPr>
              <w:rPr>
                <w:rFonts w:ascii="Calibri" w:hAnsi="Calibri"/>
              </w:rPr>
            </w:pPr>
            <w:r w:rsidRPr="008568A7">
              <w:rPr>
                <w:rFonts w:ascii="Calibri" w:hAnsi="Calibri"/>
              </w:rPr>
              <w:t>Because of convenience yield</w:t>
            </w:r>
            <w:ins w:id="3872"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873"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w:t>
            </w:r>
            <w:ins w:id="3874" w:author="Aleksander Hansen" w:date="2013-02-09T12:58:00Z">
              <w:r w:rsidR="00CB4290">
                <w:rPr>
                  <w:rFonts w:ascii="Calibri" w:hAnsi="Calibri"/>
                </w:rPr>
                <w:t xml:space="preserve">storage cost and the lease rate, the </w:t>
              </w:r>
            </w:ins>
            <w:r w:rsidRPr="008568A7">
              <w:rPr>
                <w:rFonts w:ascii="Calibri" w:hAnsi="Calibri"/>
              </w:rPr>
              <w:t>forward</w:t>
            </w:r>
            <w:ins w:id="3875"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876"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is not a simple function of spot</w:t>
            </w:r>
            <w:ins w:id="3877"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878" w:author="Aleksander Hansen" w:date="2013-02-15T17:14:00Z">
              <w:r w:rsidR="003578F0">
                <w:instrText xml:space="preserve">spot price" </w:instrText>
              </w:r>
              <w:r w:rsidR="003578F0">
                <w:rPr>
                  <w:rFonts w:ascii="Calibri" w:hAnsi="Calibri"/>
                </w:rPr>
                <w:fldChar w:fldCharType="end"/>
              </w:r>
            </w:ins>
            <w:ins w:id="3879" w:author="Aleksander Hansen" w:date="2013-02-09T12:59:00Z">
              <w:r w:rsidR="00CB4290">
                <w:rPr>
                  <w:rFonts w:ascii="Calibri" w:hAnsi="Calibri"/>
                </w:rPr>
                <w:t>.</w:t>
              </w:r>
            </w:ins>
          </w:p>
          <w:p w14:paraId="4F7B2523" w14:textId="77777777" w:rsidR="005F2397" w:rsidRPr="008568A7" w:rsidRDefault="005F2397" w:rsidP="005F2397">
            <w:pPr>
              <w:rPr>
                <w:rFonts w:ascii="Calibri" w:hAnsi="Calibri"/>
              </w:rPr>
            </w:pPr>
          </w:p>
          <w:p w14:paraId="424C8402" w14:textId="77777777" w:rsidR="005F2397" w:rsidRPr="008568A7" w:rsidRDefault="005F2397" w:rsidP="005F2397">
            <w:pPr>
              <w:rPr>
                <w:rFonts w:ascii="Calibri" w:hAnsi="Calibri"/>
              </w:rPr>
            </w:pPr>
          </w:p>
        </w:tc>
      </w:tr>
    </w:tbl>
    <w:p w14:paraId="6C11C774" w14:textId="77777777" w:rsidR="00B563EF" w:rsidRPr="008568A7" w:rsidRDefault="00B563EF" w:rsidP="005F2397">
      <w:pPr>
        <w:rPr>
          <w:rFonts w:ascii="Calibri" w:hAnsi="Calibri"/>
        </w:rPr>
      </w:pPr>
    </w:p>
    <w:p w14:paraId="011DAC5F" w14:textId="77777777" w:rsidR="005F2397" w:rsidRPr="008568A7" w:rsidRDefault="005F2397">
      <w:pPr>
        <w:pStyle w:val="Heading2"/>
      </w:pPr>
      <w:bookmarkStart w:id="3880" w:name="_Toc222580641"/>
      <w:r w:rsidRPr="008568A7">
        <w:t>Define short</w:t>
      </w:r>
      <w:r w:rsidRPr="008568A7">
        <w:rPr>
          <w:rFonts w:cs="Monaco"/>
        </w:rPr>
        <w:t>‐</w:t>
      </w:r>
      <w:r w:rsidRPr="008568A7">
        <w:t>selling and short squeeze</w:t>
      </w:r>
      <w:bookmarkEnd w:id="3880"/>
      <w:r w:rsidR="00B563EF" w:rsidRPr="008568A7">
        <w:br/>
      </w:r>
    </w:p>
    <w:p w14:paraId="6A6A7C78" w14:textId="5F260F5D" w:rsidR="005F2397" w:rsidRPr="008568A7" w:rsidRDefault="005F2397" w:rsidP="005F2397">
      <w:pPr>
        <w:rPr>
          <w:rFonts w:ascii="Calibri" w:hAnsi="Calibri"/>
        </w:rPr>
      </w:pPr>
      <w:bookmarkStart w:id="3881" w:name="OLE_LINK12"/>
      <w:r w:rsidRPr="008568A7">
        <w:rPr>
          <w:rFonts w:ascii="Calibri" w:hAnsi="Calibri"/>
        </w:rPr>
        <w:t>In a short sale, the investor wants to profit from a decline in the price of the security. The short-seller borrows shares of stock from the brok</w:t>
      </w:r>
      <w:r w:rsidR="00B563EF" w:rsidRPr="008568A7">
        <w:rPr>
          <w:rFonts w:ascii="Calibri" w:hAnsi="Calibri"/>
        </w:rPr>
        <w:t xml:space="preserve">er in order to sell the shares. </w:t>
      </w:r>
      <w:r w:rsidRPr="008568A7">
        <w:rPr>
          <w:rFonts w:ascii="Calibri" w:hAnsi="Calibri"/>
        </w:rPr>
        <w:t>Subsequently, the short-seller purchases the shares in order to replace the borrowed shares. This is known as covering the short position</w:t>
      </w:r>
      <w:ins w:id="3882" w:author="Aleksander Hansen" w:date="2013-02-09T12:51:00Z">
        <w:r w:rsidR="00821F16">
          <w:rPr>
            <w:rFonts w:ascii="Calibri" w:hAnsi="Calibri"/>
          </w:rPr>
          <w:t xml:space="preserve"> as you effectively cancel out the short position with the stocks you buy</w:t>
        </w:r>
      </w:ins>
      <w:r w:rsidRPr="008568A7">
        <w:rPr>
          <w:rFonts w:ascii="Calibri" w:hAnsi="Calibri"/>
        </w:rPr>
        <w:t>.</w:t>
      </w:r>
      <w:bookmarkEnd w:id="3881"/>
      <w:r w:rsidR="00B563EF" w:rsidRPr="008568A7">
        <w:rPr>
          <w:rFonts w:ascii="Calibri" w:hAnsi="Calibri"/>
        </w:rPr>
        <w:t xml:space="preserve"> </w:t>
      </w:r>
      <w:del w:id="3883" w:author="Aleksander Hansen" w:date="2013-02-09T12:51:00Z">
        <w:r w:rsidRPr="008568A7" w:rsidDel="00821F16">
          <w:rPr>
            <w:rFonts w:ascii="Calibri" w:hAnsi="Calibri"/>
          </w:rPr>
          <w:delText xml:space="preserve">But </w:delText>
        </w:r>
      </w:del>
      <w:ins w:id="3884" w:author="Aleksander Hansen" w:date="2013-02-09T12:51:00Z">
        <w:r w:rsidR="00821F16">
          <w:rPr>
            <w:rFonts w:ascii="Calibri" w:hAnsi="Calibri"/>
          </w:rPr>
          <w:t>However,</w:t>
        </w:r>
        <w:r w:rsidR="00821F16" w:rsidRPr="008568A7">
          <w:rPr>
            <w:rFonts w:ascii="Calibri" w:hAnsi="Calibri"/>
          </w:rPr>
          <w:t xml:space="preserve"> </w:t>
        </w:r>
      </w:ins>
      <w:r w:rsidRPr="008568A7">
        <w:rPr>
          <w:rFonts w:ascii="Calibri" w:hAnsi="Calibri"/>
        </w:rPr>
        <w:t>the short-seller can experience</w:t>
      </w:r>
      <w:ins w:id="3885" w:author="Aleksander Hansen" w:date="2013-02-09T12:51:00Z">
        <w:r w:rsidR="00821F16">
          <w:rPr>
            <w:rFonts w:ascii="Calibri" w:hAnsi="Calibri"/>
          </w:rPr>
          <w:t xml:space="preserve"> what is known as</w:t>
        </w:r>
      </w:ins>
      <w:r w:rsidRPr="008568A7">
        <w:rPr>
          <w:rFonts w:ascii="Calibri" w:hAnsi="Calibri"/>
        </w:rPr>
        <w:t xml:space="preserve"> a </w:t>
      </w:r>
      <w:r w:rsidRPr="008568A7">
        <w:rPr>
          <w:rFonts w:ascii="Calibri" w:hAnsi="Calibri"/>
          <w:i/>
        </w:rPr>
        <w:t>short squeeze</w:t>
      </w:r>
      <w:r w:rsidRPr="008568A7">
        <w:rPr>
          <w:rFonts w:ascii="Calibri" w:hAnsi="Calibri"/>
        </w:rPr>
        <w:t>. In a short-squeeze, the contract is open, the broker runs out of shares to borrow, and t</w:t>
      </w:r>
      <w:r w:rsidR="00B563EF" w:rsidRPr="008568A7">
        <w:rPr>
          <w:rFonts w:ascii="Calibri" w:hAnsi="Calibri"/>
        </w:rPr>
        <w:t xml:space="preserve">he investor is forced to cover, i.e., close out the </w:t>
      </w:r>
      <w:r w:rsidRPr="008568A7">
        <w:rPr>
          <w:rFonts w:ascii="Calibri" w:hAnsi="Calibri"/>
        </w:rPr>
        <w:t>position</w:t>
      </w:r>
      <w:r w:rsidR="00B563EF" w:rsidRPr="008568A7">
        <w:rPr>
          <w:rFonts w:ascii="Calibri" w:hAnsi="Calibri"/>
        </w:rPr>
        <w:t>.</w:t>
      </w:r>
    </w:p>
    <w:p w14:paraId="1235FE22" w14:textId="77777777" w:rsidR="00B563EF" w:rsidRPr="008568A7" w:rsidRDefault="00B563EF" w:rsidP="005F2397">
      <w:pPr>
        <w:rPr>
          <w:rFonts w:ascii="Calibri" w:hAnsi="Calibri"/>
        </w:rPr>
      </w:pPr>
    </w:p>
    <w:tbl>
      <w:tblPr>
        <w:tblW w:w="7015" w:type="dxa"/>
        <w:jc w:val="center"/>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1065"/>
        <w:gridCol w:w="3748"/>
        <w:gridCol w:w="2202"/>
      </w:tblGrid>
      <w:tr w:rsidR="005F2397" w:rsidRPr="008568A7" w14:paraId="5CA328AB" w14:textId="77777777" w:rsidTr="006223B9">
        <w:trPr>
          <w:trHeight w:val="288"/>
          <w:jc w:val="center"/>
        </w:trPr>
        <w:tc>
          <w:tcPr>
            <w:tcW w:w="1065" w:type="dxa"/>
            <w:shd w:val="clear" w:color="auto" w:fill="A2B593"/>
            <w:tcMar>
              <w:top w:w="72" w:type="dxa"/>
              <w:left w:w="144" w:type="dxa"/>
              <w:bottom w:w="72" w:type="dxa"/>
              <w:right w:w="144" w:type="dxa"/>
            </w:tcMar>
            <w:hideMark/>
          </w:tcPr>
          <w:p w14:paraId="3C632AEE" w14:textId="77777777" w:rsidR="005F2397" w:rsidRPr="008568A7" w:rsidRDefault="005F2397" w:rsidP="005F2397">
            <w:pPr>
              <w:rPr>
                <w:rFonts w:ascii="Calibri" w:hAnsi="Calibri"/>
              </w:rPr>
            </w:pPr>
            <w:r w:rsidRPr="008568A7">
              <w:rPr>
                <w:rFonts w:ascii="Calibri" w:hAnsi="Calibri"/>
              </w:rPr>
              <w:t>Time</w:t>
            </w:r>
          </w:p>
        </w:tc>
        <w:tc>
          <w:tcPr>
            <w:tcW w:w="3748" w:type="dxa"/>
            <w:shd w:val="clear" w:color="auto" w:fill="A2B593"/>
            <w:tcMar>
              <w:top w:w="72" w:type="dxa"/>
              <w:left w:w="144" w:type="dxa"/>
              <w:bottom w:w="72" w:type="dxa"/>
              <w:right w:w="144" w:type="dxa"/>
            </w:tcMar>
            <w:hideMark/>
          </w:tcPr>
          <w:p w14:paraId="4372B85D" w14:textId="77777777" w:rsidR="005F2397" w:rsidRPr="008568A7" w:rsidRDefault="005F2397" w:rsidP="005F2397">
            <w:pPr>
              <w:rPr>
                <w:rFonts w:ascii="Calibri" w:hAnsi="Calibri"/>
              </w:rPr>
            </w:pPr>
          </w:p>
        </w:tc>
        <w:tc>
          <w:tcPr>
            <w:tcW w:w="2202" w:type="dxa"/>
            <w:shd w:val="clear" w:color="auto" w:fill="A2B593"/>
            <w:tcMar>
              <w:top w:w="72" w:type="dxa"/>
              <w:left w:w="144" w:type="dxa"/>
              <w:bottom w:w="72" w:type="dxa"/>
              <w:right w:w="144" w:type="dxa"/>
            </w:tcMar>
            <w:hideMark/>
          </w:tcPr>
          <w:p w14:paraId="2317A1B4" w14:textId="77777777" w:rsidR="005F2397" w:rsidRPr="008568A7" w:rsidRDefault="005F2397" w:rsidP="005F2397">
            <w:pPr>
              <w:rPr>
                <w:rFonts w:ascii="Calibri" w:hAnsi="Calibri"/>
              </w:rPr>
            </w:pPr>
            <w:r w:rsidRPr="008568A7">
              <w:rPr>
                <w:rFonts w:ascii="Calibri" w:hAnsi="Calibri"/>
              </w:rPr>
              <w:t xml:space="preserve">Cash Flow </w:t>
            </w:r>
          </w:p>
        </w:tc>
      </w:tr>
      <w:tr w:rsidR="005F2397" w:rsidRPr="008568A7" w14:paraId="781738E7" w14:textId="77777777" w:rsidTr="00B563EF">
        <w:trPr>
          <w:trHeight w:val="288"/>
          <w:jc w:val="center"/>
        </w:trPr>
        <w:tc>
          <w:tcPr>
            <w:tcW w:w="1065" w:type="dxa"/>
            <w:shd w:val="clear" w:color="auto" w:fill="auto"/>
            <w:tcMar>
              <w:top w:w="72" w:type="dxa"/>
              <w:left w:w="144" w:type="dxa"/>
              <w:bottom w:w="72" w:type="dxa"/>
              <w:right w:w="144" w:type="dxa"/>
            </w:tcMar>
            <w:hideMark/>
          </w:tcPr>
          <w:p w14:paraId="7A5BFD63" w14:textId="77777777" w:rsidR="005F2397" w:rsidRPr="008568A7" w:rsidRDefault="005F2397" w:rsidP="005F2397">
            <w:pPr>
              <w:rPr>
                <w:rFonts w:ascii="Calibri" w:hAnsi="Calibri"/>
              </w:rPr>
            </w:pPr>
            <w:r w:rsidRPr="008568A7">
              <w:rPr>
                <w:rFonts w:ascii="Calibri" w:hAnsi="Calibri"/>
              </w:rPr>
              <w:t>0</w:t>
            </w:r>
          </w:p>
        </w:tc>
        <w:tc>
          <w:tcPr>
            <w:tcW w:w="3748" w:type="dxa"/>
            <w:shd w:val="clear" w:color="auto" w:fill="auto"/>
            <w:tcMar>
              <w:top w:w="72" w:type="dxa"/>
              <w:left w:w="144" w:type="dxa"/>
              <w:bottom w:w="72" w:type="dxa"/>
              <w:right w:w="144" w:type="dxa"/>
            </w:tcMar>
            <w:hideMark/>
          </w:tcPr>
          <w:p w14:paraId="3614B3EE" w14:textId="77777777" w:rsidR="005F2397" w:rsidRPr="008568A7" w:rsidRDefault="005F2397" w:rsidP="005F2397">
            <w:pPr>
              <w:rPr>
                <w:rFonts w:ascii="Calibri" w:hAnsi="Calibri"/>
              </w:rPr>
            </w:pPr>
            <w:r w:rsidRPr="008568A7">
              <w:rPr>
                <w:rFonts w:ascii="Calibri" w:hAnsi="Calibri"/>
              </w:rPr>
              <w:t xml:space="preserve">Borrow shares, Sell shares </w:t>
            </w:r>
          </w:p>
        </w:tc>
        <w:tc>
          <w:tcPr>
            <w:tcW w:w="2202" w:type="dxa"/>
            <w:shd w:val="clear" w:color="auto" w:fill="auto"/>
            <w:tcMar>
              <w:top w:w="72" w:type="dxa"/>
              <w:left w:w="144" w:type="dxa"/>
              <w:bottom w:w="72" w:type="dxa"/>
              <w:right w:w="144" w:type="dxa"/>
            </w:tcMar>
            <w:hideMark/>
          </w:tcPr>
          <w:p w14:paraId="534779C4" w14:textId="77777777" w:rsidR="005F2397" w:rsidRPr="008568A7" w:rsidRDefault="005F2397" w:rsidP="005F2397">
            <w:pPr>
              <w:rPr>
                <w:rFonts w:ascii="Calibri" w:hAnsi="Calibri"/>
              </w:rPr>
            </w:pPr>
            <w:r w:rsidRPr="008568A7">
              <w:rPr>
                <w:rFonts w:ascii="Calibri" w:hAnsi="Calibri"/>
              </w:rPr>
              <w:t xml:space="preserve">+ Price </w:t>
            </w:r>
          </w:p>
        </w:tc>
      </w:tr>
      <w:tr w:rsidR="005F2397" w:rsidRPr="008568A7" w14:paraId="7D07B912" w14:textId="77777777" w:rsidTr="00B563EF">
        <w:trPr>
          <w:trHeight w:val="288"/>
          <w:jc w:val="center"/>
        </w:trPr>
        <w:tc>
          <w:tcPr>
            <w:tcW w:w="1065" w:type="dxa"/>
            <w:shd w:val="clear" w:color="auto" w:fill="auto"/>
            <w:tcMar>
              <w:top w:w="72" w:type="dxa"/>
              <w:left w:w="144" w:type="dxa"/>
              <w:bottom w:w="72" w:type="dxa"/>
              <w:right w:w="144" w:type="dxa"/>
            </w:tcMar>
            <w:hideMark/>
          </w:tcPr>
          <w:p w14:paraId="2DEEFAEB" w14:textId="77777777" w:rsidR="005F2397" w:rsidRPr="008568A7" w:rsidRDefault="005F2397" w:rsidP="005F2397">
            <w:pPr>
              <w:rPr>
                <w:rFonts w:ascii="Calibri" w:hAnsi="Calibri"/>
              </w:rPr>
            </w:pPr>
            <w:r w:rsidRPr="008568A7">
              <w:rPr>
                <w:rFonts w:ascii="Calibri" w:hAnsi="Calibri"/>
              </w:rPr>
              <w:t>1</w:t>
            </w:r>
          </w:p>
        </w:tc>
        <w:tc>
          <w:tcPr>
            <w:tcW w:w="3748" w:type="dxa"/>
            <w:shd w:val="clear" w:color="auto" w:fill="auto"/>
            <w:tcMar>
              <w:top w:w="72" w:type="dxa"/>
              <w:left w:w="144" w:type="dxa"/>
              <w:bottom w:w="72" w:type="dxa"/>
              <w:right w:w="144" w:type="dxa"/>
            </w:tcMar>
            <w:hideMark/>
          </w:tcPr>
          <w:p w14:paraId="441CCCBB" w14:textId="77777777" w:rsidR="005F2397" w:rsidRPr="008568A7" w:rsidRDefault="005F2397" w:rsidP="005F2397">
            <w:pPr>
              <w:rPr>
                <w:rFonts w:ascii="Calibri" w:hAnsi="Calibri"/>
              </w:rPr>
            </w:pPr>
            <w:r w:rsidRPr="008568A7">
              <w:rPr>
                <w:rFonts w:ascii="Calibri" w:hAnsi="Calibri"/>
              </w:rPr>
              <w:t xml:space="preserve">Pay dividend </w:t>
            </w:r>
          </w:p>
        </w:tc>
        <w:tc>
          <w:tcPr>
            <w:tcW w:w="2202" w:type="dxa"/>
            <w:shd w:val="clear" w:color="auto" w:fill="auto"/>
            <w:tcMar>
              <w:top w:w="72" w:type="dxa"/>
              <w:left w:w="144" w:type="dxa"/>
              <w:bottom w:w="72" w:type="dxa"/>
              <w:right w:w="144" w:type="dxa"/>
            </w:tcMar>
            <w:hideMark/>
          </w:tcPr>
          <w:p w14:paraId="1FE70717" w14:textId="77777777" w:rsidR="005F2397" w:rsidRPr="008568A7" w:rsidRDefault="005F2397" w:rsidP="005F2397">
            <w:pPr>
              <w:rPr>
                <w:rFonts w:ascii="Calibri" w:hAnsi="Calibri"/>
              </w:rPr>
            </w:pPr>
            <w:r w:rsidRPr="008568A7">
              <w:rPr>
                <w:rFonts w:ascii="Calibri" w:hAnsi="Calibri"/>
              </w:rPr>
              <w:t xml:space="preserve"> - Dividend </w:t>
            </w:r>
          </w:p>
        </w:tc>
      </w:tr>
      <w:tr w:rsidR="005F2397" w:rsidRPr="008568A7" w14:paraId="21FDEA2F" w14:textId="77777777" w:rsidTr="00B563EF">
        <w:trPr>
          <w:trHeight w:val="288"/>
          <w:jc w:val="center"/>
        </w:trPr>
        <w:tc>
          <w:tcPr>
            <w:tcW w:w="1065" w:type="dxa"/>
            <w:shd w:val="clear" w:color="auto" w:fill="auto"/>
            <w:tcMar>
              <w:top w:w="72" w:type="dxa"/>
              <w:left w:w="144" w:type="dxa"/>
              <w:bottom w:w="72" w:type="dxa"/>
              <w:right w:w="144" w:type="dxa"/>
            </w:tcMar>
            <w:hideMark/>
          </w:tcPr>
          <w:p w14:paraId="2C53DED4" w14:textId="77777777" w:rsidR="005F2397" w:rsidRPr="008568A7" w:rsidRDefault="005F2397" w:rsidP="005F2397">
            <w:pPr>
              <w:rPr>
                <w:rFonts w:ascii="Calibri" w:hAnsi="Calibri"/>
              </w:rPr>
            </w:pPr>
            <w:r w:rsidRPr="008568A7">
              <w:rPr>
                <w:rFonts w:ascii="Calibri" w:hAnsi="Calibri"/>
              </w:rPr>
              <w:t>2</w:t>
            </w:r>
          </w:p>
        </w:tc>
        <w:tc>
          <w:tcPr>
            <w:tcW w:w="3748" w:type="dxa"/>
            <w:shd w:val="clear" w:color="auto" w:fill="auto"/>
            <w:tcMar>
              <w:top w:w="72" w:type="dxa"/>
              <w:left w:w="144" w:type="dxa"/>
              <w:bottom w:w="72" w:type="dxa"/>
              <w:right w:w="144" w:type="dxa"/>
            </w:tcMar>
            <w:hideMark/>
          </w:tcPr>
          <w:p w14:paraId="28982516" w14:textId="77777777" w:rsidR="005F2397" w:rsidRPr="008568A7" w:rsidRDefault="005F2397" w:rsidP="005F2397">
            <w:pPr>
              <w:rPr>
                <w:rFonts w:ascii="Calibri" w:hAnsi="Calibri"/>
              </w:rPr>
            </w:pPr>
            <w:r w:rsidRPr="008568A7">
              <w:rPr>
                <w:rFonts w:ascii="Calibri" w:hAnsi="Calibri"/>
              </w:rPr>
              <w:t xml:space="preserve">Buy shares to close short position </w:t>
            </w:r>
          </w:p>
        </w:tc>
        <w:tc>
          <w:tcPr>
            <w:tcW w:w="2202" w:type="dxa"/>
            <w:shd w:val="clear" w:color="auto" w:fill="auto"/>
            <w:tcMar>
              <w:top w:w="72" w:type="dxa"/>
              <w:left w:w="144" w:type="dxa"/>
              <w:bottom w:w="72" w:type="dxa"/>
              <w:right w:w="144" w:type="dxa"/>
            </w:tcMar>
            <w:hideMark/>
          </w:tcPr>
          <w:p w14:paraId="6FD38E10" w14:textId="77777777" w:rsidR="005F2397" w:rsidRPr="008568A7" w:rsidRDefault="005F2397" w:rsidP="005F2397">
            <w:pPr>
              <w:rPr>
                <w:rFonts w:ascii="Calibri" w:hAnsi="Calibri"/>
              </w:rPr>
            </w:pPr>
            <w:r w:rsidRPr="008568A7">
              <w:rPr>
                <w:rFonts w:ascii="Calibri" w:hAnsi="Calibri"/>
              </w:rPr>
              <w:t xml:space="preserve"> - Ending Price </w:t>
            </w:r>
          </w:p>
        </w:tc>
      </w:tr>
    </w:tbl>
    <w:p w14:paraId="250DD5FB" w14:textId="77777777" w:rsidR="005F2397" w:rsidRPr="008568A7" w:rsidRDefault="005F2397" w:rsidP="005F2397">
      <w:pPr>
        <w:rPr>
          <w:rFonts w:ascii="Calibri" w:hAnsi="Calibri"/>
        </w:rPr>
      </w:pPr>
    </w:p>
    <w:p w14:paraId="1ED6CDE9" w14:textId="77777777" w:rsidR="005F2397" w:rsidRPr="008568A7" w:rsidRDefault="005F2397" w:rsidP="005F2397">
      <w:pPr>
        <w:rPr>
          <w:rFonts w:ascii="Calibri" w:hAnsi="Calibri"/>
        </w:rPr>
      </w:pPr>
      <w:r w:rsidRPr="008568A7">
        <w:rPr>
          <w:rFonts w:ascii="Calibri" w:hAnsi="Calibri"/>
        </w:rPr>
        <w:br w:type="page"/>
      </w:r>
    </w:p>
    <w:p w14:paraId="31A62150" w14:textId="2E9429E1" w:rsidR="005F2397" w:rsidRPr="008568A7" w:rsidRDefault="005F2397">
      <w:pPr>
        <w:pStyle w:val="Heading2"/>
      </w:pPr>
      <w:bookmarkStart w:id="3886" w:name="_Toc222580642"/>
      <w:r w:rsidRPr="008568A7">
        <w:t>Describe the differences between forward</w:t>
      </w:r>
      <w:ins w:id="3887" w:author="Aleksander Hansen" w:date="2013-02-15T16:50:00Z">
        <w:r w:rsidR="00AC5507">
          <w:fldChar w:fldCharType="begin"/>
        </w:r>
        <w:r w:rsidR="00AC5507">
          <w:instrText xml:space="preserve"> XE "</w:instrText>
        </w:r>
      </w:ins>
      <w:r w:rsidR="00AC5507" w:rsidRPr="008568A7">
        <w:rPr>
          <w:rFonts w:ascii="Calibri" w:hAnsi="Calibri"/>
        </w:rPr>
        <w:instrText>forward</w:instrText>
      </w:r>
      <w:ins w:id="3888" w:author="Aleksander Hansen" w:date="2013-02-15T16:50:00Z">
        <w:r w:rsidR="00AC5507">
          <w:instrText xml:space="preserve">" </w:instrText>
        </w:r>
        <w:r w:rsidR="00AC5507">
          <w:fldChar w:fldCharType="end"/>
        </w:r>
      </w:ins>
      <w:r w:rsidRPr="008568A7">
        <w:t xml:space="preserve"> and </w:t>
      </w:r>
      <w:r w:rsidR="00972464" w:rsidRPr="008568A7">
        <w:t>Futures</w:t>
      </w:r>
      <w:ins w:id="3889"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890" w:author="Aleksander Hansen" w:date="2013-02-15T16:31:00Z">
        <w:r w:rsidR="008A28C4">
          <w:instrText xml:space="preserve">" </w:instrText>
        </w:r>
        <w:r w:rsidR="008A28C4">
          <w:fldChar w:fldCharType="end"/>
        </w:r>
      </w:ins>
      <w:r w:rsidRPr="008568A7">
        <w:t xml:space="preserve"> contracts and explain the relationship between forward and spot</w:t>
      </w:r>
      <w:ins w:id="3891" w:author="Aleksander Hansen" w:date="2013-02-15T17:14:00Z">
        <w:r w:rsidR="003578F0">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892" w:author="Aleksander Hansen" w:date="2013-02-15T17:14:00Z">
        <w:r w:rsidR="003578F0">
          <w:instrText xml:space="preserve">spot price" </w:instrText>
        </w:r>
        <w:r w:rsidR="003578F0">
          <w:fldChar w:fldCharType="end"/>
        </w:r>
      </w:ins>
      <w:r w:rsidRPr="008568A7">
        <w:t xml:space="preserve"> prices</w:t>
      </w:r>
      <w:bookmarkEnd w:id="3886"/>
      <w:r w:rsidR="00972464" w:rsidRPr="008568A7">
        <w:br/>
      </w:r>
    </w:p>
    <w:p w14:paraId="4D58C058" w14:textId="6D6AB72F" w:rsidR="005F2397" w:rsidRPr="008568A7" w:rsidRDefault="005F2397" w:rsidP="008568A7">
      <w:pPr>
        <w:pStyle w:val="Heading3SubGTNI"/>
      </w:pPr>
      <w:bookmarkStart w:id="3893" w:name="_Toc222580643"/>
      <w:r w:rsidRPr="008568A7">
        <w:t>Differences between forward</w:t>
      </w:r>
      <w:ins w:id="3894" w:author="Aleksander Hansen" w:date="2013-02-15T16:50:00Z">
        <w:r w:rsidR="00AC5507">
          <w:fldChar w:fldCharType="begin"/>
        </w:r>
        <w:r w:rsidR="00AC5507">
          <w:instrText xml:space="preserve"> XE "</w:instrText>
        </w:r>
      </w:ins>
      <w:r w:rsidR="00AC5507" w:rsidRPr="008568A7">
        <w:rPr>
          <w:rFonts w:ascii="Calibri" w:hAnsi="Calibri"/>
        </w:rPr>
        <w:instrText>forward</w:instrText>
      </w:r>
      <w:ins w:id="3895" w:author="Aleksander Hansen" w:date="2013-02-15T16:50:00Z">
        <w:r w:rsidR="00AC5507">
          <w:instrText xml:space="preserve">" </w:instrText>
        </w:r>
        <w:r w:rsidR="00AC5507">
          <w:fldChar w:fldCharType="end"/>
        </w:r>
      </w:ins>
      <w:r w:rsidRPr="008568A7">
        <w:t xml:space="preserve"> and </w:t>
      </w:r>
      <w:r w:rsidR="00972464" w:rsidRPr="008568A7">
        <w:t>Futures</w:t>
      </w:r>
      <w:ins w:id="3896"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897" w:author="Aleksander Hansen" w:date="2013-02-15T16:31:00Z">
        <w:r w:rsidR="008A28C4">
          <w:instrText xml:space="preserve">" </w:instrText>
        </w:r>
        <w:r w:rsidR="008A28C4">
          <w:fldChar w:fldCharType="end"/>
        </w:r>
      </w:ins>
      <w:r w:rsidRPr="008568A7">
        <w:t xml:space="preserve"> contracts</w:t>
      </w:r>
      <w:bookmarkEnd w:id="3893"/>
    </w:p>
    <w:p w14:paraId="60D7D858" w14:textId="0127F603" w:rsidR="005F2397" w:rsidRPr="008568A7" w:rsidRDefault="005F2397" w:rsidP="005F2397">
      <w:pPr>
        <w:rPr>
          <w:rFonts w:ascii="Calibri" w:hAnsi="Calibri"/>
        </w:rPr>
      </w:pPr>
      <w:r w:rsidRPr="008568A7">
        <w:rPr>
          <w:rFonts w:ascii="Calibri" w:hAnsi="Calibri"/>
        </w:rPr>
        <w:t xml:space="preserve">While both forwards and </w:t>
      </w:r>
      <w:r w:rsidR="00972464" w:rsidRPr="008568A7">
        <w:rPr>
          <w:rFonts w:ascii="Calibri" w:hAnsi="Calibri"/>
        </w:rPr>
        <w:t>Futures</w:t>
      </w:r>
      <w:ins w:id="3898"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899"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are agreements to buy or sell an asset in the future (at a </w:t>
      </w:r>
      <w:del w:id="3900" w:author="Aleksander Hansen" w:date="2013-02-09T12:48:00Z">
        <w:r w:rsidRPr="008568A7" w:rsidDel="00821F16">
          <w:rPr>
            <w:rFonts w:ascii="Calibri" w:hAnsi="Calibri"/>
          </w:rPr>
          <w:delText xml:space="preserve">specified </w:delText>
        </w:r>
      </w:del>
      <w:ins w:id="3901" w:author="Aleksander Hansen" w:date="2013-02-09T12:48:00Z">
        <w:r w:rsidR="00821F16">
          <w:rPr>
            <w:rFonts w:ascii="Calibri" w:hAnsi="Calibri"/>
          </w:rPr>
          <w:t>pre-determined</w:t>
        </w:r>
        <w:r w:rsidR="00821F16" w:rsidRPr="008568A7">
          <w:rPr>
            <w:rFonts w:ascii="Calibri" w:hAnsi="Calibri"/>
          </w:rPr>
          <w:t xml:space="preserve"> </w:t>
        </w:r>
      </w:ins>
      <w:r w:rsidRPr="008568A7">
        <w:rPr>
          <w:rFonts w:ascii="Calibri" w:hAnsi="Calibri"/>
        </w:rPr>
        <w:t>price), a forward</w:t>
      </w:r>
      <w:ins w:id="3902"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903"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contract is traded over-the-counter</w:t>
      </w:r>
      <w:ins w:id="3904" w:author="Aleksander Hansen" w:date="2013-02-09T12:48:00Z">
        <w:r w:rsidR="00821F16">
          <w:rPr>
            <w:rFonts w:ascii="Calibri" w:hAnsi="Calibri"/>
          </w:rPr>
          <w:t xml:space="preserve"> (OTC)</w:t>
        </w:r>
      </w:ins>
      <w:r w:rsidRPr="008568A7">
        <w:rPr>
          <w:rFonts w:ascii="Calibri" w:hAnsi="Calibri"/>
        </w:rPr>
        <w:t xml:space="preserve"> and the forward is not standardized. The </w:t>
      </w:r>
      <w:r w:rsidR="00972464" w:rsidRPr="008568A7">
        <w:rPr>
          <w:rFonts w:ascii="Calibri" w:hAnsi="Calibri"/>
        </w:rPr>
        <w:t>Futures</w:t>
      </w:r>
      <w:r w:rsidRPr="008568A7">
        <w:rPr>
          <w:rFonts w:ascii="Calibri" w:hAnsi="Calibri"/>
        </w:rPr>
        <w:t xml:space="preserve"> contract</w:t>
      </w:r>
      <w:r w:rsidR="007E5E0F">
        <w:rPr>
          <w:rFonts w:ascii="Calibri" w:hAnsi="Calibri"/>
        </w:rPr>
        <w:t>, on the other hand,</w:t>
      </w:r>
      <w:r w:rsidRPr="008568A7">
        <w:rPr>
          <w:rFonts w:ascii="Calibri" w:hAnsi="Calibri"/>
        </w:rPr>
        <w:t xml:space="preserve"> is traded on an </w:t>
      </w:r>
      <w:r w:rsidR="00972464" w:rsidRPr="008568A7">
        <w:rPr>
          <w:rFonts w:ascii="Calibri" w:hAnsi="Calibri"/>
        </w:rPr>
        <w:t>exchange</w:t>
      </w:r>
      <w:r w:rsidR="007E5E0F">
        <w:rPr>
          <w:rFonts w:ascii="Calibri" w:hAnsi="Calibri"/>
        </w:rPr>
        <w:t xml:space="preserve">, and has </w:t>
      </w:r>
      <w:ins w:id="3905" w:author="Aleksander Hansen" w:date="2013-02-09T12:49:00Z">
        <w:r w:rsidR="00821F16">
          <w:rPr>
            <w:rFonts w:ascii="Calibri" w:hAnsi="Calibri"/>
          </w:rPr>
          <w:t xml:space="preserve">standardized </w:t>
        </w:r>
      </w:ins>
      <w:del w:id="3906" w:author="Aleksander Hansen" w:date="2013-02-09T12:49:00Z">
        <w:r w:rsidR="007E5E0F" w:rsidDel="00821F16">
          <w:rPr>
            <w:rFonts w:ascii="Calibri" w:hAnsi="Calibri"/>
          </w:rPr>
          <w:delText xml:space="preserve">standardized </w:delText>
        </w:r>
      </w:del>
      <w:r w:rsidR="007E5E0F">
        <w:rPr>
          <w:rFonts w:ascii="Calibri" w:hAnsi="Calibri"/>
        </w:rPr>
        <w:t>contract specifications. The Futures position is also often closed out before maturity</w:t>
      </w:r>
      <w:ins w:id="3907" w:author="Aleksander Hansen" w:date="2013-02-09T12:49:00Z">
        <w:r w:rsidR="00821F16">
          <w:rPr>
            <w:rFonts w:ascii="Calibri" w:hAnsi="Calibri"/>
          </w:rPr>
          <w:t>, rather than taking delivery of the asset</w:t>
        </w:r>
      </w:ins>
      <w:r w:rsidR="007E5E0F">
        <w:rPr>
          <w:rFonts w:ascii="Calibri" w:hAnsi="Calibri"/>
        </w:rPr>
        <w:t>.</w:t>
      </w:r>
      <w:ins w:id="3908" w:author="Aleksander Hansen" w:date="2013-02-09T13:00:00Z">
        <w:r w:rsidR="00CB4290">
          <w:rPr>
            <w:rFonts w:ascii="Calibri" w:hAnsi="Calibri"/>
          </w:rPr>
          <w:t xml:space="preserve"> As we will see later on in the reading, it is imperative to know the difference between a forward and a Futures contract, and the implications it has on the pricing of the assets.</w:t>
        </w:r>
      </w:ins>
    </w:p>
    <w:p w14:paraId="539382C8" w14:textId="77777777" w:rsidR="00B563EF" w:rsidRPr="008568A7" w:rsidRDefault="00B563EF" w:rsidP="005F2397">
      <w:pPr>
        <w:rPr>
          <w:rFonts w:ascii="Calibri" w:hAnsi="Calibri"/>
        </w:rPr>
      </w:pPr>
    </w:p>
    <w:tbl>
      <w:tblPr>
        <w:tblW w:w="0" w:type="auto"/>
        <w:jc w:val="center"/>
        <w:tblBorders>
          <w:top w:val="single" w:sz="12" w:space="0" w:color="008000"/>
          <w:bottom w:val="single" w:sz="12" w:space="0" w:color="008000"/>
        </w:tblBorders>
        <w:tblLook w:val="01E0" w:firstRow="1" w:lastRow="1" w:firstColumn="1" w:lastColumn="1" w:noHBand="0" w:noVBand="0"/>
      </w:tblPr>
      <w:tblGrid>
        <w:gridCol w:w="3708"/>
        <w:gridCol w:w="3420"/>
      </w:tblGrid>
      <w:tr w:rsidR="005F2397" w:rsidRPr="008568A7" w14:paraId="597FABFB" w14:textId="77777777" w:rsidTr="006223B9">
        <w:trPr>
          <w:trHeight w:val="288"/>
          <w:jc w:val="center"/>
        </w:trPr>
        <w:tc>
          <w:tcPr>
            <w:tcW w:w="7128" w:type="dxa"/>
            <w:gridSpan w:val="2"/>
            <w:tcBorders>
              <w:top w:val="nil"/>
              <w:bottom w:val="nil"/>
            </w:tcBorders>
            <w:shd w:val="clear" w:color="auto" w:fill="A2B593"/>
          </w:tcPr>
          <w:p w14:paraId="5D0D1230" w14:textId="25F32B82" w:rsidR="005F2397" w:rsidRPr="008568A7" w:rsidRDefault="005F2397" w:rsidP="005F2397">
            <w:pPr>
              <w:rPr>
                <w:rFonts w:ascii="Calibri" w:hAnsi="Calibri"/>
              </w:rPr>
            </w:pPr>
            <w:r w:rsidRPr="008568A7">
              <w:rPr>
                <w:rFonts w:ascii="Calibri" w:hAnsi="Calibri"/>
              </w:rPr>
              <w:t>Forward vs. Futures</w:t>
            </w:r>
            <w:ins w:id="3909"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910"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Contracts</w:t>
            </w:r>
          </w:p>
        </w:tc>
      </w:tr>
      <w:tr w:rsidR="005F2397" w:rsidRPr="008568A7" w14:paraId="07228B6E" w14:textId="77777777" w:rsidTr="005F2397">
        <w:trPr>
          <w:trHeight w:val="288"/>
          <w:jc w:val="center"/>
        </w:trPr>
        <w:tc>
          <w:tcPr>
            <w:tcW w:w="3708" w:type="dxa"/>
            <w:tcBorders>
              <w:top w:val="nil"/>
              <w:bottom w:val="single" w:sz="12" w:space="0" w:color="008000"/>
            </w:tcBorders>
            <w:shd w:val="clear" w:color="auto" w:fill="auto"/>
          </w:tcPr>
          <w:p w14:paraId="11F58F48" w14:textId="77777777" w:rsidR="005F2397" w:rsidRPr="008568A7" w:rsidRDefault="005F2397" w:rsidP="005F2397">
            <w:pPr>
              <w:rPr>
                <w:rFonts w:ascii="Calibri" w:hAnsi="Calibri"/>
                <w:b/>
              </w:rPr>
            </w:pPr>
            <w:r w:rsidRPr="008568A7">
              <w:rPr>
                <w:rFonts w:ascii="Calibri" w:hAnsi="Calibri"/>
                <w:b/>
              </w:rPr>
              <w:t>Forward</w:t>
            </w:r>
          </w:p>
        </w:tc>
        <w:tc>
          <w:tcPr>
            <w:tcW w:w="3420" w:type="dxa"/>
            <w:tcBorders>
              <w:top w:val="nil"/>
              <w:bottom w:val="single" w:sz="12" w:space="0" w:color="008000"/>
            </w:tcBorders>
            <w:shd w:val="clear" w:color="auto" w:fill="auto"/>
          </w:tcPr>
          <w:p w14:paraId="1486817E" w14:textId="1CDD6B00" w:rsidR="005F2397" w:rsidRPr="008568A7" w:rsidRDefault="005F2397" w:rsidP="005F2397">
            <w:pPr>
              <w:rPr>
                <w:rFonts w:ascii="Calibri" w:hAnsi="Calibri"/>
                <w:b/>
              </w:rPr>
            </w:pPr>
            <w:r w:rsidRPr="008568A7">
              <w:rPr>
                <w:rFonts w:ascii="Calibri" w:hAnsi="Calibri"/>
                <w:b/>
              </w:rPr>
              <w:t>Futures</w:t>
            </w:r>
            <w:ins w:id="3911" w:author="Aleksander Hansen" w:date="2013-02-15T16:31:00Z">
              <w:r w:rsidR="008A28C4">
                <w:rPr>
                  <w:rFonts w:ascii="Calibri" w:hAnsi="Calibri"/>
                  <w:b/>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912" w:author="Aleksander Hansen" w:date="2013-02-15T16:31:00Z">
              <w:r w:rsidR="008A28C4">
                <w:instrText xml:space="preserve">" </w:instrText>
              </w:r>
              <w:r w:rsidR="008A28C4">
                <w:rPr>
                  <w:rFonts w:ascii="Calibri" w:hAnsi="Calibri"/>
                  <w:b/>
                </w:rPr>
                <w:fldChar w:fldCharType="end"/>
              </w:r>
            </w:ins>
          </w:p>
        </w:tc>
      </w:tr>
      <w:tr w:rsidR="005F2397" w:rsidRPr="008568A7" w14:paraId="6204BAFA" w14:textId="77777777" w:rsidTr="005F2397">
        <w:trPr>
          <w:trHeight w:val="288"/>
          <w:jc w:val="center"/>
        </w:trPr>
        <w:tc>
          <w:tcPr>
            <w:tcW w:w="3708" w:type="dxa"/>
            <w:tcBorders>
              <w:top w:val="single" w:sz="12" w:space="0" w:color="008000"/>
            </w:tcBorders>
            <w:shd w:val="clear" w:color="auto" w:fill="auto"/>
          </w:tcPr>
          <w:p w14:paraId="534BA778" w14:textId="77777777" w:rsidR="005F2397" w:rsidRPr="008568A7" w:rsidRDefault="005F2397" w:rsidP="005F2397">
            <w:pPr>
              <w:rPr>
                <w:rFonts w:ascii="Calibri" w:hAnsi="Calibri"/>
              </w:rPr>
            </w:pPr>
            <w:bookmarkStart w:id="3913" w:name="_Toc144959301"/>
            <w:r w:rsidRPr="008568A7">
              <w:rPr>
                <w:rFonts w:ascii="Calibri" w:hAnsi="Calibri"/>
              </w:rPr>
              <w:t>Trade over-the-counter</w:t>
            </w:r>
            <w:bookmarkEnd w:id="3913"/>
          </w:p>
        </w:tc>
        <w:tc>
          <w:tcPr>
            <w:tcW w:w="3420" w:type="dxa"/>
            <w:tcBorders>
              <w:top w:val="single" w:sz="12" w:space="0" w:color="008000"/>
            </w:tcBorders>
            <w:shd w:val="clear" w:color="auto" w:fill="auto"/>
          </w:tcPr>
          <w:p w14:paraId="18647C64" w14:textId="77777777" w:rsidR="005F2397" w:rsidRPr="008568A7" w:rsidRDefault="005F2397" w:rsidP="005F2397">
            <w:pPr>
              <w:rPr>
                <w:rFonts w:ascii="Calibri" w:hAnsi="Calibri"/>
              </w:rPr>
            </w:pPr>
            <w:bookmarkStart w:id="3914" w:name="_Toc144959302"/>
            <w:r w:rsidRPr="008568A7">
              <w:rPr>
                <w:rFonts w:ascii="Calibri" w:hAnsi="Calibri"/>
              </w:rPr>
              <w:t>Trade on an exchange</w:t>
            </w:r>
            <w:bookmarkEnd w:id="3914"/>
          </w:p>
        </w:tc>
      </w:tr>
      <w:tr w:rsidR="005F2397" w:rsidRPr="008568A7" w14:paraId="41806465" w14:textId="77777777" w:rsidTr="005F2397">
        <w:trPr>
          <w:trHeight w:val="288"/>
          <w:jc w:val="center"/>
        </w:trPr>
        <w:tc>
          <w:tcPr>
            <w:tcW w:w="3708" w:type="dxa"/>
            <w:shd w:val="clear" w:color="auto" w:fill="auto"/>
          </w:tcPr>
          <w:p w14:paraId="6A8600EE" w14:textId="77777777" w:rsidR="005F2397" w:rsidRPr="008568A7" w:rsidRDefault="005F2397" w:rsidP="005F2397">
            <w:pPr>
              <w:rPr>
                <w:rFonts w:ascii="Calibri" w:hAnsi="Calibri"/>
              </w:rPr>
            </w:pPr>
            <w:bookmarkStart w:id="3915" w:name="_Toc144959303"/>
            <w:r w:rsidRPr="008568A7">
              <w:rPr>
                <w:rFonts w:ascii="Calibri" w:hAnsi="Calibri"/>
              </w:rPr>
              <w:t>Not standardized</w:t>
            </w:r>
            <w:bookmarkEnd w:id="3915"/>
          </w:p>
        </w:tc>
        <w:tc>
          <w:tcPr>
            <w:tcW w:w="3420" w:type="dxa"/>
            <w:shd w:val="clear" w:color="auto" w:fill="auto"/>
          </w:tcPr>
          <w:p w14:paraId="31DE8AD2" w14:textId="77777777" w:rsidR="005F2397" w:rsidRPr="008568A7" w:rsidRDefault="005F2397" w:rsidP="005F2397">
            <w:pPr>
              <w:rPr>
                <w:rFonts w:ascii="Calibri" w:hAnsi="Calibri"/>
              </w:rPr>
            </w:pPr>
            <w:bookmarkStart w:id="3916" w:name="_Toc144959304"/>
            <w:r w:rsidRPr="008568A7">
              <w:rPr>
                <w:rFonts w:ascii="Calibri" w:hAnsi="Calibri"/>
              </w:rPr>
              <w:t>Standardized contracts</w:t>
            </w:r>
            <w:bookmarkEnd w:id="3916"/>
          </w:p>
        </w:tc>
      </w:tr>
      <w:tr w:rsidR="005F2397" w:rsidRPr="008568A7" w14:paraId="07027DBE" w14:textId="77777777" w:rsidTr="005F2397">
        <w:trPr>
          <w:trHeight w:val="288"/>
          <w:jc w:val="center"/>
        </w:trPr>
        <w:tc>
          <w:tcPr>
            <w:tcW w:w="3708" w:type="dxa"/>
            <w:tcBorders>
              <w:bottom w:val="nil"/>
            </w:tcBorders>
            <w:shd w:val="clear" w:color="auto" w:fill="auto"/>
          </w:tcPr>
          <w:p w14:paraId="759842D1" w14:textId="77777777" w:rsidR="005F2397" w:rsidRPr="008568A7" w:rsidRDefault="005F2397" w:rsidP="005F2397">
            <w:pPr>
              <w:rPr>
                <w:rFonts w:ascii="Calibri" w:hAnsi="Calibri"/>
              </w:rPr>
            </w:pPr>
            <w:bookmarkStart w:id="3917" w:name="_Toc144959305"/>
            <w:r w:rsidRPr="008568A7">
              <w:rPr>
                <w:rFonts w:ascii="Calibri" w:hAnsi="Calibri"/>
              </w:rPr>
              <w:t>One specified delivery date</w:t>
            </w:r>
            <w:bookmarkEnd w:id="3917"/>
          </w:p>
        </w:tc>
        <w:tc>
          <w:tcPr>
            <w:tcW w:w="3420" w:type="dxa"/>
            <w:tcBorders>
              <w:bottom w:val="nil"/>
            </w:tcBorders>
            <w:shd w:val="clear" w:color="auto" w:fill="auto"/>
          </w:tcPr>
          <w:p w14:paraId="6D483ABE" w14:textId="77777777" w:rsidR="005F2397" w:rsidRPr="008568A7" w:rsidRDefault="005F2397" w:rsidP="005F2397">
            <w:pPr>
              <w:rPr>
                <w:rFonts w:ascii="Calibri" w:hAnsi="Calibri"/>
              </w:rPr>
            </w:pPr>
            <w:bookmarkStart w:id="3918" w:name="_Toc144959306"/>
            <w:r w:rsidRPr="008568A7">
              <w:rPr>
                <w:rFonts w:ascii="Calibri" w:hAnsi="Calibri"/>
              </w:rPr>
              <w:t>Range of delivery dates</w:t>
            </w:r>
            <w:bookmarkEnd w:id="3918"/>
          </w:p>
        </w:tc>
      </w:tr>
      <w:tr w:rsidR="005F2397" w:rsidRPr="008568A7" w14:paraId="0B6B4921" w14:textId="77777777" w:rsidTr="005F2397">
        <w:trPr>
          <w:trHeight w:val="288"/>
          <w:jc w:val="center"/>
        </w:trPr>
        <w:tc>
          <w:tcPr>
            <w:tcW w:w="3708" w:type="dxa"/>
            <w:tcBorders>
              <w:top w:val="nil"/>
              <w:bottom w:val="nil"/>
            </w:tcBorders>
            <w:shd w:val="clear" w:color="auto" w:fill="auto"/>
          </w:tcPr>
          <w:p w14:paraId="059E991A" w14:textId="77777777" w:rsidR="005F2397" w:rsidRPr="008568A7" w:rsidRDefault="005F2397" w:rsidP="005F2397">
            <w:pPr>
              <w:rPr>
                <w:rFonts w:ascii="Calibri" w:hAnsi="Calibri"/>
              </w:rPr>
            </w:pPr>
            <w:bookmarkStart w:id="3919" w:name="_Toc144959307"/>
            <w:r w:rsidRPr="008568A7">
              <w:rPr>
                <w:rFonts w:ascii="Calibri" w:hAnsi="Calibri"/>
              </w:rPr>
              <w:t>Settled at the end of a contract</w:t>
            </w:r>
            <w:bookmarkEnd w:id="3919"/>
          </w:p>
        </w:tc>
        <w:tc>
          <w:tcPr>
            <w:tcW w:w="3420" w:type="dxa"/>
            <w:tcBorders>
              <w:top w:val="nil"/>
              <w:bottom w:val="nil"/>
            </w:tcBorders>
            <w:shd w:val="clear" w:color="auto" w:fill="auto"/>
          </w:tcPr>
          <w:p w14:paraId="30641AF7" w14:textId="77777777" w:rsidR="005F2397" w:rsidRPr="008568A7" w:rsidRDefault="005F2397" w:rsidP="005F2397">
            <w:pPr>
              <w:rPr>
                <w:rFonts w:ascii="Calibri" w:hAnsi="Calibri"/>
              </w:rPr>
            </w:pPr>
            <w:bookmarkStart w:id="3920" w:name="_Toc144959308"/>
            <w:r w:rsidRPr="008568A7">
              <w:rPr>
                <w:rFonts w:ascii="Calibri" w:hAnsi="Calibri"/>
              </w:rPr>
              <w:t>Settled daily</w:t>
            </w:r>
            <w:bookmarkEnd w:id="3920"/>
          </w:p>
        </w:tc>
      </w:tr>
      <w:tr w:rsidR="005F2397" w:rsidRPr="008568A7" w14:paraId="3722E804" w14:textId="77777777" w:rsidTr="005F2397">
        <w:trPr>
          <w:trHeight w:val="288"/>
          <w:jc w:val="center"/>
        </w:trPr>
        <w:tc>
          <w:tcPr>
            <w:tcW w:w="3708" w:type="dxa"/>
            <w:tcBorders>
              <w:top w:val="nil"/>
            </w:tcBorders>
            <w:shd w:val="clear" w:color="auto" w:fill="auto"/>
          </w:tcPr>
          <w:p w14:paraId="2DE130D6" w14:textId="77777777" w:rsidR="005F2397" w:rsidRPr="008568A7" w:rsidRDefault="005F2397" w:rsidP="005F2397">
            <w:pPr>
              <w:rPr>
                <w:rFonts w:ascii="Calibri" w:hAnsi="Calibri"/>
              </w:rPr>
            </w:pPr>
            <w:bookmarkStart w:id="3921" w:name="_Toc144959309"/>
            <w:r w:rsidRPr="008568A7">
              <w:rPr>
                <w:rFonts w:ascii="Calibri" w:hAnsi="Calibri"/>
              </w:rPr>
              <w:t>Delivery or final cash settlement usually occurs</w:t>
            </w:r>
            <w:bookmarkEnd w:id="3921"/>
          </w:p>
        </w:tc>
        <w:tc>
          <w:tcPr>
            <w:tcW w:w="3420" w:type="dxa"/>
            <w:tcBorders>
              <w:top w:val="nil"/>
            </w:tcBorders>
            <w:shd w:val="clear" w:color="auto" w:fill="auto"/>
          </w:tcPr>
          <w:p w14:paraId="331B3DE9" w14:textId="77777777" w:rsidR="005F2397" w:rsidRPr="008568A7" w:rsidRDefault="005F2397" w:rsidP="005F2397">
            <w:pPr>
              <w:rPr>
                <w:rFonts w:ascii="Calibri" w:hAnsi="Calibri"/>
              </w:rPr>
            </w:pPr>
            <w:bookmarkStart w:id="3922" w:name="_Toc144959310"/>
            <w:r w:rsidRPr="008568A7">
              <w:rPr>
                <w:rFonts w:ascii="Calibri" w:hAnsi="Calibri"/>
              </w:rPr>
              <w:t>Contract usually closed out prior to maturity</w:t>
            </w:r>
            <w:bookmarkEnd w:id="3922"/>
          </w:p>
        </w:tc>
      </w:tr>
    </w:tbl>
    <w:p w14:paraId="512BA929" w14:textId="77777777" w:rsidR="00B563EF" w:rsidRPr="008568A7" w:rsidRDefault="00B563EF" w:rsidP="005F2397">
      <w:pPr>
        <w:rPr>
          <w:rFonts w:ascii="Calibri" w:hAnsi="Calibri"/>
        </w:rPr>
      </w:pPr>
    </w:p>
    <w:p w14:paraId="13055D38" w14:textId="19F91A13" w:rsidR="005F2397" w:rsidRPr="008568A7" w:rsidRDefault="005F2397" w:rsidP="008568A7">
      <w:pPr>
        <w:pStyle w:val="Heading3SubGTNI"/>
      </w:pPr>
      <w:bookmarkStart w:id="3923" w:name="_Toc222580644"/>
      <w:r w:rsidRPr="008568A7">
        <w:t>Explain the relationship between forward</w:t>
      </w:r>
      <w:ins w:id="3924" w:author="Aleksander Hansen" w:date="2013-02-15T16:50:00Z">
        <w:r w:rsidR="00AC5507">
          <w:fldChar w:fldCharType="begin"/>
        </w:r>
        <w:r w:rsidR="00AC5507">
          <w:instrText xml:space="preserve"> XE "</w:instrText>
        </w:r>
      </w:ins>
      <w:r w:rsidR="00AC5507" w:rsidRPr="008568A7">
        <w:rPr>
          <w:rFonts w:ascii="Calibri" w:hAnsi="Calibri"/>
        </w:rPr>
        <w:instrText>forward</w:instrText>
      </w:r>
      <w:ins w:id="3925" w:author="Aleksander Hansen" w:date="2013-02-15T16:50:00Z">
        <w:r w:rsidR="00AC5507">
          <w:instrText xml:space="preserve">" </w:instrText>
        </w:r>
        <w:r w:rsidR="00AC5507">
          <w:fldChar w:fldCharType="end"/>
        </w:r>
      </w:ins>
      <w:r w:rsidRPr="008568A7">
        <w:t xml:space="preserve"> and spot</w:t>
      </w:r>
      <w:ins w:id="3926" w:author="Aleksander Hansen" w:date="2013-02-15T17:14:00Z">
        <w:r w:rsidR="003578F0">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927" w:author="Aleksander Hansen" w:date="2013-02-15T17:14:00Z">
        <w:r w:rsidR="003578F0">
          <w:instrText xml:space="preserve">spot price" </w:instrText>
        </w:r>
        <w:r w:rsidR="003578F0">
          <w:fldChar w:fldCharType="end"/>
        </w:r>
      </w:ins>
      <w:r w:rsidRPr="008568A7">
        <w:t xml:space="preserve"> prices</w:t>
      </w:r>
      <w:bookmarkEnd w:id="3923"/>
    </w:p>
    <w:p w14:paraId="4FD5E038" w14:textId="77777777" w:rsidR="005F2397" w:rsidRPr="008568A7" w:rsidRDefault="005F2397" w:rsidP="005F2397">
      <w:pPr>
        <w:rPr>
          <w:rFonts w:ascii="Calibri" w:hAnsi="Calibri"/>
        </w:rPr>
      </w:pPr>
    </w:p>
    <w:p w14:paraId="5B07AAFF" w14:textId="77777777" w:rsidR="005F2397" w:rsidRPr="008568A7" w:rsidRDefault="005F2397" w:rsidP="005F2397">
      <w:pPr>
        <w:rPr>
          <w:rFonts w:ascii="Calibri" w:hAnsi="Calibri"/>
        </w:rPr>
      </w:pPr>
      <w:r w:rsidRPr="008568A7">
        <w:rPr>
          <w:rFonts w:ascii="Calibri" w:hAnsi="Calibri"/>
        </w:rPr>
        <w:t>Notation</w:t>
      </w:r>
    </w:p>
    <w:p w14:paraId="5037CCA1" w14:textId="5851FC90" w:rsidR="005F2397" w:rsidRPr="008568A7" w:rsidRDefault="005F2397" w:rsidP="005F2397">
      <w:pPr>
        <w:rPr>
          <w:rFonts w:ascii="Calibri" w:hAnsi="Calibri"/>
        </w:rPr>
      </w:pPr>
      <w:r w:rsidRPr="008568A7">
        <w:rPr>
          <w:rFonts w:ascii="Calibri" w:hAnsi="Calibri"/>
        </w:rPr>
        <w:t>The following notations apply to forward</w:t>
      </w:r>
      <w:ins w:id="3928"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929"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contracts:</w:t>
      </w:r>
    </w:p>
    <w:p w14:paraId="07B22E15" w14:textId="5AC7DD5E" w:rsidR="005F2397" w:rsidRPr="008568A7" w:rsidRDefault="005F2397" w:rsidP="005F2397">
      <w:pPr>
        <w:rPr>
          <w:rFonts w:ascii="Calibri" w:hAnsi="Calibri"/>
        </w:rPr>
      </w:pPr>
      <w:r w:rsidRPr="008568A7">
        <w:rPr>
          <w:rFonts w:ascii="Calibri" w:hAnsi="Calibri"/>
        </w:rPr>
        <w:t>T:</w:t>
      </w:r>
      <w:r w:rsidRPr="008568A7">
        <w:rPr>
          <w:rFonts w:ascii="Calibri" w:hAnsi="Calibri"/>
        </w:rPr>
        <w:tab/>
        <w:t>Time until delivery date in a forward</w:t>
      </w:r>
      <w:ins w:id="3930"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931" w:author="Aleksander Hansen" w:date="2013-02-15T16:50:00Z">
        <w:r w:rsidR="00AC5507">
          <w:instrText xml:space="preserve">" </w:instrText>
        </w:r>
        <w:r w:rsidR="00AC5507">
          <w:rPr>
            <w:rFonts w:ascii="Calibri" w:hAnsi="Calibri"/>
          </w:rPr>
          <w:fldChar w:fldCharType="end"/>
        </w:r>
      </w:ins>
      <w:r w:rsidRPr="008568A7">
        <w:rPr>
          <w:rFonts w:ascii="Calibri" w:hAnsi="Calibri"/>
        </w:rPr>
        <w:t>/</w:t>
      </w:r>
      <w:r w:rsidR="00972464" w:rsidRPr="008568A7">
        <w:rPr>
          <w:rFonts w:ascii="Calibri" w:hAnsi="Calibri"/>
        </w:rPr>
        <w:t>Futures</w:t>
      </w:r>
      <w:ins w:id="393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933"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(in years)</w:t>
      </w:r>
    </w:p>
    <w:p w14:paraId="599E9D31" w14:textId="281C3470" w:rsidR="005F2397" w:rsidRPr="008568A7" w:rsidRDefault="00DE5CF7" w:rsidP="005F2397">
      <w:pPr>
        <w:rPr>
          <w:rFonts w:ascii="Calibri" w:hAnsi="Calibri"/>
        </w:rPr>
      </w:pPr>
      <m:oMath>
        <m:sSub>
          <m:sSubPr>
            <m:ctrlPr>
              <w:ins w:id="3934" w:author="Aleksander Hansen" w:date="2013-02-09T13:01:00Z">
                <w:rPr>
                  <w:rFonts w:ascii="Cambria Math" w:hAnsi="Cambria Math"/>
                  <w:i/>
                </w:rPr>
              </w:ins>
            </m:ctrlPr>
          </m:sSubPr>
          <m:e>
            <w:ins w:id="3935" w:author="Aleksander Hansen" w:date="2013-02-09T13:01:00Z">
              <m:r>
                <w:rPr>
                  <w:rFonts w:ascii="Cambria Math" w:hAnsi="Cambria Math"/>
                </w:rPr>
                <m:t>S</m:t>
              </m:r>
            </w:ins>
          </m:e>
          <m:sub>
            <w:ins w:id="3936" w:author="Aleksander Hansen" w:date="2013-02-09T13:01:00Z">
              <m:r>
                <w:rPr>
                  <w:rFonts w:ascii="Cambria Math" w:hAnsi="Cambria Math"/>
                </w:rPr>
                <m:t>0</m:t>
              </m:r>
            </w:ins>
          </m:sub>
        </m:sSub>
        <w:del w:id="3937" w:author="Aleksander Hansen" w:date="2013-02-09T13:01:00Z">
          <m:r>
            <w:rPr>
              <w:rFonts w:ascii="Cambria Math" w:hAnsi="Cambria Math"/>
            </w:rPr>
            <m:t>S0</m:t>
          </m:r>
        </w:del>
      </m:oMath>
      <w:r w:rsidR="005F2397" w:rsidRPr="008568A7">
        <w:rPr>
          <w:rFonts w:ascii="Calibri" w:hAnsi="Calibri"/>
        </w:rPr>
        <w:t>:</w:t>
      </w:r>
      <w:r w:rsidR="005F2397" w:rsidRPr="008568A7">
        <w:rPr>
          <w:rFonts w:ascii="Calibri" w:hAnsi="Calibri"/>
        </w:rPr>
        <w:tab/>
        <w:t>Price of the underlying asset (spot</w:t>
      </w:r>
      <w:ins w:id="3938"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939" w:author="Aleksander Hansen" w:date="2013-02-15T17:14:00Z">
        <w:r w:rsidR="003578F0">
          <w:instrText xml:space="preserve">spot price" </w:instrText>
        </w:r>
        <w:r w:rsidR="003578F0">
          <w:rPr>
            <w:rFonts w:ascii="Calibri" w:hAnsi="Calibri"/>
          </w:rPr>
          <w:fldChar w:fldCharType="end"/>
        </w:r>
      </w:ins>
      <w:r w:rsidR="005F2397" w:rsidRPr="008568A7">
        <w:rPr>
          <w:rFonts w:ascii="Calibri" w:hAnsi="Calibri"/>
        </w:rPr>
        <w:t xml:space="preserve"> price)</w:t>
      </w:r>
    </w:p>
    <w:p w14:paraId="3501382B" w14:textId="594B1F11" w:rsidR="005F2397" w:rsidRPr="008568A7" w:rsidRDefault="00DE5CF7" w:rsidP="005F2397">
      <w:pPr>
        <w:rPr>
          <w:rFonts w:ascii="Calibri" w:hAnsi="Calibri"/>
        </w:rPr>
      </w:pPr>
      <m:oMath>
        <m:sSub>
          <m:sSubPr>
            <m:ctrlPr>
              <w:ins w:id="3940" w:author="Aleksander Hansen" w:date="2013-02-09T13:02:00Z">
                <w:rPr>
                  <w:rFonts w:ascii="Cambria Math" w:hAnsi="Cambria Math"/>
                  <w:i/>
                </w:rPr>
              </w:ins>
            </m:ctrlPr>
          </m:sSubPr>
          <m:e>
            <w:ins w:id="3941" w:author="Aleksander Hansen" w:date="2013-02-09T13:02:00Z">
              <m:r>
                <w:rPr>
                  <w:rFonts w:ascii="Cambria Math" w:hAnsi="Cambria Math"/>
                </w:rPr>
                <m:t>F</m:t>
              </m:r>
            </w:ins>
          </m:e>
          <m:sub>
            <w:ins w:id="3942" w:author="Aleksander Hansen" w:date="2013-02-09T13:02:00Z">
              <m:r>
                <w:rPr>
                  <w:rFonts w:ascii="Cambria Math" w:hAnsi="Cambria Math"/>
                </w:rPr>
                <m:t>0</m:t>
              </m:r>
            </w:ins>
          </m:sub>
        </m:sSub>
      </m:oMath>
      <w:del w:id="3943" w:author="Aleksander Hansen" w:date="2013-02-09T13:01:00Z">
        <w:r w:rsidR="005F2397" w:rsidRPr="008568A7" w:rsidDel="00CB4290">
          <w:rPr>
            <w:rFonts w:ascii="Calibri" w:hAnsi="Calibri"/>
          </w:rPr>
          <w:delText>F0</w:delText>
        </w:r>
      </w:del>
      <w:r w:rsidR="005F2397" w:rsidRPr="008568A7">
        <w:rPr>
          <w:rFonts w:ascii="Calibri" w:hAnsi="Calibri"/>
        </w:rPr>
        <w:t>:</w:t>
      </w:r>
      <w:r w:rsidR="005F2397" w:rsidRPr="008568A7">
        <w:rPr>
          <w:rFonts w:ascii="Calibri" w:hAnsi="Calibri"/>
        </w:rPr>
        <w:tab/>
        <w:t>Today’s forward</w:t>
      </w:r>
      <w:ins w:id="3944"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945" w:author="Aleksander Hansen" w:date="2013-02-15T16:50:00Z">
        <w:r w:rsidR="00AC5507">
          <w:instrText xml:space="preserve">" </w:instrText>
        </w:r>
        <w:r w:rsidR="00AC5507">
          <w:rPr>
            <w:rFonts w:ascii="Calibri" w:hAnsi="Calibri"/>
          </w:rPr>
          <w:fldChar w:fldCharType="end"/>
        </w:r>
      </w:ins>
      <w:r w:rsidR="005F2397" w:rsidRPr="008568A7">
        <w:rPr>
          <w:rFonts w:ascii="Calibri" w:hAnsi="Calibri"/>
        </w:rPr>
        <w:t xml:space="preserve"> or </w:t>
      </w:r>
      <w:r w:rsidR="00972464" w:rsidRPr="008568A7">
        <w:rPr>
          <w:rFonts w:ascii="Calibri" w:hAnsi="Calibri"/>
        </w:rPr>
        <w:t>Futures</w:t>
      </w:r>
      <w:ins w:id="394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947" w:author="Aleksander Hansen" w:date="2013-02-15T16:31:00Z">
        <w:r w:rsidR="008A28C4">
          <w:instrText xml:space="preserve">" </w:instrText>
        </w:r>
        <w:r w:rsidR="008A28C4">
          <w:rPr>
            <w:rFonts w:ascii="Calibri" w:hAnsi="Calibri"/>
          </w:rPr>
          <w:fldChar w:fldCharType="end"/>
        </w:r>
      </w:ins>
      <w:r w:rsidR="005F2397" w:rsidRPr="008568A7">
        <w:rPr>
          <w:rFonts w:ascii="Calibri" w:hAnsi="Calibri"/>
        </w:rPr>
        <w:t xml:space="preserve"> price</w:t>
      </w:r>
    </w:p>
    <w:p w14:paraId="0AD49B85" w14:textId="77777777" w:rsidR="005F2397" w:rsidRPr="008568A7" w:rsidRDefault="005F2397" w:rsidP="005F2397">
      <w:pPr>
        <w:rPr>
          <w:rFonts w:ascii="Calibri" w:hAnsi="Calibri"/>
        </w:rPr>
      </w:pPr>
      <w:r w:rsidRPr="008568A7">
        <w:rPr>
          <w:rFonts w:ascii="Calibri" w:hAnsi="Calibri"/>
        </w:rPr>
        <w:t>K:</w:t>
      </w:r>
      <w:r w:rsidRPr="008568A7">
        <w:rPr>
          <w:rFonts w:ascii="Calibri" w:hAnsi="Calibri"/>
        </w:rPr>
        <w:tab/>
        <w:t>Delivery price</w:t>
      </w:r>
    </w:p>
    <w:p w14:paraId="195F0540" w14:textId="0501899A" w:rsidR="005F2397" w:rsidRPr="008568A7" w:rsidRDefault="005F2397" w:rsidP="005F2397">
      <w:pPr>
        <w:rPr>
          <w:rFonts w:ascii="Calibri" w:hAnsi="Calibri"/>
        </w:rPr>
      </w:pPr>
      <w:r w:rsidRPr="008568A7">
        <w:rPr>
          <w:rFonts w:ascii="Calibri" w:hAnsi="Calibri"/>
        </w:rPr>
        <w:t>r:</w:t>
      </w:r>
      <w:r w:rsidRPr="008568A7">
        <w:rPr>
          <w:rFonts w:ascii="Calibri" w:hAnsi="Calibri"/>
        </w:rPr>
        <w:tab/>
        <w:t>Risk-free rate—annual rate but expressed with continuous compounding</w:t>
      </w:r>
      <w:ins w:id="3948"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compounding</w:instrText>
      </w:r>
      <w:ins w:id="3949" w:author="Aleksander Hansen" w:date="2013-02-15T17:09:00Z">
        <w:r w:rsidR="00FF184E">
          <w:instrText xml:space="preserve">" </w:instrText>
        </w:r>
        <w:r w:rsidR="00FF184E">
          <w:rPr>
            <w:rFonts w:ascii="Calibri" w:hAnsi="Calibri"/>
          </w:rPr>
          <w:fldChar w:fldCharType="end"/>
        </w:r>
      </w:ins>
    </w:p>
    <w:p w14:paraId="6D592A1C" w14:textId="55C9BDD9" w:rsidR="005F2397" w:rsidRPr="008568A7" w:rsidRDefault="00DE5CF7" w:rsidP="005F2397">
      <w:pPr>
        <w:rPr>
          <w:rFonts w:ascii="Calibri" w:hAnsi="Calibri"/>
        </w:rPr>
      </w:pPr>
      <m:oMath>
        <m:sSub>
          <m:sSubPr>
            <m:ctrlPr>
              <w:ins w:id="3950" w:author="Aleksander Hansen" w:date="2013-02-09T13:02:00Z">
                <w:rPr>
                  <w:rFonts w:ascii="Cambria Math" w:hAnsi="Cambria Math"/>
                  <w:i/>
                </w:rPr>
              </w:ins>
            </m:ctrlPr>
          </m:sSubPr>
          <m:e>
            <w:ins w:id="3951" w:author="Aleksander Hansen" w:date="2013-02-09T13:02:00Z">
              <m:r>
                <w:rPr>
                  <w:rFonts w:ascii="Cambria Math" w:hAnsi="Cambria Math"/>
                </w:rPr>
                <m:t>r</m:t>
              </m:r>
            </w:ins>
          </m:e>
          <m:sub>
            <w:ins w:id="3952" w:author="Aleksander Hansen" w:date="2013-02-09T13:02:00Z">
              <m:r>
                <w:rPr>
                  <w:rFonts w:ascii="Cambria Math" w:hAnsi="Cambria Math"/>
                </w:rPr>
                <m:t>f</m:t>
              </m:r>
            </w:ins>
          </m:sub>
        </m:sSub>
        <w:del w:id="3953" w:author="Aleksander Hansen" w:date="2013-02-09T13:02:00Z">
          <m:r>
            <w:rPr>
              <w:rFonts w:ascii="Cambria Math" w:hAnsi="Cambria Math"/>
            </w:rPr>
            <m:t>rf</m:t>
          </m:r>
        </w:del>
      </m:oMath>
      <w:r w:rsidR="005F2397" w:rsidRPr="008568A7">
        <w:rPr>
          <w:rFonts w:ascii="Calibri" w:hAnsi="Calibri"/>
        </w:rPr>
        <w:t>:</w:t>
      </w:r>
      <w:r w:rsidR="005F2397" w:rsidRPr="008568A7">
        <w:rPr>
          <w:rFonts w:ascii="Calibri" w:hAnsi="Calibri"/>
        </w:rPr>
        <w:tab/>
        <w:t>Foreign risk-free interest</w:t>
      </w:r>
      <w:ins w:id="3954"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3955" w:author="Aleksander Hansen" w:date="2013-02-15T16:38:00Z">
        <w:r w:rsidR="008A28C4">
          <w:instrText xml:space="preserve">" </w:instrText>
        </w:r>
        <w:r w:rsidR="008A28C4">
          <w:rPr>
            <w:rFonts w:ascii="Calibri" w:hAnsi="Calibri"/>
          </w:rPr>
          <w:fldChar w:fldCharType="end"/>
        </w:r>
      </w:ins>
      <w:r w:rsidR="005F2397" w:rsidRPr="008568A7">
        <w:rPr>
          <w:rFonts w:ascii="Calibri" w:hAnsi="Calibri"/>
        </w:rPr>
        <w:t xml:space="preserve"> rate</w:t>
      </w:r>
    </w:p>
    <w:p w14:paraId="10B1676A" w14:textId="77777777" w:rsidR="005F2397" w:rsidRPr="008568A7" w:rsidRDefault="005F2397" w:rsidP="005F2397">
      <w:pPr>
        <w:rPr>
          <w:rFonts w:ascii="Calibri" w:hAnsi="Calibri"/>
        </w:rPr>
      </w:pPr>
      <w:r w:rsidRPr="008568A7">
        <w:rPr>
          <w:rFonts w:ascii="Calibri" w:hAnsi="Calibri"/>
        </w:rPr>
        <w:t>I:</w:t>
      </w:r>
      <w:r w:rsidRPr="008568A7">
        <w:rPr>
          <w:rFonts w:ascii="Calibri" w:hAnsi="Calibri"/>
        </w:rPr>
        <w:tab/>
        <w:t>Present value of income received from asset (in dollar terms)</w:t>
      </w:r>
    </w:p>
    <w:p w14:paraId="00D90F13" w14:textId="119450FC" w:rsidR="005F2397" w:rsidRPr="008568A7" w:rsidRDefault="005F2397" w:rsidP="005F2397">
      <w:pPr>
        <w:rPr>
          <w:rFonts w:ascii="Calibri" w:hAnsi="Calibri"/>
        </w:rPr>
      </w:pPr>
      <w:r w:rsidRPr="008568A7">
        <w:rPr>
          <w:rFonts w:ascii="Calibri" w:hAnsi="Calibri"/>
        </w:rPr>
        <w:t>q:</w:t>
      </w:r>
      <w:r w:rsidRPr="008568A7">
        <w:rPr>
          <w:rFonts w:ascii="Calibri" w:hAnsi="Calibri"/>
        </w:rPr>
        <w:tab/>
        <w:t>Dividend yield</w:t>
      </w:r>
      <w:ins w:id="3956"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957"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rate (in percentage terms; e.g., 2% dividend yield)</w:t>
      </w:r>
    </w:p>
    <w:p w14:paraId="2223FCE8" w14:textId="77777777" w:rsidR="005F2397" w:rsidRPr="008568A7" w:rsidRDefault="005F2397" w:rsidP="005F2397">
      <w:pPr>
        <w:rPr>
          <w:rFonts w:ascii="Calibri" w:hAnsi="Calibri"/>
        </w:rPr>
      </w:pPr>
      <w:r w:rsidRPr="008568A7">
        <w:rPr>
          <w:rFonts w:ascii="Calibri" w:hAnsi="Calibri"/>
        </w:rPr>
        <w:t>U, u:</w:t>
      </w:r>
      <w:r w:rsidRPr="008568A7">
        <w:rPr>
          <w:rFonts w:ascii="Calibri" w:hAnsi="Calibri"/>
        </w:rPr>
        <w:tab/>
        <w:t>Storage cost. U = dollar cost and u = cost in % terms</w:t>
      </w:r>
    </w:p>
    <w:p w14:paraId="59AA222E" w14:textId="27A4E5E7" w:rsidR="005F2397" w:rsidRPr="008568A7" w:rsidRDefault="005F2397" w:rsidP="005F2397">
      <w:pPr>
        <w:rPr>
          <w:rFonts w:ascii="Calibri" w:hAnsi="Calibri"/>
        </w:rPr>
      </w:pPr>
      <w:r w:rsidRPr="008568A7">
        <w:rPr>
          <w:rFonts w:ascii="Calibri" w:hAnsi="Calibri"/>
        </w:rPr>
        <w:t>y:</w:t>
      </w:r>
      <w:r w:rsidRPr="008568A7">
        <w:rPr>
          <w:rFonts w:ascii="Calibri" w:hAnsi="Calibri"/>
        </w:rPr>
        <w:tab/>
        <w:t>convenience yield</w:t>
      </w:r>
      <w:ins w:id="3958"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959" w:author="Aleksander Hansen" w:date="2013-02-15T17:05:00Z">
        <w:r w:rsidR="00FF184E">
          <w:instrText xml:space="preserve">" </w:instrText>
        </w:r>
        <w:r w:rsidR="00FF184E">
          <w:rPr>
            <w:rFonts w:ascii="Calibri" w:hAnsi="Calibri"/>
          </w:rPr>
          <w:fldChar w:fldCharType="end"/>
        </w:r>
      </w:ins>
    </w:p>
    <w:p w14:paraId="6EEE1224" w14:textId="77777777" w:rsidR="00B563EF" w:rsidRPr="008568A7" w:rsidRDefault="00B563EF" w:rsidP="005F2397">
      <w:pPr>
        <w:rPr>
          <w:rFonts w:ascii="Calibri" w:hAnsi="Calibri"/>
        </w:rPr>
      </w:pPr>
    </w:p>
    <w:p w14:paraId="3E3AE5EA" w14:textId="77777777" w:rsidR="005F2397" w:rsidRPr="00797505" w:rsidRDefault="005F2397" w:rsidP="005F2397">
      <w:pPr>
        <w:rPr>
          <w:rFonts w:ascii="Calibri" w:hAnsi="Calibri"/>
          <w:b/>
        </w:rPr>
      </w:pPr>
      <w:r w:rsidRPr="00797505">
        <w:rPr>
          <w:rFonts w:ascii="Calibri" w:hAnsi="Calibri"/>
          <w:b/>
        </w:rPr>
        <w:t>Cost of Carry Model</w:t>
      </w:r>
    </w:p>
    <w:p w14:paraId="74931F24" w14:textId="7CD85166" w:rsidR="005F2397" w:rsidRPr="008568A7" w:rsidRDefault="005F2397" w:rsidP="005F2397">
      <w:pPr>
        <w:rPr>
          <w:rFonts w:ascii="Calibri" w:hAnsi="Calibri"/>
        </w:rPr>
      </w:pPr>
      <w:r w:rsidRPr="008568A7">
        <w:rPr>
          <w:rFonts w:ascii="Calibri" w:hAnsi="Calibri"/>
        </w:rPr>
        <w:t xml:space="preserve">The cost-of-carry model sets a </w:t>
      </w:r>
      <w:r w:rsidR="00972464" w:rsidRPr="008568A7">
        <w:rPr>
          <w:rFonts w:ascii="Calibri" w:hAnsi="Calibri"/>
        </w:rPr>
        <w:t>Futures</w:t>
      </w:r>
      <w:ins w:id="3960"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961"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as a function of the spot</w:t>
      </w:r>
      <w:ins w:id="3962"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963"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the </w:t>
      </w:r>
      <w:r w:rsidR="00972464" w:rsidRPr="008568A7">
        <w:rPr>
          <w:rFonts w:ascii="Calibri" w:hAnsi="Calibri"/>
        </w:rPr>
        <w:t>Futures</w:t>
      </w:r>
      <w:r w:rsidRPr="008568A7">
        <w:rPr>
          <w:rFonts w:ascii="Calibri" w:hAnsi="Calibri"/>
        </w:rPr>
        <w:t xml:space="preserve"> price (F) equals the spot</w:t>
      </w:r>
      <w:ins w:id="3964"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965"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(S0) compounded at the interest</w:t>
      </w:r>
      <w:ins w:id="3966"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3967"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(r, required to finance the asset) plus the storage cost of the asset less any income earned on the asset.</w:t>
      </w:r>
    </w:p>
    <w:p w14:paraId="4B1E9FD0" w14:textId="5DE0028F" w:rsidR="005F2397" w:rsidRPr="008568A7" w:rsidRDefault="005F2397" w:rsidP="005F2397">
      <w:pPr>
        <w:rPr>
          <w:rFonts w:ascii="Calibri" w:hAnsi="Calibri"/>
        </w:rPr>
      </w:pPr>
      <w:r w:rsidRPr="008568A7">
        <w:rPr>
          <w:rFonts w:ascii="Calibri" w:hAnsi="Calibri"/>
        </w:rPr>
        <w:t>For a non-dividend-paying investment asset (i.e., an asset which has no storage cost) the cost of carry</w:t>
      </w:r>
      <w:ins w:id="3968"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cost of carry</w:instrText>
      </w:r>
      <w:ins w:id="3969"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model says the </w:t>
      </w:r>
      <w:r w:rsidR="00972464" w:rsidRPr="008568A7">
        <w:rPr>
          <w:rFonts w:ascii="Calibri" w:hAnsi="Calibri"/>
        </w:rPr>
        <w:t>Futures</w:t>
      </w:r>
      <w:ins w:id="3970"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971"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is given by:</w:t>
      </w:r>
      <w:r w:rsidR="00B563EF" w:rsidRPr="008568A7">
        <w:rPr>
          <w:rFonts w:ascii="Calibri" w:hAnsi="Calibri"/>
        </w:rPr>
        <w:br/>
      </w:r>
    </w:p>
    <w:p w14:paraId="70E5D297" w14:textId="27AAF393" w:rsidR="005F2397" w:rsidRPr="00821F16" w:rsidRDefault="00DE5CF7">
      <w:pPr>
        <w:ind w:left="2160"/>
        <w:jc w:val="center"/>
        <w:rPr>
          <w:rFonts w:ascii="Calibri" w:hAnsi="Calibri"/>
          <w:iCs/>
          <w:sz w:val="28"/>
          <w:szCs w:val="28"/>
        </w:rPr>
        <w:pPrChange w:id="3972" w:author="Aleksander Hansen" w:date="2013-02-09T12:47:00Z">
          <w:pPr>
            <w:ind w:left="2160"/>
          </w:pPr>
        </w:pPrChange>
      </w:pPr>
      <m:oMathPara>
        <m:oMathParaPr>
          <m:jc m:val="left"/>
        </m:oMathParaPr>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cT</m:t>
              </m:r>
            </m:sup>
          </m:sSup>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3BCCD781" w14:textId="386D3CBB" w:rsidR="005F2397" w:rsidRPr="008568A7" w:rsidRDefault="00B563EF" w:rsidP="005F2397">
      <w:pPr>
        <w:rPr>
          <w:rFonts w:ascii="Calibri" w:hAnsi="Calibri"/>
        </w:rPr>
      </w:pPr>
      <w:r w:rsidRPr="008568A7">
        <w:rPr>
          <w:rFonts w:ascii="Calibri" w:hAnsi="Calibri"/>
        </w:rPr>
        <w:br/>
      </w:r>
      <w:r w:rsidR="005F2397" w:rsidRPr="008568A7">
        <w:rPr>
          <w:rFonts w:ascii="Calibri" w:hAnsi="Calibri"/>
        </w:rPr>
        <w:t>The equations for forward</w:t>
      </w:r>
      <w:ins w:id="3973"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974" w:author="Aleksander Hansen" w:date="2013-02-15T16:50:00Z">
        <w:r w:rsidR="00AC5507">
          <w:instrText xml:space="preserve">" </w:instrText>
        </w:r>
        <w:r w:rsidR="00AC5507">
          <w:rPr>
            <w:rFonts w:ascii="Calibri" w:hAnsi="Calibri"/>
          </w:rPr>
          <w:fldChar w:fldCharType="end"/>
        </w:r>
      </w:ins>
      <w:r w:rsidR="005F2397" w:rsidRPr="008568A7">
        <w:rPr>
          <w:rFonts w:ascii="Calibri" w:hAnsi="Calibri"/>
        </w:rPr>
        <w:t xml:space="preserve"> prices are essentially similar to </w:t>
      </w:r>
      <w:r w:rsidR="00972464" w:rsidRPr="008568A7">
        <w:rPr>
          <w:rFonts w:ascii="Calibri" w:hAnsi="Calibri"/>
        </w:rPr>
        <w:t>Futures</w:t>
      </w:r>
      <w:ins w:id="397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976" w:author="Aleksander Hansen" w:date="2013-02-15T16:31:00Z">
        <w:r w:rsidR="008A28C4">
          <w:instrText xml:space="preserve">" </w:instrText>
        </w:r>
        <w:r w:rsidR="008A28C4">
          <w:rPr>
            <w:rFonts w:ascii="Calibri" w:hAnsi="Calibri"/>
          </w:rPr>
          <w:fldChar w:fldCharType="end"/>
        </w:r>
      </w:ins>
      <w:r w:rsidR="005F2397" w:rsidRPr="008568A7">
        <w:rPr>
          <w:rFonts w:ascii="Calibri" w:hAnsi="Calibri"/>
        </w:rPr>
        <w:t xml:space="preserve"> prices. The generalized forward price (F0) is either case (</w:t>
      </w:r>
      <w:r w:rsidR="00972464" w:rsidRPr="008568A7">
        <w:rPr>
          <w:rFonts w:ascii="Calibri" w:hAnsi="Calibri"/>
        </w:rPr>
        <w:t>Futures</w:t>
      </w:r>
      <w:r w:rsidR="005F2397" w:rsidRPr="008568A7">
        <w:rPr>
          <w:rFonts w:ascii="Calibri" w:hAnsi="Calibri"/>
        </w:rPr>
        <w:t xml:space="preserve"> or forwards) is therefore given by:</w:t>
      </w:r>
    </w:p>
    <w:p w14:paraId="3C743207" w14:textId="1521BE19" w:rsidR="005F2397" w:rsidRPr="00821F16" w:rsidRDefault="00DE5CF7" w:rsidP="00E433BD">
      <w:pPr>
        <w:rPr>
          <w:rFonts w:ascii="Calibri" w:hAnsi="Calibri"/>
          <w:iCs/>
          <w:sz w:val="30"/>
          <w:szCs w:val="30"/>
          <w:rPrChange w:id="3977" w:author="Aleksander Hansen" w:date="2013-02-09T12:46:00Z">
            <w:rPr>
              <w:rFonts w:ascii="Calibri" w:hAnsi="Calibri"/>
            </w:rPr>
          </w:rPrChange>
        </w:rPr>
      </w:pPr>
      <m:oMathPara>
        <m:oMathParaPr>
          <m:jc m:val="center"/>
        </m:oMathParaPr>
        <m:oMath>
          <m:sSub>
            <m:sSubPr>
              <m:ctrlPr>
                <w:rPr>
                  <w:rFonts w:ascii="Cambria Math" w:hAnsi="Cambria Math"/>
                  <w:i/>
                  <w:iCs/>
                  <w:sz w:val="30"/>
                  <w:szCs w:val="30"/>
                </w:rPr>
              </m:ctrlPr>
            </m:sSubPr>
            <m:e>
              <m:r>
                <w:rPr>
                  <w:rFonts w:ascii="Cambria Math" w:hAnsi="Cambria Math"/>
                  <w:sz w:val="30"/>
                  <w:szCs w:val="30"/>
                  <w:rPrChange w:id="3978" w:author="Aleksander Hansen" w:date="2013-02-09T12:46:00Z">
                    <w:rPr>
                      <w:rFonts w:ascii="Cambria Math" w:hAnsi="Cambria Math"/>
                      <w:sz w:val="28"/>
                      <w:szCs w:val="28"/>
                    </w:rPr>
                  </w:rPrChange>
                </w:rPr>
                <m:t>F</m:t>
              </m:r>
            </m:e>
            <m:sub>
              <m:r>
                <w:rPr>
                  <w:rFonts w:ascii="Cambria Math" w:hAnsi="Cambria Math"/>
                  <w:sz w:val="30"/>
                  <w:szCs w:val="30"/>
                  <w:rPrChange w:id="3979" w:author="Aleksander Hansen" w:date="2013-02-09T12:46:00Z">
                    <w:rPr>
                      <w:rFonts w:ascii="Cambria Math" w:hAnsi="Cambria Math"/>
                      <w:sz w:val="28"/>
                      <w:szCs w:val="28"/>
                    </w:rPr>
                  </w:rPrChange>
                </w:rPr>
                <m:t>0</m:t>
              </m:r>
            </m:sub>
          </m:sSub>
          <m:r>
            <w:rPr>
              <w:rFonts w:ascii="Cambria Math" w:hAnsi="Cambria Math"/>
              <w:sz w:val="30"/>
              <w:szCs w:val="30"/>
              <w:rPrChange w:id="3980" w:author="Aleksander Hansen" w:date="2013-02-09T12:46:00Z">
                <w:rPr>
                  <w:rFonts w:ascii="Cambria Math" w:hAnsi="Cambria Math"/>
                  <w:sz w:val="28"/>
                  <w:szCs w:val="28"/>
                </w:rPr>
              </w:rPrChange>
            </w:rPr>
            <m:t>=</m:t>
          </m:r>
          <m:sSub>
            <m:sSubPr>
              <m:ctrlPr>
                <w:rPr>
                  <w:rFonts w:ascii="Cambria Math" w:hAnsi="Cambria Math"/>
                  <w:i/>
                  <w:iCs/>
                  <w:sz w:val="30"/>
                  <w:szCs w:val="30"/>
                </w:rPr>
              </m:ctrlPr>
            </m:sSubPr>
            <m:e>
              <m:r>
                <w:rPr>
                  <w:rFonts w:ascii="Cambria Math" w:hAnsi="Cambria Math"/>
                  <w:sz w:val="30"/>
                  <w:szCs w:val="30"/>
                  <w:rPrChange w:id="3981" w:author="Aleksander Hansen" w:date="2013-02-09T12:46:00Z">
                    <w:rPr>
                      <w:rFonts w:ascii="Cambria Math" w:hAnsi="Cambria Math"/>
                      <w:sz w:val="28"/>
                      <w:szCs w:val="28"/>
                    </w:rPr>
                  </w:rPrChange>
                </w:rPr>
                <m:t>S</m:t>
              </m:r>
            </m:e>
            <m:sub>
              <m:r>
                <w:rPr>
                  <w:rFonts w:ascii="Cambria Math" w:hAnsi="Cambria Math"/>
                  <w:sz w:val="30"/>
                  <w:szCs w:val="30"/>
                  <w:rPrChange w:id="3982" w:author="Aleksander Hansen" w:date="2013-02-09T12:46:00Z">
                    <w:rPr>
                      <w:rFonts w:ascii="Cambria Math" w:hAnsi="Cambria Math"/>
                      <w:sz w:val="28"/>
                      <w:szCs w:val="28"/>
                    </w:rPr>
                  </w:rPrChange>
                </w:rPr>
                <m:t>0</m:t>
              </m:r>
            </m:sub>
          </m:sSub>
          <m:sSup>
            <m:sSupPr>
              <m:ctrlPr>
                <w:rPr>
                  <w:rFonts w:ascii="Cambria Math" w:hAnsi="Cambria Math"/>
                  <w:i/>
                  <w:iCs/>
                  <w:sz w:val="30"/>
                  <w:szCs w:val="30"/>
                </w:rPr>
              </m:ctrlPr>
            </m:sSupPr>
            <m:e>
              <m:r>
                <w:rPr>
                  <w:rFonts w:ascii="Cambria Math" w:hAnsi="Cambria Math"/>
                  <w:sz w:val="30"/>
                  <w:szCs w:val="30"/>
                  <w:rPrChange w:id="3983" w:author="Aleksander Hansen" w:date="2013-02-09T12:46:00Z">
                    <w:rPr>
                      <w:rFonts w:ascii="Cambria Math" w:hAnsi="Cambria Math"/>
                      <w:sz w:val="28"/>
                      <w:szCs w:val="28"/>
                    </w:rPr>
                  </w:rPrChange>
                </w:rPr>
                <m:t>e</m:t>
              </m:r>
            </m:e>
            <m:sup>
              <m:r>
                <w:rPr>
                  <w:rFonts w:ascii="Cambria Math" w:hAnsi="Cambria Math"/>
                  <w:sz w:val="30"/>
                  <w:szCs w:val="30"/>
                  <w:rPrChange w:id="3984" w:author="Aleksander Hansen" w:date="2013-02-09T12:46:00Z">
                    <w:rPr>
                      <w:rFonts w:ascii="Cambria Math" w:hAnsi="Cambria Math"/>
                      <w:sz w:val="28"/>
                      <w:szCs w:val="28"/>
                    </w:rPr>
                  </w:rPrChange>
                </w:rPr>
                <m:t>rT</m:t>
              </m:r>
            </m:sup>
          </m:sSup>
        </m:oMath>
      </m:oMathPara>
    </w:p>
    <w:p w14:paraId="50AFF8EE" w14:textId="0A3652FE" w:rsidR="005F2397" w:rsidRPr="008568A7" w:rsidRDefault="005F2397" w:rsidP="005F2397">
      <w:pPr>
        <w:rPr>
          <w:rFonts w:ascii="Calibri" w:hAnsi="Calibri"/>
        </w:rPr>
      </w:pPr>
      <w:r w:rsidRPr="008568A7">
        <w:rPr>
          <w:rFonts w:ascii="Calibri" w:hAnsi="Calibri"/>
        </w:rPr>
        <w:t>If the asset provides interim cash flows (e.g., a stock that pays dividends), then let (I) equal the present value of the cash flows received and the cost-of-carry model is then given by:</w:t>
      </w:r>
      <w:r w:rsidR="00E433BD">
        <w:rPr>
          <w:rFonts w:ascii="Calibri" w:hAnsi="Calibri"/>
        </w:rPr>
        <w:br/>
      </w:r>
    </w:p>
    <w:p w14:paraId="09ED99C2" w14:textId="3D2EDC19" w:rsidR="005F2397" w:rsidRPr="00821F16" w:rsidRDefault="00DE5CF7" w:rsidP="00E433BD">
      <w:pPr>
        <w:jc w:val="center"/>
        <w:rPr>
          <w:rFonts w:ascii="Calibri" w:hAnsi="Calibri"/>
          <w:iCs/>
          <w:sz w:val="30"/>
          <w:szCs w:val="30"/>
          <w:rPrChange w:id="3985" w:author="Aleksander Hansen" w:date="2013-02-09T12:47:00Z">
            <w:rPr>
              <w:rFonts w:ascii="Calibri" w:hAnsi="Calibri"/>
            </w:rPr>
          </w:rPrChange>
        </w:rPr>
      </w:pPr>
      <m:oMathPara>
        <m:oMathParaPr>
          <m:jc m:val="center"/>
        </m:oMathParaPr>
        <m:oMath>
          <m:sSub>
            <m:sSubPr>
              <m:ctrlPr>
                <w:rPr>
                  <w:rFonts w:ascii="Cambria Math" w:hAnsi="Cambria Math"/>
                  <w:i/>
                  <w:iCs/>
                  <w:sz w:val="30"/>
                  <w:szCs w:val="30"/>
                </w:rPr>
              </m:ctrlPr>
            </m:sSubPr>
            <m:e>
              <m:r>
                <w:rPr>
                  <w:rFonts w:ascii="Cambria Math" w:hAnsi="Cambria Math"/>
                  <w:sz w:val="30"/>
                  <w:szCs w:val="30"/>
                  <w:rPrChange w:id="3986" w:author="Aleksander Hansen" w:date="2013-02-09T12:46:00Z">
                    <w:rPr>
                      <w:rFonts w:ascii="Cambria Math" w:hAnsi="Cambria Math"/>
                      <w:sz w:val="28"/>
                      <w:szCs w:val="28"/>
                    </w:rPr>
                  </w:rPrChange>
                </w:rPr>
                <m:t>F</m:t>
              </m:r>
            </m:e>
            <m:sub>
              <m:r>
                <w:rPr>
                  <w:rFonts w:ascii="Cambria Math" w:hAnsi="Cambria Math"/>
                  <w:sz w:val="30"/>
                  <w:szCs w:val="30"/>
                  <w:rPrChange w:id="3987" w:author="Aleksander Hansen" w:date="2013-02-09T12:46:00Z">
                    <w:rPr>
                      <w:rFonts w:ascii="Cambria Math" w:hAnsi="Cambria Math"/>
                      <w:sz w:val="28"/>
                      <w:szCs w:val="28"/>
                    </w:rPr>
                  </w:rPrChange>
                </w:rPr>
                <m:t>0</m:t>
              </m:r>
            </m:sub>
          </m:sSub>
          <m:r>
            <w:rPr>
              <w:rFonts w:ascii="Cambria Math" w:hAnsi="Cambria Math"/>
              <w:sz w:val="30"/>
              <w:szCs w:val="30"/>
              <w:rPrChange w:id="3988" w:author="Aleksander Hansen" w:date="2013-02-09T12:46:00Z">
                <w:rPr>
                  <w:rFonts w:ascii="Cambria Math" w:hAnsi="Cambria Math"/>
                  <w:sz w:val="28"/>
                  <w:szCs w:val="28"/>
                </w:rPr>
              </w:rPrChange>
            </w:rPr>
            <m:t>=</m:t>
          </m:r>
          <m:d>
            <m:dPr>
              <m:ctrlPr>
                <w:rPr>
                  <w:rFonts w:ascii="Cambria Math" w:hAnsi="Cambria Math"/>
                  <w:i/>
                  <w:iCs/>
                  <w:sz w:val="30"/>
                  <w:szCs w:val="30"/>
                </w:rPr>
              </m:ctrlPr>
            </m:dPr>
            <m:e>
              <m:sSub>
                <m:sSubPr>
                  <m:ctrlPr>
                    <w:rPr>
                      <w:rFonts w:ascii="Cambria Math" w:hAnsi="Cambria Math"/>
                      <w:i/>
                      <w:iCs/>
                      <w:sz w:val="30"/>
                      <w:szCs w:val="30"/>
                    </w:rPr>
                  </m:ctrlPr>
                </m:sSubPr>
                <m:e>
                  <m:r>
                    <w:rPr>
                      <w:rFonts w:ascii="Cambria Math" w:hAnsi="Cambria Math"/>
                      <w:sz w:val="30"/>
                      <w:szCs w:val="30"/>
                      <w:rPrChange w:id="3989" w:author="Aleksander Hansen" w:date="2013-02-09T12:46:00Z">
                        <w:rPr>
                          <w:rFonts w:ascii="Cambria Math" w:hAnsi="Cambria Math"/>
                          <w:sz w:val="28"/>
                          <w:szCs w:val="28"/>
                        </w:rPr>
                      </w:rPrChange>
                    </w:rPr>
                    <m:t>S</m:t>
                  </m:r>
                </m:e>
                <m:sub>
                  <m:r>
                    <w:rPr>
                      <w:rFonts w:ascii="Cambria Math" w:hAnsi="Cambria Math"/>
                      <w:sz w:val="30"/>
                      <w:szCs w:val="30"/>
                      <w:rPrChange w:id="3990" w:author="Aleksander Hansen" w:date="2013-02-09T12:46:00Z">
                        <w:rPr>
                          <w:rFonts w:ascii="Cambria Math" w:hAnsi="Cambria Math"/>
                          <w:sz w:val="28"/>
                          <w:szCs w:val="28"/>
                        </w:rPr>
                      </w:rPrChange>
                    </w:rPr>
                    <m:t>0</m:t>
                  </m:r>
                </m:sub>
              </m:sSub>
              <m:r>
                <w:rPr>
                  <w:rFonts w:ascii="Cambria Math" w:hAnsi="Cambria Math"/>
                  <w:sz w:val="30"/>
                  <w:szCs w:val="30"/>
                  <w:rPrChange w:id="3991" w:author="Aleksander Hansen" w:date="2013-02-09T12:46:00Z">
                    <w:rPr>
                      <w:rFonts w:ascii="Cambria Math" w:hAnsi="Cambria Math"/>
                      <w:sz w:val="28"/>
                      <w:szCs w:val="28"/>
                    </w:rPr>
                  </w:rPrChange>
                </w:rPr>
                <m:t>-I</m:t>
              </m:r>
            </m:e>
          </m:d>
          <m:sSup>
            <m:sSupPr>
              <m:ctrlPr>
                <w:rPr>
                  <w:rFonts w:ascii="Cambria Math" w:hAnsi="Cambria Math"/>
                  <w:i/>
                  <w:iCs/>
                  <w:sz w:val="30"/>
                  <w:szCs w:val="30"/>
                </w:rPr>
              </m:ctrlPr>
            </m:sSupPr>
            <m:e>
              <m:r>
                <w:rPr>
                  <w:rFonts w:ascii="Cambria Math" w:hAnsi="Cambria Math"/>
                  <w:sz w:val="30"/>
                  <w:szCs w:val="30"/>
                  <w:rPrChange w:id="3992" w:author="Aleksander Hansen" w:date="2013-02-09T12:46:00Z">
                    <w:rPr>
                      <w:rFonts w:ascii="Cambria Math" w:hAnsi="Cambria Math"/>
                      <w:sz w:val="28"/>
                      <w:szCs w:val="28"/>
                    </w:rPr>
                  </w:rPrChange>
                </w:rPr>
                <m:t>e</m:t>
              </m:r>
            </m:e>
            <m:sup>
              <m:r>
                <w:rPr>
                  <w:rFonts w:ascii="Cambria Math" w:hAnsi="Cambria Math"/>
                  <w:sz w:val="30"/>
                  <w:szCs w:val="30"/>
                  <w:rPrChange w:id="3993" w:author="Aleksander Hansen" w:date="2013-02-09T12:46:00Z">
                    <w:rPr>
                      <w:rFonts w:ascii="Cambria Math" w:hAnsi="Cambria Math"/>
                      <w:sz w:val="28"/>
                      <w:szCs w:val="28"/>
                    </w:rPr>
                  </w:rPrChange>
                </w:rPr>
                <m:t>rT</m:t>
              </m:r>
            </m:sup>
          </m:sSup>
        </m:oMath>
      </m:oMathPara>
    </w:p>
    <w:p w14:paraId="411D96BA" w14:textId="1CF649CC" w:rsidR="00E433BD" w:rsidRDefault="005F2397" w:rsidP="005F2397">
      <w:pPr>
        <w:rPr>
          <w:rFonts w:ascii="Calibri" w:hAnsi="Calibri"/>
        </w:rPr>
      </w:pPr>
      <w:r w:rsidRPr="008568A7">
        <w:rPr>
          <w:rFonts w:ascii="Calibri" w:hAnsi="Calibri"/>
        </w:rPr>
        <w:t>If the asset provides income (e.g., a stock that pays dividends), where the income can be expressed as a constant percentage of the spot</w:t>
      </w:r>
      <w:ins w:id="3994"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995"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(given by q), then the model is given by:</w:t>
      </w:r>
      <w:r w:rsidR="00E433BD">
        <w:rPr>
          <w:rFonts w:ascii="Calibri" w:hAnsi="Calibri"/>
        </w:rPr>
        <w:br/>
      </w:r>
    </w:p>
    <w:p w14:paraId="06E20E0D" w14:textId="272C3756" w:rsidR="005F2397" w:rsidRPr="00821F16" w:rsidRDefault="00DE5CF7" w:rsidP="005F2397">
      <w:pPr>
        <w:rPr>
          <w:rFonts w:ascii="Calibri" w:hAnsi="Calibri"/>
          <w:iCs/>
          <w:sz w:val="30"/>
          <w:szCs w:val="30"/>
          <w:rPrChange w:id="3996" w:author="Aleksander Hansen" w:date="2013-02-09T12:47:00Z">
            <w:rPr>
              <w:rFonts w:ascii="Calibri" w:hAnsi="Calibri"/>
            </w:rPr>
          </w:rPrChange>
        </w:rPr>
      </w:pPr>
      <m:oMathPara>
        <m:oMathParaPr>
          <m:jc m:val="center"/>
        </m:oMathParaPr>
        <m:oMath>
          <m:sSub>
            <m:sSubPr>
              <m:ctrlPr>
                <w:rPr>
                  <w:rFonts w:ascii="Cambria Math" w:hAnsi="Cambria Math"/>
                  <w:i/>
                  <w:iCs/>
                  <w:sz w:val="30"/>
                  <w:szCs w:val="30"/>
                </w:rPr>
              </m:ctrlPr>
            </m:sSubPr>
            <m:e>
              <m:r>
                <w:rPr>
                  <w:rFonts w:ascii="Cambria Math" w:hAnsi="Cambria Math"/>
                  <w:sz w:val="30"/>
                  <w:szCs w:val="30"/>
                  <w:rPrChange w:id="3997" w:author="Aleksander Hansen" w:date="2013-02-09T12:46:00Z">
                    <w:rPr>
                      <w:rFonts w:ascii="Cambria Math" w:hAnsi="Cambria Math"/>
                      <w:sz w:val="28"/>
                      <w:szCs w:val="28"/>
                    </w:rPr>
                  </w:rPrChange>
                </w:rPr>
                <m:t>F</m:t>
              </m:r>
            </m:e>
            <m:sub>
              <m:r>
                <w:rPr>
                  <w:rFonts w:ascii="Cambria Math" w:hAnsi="Cambria Math"/>
                  <w:sz w:val="30"/>
                  <w:szCs w:val="30"/>
                  <w:rPrChange w:id="3998" w:author="Aleksander Hansen" w:date="2013-02-09T12:46:00Z">
                    <w:rPr>
                      <w:rFonts w:ascii="Cambria Math" w:hAnsi="Cambria Math"/>
                      <w:sz w:val="28"/>
                      <w:szCs w:val="28"/>
                    </w:rPr>
                  </w:rPrChange>
                </w:rPr>
                <m:t>0</m:t>
              </m:r>
            </m:sub>
          </m:sSub>
          <m:r>
            <w:rPr>
              <w:rFonts w:ascii="Cambria Math" w:hAnsi="Cambria Math"/>
              <w:sz w:val="30"/>
              <w:szCs w:val="30"/>
              <w:rPrChange w:id="3999" w:author="Aleksander Hansen" w:date="2013-02-09T12:46:00Z">
                <w:rPr>
                  <w:rFonts w:ascii="Cambria Math" w:hAnsi="Cambria Math"/>
                  <w:sz w:val="28"/>
                  <w:szCs w:val="28"/>
                </w:rPr>
              </w:rPrChange>
            </w:rPr>
            <m:t>=</m:t>
          </m:r>
          <m:sSub>
            <m:sSubPr>
              <m:ctrlPr>
                <w:rPr>
                  <w:rFonts w:ascii="Cambria Math" w:hAnsi="Cambria Math"/>
                  <w:i/>
                  <w:iCs/>
                  <w:sz w:val="30"/>
                  <w:szCs w:val="30"/>
                </w:rPr>
              </m:ctrlPr>
            </m:sSubPr>
            <m:e>
              <m:r>
                <w:rPr>
                  <w:rFonts w:ascii="Cambria Math" w:hAnsi="Cambria Math"/>
                  <w:sz w:val="30"/>
                  <w:szCs w:val="30"/>
                  <w:rPrChange w:id="4000" w:author="Aleksander Hansen" w:date="2013-02-09T12:46:00Z">
                    <w:rPr>
                      <w:rFonts w:ascii="Cambria Math" w:hAnsi="Cambria Math"/>
                      <w:sz w:val="28"/>
                      <w:szCs w:val="28"/>
                    </w:rPr>
                  </w:rPrChange>
                </w:rPr>
                <m:t>S</m:t>
              </m:r>
            </m:e>
            <m:sub>
              <m:r>
                <w:rPr>
                  <w:rFonts w:ascii="Cambria Math" w:hAnsi="Cambria Math"/>
                  <w:sz w:val="30"/>
                  <w:szCs w:val="30"/>
                  <w:rPrChange w:id="4001" w:author="Aleksander Hansen" w:date="2013-02-09T12:46:00Z">
                    <w:rPr>
                      <w:rFonts w:ascii="Cambria Math" w:hAnsi="Cambria Math"/>
                      <w:sz w:val="28"/>
                      <w:szCs w:val="28"/>
                    </w:rPr>
                  </w:rPrChange>
                </w:rPr>
                <m:t>0</m:t>
              </m:r>
            </m:sub>
          </m:sSub>
          <m:sSup>
            <m:sSupPr>
              <m:ctrlPr>
                <w:rPr>
                  <w:rFonts w:ascii="Cambria Math" w:hAnsi="Cambria Math"/>
                  <w:i/>
                  <w:iCs/>
                  <w:sz w:val="30"/>
                  <w:szCs w:val="30"/>
                </w:rPr>
              </m:ctrlPr>
            </m:sSupPr>
            <m:e>
              <m:r>
                <w:rPr>
                  <w:rFonts w:ascii="Cambria Math" w:hAnsi="Cambria Math"/>
                  <w:sz w:val="30"/>
                  <w:szCs w:val="30"/>
                  <w:rPrChange w:id="4002" w:author="Aleksander Hansen" w:date="2013-02-09T12:46:00Z">
                    <w:rPr>
                      <w:rFonts w:ascii="Cambria Math" w:hAnsi="Cambria Math"/>
                      <w:sz w:val="28"/>
                      <w:szCs w:val="28"/>
                    </w:rPr>
                  </w:rPrChange>
                </w:rPr>
                <m:t>e</m:t>
              </m:r>
            </m:e>
            <m:sup>
              <m:d>
                <m:dPr>
                  <m:ctrlPr>
                    <w:rPr>
                      <w:rFonts w:ascii="Cambria Math" w:hAnsi="Cambria Math"/>
                      <w:i/>
                      <w:iCs/>
                      <w:sz w:val="30"/>
                      <w:szCs w:val="30"/>
                    </w:rPr>
                  </m:ctrlPr>
                </m:dPr>
                <m:e>
                  <m:r>
                    <w:rPr>
                      <w:rFonts w:ascii="Cambria Math" w:hAnsi="Cambria Math"/>
                      <w:sz w:val="30"/>
                      <w:szCs w:val="30"/>
                      <w:rPrChange w:id="4003" w:author="Aleksander Hansen" w:date="2013-02-09T12:46:00Z">
                        <w:rPr>
                          <w:rFonts w:ascii="Cambria Math" w:hAnsi="Cambria Math"/>
                          <w:sz w:val="28"/>
                          <w:szCs w:val="28"/>
                        </w:rPr>
                      </w:rPrChange>
                    </w:rPr>
                    <m:t>r-q</m:t>
                  </m:r>
                </m:e>
              </m:d>
              <m:r>
                <w:rPr>
                  <w:rFonts w:ascii="Cambria Math" w:hAnsi="Cambria Math"/>
                  <w:sz w:val="30"/>
                  <w:szCs w:val="30"/>
                  <w:rPrChange w:id="4004" w:author="Aleksander Hansen" w:date="2013-02-09T12:46:00Z">
                    <w:rPr>
                      <w:rFonts w:ascii="Cambria Math" w:hAnsi="Cambria Math"/>
                      <w:sz w:val="28"/>
                      <w:szCs w:val="28"/>
                    </w:rPr>
                  </w:rPrChange>
                </w:rPr>
                <m:t>T</m:t>
              </m:r>
            </m:sup>
          </m:sSup>
        </m:oMath>
      </m:oMathPara>
    </w:p>
    <w:p w14:paraId="2941CA49" w14:textId="721BAA41" w:rsidR="005F2397" w:rsidRPr="008568A7" w:rsidRDefault="005F2397" w:rsidP="005F2397">
      <w:pPr>
        <w:rPr>
          <w:rFonts w:ascii="Calibri" w:hAnsi="Calibri"/>
        </w:rPr>
      </w:pPr>
      <w:r w:rsidRPr="008568A7">
        <w:rPr>
          <w:rFonts w:ascii="Calibri" w:hAnsi="Calibri"/>
        </w:rPr>
        <w:t>If the asset has a storage cost and produces a convenience yield</w:t>
      </w:r>
      <w:ins w:id="4005"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4006"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(where the convenience yield is a constant percentage of the spot</w:t>
      </w:r>
      <w:ins w:id="4007"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008"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denoted by ‘y’), the cost-of-carry model expands to: </w:t>
      </w:r>
    </w:p>
    <w:p w14:paraId="5BFA29E2" w14:textId="3D02EE9F" w:rsidR="005F2397" w:rsidRPr="00821F16" w:rsidRDefault="00DE5CF7" w:rsidP="005F2397">
      <w:pPr>
        <w:rPr>
          <w:rFonts w:ascii="Calibri" w:hAnsi="Calibri"/>
          <w:iCs/>
          <w:sz w:val="30"/>
          <w:szCs w:val="30"/>
          <w:rPrChange w:id="4009" w:author="Aleksander Hansen" w:date="2013-02-09T12:46:00Z">
            <w:rPr>
              <w:rFonts w:ascii="Calibri" w:hAnsi="Calibri"/>
            </w:rPr>
          </w:rPrChange>
        </w:rPr>
      </w:pPr>
      <m:oMathPara>
        <m:oMathParaPr>
          <m:jc m:val="center"/>
        </m:oMathParaPr>
        <m:oMath>
          <m:sSub>
            <m:sSubPr>
              <m:ctrlPr>
                <w:rPr>
                  <w:rFonts w:ascii="Cambria Math" w:hAnsi="Cambria Math"/>
                  <w:i/>
                  <w:iCs/>
                  <w:sz w:val="30"/>
                  <w:szCs w:val="30"/>
                </w:rPr>
              </m:ctrlPr>
            </m:sSubPr>
            <m:e>
              <m:r>
                <w:rPr>
                  <w:rFonts w:ascii="Cambria Math" w:hAnsi="Cambria Math"/>
                  <w:sz w:val="30"/>
                  <w:szCs w:val="30"/>
                  <w:rPrChange w:id="4010" w:author="Aleksander Hansen" w:date="2013-02-09T12:46:00Z">
                    <w:rPr>
                      <w:rFonts w:ascii="Cambria Math" w:hAnsi="Cambria Math"/>
                      <w:sz w:val="28"/>
                      <w:szCs w:val="28"/>
                    </w:rPr>
                  </w:rPrChange>
                </w:rPr>
                <m:t>F</m:t>
              </m:r>
            </m:e>
            <m:sub>
              <m:r>
                <w:rPr>
                  <w:rFonts w:ascii="Cambria Math" w:hAnsi="Cambria Math"/>
                  <w:sz w:val="30"/>
                  <w:szCs w:val="30"/>
                  <w:rPrChange w:id="4011" w:author="Aleksander Hansen" w:date="2013-02-09T12:46:00Z">
                    <w:rPr>
                      <w:rFonts w:ascii="Cambria Math" w:hAnsi="Cambria Math"/>
                      <w:sz w:val="28"/>
                      <w:szCs w:val="28"/>
                    </w:rPr>
                  </w:rPrChange>
                </w:rPr>
                <m:t>0</m:t>
              </m:r>
            </m:sub>
          </m:sSub>
          <m:r>
            <w:rPr>
              <w:rFonts w:ascii="Cambria Math" w:hAnsi="Cambria Math"/>
              <w:sz w:val="30"/>
              <w:szCs w:val="30"/>
              <w:rPrChange w:id="4012" w:author="Aleksander Hansen" w:date="2013-02-09T12:46:00Z">
                <w:rPr>
                  <w:rFonts w:ascii="Cambria Math" w:hAnsi="Cambria Math"/>
                  <w:sz w:val="28"/>
                  <w:szCs w:val="28"/>
                </w:rPr>
              </w:rPrChange>
            </w:rPr>
            <m:t>=</m:t>
          </m:r>
          <m:sSub>
            <m:sSubPr>
              <m:ctrlPr>
                <w:rPr>
                  <w:rFonts w:ascii="Cambria Math" w:hAnsi="Cambria Math"/>
                  <w:i/>
                  <w:iCs/>
                  <w:sz w:val="30"/>
                  <w:szCs w:val="30"/>
                </w:rPr>
              </m:ctrlPr>
            </m:sSubPr>
            <m:e>
              <m:r>
                <w:rPr>
                  <w:rFonts w:ascii="Cambria Math" w:hAnsi="Cambria Math"/>
                  <w:sz w:val="30"/>
                  <w:szCs w:val="30"/>
                  <w:rPrChange w:id="4013" w:author="Aleksander Hansen" w:date="2013-02-09T12:46:00Z">
                    <w:rPr>
                      <w:rFonts w:ascii="Cambria Math" w:hAnsi="Cambria Math"/>
                      <w:sz w:val="28"/>
                      <w:szCs w:val="28"/>
                    </w:rPr>
                  </w:rPrChange>
                </w:rPr>
                <m:t>S</m:t>
              </m:r>
            </m:e>
            <m:sub>
              <m:r>
                <w:rPr>
                  <w:rFonts w:ascii="Cambria Math" w:hAnsi="Cambria Math"/>
                  <w:sz w:val="30"/>
                  <w:szCs w:val="30"/>
                  <w:rPrChange w:id="4014" w:author="Aleksander Hansen" w:date="2013-02-09T12:46:00Z">
                    <w:rPr>
                      <w:rFonts w:ascii="Cambria Math" w:hAnsi="Cambria Math"/>
                      <w:sz w:val="28"/>
                      <w:szCs w:val="28"/>
                    </w:rPr>
                  </w:rPrChange>
                </w:rPr>
                <m:t>0</m:t>
              </m:r>
            </m:sub>
          </m:sSub>
          <m:sSup>
            <m:sSupPr>
              <m:ctrlPr>
                <w:rPr>
                  <w:rFonts w:ascii="Cambria Math" w:hAnsi="Cambria Math"/>
                  <w:i/>
                  <w:iCs/>
                  <w:sz w:val="30"/>
                  <w:szCs w:val="30"/>
                </w:rPr>
              </m:ctrlPr>
            </m:sSupPr>
            <m:e>
              <m:r>
                <w:rPr>
                  <w:rFonts w:ascii="Cambria Math" w:hAnsi="Cambria Math"/>
                  <w:sz w:val="30"/>
                  <w:szCs w:val="30"/>
                  <w:rPrChange w:id="4015" w:author="Aleksander Hansen" w:date="2013-02-09T12:46:00Z">
                    <w:rPr>
                      <w:rFonts w:ascii="Cambria Math" w:hAnsi="Cambria Math"/>
                      <w:sz w:val="28"/>
                      <w:szCs w:val="28"/>
                    </w:rPr>
                  </w:rPrChange>
                </w:rPr>
                <m:t>e</m:t>
              </m:r>
            </m:e>
            <m:sup>
              <m:d>
                <m:dPr>
                  <m:ctrlPr>
                    <w:rPr>
                      <w:rFonts w:ascii="Cambria Math" w:hAnsi="Cambria Math"/>
                      <w:i/>
                      <w:iCs/>
                      <w:sz w:val="30"/>
                      <w:szCs w:val="30"/>
                    </w:rPr>
                  </m:ctrlPr>
                </m:dPr>
                <m:e>
                  <m:r>
                    <w:rPr>
                      <w:rFonts w:ascii="Cambria Math" w:hAnsi="Cambria Math"/>
                      <w:sz w:val="30"/>
                      <w:szCs w:val="30"/>
                      <w:rPrChange w:id="4016" w:author="Aleksander Hansen" w:date="2013-02-09T12:46:00Z">
                        <w:rPr>
                          <w:rFonts w:ascii="Cambria Math" w:hAnsi="Cambria Math"/>
                          <w:sz w:val="28"/>
                          <w:szCs w:val="28"/>
                        </w:rPr>
                      </w:rPrChange>
                    </w:rPr>
                    <m:t>r+u-y</m:t>
                  </m:r>
                </m:e>
              </m:d>
              <m:r>
                <w:rPr>
                  <w:rFonts w:ascii="Cambria Math" w:hAnsi="Cambria Math"/>
                  <w:sz w:val="30"/>
                  <w:szCs w:val="30"/>
                  <w:rPrChange w:id="4017" w:author="Aleksander Hansen" w:date="2013-02-09T12:46:00Z">
                    <w:rPr>
                      <w:rFonts w:ascii="Cambria Math" w:hAnsi="Cambria Math"/>
                      <w:sz w:val="28"/>
                      <w:szCs w:val="28"/>
                    </w:rPr>
                  </w:rPrChange>
                </w:rPr>
                <m:t>T</m:t>
              </m:r>
            </m:sup>
          </m:sSup>
        </m:oMath>
      </m:oMathPara>
    </w:p>
    <w:p w14:paraId="2725BB5D" w14:textId="634C1711" w:rsidR="005F2397" w:rsidRPr="008568A7" w:rsidRDefault="005F2397" w:rsidP="005F2397">
      <w:pPr>
        <w:rPr>
          <w:rFonts w:ascii="Calibri" w:hAnsi="Calibri"/>
        </w:rPr>
      </w:pPr>
      <w:r w:rsidRPr="008568A7">
        <w:rPr>
          <w:rFonts w:ascii="Calibri" w:hAnsi="Calibri"/>
        </w:rPr>
        <w:t>Where r is the risk-free rate, u is the storage cost as a constant percentage, and y is the convenience yield</w:t>
      </w:r>
      <w:ins w:id="4018"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4019" w:author="Aleksander Hansen" w:date="2013-02-15T17:05:00Z">
        <w:r w:rsidR="00FF184E">
          <w:instrText xml:space="preserve">" </w:instrText>
        </w:r>
        <w:r w:rsidR="00FF184E">
          <w:rPr>
            <w:rFonts w:ascii="Calibri" w:hAnsi="Calibri"/>
          </w:rPr>
          <w:fldChar w:fldCharType="end"/>
        </w:r>
      </w:ins>
      <w:r w:rsidRPr="008568A7">
        <w:rPr>
          <w:rFonts w:ascii="Calibri" w:hAnsi="Calibri"/>
        </w:rPr>
        <w:t>.</w:t>
      </w:r>
    </w:p>
    <w:p w14:paraId="6D91A6B7" w14:textId="45AA4654" w:rsidR="005F2397" w:rsidRDefault="005F2397" w:rsidP="005F2397">
      <w:pPr>
        <w:rPr>
          <w:rFonts w:ascii="Calibri" w:hAnsi="Calibri"/>
          <w:noProof/>
        </w:rPr>
      </w:pPr>
    </w:p>
    <w:p w14:paraId="3058E4F3" w14:textId="7CDDB7B3" w:rsidR="0065222F" w:rsidRPr="008568A7" w:rsidRDefault="0065222F" w:rsidP="005F2397">
      <w:pPr>
        <w:rPr>
          <w:rFonts w:ascii="Calibri" w:hAnsi="Calibri"/>
        </w:rPr>
      </w:pPr>
      <w:r>
        <w:rPr>
          <w:rFonts w:ascii="Calibri" w:hAnsi="Calibri"/>
          <w:noProof/>
        </w:rPr>
        <w:drawing>
          <wp:inline distT="0" distB="0" distL="0" distR="0" wp14:anchorId="60DD3D38" wp14:editId="1C70C957">
            <wp:extent cx="5257800" cy="3367958"/>
            <wp:effectExtent l="0" t="0" r="0" b="1079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potforward.jpg"/>
                    <pic:cNvPicPr/>
                  </pic:nvPicPr>
                  <pic:blipFill>
                    <a:blip r:embed="rId55">
                      <a:extLst>
                        <a:ext uri="{28A0092B-C50C-407E-A947-70E740481C1C}">
                          <a14:useLocalDpi xmlns:a14="http://schemas.microsoft.com/office/drawing/2010/main" val="0"/>
                        </a:ext>
                      </a:extLst>
                    </a:blip>
                    <a:stretch>
                      <a:fillRect/>
                    </a:stretch>
                  </pic:blipFill>
                  <pic:spPr>
                    <a:xfrm>
                      <a:off x="0" y="0"/>
                      <a:ext cx="5260082" cy="3369420"/>
                    </a:xfrm>
                    <a:prstGeom prst="rect">
                      <a:avLst/>
                    </a:prstGeom>
                  </pic:spPr>
                </pic:pic>
              </a:graphicData>
            </a:graphic>
          </wp:inline>
        </w:drawing>
      </w:r>
    </w:p>
    <w:p w14:paraId="336BD592" w14:textId="77777777" w:rsidR="008568A7" w:rsidRDefault="008568A7" w:rsidP="005F2397">
      <w:pPr>
        <w:rPr>
          <w:rFonts w:ascii="Calibri" w:hAnsi="Calibri"/>
        </w:rPr>
      </w:pPr>
    </w:p>
    <w:p w14:paraId="07B5A2B6" w14:textId="48FBD96D" w:rsidR="005F2397" w:rsidRPr="008568A7" w:rsidRDefault="005F2397" w:rsidP="005F2397">
      <w:pPr>
        <w:rPr>
          <w:rFonts w:ascii="Calibri" w:hAnsi="Calibri"/>
        </w:rPr>
      </w:pPr>
      <w:r w:rsidRPr="008568A7">
        <w:rPr>
          <w:rFonts w:ascii="Calibri" w:hAnsi="Calibri"/>
        </w:rPr>
        <w:t>As the chart above shows, storage costs increase the value of the forward</w:t>
      </w:r>
      <w:ins w:id="4020"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021"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contract and storage costs work in the opposite direction of income (or in the case of a financial asset, dividends). The risk-free rate is the cost of financing and increases the value of the forward contract; it works in the opposite direction (i.e., is offset by) any convenience yield</w:t>
      </w:r>
      <w:ins w:id="4022"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4023" w:author="Aleksander Hansen" w:date="2013-02-15T17:05:00Z">
        <w:r w:rsidR="00FF184E">
          <w:instrText xml:space="preserve">" </w:instrText>
        </w:r>
        <w:r w:rsidR="00FF184E">
          <w:rPr>
            <w:rFonts w:ascii="Calibri" w:hAnsi="Calibri"/>
          </w:rPr>
          <w:fldChar w:fldCharType="end"/>
        </w:r>
      </w:ins>
      <w:r w:rsidRPr="008568A7">
        <w:rPr>
          <w:rFonts w:ascii="Calibri" w:hAnsi="Calibri"/>
        </w:rPr>
        <w:t>.</w:t>
      </w:r>
    </w:p>
    <w:p w14:paraId="5E2FC6B4" w14:textId="77777777" w:rsidR="005F2397" w:rsidRPr="008568A7" w:rsidRDefault="005F2397" w:rsidP="005F2397">
      <w:pPr>
        <w:rPr>
          <w:rFonts w:ascii="Calibri" w:hAnsi="Calibri"/>
        </w:rPr>
      </w:pPr>
      <w:r w:rsidRPr="008568A7">
        <w:rPr>
          <w:rFonts w:ascii="Calibri" w:hAnsi="Calibri"/>
        </w:rPr>
        <w:br w:type="page"/>
      </w:r>
    </w:p>
    <w:p w14:paraId="5E6DC8AF" w14:textId="261A7E0C" w:rsidR="00833F91" w:rsidRDefault="005F2397" w:rsidP="005F2397">
      <w:pPr>
        <w:rPr>
          <w:rFonts w:ascii="Calibri" w:hAnsi="Calibri"/>
        </w:rPr>
      </w:pPr>
      <w:r w:rsidRPr="008568A7">
        <w:rPr>
          <w:rFonts w:ascii="Calibri" w:hAnsi="Calibri"/>
        </w:rPr>
        <w:t>In summary, the cost of carry</w:t>
      </w:r>
      <w:ins w:id="4024"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cost of carry</w:instrText>
      </w:r>
      <w:ins w:id="4025"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links the spot</w:t>
      </w:r>
      <w:ins w:id="4026"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027"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to the forward</w:t>
      </w:r>
      <w:ins w:id="4028"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029"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w:t>
      </w:r>
    </w:p>
    <w:p w14:paraId="73A184D0" w14:textId="3305491D" w:rsidR="005F2397" w:rsidRPr="008568A7" w:rsidRDefault="00833F91" w:rsidP="005F2397">
      <w:pPr>
        <w:rPr>
          <w:rFonts w:ascii="Calibri" w:hAnsi="Calibri"/>
        </w:rPr>
      </w:pPr>
      <w:r>
        <w:rPr>
          <w:rFonts w:ascii="Calibri" w:hAnsi="Calibri"/>
          <w:noProof/>
        </w:rPr>
        <w:drawing>
          <wp:inline distT="0" distB="0" distL="0" distR="0" wp14:anchorId="6CD2AE01" wp14:editId="1D6D8701">
            <wp:extent cx="5772150" cy="4538345"/>
            <wp:effectExtent l="0" t="0" r="0" b="825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2-08 at 3.06.20 PM.png"/>
                    <pic:cNvPicPr/>
                  </pic:nvPicPr>
                  <pic:blipFill>
                    <a:blip r:embed="rId56">
                      <a:extLst>
                        <a:ext uri="{28A0092B-C50C-407E-A947-70E740481C1C}">
                          <a14:useLocalDpi xmlns:a14="http://schemas.microsoft.com/office/drawing/2010/main" val="0"/>
                        </a:ext>
                      </a:extLst>
                    </a:blip>
                    <a:stretch>
                      <a:fillRect/>
                    </a:stretch>
                  </pic:blipFill>
                  <pic:spPr>
                    <a:xfrm>
                      <a:off x="0" y="0"/>
                      <a:ext cx="5772150" cy="4538345"/>
                    </a:xfrm>
                    <a:prstGeom prst="rect">
                      <a:avLst/>
                    </a:prstGeom>
                  </pic:spPr>
                </pic:pic>
              </a:graphicData>
            </a:graphic>
          </wp:inline>
        </w:drawing>
      </w:r>
      <w:r w:rsidR="005F2397" w:rsidRPr="008568A7">
        <w:rPr>
          <w:rFonts w:ascii="Calibri" w:hAnsi="Calibri"/>
        </w:rPr>
        <w:br w:type="page"/>
      </w:r>
    </w:p>
    <w:p w14:paraId="16711787" w14:textId="4D20026F" w:rsidR="00972464" w:rsidRPr="008568A7" w:rsidRDefault="005F2397">
      <w:pPr>
        <w:pStyle w:val="Heading2"/>
        <w:pPrChange w:id="4030" w:author="Aleksander Hansen" w:date="2013-02-15T20:42:00Z">
          <w:pPr>
            <w:ind w:left="2160"/>
          </w:pPr>
        </w:pPrChange>
      </w:pPr>
      <w:bookmarkStart w:id="4031" w:name="_Toc222580645"/>
      <w:r w:rsidRPr="008568A7">
        <w:t>Calculate the forward</w:t>
      </w:r>
      <w:ins w:id="4032" w:author="Aleksander Hansen" w:date="2013-02-15T16:50:00Z">
        <w:r w:rsidR="00AC5507">
          <w:fldChar w:fldCharType="begin"/>
        </w:r>
        <w:r w:rsidR="00AC5507">
          <w:instrText xml:space="preserve"> XE "</w:instrText>
        </w:r>
      </w:ins>
      <w:r w:rsidR="00AC5507" w:rsidRPr="008568A7">
        <w:rPr>
          <w:rFonts w:ascii="Calibri" w:hAnsi="Calibri"/>
        </w:rPr>
        <w:instrText>forward</w:instrText>
      </w:r>
      <w:ins w:id="4033" w:author="Aleksander Hansen" w:date="2013-02-15T16:50:00Z">
        <w:r w:rsidR="00AC5507">
          <w:instrText xml:space="preserve">" </w:instrText>
        </w:r>
        <w:r w:rsidR="00AC5507">
          <w:fldChar w:fldCharType="end"/>
        </w:r>
      </w:ins>
      <w:r w:rsidRPr="008568A7">
        <w:t xml:space="preserve"> price, given the underlying asset’s price, with or without short sales and/or consideration to the income or yield</w:t>
      </w:r>
      <w:ins w:id="4034" w:author="Aleksander Hansen" w:date="2013-02-15T17:05:00Z">
        <w:r w:rsidR="00FF184E">
          <w:fldChar w:fldCharType="begin"/>
        </w:r>
        <w:r w:rsidR="00FF184E">
          <w:instrText xml:space="preserve"> XE "</w:instrText>
        </w:r>
      </w:ins>
      <w:r w:rsidR="00FF184E" w:rsidRPr="008568A7">
        <w:rPr>
          <w:rFonts w:ascii="Calibri" w:hAnsi="Calibri"/>
        </w:rPr>
        <w:instrText>yield</w:instrText>
      </w:r>
      <w:ins w:id="4035" w:author="Aleksander Hansen" w:date="2013-02-15T17:05:00Z">
        <w:r w:rsidR="00FF184E">
          <w:instrText xml:space="preserve">" </w:instrText>
        </w:r>
        <w:r w:rsidR="00FF184E">
          <w:fldChar w:fldCharType="end"/>
        </w:r>
      </w:ins>
      <w:r w:rsidRPr="008568A7">
        <w:t xml:space="preserve"> of the underlying asset. Describe an arbitrage argument in support of these prices</w:t>
      </w:r>
      <w:bookmarkEnd w:id="4031"/>
      <w:r w:rsidR="00972464" w:rsidRPr="008568A7">
        <w:br/>
      </w:r>
    </w:p>
    <w:p w14:paraId="0BA0422E" w14:textId="77777777" w:rsidR="005F2397" w:rsidRPr="008568A7" w:rsidRDefault="005F2397" w:rsidP="005F2397">
      <w:pPr>
        <w:rPr>
          <w:rFonts w:ascii="Calibri" w:hAnsi="Calibri"/>
        </w:rPr>
      </w:pPr>
      <w:r w:rsidRPr="008568A7">
        <w:rPr>
          <w:rFonts w:ascii="Calibri" w:hAnsi="Calibri"/>
        </w:rPr>
        <w:t>The following exhibit (from a key learning sp</w:t>
      </w:r>
      <w:r w:rsidR="00972464" w:rsidRPr="008568A7">
        <w:rPr>
          <w:rFonts w:ascii="Calibri" w:hAnsi="Calibri"/>
        </w:rPr>
        <w:t>readsheet) locates several cost-of-</w:t>
      </w:r>
      <w:r w:rsidRPr="008568A7">
        <w:rPr>
          <w:rFonts w:ascii="Calibri" w:hAnsi="Calibri"/>
        </w:rPr>
        <w:t>carry examples together into the same template (one textbook example per column).</w:t>
      </w:r>
    </w:p>
    <w:p w14:paraId="1E1791AA" w14:textId="77777777" w:rsidR="00FA56B8" w:rsidRPr="008568A7" w:rsidRDefault="00D068CA" w:rsidP="005F2397">
      <w:pPr>
        <w:rPr>
          <w:rFonts w:ascii="Calibri" w:hAnsi="Calibri"/>
        </w:rPr>
      </w:pPr>
      <w:r w:rsidRPr="008568A7">
        <w:rPr>
          <w:rFonts w:ascii="Calibri" w:hAnsi="Calibri"/>
          <w:noProof/>
        </w:rPr>
        <mc:AlternateContent>
          <mc:Choice Requires="wps">
            <w:drawing>
              <wp:anchor distT="0" distB="0" distL="114300" distR="114300" simplePos="0" relativeHeight="251695616" behindDoc="0" locked="0" layoutInCell="1" allowOverlap="1" wp14:anchorId="4351F0D8" wp14:editId="2568844A">
                <wp:simplePos x="0" y="0"/>
                <wp:positionH relativeFrom="column">
                  <wp:posOffset>114300</wp:posOffset>
                </wp:positionH>
                <wp:positionV relativeFrom="paragraph">
                  <wp:posOffset>93980</wp:posOffset>
                </wp:positionV>
                <wp:extent cx="5029200" cy="1143000"/>
                <wp:effectExtent l="76200" t="76200" r="101600" b="101600"/>
                <wp:wrapSquare wrapText="bothSides"/>
                <wp:docPr id="711" name="Text Box 711"/>
                <wp:cNvGraphicFramePr/>
                <a:graphic xmlns:a="http://schemas.openxmlformats.org/drawingml/2006/main">
                  <a:graphicData uri="http://schemas.microsoft.com/office/word/2010/wordprocessingShape">
                    <wps:wsp>
                      <wps:cNvSpPr txBox="1"/>
                      <wps:spPr>
                        <a:xfrm>
                          <a:off x="0" y="0"/>
                          <a:ext cx="5029200" cy="11430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8798F4" w14:textId="77777777" w:rsidR="003D168C" w:rsidRDefault="003D168C" w:rsidP="00FA56B8">
                            <w:r>
                              <w:t xml:space="preserve"> IMPORTANT CONCEPT:</w:t>
                            </w:r>
                            <w:r>
                              <w:br/>
                            </w:r>
                          </w:p>
                          <w:p w14:paraId="73039404" w14:textId="35A7D2F7" w:rsidR="003D168C" w:rsidRDefault="003D168C" w:rsidP="00FA56B8">
                            <w:pPr>
                              <w:ind w:left="720"/>
                            </w:pPr>
                            <w:r w:rsidRPr="005368C2">
                              <w:t>Note that th</w:t>
                            </w:r>
                            <w:r>
                              <w:t>e “four forces” are represented. I</w:t>
                            </w:r>
                            <w:r w:rsidRPr="005368C2">
                              <w:t xml:space="preserve">nterest rate and storage </w:t>
                            </w:r>
                            <w:r>
                              <w:t xml:space="preserve">costs </w:t>
                            </w:r>
                            <w:r w:rsidRPr="00FA56B8">
                              <w:rPr>
                                <w:i/>
                              </w:rPr>
                              <w:t>increase</w:t>
                            </w:r>
                            <w:r>
                              <w:t xml:space="preserve"> the price of the forward. Dividend and convenience yield </w:t>
                            </w:r>
                            <w:r w:rsidRPr="00D068CA">
                              <w:rPr>
                                <w:i/>
                              </w:rPr>
                              <w:t>decrease</w:t>
                            </w:r>
                            <w:r w:rsidRPr="005368C2">
                              <w:t xml:space="preserve"> the price of the forward</w:t>
                            </w:r>
                            <w:ins w:id="4036" w:author="Aleksander Hansen" w:date="2013-02-11T20:34:00Z">
                              <w:r>
                                <w:t>.</w:t>
                              </w:r>
                            </w:ins>
                            <w:del w:id="4037" w:author="Aleksander Hansen" w:date="2013-02-11T20:34:00Z">
                              <w:r w:rsidRPr="005368C2" w:rsidDel="00797D33">
                                <w:delText>:</w:delText>
                              </w:r>
                            </w:del>
                          </w:p>
                          <w:p w14:paraId="6B525350" w14:textId="77777777" w:rsidR="003D168C" w:rsidRDefault="003D168C"/>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1" o:spid="_x0000_s1041" type="#_x0000_t202" style="position:absolute;margin-left:9pt;margin-top:7.4pt;width:396pt;height:90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" filled="f" strokeweight=".5pt">
                <v:textbox inset="2emu">
                  <w:txbxContent>
                    <w:p w14:paraId="3E8798F4" w14:textId="77777777" w:rsidR="003D168C" w:rsidRDefault="003D168C" w:rsidP="00FA56B8">
                      <w:r>
                        <w:t xml:space="preserve"> IMPORTANT CONCEPT:</w:t>
                      </w:r>
                      <w:r>
                        <w:br/>
                      </w:r>
                    </w:p>
                    <w:p w14:paraId="73039404" w14:textId="35A7D2F7" w:rsidR="003D168C" w:rsidRDefault="003D168C" w:rsidP="00FA56B8">
                      <w:pPr>
                        <w:ind w:left="720"/>
                      </w:pPr>
                      <w:r w:rsidRPr="005368C2">
                        <w:t>Note that th</w:t>
                      </w:r>
                      <w:r>
                        <w:t>e “four forces” are represented. I</w:t>
                      </w:r>
                      <w:r w:rsidRPr="005368C2">
                        <w:t xml:space="preserve">nterest rate and storage </w:t>
                      </w:r>
                      <w:r>
                        <w:t xml:space="preserve">costs </w:t>
                      </w:r>
                      <w:r w:rsidRPr="00FA56B8">
                        <w:rPr>
                          <w:i/>
                        </w:rPr>
                        <w:t>increase</w:t>
                      </w:r>
                      <w:r>
                        <w:t xml:space="preserve"> the price of the forward. Dividend and convenience yield </w:t>
                      </w:r>
                      <w:r w:rsidRPr="00D068CA">
                        <w:rPr>
                          <w:i/>
                        </w:rPr>
                        <w:t>decrease</w:t>
                      </w:r>
                      <w:r w:rsidRPr="005368C2">
                        <w:t xml:space="preserve"> the price of the forward</w:t>
                      </w:r>
                      <w:ins w:id="4078" w:author="Aleksander Hansen" w:date="2013-02-11T20:34:00Z">
                        <w:r>
                          <w:t>.</w:t>
                        </w:r>
                      </w:ins>
                      <w:del w:id="4079" w:author="Aleksander Hansen" w:date="2013-02-11T20:34:00Z">
                        <w:r w:rsidRPr="005368C2" w:rsidDel="00797D33">
                          <w:delText>:</w:delText>
                        </w:r>
                      </w:del>
                    </w:p>
                    <w:p w14:paraId="6B525350" w14:textId="77777777" w:rsidR="003D168C" w:rsidRDefault="003D168C"/>
                  </w:txbxContent>
                </v:textbox>
                <w10:wrap type="square"/>
              </v:shape>
            </w:pict>
          </mc:Fallback>
        </mc:AlternateContent>
      </w:r>
    </w:p>
    <w:p w14:paraId="093BEE05" w14:textId="77777777" w:rsidR="00FA56B8" w:rsidRPr="008568A7" w:rsidRDefault="00FA56B8" w:rsidP="005F2397">
      <w:pPr>
        <w:rPr>
          <w:rFonts w:ascii="Calibri" w:hAnsi="Calibri"/>
        </w:rPr>
      </w:pPr>
    </w:p>
    <w:p w14:paraId="5B26DF53" w14:textId="77777777" w:rsidR="00FA56B8" w:rsidRPr="008568A7" w:rsidRDefault="00FA56B8" w:rsidP="005F2397">
      <w:pPr>
        <w:rPr>
          <w:rFonts w:ascii="Calibri" w:hAnsi="Calibri"/>
        </w:rPr>
      </w:pPr>
    </w:p>
    <w:p w14:paraId="7D52651D" w14:textId="77777777" w:rsidR="00FA56B8" w:rsidRPr="008568A7" w:rsidRDefault="00FA56B8" w:rsidP="005F2397">
      <w:pPr>
        <w:rPr>
          <w:rFonts w:ascii="Calibri" w:hAnsi="Calibri"/>
        </w:rPr>
      </w:pPr>
    </w:p>
    <w:p w14:paraId="5CFE144D" w14:textId="77777777" w:rsidR="00FA56B8" w:rsidRPr="008568A7" w:rsidRDefault="00FA56B8" w:rsidP="005F2397">
      <w:pPr>
        <w:rPr>
          <w:rFonts w:ascii="Calibri" w:hAnsi="Calibri"/>
        </w:rPr>
      </w:pPr>
    </w:p>
    <w:p w14:paraId="1A5DB71A" w14:textId="77777777" w:rsidR="00FA56B8" w:rsidRPr="008568A7" w:rsidRDefault="00FA56B8" w:rsidP="005F2397">
      <w:pPr>
        <w:rPr>
          <w:rFonts w:ascii="Calibri" w:hAnsi="Calibri"/>
        </w:rPr>
      </w:pPr>
    </w:p>
    <w:p w14:paraId="18460DDB" w14:textId="77777777" w:rsidR="00D068CA" w:rsidRPr="008568A7" w:rsidRDefault="00D068CA" w:rsidP="005F2397">
      <w:pPr>
        <w:rPr>
          <w:rFonts w:ascii="Calibri" w:hAnsi="Calibri"/>
        </w:rPr>
      </w:pPr>
    </w:p>
    <w:p w14:paraId="528E40E1" w14:textId="77777777" w:rsidR="00FA56B8" w:rsidRPr="008568A7" w:rsidRDefault="00FA56B8" w:rsidP="005F2397">
      <w:pPr>
        <w:rPr>
          <w:rFonts w:ascii="Calibri" w:hAnsi="Calibri"/>
        </w:rPr>
      </w:pPr>
    </w:p>
    <w:tbl>
      <w:tblPr>
        <w:tblW w:w="8744" w:type="dxa"/>
        <w:jc w:val="center"/>
        <w:tblInd w:w="-332" w:type="dxa"/>
        <w:tblCellMar>
          <w:left w:w="0" w:type="dxa"/>
          <w:right w:w="0" w:type="dxa"/>
        </w:tblCellMar>
        <w:tblLook w:val="04A0" w:firstRow="1" w:lastRow="0" w:firstColumn="1" w:lastColumn="0" w:noHBand="0" w:noVBand="1"/>
      </w:tblPr>
      <w:tblGrid>
        <w:gridCol w:w="4177"/>
        <w:gridCol w:w="1140"/>
        <w:gridCol w:w="1260"/>
        <w:gridCol w:w="1260"/>
        <w:gridCol w:w="907"/>
      </w:tblGrid>
      <w:tr w:rsidR="005F2397" w:rsidRPr="008568A7" w14:paraId="566CC0C6" w14:textId="77777777" w:rsidTr="006223B9">
        <w:trPr>
          <w:trHeight w:val="171"/>
          <w:jc w:val="center"/>
        </w:trPr>
        <w:tc>
          <w:tcPr>
            <w:tcW w:w="4177" w:type="dxa"/>
            <w:tcBorders>
              <w:top w:val="nil"/>
              <w:left w:val="nil"/>
              <w:bottom w:val="nil"/>
              <w:right w:val="nil"/>
            </w:tcBorders>
            <w:shd w:val="clear" w:color="auto" w:fill="A2B593"/>
            <w:tcMar>
              <w:top w:w="15" w:type="dxa"/>
              <w:left w:w="15" w:type="dxa"/>
              <w:bottom w:w="0" w:type="dxa"/>
              <w:right w:w="15" w:type="dxa"/>
            </w:tcMar>
            <w:vAlign w:val="center"/>
            <w:hideMark/>
          </w:tcPr>
          <w:p w14:paraId="365BEC07" w14:textId="77777777" w:rsidR="005F2397" w:rsidRPr="008568A7" w:rsidRDefault="005F2397" w:rsidP="005F2397">
            <w:pPr>
              <w:rPr>
                <w:rFonts w:ascii="Calibri" w:hAnsi="Calibri"/>
              </w:rPr>
            </w:pPr>
            <w:r w:rsidRPr="008568A7">
              <w:rPr>
                <w:rFonts w:ascii="Calibri" w:hAnsi="Calibri"/>
              </w:rPr>
              <w:t>Cost of Carry (XLSX)</w:t>
            </w:r>
          </w:p>
        </w:tc>
        <w:tc>
          <w:tcPr>
            <w:tcW w:w="1140" w:type="dxa"/>
            <w:tcBorders>
              <w:top w:val="nil"/>
              <w:left w:val="nil"/>
              <w:bottom w:val="nil"/>
              <w:right w:val="nil"/>
            </w:tcBorders>
            <w:shd w:val="clear" w:color="auto" w:fill="A2B593"/>
            <w:tcMar>
              <w:top w:w="15" w:type="dxa"/>
              <w:left w:w="15" w:type="dxa"/>
              <w:bottom w:w="0" w:type="dxa"/>
              <w:right w:w="15" w:type="dxa"/>
            </w:tcMar>
            <w:vAlign w:val="bottom"/>
            <w:hideMark/>
          </w:tcPr>
          <w:p w14:paraId="7F7A9EC8"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2B593"/>
            <w:tcMar>
              <w:top w:w="15" w:type="dxa"/>
              <w:left w:w="15" w:type="dxa"/>
              <w:bottom w:w="0" w:type="dxa"/>
              <w:right w:w="15" w:type="dxa"/>
            </w:tcMar>
            <w:vAlign w:val="bottom"/>
            <w:hideMark/>
          </w:tcPr>
          <w:p w14:paraId="1E2A617C"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2B593"/>
            <w:tcMar>
              <w:top w:w="15" w:type="dxa"/>
              <w:left w:w="15" w:type="dxa"/>
              <w:bottom w:w="0" w:type="dxa"/>
              <w:right w:w="15" w:type="dxa"/>
            </w:tcMar>
            <w:vAlign w:val="bottom"/>
            <w:hideMark/>
          </w:tcPr>
          <w:p w14:paraId="5AEA8B37" w14:textId="77777777" w:rsidR="005F2397" w:rsidRPr="008568A7" w:rsidRDefault="005F2397" w:rsidP="005F2397">
            <w:pPr>
              <w:rPr>
                <w:rFonts w:ascii="Calibri" w:hAnsi="Calibri"/>
              </w:rPr>
            </w:pPr>
          </w:p>
        </w:tc>
        <w:tc>
          <w:tcPr>
            <w:tcW w:w="907" w:type="dxa"/>
            <w:tcBorders>
              <w:top w:val="nil"/>
              <w:left w:val="nil"/>
              <w:bottom w:val="nil"/>
              <w:right w:val="nil"/>
            </w:tcBorders>
            <w:shd w:val="clear" w:color="auto" w:fill="A2B593"/>
            <w:tcMar>
              <w:top w:w="15" w:type="dxa"/>
              <w:left w:w="15" w:type="dxa"/>
              <w:bottom w:w="0" w:type="dxa"/>
              <w:right w:w="15" w:type="dxa"/>
            </w:tcMar>
            <w:vAlign w:val="bottom"/>
            <w:hideMark/>
          </w:tcPr>
          <w:p w14:paraId="72EBAD85" w14:textId="77777777" w:rsidR="005F2397" w:rsidRPr="008568A7" w:rsidRDefault="005F2397" w:rsidP="005F2397">
            <w:pPr>
              <w:rPr>
                <w:rFonts w:ascii="Calibri" w:hAnsi="Calibri"/>
              </w:rPr>
            </w:pPr>
          </w:p>
        </w:tc>
      </w:tr>
      <w:tr w:rsidR="005F2397" w:rsidRPr="008568A7" w14:paraId="25C808FB"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252C56B4" w14:textId="77777777" w:rsidR="005F2397" w:rsidRPr="008568A7" w:rsidRDefault="005F2397" w:rsidP="005F2397">
            <w:pPr>
              <w:rPr>
                <w:rFonts w:ascii="Calibri" w:hAnsi="Calibri"/>
              </w:rPr>
            </w:pP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31070B03" w14:textId="77777777" w:rsidR="005F2397" w:rsidRPr="008568A7" w:rsidRDefault="005F2397" w:rsidP="005F2397">
            <w:pPr>
              <w:rPr>
                <w:rFonts w:ascii="Calibri" w:hAnsi="Calibri"/>
              </w:rPr>
            </w:pPr>
            <w:r w:rsidRPr="008568A7">
              <w:rPr>
                <w:rFonts w:ascii="Calibri" w:hAnsi="Calibri"/>
              </w:rPr>
              <w:t>McDonald</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763E40D6" w14:textId="1541283C" w:rsidR="005F2397" w:rsidRPr="008568A7" w:rsidRDefault="005F2397" w:rsidP="005F2397">
            <w:pPr>
              <w:rPr>
                <w:rFonts w:ascii="Calibri" w:hAnsi="Calibri"/>
              </w:rPr>
            </w:pPr>
            <w:r w:rsidRPr="008568A7">
              <w:rPr>
                <w:rFonts w:ascii="Calibri" w:hAnsi="Calibri"/>
              </w:rPr>
              <w:t>Hull</w:t>
            </w:r>
            <w:ins w:id="4038"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4039"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Stock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4D4A4E46" w14:textId="77777777" w:rsidR="005F2397" w:rsidRPr="008568A7" w:rsidRDefault="005F2397" w:rsidP="005F2397">
            <w:pPr>
              <w:rPr>
                <w:rFonts w:ascii="Calibri" w:hAnsi="Calibri"/>
              </w:rPr>
            </w:pPr>
            <w:r w:rsidRPr="008568A7">
              <w:rPr>
                <w:rFonts w:ascii="Calibri" w:hAnsi="Calibri"/>
              </w:rPr>
              <w:t xml:space="preserve">Long Bond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36A9A913" w14:textId="10A8A899" w:rsidR="005F2397" w:rsidRPr="008568A7" w:rsidRDefault="005F2397" w:rsidP="005F2397">
            <w:pPr>
              <w:rPr>
                <w:rFonts w:ascii="Calibri" w:hAnsi="Calibri"/>
              </w:rPr>
            </w:pPr>
            <w:r w:rsidRPr="008568A7">
              <w:rPr>
                <w:rFonts w:ascii="Calibri" w:hAnsi="Calibri"/>
              </w:rPr>
              <w:t>Hull</w:t>
            </w:r>
            <w:ins w:id="4040"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4041" w:author="Aleksander Hansen" w:date="2013-02-15T16:38:00Z">
              <w:r w:rsidR="008A28C4">
                <w:instrText xml:space="preserve">" </w:instrText>
              </w:r>
              <w:r w:rsidR="008A28C4">
                <w:rPr>
                  <w:rFonts w:ascii="Calibri" w:hAnsi="Calibri"/>
                </w:rPr>
                <w:fldChar w:fldCharType="end"/>
              </w:r>
            </w:ins>
          </w:p>
        </w:tc>
      </w:tr>
      <w:tr w:rsidR="005F2397" w:rsidRPr="008568A7" w14:paraId="7665DB5F" w14:textId="77777777" w:rsidTr="00FA56B8">
        <w:trPr>
          <w:trHeight w:val="171"/>
          <w:jc w:val="center"/>
        </w:trPr>
        <w:tc>
          <w:tcPr>
            <w:tcW w:w="417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60D5F2D" w14:textId="77777777" w:rsidR="005F2397" w:rsidRPr="008568A7" w:rsidRDefault="005F2397" w:rsidP="005F2397">
            <w:pPr>
              <w:rPr>
                <w:rFonts w:ascii="Calibri" w:hAnsi="Calibri"/>
              </w:rPr>
            </w:pPr>
            <w:r w:rsidRPr="008568A7">
              <w:rPr>
                <w:rFonts w:ascii="Calibri" w:hAnsi="Calibri"/>
              </w:rPr>
              <w:t> </w:t>
            </w:r>
          </w:p>
        </w:tc>
        <w:tc>
          <w:tcPr>
            <w:tcW w:w="11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A08FA98" w14:textId="77777777" w:rsidR="005F2397" w:rsidRPr="008568A7" w:rsidRDefault="005F2397" w:rsidP="005F2397">
            <w:pPr>
              <w:rPr>
                <w:rFonts w:ascii="Calibri" w:hAnsi="Calibri"/>
              </w:rPr>
            </w:pPr>
            <w:r w:rsidRPr="008568A7">
              <w:rPr>
                <w:rFonts w:ascii="Calibri" w:hAnsi="Calibri"/>
              </w:rPr>
              <w:t>Corn</w:t>
            </w: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5826A5D" w14:textId="77777777" w:rsidR="005F2397" w:rsidRPr="008568A7" w:rsidRDefault="005F2397" w:rsidP="005F2397">
            <w:pPr>
              <w:rPr>
                <w:rFonts w:ascii="Calibri" w:hAnsi="Calibri"/>
              </w:rPr>
            </w:pPr>
            <w:r w:rsidRPr="008568A7">
              <w:rPr>
                <w:rFonts w:ascii="Calibri" w:hAnsi="Calibri"/>
              </w:rPr>
              <w:t>Forward</w:t>
            </w: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7376720" w14:textId="77777777" w:rsidR="005F2397" w:rsidRPr="008568A7" w:rsidRDefault="005F2397" w:rsidP="005F2397">
            <w:pPr>
              <w:rPr>
                <w:rFonts w:ascii="Calibri" w:hAnsi="Calibri"/>
              </w:rPr>
            </w:pPr>
            <w:r w:rsidRPr="008568A7">
              <w:rPr>
                <w:rFonts w:ascii="Calibri" w:hAnsi="Calibri"/>
              </w:rPr>
              <w:t>Forward</w:t>
            </w:r>
          </w:p>
        </w:tc>
        <w:tc>
          <w:tcPr>
            <w:tcW w:w="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37BFB55" w14:textId="77777777" w:rsidR="005F2397" w:rsidRPr="008568A7" w:rsidRDefault="005F2397" w:rsidP="005F2397">
            <w:pPr>
              <w:rPr>
                <w:rFonts w:ascii="Calibri" w:hAnsi="Calibri"/>
              </w:rPr>
            </w:pPr>
            <w:r w:rsidRPr="008568A7">
              <w:rPr>
                <w:rFonts w:ascii="Calibri" w:hAnsi="Calibri"/>
              </w:rPr>
              <w:t>5.2</w:t>
            </w:r>
          </w:p>
        </w:tc>
      </w:tr>
      <w:tr w:rsidR="005F2397" w:rsidRPr="008568A7" w14:paraId="3E117B2B" w14:textId="77777777" w:rsidTr="00FA56B8">
        <w:trPr>
          <w:trHeight w:val="171"/>
          <w:jc w:val="center"/>
        </w:trPr>
        <w:tc>
          <w:tcPr>
            <w:tcW w:w="41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C9DB024" w14:textId="77777777" w:rsidR="005F2397" w:rsidRPr="008568A7" w:rsidRDefault="005F2397" w:rsidP="005F2397">
            <w:pPr>
              <w:rPr>
                <w:rFonts w:ascii="Calibri" w:hAnsi="Calibri"/>
              </w:rPr>
            </w:pPr>
            <w:r w:rsidRPr="008568A7">
              <w:rPr>
                <w:rFonts w:ascii="Calibri" w:hAnsi="Calibri"/>
              </w:rPr>
              <w:t>Spot (S0)</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7B2CD3" w14:textId="77777777" w:rsidR="005F2397" w:rsidRPr="008568A7" w:rsidRDefault="005F2397" w:rsidP="005F2397">
            <w:pPr>
              <w:rPr>
                <w:rFonts w:ascii="Calibri" w:hAnsi="Calibri"/>
              </w:rPr>
            </w:pPr>
            <w:r w:rsidRPr="008568A7">
              <w:rPr>
                <w:rFonts w:ascii="Calibri" w:hAnsi="Calibri"/>
              </w:rPr>
              <w:t xml:space="preserve">$2.50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7342A9" w14:textId="77777777" w:rsidR="005F2397" w:rsidRPr="008568A7" w:rsidRDefault="005F2397" w:rsidP="005F2397">
            <w:pPr>
              <w:rPr>
                <w:rFonts w:ascii="Calibri" w:hAnsi="Calibri"/>
              </w:rPr>
            </w:pPr>
            <w:r w:rsidRPr="008568A7">
              <w:rPr>
                <w:rFonts w:ascii="Calibri" w:hAnsi="Calibri"/>
              </w:rPr>
              <w:t xml:space="preserve">$40.00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D14D72" w14:textId="77777777" w:rsidR="005F2397" w:rsidRPr="008568A7" w:rsidRDefault="005F2397" w:rsidP="005F2397">
            <w:pPr>
              <w:rPr>
                <w:rFonts w:ascii="Calibri" w:hAnsi="Calibri"/>
              </w:rPr>
            </w:pPr>
            <w:r w:rsidRPr="008568A7">
              <w:rPr>
                <w:rFonts w:ascii="Calibri" w:hAnsi="Calibri"/>
              </w:rPr>
              <w:t xml:space="preserve">$900.00 </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094F897" w14:textId="77777777" w:rsidR="005F2397" w:rsidRPr="008568A7" w:rsidRDefault="005F2397" w:rsidP="005F2397">
            <w:pPr>
              <w:rPr>
                <w:rFonts w:ascii="Calibri" w:hAnsi="Calibri"/>
              </w:rPr>
            </w:pPr>
            <w:r w:rsidRPr="008568A7">
              <w:rPr>
                <w:rFonts w:ascii="Calibri" w:hAnsi="Calibri"/>
              </w:rPr>
              <w:t xml:space="preserve">$50.00 </w:t>
            </w:r>
          </w:p>
        </w:tc>
      </w:tr>
      <w:tr w:rsidR="005F2397" w:rsidRPr="008568A7" w14:paraId="19C42B01" w14:textId="77777777" w:rsidTr="00FA56B8">
        <w:trPr>
          <w:trHeight w:val="171"/>
          <w:jc w:val="center"/>
        </w:trPr>
        <w:tc>
          <w:tcPr>
            <w:tcW w:w="4177" w:type="dxa"/>
            <w:tcBorders>
              <w:top w:val="nil"/>
              <w:left w:val="nil"/>
              <w:right w:val="nil"/>
            </w:tcBorders>
            <w:shd w:val="clear" w:color="auto" w:fill="auto"/>
            <w:tcMar>
              <w:top w:w="15" w:type="dxa"/>
              <w:left w:w="15" w:type="dxa"/>
              <w:bottom w:w="0" w:type="dxa"/>
              <w:right w:w="15" w:type="dxa"/>
            </w:tcMar>
            <w:vAlign w:val="center"/>
            <w:hideMark/>
          </w:tcPr>
          <w:p w14:paraId="3FAEF0F2" w14:textId="77777777" w:rsidR="005F2397" w:rsidRPr="008568A7" w:rsidRDefault="005F2397" w:rsidP="005F2397">
            <w:pPr>
              <w:rPr>
                <w:rFonts w:ascii="Calibri" w:hAnsi="Calibri"/>
              </w:rPr>
            </w:pPr>
            <w:r w:rsidRPr="008568A7">
              <w:rPr>
                <w:rFonts w:ascii="Calibri" w:hAnsi="Calibri"/>
              </w:rPr>
              <w:t>Time to maturity (months)</w:t>
            </w:r>
            <w:r w:rsidR="00FA56B8" w:rsidRPr="008568A7">
              <w:rPr>
                <w:rFonts w:ascii="Calibri" w:hAnsi="Calibri"/>
              </w:rPr>
              <w:t xml:space="preserve"> </w:t>
            </w:r>
          </w:p>
        </w:tc>
        <w:tc>
          <w:tcPr>
            <w:tcW w:w="1140" w:type="dxa"/>
            <w:tcBorders>
              <w:top w:val="nil"/>
              <w:left w:val="nil"/>
              <w:right w:val="nil"/>
            </w:tcBorders>
            <w:shd w:val="clear" w:color="auto" w:fill="auto"/>
            <w:tcMar>
              <w:top w:w="15" w:type="dxa"/>
              <w:left w:w="15" w:type="dxa"/>
              <w:bottom w:w="0" w:type="dxa"/>
              <w:right w:w="15" w:type="dxa"/>
            </w:tcMar>
            <w:vAlign w:val="center"/>
            <w:hideMark/>
          </w:tcPr>
          <w:p w14:paraId="355E42F7" w14:textId="77777777" w:rsidR="005F2397" w:rsidRPr="008568A7" w:rsidRDefault="005F2397" w:rsidP="005F2397">
            <w:pPr>
              <w:rPr>
                <w:rFonts w:ascii="Calibri" w:hAnsi="Calibri"/>
              </w:rPr>
            </w:pPr>
            <w:r w:rsidRPr="008568A7">
              <w:rPr>
                <w:rFonts w:ascii="Calibri" w:hAnsi="Calibri"/>
              </w:rPr>
              <w:t>12</w:t>
            </w: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7C3BC968" w14:textId="77777777" w:rsidR="005F2397" w:rsidRPr="008568A7" w:rsidRDefault="005F2397" w:rsidP="005F2397">
            <w:pPr>
              <w:rPr>
                <w:rFonts w:ascii="Calibri" w:hAnsi="Calibri"/>
              </w:rPr>
            </w:pPr>
            <w:r w:rsidRPr="008568A7">
              <w:rPr>
                <w:rFonts w:ascii="Calibri" w:hAnsi="Calibri"/>
              </w:rPr>
              <w:t>3</w:t>
            </w: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1CAA8628" w14:textId="77777777" w:rsidR="005F2397" w:rsidRPr="008568A7" w:rsidRDefault="005F2397" w:rsidP="005F2397">
            <w:pPr>
              <w:rPr>
                <w:rFonts w:ascii="Calibri" w:hAnsi="Calibri"/>
              </w:rPr>
            </w:pPr>
            <w:r w:rsidRPr="008568A7">
              <w:rPr>
                <w:rFonts w:ascii="Calibri" w:hAnsi="Calibri"/>
              </w:rPr>
              <w:t>9</w:t>
            </w:r>
          </w:p>
        </w:tc>
        <w:tc>
          <w:tcPr>
            <w:tcW w:w="907" w:type="dxa"/>
            <w:tcBorders>
              <w:top w:val="nil"/>
              <w:left w:val="nil"/>
              <w:right w:val="nil"/>
            </w:tcBorders>
            <w:shd w:val="clear" w:color="auto" w:fill="auto"/>
            <w:tcMar>
              <w:top w:w="15" w:type="dxa"/>
              <w:left w:w="15" w:type="dxa"/>
              <w:bottom w:w="0" w:type="dxa"/>
              <w:right w:w="15" w:type="dxa"/>
            </w:tcMar>
            <w:vAlign w:val="center"/>
            <w:hideMark/>
          </w:tcPr>
          <w:p w14:paraId="54E96B3F" w14:textId="77777777" w:rsidR="005F2397" w:rsidRPr="008568A7" w:rsidRDefault="005F2397" w:rsidP="005F2397">
            <w:pPr>
              <w:rPr>
                <w:rFonts w:ascii="Calibri" w:hAnsi="Calibri"/>
              </w:rPr>
            </w:pPr>
            <w:r w:rsidRPr="008568A7">
              <w:rPr>
                <w:rFonts w:ascii="Calibri" w:hAnsi="Calibri"/>
              </w:rPr>
              <w:t>10</w:t>
            </w:r>
          </w:p>
        </w:tc>
      </w:tr>
      <w:tr w:rsidR="005F2397" w:rsidRPr="008568A7" w14:paraId="122E47CD"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5B2740C" w14:textId="77777777" w:rsidR="005F2397" w:rsidRPr="008568A7" w:rsidRDefault="005F2397" w:rsidP="005F2397">
            <w:pPr>
              <w:rPr>
                <w:rFonts w:ascii="Calibri" w:hAnsi="Calibri"/>
              </w:rPr>
            </w:pPr>
            <w:r w:rsidRPr="008568A7">
              <w:rPr>
                <w:rFonts w:ascii="Calibri" w:hAnsi="Calibri"/>
              </w:rPr>
              <w:t>Interest rate (per annum)</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7A1AAA0D" w14:textId="77777777" w:rsidR="005F2397" w:rsidRPr="008568A7" w:rsidRDefault="005F2397" w:rsidP="005F2397">
            <w:pPr>
              <w:rPr>
                <w:rFonts w:ascii="Calibri" w:hAnsi="Calibri"/>
              </w:rPr>
            </w:pPr>
            <w:r w:rsidRPr="008568A7">
              <w:rPr>
                <w:rFonts w:ascii="Calibri" w:hAnsi="Calibri"/>
              </w:rPr>
              <w:t>6.00%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6BFAAFAD" w14:textId="77777777" w:rsidR="005F2397" w:rsidRPr="008568A7" w:rsidRDefault="005F2397" w:rsidP="005F2397">
            <w:pPr>
              <w:rPr>
                <w:rFonts w:ascii="Calibri" w:hAnsi="Calibri"/>
              </w:rPr>
            </w:pPr>
            <w:r w:rsidRPr="008568A7">
              <w:rPr>
                <w:rFonts w:ascii="Calibri" w:hAnsi="Calibri"/>
              </w:rPr>
              <w:t>5.00%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B3282E7" w14:textId="77777777" w:rsidR="005F2397" w:rsidRPr="008568A7" w:rsidRDefault="005F2397" w:rsidP="005F2397">
            <w:pPr>
              <w:rPr>
                <w:rFonts w:ascii="Calibri" w:hAnsi="Calibri"/>
              </w:rPr>
            </w:pPr>
            <w:r w:rsidRPr="008568A7">
              <w:rPr>
                <w:rFonts w:ascii="Calibri" w:hAnsi="Calibri"/>
              </w:rPr>
              <w:t>4.00%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2BD47F8E" w14:textId="77777777" w:rsidR="005F2397" w:rsidRPr="008568A7" w:rsidRDefault="005F2397" w:rsidP="005F2397">
            <w:pPr>
              <w:rPr>
                <w:rFonts w:ascii="Calibri" w:hAnsi="Calibri"/>
              </w:rPr>
            </w:pPr>
            <w:r w:rsidRPr="008568A7">
              <w:rPr>
                <w:rFonts w:ascii="Calibri" w:hAnsi="Calibri"/>
              </w:rPr>
              <w:t>8.00%</w:t>
            </w:r>
          </w:p>
        </w:tc>
      </w:tr>
      <w:tr w:rsidR="005F2397" w:rsidRPr="008568A7" w14:paraId="15370DD8"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4853574" w14:textId="77777777" w:rsidR="005F2397" w:rsidRPr="008568A7" w:rsidRDefault="005F2397" w:rsidP="005F2397">
            <w:pPr>
              <w:rPr>
                <w:rFonts w:ascii="Calibri" w:hAnsi="Calibri"/>
              </w:rPr>
            </w:pPr>
            <w:r w:rsidRPr="008568A7">
              <w:rPr>
                <w:rFonts w:ascii="Calibri" w:hAnsi="Calibri"/>
              </w:rPr>
              <w:t>Interest rate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55605C89" w14:textId="77777777" w:rsidR="005F2397" w:rsidRPr="008568A7" w:rsidRDefault="005F2397" w:rsidP="005F2397">
            <w:pPr>
              <w:rPr>
                <w:rFonts w:ascii="Calibri" w:hAnsi="Calibri"/>
              </w:rPr>
            </w:pPr>
            <w:r w:rsidRPr="008568A7">
              <w:rPr>
                <w:rFonts w:ascii="Calibri" w:hAnsi="Calibri"/>
              </w:rPr>
              <w:t>0.50%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6CCAD2DA" w14:textId="77777777" w:rsidR="005F2397" w:rsidRPr="008568A7" w:rsidRDefault="005F2397" w:rsidP="005F2397">
            <w:pPr>
              <w:rPr>
                <w:rFonts w:ascii="Calibri" w:hAnsi="Calibri"/>
              </w:rPr>
            </w:pPr>
            <w:r w:rsidRPr="008568A7">
              <w:rPr>
                <w:rFonts w:ascii="Calibri" w:hAnsi="Calibri"/>
              </w:rPr>
              <w:t>0.42%</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C07E24B" w14:textId="77777777" w:rsidR="005F2397" w:rsidRPr="008568A7" w:rsidRDefault="005F2397" w:rsidP="005F2397">
            <w:pPr>
              <w:rPr>
                <w:rFonts w:ascii="Calibri" w:hAnsi="Calibri"/>
              </w:rPr>
            </w:pPr>
            <w:r w:rsidRPr="008568A7">
              <w:rPr>
                <w:rFonts w:ascii="Calibri" w:hAnsi="Calibri"/>
              </w:rPr>
              <w:t>0.33%</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15811CB5" w14:textId="77777777" w:rsidR="005F2397" w:rsidRPr="008568A7" w:rsidRDefault="005F2397" w:rsidP="005F2397">
            <w:pPr>
              <w:rPr>
                <w:rFonts w:ascii="Calibri" w:hAnsi="Calibri"/>
              </w:rPr>
            </w:pPr>
            <w:r w:rsidRPr="008568A7">
              <w:rPr>
                <w:rFonts w:ascii="Calibri" w:hAnsi="Calibri"/>
              </w:rPr>
              <w:t>0.67%</w:t>
            </w:r>
          </w:p>
        </w:tc>
      </w:tr>
      <w:tr w:rsidR="005F2397" w:rsidRPr="008568A7" w14:paraId="4C074320"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7C1AD2E2" w14:textId="77777777" w:rsidR="005F2397" w:rsidRPr="008568A7" w:rsidRDefault="005F2397" w:rsidP="005F2397">
            <w:pPr>
              <w:rPr>
                <w:rFonts w:ascii="Calibri" w:hAnsi="Calibri"/>
              </w:rPr>
            </w:pPr>
            <w:r w:rsidRPr="008568A7">
              <w:rPr>
                <w:rFonts w:ascii="Calibri" w:hAnsi="Calibri"/>
              </w:rPr>
              <w:t>Storage costs,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C1929E1" w14:textId="77777777" w:rsidR="005F2397" w:rsidRPr="008568A7" w:rsidRDefault="005F2397" w:rsidP="005F2397">
            <w:pPr>
              <w:rPr>
                <w:rFonts w:ascii="Calibri" w:hAnsi="Calibri"/>
              </w:rPr>
            </w:pPr>
            <w:r w:rsidRPr="008568A7">
              <w:rPr>
                <w:rFonts w:ascii="Calibri" w:hAnsi="Calibri"/>
              </w:rPr>
              <w:t>1.50%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C68674A" w14:textId="77777777" w:rsidR="005F2397" w:rsidRPr="008568A7" w:rsidRDefault="005F2397" w:rsidP="005F2397">
            <w:pPr>
              <w:rPr>
                <w:rFonts w:ascii="Calibri" w:hAnsi="Calibri"/>
              </w:rPr>
            </w:pPr>
            <w:r w:rsidRPr="008568A7">
              <w:rPr>
                <w:rFonts w:ascii="Calibri" w:hAnsi="Calibri"/>
              </w:rPr>
              <w:t>0.00%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C4F77D2" w14:textId="77777777" w:rsidR="005F2397" w:rsidRPr="008568A7" w:rsidRDefault="005F2397" w:rsidP="005F2397">
            <w:pPr>
              <w:rPr>
                <w:rFonts w:ascii="Calibri" w:hAnsi="Calibri"/>
              </w:rPr>
            </w:pPr>
            <w:r w:rsidRPr="008568A7">
              <w:rPr>
                <w:rFonts w:ascii="Calibri" w:hAnsi="Calibri"/>
              </w:rPr>
              <w:t>0.00%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7FB48961" w14:textId="77777777" w:rsidR="005F2397" w:rsidRPr="008568A7" w:rsidRDefault="005F2397" w:rsidP="005F2397">
            <w:pPr>
              <w:rPr>
                <w:rFonts w:ascii="Calibri" w:hAnsi="Calibri"/>
              </w:rPr>
            </w:pPr>
            <w:r w:rsidRPr="008568A7">
              <w:rPr>
                <w:rFonts w:ascii="Calibri" w:hAnsi="Calibri"/>
              </w:rPr>
              <w:t>0.00%</w:t>
            </w:r>
          </w:p>
        </w:tc>
      </w:tr>
      <w:tr w:rsidR="005F2397" w:rsidRPr="008568A7" w14:paraId="3BBD29F5"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4DA70A40" w14:textId="77777777" w:rsidR="005F2397" w:rsidRPr="008568A7" w:rsidRDefault="005F2397" w:rsidP="005F2397">
            <w:pPr>
              <w:rPr>
                <w:rFonts w:ascii="Calibri" w:hAnsi="Calibri"/>
              </w:rPr>
            </w:pPr>
            <w:r w:rsidRPr="008568A7">
              <w:rPr>
                <w:rFonts w:ascii="Calibri" w:hAnsi="Calibri"/>
              </w:rPr>
              <w:t>Yield/Dividend,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1C411B1C"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8B9BD31"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89BC73B" w14:textId="77777777" w:rsidR="005F2397" w:rsidRPr="008568A7" w:rsidRDefault="005F2397" w:rsidP="005F2397">
            <w:pPr>
              <w:rPr>
                <w:rFonts w:ascii="Calibri" w:hAnsi="Calibri"/>
              </w:rPr>
            </w:pPr>
            <w:r w:rsidRPr="008568A7">
              <w:rPr>
                <w:rFonts w:ascii="Calibri" w:hAnsi="Calibri"/>
              </w:rPr>
              <w:t>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6B3718BE" w14:textId="77777777" w:rsidR="005F2397" w:rsidRPr="008568A7" w:rsidRDefault="005F2397" w:rsidP="005F2397">
            <w:pPr>
              <w:rPr>
                <w:rFonts w:ascii="Calibri" w:hAnsi="Calibri"/>
              </w:rPr>
            </w:pPr>
            <w:r w:rsidRPr="008568A7">
              <w:rPr>
                <w:rFonts w:ascii="Calibri" w:hAnsi="Calibri"/>
              </w:rPr>
              <w:t> </w:t>
            </w:r>
          </w:p>
        </w:tc>
      </w:tr>
      <w:tr w:rsidR="005F2397" w:rsidRPr="008568A7" w14:paraId="60A417A1"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62FF7C6F" w14:textId="77777777" w:rsidR="005F2397" w:rsidRPr="008568A7" w:rsidRDefault="005F2397" w:rsidP="005F2397">
            <w:pPr>
              <w:rPr>
                <w:rFonts w:ascii="Calibri" w:hAnsi="Calibri"/>
              </w:rPr>
            </w:pPr>
            <w:r w:rsidRPr="008568A7">
              <w:rPr>
                <w:rFonts w:ascii="Calibri" w:hAnsi="Calibri"/>
              </w:rPr>
              <w:t>Convenience Yield,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7E55A5C2" w14:textId="77777777" w:rsidR="005F2397" w:rsidRPr="008568A7" w:rsidRDefault="005F2397" w:rsidP="005F2397">
            <w:pPr>
              <w:rPr>
                <w:rFonts w:ascii="Calibri" w:hAnsi="Calibri"/>
              </w:rPr>
            </w:pPr>
            <w:r w:rsidRPr="008568A7">
              <w:rPr>
                <w:rFonts w:ascii="Calibri" w:hAnsi="Calibri"/>
              </w:rPr>
              <w:t>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6C4F1D9" w14:textId="77777777" w:rsidR="005F2397" w:rsidRPr="008568A7" w:rsidRDefault="005F2397" w:rsidP="005F2397">
            <w:pPr>
              <w:rPr>
                <w:rFonts w:ascii="Calibri" w:hAnsi="Calibri"/>
              </w:rPr>
            </w:pPr>
            <w:r w:rsidRPr="008568A7">
              <w:rPr>
                <w:rFonts w:ascii="Calibri" w:hAnsi="Calibri"/>
              </w:rPr>
              <w:t>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C7EDABD" w14:textId="77777777" w:rsidR="005F2397" w:rsidRPr="008568A7" w:rsidRDefault="005F2397" w:rsidP="005F2397">
            <w:pPr>
              <w:rPr>
                <w:rFonts w:ascii="Calibri" w:hAnsi="Calibri"/>
              </w:rPr>
            </w:pPr>
            <w:r w:rsidRPr="008568A7">
              <w:rPr>
                <w:rFonts w:ascii="Calibri" w:hAnsi="Calibri"/>
              </w:rPr>
              <w:t>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699A5462" w14:textId="77777777" w:rsidR="005F2397" w:rsidRPr="008568A7" w:rsidRDefault="005F2397" w:rsidP="005F2397">
            <w:pPr>
              <w:rPr>
                <w:rFonts w:ascii="Calibri" w:hAnsi="Calibri"/>
              </w:rPr>
            </w:pPr>
            <w:r w:rsidRPr="008568A7">
              <w:rPr>
                <w:rFonts w:ascii="Calibri" w:hAnsi="Calibri"/>
              </w:rPr>
              <w:t>0%</w:t>
            </w:r>
          </w:p>
        </w:tc>
      </w:tr>
      <w:tr w:rsidR="005F2397" w:rsidRPr="008568A7" w14:paraId="517F3D49"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22B6823" w14:textId="77777777" w:rsidR="005F2397" w:rsidRPr="008568A7" w:rsidRDefault="005F2397" w:rsidP="005F2397">
            <w:pPr>
              <w:rPr>
                <w:rFonts w:ascii="Calibri" w:hAnsi="Calibri"/>
              </w:rPr>
            </w:pPr>
            <w:r w:rsidRPr="008568A7">
              <w:rPr>
                <w:rFonts w:ascii="Calibri" w:hAnsi="Calibri"/>
              </w:rPr>
              <w:t>Implied Forward Price (F0)</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646C8BB" w14:textId="77777777" w:rsidR="005F2397" w:rsidRPr="008568A7" w:rsidRDefault="005F2397" w:rsidP="005F2397">
            <w:pPr>
              <w:rPr>
                <w:rFonts w:ascii="Calibri" w:hAnsi="Calibri"/>
              </w:rPr>
            </w:pPr>
            <w:r w:rsidRPr="008568A7">
              <w:rPr>
                <w:rFonts w:ascii="Calibri" w:hAnsi="Calibri"/>
              </w:rPr>
              <w:t xml:space="preserve">$3.18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48F6263" w14:textId="77777777" w:rsidR="005F2397" w:rsidRPr="008568A7" w:rsidRDefault="005F2397" w:rsidP="005F2397">
            <w:pPr>
              <w:rPr>
                <w:rFonts w:ascii="Calibri" w:hAnsi="Calibri"/>
              </w:rPr>
            </w:pPr>
            <w:r w:rsidRPr="008568A7">
              <w:rPr>
                <w:rFonts w:ascii="Calibri" w:hAnsi="Calibri"/>
              </w:rPr>
              <w:t xml:space="preserve">$40.50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BBE2923" w14:textId="77777777" w:rsidR="005F2397" w:rsidRPr="008568A7" w:rsidRDefault="005F2397" w:rsidP="005F2397">
            <w:pPr>
              <w:rPr>
                <w:rFonts w:ascii="Calibri" w:hAnsi="Calibri"/>
              </w:rPr>
            </w:pPr>
            <w:r w:rsidRPr="008568A7">
              <w:rPr>
                <w:rFonts w:ascii="Calibri" w:hAnsi="Calibri"/>
              </w:rPr>
              <w:t xml:space="preserve">$886.60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193CEDE6" w14:textId="77777777" w:rsidR="005F2397" w:rsidRPr="008568A7" w:rsidRDefault="005F2397" w:rsidP="005F2397">
            <w:pPr>
              <w:rPr>
                <w:rFonts w:ascii="Calibri" w:hAnsi="Calibri"/>
              </w:rPr>
            </w:pPr>
            <w:r w:rsidRPr="008568A7">
              <w:rPr>
                <w:rFonts w:ascii="Calibri" w:hAnsi="Calibri"/>
              </w:rPr>
              <w:t xml:space="preserve">$51.14 </w:t>
            </w:r>
          </w:p>
        </w:tc>
      </w:tr>
      <w:tr w:rsidR="005F2397" w:rsidRPr="008568A7" w14:paraId="57F072E8" w14:textId="77777777" w:rsidTr="006223B9">
        <w:trPr>
          <w:trHeight w:val="171"/>
          <w:jc w:val="center"/>
        </w:trPr>
        <w:tc>
          <w:tcPr>
            <w:tcW w:w="4177" w:type="dxa"/>
            <w:tcBorders>
              <w:top w:val="nil"/>
              <w:left w:val="nil"/>
              <w:right w:val="nil"/>
            </w:tcBorders>
            <w:shd w:val="clear" w:color="auto" w:fill="auto"/>
            <w:tcMar>
              <w:top w:w="15" w:type="dxa"/>
              <w:left w:w="15" w:type="dxa"/>
              <w:bottom w:w="0" w:type="dxa"/>
              <w:right w:w="15" w:type="dxa"/>
            </w:tcMar>
            <w:vAlign w:val="center"/>
            <w:hideMark/>
          </w:tcPr>
          <w:p w14:paraId="195F0438" w14:textId="77777777" w:rsidR="005F2397" w:rsidRPr="008568A7" w:rsidRDefault="005F2397" w:rsidP="005F2397">
            <w:pPr>
              <w:rPr>
                <w:rFonts w:ascii="Calibri" w:hAnsi="Calibri"/>
              </w:rPr>
            </w:pPr>
          </w:p>
        </w:tc>
        <w:tc>
          <w:tcPr>
            <w:tcW w:w="1140" w:type="dxa"/>
            <w:tcBorders>
              <w:top w:val="nil"/>
              <w:left w:val="nil"/>
              <w:right w:val="nil"/>
            </w:tcBorders>
            <w:shd w:val="clear" w:color="auto" w:fill="auto"/>
            <w:tcMar>
              <w:top w:w="15" w:type="dxa"/>
              <w:left w:w="15" w:type="dxa"/>
              <w:bottom w:w="0" w:type="dxa"/>
              <w:right w:w="15" w:type="dxa"/>
            </w:tcMar>
            <w:vAlign w:val="center"/>
            <w:hideMark/>
          </w:tcPr>
          <w:p w14:paraId="6D31A4FE" w14:textId="77777777" w:rsidR="005F2397" w:rsidRPr="008568A7" w:rsidRDefault="005F2397" w:rsidP="005F2397">
            <w:pPr>
              <w:rPr>
                <w:rFonts w:ascii="Calibri" w:hAnsi="Calibri"/>
              </w:rPr>
            </w:pP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24939D82" w14:textId="77777777" w:rsidR="005F2397" w:rsidRPr="008568A7" w:rsidRDefault="005F2397" w:rsidP="005F2397">
            <w:pPr>
              <w:rPr>
                <w:rFonts w:ascii="Calibri" w:hAnsi="Calibri"/>
              </w:rPr>
            </w:pP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4E0E5A2B" w14:textId="77777777" w:rsidR="005F2397" w:rsidRPr="008568A7" w:rsidRDefault="005F2397" w:rsidP="005F2397">
            <w:pPr>
              <w:rPr>
                <w:rFonts w:ascii="Calibri" w:hAnsi="Calibri"/>
              </w:rPr>
            </w:pPr>
          </w:p>
        </w:tc>
        <w:tc>
          <w:tcPr>
            <w:tcW w:w="907" w:type="dxa"/>
            <w:tcBorders>
              <w:top w:val="nil"/>
              <w:left w:val="nil"/>
              <w:right w:val="nil"/>
            </w:tcBorders>
            <w:shd w:val="clear" w:color="auto" w:fill="auto"/>
            <w:tcMar>
              <w:top w:w="15" w:type="dxa"/>
              <w:left w:w="15" w:type="dxa"/>
              <w:bottom w:w="0" w:type="dxa"/>
              <w:right w:w="15" w:type="dxa"/>
            </w:tcMar>
            <w:vAlign w:val="center"/>
            <w:hideMark/>
          </w:tcPr>
          <w:p w14:paraId="17A60A93" w14:textId="77777777" w:rsidR="005F2397" w:rsidRPr="008568A7" w:rsidRDefault="005F2397" w:rsidP="005F2397">
            <w:pPr>
              <w:rPr>
                <w:rFonts w:ascii="Calibri" w:hAnsi="Calibri"/>
              </w:rPr>
            </w:pPr>
          </w:p>
        </w:tc>
      </w:tr>
      <w:tr w:rsidR="005F2397" w:rsidRPr="008568A7" w14:paraId="747C97A0" w14:textId="77777777" w:rsidTr="006223B9">
        <w:trPr>
          <w:trHeight w:val="171"/>
          <w:jc w:val="center"/>
        </w:trPr>
        <w:tc>
          <w:tcPr>
            <w:tcW w:w="4177"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E750F64" w14:textId="77777777" w:rsidR="005F2397" w:rsidRPr="008568A7" w:rsidRDefault="005F2397" w:rsidP="005F2397">
            <w:pPr>
              <w:rPr>
                <w:rFonts w:ascii="Calibri" w:hAnsi="Calibri"/>
              </w:rPr>
            </w:pPr>
            <w:r w:rsidRPr="008568A7">
              <w:rPr>
                <w:rFonts w:ascii="Calibri" w:hAnsi="Calibri"/>
              </w:rPr>
              <w:t>Income/Cost as Lump Sum</w:t>
            </w:r>
          </w:p>
        </w:tc>
        <w:tc>
          <w:tcPr>
            <w:tcW w:w="114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BDC3264"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985EF9C"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6245FFDF" w14:textId="77777777" w:rsidR="005F2397" w:rsidRPr="008568A7" w:rsidRDefault="005F2397" w:rsidP="005F2397">
            <w:pPr>
              <w:rPr>
                <w:rFonts w:ascii="Calibri" w:hAnsi="Calibri"/>
              </w:rPr>
            </w:pPr>
            <w:r w:rsidRPr="008568A7">
              <w:rPr>
                <w:rFonts w:ascii="Calibri" w:hAnsi="Calibri"/>
              </w:rPr>
              <w:t> </w:t>
            </w:r>
          </w:p>
        </w:tc>
        <w:tc>
          <w:tcPr>
            <w:tcW w:w="907"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27603CD" w14:textId="77777777" w:rsidR="005F2397" w:rsidRPr="008568A7" w:rsidRDefault="005F2397" w:rsidP="005F2397">
            <w:pPr>
              <w:rPr>
                <w:rFonts w:ascii="Calibri" w:hAnsi="Calibri"/>
              </w:rPr>
            </w:pPr>
            <w:r w:rsidRPr="008568A7">
              <w:rPr>
                <w:rFonts w:ascii="Calibri" w:hAnsi="Calibri"/>
              </w:rPr>
              <w:t> </w:t>
            </w:r>
          </w:p>
        </w:tc>
      </w:tr>
      <w:tr w:rsidR="005F2397" w:rsidRPr="008568A7" w14:paraId="258D6BA0" w14:textId="77777777" w:rsidTr="005F2397">
        <w:trPr>
          <w:trHeight w:val="171"/>
          <w:jc w:val="center"/>
        </w:trPr>
        <w:tc>
          <w:tcPr>
            <w:tcW w:w="41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AD1D241" w14:textId="77777777" w:rsidR="005F2397" w:rsidRPr="008568A7" w:rsidRDefault="005F2397" w:rsidP="005F2397">
            <w:pPr>
              <w:rPr>
                <w:rFonts w:ascii="Calibri" w:hAnsi="Calibri"/>
              </w:rPr>
            </w:pPr>
            <w:r w:rsidRPr="008568A7">
              <w:rPr>
                <w:rFonts w:ascii="Calibri" w:hAnsi="Calibri"/>
              </w:rPr>
              <w:t>FV of income/cost (+ income, - cost)</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E7BEEA5" w14:textId="77777777" w:rsidR="005F2397" w:rsidRPr="008568A7" w:rsidRDefault="005F2397" w:rsidP="005F2397">
            <w:pPr>
              <w:rPr>
                <w:rFonts w:ascii="Calibri" w:hAnsi="Calibri"/>
              </w:rPr>
            </w:pP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37EDA20" w14:textId="77777777" w:rsidR="005F2397" w:rsidRPr="008568A7" w:rsidRDefault="005F2397" w:rsidP="005F2397">
            <w:pPr>
              <w:rPr>
                <w:rFonts w:ascii="Calibri" w:hAnsi="Calibri"/>
              </w:rPr>
            </w:pP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482E194" w14:textId="77777777" w:rsidR="005F2397" w:rsidRPr="008568A7" w:rsidRDefault="005F2397" w:rsidP="005F2397">
            <w:pPr>
              <w:rPr>
                <w:rFonts w:ascii="Calibri" w:hAnsi="Calibri"/>
              </w:rPr>
            </w:pPr>
            <w:r w:rsidRPr="008568A7">
              <w:rPr>
                <w:rFonts w:ascii="Calibri" w:hAnsi="Calibri"/>
              </w:rPr>
              <w:t>$40.00</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C14D071" w14:textId="77777777" w:rsidR="005F2397" w:rsidRPr="008568A7" w:rsidRDefault="005F2397" w:rsidP="005F2397">
            <w:pPr>
              <w:rPr>
                <w:rFonts w:ascii="Calibri" w:hAnsi="Calibri"/>
              </w:rPr>
            </w:pPr>
          </w:p>
        </w:tc>
      </w:tr>
      <w:tr w:rsidR="005F2397" w:rsidRPr="008568A7" w14:paraId="3F919D20"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3D66942B" w14:textId="77777777" w:rsidR="005F2397" w:rsidRPr="008568A7" w:rsidRDefault="005F2397" w:rsidP="005F2397">
            <w:pPr>
              <w:rPr>
                <w:rFonts w:ascii="Calibri" w:hAnsi="Calibri"/>
              </w:rPr>
            </w:pPr>
            <w:r w:rsidRPr="008568A7">
              <w:rPr>
                <w:rFonts w:ascii="Calibri" w:hAnsi="Calibri"/>
              </w:rPr>
              <w:t>Time to Lump Sum (months)</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34F148F"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BD46ABF"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F0FEF17" w14:textId="77777777" w:rsidR="005F2397" w:rsidRPr="008568A7" w:rsidRDefault="005F2397" w:rsidP="005F2397">
            <w:pPr>
              <w:rPr>
                <w:rFonts w:ascii="Calibri" w:hAnsi="Calibri"/>
              </w:rPr>
            </w:pPr>
            <w:r w:rsidRPr="008568A7">
              <w:rPr>
                <w:rFonts w:ascii="Calibri" w:hAnsi="Calibri"/>
              </w:rPr>
              <w:t>4</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715406B1" w14:textId="77777777" w:rsidR="005F2397" w:rsidRPr="008568A7" w:rsidRDefault="005F2397" w:rsidP="005F2397">
            <w:pPr>
              <w:rPr>
                <w:rFonts w:ascii="Calibri" w:hAnsi="Calibri"/>
              </w:rPr>
            </w:pPr>
          </w:p>
        </w:tc>
      </w:tr>
      <w:tr w:rsidR="005F2397" w:rsidRPr="008568A7" w14:paraId="1DD78BA3"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5045B2F6" w14:textId="77777777" w:rsidR="005F2397" w:rsidRPr="008568A7" w:rsidRDefault="005F2397" w:rsidP="005F2397">
            <w:pPr>
              <w:rPr>
                <w:rFonts w:ascii="Calibri" w:hAnsi="Calibri"/>
              </w:rPr>
            </w:pPr>
            <w:r w:rsidRPr="008568A7">
              <w:rPr>
                <w:rFonts w:ascii="Calibri" w:hAnsi="Calibri"/>
              </w:rPr>
              <w:t>Discount Rate</w:t>
            </w:r>
          </w:p>
        </w:tc>
        <w:tc>
          <w:tcPr>
            <w:tcW w:w="11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CEF5525" w14:textId="77777777" w:rsidR="005F2397" w:rsidRPr="008568A7" w:rsidRDefault="005F2397" w:rsidP="005F2397">
            <w:pPr>
              <w:rPr>
                <w:rFonts w:ascii="Calibri" w:hAnsi="Calibri"/>
              </w:rPr>
            </w:pP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4A234C0" w14:textId="77777777" w:rsidR="005F2397" w:rsidRPr="008568A7" w:rsidRDefault="005F2397" w:rsidP="005F2397">
            <w:pPr>
              <w:rPr>
                <w:rFonts w:ascii="Calibri" w:hAnsi="Calibri"/>
              </w:rPr>
            </w:pP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DCE6816" w14:textId="77777777" w:rsidR="005F2397" w:rsidRPr="008568A7" w:rsidRDefault="005F2397" w:rsidP="005F2397">
            <w:pPr>
              <w:rPr>
                <w:rFonts w:ascii="Calibri" w:hAnsi="Calibri"/>
              </w:rPr>
            </w:pPr>
            <w:r w:rsidRPr="008568A7">
              <w:rPr>
                <w:rFonts w:ascii="Calibri" w:hAnsi="Calibri"/>
              </w:rPr>
              <w:t>3%</w:t>
            </w:r>
          </w:p>
        </w:tc>
        <w:tc>
          <w:tcPr>
            <w:tcW w:w="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27C18FD" w14:textId="77777777" w:rsidR="005F2397" w:rsidRPr="008568A7" w:rsidRDefault="005F2397" w:rsidP="005F2397">
            <w:pPr>
              <w:rPr>
                <w:rFonts w:ascii="Calibri" w:hAnsi="Calibri"/>
              </w:rPr>
            </w:pPr>
          </w:p>
        </w:tc>
      </w:tr>
      <w:tr w:rsidR="005F2397" w:rsidRPr="008568A7" w14:paraId="315DE1CC"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7114AB14" w14:textId="77777777" w:rsidR="005F2397" w:rsidRPr="008568A7" w:rsidRDefault="005F2397" w:rsidP="005F2397">
            <w:pPr>
              <w:rPr>
                <w:rFonts w:ascii="Calibri" w:hAnsi="Calibri"/>
              </w:rPr>
            </w:pPr>
            <w:r w:rsidRPr="008568A7">
              <w:rPr>
                <w:rFonts w:ascii="Calibri" w:hAnsi="Calibri"/>
              </w:rPr>
              <w:t>PV of Income (I)</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F40751" w14:textId="77777777" w:rsidR="005F2397" w:rsidRPr="008568A7" w:rsidRDefault="005F2397" w:rsidP="005F2397">
            <w:pPr>
              <w:rPr>
                <w:rFonts w:ascii="Calibri" w:hAnsi="Calibri"/>
              </w:rPr>
            </w:pPr>
            <w:r w:rsidRPr="008568A7">
              <w:rPr>
                <w:rFonts w:ascii="Calibri" w:hAnsi="Calibri"/>
              </w:rPr>
              <w:t xml:space="preserve">$0.00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CC97B60" w14:textId="77777777" w:rsidR="005F2397" w:rsidRPr="008568A7" w:rsidRDefault="005F2397" w:rsidP="005F2397">
            <w:pPr>
              <w:rPr>
                <w:rFonts w:ascii="Calibri" w:hAnsi="Calibri"/>
              </w:rPr>
            </w:pPr>
            <w:r w:rsidRPr="008568A7">
              <w:rPr>
                <w:rFonts w:ascii="Calibri" w:hAnsi="Calibri"/>
              </w:rPr>
              <w:t xml:space="preserve">$0.00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8F009F" w14:textId="77777777" w:rsidR="005F2397" w:rsidRPr="008568A7" w:rsidRDefault="005F2397" w:rsidP="005F2397">
            <w:pPr>
              <w:rPr>
                <w:rFonts w:ascii="Calibri" w:hAnsi="Calibri"/>
              </w:rPr>
            </w:pPr>
            <w:r w:rsidRPr="008568A7">
              <w:rPr>
                <w:rFonts w:ascii="Calibri" w:hAnsi="Calibri"/>
              </w:rPr>
              <w:t xml:space="preserve">$39.60 </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1179938" w14:textId="77777777" w:rsidR="005F2397" w:rsidRPr="008568A7" w:rsidRDefault="005F2397" w:rsidP="005F2397">
            <w:pPr>
              <w:rPr>
                <w:rFonts w:ascii="Calibri" w:hAnsi="Calibri"/>
              </w:rPr>
            </w:pPr>
            <w:r w:rsidRPr="008568A7">
              <w:rPr>
                <w:rFonts w:ascii="Calibri" w:hAnsi="Calibri"/>
              </w:rPr>
              <w:t xml:space="preserve">$2.16 </w:t>
            </w:r>
          </w:p>
        </w:tc>
      </w:tr>
    </w:tbl>
    <w:p w14:paraId="79AC0AAD" w14:textId="77777777" w:rsidR="005F2397" w:rsidRPr="008568A7" w:rsidRDefault="005F2397" w:rsidP="005F2397">
      <w:pPr>
        <w:rPr>
          <w:rFonts w:ascii="Calibri" w:hAnsi="Calibri"/>
        </w:rPr>
      </w:pPr>
    </w:p>
    <w:p w14:paraId="58227832" w14:textId="5171C3A3" w:rsidR="005F2397" w:rsidRPr="008568A7" w:rsidRDefault="005F2397" w:rsidP="005F2397">
      <w:pPr>
        <w:rPr>
          <w:rFonts w:ascii="Calibri" w:hAnsi="Calibri"/>
        </w:rPr>
      </w:pPr>
      <w:r w:rsidRPr="008568A7">
        <w:rPr>
          <w:rFonts w:ascii="Calibri" w:hAnsi="Calibri"/>
        </w:rPr>
        <w:t>Value of a forward</w:t>
      </w:r>
      <w:ins w:id="4042"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043"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contract</w:t>
      </w:r>
    </w:p>
    <w:p w14:paraId="7D932824" w14:textId="1B101C36" w:rsidR="000B57EC" w:rsidRDefault="005F2397" w:rsidP="000B57EC">
      <w:pPr>
        <w:rPr>
          <w:rFonts w:ascii="Calibri" w:hAnsi="Calibri"/>
        </w:rPr>
      </w:pPr>
      <w:r w:rsidRPr="008568A7">
        <w:rPr>
          <w:rFonts w:ascii="Calibri" w:hAnsi="Calibri"/>
        </w:rPr>
        <w:t>The value of a forward</w:t>
      </w:r>
      <w:ins w:id="4044"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045"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contract (f) is given by either equation below:</w:t>
      </w:r>
      <w:r w:rsidR="000B57EC">
        <w:rPr>
          <w:rFonts w:ascii="Calibri" w:hAnsi="Calibri"/>
        </w:rPr>
        <w:br/>
      </w:r>
    </w:p>
    <w:p w14:paraId="39D3B8D7" w14:textId="1177E44B" w:rsidR="000B57EC" w:rsidRPr="00821F16" w:rsidRDefault="000B57EC">
      <w:pPr>
        <w:jc w:val="center"/>
        <w:rPr>
          <w:rFonts w:ascii="Calibri" w:hAnsi="Calibri"/>
          <w:iCs/>
          <w:sz w:val="28"/>
          <w:szCs w:val="28"/>
        </w:rPr>
        <w:pPrChange w:id="4046" w:author="Aleksander Hansen" w:date="2013-02-09T12:45:00Z">
          <w:pPr/>
        </w:pPrChange>
      </w:pPr>
      <m:oMathPara>
        <m:oMathParaPr>
          <m:jc m:val="center"/>
        </m:oMathParaPr>
        <m:oMath>
          <m:r>
            <w:rPr>
              <w:rFonts w:ascii="Cambria Math" w:hAnsi="Cambria Math"/>
              <w:sz w:val="28"/>
              <w:szCs w:val="28"/>
            </w:rPr>
            <m:t xml:space="preserve">f= </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-K</m:t>
              </m:r>
            </m:e>
          </m:d>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3F7DC46C" w14:textId="77777777" w:rsidR="000B57EC" w:rsidRPr="000B57EC" w:rsidRDefault="000B57EC">
      <w:pPr>
        <w:jc w:val="center"/>
        <w:rPr>
          <w:rFonts w:ascii="Calibri" w:hAnsi="Calibri"/>
        </w:rPr>
        <w:pPrChange w:id="4047" w:author="Aleksander Hansen" w:date="2013-02-09T12:45:00Z">
          <w:pPr/>
        </w:pPrChange>
      </w:pPr>
    </w:p>
    <w:p w14:paraId="469CAD7A" w14:textId="4144FB42" w:rsidR="000B57EC" w:rsidRPr="000B57EC" w:rsidRDefault="000B57EC" w:rsidP="00E433BD">
      <w:pPr>
        <w:jc w:val="center"/>
        <w:rPr>
          <w:rFonts w:ascii="Calibri" w:hAnsi="Calibri"/>
          <w:iCs/>
          <w:sz w:val="28"/>
          <w:szCs w:val="28"/>
        </w:rPr>
      </w:pPr>
      <m:oMathPara>
        <m:oMathParaPr>
          <m:jc m:val="center"/>
        </m:oMathParaPr>
        <m:oMath>
          <m:r>
            <w:rPr>
              <w:rFonts w:ascii="Cambria Math" w:hAnsi="Cambria Math"/>
              <w:sz w:val="28"/>
              <w:szCs w:val="28"/>
            </w:rPr>
            <m:t>f=</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-qT</m:t>
              </m:r>
            </m:sup>
          </m:sSup>
          <m:r>
            <w:rPr>
              <w:rFonts w:ascii="Cambria Math" w:hAnsi="Cambria Math"/>
              <w:sz w:val="28"/>
              <w:szCs w:val="28"/>
            </w:rPr>
            <m:t>-K</m:t>
          </m:r>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r>
            <m:rPr>
              <m:sty m:val="p"/>
            </m:rPr>
            <w:rPr>
              <w:rFonts w:ascii="Cambria Math" w:hAnsi="Cambria Math"/>
              <w:sz w:val="28"/>
              <w:szCs w:val="28"/>
            </w:rPr>
            <w:br/>
          </m:r>
        </m:oMath>
      </m:oMathPara>
    </w:p>
    <w:p w14:paraId="00F474CC" w14:textId="61B7CDEA" w:rsidR="005F2397" w:rsidRDefault="005F2397" w:rsidP="005F2397">
      <w:pPr>
        <w:rPr>
          <w:ins w:id="4048" w:author="Aleksander Hansen" w:date="2013-02-09T12:44:00Z"/>
          <w:rFonts w:ascii="Calibri" w:hAnsi="Calibri"/>
        </w:rPr>
      </w:pPr>
      <w:r w:rsidRPr="008568A7">
        <w:rPr>
          <w:rFonts w:ascii="Calibri" w:hAnsi="Calibri"/>
        </w:rPr>
        <w:t>These are equivalent because the second equation replaces the forward</w:t>
      </w:r>
      <w:ins w:id="4049"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050"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w:t>
      </w:r>
      <w:r w:rsidR="00D068CA" w:rsidRPr="008568A7">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068CA" w:rsidRPr="008568A7">
        <w:rPr>
          <w:rFonts w:ascii="Calibri" w:hAnsi="Calibri"/>
        </w:rPr>
        <w:t xml:space="preserve">, </w:t>
      </w:r>
      <w:r w:rsidRPr="008568A7">
        <w:rPr>
          <w:rFonts w:ascii="Calibri" w:hAnsi="Calibri"/>
        </w:rPr>
        <w:t>with a spot</w:t>
      </w:r>
      <w:ins w:id="4051"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052"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that is continuously compounded “forward in time.” When a forward contract is first entered into, it has no value</w:t>
      </w:r>
      <w:r w:rsidR="00D068CA" w:rsidRPr="008568A7">
        <w:rPr>
          <w:rStyle w:val="FootnoteReference"/>
          <w:rFonts w:ascii="Calibri" w:hAnsi="Calibri"/>
        </w:rPr>
        <w:footnoteReference w:id="6"/>
      </w:r>
      <w:r w:rsidRPr="008568A7">
        <w:rPr>
          <w:rFonts w:ascii="Calibri" w:hAnsi="Calibri"/>
        </w:rPr>
        <w:t xml:space="preserve"> because when first neg</w:t>
      </w:r>
      <w:r w:rsidR="00D068CA" w:rsidRPr="008568A7">
        <w:rPr>
          <w:rFonts w:ascii="Calibri" w:hAnsi="Calibri"/>
        </w:rPr>
        <w:t xml:space="preserve">otiated, the delivery price, K, </w:t>
      </w:r>
      <w:r w:rsidRPr="008568A7">
        <w:rPr>
          <w:rFonts w:ascii="Calibri" w:hAnsi="Calibri"/>
        </w:rPr>
        <w:t xml:space="preserve">equals the forward price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068CA" w:rsidRPr="008568A7">
        <w:rPr>
          <w:rFonts w:ascii="Calibri" w:hAnsi="Calibri"/>
        </w:rPr>
        <w:t xml:space="preserve">. </w:t>
      </w:r>
      <w:r w:rsidRPr="008568A7">
        <w:rPr>
          <w:rFonts w:ascii="Calibri" w:hAnsi="Calibri"/>
        </w:rPr>
        <w:t>Only as time passes and the forward price changes does the forward contract gain or lose value.</w:t>
      </w:r>
    </w:p>
    <w:p w14:paraId="10DE2CED" w14:textId="77777777" w:rsidR="00821F16" w:rsidRPr="008568A7" w:rsidRDefault="00821F16" w:rsidP="005F2397">
      <w:pPr>
        <w:rPr>
          <w:rFonts w:ascii="Calibri" w:hAnsi="Calibri"/>
        </w:rPr>
      </w:pPr>
    </w:p>
    <w:p w14:paraId="1083BF5C" w14:textId="77777777" w:rsidR="00821F16" w:rsidRDefault="005F2397" w:rsidP="005F2397">
      <w:pPr>
        <w:rPr>
          <w:ins w:id="4053" w:author="Aleksander Hansen" w:date="2013-02-09T12:44:00Z"/>
          <w:rFonts w:ascii="Calibri" w:hAnsi="Calibri"/>
        </w:rPr>
      </w:pPr>
      <w:r w:rsidRPr="008568A7">
        <w:rPr>
          <w:rFonts w:ascii="Calibri" w:hAnsi="Calibri"/>
        </w:rPr>
        <w:t xml:space="preserve">For example: </w:t>
      </w:r>
    </w:p>
    <w:p w14:paraId="3D315C2C" w14:textId="4865E83B" w:rsidR="005F2397" w:rsidRPr="008568A7" w:rsidRDefault="005F2397" w:rsidP="005F2397">
      <w:pPr>
        <w:rPr>
          <w:rFonts w:ascii="Calibri" w:hAnsi="Calibri"/>
        </w:rPr>
      </w:pPr>
      <w:r w:rsidRPr="008568A7">
        <w:rPr>
          <w:rFonts w:ascii="Calibri" w:hAnsi="Calibri"/>
        </w:rPr>
        <w:t>A long forward</w:t>
      </w:r>
      <w:ins w:id="4054"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055"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contract on a non-dividend-paying stock has three months left to maturity. The delivery price is $8 and the stock price is $10. Also, the risk-free rate is 5%. </w:t>
      </w:r>
    </w:p>
    <w:p w14:paraId="29A9E851" w14:textId="3F3E43F0" w:rsidR="005F2397" w:rsidRPr="008568A7" w:rsidRDefault="005F2397" w:rsidP="005F2397">
      <w:pPr>
        <w:rPr>
          <w:rFonts w:ascii="Calibri" w:hAnsi="Calibri"/>
        </w:rPr>
      </w:pPr>
      <w:r w:rsidRPr="008568A7">
        <w:rPr>
          <w:rFonts w:ascii="Calibri" w:hAnsi="Calibri"/>
        </w:rPr>
        <w:t>The forward</w:t>
      </w:r>
      <w:ins w:id="4056"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057"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(because t = 0.25 or one-fourth of a year) is given by:</w:t>
      </w:r>
      <w:ins w:id="4058" w:author="Aleksander Hansen" w:date="2013-02-09T12:44:00Z">
        <w:r w:rsidR="00821F16">
          <w:rPr>
            <w:rFonts w:ascii="Calibri" w:hAnsi="Calibri"/>
          </w:rPr>
          <w:br/>
        </w:r>
      </w:ins>
    </w:p>
    <w:p w14:paraId="764232AE" w14:textId="77777777" w:rsidR="005F2397" w:rsidRPr="008568A7" w:rsidRDefault="005F2397">
      <w:pPr>
        <w:jc w:val="center"/>
        <w:rPr>
          <w:rFonts w:ascii="Calibri" w:hAnsi="Calibri"/>
        </w:rPr>
        <w:pPrChange w:id="4059" w:author="Aleksander Hansen" w:date="2013-02-09T12:45:00Z">
          <w:pPr/>
        </w:pPrChange>
      </w:pPr>
      <w:r w:rsidRPr="008568A7">
        <w:rPr>
          <w:rFonts w:ascii="Calibri" w:hAnsi="Calibri"/>
          <w:noProof/>
        </w:rPr>
        <w:drawing>
          <wp:inline distT="0" distB="0" distL="0" distR="0" wp14:anchorId="7D54D161" wp14:editId="39F174CB">
            <wp:extent cx="2857500" cy="35814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57500" cy="358140"/>
                    </a:xfrm>
                    <a:prstGeom prst="rect">
                      <a:avLst/>
                    </a:prstGeom>
                    <a:noFill/>
                    <a:ln>
                      <a:noFill/>
                    </a:ln>
                  </pic:spPr>
                </pic:pic>
              </a:graphicData>
            </a:graphic>
          </wp:inline>
        </w:drawing>
      </w:r>
    </w:p>
    <w:p w14:paraId="649F3372" w14:textId="05F769C2" w:rsidR="005F2397" w:rsidRPr="008568A7" w:rsidRDefault="005F2397" w:rsidP="005F2397">
      <w:pPr>
        <w:rPr>
          <w:rFonts w:ascii="Calibri" w:hAnsi="Calibri"/>
        </w:rPr>
      </w:pPr>
      <w:r w:rsidRPr="008568A7">
        <w:rPr>
          <w:rFonts w:ascii="Calibri" w:hAnsi="Calibri"/>
        </w:rPr>
        <w:t>And the value of the forward</w:t>
      </w:r>
      <w:ins w:id="4060"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061"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contract is given by:</w:t>
      </w:r>
    </w:p>
    <w:p w14:paraId="4A858E88" w14:textId="77777777" w:rsidR="005F2397" w:rsidRPr="008568A7" w:rsidRDefault="005F2397">
      <w:pPr>
        <w:jc w:val="center"/>
        <w:rPr>
          <w:rFonts w:ascii="Calibri" w:hAnsi="Calibri"/>
        </w:rPr>
        <w:pPrChange w:id="4062" w:author="Aleksander Hansen" w:date="2013-02-09T12:45:00Z">
          <w:pPr/>
        </w:pPrChange>
      </w:pPr>
      <w:r w:rsidRPr="008568A7">
        <w:rPr>
          <w:rFonts w:ascii="Calibri" w:hAnsi="Calibri"/>
          <w:noProof/>
        </w:rPr>
        <w:drawing>
          <wp:inline distT="0" distB="0" distL="0" distR="0" wp14:anchorId="7F1A61A4" wp14:editId="3220BEE0">
            <wp:extent cx="3901440" cy="335280"/>
            <wp:effectExtent l="0" t="0" r="381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1440" cy="335280"/>
                    </a:xfrm>
                    <a:prstGeom prst="rect">
                      <a:avLst/>
                    </a:prstGeom>
                    <a:noFill/>
                    <a:ln>
                      <a:noFill/>
                    </a:ln>
                  </pic:spPr>
                </pic:pic>
              </a:graphicData>
            </a:graphic>
          </wp:inline>
        </w:drawing>
      </w:r>
    </w:p>
    <w:p w14:paraId="00B9C363" w14:textId="77777777" w:rsidR="005F2397" w:rsidRPr="008568A7" w:rsidRDefault="005F2397" w:rsidP="005F2397">
      <w:pPr>
        <w:rPr>
          <w:rFonts w:ascii="Calibri" w:hAnsi="Calibri"/>
        </w:rPr>
      </w:pPr>
      <w:r w:rsidRPr="008568A7">
        <w:rPr>
          <w:rFonts w:ascii="Calibri" w:hAnsi="Calibri"/>
        </w:rPr>
        <w:t>For example, Question:</w:t>
      </w:r>
    </w:p>
    <w:p w14:paraId="7189677B" w14:textId="2BCBB7AB" w:rsidR="005F2397" w:rsidRPr="008568A7" w:rsidRDefault="005F2397" w:rsidP="005F2397">
      <w:pPr>
        <w:rPr>
          <w:rFonts w:ascii="Calibri" w:hAnsi="Calibri"/>
        </w:rPr>
      </w:pPr>
      <w:r w:rsidRPr="008568A7">
        <w:rPr>
          <w:rFonts w:ascii="Calibri" w:hAnsi="Calibri"/>
        </w:rPr>
        <w:t>A stock’s price today is $50. The stock will pay a $1 (2%) dividend in six months. The risk-free rate is 5% for all maturities. What is the price of a (long) forward</w:t>
      </w:r>
      <w:ins w:id="4063"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064"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contract, F(0), to purchase the stock in one year?</w:t>
      </w:r>
    </w:p>
    <w:p w14:paraId="3F53D491" w14:textId="77777777" w:rsidR="005F2397" w:rsidRPr="008568A7" w:rsidRDefault="005F2397" w:rsidP="005F2397">
      <w:pPr>
        <w:rPr>
          <w:rFonts w:ascii="Calibri" w:hAnsi="Calibri"/>
        </w:rPr>
      </w:pPr>
      <w:r w:rsidRPr="008568A7">
        <w:rPr>
          <w:rFonts w:ascii="Calibri" w:hAnsi="Calibri"/>
        </w:rPr>
        <w:t>Answer:</w:t>
      </w:r>
    </w:p>
    <w:p w14:paraId="0E0E9FDC" w14:textId="77777777" w:rsidR="005F2397" w:rsidRPr="008568A7" w:rsidRDefault="005F2397">
      <w:pPr>
        <w:jc w:val="center"/>
        <w:rPr>
          <w:rFonts w:ascii="Calibri" w:hAnsi="Calibri"/>
        </w:rPr>
        <w:pPrChange w:id="4065" w:author="Aleksander Hansen" w:date="2013-02-09T12:45:00Z">
          <w:pPr/>
        </w:pPrChange>
      </w:pPr>
      <w:r w:rsidRPr="008568A7">
        <w:rPr>
          <w:rFonts w:ascii="Calibri" w:hAnsi="Calibri"/>
          <w:noProof/>
        </w:rPr>
        <w:drawing>
          <wp:inline distT="0" distB="0" distL="0" distR="0" wp14:anchorId="2D47593D" wp14:editId="2537460A">
            <wp:extent cx="2781300" cy="8458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81300" cy="845820"/>
                    </a:xfrm>
                    <a:prstGeom prst="rect">
                      <a:avLst/>
                    </a:prstGeom>
                    <a:noFill/>
                    <a:ln>
                      <a:noFill/>
                    </a:ln>
                  </pic:spPr>
                </pic:pic>
              </a:graphicData>
            </a:graphic>
          </wp:inline>
        </w:drawing>
      </w:r>
    </w:p>
    <w:p w14:paraId="621784F3" w14:textId="77777777" w:rsidR="006A2034" w:rsidRPr="008568A7" w:rsidRDefault="006A2034" w:rsidP="005F2397">
      <w:pPr>
        <w:rPr>
          <w:rFonts w:ascii="Calibri" w:hAnsi="Calibri"/>
        </w:rPr>
      </w:pPr>
    </w:p>
    <w:p w14:paraId="3B5449CD" w14:textId="77777777" w:rsidR="006A2034" w:rsidRPr="008568A7" w:rsidRDefault="006A2034" w:rsidP="005F2397">
      <w:pPr>
        <w:rPr>
          <w:rFonts w:ascii="Calibri" w:hAnsi="Calibri"/>
        </w:rPr>
      </w:pPr>
    </w:p>
    <w:p w14:paraId="2BA00A0D" w14:textId="18D5C621" w:rsidR="005F2397" w:rsidRPr="008568A7" w:rsidRDefault="005F2397">
      <w:pPr>
        <w:pStyle w:val="Heading2"/>
        <w:pPrChange w:id="4066" w:author="Aleksander Hansen" w:date="2013-02-15T20:42:00Z">
          <w:pPr/>
        </w:pPrChange>
      </w:pPr>
      <w:bookmarkStart w:id="4067" w:name="_Toc222580646"/>
      <w:r w:rsidRPr="008568A7">
        <w:t>Explain the relationship between forward</w:t>
      </w:r>
      <w:ins w:id="4068" w:author="Aleksander Hansen" w:date="2013-02-15T16:50:00Z">
        <w:r w:rsidR="00AC5507">
          <w:fldChar w:fldCharType="begin"/>
        </w:r>
        <w:r w:rsidR="00AC5507">
          <w:instrText xml:space="preserve"> XE "</w:instrText>
        </w:r>
      </w:ins>
      <w:r w:rsidR="00AC5507" w:rsidRPr="008568A7">
        <w:rPr>
          <w:rFonts w:ascii="Calibri" w:hAnsi="Calibri"/>
        </w:rPr>
        <w:instrText>forward</w:instrText>
      </w:r>
      <w:ins w:id="4069" w:author="Aleksander Hansen" w:date="2013-02-15T16:50:00Z">
        <w:r w:rsidR="00AC5507">
          <w:instrText xml:space="preserve">" </w:instrText>
        </w:r>
        <w:r w:rsidR="00AC5507">
          <w:fldChar w:fldCharType="end"/>
        </w:r>
      </w:ins>
      <w:r w:rsidRPr="008568A7">
        <w:t xml:space="preserve"> and </w:t>
      </w:r>
      <w:r w:rsidR="00972464" w:rsidRPr="008568A7">
        <w:t>Futures</w:t>
      </w:r>
      <w:ins w:id="4070"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071" w:author="Aleksander Hansen" w:date="2013-02-15T16:31:00Z">
        <w:r w:rsidR="008A28C4">
          <w:instrText xml:space="preserve">" </w:instrText>
        </w:r>
        <w:r w:rsidR="008A28C4">
          <w:fldChar w:fldCharType="end"/>
        </w:r>
      </w:ins>
      <w:r w:rsidRPr="008568A7">
        <w:t xml:space="preserve"> prices</w:t>
      </w:r>
      <w:bookmarkEnd w:id="4067"/>
    </w:p>
    <w:p w14:paraId="35AE60A0" w14:textId="77777777" w:rsidR="006A2034" w:rsidRPr="008568A7" w:rsidRDefault="006A2034" w:rsidP="005F2397">
      <w:pPr>
        <w:rPr>
          <w:rFonts w:ascii="Calibri" w:hAnsi="Calibri"/>
        </w:rPr>
      </w:pPr>
    </w:p>
    <w:p w14:paraId="7DBDB409" w14:textId="2B471D80" w:rsidR="005F2397" w:rsidRPr="008568A7" w:rsidRDefault="005F2397" w:rsidP="005F2397">
      <w:pPr>
        <w:rPr>
          <w:rFonts w:ascii="Calibri" w:hAnsi="Calibri"/>
        </w:rPr>
      </w:pPr>
      <w:r w:rsidRPr="008568A7">
        <w:rPr>
          <w:rFonts w:ascii="Calibri" w:hAnsi="Calibri"/>
        </w:rPr>
        <w:t xml:space="preserve">If </w:t>
      </w:r>
      <w:r w:rsidR="006A2034" w:rsidRPr="008568A7">
        <w:rPr>
          <w:rFonts w:ascii="Calibri" w:hAnsi="Calibri"/>
        </w:rPr>
        <w:t xml:space="preserve">the </w:t>
      </w:r>
      <w:r w:rsidRPr="008568A7">
        <w:rPr>
          <w:rFonts w:ascii="Calibri" w:hAnsi="Calibri"/>
        </w:rPr>
        <w:t>risk-free rate</w:t>
      </w:r>
      <w:r w:rsidR="006A2034"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6A2034" w:rsidRPr="008568A7">
        <w:rPr>
          <w:rFonts w:ascii="Calibri" w:hAnsi="Calibri"/>
        </w:rPr>
        <w:t>, is constant across</w:t>
      </w:r>
      <w:r w:rsidRPr="008568A7">
        <w:rPr>
          <w:rFonts w:ascii="Calibri" w:hAnsi="Calibri"/>
        </w:rPr>
        <w:t xml:space="preserve"> all maturities, then the forward</w:t>
      </w:r>
      <w:ins w:id="4072"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073"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should equal the </w:t>
      </w:r>
      <w:r w:rsidR="00972464" w:rsidRPr="008568A7">
        <w:rPr>
          <w:rFonts w:ascii="Calibri" w:hAnsi="Calibri"/>
        </w:rPr>
        <w:t>Futures</w:t>
      </w:r>
      <w:ins w:id="407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075"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(forward = </w:t>
      </w:r>
      <w:r w:rsidR="00972464" w:rsidRPr="008568A7">
        <w:rPr>
          <w:rFonts w:ascii="Calibri" w:hAnsi="Calibri"/>
        </w:rPr>
        <w:t>Futures</w:t>
      </w:r>
      <w:r w:rsidRPr="008568A7">
        <w:rPr>
          <w:rFonts w:ascii="Calibri" w:hAnsi="Calibri"/>
        </w:rPr>
        <w:t xml:space="preserve"> price).</w:t>
      </w:r>
    </w:p>
    <w:p w14:paraId="71B0BC45" w14:textId="40E350C1" w:rsidR="005F2397" w:rsidRPr="008568A7" w:rsidRDefault="005F2397" w:rsidP="005F2397">
      <w:pPr>
        <w:rPr>
          <w:rFonts w:ascii="Calibri" w:hAnsi="Calibri"/>
        </w:rPr>
      </w:pPr>
      <w:r w:rsidRPr="008568A7">
        <w:rPr>
          <w:rFonts w:ascii="Calibri" w:hAnsi="Calibri"/>
        </w:rPr>
        <w:t>But this will vary where there is a correlation between the underlying asset (S) and interest</w:t>
      </w:r>
      <w:ins w:id="4076"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4077"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rates:</w:t>
      </w:r>
      <w:r w:rsidR="006A2034" w:rsidRPr="008568A7">
        <w:rPr>
          <w:rFonts w:ascii="Calibri" w:hAnsi="Calibri"/>
        </w:rPr>
        <w:t xml:space="preserve"> </w:t>
      </w:r>
      <w:r w:rsidRPr="008568A7">
        <w:rPr>
          <w:rFonts w:ascii="Calibri" w:hAnsi="Calibri"/>
        </w:rPr>
        <w:t xml:space="preserve">If the correlation is strongly positive: </w:t>
      </w:r>
      <w:r w:rsidR="00972464" w:rsidRPr="008568A7">
        <w:rPr>
          <w:rFonts w:ascii="Calibri" w:hAnsi="Calibri"/>
        </w:rPr>
        <w:t>Futures</w:t>
      </w:r>
      <w:ins w:id="4078"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079"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&gt; forward</w:t>
      </w:r>
      <w:ins w:id="4080"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081" w:author="Aleksander Hansen" w:date="2013-02-15T16:50:00Z">
        <w:r w:rsidR="00AC5507">
          <w:instrText xml:space="preserve">" </w:instrText>
        </w:r>
        <w:r w:rsidR="00AC5507">
          <w:rPr>
            <w:rFonts w:ascii="Calibri" w:hAnsi="Calibri"/>
          </w:rPr>
          <w:fldChar w:fldCharType="end"/>
        </w:r>
      </w:ins>
    </w:p>
    <w:p w14:paraId="24339EC6" w14:textId="5D598593" w:rsidR="005F2397" w:rsidRPr="008568A7" w:rsidRDefault="005F2397" w:rsidP="005F2397">
      <w:pPr>
        <w:rPr>
          <w:rFonts w:ascii="Calibri" w:hAnsi="Calibri"/>
        </w:rPr>
      </w:pPr>
      <w:r w:rsidRPr="008568A7">
        <w:rPr>
          <w:rFonts w:ascii="Calibri" w:hAnsi="Calibri"/>
        </w:rPr>
        <w:t xml:space="preserve">If the correlation is strongly negative: </w:t>
      </w:r>
      <w:r w:rsidR="00972464" w:rsidRPr="008568A7">
        <w:rPr>
          <w:rFonts w:ascii="Calibri" w:hAnsi="Calibri"/>
        </w:rPr>
        <w:t>Futures</w:t>
      </w:r>
      <w:ins w:id="408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083"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&lt; forward</w:t>
      </w:r>
      <w:ins w:id="4084"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085" w:author="Aleksander Hansen" w:date="2013-02-15T16:50:00Z">
        <w:r w:rsidR="00AC5507">
          <w:instrText xml:space="preserve">" </w:instrText>
        </w:r>
        <w:r w:rsidR="00AC5507">
          <w:rPr>
            <w:rFonts w:ascii="Calibri" w:hAnsi="Calibri"/>
          </w:rPr>
          <w:fldChar w:fldCharType="end"/>
        </w:r>
      </w:ins>
    </w:p>
    <w:p w14:paraId="6B5EE792" w14:textId="77777777" w:rsidR="005F2397" w:rsidRPr="008568A7" w:rsidRDefault="005F2397" w:rsidP="005F2397">
      <w:pPr>
        <w:rPr>
          <w:rFonts w:ascii="Calibri" w:hAnsi="Calibri"/>
        </w:rPr>
      </w:pPr>
      <w:r w:rsidRPr="008568A7">
        <w:rPr>
          <w:rFonts w:ascii="Calibri" w:hAnsi="Calibri"/>
        </w:rPr>
        <w:t>The other factor relates to contract life:</w:t>
      </w:r>
    </w:p>
    <w:p w14:paraId="32E6BD7B" w14:textId="77777777" w:rsidR="005F2397" w:rsidRPr="008568A7" w:rsidRDefault="005F2397" w:rsidP="005F2397">
      <w:pPr>
        <w:rPr>
          <w:rFonts w:ascii="Calibri" w:hAnsi="Calibri"/>
        </w:rPr>
      </w:pPr>
      <w:r w:rsidRPr="008568A7">
        <w:rPr>
          <w:rFonts w:ascii="Calibri" w:hAnsi="Calibri"/>
        </w:rPr>
        <w:t>For short contracts, price differences should be negligible</w:t>
      </w:r>
    </w:p>
    <w:p w14:paraId="58FFF1D2" w14:textId="0AB0A11C" w:rsidR="005F2397" w:rsidRPr="008568A7" w:rsidRDefault="005F2397" w:rsidP="005F2397">
      <w:pPr>
        <w:rPr>
          <w:rFonts w:ascii="Calibri" w:hAnsi="Calibri"/>
        </w:rPr>
      </w:pPr>
      <w:r w:rsidRPr="008568A7">
        <w:rPr>
          <w:rFonts w:ascii="Calibri" w:hAnsi="Calibri"/>
        </w:rPr>
        <w:t xml:space="preserve">For long contracts (e.g., 10 year Eurodollar </w:t>
      </w:r>
      <w:r w:rsidR="00972464" w:rsidRPr="008568A7">
        <w:rPr>
          <w:rFonts w:ascii="Calibri" w:hAnsi="Calibri"/>
        </w:rPr>
        <w:t>Futures</w:t>
      </w:r>
      <w:ins w:id="408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087" w:author="Aleksander Hansen" w:date="2013-02-15T16:31:00Z">
        <w:r w:rsidR="008A28C4">
          <w:instrText xml:space="preserve">" </w:instrText>
        </w:r>
        <w:r w:rsidR="008A28C4">
          <w:rPr>
            <w:rFonts w:ascii="Calibri" w:hAnsi="Calibri"/>
          </w:rPr>
          <w:fldChar w:fldCharType="end"/>
        </w:r>
      </w:ins>
      <w:r w:rsidRPr="008568A7">
        <w:rPr>
          <w:rFonts w:ascii="Calibri" w:hAnsi="Calibri"/>
        </w:rPr>
        <w:t>), the price difference can be significant</w:t>
      </w:r>
    </w:p>
    <w:p w14:paraId="6DECF2D5" w14:textId="67A73AA2" w:rsidR="005F2397" w:rsidRPr="008568A7" w:rsidRDefault="005F2397" w:rsidP="005F2397">
      <w:pPr>
        <w:rPr>
          <w:rFonts w:ascii="Calibri" w:hAnsi="Calibri"/>
        </w:rPr>
      </w:pPr>
      <w:r w:rsidRPr="008568A7">
        <w:rPr>
          <w:rFonts w:ascii="Calibri" w:hAnsi="Calibri"/>
        </w:rPr>
        <w:t>Calculate the value of the cash flows from a forward</w:t>
      </w:r>
      <w:ins w:id="4088"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089"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rate agreement (FRA</w:t>
      </w:r>
      <w:ins w:id="4090"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FRA</w:instrText>
      </w:r>
      <w:ins w:id="4091" w:author="Aleksander Hansen" w:date="2013-02-15T17:05:00Z">
        <w:r w:rsidR="00FF184E">
          <w:instrText xml:space="preserve">" </w:instrText>
        </w:r>
        <w:r w:rsidR="00FF184E">
          <w:rPr>
            <w:rFonts w:ascii="Calibri" w:hAnsi="Calibri"/>
          </w:rPr>
          <w:fldChar w:fldCharType="end"/>
        </w:r>
      </w:ins>
      <w:r w:rsidRPr="008568A7">
        <w:rPr>
          <w:rFonts w:ascii="Calibri" w:hAnsi="Calibri"/>
        </w:rPr>
        <w:t>).</w:t>
      </w:r>
    </w:p>
    <w:p w14:paraId="362CC4A6" w14:textId="7253B3DE" w:rsidR="005F2397" w:rsidRPr="008568A7" w:rsidRDefault="005F2397" w:rsidP="005F2397">
      <w:pPr>
        <w:rPr>
          <w:rFonts w:ascii="Calibri" w:hAnsi="Calibri"/>
        </w:rPr>
      </w:pPr>
      <w:r w:rsidRPr="008568A7">
        <w:rPr>
          <w:rFonts w:ascii="Calibri" w:hAnsi="Calibri"/>
        </w:rPr>
        <w:t>Define income, storage costs, and convenience yield</w:t>
      </w:r>
      <w:ins w:id="4092"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4093" w:author="Aleksander Hansen" w:date="2013-02-15T17:05:00Z">
        <w:r w:rsidR="00FF184E">
          <w:instrText xml:space="preserve">" </w:instrText>
        </w:r>
        <w:r w:rsidR="00FF184E">
          <w:rPr>
            <w:rFonts w:ascii="Calibri" w:hAnsi="Calibri"/>
          </w:rPr>
          <w:fldChar w:fldCharType="end"/>
        </w:r>
      </w:ins>
    </w:p>
    <w:p w14:paraId="6E80E41A" w14:textId="596BEE15" w:rsidR="005F2397" w:rsidRPr="008568A7" w:rsidRDefault="005F2397" w:rsidP="005F2397">
      <w:pPr>
        <w:rPr>
          <w:rFonts w:ascii="Calibri" w:hAnsi="Calibri"/>
        </w:rPr>
      </w:pPr>
      <w:r w:rsidRPr="008568A7">
        <w:rPr>
          <w:rFonts w:ascii="Calibri" w:hAnsi="Calibri"/>
        </w:rPr>
        <w:t xml:space="preserve">Income refers to a commodity that pays cash the owner (holder) of the asset; the party who is long the </w:t>
      </w:r>
      <w:r w:rsidR="00972464" w:rsidRPr="008568A7">
        <w:rPr>
          <w:rFonts w:ascii="Calibri" w:hAnsi="Calibri"/>
        </w:rPr>
        <w:t>Futures</w:t>
      </w:r>
      <w:ins w:id="409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095"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or forward</w:t>
      </w:r>
      <w:ins w:id="4096"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097"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contract forgoes the income. Examples include:</w:t>
      </w:r>
    </w:p>
    <w:p w14:paraId="61BBA471" w14:textId="77777777" w:rsidR="005F2397" w:rsidRPr="008568A7" w:rsidRDefault="005F2397" w:rsidP="005F2397">
      <w:pPr>
        <w:rPr>
          <w:rFonts w:ascii="Calibri" w:hAnsi="Calibri"/>
        </w:rPr>
      </w:pPr>
      <w:r w:rsidRPr="008568A7">
        <w:rPr>
          <w:rFonts w:ascii="Calibri" w:hAnsi="Calibri"/>
        </w:rPr>
        <w:t>Stocks paying known dividends</w:t>
      </w:r>
    </w:p>
    <w:p w14:paraId="76A06B93" w14:textId="77777777" w:rsidR="005F2397" w:rsidRPr="008568A7" w:rsidRDefault="005F2397" w:rsidP="005F2397">
      <w:pPr>
        <w:rPr>
          <w:rFonts w:ascii="Calibri" w:hAnsi="Calibri"/>
        </w:rPr>
      </w:pPr>
      <w:r w:rsidRPr="008568A7">
        <w:rPr>
          <w:rFonts w:ascii="Calibri" w:hAnsi="Calibri"/>
        </w:rPr>
        <w:t>Coupon-bearing bonds</w:t>
      </w:r>
    </w:p>
    <w:p w14:paraId="034BCF28" w14:textId="77777777" w:rsidR="005F2397" w:rsidRPr="008568A7" w:rsidRDefault="005F2397" w:rsidP="005F2397">
      <w:pPr>
        <w:rPr>
          <w:rFonts w:ascii="Calibri" w:hAnsi="Calibri"/>
        </w:rPr>
      </w:pPr>
      <w:r w:rsidRPr="008568A7">
        <w:rPr>
          <w:rFonts w:ascii="Calibri" w:hAnsi="Calibri"/>
        </w:rPr>
        <w:t>Storage costs are the cost to store or carry the asset; storage costs are typically associated with physical commodities.</w:t>
      </w:r>
    </w:p>
    <w:p w14:paraId="0E56E29D" w14:textId="77777777" w:rsidR="005F2397" w:rsidRPr="008568A7" w:rsidRDefault="005F2397" w:rsidP="005F2397">
      <w:pPr>
        <w:rPr>
          <w:rFonts w:ascii="Calibri" w:hAnsi="Calibri"/>
        </w:rPr>
      </w:pPr>
      <w:r w:rsidRPr="008568A7">
        <w:rPr>
          <w:rFonts w:ascii="Calibri" w:hAnsi="Calibri"/>
        </w:rPr>
        <w:t>Convenience Yield</w:t>
      </w:r>
    </w:p>
    <w:p w14:paraId="3640538A" w14:textId="2F5EDACC" w:rsidR="005F2397" w:rsidRPr="008568A7" w:rsidRDefault="005F2397" w:rsidP="005F2397">
      <w:pPr>
        <w:rPr>
          <w:rFonts w:ascii="Calibri" w:hAnsi="Calibri"/>
        </w:rPr>
      </w:pPr>
      <w:r w:rsidRPr="008568A7">
        <w:rPr>
          <w:rFonts w:ascii="Calibri" w:hAnsi="Calibri"/>
        </w:rPr>
        <w:t>The convenience yield</w:t>
      </w:r>
      <w:ins w:id="4098"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4099"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reflects the “excess benefits” conferred by taking physical ownership of the asset (i.e., as opposed to holding a </w:t>
      </w:r>
      <w:r w:rsidR="00972464" w:rsidRPr="008568A7">
        <w:rPr>
          <w:rFonts w:ascii="Calibri" w:hAnsi="Calibri"/>
        </w:rPr>
        <w:t>Futures</w:t>
      </w:r>
      <w:ins w:id="4100"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101"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The convenience yield is generally not relevant for financial assets. But for commodities (physical assets), ownership may confer positive benefits or may decrease perceived risk.</w:t>
      </w:r>
    </w:p>
    <w:p w14:paraId="5CD1AFF2" w14:textId="71E9D93C" w:rsidR="005F2397" w:rsidRPr="008568A7" w:rsidRDefault="005F2397" w:rsidP="005F2397">
      <w:pPr>
        <w:rPr>
          <w:rFonts w:ascii="Calibri" w:hAnsi="Calibri"/>
        </w:rPr>
      </w:pPr>
      <w:r w:rsidRPr="008568A7">
        <w:rPr>
          <w:rFonts w:ascii="Calibri" w:hAnsi="Calibri"/>
        </w:rPr>
        <w:t>The convenience yield</w:t>
      </w:r>
      <w:ins w:id="4102"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4103"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is the “plug variable” that validates the cost of carry</w:t>
      </w:r>
      <w:ins w:id="4104"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cost of carry</w:instrText>
      </w:r>
      <w:ins w:id="4105"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model. The convenience yield impounds benefits of holding/owning the physical asset. This includes any real optimality benefits of commodity ownership (i.e., owning the asset gives the owner some future real option</w:t>
      </w:r>
      <w:ins w:id="4106"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4107" w:author="Aleksander Hansen" w:date="2013-02-15T16:33:00Z">
        <w:r w:rsidR="008A28C4">
          <w:instrText xml:space="preserve">" </w:instrText>
        </w:r>
        <w:r w:rsidR="008A28C4">
          <w:rPr>
            <w:rFonts w:ascii="Calibri" w:hAnsi="Calibri"/>
          </w:rPr>
          <w:fldChar w:fldCharType="end"/>
        </w:r>
      </w:ins>
      <w:r w:rsidRPr="008568A7">
        <w:rPr>
          <w:rFonts w:ascii="Calibri" w:hAnsi="Calibri"/>
        </w:rPr>
        <w:t>).</w:t>
      </w:r>
    </w:p>
    <w:p w14:paraId="7357B672" w14:textId="6F5B5212" w:rsidR="005F2397" w:rsidRPr="008568A7" w:rsidRDefault="005F2397" w:rsidP="005F2397">
      <w:pPr>
        <w:rPr>
          <w:rFonts w:ascii="Calibri" w:hAnsi="Calibri"/>
        </w:rPr>
      </w:pPr>
      <w:r w:rsidRPr="008568A7">
        <w:rPr>
          <w:rFonts w:ascii="Calibri" w:hAnsi="Calibri"/>
        </w:rPr>
        <w:t>For a consumption asset—where (y) is the convenience yield</w:t>
      </w:r>
      <w:ins w:id="4108"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4109"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and (c) is the cost of carry</w:t>
      </w:r>
      <w:ins w:id="4110"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cost of carry</w:instrText>
      </w:r>
      <w:ins w:id="4111"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—the </w:t>
      </w:r>
      <w:r w:rsidR="00972464" w:rsidRPr="008568A7">
        <w:rPr>
          <w:rFonts w:ascii="Calibri" w:hAnsi="Calibri"/>
        </w:rPr>
        <w:t>Futures</w:t>
      </w:r>
      <w:ins w:id="411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113"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is given by:</w:t>
      </w:r>
    </w:p>
    <w:p w14:paraId="06FF23F6" w14:textId="516AECF0" w:rsidR="005F2397" w:rsidRPr="00E433BD" w:rsidRDefault="00DE5CF7" w:rsidP="005F2397">
      <w:pPr>
        <w:rPr>
          <w:rFonts w:ascii="Calibri" w:hAnsi="Calibri"/>
        </w:rPr>
      </w:pPr>
      <m:oMathPara>
        <m:oMathParaPr>
          <m:jc m:val="center"/>
        </m:oMathParaPr>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c-y</m:t>
                  </m:r>
                </m:e>
              </m:d>
              <m:r>
                <w:rPr>
                  <w:rFonts w:ascii="Cambria Math" w:hAnsi="Cambria Math"/>
                  <w:sz w:val="28"/>
                  <w:szCs w:val="28"/>
                </w:rPr>
                <m:t>T</m:t>
              </m:r>
            </m:sup>
          </m:sSup>
        </m:oMath>
      </m:oMathPara>
    </w:p>
    <w:p w14:paraId="05134141" w14:textId="5746CA1F" w:rsidR="005F2397" w:rsidRPr="008568A7" w:rsidRDefault="005F2397" w:rsidP="005F2397">
      <w:pPr>
        <w:rPr>
          <w:rFonts w:ascii="Calibri" w:hAnsi="Calibri"/>
        </w:rPr>
      </w:pPr>
      <w:r w:rsidRPr="008568A7">
        <w:rPr>
          <w:rFonts w:ascii="Calibri" w:hAnsi="Calibri"/>
        </w:rPr>
        <w:t>Note this is essentially similar to the forward</w:t>
      </w:r>
      <w:ins w:id="4114"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115"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if we replace the cost of carry</w:t>
      </w:r>
      <w:ins w:id="4116"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cost of carry</w:instrText>
      </w:r>
      <w:ins w:id="4117"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(c) with the risk-free rate (r). </w:t>
      </w:r>
    </w:p>
    <w:p w14:paraId="4EBB0685" w14:textId="15FBB859" w:rsidR="005F2397" w:rsidRPr="008568A7" w:rsidRDefault="005F2397" w:rsidP="005F2397">
      <w:pPr>
        <w:rPr>
          <w:rFonts w:ascii="Calibri" w:hAnsi="Calibri"/>
        </w:rPr>
      </w:pPr>
      <w:r w:rsidRPr="008568A7">
        <w:rPr>
          <w:rFonts w:ascii="Calibri" w:hAnsi="Calibri"/>
        </w:rPr>
        <w:t>If a non-dividend-paying stock offered a “convenience yield</w:t>
      </w:r>
      <w:ins w:id="4118"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4119" w:author="Aleksander Hansen" w:date="2013-02-15T17:05:00Z">
        <w:r w:rsidR="00FF184E">
          <w:instrText xml:space="preserve">" </w:instrText>
        </w:r>
        <w:r w:rsidR="00FF184E">
          <w:rPr>
            <w:rFonts w:ascii="Calibri" w:hAnsi="Calibri"/>
          </w:rPr>
          <w:fldChar w:fldCharType="end"/>
        </w:r>
      </w:ins>
      <w:r w:rsidRPr="008568A7">
        <w:rPr>
          <w:rFonts w:ascii="Calibri" w:hAnsi="Calibri"/>
        </w:rPr>
        <w:t>” then its forward</w:t>
      </w:r>
      <w:ins w:id="4120"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121"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calculation would mirror the above formula:</w:t>
      </w:r>
    </w:p>
    <w:p w14:paraId="77F60716" w14:textId="161A4426" w:rsidR="005F2397" w:rsidRPr="008568A7" w:rsidRDefault="00DE5CF7" w:rsidP="005F2397">
      <w:pP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r-y</m:t>
                  </m:r>
                </m:e>
              </m:d>
              <m:r>
                <w:rPr>
                  <w:rFonts w:ascii="Cambria Math" w:hAnsi="Cambria Math"/>
                  <w:sz w:val="28"/>
                  <w:szCs w:val="28"/>
                </w:rPr>
                <m:t>T</m:t>
              </m:r>
            </m:sup>
          </m:sSup>
        </m:oMath>
      </m:oMathPara>
    </w:p>
    <w:p w14:paraId="347AD0FA" w14:textId="016AC97B" w:rsidR="005F2397" w:rsidRPr="008568A7" w:rsidRDefault="005F2397" w:rsidP="005F2397">
      <w:pPr>
        <w:rPr>
          <w:rFonts w:ascii="Calibri" w:hAnsi="Calibri"/>
        </w:rPr>
      </w:pPr>
      <w:r w:rsidRPr="008568A7">
        <w:rPr>
          <w:rFonts w:ascii="Calibri" w:hAnsi="Calibri"/>
        </w:rPr>
        <w:t>Except that a non-dividend-paying stock does not offer a convenience yield</w:t>
      </w:r>
      <w:ins w:id="4122"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4123" w:author="Aleksander Hansen" w:date="2013-02-15T17:05:00Z">
        <w:r w:rsidR="00FF184E">
          <w:instrText xml:space="preserve">" </w:instrText>
        </w:r>
        <w:r w:rsidR="00FF184E">
          <w:rPr>
            <w:rFonts w:ascii="Calibri" w:hAnsi="Calibri"/>
          </w:rPr>
          <w:fldChar w:fldCharType="end"/>
        </w:r>
      </w:ins>
      <w:r w:rsidRPr="008568A7">
        <w:rPr>
          <w:rFonts w:ascii="Calibri" w:hAnsi="Calibri"/>
        </w:rPr>
        <w:t>, so we are left with the original formula:</w:t>
      </w:r>
    </w:p>
    <w:p w14:paraId="66AFD591" w14:textId="07F83E24" w:rsidR="005F2397" w:rsidRPr="008568A7" w:rsidRDefault="00DE5CF7" w:rsidP="005F2397">
      <w:pP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m:t>
                  </m:r>
                </m:e>
              </m:d>
              <m:r>
                <w:rPr>
                  <w:rFonts w:ascii="Cambria Math" w:hAnsi="Cambria Math"/>
                  <w:sz w:val="28"/>
                  <w:szCs w:val="28"/>
                </w:rPr>
                <m:t>T</m:t>
              </m:r>
            </m:sup>
          </m:sSup>
        </m:oMath>
      </m:oMathPara>
    </w:p>
    <w:p w14:paraId="02A11836" w14:textId="4BD804B7" w:rsidR="005F2397" w:rsidRPr="008568A7" w:rsidRDefault="005F2397" w:rsidP="005F2397">
      <w:pPr>
        <w:rPr>
          <w:rFonts w:ascii="Calibri" w:hAnsi="Calibri"/>
        </w:rPr>
      </w:pPr>
      <w:r w:rsidRPr="008568A7">
        <w:rPr>
          <w:rFonts w:ascii="Calibri" w:hAnsi="Calibri"/>
        </w:rPr>
        <w:tab/>
        <w:t>Storage costs is economically like negative (-) income. Convenience yield</w:t>
      </w:r>
      <w:ins w:id="4124"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4125"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is economically like income/dividend.</w:t>
      </w:r>
    </w:p>
    <w:p w14:paraId="792A7EBE" w14:textId="77777777" w:rsidR="005F2397" w:rsidRPr="008568A7" w:rsidRDefault="005F2397" w:rsidP="005F2397">
      <w:pPr>
        <w:rPr>
          <w:rFonts w:ascii="Calibri" w:hAnsi="Calibri"/>
        </w:rPr>
      </w:pPr>
      <w:r w:rsidRPr="008568A7">
        <w:rPr>
          <w:rFonts w:ascii="Calibri" w:hAnsi="Calibri"/>
        </w:rPr>
        <w:br w:type="page"/>
      </w:r>
    </w:p>
    <w:p w14:paraId="6E4D48E4" w14:textId="11E617A5" w:rsidR="005F2397" w:rsidRPr="00300668" w:rsidRDefault="005F2397">
      <w:pPr>
        <w:pStyle w:val="Heading2"/>
        <w:pPrChange w:id="4126" w:author="Aleksander Hansen" w:date="2013-02-15T20:42:00Z">
          <w:pPr/>
        </w:pPrChange>
      </w:pPr>
      <w:bookmarkStart w:id="4127" w:name="_Toc222580647"/>
      <w:r w:rsidRPr="00300668">
        <w:t xml:space="preserve">Calculate the </w:t>
      </w:r>
      <w:r w:rsidR="00972464" w:rsidRPr="00300668">
        <w:t>Futures</w:t>
      </w:r>
      <w:ins w:id="4128"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129" w:author="Aleksander Hansen" w:date="2013-02-15T16:31:00Z">
        <w:r w:rsidR="008A28C4">
          <w:instrText xml:space="preserve">" </w:instrText>
        </w:r>
        <w:r w:rsidR="008A28C4">
          <w:fldChar w:fldCharType="end"/>
        </w:r>
      </w:ins>
      <w:r w:rsidRPr="00EA540C">
        <w:t xml:space="preserve"> price on commodities incorporating storage costs and/or convenience yields</w:t>
      </w:r>
      <w:bookmarkEnd w:id="4127"/>
      <w:ins w:id="4130" w:author="Aleksander Hansen" w:date="2013-02-11T20:52:00Z">
        <w:r w:rsidR="000D5C9E">
          <w:br/>
        </w:r>
      </w:ins>
    </w:p>
    <w:p w14:paraId="25F24C24" w14:textId="7DF7657D" w:rsidR="005F2397" w:rsidRPr="008568A7" w:rsidRDefault="005F2397" w:rsidP="005F2397">
      <w:pPr>
        <w:rPr>
          <w:rFonts w:ascii="Calibri" w:hAnsi="Calibri"/>
        </w:rPr>
      </w:pPr>
      <w:r w:rsidRPr="008568A7">
        <w:rPr>
          <w:rFonts w:ascii="Calibri" w:hAnsi="Calibri"/>
        </w:rPr>
        <w:t xml:space="preserve">The </w:t>
      </w:r>
      <w:r w:rsidR="00972464" w:rsidRPr="008568A7">
        <w:rPr>
          <w:rFonts w:ascii="Calibri" w:hAnsi="Calibri"/>
        </w:rPr>
        <w:t>Futures</w:t>
      </w:r>
      <w:ins w:id="413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132"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for a commodity can be given by two formulae:</w:t>
      </w:r>
      <w:r w:rsidR="009E7073">
        <w:rPr>
          <w:rFonts w:ascii="Calibri" w:hAnsi="Calibri"/>
        </w:rPr>
        <w:br/>
      </w:r>
    </w:p>
    <w:p w14:paraId="5B5FB78D" w14:textId="7DD0BA5F" w:rsidR="005F2397" w:rsidRPr="008568A7" w:rsidRDefault="00DE5CF7" w:rsidP="009E7073">
      <w:pPr>
        <w:jc w:val="cente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r>
                <w:rPr>
                  <w:rFonts w:ascii="Cambria Math" w:hAnsi="Cambria Math"/>
                  <w:sz w:val="28"/>
                  <w:szCs w:val="28"/>
                </w:rPr>
                <m:t>+U</m:t>
              </m:r>
            </m:e>
          </m:d>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02117817" w14:textId="4B8AC19A" w:rsidR="005F2397" w:rsidRPr="008568A7" w:rsidRDefault="005F2397" w:rsidP="005F2397">
      <w:pPr>
        <w:rPr>
          <w:rFonts w:ascii="Calibri" w:hAnsi="Calibri"/>
        </w:rPr>
      </w:pPr>
      <w:r w:rsidRPr="008568A7">
        <w:rPr>
          <w:rFonts w:ascii="Calibri" w:hAnsi="Calibri"/>
        </w:rPr>
        <w:t>Where U is the present value of storage costs</w:t>
      </w:r>
      <w:r w:rsidR="009E7073">
        <w:rPr>
          <w:rFonts w:ascii="Calibri" w:hAnsi="Calibri"/>
        </w:rPr>
        <w:br/>
      </w:r>
    </w:p>
    <w:p w14:paraId="7338B1FD" w14:textId="440ED36E" w:rsidR="005F2397" w:rsidRPr="008568A7" w:rsidRDefault="00DE5CF7" w:rsidP="00E433BD">
      <w:pPr>
        <w:jc w:val="cente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r+u-y</m:t>
                  </m:r>
                </m:e>
              </m:d>
              <m:r>
                <w:rPr>
                  <w:rFonts w:ascii="Cambria Math" w:hAnsi="Cambria Math"/>
                  <w:sz w:val="28"/>
                  <w:szCs w:val="28"/>
                </w:rPr>
                <m:t>T</m:t>
              </m:r>
            </m:sup>
          </m:sSup>
        </m:oMath>
      </m:oMathPara>
    </w:p>
    <w:p w14:paraId="61113A7C" w14:textId="77777777" w:rsidR="005F2397" w:rsidRPr="008568A7" w:rsidRDefault="005F2397" w:rsidP="005F2397">
      <w:pPr>
        <w:rPr>
          <w:rFonts w:ascii="Calibri" w:hAnsi="Calibri"/>
        </w:rPr>
      </w:pPr>
      <w:r w:rsidRPr="008568A7">
        <w:rPr>
          <w:rFonts w:ascii="Calibri" w:hAnsi="Calibri"/>
        </w:rPr>
        <w:t xml:space="preserve">Where </w:t>
      </w:r>
    </w:p>
    <w:p w14:paraId="6CFD9676" w14:textId="5B9C81B8" w:rsidR="005F2397" w:rsidRPr="008568A7" w:rsidRDefault="005F2397" w:rsidP="005F2397">
      <w:pPr>
        <w:rPr>
          <w:rFonts w:ascii="Calibri" w:hAnsi="Calibri"/>
        </w:rPr>
      </w:pPr>
      <w:r w:rsidRPr="008568A7">
        <w:rPr>
          <w:rFonts w:ascii="Calibri" w:hAnsi="Calibri"/>
        </w:rPr>
        <w:t>u is the storage costs as a proportion of the spot</w:t>
      </w:r>
      <w:ins w:id="4133"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134"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w:t>
      </w:r>
    </w:p>
    <w:p w14:paraId="578230E4" w14:textId="23752464" w:rsidR="005F2397" w:rsidRPr="008568A7" w:rsidRDefault="005F2397" w:rsidP="005F2397">
      <w:pPr>
        <w:rPr>
          <w:rFonts w:ascii="Calibri" w:hAnsi="Calibri"/>
        </w:rPr>
      </w:pPr>
      <w:r w:rsidRPr="008568A7">
        <w:rPr>
          <w:rFonts w:ascii="Calibri" w:hAnsi="Calibri"/>
        </w:rPr>
        <w:t>y is the convenience yield</w:t>
      </w:r>
      <w:ins w:id="4135"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4136" w:author="Aleksander Hansen" w:date="2013-02-15T17:05:00Z">
        <w:r w:rsidR="00FF184E">
          <w:instrText xml:space="preserve">" </w:instrText>
        </w:r>
        <w:r w:rsidR="00FF184E">
          <w:rPr>
            <w:rFonts w:ascii="Calibri" w:hAnsi="Calibri"/>
          </w:rPr>
          <w:fldChar w:fldCharType="end"/>
        </w:r>
      </w:ins>
    </w:p>
    <w:p w14:paraId="389A76C4" w14:textId="1A479886" w:rsidR="005F2397" w:rsidRPr="008568A7" w:rsidRDefault="005F2397" w:rsidP="005F2397">
      <w:pPr>
        <w:rPr>
          <w:rFonts w:ascii="Calibri" w:hAnsi="Calibri"/>
        </w:rPr>
      </w:pPr>
      <w:r w:rsidRPr="008568A7">
        <w:rPr>
          <w:rFonts w:ascii="Calibri" w:hAnsi="Calibri"/>
        </w:rPr>
        <w:t>Two additional examples (Hull</w:t>
      </w:r>
      <w:ins w:id="4137"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4138"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5.6 and Hull 5.8):</w:t>
      </w:r>
    </w:p>
    <w:tbl>
      <w:tblPr>
        <w:tblW w:w="8373" w:type="dxa"/>
        <w:tblCellMar>
          <w:left w:w="0" w:type="dxa"/>
          <w:right w:w="0" w:type="dxa"/>
        </w:tblCellMar>
        <w:tblLook w:val="04A0" w:firstRow="1" w:lastRow="0" w:firstColumn="1" w:lastColumn="0" w:noHBand="0" w:noVBand="1"/>
      </w:tblPr>
      <w:tblGrid>
        <w:gridCol w:w="4965"/>
        <w:gridCol w:w="1704"/>
        <w:gridCol w:w="1704"/>
      </w:tblGrid>
      <w:tr w:rsidR="005F2397" w:rsidRPr="008568A7" w14:paraId="27D5E9A3" w14:textId="77777777" w:rsidTr="006223B9">
        <w:trPr>
          <w:trHeight w:val="20"/>
        </w:trPr>
        <w:tc>
          <w:tcPr>
            <w:tcW w:w="496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8CB122D"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4184FB13" w14:textId="4CE58244" w:rsidR="005F2397" w:rsidRPr="008568A7" w:rsidRDefault="005777BC" w:rsidP="005F2397">
            <w:pPr>
              <w:rPr>
                <w:rFonts w:ascii="Calibri" w:hAnsi="Calibri"/>
              </w:rPr>
            </w:pPr>
            <w:r w:rsidRPr="008568A7">
              <w:rPr>
                <w:rFonts w:ascii="Calibri" w:hAnsi="Calibri"/>
              </w:rPr>
              <w:t>Hull</w:t>
            </w:r>
            <w:ins w:id="413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4140"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w:t>
            </w:r>
            <w:r w:rsidR="005F2397" w:rsidRPr="008568A7">
              <w:rPr>
                <w:rFonts w:ascii="Calibri" w:hAnsi="Calibri"/>
              </w:rPr>
              <w:t>5.6</w:t>
            </w: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5A0E09F" w14:textId="41B20EF2" w:rsidR="005F2397" w:rsidRPr="008568A7" w:rsidRDefault="005777BC" w:rsidP="005F2397">
            <w:pPr>
              <w:rPr>
                <w:rFonts w:ascii="Calibri" w:hAnsi="Calibri"/>
              </w:rPr>
            </w:pPr>
            <w:r w:rsidRPr="008568A7">
              <w:rPr>
                <w:rFonts w:ascii="Calibri" w:hAnsi="Calibri"/>
              </w:rPr>
              <w:t>Hull</w:t>
            </w:r>
            <w:ins w:id="4141"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4142"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w:t>
            </w:r>
            <w:r w:rsidR="005F2397" w:rsidRPr="008568A7">
              <w:rPr>
                <w:rFonts w:ascii="Calibri" w:hAnsi="Calibri"/>
              </w:rPr>
              <w:t>5.8</w:t>
            </w:r>
          </w:p>
        </w:tc>
      </w:tr>
      <w:tr w:rsidR="005F2397" w:rsidRPr="008568A7" w14:paraId="483A8E4E" w14:textId="77777777" w:rsidTr="00715117">
        <w:trPr>
          <w:trHeight w:val="20"/>
        </w:trPr>
        <w:tc>
          <w:tcPr>
            <w:tcW w:w="4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70DCB1" w14:textId="77777777" w:rsidR="005F2397" w:rsidRPr="008568A7" w:rsidRDefault="005F2397" w:rsidP="005F2397">
            <w:pPr>
              <w:rPr>
                <w:rFonts w:ascii="Calibri" w:hAnsi="Calibri"/>
              </w:rPr>
            </w:pPr>
            <w:r w:rsidRPr="008568A7">
              <w:rPr>
                <w:rFonts w:ascii="Calibri" w:hAnsi="Calibri"/>
              </w:rPr>
              <w:t>Spot (S0)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CF6146" w14:textId="77777777" w:rsidR="005F2397" w:rsidRPr="008568A7" w:rsidRDefault="005F2397" w:rsidP="005F2397">
            <w:pPr>
              <w:rPr>
                <w:rFonts w:ascii="Calibri" w:hAnsi="Calibri"/>
              </w:rPr>
            </w:pPr>
            <w:r w:rsidRPr="008568A7">
              <w:rPr>
                <w:rFonts w:ascii="Calibri" w:hAnsi="Calibri"/>
              </w:rPr>
              <w:t>$0.6200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6D36E48" w14:textId="77777777" w:rsidR="005F2397" w:rsidRPr="008568A7" w:rsidRDefault="005F2397" w:rsidP="005F2397">
            <w:pPr>
              <w:rPr>
                <w:rFonts w:ascii="Calibri" w:hAnsi="Calibri"/>
              </w:rPr>
            </w:pPr>
            <w:r w:rsidRPr="008568A7">
              <w:rPr>
                <w:rFonts w:ascii="Calibri" w:hAnsi="Calibri"/>
              </w:rPr>
              <w:t>$450.00</w:t>
            </w:r>
          </w:p>
        </w:tc>
      </w:tr>
      <w:tr w:rsidR="005F2397" w:rsidRPr="008568A7" w14:paraId="497E6351"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0972317D" w14:textId="77777777" w:rsidR="005F2397" w:rsidRPr="008568A7" w:rsidRDefault="005F2397" w:rsidP="005F2397">
            <w:pPr>
              <w:rPr>
                <w:rFonts w:ascii="Calibri" w:hAnsi="Calibri"/>
              </w:rPr>
            </w:pPr>
            <w:r w:rsidRPr="008568A7">
              <w:rPr>
                <w:rFonts w:ascii="Calibri" w:hAnsi="Calibri"/>
              </w:rPr>
              <w:t>Time to maturity (months)</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CE13224" w14:textId="77777777" w:rsidR="005F2397" w:rsidRPr="008568A7" w:rsidRDefault="005F2397" w:rsidP="005F2397">
            <w:pPr>
              <w:rPr>
                <w:rFonts w:ascii="Calibri" w:hAnsi="Calibri"/>
              </w:rPr>
            </w:pPr>
            <w:r w:rsidRPr="008568A7">
              <w:rPr>
                <w:rFonts w:ascii="Calibri" w:hAnsi="Calibri"/>
              </w:rPr>
              <w:t>24</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664D95F2" w14:textId="77777777" w:rsidR="005F2397" w:rsidRPr="008568A7" w:rsidRDefault="005F2397" w:rsidP="005F2397">
            <w:pPr>
              <w:rPr>
                <w:rFonts w:ascii="Calibri" w:hAnsi="Calibri"/>
              </w:rPr>
            </w:pPr>
            <w:r w:rsidRPr="008568A7">
              <w:rPr>
                <w:rFonts w:ascii="Calibri" w:hAnsi="Calibri"/>
              </w:rPr>
              <w:t>12</w:t>
            </w:r>
          </w:p>
        </w:tc>
      </w:tr>
      <w:tr w:rsidR="005F2397" w:rsidRPr="008568A7" w14:paraId="5EDFBD55"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10B504AD" w14:textId="77777777" w:rsidR="005F2397" w:rsidRPr="008568A7" w:rsidRDefault="005F2397" w:rsidP="005F2397">
            <w:pPr>
              <w:rPr>
                <w:rFonts w:ascii="Calibri" w:hAnsi="Calibri"/>
              </w:rPr>
            </w:pPr>
            <w:r w:rsidRPr="008568A7">
              <w:rPr>
                <w:rFonts w:ascii="Calibri" w:hAnsi="Calibri"/>
              </w:rPr>
              <w:t>Interest rate (per annum)</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0B812A0E" w14:textId="77777777" w:rsidR="005F2397" w:rsidRPr="008568A7" w:rsidRDefault="005F2397" w:rsidP="005F2397">
            <w:pPr>
              <w:rPr>
                <w:rFonts w:ascii="Calibri" w:hAnsi="Calibri"/>
              </w:rPr>
            </w:pPr>
            <w:r w:rsidRPr="008568A7">
              <w:rPr>
                <w:rFonts w:ascii="Calibri" w:hAnsi="Calibri"/>
              </w:rPr>
              <w:t>7.00%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5372051" w14:textId="77777777" w:rsidR="005F2397" w:rsidRPr="008568A7" w:rsidRDefault="005F2397" w:rsidP="005F2397">
            <w:pPr>
              <w:rPr>
                <w:rFonts w:ascii="Calibri" w:hAnsi="Calibri"/>
              </w:rPr>
            </w:pPr>
            <w:r w:rsidRPr="008568A7">
              <w:rPr>
                <w:rFonts w:ascii="Calibri" w:hAnsi="Calibri"/>
              </w:rPr>
              <w:t>7.00%</w:t>
            </w:r>
          </w:p>
        </w:tc>
      </w:tr>
      <w:tr w:rsidR="005F2397" w:rsidRPr="008568A7" w14:paraId="4FDE716C"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486F5419" w14:textId="77777777" w:rsidR="005F2397" w:rsidRPr="008568A7" w:rsidRDefault="005F2397" w:rsidP="005F2397">
            <w:pPr>
              <w:rPr>
                <w:rFonts w:ascii="Calibri" w:hAnsi="Calibri"/>
              </w:rPr>
            </w:pPr>
            <w:r w:rsidRPr="008568A7">
              <w:rPr>
                <w:rFonts w:ascii="Calibri" w:hAnsi="Calibri"/>
              </w:rPr>
              <w:t>Interest rate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1FA2456" w14:textId="77777777" w:rsidR="005F2397" w:rsidRPr="008568A7" w:rsidRDefault="005F2397" w:rsidP="005F2397">
            <w:pPr>
              <w:rPr>
                <w:rFonts w:ascii="Calibri" w:hAnsi="Calibri"/>
              </w:rPr>
            </w:pPr>
            <w:r w:rsidRPr="008568A7">
              <w:rPr>
                <w:rFonts w:ascii="Calibri" w:hAnsi="Calibri"/>
              </w:rPr>
              <w:t>0.58%</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450EE9B" w14:textId="77777777" w:rsidR="005F2397" w:rsidRPr="008568A7" w:rsidRDefault="005F2397" w:rsidP="005F2397">
            <w:pPr>
              <w:rPr>
                <w:rFonts w:ascii="Calibri" w:hAnsi="Calibri"/>
              </w:rPr>
            </w:pPr>
            <w:r w:rsidRPr="008568A7">
              <w:rPr>
                <w:rFonts w:ascii="Calibri" w:hAnsi="Calibri"/>
              </w:rPr>
              <w:t>0.58%</w:t>
            </w:r>
          </w:p>
        </w:tc>
      </w:tr>
      <w:tr w:rsidR="005F2397" w:rsidRPr="008568A7" w14:paraId="3B02C1F4"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3B21028" w14:textId="77777777" w:rsidR="005F2397" w:rsidRPr="008568A7" w:rsidRDefault="005F2397" w:rsidP="005F2397">
            <w:pPr>
              <w:rPr>
                <w:rFonts w:ascii="Calibri" w:hAnsi="Calibri"/>
              </w:rPr>
            </w:pPr>
            <w:r w:rsidRPr="008568A7">
              <w:rPr>
                <w:rFonts w:ascii="Calibri" w:hAnsi="Calibri"/>
              </w:rPr>
              <w:t>Storage costs,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012292CC" w14:textId="77777777" w:rsidR="005F2397" w:rsidRPr="008568A7" w:rsidRDefault="005F2397" w:rsidP="005F2397">
            <w:pPr>
              <w:rPr>
                <w:rFonts w:ascii="Calibri" w:hAnsi="Calibri"/>
              </w:rPr>
            </w:pPr>
            <w:r w:rsidRPr="008568A7">
              <w:rPr>
                <w:rFonts w:ascii="Calibri" w:hAnsi="Calibri"/>
              </w:rPr>
              <w:t>0.00%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6663B6E" w14:textId="77777777" w:rsidR="005F2397" w:rsidRPr="008568A7" w:rsidRDefault="005F2397" w:rsidP="005F2397">
            <w:pPr>
              <w:rPr>
                <w:rFonts w:ascii="Calibri" w:hAnsi="Calibri"/>
              </w:rPr>
            </w:pPr>
            <w:r w:rsidRPr="008568A7">
              <w:rPr>
                <w:rFonts w:ascii="Calibri" w:hAnsi="Calibri"/>
              </w:rPr>
              <w:t>0.00%</w:t>
            </w:r>
          </w:p>
        </w:tc>
      </w:tr>
      <w:tr w:rsidR="005F2397" w:rsidRPr="008568A7" w14:paraId="2A2A1EF6"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73D78E8F" w14:textId="77777777" w:rsidR="005F2397" w:rsidRPr="008568A7" w:rsidRDefault="005F2397" w:rsidP="005F2397">
            <w:pPr>
              <w:rPr>
                <w:rFonts w:ascii="Calibri" w:hAnsi="Calibri"/>
              </w:rPr>
            </w:pPr>
            <w:r w:rsidRPr="008568A7">
              <w:rPr>
                <w:rFonts w:ascii="Calibri" w:hAnsi="Calibri"/>
              </w:rPr>
              <w:t>Yield/Dividend,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F84EF19" w14:textId="77777777" w:rsidR="005F2397" w:rsidRPr="008568A7" w:rsidRDefault="005F2397" w:rsidP="005F2397">
            <w:pPr>
              <w:rPr>
                <w:rFonts w:ascii="Calibri" w:hAnsi="Calibri"/>
              </w:rPr>
            </w:pPr>
            <w:r w:rsidRPr="008568A7">
              <w:rPr>
                <w:rFonts w:ascii="Calibri" w:hAnsi="Calibri"/>
              </w:rPr>
              <w:t>0.42%</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19D56255" w14:textId="77777777" w:rsidR="005F2397" w:rsidRPr="008568A7" w:rsidRDefault="005F2397" w:rsidP="005F2397">
            <w:pPr>
              <w:rPr>
                <w:rFonts w:ascii="Calibri" w:hAnsi="Calibri"/>
              </w:rPr>
            </w:pPr>
            <w:r w:rsidRPr="008568A7">
              <w:rPr>
                <w:rFonts w:ascii="Calibri" w:hAnsi="Calibri"/>
              </w:rPr>
              <w:t>0.00%</w:t>
            </w:r>
          </w:p>
        </w:tc>
      </w:tr>
      <w:tr w:rsidR="005F2397" w:rsidRPr="008568A7" w14:paraId="1678BA8B"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CF2932B" w14:textId="77777777" w:rsidR="005F2397" w:rsidRPr="008568A7" w:rsidRDefault="005F2397" w:rsidP="005F2397">
            <w:pPr>
              <w:rPr>
                <w:rFonts w:ascii="Calibri" w:hAnsi="Calibri"/>
              </w:rPr>
            </w:pPr>
            <w:r w:rsidRPr="008568A7">
              <w:rPr>
                <w:rFonts w:ascii="Calibri" w:hAnsi="Calibri"/>
              </w:rPr>
              <w:t>Convenience Yield,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1049D41" w14:textId="77777777" w:rsidR="005F2397" w:rsidRPr="008568A7" w:rsidRDefault="005F2397" w:rsidP="005F2397">
            <w:pPr>
              <w:rPr>
                <w:rFonts w:ascii="Calibri" w:hAnsi="Calibri"/>
              </w:rPr>
            </w:pPr>
            <w:r w:rsidRPr="008568A7">
              <w:rPr>
                <w:rFonts w:ascii="Calibri" w:hAnsi="Calibri"/>
              </w:rPr>
              <w:t>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5911AF23" w14:textId="77777777" w:rsidR="005F2397" w:rsidRPr="008568A7" w:rsidRDefault="005F2397" w:rsidP="005F2397">
            <w:pPr>
              <w:rPr>
                <w:rFonts w:ascii="Calibri" w:hAnsi="Calibri"/>
              </w:rPr>
            </w:pPr>
            <w:r w:rsidRPr="008568A7">
              <w:rPr>
                <w:rFonts w:ascii="Calibri" w:hAnsi="Calibri"/>
              </w:rPr>
              <w:t>0%</w:t>
            </w:r>
          </w:p>
        </w:tc>
      </w:tr>
      <w:tr w:rsidR="005F2397" w:rsidRPr="008568A7" w14:paraId="3C46C16D"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30991E65" w14:textId="77777777" w:rsidR="005F2397" w:rsidRPr="008568A7" w:rsidRDefault="005F2397" w:rsidP="005F2397">
            <w:pPr>
              <w:rPr>
                <w:rFonts w:ascii="Calibri" w:hAnsi="Calibri"/>
              </w:rPr>
            </w:pPr>
            <w:r w:rsidRPr="008568A7">
              <w:rPr>
                <w:rFonts w:ascii="Calibri" w:hAnsi="Calibri"/>
              </w:rPr>
              <w:t>Implied Forward Price (F0)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D2FCF7F" w14:textId="77777777" w:rsidR="005F2397" w:rsidRPr="008568A7" w:rsidRDefault="005F2397" w:rsidP="005F2397">
            <w:pPr>
              <w:rPr>
                <w:rFonts w:ascii="Calibri" w:hAnsi="Calibri"/>
              </w:rPr>
            </w:pPr>
            <w:r w:rsidRPr="008568A7">
              <w:rPr>
                <w:rFonts w:ascii="Calibri" w:hAnsi="Calibri"/>
              </w:rPr>
              <w:t>$0.6453</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E382DEE" w14:textId="77777777" w:rsidR="005F2397" w:rsidRPr="008568A7" w:rsidRDefault="005F2397" w:rsidP="005F2397">
            <w:pPr>
              <w:rPr>
                <w:rFonts w:ascii="Calibri" w:hAnsi="Calibri"/>
              </w:rPr>
            </w:pPr>
            <w:r w:rsidRPr="008568A7">
              <w:rPr>
                <w:rFonts w:ascii="Calibri" w:hAnsi="Calibri"/>
              </w:rPr>
              <w:t>$484.63</w:t>
            </w:r>
          </w:p>
        </w:tc>
      </w:tr>
      <w:tr w:rsidR="005F2397" w:rsidRPr="008568A7" w14:paraId="3FA00BC2" w14:textId="77777777" w:rsidTr="006223B9">
        <w:trPr>
          <w:trHeight w:val="20"/>
        </w:trPr>
        <w:tc>
          <w:tcPr>
            <w:tcW w:w="4965" w:type="dxa"/>
            <w:tcBorders>
              <w:top w:val="nil"/>
              <w:left w:val="nil"/>
              <w:right w:val="nil"/>
            </w:tcBorders>
            <w:shd w:val="clear" w:color="auto" w:fill="auto"/>
            <w:tcMar>
              <w:top w:w="15" w:type="dxa"/>
              <w:left w:w="15" w:type="dxa"/>
              <w:bottom w:w="0" w:type="dxa"/>
              <w:right w:w="15" w:type="dxa"/>
            </w:tcMar>
            <w:vAlign w:val="center"/>
            <w:hideMark/>
          </w:tcPr>
          <w:p w14:paraId="017754C2" w14:textId="77777777" w:rsidR="005F2397" w:rsidRPr="008568A7" w:rsidRDefault="005F2397" w:rsidP="005F2397">
            <w:pPr>
              <w:rPr>
                <w:rFonts w:ascii="Calibri" w:hAnsi="Calibri"/>
              </w:rPr>
            </w:pPr>
          </w:p>
        </w:tc>
        <w:tc>
          <w:tcPr>
            <w:tcW w:w="1704" w:type="dxa"/>
            <w:tcBorders>
              <w:top w:val="nil"/>
              <w:left w:val="nil"/>
              <w:right w:val="nil"/>
            </w:tcBorders>
            <w:shd w:val="clear" w:color="auto" w:fill="auto"/>
            <w:tcMar>
              <w:top w:w="15" w:type="dxa"/>
              <w:left w:w="15" w:type="dxa"/>
              <w:bottom w:w="0" w:type="dxa"/>
              <w:right w:w="15" w:type="dxa"/>
            </w:tcMar>
            <w:vAlign w:val="center"/>
            <w:hideMark/>
          </w:tcPr>
          <w:p w14:paraId="59FB4801" w14:textId="77777777" w:rsidR="005F2397" w:rsidRPr="008568A7" w:rsidRDefault="005F2397" w:rsidP="005F2397">
            <w:pPr>
              <w:rPr>
                <w:rFonts w:ascii="Calibri" w:hAnsi="Calibri"/>
              </w:rPr>
            </w:pPr>
          </w:p>
        </w:tc>
        <w:tc>
          <w:tcPr>
            <w:tcW w:w="1704" w:type="dxa"/>
            <w:tcBorders>
              <w:top w:val="nil"/>
              <w:left w:val="nil"/>
              <w:right w:val="nil"/>
            </w:tcBorders>
            <w:shd w:val="clear" w:color="auto" w:fill="auto"/>
            <w:tcMar>
              <w:top w:w="15" w:type="dxa"/>
              <w:left w:w="15" w:type="dxa"/>
              <w:bottom w:w="0" w:type="dxa"/>
              <w:right w:w="15" w:type="dxa"/>
            </w:tcMar>
            <w:vAlign w:val="center"/>
            <w:hideMark/>
          </w:tcPr>
          <w:p w14:paraId="18062AAE" w14:textId="77777777" w:rsidR="005F2397" w:rsidRPr="008568A7" w:rsidRDefault="005F2397" w:rsidP="005F2397">
            <w:pPr>
              <w:rPr>
                <w:rFonts w:ascii="Calibri" w:hAnsi="Calibri"/>
              </w:rPr>
            </w:pPr>
          </w:p>
        </w:tc>
      </w:tr>
      <w:tr w:rsidR="005F2397" w:rsidRPr="008568A7" w14:paraId="73427441" w14:textId="77777777" w:rsidTr="006223B9">
        <w:trPr>
          <w:trHeight w:val="20"/>
        </w:trPr>
        <w:tc>
          <w:tcPr>
            <w:tcW w:w="496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79EFF44E" w14:textId="77777777" w:rsidR="005F2397" w:rsidRPr="008568A7" w:rsidRDefault="005F2397" w:rsidP="005F2397">
            <w:pPr>
              <w:rPr>
                <w:rFonts w:ascii="Calibri" w:hAnsi="Calibri"/>
              </w:rPr>
            </w:pPr>
            <w:r w:rsidRPr="008568A7">
              <w:rPr>
                <w:rFonts w:ascii="Calibri" w:hAnsi="Calibri"/>
              </w:rPr>
              <w:t>Income/Cost as Lump Sum</w:t>
            </w: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57C4495"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B5FBF81" w14:textId="77777777" w:rsidR="005F2397" w:rsidRPr="008568A7" w:rsidRDefault="005F2397" w:rsidP="005F2397">
            <w:pPr>
              <w:rPr>
                <w:rFonts w:ascii="Calibri" w:hAnsi="Calibri"/>
              </w:rPr>
            </w:pPr>
          </w:p>
        </w:tc>
      </w:tr>
      <w:tr w:rsidR="005F2397" w:rsidRPr="008568A7" w14:paraId="34287887" w14:textId="77777777" w:rsidTr="005F2397">
        <w:trPr>
          <w:trHeight w:val="20"/>
        </w:trPr>
        <w:tc>
          <w:tcPr>
            <w:tcW w:w="4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772CAE3" w14:textId="77777777" w:rsidR="005F2397" w:rsidRPr="008568A7" w:rsidRDefault="005F2397" w:rsidP="005F2397">
            <w:pPr>
              <w:rPr>
                <w:rFonts w:ascii="Calibri" w:hAnsi="Calibri"/>
              </w:rPr>
            </w:pPr>
            <w:r w:rsidRPr="008568A7">
              <w:rPr>
                <w:rFonts w:ascii="Calibri" w:hAnsi="Calibri"/>
              </w:rPr>
              <w:t>FV of income/cost (+ income, - cost)</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9DE483E" w14:textId="77777777" w:rsidR="005F2397" w:rsidRPr="008568A7" w:rsidRDefault="005F2397" w:rsidP="005F2397">
            <w:pPr>
              <w:rPr>
                <w:rFonts w:ascii="Calibri" w:hAnsi="Calibri"/>
              </w:rPr>
            </w:pP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F86744D" w14:textId="77777777" w:rsidR="005F2397" w:rsidRPr="008568A7" w:rsidRDefault="005F2397" w:rsidP="005F2397">
            <w:pPr>
              <w:rPr>
                <w:rFonts w:ascii="Calibri" w:hAnsi="Calibri"/>
              </w:rPr>
            </w:pPr>
            <w:r w:rsidRPr="008568A7">
              <w:rPr>
                <w:rFonts w:ascii="Calibri" w:hAnsi="Calibri"/>
              </w:rPr>
              <w:t>-$2.00</w:t>
            </w:r>
          </w:p>
        </w:tc>
      </w:tr>
      <w:tr w:rsidR="005F2397" w:rsidRPr="008568A7" w14:paraId="1DE4403D"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0FA4A29F" w14:textId="77777777" w:rsidR="005F2397" w:rsidRPr="008568A7" w:rsidRDefault="005F2397" w:rsidP="005F2397">
            <w:pPr>
              <w:rPr>
                <w:rFonts w:ascii="Calibri" w:hAnsi="Calibri"/>
              </w:rPr>
            </w:pPr>
            <w:r w:rsidRPr="008568A7">
              <w:rPr>
                <w:rFonts w:ascii="Calibri" w:hAnsi="Calibri"/>
              </w:rPr>
              <w:t>Time to Lump Sum (months)</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39FF5D7E" w14:textId="77777777" w:rsidR="005F2397" w:rsidRPr="008568A7" w:rsidRDefault="005F2397" w:rsidP="005F2397">
            <w:pPr>
              <w:rPr>
                <w:rFonts w:ascii="Calibri" w:hAnsi="Calibri"/>
              </w:rPr>
            </w:pP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14B2794D" w14:textId="77777777" w:rsidR="005F2397" w:rsidRPr="008568A7" w:rsidRDefault="005F2397" w:rsidP="005F2397">
            <w:pPr>
              <w:rPr>
                <w:rFonts w:ascii="Calibri" w:hAnsi="Calibri"/>
              </w:rPr>
            </w:pPr>
            <w:r w:rsidRPr="008568A7">
              <w:rPr>
                <w:rFonts w:ascii="Calibri" w:hAnsi="Calibri"/>
              </w:rPr>
              <w:t>12</w:t>
            </w:r>
          </w:p>
        </w:tc>
      </w:tr>
      <w:tr w:rsidR="005F2397" w:rsidRPr="008568A7" w14:paraId="6B688F7A"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58811FA7" w14:textId="77777777" w:rsidR="005F2397" w:rsidRPr="008568A7" w:rsidRDefault="005F2397" w:rsidP="005F2397">
            <w:pPr>
              <w:rPr>
                <w:rFonts w:ascii="Calibri" w:hAnsi="Calibri"/>
              </w:rPr>
            </w:pPr>
            <w:r w:rsidRPr="008568A7">
              <w:rPr>
                <w:rFonts w:ascii="Calibri" w:hAnsi="Calibri"/>
              </w:rPr>
              <w:t>Discount Rate</w:t>
            </w:r>
          </w:p>
        </w:tc>
        <w:tc>
          <w:tcPr>
            <w:tcW w:w="17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CA82C0C"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AEB529" w14:textId="77777777" w:rsidR="005F2397" w:rsidRPr="008568A7" w:rsidRDefault="005F2397" w:rsidP="005F2397">
            <w:pPr>
              <w:rPr>
                <w:rFonts w:ascii="Calibri" w:hAnsi="Calibri"/>
              </w:rPr>
            </w:pPr>
            <w:r w:rsidRPr="008568A7">
              <w:rPr>
                <w:rFonts w:ascii="Calibri" w:hAnsi="Calibri"/>
              </w:rPr>
              <w:t>7%</w:t>
            </w:r>
          </w:p>
        </w:tc>
      </w:tr>
      <w:tr w:rsidR="005F2397" w:rsidRPr="008568A7" w14:paraId="1B6C8555"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5553442" w14:textId="77777777" w:rsidR="005F2397" w:rsidRPr="008568A7" w:rsidRDefault="005F2397" w:rsidP="005F2397">
            <w:pPr>
              <w:rPr>
                <w:rFonts w:ascii="Calibri" w:hAnsi="Calibri"/>
              </w:rPr>
            </w:pPr>
            <w:r w:rsidRPr="008568A7">
              <w:rPr>
                <w:rFonts w:ascii="Calibri" w:hAnsi="Calibri"/>
              </w:rPr>
              <w:t>PV of Income (I)</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C2820C" w14:textId="77777777" w:rsidR="005F2397" w:rsidRPr="008568A7" w:rsidRDefault="005F2397" w:rsidP="005F2397">
            <w:pPr>
              <w:rPr>
                <w:rFonts w:ascii="Calibri" w:hAnsi="Calibri"/>
              </w:rPr>
            </w:pPr>
            <w:r w:rsidRPr="008568A7">
              <w:rPr>
                <w:rFonts w:ascii="Calibri" w:hAnsi="Calibri"/>
              </w:rPr>
              <w:t>$0.00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03D76E" w14:textId="77777777" w:rsidR="005F2397" w:rsidRPr="008568A7" w:rsidRDefault="005F2397" w:rsidP="005F2397">
            <w:pPr>
              <w:rPr>
                <w:rFonts w:ascii="Calibri" w:hAnsi="Calibri"/>
              </w:rPr>
            </w:pPr>
            <w:r w:rsidRPr="008568A7">
              <w:rPr>
                <w:rFonts w:ascii="Calibri" w:hAnsi="Calibri"/>
              </w:rPr>
              <w:t>($1.86)</w:t>
            </w:r>
          </w:p>
        </w:tc>
      </w:tr>
    </w:tbl>
    <w:p w14:paraId="2D43D6B6" w14:textId="77777777" w:rsidR="005F2397" w:rsidRPr="008568A7" w:rsidRDefault="005F2397" w:rsidP="005F2397">
      <w:pPr>
        <w:rPr>
          <w:rFonts w:ascii="Calibri" w:hAnsi="Calibri"/>
        </w:rPr>
      </w:pPr>
    </w:p>
    <w:p w14:paraId="1E90CCE0" w14:textId="77777777" w:rsidR="005F2397" w:rsidRPr="008568A7" w:rsidRDefault="005F2397" w:rsidP="005F2397">
      <w:pPr>
        <w:rPr>
          <w:rFonts w:ascii="Calibri" w:hAnsi="Calibri"/>
        </w:rPr>
      </w:pPr>
      <w:r w:rsidRPr="008568A7">
        <w:rPr>
          <w:rFonts w:ascii="Calibri" w:hAnsi="Calibri"/>
        </w:rPr>
        <w:br w:type="page"/>
      </w:r>
    </w:p>
    <w:p w14:paraId="0FE98B6D" w14:textId="3B0386C8" w:rsidR="00797505" w:rsidRPr="00797505" w:rsidRDefault="005F2397">
      <w:pPr>
        <w:pStyle w:val="Heading2"/>
        <w:pPrChange w:id="4143" w:author="Aleksander Hansen" w:date="2013-02-15T20:42:00Z">
          <w:pPr/>
        </w:pPrChange>
      </w:pPr>
      <w:bookmarkStart w:id="4144" w:name="_Toc222580648"/>
      <w:r w:rsidRPr="008568A7">
        <w:t>Define and calculate, using the cost</w:t>
      </w:r>
      <w:r w:rsidRPr="008568A7">
        <w:rPr>
          <w:rFonts w:cs="Monaco"/>
        </w:rPr>
        <w:t>‐</w:t>
      </w:r>
      <w:r w:rsidRPr="008568A7">
        <w:t>of</w:t>
      </w:r>
      <w:r w:rsidRPr="008568A7">
        <w:rPr>
          <w:rFonts w:cs="Monaco"/>
        </w:rPr>
        <w:t>‐</w:t>
      </w:r>
      <w:r w:rsidRPr="008568A7">
        <w:t>carry model, forward</w:t>
      </w:r>
      <w:ins w:id="4145" w:author="Aleksander Hansen" w:date="2013-02-15T16:50:00Z">
        <w:r w:rsidR="00AC5507">
          <w:fldChar w:fldCharType="begin"/>
        </w:r>
        <w:r w:rsidR="00AC5507">
          <w:instrText xml:space="preserve"> XE "</w:instrText>
        </w:r>
      </w:ins>
      <w:r w:rsidR="00AC5507" w:rsidRPr="008568A7">
        <w:rPr>
          <w:rFonts w:ascii="Calibri" w:hAnsi="Calibri"/>
        </w:rPr>
        <w:instrText>forward</w:instrText>
      </w:r>
      <w:ins w:id="4146" w:author="Aleksander Hansen" w:date="2013-02-15T16:50:00Z">
        <w:r w:rsidR="00AC5507">
          <w:instrText xml:space="preserve">" </w:instrText>
        </w:r>
        <w:r w:rsidR="00AC5507">
          <w:fldChar w:fldCharType="end"/>
        </w:r>
      </w:ins>
      <w:r w:rsidRPr="008568A7">
        <w:t xml:space="preserve"> prices where the underlying asset either does or does not have interim cash flows</w:t>
      </w:r>
      <w:bookmarkEnd w:id="4144"/>
      <w:r w:rsidR="00797505">
        <w:br/>
      </w:r>
    </w:p>
    <w:p w14:paraId="7585642A" w14:textId="5640B2BB" w:rsidR="005F2397" w:rsidRPr="008568A7" w:rsidRDefault="005F2397" w:rsidP="005F2397">
      <w:pPr>
        <w:rPr>
          <w:rFonts w:ascii="Calibri" w:hAnsi="Calibri"/>
        </w:rPr>
      </w:pPr>
      <w:r w:rsidRPr="008568A7">
        <w:rPr>
          <w:rFonts w:ascii="Calibri" w:hAnsi="Calibri"/>
        </w:rPr>
        <w:t>(This AIM is largely redundant with a prior AIM). Here are examples from the text where the cost-of-carry model is applied. The implied forward</w:t>
      </w:r>
      <w:ins w:id="4147"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148"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is shown in the last column.</w:t>
      </w:r>
    </w:p>
    <w:tbl>
      <w:tblPr>
        <w:tblW w:w="8727" w:type="dxa"/>
        <w:jc w:val="center"/>
        <w:tblLayout w:type="fixed"/>
        <w:tblCellMar>
          <w:left w:w="0" w:type="dxa"/>
          <w:right w:w="0" w:type="dxa"/>
        </w:tblCellMar>
        <w:tblLook w:val="04A0" w:firstRow="1" w:lastRow="0" w:firstColumn="1" w:lastColumn="0" w:noHBand="0" w:noVBand="1"/>
      </w:tblPr>
      <w:tblGrid>
        <w:gridCol w:w="2788"/>
        <w:gridCol w:w="917"/>
        <w:gridCol w:w="588"/>
        <w:gridCol w:w="55"/>
        <w:gridCol w:w="719"/>
        <w:gridCol w:w="757"/>
        <w:gridCol w:w="111"/>
        <w:gridCol w:w="623"/>
        <w:gridCol w:w="101"/>
        <w:gridCol w:w="1032"/>
        <w:gridCol w:w="54"/>
        <w:gridCol w:w="29"/>
        <w:gridCol w:w="953"/>
      </w:tblGrid>
      <w:tr w:rsidR="005F2397" w:rsidRPr="008568A7" w14:paraId="484FC450" w14:textId="77777777" w:rsidTr="006223B9">
        <w:trPr>
          <w:trHeight w:val="19"/>
          <w:jc w:val="center"/>
        </w:trPr>
        <w:tc>
          <w:tcPr>
            <w:tcW w:w="2788" w:type="dxa"/>
            <w:shd w:val="clear" w:color="auto" w:fill="A2B593"/>
            <w:noWrap/>
            <w:tcMar>
              <w:top w:w="17" w:type="dxa"/>
              <w:left w:w="17" w:type="dxa"/>
              <w:bottom w:w="0" w:type="dxa"/>
              <w:right w:w="17" w:type="dxa"/>
            </w:tcMar>
            <w:vAlign w:val="bottom"/>
            <w:hideMark/>
          </w:tcPr>
          <w:p w14:paraId="19608B28" w14:textId="77777777" w:rsidR="005F2397" w:rsidRPr="008568A7" w:rsidRDefault="005F2397" w:rsidP="005F2397">
            <w:pPr>
              <w:rPr>
                <w:rFonts w:ascii="Calibri" w:hAnsi="Calibri"/>
              </w:rPr>
            </w:pPr>
          </w:p>
        </w:tc>
        <w:tc>
          <w:tcPr>
            <w:tcW w:w="917" w:type="dxa"/>
            <w:shd w:val="clear" w:color="auto" w:fill="A2B593"/>
            <w:noWrap/>
            <w:tcMar>
              <w:top w:w="17" w:type="dxa"/>
              <w:left w:w="17" w:type="dxa"/>
              <w:bottom w:w="0" w:type="dxa"/>
              <w:right w:w="17" w:type="dxa"/>
            </w:tcMar>
            <w:vAlign w:val="bottom"/>
            <w:hideMark/>
          </w:tcPr>
          <w:p w14:paraId="27C74697" w14:textId="77777777" w:rsidR="005F2397" w:rsidRPr="008568A7" w:rsidRDefault="005F2397" w:rsidP="005F2397">
            <w:pPr>
              <w:rPr>
                <w:rFonts w:ascii="Calibri" w:hAnsi="Calibri"/>
              </w:rPr>
            </w:pPr>
          </w:p>
        </w:tc>
        <w:tc>
          <w:tcPr>
            <w:tcW w:w="588" w:type="dxa"/>
            <w:shd w:val="clear" w:color="auto" w:fill="A2B593"/>
            <w:noWrap/>
            <w:tcMar>
              <w:top w:w="17" w:type="dxa"/>
              <w:left w:w="17" w:type="dxa"/>
              <w:bottom w:w="0" w:type="dxa"/>
              <w:right w:w="17" w:type="dxa"/>
            </w:tcMar>
            <w:vAlign w:val="bottom"/>
            <w:hideMark/>
          </w:tcPr>
          <w:p w14:paraId="22EBC628" w14:textId="77777777" w:rsidR="005F2397" w:rsidRPr="008568A7" w:rsidRDefault="005F2397" w:rsidP="005F2397">
            <w:pPr>
              <w:rPr>
                <w:rFonts w:ascii="Calibri" w:hAnsi="Calibri"/>
              </w:rPr>
            </w:pPr>
          </w:p>
        </w:tc>
        <w:tc>
          <w:tcPr>
            <w:tcW w:w="55" w:type="dxa"/>
            <w:shd w:val="clear" w:color="auto" w:fill="A2B593"/>
            <w:noWrap/>
            <w:tcMar>
              <w:top w:w="17" w:type="dxa"/>
              <w:left w:w="17" w:type="dxa"/>
              <w:bottom w:w="0" w:type="dxa"/>
              <w:right w:w="17" w:type="dxa"/>
            </w:tcMar>
            <w:vAlign w:val="bottom"/>
            <w:hideMark/>
          </w:tcPr>
          <w:p w14:paraId="4A1DA1F4" w14:textId="77777777" w:rsidR="005F2397" w:rsidRPr="008568A7" w:rsidRDefault="005F2397" w:rsidP="005F2397">
            <w:pPr>
              <w:rPr>
                <w:rFonts w:ascii="Calibri" w:hAnsi="Calibri"/>
              </w:rPr>
            </w:pPr>
          </w:p>
        </w:tc>
        <w:tc>
          <w:tcPr>
            <w:tcW w:w="2210" w:type="dxa"/>
            <w:gridSpan w:val="4"/>
            <w:shd w:val="clear" w:color="auto" w:fill="A2B593"/>
            <w:noWrap/>
            <w:tcMar>
              <w:top w:w="17" w:type="dxa"/>
              <w:left w:w="17" w:type="dxa"/>
              <w:bottom w:w="0" w:type="dxa"/>
              <w:right w:w="17" w:type="dxa"/>
            </w:tcMar>
            <w:hideMark/>
          </w:tcPr>
          <w:p w14:paraId="6DDAFB09" w14:textId="77777777" w:rsidR="005F2397" w:rsidRPr="008568A7" w:rsidRDefault="005F2397" w:rsidP="005F2397">
            <w:pPr>
              <w:rPr>
                <w:rFonts w:ascii="Calibri" w:hAnsi="Calibri"/>
              </w:rPr>
            </w:pPr>
            <w:r w:rsidRPr="008568A7">
              <w:rPr>
                <w:rFonts w:ascii="Calibri" w:hAnsi="Calibri"/>
              </w:rPr>
              <w:t>Cost</w:t>
            </w:r>
          </w:p>
        </w:tc>
        <w:tc>
          <w:tcPr>
            <w:tcW w:w="101" w:type="dxa"/>
            <w:shd w:val="clear" w:color="auto" w:fill="A2B593"/>
            <w:noWrap/>
            <w:tcMar>
              <w:top w:w="17" w:type="dxa"/>
              <w:left w:w="17" w:type="dxa"/>
              <w:bottom w:w="0" w:type="dxa"/>
              <w:right w:w="17" w:type="dxa"/>
            </w:tcMar>
            <w:hideMark/>
          </w:tcPr>
          <w:p w14:paraId="04DD699B" w14:textId="77777777" w:rsidR="005F2397" w:rsidRPr="008568A7" w:rsidRDefault="005F2397" w:rsidP="005F2397">
            <w:pPr>
              <w:rPr>
                <w:rFonts w:ascii="Calibri" w:hAnsi="Calibri"/>
              </w:rPr>
            </w:pPr>
          </w:p>
        </w:tc>
        <w:tc>
          <w:tcPr>
            <w:tcW w:w="1115" w:type="dxa"/>
            <w:gridSpan w:val="3"/>
            <w:shd w:val="clear" w:color="auto" w:fill="A2B593"/>
            <w:noWrap/>
            <w:tcMar>
              <w:top w:w="17" w:type="dxa"/>
              <w:left w:w="17" w:type="dxa"/>
              <w:bottom w:w="0" w:type="dxa"/>
              <w:right w:w="17" w:type="dxa"/>
            </w:tcMar>
            <w:hideMark/>
          </w:tcPr>
          <w:p w14:paraId="3D2910FD" w14:textId="77777777" w:rsidR="005F2397" w:rsidRPr="008568A7" w:rsidRDefault="005F2397" w:rsidP="005F2397">
            <w:pPr>
              <w:rPr>
                <w:rFonts w:ascii="Calibri" w:hAnsi="Calibri"/>
              </w:rPr>
            </w:pPr>
            <w:r w:rsidRPr="008568A7">
              <w:rPr>
                <w:rFonts w:ascii="Calibri" w:hAnsi="Calibri"/>
              </w:rPr>
              <w:t>Benefit</w:t>
            </w:r>
          </w:p>
        </w:tc>
        <w:tc>
          <w:tcPr>
            <w:tcW w:w="953" w:type="dxa"/>
            <w:shd w:val="clear" w:color="auto" w:fill="A2B593"/>
          </w:tcPr>
          <w:p w14:paraId="6B7D7DCB" w14:textId="77777777" w:rsidR="005F2397" w:rsidRPr="008568A7" w:rsidRDefault="005F2397" w:rsidP="005F2397">
            <w:pPr>
              <w:rPr>
                <w:rFonts w:ascii="Calibri" w:hAnsi="Calibri"/>
              </w:rPr>
            </w:pPr>
            <w:r w:rsidRPr="008568A7">
              <w:rPr>
                <w:rFonts w:ascii="Calibri" w:hAnsi="Calibri"/>
              </w:rPr>
              <w:t>Forward</w:t>
            </w:r>
          </w:p>
        </w:tc>
      </w:tr>
      <w:tr w:rsidR="005F2397" w:rsidRPr="008568A7" w14:paraId="1DC1BFFD"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72B1CBC" w14:textId="77777777" w:rsidR="005F2397" w:rsidRPr="008568A7" w:rsidRDefault="005F2397" w:rsidP="005F2397">
            <w:pPr>
              <w:rPr>
                <w:rFonts w:ascii="Calibri" w:hAnsi="Calibri"/>
              </w:rPr>
            </w:pPr>
          </w:p>
        </w:tc>
        <w:tc>
          <w:tcPr>
            <w:tcW w:w="917" w:type="dxa"/>
            <w:shd w:val="clear" w:color="auto" w:fill="auto"/>
            <w:noWrap/>
            <w:tcMar>
              <w:top w:w="17" w:type="dxa"/>
              <w:left w:w="17" w:type="dxa"/>
              <w:bottom w:w="0" w:type="dxa"/>
              <w:right w:w="17" w:type="dxa"/>
            </w:tcMar>
            <w:vAlign w:val="bottom"/>
            <w:hideMark/>
          </w:tcPr>
          <w:p w14:paraId="0BFA32D0" w14:textId="77777777" w:rsidR="005F2397" w:rsidRPr="008568A7" w:rsidRDefault="005F2397" w:rsidP="005F2397">
            <w:pPr>
              <w:rPr>
                <w:rFonts w:ascii="Calibri" w:hAnsi="Calibri"/>
              </w:rPr>
            </w:pPr>
          </w:p>
        </w:tc>
        <w:tc>
          <w:tcPr>
            <w:tcW w:w="588" w:type="dxa"/>
            <w:shd w:val="clear" w:color="auto" w:fill="auto"/>
            <w:noWrap/>
            <w:tcMar>
              <w:top w:w="17" w:type="dxa"/>
              <w:left w:w="17" w:type="dxa"/>
              <w:bottom w:w="0" w:type="dxa"/>
              <w:right w:w="17" w:type="dxa"/>
            </w:tcMar>
            <w:vAlign w:val="bottom"/>
            <w:hideMark/>
          </w:tcPr>
          <w:p w14:paraId="187C193A" w14:textId="77777777" w:rsidR="005F2397" w:rsidRPr="008568A7" w:rsidRDefault="005F2397" w:rsidP="005F2397">
            <w:pPr>
              <w:rPr>
                <w:rFonts w:ascii="Calibri" w:hAnsi="Calibri"/>
              </w:rPr>
            </w:pPr>
          </w:p>
        </w:tc>
        <w:tc>
          <w:tcPr>
            <w:tcW w:w="55" w:type="dxa"/>
            <w:shd w:val="clear" w:color="auto" w:fill="auto"/>
            <w:noWrap/>
            <w:tcMar>
              <w:top w:w="17" w:type="dxa"/>
              <w:left w:w="17" w:type="dxa"/>
              <w:bottom w:w="0" w:type="dxa"/>
              <w:right w:w="17" w:type="dxa"/>
            </w:tcMar>
            <w:vAlign w:val="bottom"/>
            <w:hideMark/>
          </w:tcPr>
          <w:p w14:paraId="6BE07A5E" w14:textId="77777777" w:rsidR="005F2397" w:rsidRPr="008568A7" w:rsidRDefault="005F2397" w:rsidP="005F2397">
            <w:pPr>
              <w:rPr>
                <w:rFonts w:ascii="Calibri" w:hAnsi="Calibri"/>
              </w:rPr>
            </w:pPr>
          </w:p>
        </w:tc>
        <w:tc>
          <w:tcPr>
            <w:tcW w:w="1587" w:type="dxa"/>
            <w:gridSpan w:val="3"/>
            <w:shd w:val="clear" w:color="auto" w:fill="auto"/>
            <w:noWrap/>
            <w:tcMar>
              <w:top w:w="17" w:type="dxa"/>
              <w:left w:w="17" w:type="dxa"/>
              <w:bottom w:w="0" w:type="dxa"/>
              <w:right w:w="17" w:type="dxa"/>
            </w:tcMar>
            <w:hideMark/>
          </w:tcPr>
          <w:p w14:paraId="1DC3601C" w14:textId="77777777" w:rsidR="005F2397" w:rsidRPr="008568A7" w:rsidRDefault="005F2397" w:rsidP="005F2397">
            <w:pPr>
              <w:rPr>
                <w:rFonts w:ascii="Calibri" w:hAnsi="Calibri"/>
              </w:rPr>
            </w:pPr>
            <w:r w:rsidRPr="008568A7">
              <w:rPr>
                <w:rFonts w:ascii="Calibri" w:hAnsi="Calibri"/>
              </w:rPr>
              <w:t>Risk free Rate</w:t>
            </w:r>
          </w:p>
        </w:tc>
        <w:tc>
          <w:tcPr>
            <w:tcW w:w="623" w:type="dxa"/>
            <w:shd w:val="clear" w:color="auto" w:fill="auto"/>
          </w:tcPr>
          <w:p w14:paraId="6B4AE4AA" w14:textId="77777777" w:rsidR="005F2397" w:rsidRPr="008568A7" w:rsidRDefault="005F2397" w:rsidP="005F2397">
            <w:pPr>
              <w:rPr>
                <w:rFonts w:ascii="Calibri" w:hAnsi="Calibri"/>
              </w:rPr>
            </w:pPr>
          </w:p>
        </w:tc>
        <w:tc>
          <w:tcPr>
            <w:tcW w:w="101" w:type="dxa"/>
            <w:shd w:val="clear" w:color="auto" w:fill="auto"/>
            <w:noWrap/>
            <w:tcMar>
              <w:top w:w="17" w:type="dxa"/>
              <w:left w:w="17" w:type="dxa"/>
              <w:bottom w:w="0" w:type="dxa"/>
              <w:right w:w="17" w:type="dxa"/>
            </w:tcMar>
            <w:hideMark/>
          </w:tcPr>
          <w:p w14:paraId="33334D70" w14:textId="77777777" w:rsidR="005F2397" w:rsidRPr="008568A7" w:rsidRDefault="005F2397" w:rsidP="005F2397">
            <w:pPr>
              <w:rPr>
                <w:rFonts w:ascii="Calibri" w:hAnsi="Calibri"/>
              </w:rPr>
            </w:pPr>
          </w:p>
        </w:tc>
        <w:tc>
          <w:tcPr>
            <w:tcW w:w="1115" w:type="dxa"/>
            <w:gridSpan w:val="3"/>
            <w:shd w:val="clear" w:color="auto" w:fill="auto"/>
            <w:noWrap/>
            <w:tcMar>
              <w:top w:w="17" w:type="dxa"/>
              <w:left w:w="17" w:type="dxa"/>
              <w:bottom w:w="0" w:type="dxa"/>
              <w:right w:w="17" w:type="dxa"/>
            </w:tcMar>
            <w:hideMark/>
          </w:tcPr>
          <w:p w14:paraId="522E88F2" w14:textId="77777777" w:rsidR="005F2397" w:rsidRPr="008568A7" w:rsidRDefault="005F2397" w:rsidP="005F2397">
            <w:pPr>
              <w:rPr>
                <w:rFonts w:ascii="Calibri" w:hAnsi="Calibri"/>
              </w:rPr>
            </w:pPr>
            <w:r w:rsidRPr="008568A7">
              <w:rPr>
                <w:rFonts w:ascii="Calibri" w:hAnsi="Calibri"/>
              </w:rPr>
              <w:t>Lease/Div</w:t>
            </w:r>
          </w:p>
        </w:tc>
        <w:tc>
          <w:tcPr>
            <w:tcW w:w="953" w:type="dxa"/>
            <w:shd w:val="clear" w:color="auto" w:fill="auto"/>
          </w:tcPr>
          <w:p w14:paraId="5E487BC9" w14:textId="77777777" w:rsidR="005F2397" w:rsidRPr="008568A7" w:rsidRDefault="005F2397" w:rsidP="005F2397">
            <w:pPr>
              <w:rPr>
                <w:rFonts w:ascii="Calibri" w:hAnsi="Calibri"/>
              </w:rPr>
            </w:pPr>
          </w:p>
        </w:tc>
      </w:tr>
      <w:tr w:rsidR="005F2397" w:rsidRPr="008568A7" w14:paraId="27E61465" w14:textId="77777777" w:rsidTr="00715117">
        <w:trPr>
          <w:trHeight w:val="512"/>
          <w:jc w:val="center"/>
        </w:trPr>
        <w:tc>
          <w:tcPr>
            <w:tcW w:w="2788" w:type="dxa"/>
            <w:shd w:val="clear" w:color="auto" w:fill="auto"/>
            <w:noWrap/>
            <w:tcMar>
              <w:top w:w="17" w:type="dxa"/>
              <w:left w:w="17" w:type="dxa"/>
              <w:bottom w:w="0" w:type="dxa"/>
              <w:right w:w="17" w:type="dxa"/>
            </w:tcMar>
            <w:vAlign w:val="center"/>
            <w:hideMark/>
          </w:tcPr>
          <w:p w14:paraId="2CEF0AF4" w14:textId="77777777" w:rsidR="005F2397" w:rsidRPr="008568A7" w:rsidRDefault="005F2397" w:rsidP="005F2397">
            <w:pPr>
              <w:rPr>
                <w:rFonts w:ascii="Calibri" w:hAnsi="Calibri"/>
              </w:rPr>
            </w:pPr>
          </w:p>
        </w:tc>
        <w:tc>
          <w:tcPr>
            <w:tcW w:w="917" w:type="dxa"/>
            <w:shd w:val="clear" w:color="auto" w:fill="auto"/>
            <w:noWrap/>
            <w:tcMar>
              <w:top w:w="17" w:type="dxa"/>
              <w:left w:w="17" w:type="dxa"/>
              <w:bottom w:w="0" w:type="dxa"/>
              <w:right w:w="17" w:type="dxa"/>
            </w:tcMar>
            <w:vAlign w:val="bottom"/>
            <w:hideMark/>
          </w:tcPr>
          <w:p w14:paraId="6983F566" w14:textId="77777777" w:rsidR="005F2397" w:rsidRPr="008568A7" w:rsidRDefault="005F2397" w:rsidP="005F2397">
            <w:pPr>
              <w:rPr>
                <w:rFonts w:ascii="Calibri" w:hAnsi="Calibri"/>
              </w:rPr>
            </w:pPr>
            <w:r w:rsidRPr="008568A7">
              <w:rPr>
                <w:rFonts w:ascii="Calibri" w:hAnsi="Calibri"/>
              </w:rPr>
              <w:t>Spot</w:t>
            </w:r>
          </w:p>
        </w:tc>
        <w:tc>
          <w:tcPr>
            <w:tcW w:w="588" w:type="dxa"/>
            <w:shd w:val="clear" w:color="auto" w:fill="auto"/>
            <w:noWrap/>
            <w:tcMar>
              <w:top w:w="17" w:type="dxa"/>
              <w:left w:w="17" w:type="dxa"/>
              <w:bottom w:w="0" w:type="dxa"/>
              <w:right w:w="17" w:type="dxa"/>
            </w:tcMar>
            <w:vAlign w:val="bottom"/>
            <w:hideMark/>
          </w:tcPr>
          <w:p w14:paraId="066A4431" w14:textId="77777777" w:rsidR="005F2397" w:rsidRPr="008568A7" w:rsidRDefault="005F2397" w:rsidP="005F2397">
            <w:pPr>
              <w:rPr>
                <w:rFonts w:ascii="Calibri" w:hAnsi="Calibri"/>
              </w:rPr>
            </w:pPr>
            <w:r w:rsidRPr="008568A7">
              <w:rPr>
                <w:rFonts w:ascii="Calibri" w:hAnsi="Calibri"/>
              </w:rPr>
              <w:t>Time</w:t>
            </w:r>
          </w:p>
        </w:tc>
        <w:tc>
          <w:tcPr>
            <w:tcW w:w="55" w:type="dxa"/>
            <w:shd w:val="clear" w:color="auto" w:fill="auto"/>
            <w:noWrap/>
            <w:tcMar>
              <w:top w:w="17" w:type="dxa"/>
              <w:left w:w="17" w:type="dxa"/>
              <w:bottom w:w="0" w:type="dxa"/>
              <w:right w:w="17" w:type="dxa"/>
            </w:tcMar>
            <w:vAlign w:val="bottom"/>
            <w:hideMark/>
          </w:tcPr>
          <w:p w14:paraId="35C6C220" w14:textId="77777777" w:rsidR="005F2397" w:rsidRPr="008568A7" w:rsidRDefault="005F2397" w:rsidP="005F2397">
            <w:pPr>
              <w:rPr>
                <w:rFonts w:ascii="Calibri" w:hAnsi="Calibri"/>
              </w:rPr>
            </w:pPr>
            <w:r w:rsidRPr="008568A7">
              <w:rPr>
                <w:rFonts w:ascii="Calibri" w:hAnsi="Calibri"/>
              </w:rPr>
              <w:t> </w:t>
            </w:r>
          </w:p>
        </w:tc>
        <w:tc>
          <w:tcPr>
            <w:tcW w:w="719" w:type="dxa"/>
            <w:shd w:val="clear" w:color="auto" w:fill="auto"/>
            <w:noWrap/>
            <w:tcMar>
              <w:top w:w="17" w:type="dxa"/>
              <w:left w:w="17" w:type="dxa"/>
              <w:bottom w:w="0" w:type="dxa"/>
              <w:right w:w="17" w:type="dxa"/>
            </w:tcMar>
            <w:vAlign w:val="bottom"/>
            <w:hideMark/>
          </w:tcPr>
          <w:p w14:paraId="2512138D" w14:textId="77777777" w:rsidR="005F2397" w:rsidRPr="008568A7" w:rsidRDefault="005F2397" w:rsidP="005F2397">
            <w:pPr>
              <w:rPr>
                <w:rFonts w:ascii="Calibri" w:hAnsi="Calibri"/>
              </w:rPr>
            </w:pPr>
            <w:r w:rsidRPr="008568A7">
              <w:rPr>
                <w:rFonts w:ascii="Calibri" w:hAnsi="Calibri"/>
              </w:rPr>
              <w:t>Year</w:t>
            </w:r>
          </w:p>
        </w:tc>
        <w:tc>
          <w:tcPr>
            <w:tcW w:w="757" w:type="dxa"/>
            <w:shd w:val="clear" w:color="auto" w:fill="auto"/>
            <w:noWrap/>
            <w:tcMar>
              <w:top w:w="17" w:type="dxa"/>
              <w:left w:w="17" w:type="dxa"/>
              <w:bottom w:w="0" w:type="dxa"/>
              <w:right w:w="17" w:type="dxa"/>
            </w:tcMar>
            <w:vAlign w:val="bottom"/>
            <w:hideMark/>
          </w:tcPr>
          <w:p w14:paraId="4184DE77" w14:textId="77777777" w:rsidR="005F2397" w:rsidRPr="008568A7" w:rsidRDefault="005F2397" w:rsidP="005F2397">
            <w:pPr>
              <w:rPr>
                <w:rFonts w:ascii="Calibri" w:hAnsi="Calibri"/>
              </w:rPr>
            </w:pPr>
            <w:r w:rsidRPr="008568A7">
              <w:rPr>
                <w:rFonts w:ascii="Calibri" w:hAnsi="Calibri"/>
              </w:rPr>
              <w:t>Per Month</w:t>
            </w:r>
          </w:p>
        </w:tc>
        <w:tc>
          <w:tcPr>
            <w:tcW w:w="734" w:type="dxa"/>
            <w:gridSpan w:val="2"/>
            <w:shd w:val="clear" w:color="auto" w:fill="auto"/>
            <w:noWrap/>
            <w:tcMar>
              <w:top w:w="17" w:type="dxa"/>
              <w:left w:w="17" w:type="dxa"/>
              <w:bottom w:w="0" w:type="dxa"/>
              <w:right w:w="17" w:type="dxa"/>
            </w:tcMar>
            <w:vAlign w:val="bottom"/>
            <w:hideMark/>
          </w:tcPr>
          <w:p w14:paraId="215757B2" w14:textId="77777777" w:rsidR="005F2397" w:rsidRPr="008568A7" w:rsidRDefault="005F2397" w:rsidP="005F2397">
            <w:pPr>
              <w:rPr>
                <w:rFonts w:ascii="Calibri" w:hAnsi="Calibri"/>
              </w:rPr>
            </w:pPr>
            <w:r w:rsidRPr="008568A7">
              <w:rPr>
                <w:rFonts w:ascii="Calibri" w:hAnsi="Calibri"/>
              </w:rPr>
              <w:t>Store Cost</w:t>
            </w:r>
          </w:p>
        </w:tc>
        <w:tc>
          <w:tcPr>
            <w:tcW w:w="101" w:type="dxa"/>
            <w:shd w:val="clear" w:color="auto" w:fill="auto"/>
            <w:noWrap/>
            <w:tcMar>
              <w:top w:w="17" w:type="dxa"/>
              <w:left w:w="17" w:type="dxa"/>
              <w:bottom w:w="0" w:type="dxa"/>
              <w:right w:w="17" w:type="dxa"/>
            </w:tcMar>
            <w:vAlign w:val="bottom"/>
            <w:hideMark/>
          </w:tcPr>
          <w:p w14:paraId="2ECC00B0" w14:textId="77777777" w:rsidR="005F2397" w:rsidRPr="008568A7" w:rsidRDefault="005F2397" w:rsidP="005F2397">
            <w:pPr>
              <w:rPr>
                <w:rFonts w:ascii="Calibri" w:hAnsi="Calibri"/>
              </w:rPr>
            </w:pPr>
            <w:r w:rsidRPr="008568A7">
              <w:rPr>
                <w:rFonts w:ascii="Calibri" w:hAnsi="Calibri"/>
              </w:rPr>
              <w:t> </w:t>
            </w:r>
          </w:p>
        </w:tc>
        <w:tc>
          <w:tcPr>
            <w:tcW w:w="1032" w:type="dxa"/>
            <w:shd w:val="clear" w:color="auto" w:fill="auto"/>
            <w:noWrap/>
            <w:tcMar>
              <w:top w:w="17" w:type="dxa"/>
              <w:left w:w="17" w:type="dxa"/>
              <w:bottom w:w="0" w:type="dxa"/>
              <w:right w:w="17" w:type="dxa"/>
            </w:tcMar>
            <w:vAlign w:val="bottom"/>
            <w:hideMark/>
          </w:tcPr>
          <w:p w14:paraId="63431C2E" w14:textId="77777777" w:rsidR="005F2397" w:rsidRPr="008568A7" w:rsidRDefault="005F2397" w:rsidP="005F2397">
            <w:pPr>
              <w:rPr>
                <w:rFonts w:ascii="Calibri" w:hAnsi="Calibri"/>
              </w:rPr>
            </w:pPr>
            <w:r w:rsidRPr="008568A7">
              <w:rPr>
                <w:rFonts w:ascii="Calibri" w:hAnsi="Calibri"/>
              </w:rPr>
              <w:t>% Per Month</w:t>
            </w:r>
          </w:p>
        </w:tc>
        <w:tc>
          <w:tcPr>
            <w:tcW w:w="54" w:type="dxa"/>
            <w:shd w:val="clear" w:color="auto" w:fill="auto"/>
            <w:noWrap/>
            <w:tcMar>
              <w:top w:w="17" w:type="dxa"/>
              <w:left w:w="17" w:type="dxa"/>
              <w:bottom w:w="0" w:type="dxa"/>
              <w:right w:w="17" w:type="dxa"/>
            </w:tcMar>
            <w:vAlign w:val="bottom"/>
            <w:hideMark/>
          </w:tcPr>
          <w:p w14:paraId="209CEC0D" w14:textId="77777777" w:rsidR="005F2397" w:rsidRPr="008568A7" w:rsidRDefault="005F2397" w:rsidP="005F2397">
            <w:pPr>
              <w:rPr>
                <w:rFonts w:ascii="Calibri" w:hAnsi="Calibri"/>
              </w:rPr>
            </w:pPr>
          </w:p>
        </w:tc>
        <w:tc>
          <w:tcPr>
            <w:tcW w:w="982" w:type="dxa"/>
            <w:gridSpan w:val="2"/>
            <w:shd w:val="clear" w:color="auto" w:fill="auto"/>
            <w:vAlign w:val="bottom"/>
          </w:tcPr>
          <w:p w14:paraId="3F18724F" w14:textId="77777777" w:rsidR="005F2397" w:rsidRPr="008568A7" w:rsidRDefault="005F2397" w:rsidP="005F2397">
            <w:pPr>
              <w:rPr>
                <w:rFonts w:ascii="Calibri" w:hAnsi="Calibri"/>
              </w:rPr>
            </w:pPr>
            <w:r w:rsidRPr="008568A7">
              <w:rPr>
                <w:rFonts w:ascii="Calibri" w:hAnsi="Calibri"/>
              </w:rPr>
              <w:t>Cost of Carry Implies</w:t>
            </w:r>
          </w:p>
        </w:tc>
      </w:tr>
      <w:tr w:rsidR="005F2397" w:rsidRPr="008568A7" w14:paraId="71F4D6D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40A93C69" w14:textId="77777777" w:rsidR="005F2397" w:rsidRPr="008568A7" w:rsidRDefault="005F2397" w:rsidP="005F2397">
            <w:pPr>
              <w:rPr>
                <w:rFonts w:ascii="Calibri" w:hAnsi="Calibri"/>
              </w:rPr>
            </w:pPr>
            <w:r w:rsidRPr="008568A7">
              <w:rPr>
                <w:rFonts w:ascii="Calibri" w:hAnsi="Calibri"/>
              </w:rPr>
              <w:t>Culp's Corn</w:t>
            </w:r>
          </w:p>
        </w:tc>
        <w:tc>
          <w:tcPr>
            <w:tcW w:w="917" w:type="dxa"/>
            <w:shd w:val="clear" w:color="auto" w:fill="auto"/>
            <w:noWrap/>
            <w:tcMar>
              <w:top w:w="17" w:type="dxa"/>
              <w:left w:w="17" w:type="dxa"/>
              <w:bottom w:w="0" w:type="dxa"/>
              <w:right w:w="17" w:type="dxa"/>
            </w:tcMar>
            <w:vAlign w:val="center"/>
            <w:hideMark/>
          </w:tcPr>
          <w:p w14:paraId="377F5A31" w14:textId="77777777" w:rsidR="005F2397" w:rsidRPr="008568A7" w:rsidRDefault="005F2397" w:rsidP="005F2397">
            <w:pPr>
              <w:rPr>
                <w:rFonts w:ascii="Calibri" w:hAnsi="Calibri"/>
              </w:rPr>
            </w:pPr>
            <w:r w:rsidRPr="008568A7">
              <w:rPr>
                <w:rFonts w:ascii="Calibri" w:hAnsi="Calibri"/>
              </w:rPr>
              <w:t xml:space="preserve">$2.50 </w:t>
            </w:r>
          </w:p>
        </w:tc>
        <w:tc>
          <w:tcPr>
            <w:tcW w:w="588" w:type="dxa"/>
            <w:shd w:val="clear" w:color="auto" w:fill="auto"/>
            <w:noWrap/>
            <w:tcMar>
              <w:top w:w="17" w:type="dxa"/>
              <w:left w:w="17" w:type="dxa"/>
              <w:bottom w:w="0" w:type="dxa"/>
              <w:right w:w="17" w:type="dxa"/>
            </w:tcMar>
            <w:vAlign w:val="center"/>
            <w:hideMark/>
          </w:tcPr>
          <w:p w14:paraId="2BB3DFAC" w14:textId="77777777" w:rsidR="005F2397" w:rsidRPr="008568A7" w:rsidRDefault="005F2397" w:rsidP="005F2397">
            <w:pPr>
              <w:rPr>
                <w:rFonts w:ascii="Calibri" w:hAnsi="Calibri"/>
              </w:rPr>
            </w:pPr>
            <w:r w:rsidRPr="008568A7">
              <w:rPr>
                <w:rFonts w:ascii="Calibri" w:hAnsi="Calibri"/>
              </w:rPr>
              <w:t>12</w:t>
            </w:r>
          </w:p>
        </w:tc>
        <w:tc>
          <w:tcPr>
            <w:tcW w:w="55" w:type="dxa"/>
            <w:shd w:val="clear" w:color="auto" w:fill="auto"/>
            <w:noWrap/>
            <w:tcMar>
              <w:top w:w="17" w:type="dxa"/>
              <w:left w:w="17" w:type="dxa"/>
              <w:bottom w:w="0" w:type="dxa"/>
              <w:right w:w="17" w:type="dxa"/>
            </w:tcMar>
            <w:vAlign w:val="center"/>
            <w:hideMark/>
          </w:tcPr>
          <w:p w14:paraId="2E98831B"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2BEA7070" w14:textId="77777777" w:rsidR="005F2397" w:rsidRPr="008568A7" w:rsidRDefault="005F2397" w:rsidP="005F2397">
            <w:pPr>
              <w:rPr>
                <w:rFonts w:ascii="Calibri" w:hAnsi="Calibri"/>
              </w:rPr>
            </w:pPr>
            <w:r w:rsidRPr="008568A7">
              <w:rPr>
                <w:rFonts w:ascii="Calibri" w:hAnsi="Calibri"/>
              </w:rPr>
              <w:t>6.00%</w:t>
            </w:r>
          </w:p>
        </w:tc>
        <w:tc>
          <w:tcPr>
            <w:tcW w:w="757" w:type="dxa"/>
            <w:shd w:val="clear" w:color="auto" w:fill="auto"/>
            <w:noWrap/>
            <w:tcMar>
              <w:top w:w="17" w:type="dxa"/>
              <w:left w:w="17" w:type="dxa"/>
              <w:bottom w:w="0" w:type="dxa"/>
              <w:right w:w="17" w:type="dxa"/>
            </w:tcMar>
            <w:vAlign w:val="center"/>
            <w:hideMark/>
          </w:tcPr>
          <w:p w14:paraId="5BE8330E" w14:textId="77777777" w:rsidR="005F2397" w:rsidRPr="008568A7" w:rsidRDefault="005F2397" w:rsidP="005F2397">
            <w:pPr>
              <w:rPr>
                <w:rFonts w:ascii="Calibri" w:hAnsi="Calibri"/>
              </w:rPr>
            </w:pPr>
            <w:r w:rsidRPr="008568A7">
              <w:rPr>
                <w:rFonts w:ascii="Calibri" w:hAnsi="Calibri"/>
              </w:rPr>
              <w:t>0.50%</w:t>
            </w:r>
          </w:p>
        </w:tc>
        <w:tc>
          <w:tcPr>
            <w:tcW w:w="734" w:type="dxa"/>
            <w:gridSpan w:val="2"/>
            <w:shd w:val="clear" w:color="auto" w:fill="auto"/>
            <w:noWrap/>
            <w:tcMar>
              <w:top w:w="17" w:type="dxa"/>
              <w:left w:w="17" w:type="dxa"/>
              <w:bottom w:w="0" w:type="dxa"/>
              <w:right w:w="17" w:type="dxa"/>
            </w:tcMar>
            <w:vAlign w:val="center"/>
            <w:hideMark/>
          </w:tcPr>
          <w:p w14:paraId="75FB8D07" w14:textId="77777777" w:rsidR="005F2397" w:rsidRPr="008568A7" w:rsidRDefault="005F2397" w:rsidP="005F2397">
            <w:pPr>
              <w:rPr>
                <w:rFonts w:ascii="Calibri" w:hAnsi="Calibri"/>
              </w:rPr>
            </w:pPr>
            <w:r w:rsidRPr="008568A7">
              <w:rPr>
                <w:rFonts w:ascii="Calibri" w:hAnsi="Calibri"/>
              </w:rPr>
              <w:t>1.50%</w:t>
            </w:r>
          </w:p>
        </w:tc>
        <w:tc>
          <w:tcPr>
            <w:tcW w:w="101" w:type="dxa"/>
            <w:shd w:val="clear" w:color="auto" w:fill="auto"/>
            <w:noWrap/>
            <w:tcMar>
              <w:top w:w="17" w:type="dxa"/>
              <w:left w:w="17" w:type="dxa"/>
              <w:bottom w:w="0" w:type="dxa"/>
              <w:right w:w="17" w:type="dxa"/>
            </w:tcMar>
            <w:vAlign w:val="center"/>
            <w:hideMark/>
          </w:tcPr>
          <w:p w14:paraId="4E5E49CA"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1241BB27"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7EB588CD" w14:textId="77777777" w:rsidR="005F2397" w:rsidRPr="008568A7" w:rsidRDefault="005F2397" w:rsidP="005F2397">
            <w:pPr>
              <w:rPr>
                <w:rFonts w:ascii="Calibri" w:hAnsi="Calibri"/>
              </w:rPr>
            </w:pPr>
          </w:p>
        </w:tc>
        <w:tc>
          <w:tcPr>
            <w:tcW w:w="982" w:type="dxa"/>
            <w:gridSpan w:val="2"/>
            <w:shd w:val="clear" w:color="auto" w:fill="auto"/>
            <w:vAlign w:val="center"/>
          </w:tcPr>
          <w:p w14:paraId="154E252C" w14:textId="77777777" w:rsidR="005F2397" w:rsidRPr="008568A7" w:rsidRDefault="005F2397" w:rsidP="005F2397">
            <w:pPr>
              <w:rPr>
                <w:rFonts w:ascii="Calibri" w:hAnsi="Calibri"/>
              </w:rPr>
            </w:pPr>
            <w:r w:rsidRPr="008568A7">
              <w:rPr>
                <w:rFonts w:ascii="Calibri" w:hAnsi="Calibri"/>
              </w:rPr>
              <w:t xml:space="preserve">$3.18 </w:t>
            </w:r>
          </w:p>
        </w:tc>
      </w:tr>
      <w:tr w:rsidR="005F2397" w:rsidRPr="008568A7" w14:paraId="7031BD29"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58E29F04" w14:textId="08901052" w:rsidR="005F2397" w:rsidRPr="008568A7" w:rsidRDefault="005F2397" w:rsidP="005F2397">
            <w:pPr>
              <w:rPr>
                <w:rFonts w:ascii="Calibri" w:hAnsi="Calibri"/>
              </w:rPr>
            </w:pPr>
            <w:r w:rsidRPr="008568A7">
              <w:rPr>
                <w:rFonts w:ascii="Calibri" w:hAnsi="Calibri"/>
              </w:rPr>
              <w:t>Hull</w:t>
            </w:r>
            <w:ins w:id="414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4150" w:author="Aleksander Hansen" w:date="2013-02-15T16:38:00Z">
              <w:r w:rsidR="008A28C4">
                <w:instrText xml:space="preserve">" </w:instrText>
              </w:r>
              <w:r w:rsidR="008A28C4">
                <w:rPr>
                  <w:rFonts w:ascii="Calibri" w:hAnsi="Calibri"/>
                </w:rPr>
                <w:fldChar w:fldCharType="end"/>
              </w:r>
            </w:ins>
            <w:r w:rsidRPr="008568A7">
              <w:rPr>
                <w:rFonts w:ascii="Calibri" w:hAnsi="Calibri"/>
              </w:rPr>
              <w:t>'s Stock Forward</w:t>
            </w:r>
          </w:p>
        </w:tc>
        <w:tc>
          <w:tcPr>
            <w:tcW w:w="917" w:type="dxa"/>
            <w:shd w:val="clear" w:color="auto" w:fill="auto"/>
            <w:noWrap/>
            <w:tcMar>
              <w:top w:w="17" w:type="dxa"/>
              <w:left w:w="17" w:type="dxa"/>
              <w:bottom w:w="0" w:type="dxa"/>
              <w:right w:w="17" w:type="dxa"/>
            </w:tcMar>
            <w:vAlign w:val="center"/>
            <w:hideMark/>
          </w:tcPr>
          <w:p w14:paraId="08FB3D30" w14:textId="77777777" w:rsidR="005F2397" w:rsidRPr="008568A7" w:rsidRDefault="005F2397" w:rsidP="005F2397">
            <w:pPr>
              <w:rPr>
                <w:rFonts w:ascii="Calibri" w:hAnsi="Calibri"/>
              </w:rPr>
            </w:pPr>
            <w:r w:rsidRPr="008568A7">
              <w:rPr>
                <w:rFonts w:ascii="Calibri" w:hAnsi="Calibri"/>
              </w:rPr>
              <w:t xml:space="preserve">$40.00 </w:t>
            </w:r>
          </w:p>
        </w:tc>
        <w:tc>
          <w:tcPr>
            <w:tcW w:w="588" w:type="dxa"/>
            <w:shd w:val="clear" w:color="auto" w:fill="auto"/>
            <w:noWrap/>
            <w:tcMar>
              <w:top w:w="17" w:type="dxa"/>
              <w:left w:w="17" w:type="dxa"/>
              <w:bottom w:w="0" w:type="dxa"/>
              <w:right w:w="17" w:type="dxa"/>
            </w:tcMar>
            <w:vAlign w:val="center"/>
            <w:hideMark/>
          </w:tcPr>
          <w:p w14:paraId="29672106" w14:textId="77777777" w:rsidR="005F2397" w:rsidRPr="008568A7" w:rsidRDefault="005F2397" w:rsidP="005F2397">
            <w:pPr>
              <w:rPr>
                <w:rFonts w:ascii="Calibri" w:hAnsi="Calibri"/>
              </w:rPr>
            </w:pPr>
            <w:r w:rsidRPr="008568A7">
              <w:rPr>
                <w:rFonts w:ascii="Calibri" w:hAnsi="Calibri"/>
              </w:rPr>
              <w:t>3</w:t>
            </w:r>
          </w:p>
        </w:tc>
        <w:tc>
          <w:tcPr>
            <w:tcW w:w="55" w:type="dxa"/>
            <w:shd w:val="clear" w:color="auto" w:fill="auto"/>
            <w:noWrap/>
            <w:tcMar>
              <w:top w:w="17" w:type="dxa"/>
              <w:left w:w="17" w:type="dxa"/>
              <w:bottom w:w="0" w:type="dxa"/>
              <w:right w:w="17" w:type="dxa"/>
            </w:tcMar>
            <w:vAlign w:val="center"/>
            <w:hideMark/>
          </w:tcPr>
          <w:p w14:paraId="746A9AB3"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38BDB5B8" w14:textId="77777777" w:rsidR="005F2397" w:rsidRPr="008568A7" w:rsidRDefault="005F2397" w:rsidP="005F2397">
            <w:pPr>
              <w:rPr>
                <w:rFonts w:ascii="Calibri" w:hAnsi="Calibri"/>
              </w:rPr>
            </w:pPr>
            <w:r w:rsidRPr="008568A7">
              <w:rPr>
                <w:rFonts w:ascii="Calibri" w:hAnsi="Calibri"/>
              </w:rPr>
              <w:t>5.00%</w:t>
            </w:r>
          </w:p>
        </w:tc>
        <w:tc>
          <w:tcPr>
            <w:tcW w:w="757" w:type="dxa"/>
            <w:shd w:val="clear" w:color="auto" w:fill="auto"/>
            <w:noWrap/>
            <w:tcMar>
              <w:top w:w="17" w:type="dxa"/>
              <w:left w:w="17" w:type="dxa"/>
              <w:bottom w:w="0" w:type="dxa"/>
              <w:right w:w="17" w:type="dxa"/>
            </w:tcMar>
            <w:vAlign w:val="center"/>
            <w:hideMark/>
          </w:tcPr>
          <w:p w14:paraId="60F134E0" w14:textId="77777777" w:rsidR="005F2397" w:rsidRPr="008568A7" w:rsidRDefault="005F2397" w:rsidP="005F2397">
            <w:pPr>
              <w:rPr>
                <w:rFonts w:ascii="Calibri" w:hAnsi="Calibri"/>
              </w:rPr>
            </w:pPr>
            <w:r w:rsidRPr="008568A7">
              <w:rPr>
                <w:rFonts w:ascii="Calibri" w:hAnsi="Calibri"/>
              </w:rPr>
              <w:t>0.42%</w:t>
            </w:r>
          </w:p>
        </w:tc>
        <w:tc>
          <w:tcPr>
            <w:tcW w:w="734" w:type="dxa"/>
            <w:gridSpan w:val="2"/>
            <w:shd w:val="clear" w:color="auto" w:fill="auto"/>
            <w:noWrap/>
            <w:tcMar>
              <w:top w:w="17" w:type="dxa"/>
              <w:left w:w="17" w:type="dxa"/>
              <w:bottom w:w="0" w:type="dxa"/>
              <w:right w:w="17" w:type="dxa"/>
            </w:tcMar>
            <w:vAlign w:val="center"/>
            <w:hideMark/>
          </w:tcPr>
          <w:p w14:paraId="208657D5"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5CE453C7"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3E6EEB7C"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404CC6FE"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C7ADB09" w14:textId="77777777" w:rsidR="005F2397" w:rsidRPr="008568A7" w:rsidRDefault="005F2397" w:rsidP="005F2397">
            <w:pPr>
              <w:rPr>
                <w:rFonts w:ascii="Calibri" w:hAnsi="Calibri"/>
              </w:rPr>
            </w:pPr>
            <w:r w:rsidRPr="008568A7">
              <w:rPr>
                <w:rFonts w:ascii="Calibri" w:hAnsi="Calibri"/>
              </w:rPr>
              <w:t xml:space="preserve">$40.50 </w:t>
            </w:r>
          </w:p>
        </w:tc>
      </w:tr>
      <w:tr w:rsidR="005F2397" w:rsidRPr="008568A7" w14:paraId="2DBDFEE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F32C661" w14:textId="32A11278" w:rsidR="005F2397" w:rsidRPr="008568A7" w:rsidRDefault="005F2397" w:rsidP="005F2397">
            <w:pPr>
              <w:rPr>
                <w:rFonts w:ascii="Calibri" w:hAnsi="Calibri"/>
              </w:rPr>
            </w:pPr>
            <w:r w:rsidRPr="008568A7">
              <w:rPr>
                <w:rFonts w:ascii="Calibri" w:hAnsi="Calibri"/>
              </w:rPr>
              <w:t>Hull</w:t>
            </w:r>
            <w:ins w:id="4151"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4152"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's Long </w:t>
            </w:r>
            <w:r w:rsidRPr="008568A7">
              <w:rPr>
                <w:rFonts w:ascii="Calibri" w:hAnsi="Calibri"/>
              </w:rPr>
              <w:br/>
              <w:t>Forward Bond (1)</w:t>
            </w:r>
          </w:p>
        </w:tc>
        <w:tc>
          <w:tcPr>
            <w:tcW w:w="917" w:type="dxa"/>
            <w:shd w:val="clear" w:color="auto" w:fill="auto"/>
            <w:noWrap/>
            <w:tcMar>
              <w:top w:w="17" w:type="dxa"/>
              <w:left w:w="17" w:type="dxa"/>
              <w:bottom w:w="0" w:type="dxa"/>
              <w:right w:w="17" w:type="dxa"/>
            </w:tcMar>
            <w:vAlign w:val="center"/>
            <w:hideMark/>
          </w:tcPr>
          <w:p w14:paraId="19F15414" w14:textId="77777777" w:rsidR="005F2397" w:rsidRPr="008568A7" w:rsidRDefault="005F2397" w:rsidP="005F2397">
            <w:pPr>
              <w:rPr>
                <w:rFonts w:ascii="Calibri" w:hAnsi="Calibri"/>
              </w:rPr>
            </w:pPr>
            <w:r w:rsidRPr="008568A7">
              <w:rPr>
                <w:rFonts w:ascii="Calibri" w:hAnsi="Calibri"/>
              </w:rPr>
              <w:t xml:space="preserve">$900.00 </w:t>
            </w:r>
          </w:p>
        </w:tc>
        <w:tc>
          <w:tcPr>
            <w:tcW w:w="588" w:type="dxa"/>
            <w:shd w:val="clear" w:color="auto" w:fill="auto"/>
            <w:noWrap/>
            <w:tcMar>
              <w:top w:w="17" w:type="dxa"/>
              <w:left w:w="17" w:type="dxa"/>
              <w:bottom w:w="0" w:type="dxa"/>
              <w:right w:w="17" w:type="dxa"/>
            </w:tcMar>
            <w:vAlign w:val="center"/>
            <w:hideMark/>
          </w:tcPr>
          <w:p w14:paraId="5A3338C3" w14:textId="77777777" w:rsidR="005F2397" w:rsidRPr="008568A7" w:rsidRDefault="005F2397" w:rsidP="005F2397">
            <w:pPr>
              <w:rPr>
                <w:rFonts w:ascii="Calibri" w:hAnsi="Calibri"/>
              </w:rPr>
            </w:pPr>
            <w:r w:rsidRPr="008568A7">
              <w:rPr>
                <w:rFonts w:ascii="Calibri" w:hAnsi="Calibri"/>
              </w:rPr>
              <w:t>9</w:t>
            </w:r>
          </w:p>
        </w:tc>
        <w:tc>
          <w:tcPr>
            <w:tcW w:w="55" w:type="dxa"/>
            <w:shd w:val="clear" w:color="auto" w:fill="auto"/>
            <w:noWrap/>
            <w:tcMar>
              <w:top w:w="17" w:type="dxa"/>
              <w:left w:w="17" w:type="dxa"/>
              <w:bottom w:w="0" w:type="dxa"/>
              <w:right w:w="17" w:type="dxa"/>
            </w:tcMar>
            <w:vAlign w:val="center"/>
            <w:hideMark/>
          </w:tcPr>
          <w:p w14:paraId="7A158533"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26A3F91A" w14:textId="77777777" w:rsidR="005F2397" w:rsidRPr="008568A7" w:rsidRDefault="005F2397" w:rsidP="005F2397">
            <w:pPr>
              <w:rPr>
                <w:rFonts w:ascii="Calibri" w:hAnsi="Calibri"/>
              </w:rPr>
            </w:pPr>
            <w:r w:rsidRPr="008568A7">
              <w:rPr>
                <w:rFonts w:ascii="Calibri" w:hAnsi="Calibri"/>
              </w:rPr>
              <w:t>4.00%</w:t>
            </w:r>
          </w:p>
        </w:tc>
        <w:tc>
          <w:tcPr>
            <w:tcW w:w="757" w:type="dxa"/>
            <w:shd w:val="clear" w:color="auto" w:fill="auto"/>
            <w:noWrap/>
            <w:tcMar>
              <w:top w:w="17" w:type="dxa"/>
              <w:left w:w="17" w:type="dxa"/>
              <w:bottom w:w="0" w:type="dxa"/>
              <w:right w:w="17" w:type="dxa"/>
            </w:tcMar>
            <w:vAlign w:val="center"/>
            <w:hideMark/>
          </w:tcPr>
          <w:p w14:paraId="7B9832C8" w14:textId="77777777" w:rsidR="005F2397" w:rsidRPr="008568A7" w:rsidRDefault="005F2397" w:rsidP="005F2397">
            <w:pPr>
              <w:rPr>
                <w:rFonts w:ascii="Calibri" w:hAnsi="Calibri"/>
              </w:rPr>
            </w:pPr>
            <w:r w:rsidRPr="008568A7">
              <w:rPr>
                <w:rFonts w:ascii="Calibri" w:hAnsi="Calibri"/>
              </w:rPr>
              <w:t>0.33%</w:t>
            </w:r>
          </w:p>
        </w:tc>
        <w:tc>
          <w:tcPr>
            <w:tcW w:w="734" w:type="dxa"/>
            <w:gridSpan w:val="2"/>
            <w:shd w:val="clear" w:color="auto" w:fill="auto"/>
            <w:noWrap/>
            <w:tcMar>
              <w:top w:w="17" w:type="dxa"/>
              <w:left w:w="17" w:type="dxa"/>
              <w:bottom w:w="0" w:type="dxa"/>
              <w:right w:w="17" w:type="dxa"/>
            </w:tcMar>
            <w:vAlign w:val="center"/>
            <w:hideMark/>
          </w:tcPr>
          <w:p w14:paraId="18E128C8"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10E63988"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6B39C4B6"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223C5DB3"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00E35EF1" w14:textId="77777777" w:rsidR="005F2397" w:rsidRPr="008568A7" w:rsidRDefault="005F2397" w:rsidP="005F2397">
            <w:pPr>
              <w:rPr>
                <w:rFonts w:ascii="Calibri" w:hAnsi="Calibri"/>
              </w:rPr>
            </w:pPr>
            <w:r w:rsidRPr="008568A7">
              <w:rPr>
                <w:rFonts w:ascii="Calibri" w:hAnsi="Calibri"/>
              </w:rPr>
              <w:t xml:space="preserve">$886.60 </w:t>
            </w:r>
          </w:p>
        </w:tc>
      </w:tr>
      <w:tr w:rsidR="005F2397" w:rsidRPr="008568A7" w14:paraId="72E2E71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6CE86BA2" w14:textId="51DE8FDA" w:rsidR="005F2397" w:rsidRPr="008568A7" w:rsidRDefault="005F2397" w:rsidP="005F2397">
            <w:pPr>
              <w:rPr>
                <w:rFonts w:ascii="Calibri" w:hAnsi="Calibri"/>
              </w:rPr>
            </w:pPr>
            <w:r w:rsidRPr="008568A7">
              <w:rPr>
                <w:rFonts w:ascii="Calibri" w:hAnsi="Calibri"/>
              </w:rPr>
              <w:t>Hull</w:t>
            </w:r>
            <w:ins w:id="415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4154" w:author="Aleksander Hansen" w:date="2013-02-15T16:38:00Z">
              <w:r w:rsidR="008A28C4">
                <w:instrText xml:space="preserve">" </w:instrText>
              </w:r>
              <w:r w:rsidR="008A28C4">
                <w:rPr>
                  <w:rFonts w:ascii="Calibri" w:hAnsi="Calibri"/>
                </w:rPr>
                <w:fldChar w:fldCharType="end"/>
              </w:r>
            </w:ins>
            <w:r w:rsidRPr="008568A7">
              <w:rPr>
                <w:rFonts w:ascii="Calibri" w:hAnsi="Calibri"/>
              </w:rPr>
              <w:t>'s 5.3: Long Forward on asset paying income</w:t>
            </w:r>
          </w:p>
        </w:tc>
        <w:tc>
          <w:tcPr>
            <w:tcW w:w="917" w:type="dxa"/>
            <w:shd w:val="clear" w:color="auto" w:fill="auto"/>
            <w:noWrap/>
            <w:tcMar>
              <w:top w:w="17" w:type="dxa"/>
              <w:left w:w="17" w:type="dxa"/>
              <w:bottom w:w="0" w:type="dxa"/>
              <w:right w:w="17" w:type="dxa"/>
            </w:tcMar>
            <w:vAlign w:val="center"/>
            <w:hideMark/>
          </w:tcPr>
          <w:p w14:paraId="2B762665" w14:textId="77777777" w:rsidR="005F2397" w:rsidRPr="008568A7" w:rsidRDefault="005F2397" w:rsidP="005F2397">
            <w:pPr>
              <w:rPr>
                <w:rFonts w:ascii="Calibri" w:hAnsi="Calibri"/>
              </w:rPr>
            </w:pPr>
            <w:r w:rsidRPr="008568A7">
              <w:rPr>
                <w:rFonts w:ascii="Calibri" w:hAnsi="Calibri"/>
              </w:rPr>
              <w:t xml:space="preserve">$25.00 </w:t>
            </w:r>
          </w:p>
        </w:tc>
        <w:tc>
          <w:tcPr>
            <w:tcW w:w="588" w:type="dxa"/>
            <w:shd w:val="clear" w:color="auto" w:fill="auto"/>
            <w:noWrap/>
            <w:tcMar>
              <w:top w:w="17" w:type="dxa"/>
              <w:left w:w="17" w:type="dxa"/>
              <w:bottom w:w="0" w:type="dxa"/>
              <w:right w:w="17" w:type="dxa"/>
            </w:tcMar>
            <w:vAlign w:val="center"/>
            <w:hideMark/>
          </w:tcPr>
          <w:p w14:paraId="6EABA836" w14:textId="77777777" w:rsidR="005F2397" w:rsidRPr="008568A7" w:rsidRDefault="005F2397" w:rsidP="005F2397">
            <w:pPr>
              <w:rPr>
                <w:rFonts w:ascii="Calibri" w:hAnsi="Calibri"/>
              </w:rPr>
            </w:pPr>
            <w:r w:rsidRPr="008568A7">
              <w:rPr>
                <w:rFonts w:ascii="Calibri" w:hAnsi="Calibri"/>
              </w:rPr>
              <w:t>6</w:t>
            </w:r>
          </w:p>
        </w:tc>
        <w:tc>
          <w:tcPr>
            <w:tcW w:w="55" w:type="dxa"/>
            <w:shd w:val="clear" w:color="auto" w:fill="auto"/>
            <w:noWrap/>
            <w:tcMar>
              <w:top w:w="17" w:type="dxa"/>
              <w:left w:w="17" w:type="dxa"/>
              <w:bottom w:w="0" w:type="dxa"/>
              <w:right w:w="17" w:type="dxa"/>
            </w:tcMar>
            <w:vAlign w:val="center"/>
            <w:hideMark/>
          </w:tcPr>
          <w:p w14:paraId="4A61104F"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8BB87BC" w14:textId="77777777" w:rsidR="005F2397" w:rsidRPr="008568A7" w:rsidRDefault="005F2397" w:rsidP="005F2397">
            <w:pPr>
              <w:rPr>
                <w:rFonts w:ascii="Calibri" w:hAnsi="Calibri"/>
              </w:rPr>
            </w:pPr>
            <w:r w:rsidRPr="008568A7">
              <w:rPr>
                <w:rFonts w:ascii="Calibri" w:hAnsi="Calibri"/>
              </w:rPr>
              <w:t>10.00%</w:t>
            </w:r>
          </w:p>
        </w:tc>
        <w:tc>
          <w:tcPr>
            <w:tcW w:w="757" w:type="dxa"/>
            <w:shd w:val="clear" w:color="auto" w:fill="auto"/>
            <w:noWrap/>
            <w:tcMar>
              <w:top w:w="17" w:type="dxa"/>
              <w:left w:w="17" w:type="dxa"/>
              <w:bottom w:w="0" w:type="dxa"/>
              <w:right w:w="17" w:type="dxa"/>
            </w:tcMar>
            <w:vAlign w:val="center"/>
            <w:hideMark/>
          </w:tcPr>
          <w:p w14:paraId="1D52F364" w14:textId="77777777" w:rsidR="005F2397" w:rsidRPr="008568A7" w:rsidRDefault="005F2397" w:rsidP="005F2397">
            <w:pPr>
              <w:rPr>
                <w:rFonts w:ascii="Calibri" w:hAnsi="Calibri"/>
              </w:rPr>
            </w:pPr>
            <w:r w:rsidRPr="008568A7">
              <w:rPr>
                <w:rFonts w:ascii="Calibri" w:hAnsi="Calibri"/>
              </w:rPr>
              <w:t>0.83%</w:t>
            </w:r>
          </w:p>
        </w:tc>
        <w:tc>
          <w:tcPr>
            <w:tcW w:w="734" w:type="dxa"/>
            <w:gridSpan w:val="2"/>
            <w:shd w:val="clear" w:color="auto" w:fill="auto"/>
            <w:noWrap/>
            <w:tcMar>
              <w:top w:w="17" w:type="dxa"/>
              <w:left w:w="17" w:type="dxa"/>
              <w:bottom w:w="0" w:type="dxa"/>
              <w:right w:w="17" w:type="dxa"/>
            </w:tcMar>
            <w:vAlign w:val="center"/>
            <w:hideMark/>
          </w:tcPr>
          <w:p w14:paraId="125010BB"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249EA1C3"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74B088C8" w14:textId="77777777" w:rsidR="005F2397" w:rsidRPr="008568A7" w:rsidRDefault="005F2397" w:rsidP="005F2397">
            <w:pPr>
              <w:rPr>
                <w:rFonts w:ascii="Calibri" w:hAnsi="Calibri"/>
              </w:rPr>
            </w:pPr>
            <w:r w:rsidRPr="008568A7">
              <w:rPr>
                <w:rFonts w:ascii="Calibri" w:hAnsi="Calibri"/>
              </w:rPr>
              <w:t>0.33%</w:t>
            </w:r>
          </w:p>
        </w:tc>
        <w:tc>
          <w:tcPr>
            <w:tcW w:w="54" w:type="dxa"/>
            <w:shd w:val="clear" w:color="auto" w:fill="auto"/>
            <w:noWrap/>
            <w:tcMar>
              <w:top w:w="17" w:type="dxa"/>
              <w:left w:w="17" w:type="dxa"/>
              <w:bottom w:w="0" w:type="dxa"/>
              <w:right w:w="17" w:type="dxa"/>
            </w:tcMar>
            <w:vAlign w:val="center"/>
            <w:hideMark/>
          </w:tcPr>
          <w:p w14:paraId="337C63C8"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460CC4B3" w14:textId="77777777" w:rsidR="005F2397" w:rsidRPr="008568A7" w:rsidRDefault="005F2397" w:rsidP="005F2397">
            <w:pPr>
              <w:rPr>
                <w:rFonts w:ascii="Calibri" w:hAnsi="Calibri"/>
              </w:rPr>
            </w:pPr>
            <w:r w:rsidRPr="008568A7">
              <w:rPr>
                <w:rFonts w:ascii="Calibri" w:hAnsi="Calibri"/>
              </w:rPr>
              <w:t xml:space="preserve">$25.77 </w:t>
            </w:r>
          </w:p>
        </w:tc>
      </w:tr>
      <w:tr w:rsidR="005F2397" w:rsidRPr="008568A7" w14:paraId="024F5DF0"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05C80B97" w14:textId="2E8B083A" w:rsidR="005F2397" w:rsidRPr="008568A7" w:rsidRDefault="005F2397" w:rsidP="005F2397">
            <w:pPr>
              <w:rPr>
                <w:rFonts w:ascii="Calibri" w:hAnsi="Calibri"/>
              </w:rPr>
            </w:pPr>
            <w:r w:rsidRPr="008568A7">
              <w:rPr>
                <w:rFonts w:ascii="Calibri" w:hAnsi="Calibri"/>
              </w:rPr>
              <w:t>Hull</w:t>
            </w:r>
            <w:ins w:id="415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4156"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's 5.5: S&amp;P </w:t>
            </w:r>
            <w:r w:rsidR="00972464" w:rsidRPr="008568A7">
              <w:rPr>
                <w:rFonts w:ascii="Calibri" w:hAnsi="Calibri"/>
              </w:rPr>
              <w:t>Futures</w:t>
            </w:r>
            <w:ins w:id="4157"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158" w:author="Aleksander Hansen" w:date="2013-02-15T16:31:00Z">
              <w:r w:rsidR="008A28C4">
                <w:instrText xml:space="preserve">" </w:instrText>
              </w:r>
              <w:r w:rsidR="008A28C4">
                <w:rPr>
                  <w:rFonts w:ascii="Calibri" w:hAnsi="Calibri"/>
                </w:rPr>
                <w:fldChar w:fldCharType="end"/>
              </w:r>
            </w:ins>
          </w:p>
        </w:tc>
        <w:tc>
          <w:tcPr>
            <w:tcW w:w="917" w:type="dxa"/>
            <w:shd w:val="clear" w:color="auto" w:fill="auto"/>
            <w:noWrap/>
            <w:tcMar>
              <w:top w:w="17" w:type="dxa"/>
              <w:left w:w="17" w:type="dxa"/>
              <w:bottom w:w="0" w:type="dxa"/>
              <w:right w:w="17" w:type="dxa"/>
            </w:tcMar>
            <w:vAlign w:val="center"/>
            <w:hideMark/>
          </w:tcPr>
          <w:p w14:paraId="6671562D" w14:textId="77777777" w:rsidR="005F2397" w:rsidRPr="008568A7" w:rsidRDefault="005F2397" w:rsidP="005F2397">
            <w:pPr>
              <w:rPr>
                <w:rFonts w:ascii="Calibri" w:hAnsi="Calibri"/>
              </w:rPr>
            </w:pPr>
            <w:r w:rsidRPr="008568A7">
              <w:rPr>
                <w:rFonts w:ascii="Calibri" w:hAnsi="Calibri"/>
              </w:rPr>
              <w:t xml:space="preserve">$800.00 </w:t>
            </w:r>
          </w:p>
        </w:tc>
        <w:tc>
          <w:tcPr>
            <w:tcW w:w="588" w:type="dxa"/>
            <w:shd w:val="clear" w:color="auto" w:fill="auto"/>
            <w:noWrap/>
            <w:tcMar>
              <w:top w:w="17" w:type="dxa"/>
              <w:left w:w="17" w:type="dxa"/>
              <w:bottom w:w="0" w:type="dxa"/>
              <w:right w:w="17" w:type="dxa"/>
            </w:tcMar>
            <w:vAlign w:val="center"/>
            <w:hideMark/>
          </w:tcPr>
          <w:p w14:paraId="2503F0A3" w14:textId="77777777" w:rsidR="005F2397" w:rsidRPr="008568A7" w:rsidRDefault="005F2397" w:rsidP="005F2397">
            <w:pPr>
              <w:rPr>
                <w:rFonts w:ascii="Calibri" w:hAnsi="Calibri"/>
              </w:rPr>
            </w:pPr>
            <w:r w:rsidRPr="008568A7">
              <w:rPr>
                <w:rFonts w:ascii="Calibri" w:hAnsi="Calibri"/>
              </w:rPr>
              <w:t>3</w:t>
            </w:r>
          </w:p>
        </w:tc>
        <w:tc>
          <w:tcPr>
            <w:tcW w:w="55" w:type="dxa"/>
            <w:shd w:val="clear" w:color="auto" w:fill="auto"/>
            <w:noWrap/>
            <w:tcMar>
              <w:top w:w="17" w:type="dxa"/>
              <w:left w:w="17" w:type="dxa"/>
              <w:bottom w:w="0" w:type="dxa"/>
              <w:right w:w="17" w:type="dxa"/>
            </w:tcMar>
            <w:vAlign w:val="center"/>
            <w:hideMark/>
          </w:tcPr>
          <w:p w14:paraId="23337376"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7E12BF8" w14:textId="77777777" w:rsidR="005F2397" w:rsidRPr="008568A7" w:rsidRDefault="005F2397" w:rsidP="005F2397">
            <w:pPr>
              <w:rPr>
                <w:rFonts w:ascii="Calibri" w:hAnsi="Calibri"/>
              </w:rPr>
            </w:pPr>
            <w:r w:rsidRPr="008568A7">
              <w:rPr>
                <w:rFonts w:ascii="Calibri" w:hAnsi="Calibri"/>
              </w:rPr>
              <w:t>6.00%</w:t>
            </w:r>
          </w:p>
        </w:tc>
        <w:tc>
          <w:tcPr>
            <w:tcW w:w="757" w:type="dxa"/>
            <w:shd w:val="clear" w:color="auto" w:fill="auto"/>
            <w:noWrap/>
            <w:tcMar>
              <w:top w:w="17" w:type="dxa"/>
              <w:left w:w="17" w:type="dxa"/>
              <w:bottom w:w="0" w:type="dxa"/>
              <w:right w:w="17" w:type="dxa"/>
            </w:tcMar>
            <w:vAlign w:val="center"/>
            <w:hideMark/>
          </w:tcPr>
          <w:p w14:paraId="6460821D" w14:textId="77777777" w:rsidR="005F2397" w:rsidRPr="008568A7" w:rsidRDefault="005F2397" w:rsidP="005F2397">
            <w:pPr>
              <w:rPr>
                <w:rFonts w:ascii="Calibri" w:hAnsi="Calibri"/>
              </w:rPr>
            </w:pPr>
            <w:r w:rsidRPr="008568A7">
              <w:rPr>
                <w:rFonts w:ascii="Calibri" w:hAnsi="Calibri"/>
              </w:rPr>
              <w:t>0.50%</w:t>
            </w:r>
          </w:p>
        </w:tc>
        <w:tc>
          <w:tcPr>
            <w:tcW w:w="734" w:type="dxa"/>
            <w:gridSpan w:val="2"/>
            <w:shd w:val="clear" w:color="auto" w:fill="auto"/>
            <w:noWrap/>
            <w:tcMar>
              <w:top w:w="17" w:type="dxa"/>
              <w:left w:w="17" w:type="dxa"/>
              <w:bottom w:w="0" w:type="dxa"/>
              <w:right w:w="17" w:type="dxa"/>
            </w:tcMar>
            <w:vAlign w:val="center"/>
            <w:hideMark/>
          </w:tcPr>
          <w:p w14:paraId="656C7524"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0CD6C16B"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25C6E975" w14:textId="77777777" w:rsidR="005F2397" w:rsidRPr="008568A7" w:rsidRDefault="005F2397" w:rsidP="005F2397">
            <w:pPr>
              <w:rPr>
                <w:rFonts w:ascii="Calibri" w:hAnsi="Calibri"/>
              </w:rPr>
            </w:pPr>
            <w:r w:rsidRPr="008568A7">
              <w:rPr>
                <w:rFonts w:ascii="Calibri" w:hAnsi="Calibri"/>
              </w:rPr>
              <w:t>0.08%</w:t>
            </w:r>
          </w:p>
        </w:tc>
        <w:tc>
          <w:tcPr>
            <w:tcW w:w="54" w:type="dxa"/>
            <w:shd w:val="clear" w:color="auto" w:fill="auto"/>
            <w:noWrap/>
            <w:tcMar>
              <w:top w:w="17" w:type="dxa"/>
              <w:left w:w="17" w:type="dxa"/>
              <w:bottom w:w="0" w:type="dxa"/>
              <w:right w:w="17" w:type="dxa"/>
            </w:tcMar>
            <w:vAlign w:val="center"/>
            <w:hideMark/>
          </w:tcPr>
          <w:p w14:paraId="5AF70133"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0F5D73F" w14:textId="77777777" w:rsidR="005F2397" w:rsidRPr="008568A7" w:rsidRDefault="005F2397" w:rsidP="005F2397">
            <w:pPr>
              <w:rPr>
                <w:rFonts w:ascii="Calibri" w:hAnsi="Calibri"/>
              </w:rPr>
            </w:pPr>
            <w:r w:rsidRPr="008568A7">
              <w:rPr>
                <w:rFonts w:ascii="Calibri" w:hAnsi="Calibri"/>
              </w:rPr>
              <w:t xml:space="preserve">$810.06 </w:t>
            </w:r>
          </w:p>
        </w:tc>
      </w:tr>
      <w:tr w:rsidR="005F2397" w:rsidRPr="008568A7" w14:paraId="4F8FD523"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9D36FB1" w14:textId="7AE84003" w:rsidR="005F2397" w:rsidRPr="008568A7" w:rsidRDefault="005F2397" w:rsidP="005F2397">
            <w:pPr>
              <w:rPr>
                <w:rFonts w:ascii="Calibri" w:hAnsi="Calibri"/>
              </w:rPr>
            </w:pPr>
            <w:r w:rsidRPr="008568A7">
              <w:rPr>
                <w:rFonts w:ascii="Calibri" w:hAnsi="Calibri"/>
              </w:rPr>
              <w:t>Hull</w:t>
            </w:r>
            <w:ins w:id="415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4160" w:author="Aleksander Hansen" w:date="2013-02-15T16:38:00Z">
              <w:r w:rsidR="008A28C4">
                <w:instrText xml:space="preserve">" </w:instrText>
              </w:r>
              <w:r w:rsidR="008A28C4">
                <w:rPr>
                  <w:rFonts w:ascii="Calibri" w:hAnsi="Calibri"/>
                </w:rPr>
                <w:fldChar w:fldCharType="end"/>
              </w:r>
            </w:ins>
            <w:r w:rsidRPr="008568A7">
              <w:rPr>
                <w:rFonts w:ascii="Calibri" w:hAnsi="Calibri"/>
              </w:rPr>
              <w:t>'s 5.6: Foreign Currency</w:t>
            </w:r>
          </w:p>
        </w:tc>
        <w:tc>
          <w:tcPr>
            <w:tcW w:w="917" w:type="dxa"/>
            <w:shd w:val="clear" w:color="auto" w:fill="auto"/>
            <w:noWrap/>
            <w:tcMar>
              <w:top w:w="17" w:type="dxa"/>
              <w:left w:w="17" w:type="dxa"/>
              <w:bottom w:w="0" w:type="dxa"/>
              <w:right w:w="17" w:type="dxa"/>
            </w:tcMar>
            <w:vAlign w:val="center"/>
            <w:hideMark/>
          </w:tcPr>
          <w:p w14:paraId="7F70B948" w14:textId="77777777" w:rsidR="005F2397" w:rsidRPr="008568A7" w:rsidRDefault="005F2397" w:rsidP="005F2397">
            <w:pPr>
              <w:rPr>
                <w:rFonts w:ascii="Calibri" w:hAnsi="Calibri"/>
              </w:rPr>
            </w:pPr>
            <w:r w:rsidRPr="008568A7">
              <w:rPr>
                <w:rFonts w:ascii="Calibri" w:hAnsi="Calibri"/>
              </w:rPr>
              <w:t xml:space="preserve">$0.62 </w:t>
            </w:r>
          </w:p>
        </w:tc>
        <w:tc>
          <w:tcPr>
            <w:tcW w:w="588" w:type="dxa"/>
            <w:shd w:val="clear" w:color="auto" w:fill="auto"/>
            <w:noWrap/>
            <w:tcMar>
              <w:top w:w="17" w:type="dxa"/>
              <w:left w:w="17" w:type="dxa"/>
              <w:bottom w:w="0" w:type="dxa"/>
              <w:right w:w="17" w:type="dxa"/>
            </w:tcMar>
            <w:vAlign w:val="center"/>
            <w:hideMark/>
          </w:tcPr>
          <w:p w14:paraId="22810A26" w14:textId="77777777" w:rsidR="005F2397" w:rsidRPr="008568A7" w:rsidRDefault="005F2397" w:rsidP="005F2397">
            <w:pPr>
              <w:rPr>
                <w:rFonts w:ascii="Calibri" w:hAnsi="Calibri"/>
              </w:rPr>
            </w:pPr>
            <w:r w:rsidRPr="008568A7">
              <w:rPr>
                <w:rFonts w:ascii="Calibri" w:hAnsi="Calibri"/>
              </w:rPr>
              <w:t>24</w:t>
            </w:r>
          </w:p>
        </w:tc>
        <w:tc>
          <w:tcPr>
            <w:tcW w:w="55" w:type="dxa"/>
            <w:shd w:val="clear" w:color="auto" w:fill="auto"/>
            <w:noWrap/>
            <w:tcMar>
              <w:top w:w="17" w:type="dxa"/>
              <w:left w:w="17" w:type="dxa"/>
              <w:bottom w:w="0" w:type="dxa"/>
              <w:right w:w="17" w:type="dxa"/>
            </w:tcMar>
            <w:vAlign w:val="center"/>
            <w:hideMark/>
          </w:tcPr>
          <w:p w14:paraId="4B6F2B8C"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2E6683D" w14:textId="77777777" w:rsidR="005F2397" w:rsidRPr="008568A7" w:rsidRDefault="005F2397" w:rsidP="005F2397">
            <w:pPr>
              <w:rPr>
                <w:rFonts w:ascii="Calibri" w:hAnsi="Calibri"/>
              </w:rPr>
            </w:pPr>
            <w:r w:rsidRPr="008568A7">
              <w:rPr>
                <w:rFonts w:ascii="Calibri" w:hAnsi="Calibri"/>
              </w:rPr>
              <w:t>7.00%</w:t>
            </w:r>
          </w:p>
        </w:tc>
        <w:tc>
          <w:tcPr>
            <w:tcW w:w="757" w:type="dxa"/>
            <w:shd w:val="clear" w:color="auto" w:fill="auto"/>
            <w:noWrap/>
            <w:tcMar>
              <w:top w:w="17" w:type="dxa"/>
              <w:left w:w="17" w:type="dxa"/>
              <w:bottom w:w="0" w:type="dxa"/>
              <w:right w:w="17" w:type="dxa"/>
            </w:tcMar>
            <w:vAlign w:val="center"/>
            <w:hideMark/>
          </w:tcPr>
          <w:p w14:paraId="5C399F7C" w14:textId="77777777" w:rsidR="005F2397" w:rsidRPr="008568A7" w:rsidRDefault="005F2397" w:rsidP="005F2397">
            <w:pPr>
              <w:rPr>
                <w:rFonts w:ascii="Calibri" w:hAnsi="Calibri"/>
              </w:rPr>
            </w:pPr>
            <w:r w:rsidRPr="008568A7">
              <w:rPr>
                <w:rFonts w:ascii="Calibri" w:hAnsi="Calibri"/>
              </w:rPr>
              <w:t>0.58%</w:t>
            </w:r>
          </w:p>
        </w:tc>
        <w:tc>
          <w:tcPr>
            <w:tcW w:w="734" w:type="dxa"/>
            <w:gridSpan w:val="2"/>
            <w:shd w:val="clear" w:color="auto" w:fill="auto"/>
            <w:noWrap/>
            <w:tcMar>
              <w:top w:w="17" w:type="dxa"/>
              <w:left w:w="17" w:type="dxa"/>
              <w:bottom w:w="0" w:type="dxa"/>
              <w:right w:w="17" w:type="dxa"/>
            </w:tcMar>
            <w:vAlign w:val="center"/>
            <w:hideMark/>
          </w:tcPr>
          <w:p w14:paraId="29A84226"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36FE7E14"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5C3789AC" w14:textId="77777777" w:rsidR="005F2397" w:rsidRPr="008568A7" w:rsidRDefault="005F2397" w:rsidP="005F2397">
            <w:pPr>
              <w:rPr>
                <w:rFonts w:ascii="Calibri" w:hAnsi="Calibri"/>
              </w:rPr>
            </w:pPr>
            <w:r w:rsidRPr="008568A7">
              <w:rPr>
                <w:rFonts w:ascii="Calibri" w:hAnsi="Calibri"/>
              </w:rPr>
              <w:t>0.42%</w:t>
            </w:r>
          </w:p>
        </w:tc>
        <w:tc>
          <w:tcPr>
            <w:tcW w:w="54" w:type="dxa"/>
            <w:shd w:val="clear" w:color="auto" w:fill="auto"/>
            <w:noWrap/>
            <w:tcMar>
              <w:top w:w="17" w:type="dxa"/>
              <w:left w:w="17" w:type="dxa"/>
              <w:bottom w:w="0" w:type="dxa"/>
              <w:right w:w="17" w:type="dxa"/>
            </w:tcMar>
            <w:vAlign w:val="center"/>
            <w:hideMark/>
          </w:tcPr>
          <w:p w14:paraId="59A98577"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7721B58" w14:textId="77777777" w:rsidR="005F2397" w:rsidRPr="008568A7" w:rsidRDefault="005F2397" w:rsidP="005F2397">
            <w:pPr>
              <w:rPr>
                <w:rFonts w:ascii="Calibri" w:hAnsi="Calibri"/>
              </w:rPr>
            </w:pPr>
            <w:r w:rsidRPr="008568A7">
              <w:rPr>
                <w:rFonts w:ascii="Calibri" w:hAnsi="Calibri"/>
              </w:rPr>
              <w:t xml:space="preserve">$0.6453 </w:t>
            </w:r>
          </w:p>
        </w:tc>
      </w:tr>
      <w:tr w:rsidR="005F2397" w:rsidRPr="008568A7" w14:paraId="2FCAC2E1"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5BF07535" w14:textId="2641BC18" w:rsidR="005F2397" w:rsidRPr="008568A7" w:rsidRDefault="005F2397" w:rsidP="005F2397">
            <w:pPr>
              <w:rPr>
                <w:rFonts w:ascii="Calibri" w:hAnsi="Calibri"/>
              </w:rPr>
            </w:pPr>
            <w:r w:rsidRPr="008568A7">
              <w:rPr>
                <w:rFonts w:ascii="Calibri" w:hAnsi="Calibri"/>
              </w:rPr>
              <w:t>Hull</w:t>
            </w:r>
            <w:ins w:id="4161"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4162" w:author="Aleksander Hansen" w:date="2013-02-15T16:38:00Z">
              <w:r w:rsidR="008A28C4">
                <w:instrText xml:space="preserve">" </w:instrText>
              </w:r>
              <w:r w:rsidR="008A28C4">
                <w:rPr>
                  <w:rFonts w:ascii="Calibri" w:hAnsi="Calibri"/>
                </w:rPr>
                <w:fldChar w:fldCharType="end"/>
              </w:r>
            </w:ins>
            <w:r w:rsidRPr="008568A7">
              <w:rPr>
                <w:rFonts w:ascii="Calibri" w:hAnsi="Calibri"/>
              </w:rPr>
              <w:t>'s 5.8: Investment with Storage Cost (2)</w:t>
            </w:r>
          </w:p>
        </w:tc>
        <w:tc>
          <w:tcPr>
            <w:tcW w:w="917" w:type="dxa"/>
            <w:shd w:val="clear" w:color="auto" w:fill="auto"/>
            <w:noWrap/>
            <w:tcMar>
              <w:top w:w="17" w:type="dxa"/>
              <w:left w:w="17" w:type="dxa"/>
              <w:bottom w:w="0" w:type="dxa"/>
              <w:right w:w="17" w:type="dxa"/>
            </w:tcMar>
            <w:vAlign w:val="center"/>
            <w:hideMark/>
          </w:tcPr>
          <w:p w14:paraId="32CD55C3" w14:textId="77777777" w:rsidR="005F2397" w:rsidRPr="008568A7" w:rsidRDefault="005F2397" w:rsidP="005F2397">
            <w:pPr>
              <w:rPr>
                <w:rFonts w:ascii="Calibri" w:hAnsi="Calibri"/>
              </w:rPr>
            </w:pPr>
            <w:r w:rsidRPr="008568A7">
              <w:rPr>
                <w:rFonts w:ascii="Calibri" w:hAnsi="Calibri"/>
              </w:rPr>
              <w:t xml:space="preserve">$450.00 </w:t>
            </w:r>
          </w:p>
        </w:tc>
        <w:tc>
          <w:tcPr>
            <w:tcW w:w="588" w:type="dxa"/>
            <w:shd w:val="clear" w:color="auto" w:fill="auto"/>
            <w:noWrap/>
            <w:tcMar>
              <w:top w:w="17" w:type="dxa"/>
              <w:left w:w="17" w:type="dxa"/>
              <w:bottom w:w="0" w:type="dxa"/>
              <w:right w:w="17" w:type="dxa"/>
            </w:tcMar>
            <w:vAlign w:val="center"/>
            <w:hideMark/>
          </w:tcPr>
          <w:p w14:paraId="0A5FD5B6" w14:textId="77777777" w:rsidR="005F2397" w:rsidRPr="008568A7" w:rsidRDefault="005F2397" w:rsidP="005F2397">
            <w:pPr>
              <w:rPr>
                <w:rFonts w:ascii="Calibri" w:hAnsi="Calibri"/>
              </w:rPr>
            </w:pPr>
            <w:r w:rsidRPr="008568A7">
              <w:rPr>
                <w:rFonts w:ascii="Calibri" w:hAnsi="Calibri"/>
              </w:rPr>
              <w:t>12</w:t>
            </w:r>
          </w:p>
        </w:tc>
        <w:tc>
          <w:tcPr>
            <w:tcW w:w="55" w:type="dxa"/>
            <w:shd w:val="clear" w:color="auto" w:fill="auto"/>
            <w:noWrap/>
            <w:tcMar>
              <w:top w:w="17" w:type="dxa"/>
              <w:left w:w="17" w:type="dxa"/>
              <w:bottom w:w="0" w:type="dxa"/>
              <w:right w:w="17" w:type="dxa"/>
            </w:tcMar>
            <w:vAlign w:val="center"/>
            <w:hideMark/>
          </w:tcPr>
          <w:p w14:paraId="19965F9E"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38DEE23A" w14:textId="77777777" w:rsidR="005F2397" w:rsidRPr="008568A7" w:rsidRDefault="005F2397" w:rsidP="005F2397">
            <w:pPr>
              <w:rPr>
                <w:rFonts w:ascii="Calibri" w:hAnsi="Calibri"/>
              </w:rPr>
            </w:pPr>
            <w:r w:rsidRPr="008568A7">
              <w:rPr>
                <w:rFonts w:ascii="Calibri" w:hAnsi="Calibri"/>
              </w:rPr>
              <w:t>7.00%</w:t>
            </w:r>
          </w:p>
        </w:tc>
        <w:tc>
          <w:tcPr>
            <w:tcW w:w="757" w:type="dxa"/>
            <w:shd w:val="clear" w:color="auto" w:fill="auto"/>
            <w:noWrap/>
            <w:tcMar>
              <w:top w:w="17" w:type="dxa"/>
              <w:left w:w="17" w:type="dxa"/>
              <w:bottom w:w="0" w:type="dxa"/>
              <w:right w:w="17" w:type="dxa"/>
            </w:tcMar>
            <w:vAlign w:val="center"/>
            <w:hideMark/>
          </w:tcPr>
          <w:p w14:paraId="59999CE4" w14:textId="77777777" w:rsidR="005F2397" w:rsidRPr="008568A7" w:rsidRDefault="005F2397" w:rsidP="005F2397">
            <w:pPr>
              <w:rPr>
                <w:rFonts w:ascii="Calibri" w:hAnsi="Calibri"/>
              </w:rPr>
            </w:pPr>
            <w:r w:rsidRPr="008568A7">
              <w:rPr>
                <w:rFonts w:ascii="Calibri" w:hAnsi="Calibri"/>
              </w:rPr>
              <w:t>0.58%</w:t>
            </w:r>
          </w:p>
        </w:tc>
        <w:tc>
          <w:tcPr>
            <w:tcW w:w="734" w:type="dxa"/>
            <w:gridSpan w:val="2"/>
            <w:shd w:val="clear" w:color="auto" w:fill="auto"/>
            <w:noWrap/>
            <w:tcMar>
              <w:top w:w="17" w:type="dxa"/>
              <w:left w:w="17" w:type="dxa"/>
              <w:bottom w:w="0" w:type="dxa"/>
              <w:right w:w="17" w:type="dxa"/>
            </w:tcMar>
            <w:vAlign w:val="center"/>
            <w:hideMark/>
          </w:tcPr>
          <w:p w14:paraId="7524BE27"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1D9FCA84"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1628F69C" w14:textId="77777777" w:rsidR="005F2397" w:rsidRPr="008568A7" w:rsidRDefault="005F2397" w:rsidP="005F2397">
            <w:pPr>
              <w:rPr>
                <w:rFonts w:ascii="Calibri" w:hAnsi="Calibri"/>
              </w:rPr>
            </w:pPr>
            <w:r w:rsidRPr="008568A7">
              <w:rPr>
                <w:rFonts w:ascii="Calibri" w:hAnsi="Calibri"/>
              </w:rPr>
              <w:t>0.00%</w:t>
            </w:r>
          </w:p>
        </w:tc>
        <w:tc>
          <w:tcPr>
            <w:tcW w:w="54" w:type="dxa"/>
            <w:shd w:val="clear" w:color="auto" w:fill="auto"/>
            <w:noWrap/>
            <w:tcMar>
              <w:top w:w="17" w:type="dxa"/>
              <w:left w:w="17" w:type="dxa"/>
              <w:bottom w:w="0" w:type="dxa"/>
              <w:right w:w="17" w:type="dxa"/>
            </w:tcMar>
            <w:vAlign w:val="center"/>
            <w:hideMark/>
          </w:tcPr>
          <w:p w14:paraId="3C896B2E"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7EE19980" w14:textId="77777777" w:rsidR="005F2397" w:rsidRPr="008568A7" w:rsidRDefault="005F2397" w:rsidP="005F2397">
            <w:pPr>
              <w:rPr>
                <w:rFonts w:ascii="Calibri" w:hAnsi="Calibri"/>
              </w:rPr>
            </w:pPr>
            <w:r w:rsidRPr="008568A7">
              <w:rPr>
                <w:rFonts w:ascii="Calibri" w:hAnsi="Calibri"/>
              </w:rPr>
              <w:t xml:space="preserve">$484.63 </w:t>
            </w:r>
          </w:p>
        </w:tc>
      </w:tr>
    </w:tbl>
    <w:p w14:paraId="10A3037D" w14:textId="77777777" w:rsidR="005F2397" w:rsidRPr="008568A7" w:rsidRDefault="005F2397" w:rsidP="005F2397">
      <w:pPr>
        <w:rPr>
          <w:rFonts w:ascii="Calibri" w:hAnsi="Calibri"/>
        </w:rPr>
      </w:pPr>
    </w:p>
    <w:p w14:paraId="58C98C67" w14:textId="7D5AE85E" w:rsidR="005F2397" w:rsidRPr="008568A7" w:rsidRDefault="005F2397" w:rsidP="005F2397">
      <w:pPr>
        <w:rPr>
          <w:rFonts w:ascii="Calibri" w:hAnsi="Calibri"/>
        </w:rPr>
      </w:pPr>
      <w:r w:rsidRPr="008568A7">
        <w:rPr>
          <w:rFonts w:ascii="Calibri" w:hAnsi="Calibri"/>
        </w:rPr>
        <w:t>Bond pays a $40 coupon</w:t>
      </w:r>
      <w:ins w:id="4163"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4164"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in four months, discount</w:t>
      </w:r>
      <w:ins w:id="4165"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4166"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rate = 3%</w:t>
      </w:r>
    </w:p>
    <w:p w14:paraId="471C3BE3" w14:textId="77777777" w:rsidR="005F2397" w:rsidRPr="008568A7" w:rsidRDefault="005F2397" w:rsidP="005F2397">
      <w:pPr>
        <w:rPr>
          <w:rFonts w:ascii="Calibri" w:hAnsi="Calibri"/>
        </w:rPr>
      </w:pPr>
      <w:r w:rsidRPr="008568A7">
        <w:rPr>
          <w:rFonts w:ascii="Calibri" w:hAnsi="Calibri"/>
        </w:rPr>
        <w:t>Investment requires lump sum storage outlay of $2 in 12 months (rate of 7%)</w:t>
      </w:r>
    </w:p>
    <w:p w14:paraId="21323F98" w14:textId="77777777" w:rsidR="005F2397" w:rsidRPr="008568A7" w:rsidRDefault="005F2397" w:rsidP="005F2397">
      <w:pPr>
        <w:rPr>
          <w:rFonts w:ascii="Calibri" w:hAnsi="Calibri"/>
        </w:rPr>
      </w:pPr>
      <w:r w:rsidRPr="008568A7">
        <w:rPr>
          <w:rFonts w:ascii="Calibri" w:hAnsi="Calibri"/>
        </w:rPr>
        <w:t xml:space="preserve">For example, </w:t>
      </w:r>
    </w:p>
    <w:p w14:paraId="1FBE72AD" w14:textId="6D33E139" w:rsidR="005F2397" w:rsidRPr="008568A7" w:rsidRDefault="005F2397" w:rsidP="005F2397">
      <w:pPr>
        <w:rPr>
          <w:rFonts w:ascii="Calibri" w:hAnsi="Calibri"/>
        </w:rPr>
      </w:pPr>
      <w:r w:rsidRPr="008568A7">
        <w:rPr>
          <w:rFonts w:ascii="Calibri" w:hAnsi="Calibri"/>
        </w:rPr>
        <w:t>In regard to Culp’s c</w:t>
      </w:r>
      <w:r w:rsidR="009E7073">
        <w:rPr>
          <w:rFonts w:ascii="Calibri" w:hAnsi="Calibri"/>
        </w:rPr>
        <w:t xml:space="preserve">orn, </w:t>
      </w:r>
      <m:oMath>
        <m:r>
          <w:rPr>
            <w:rFonts w:ascii="Cambria Math" w:hAnsi="Cambria Math"/>
            <w:sz w:val="28"/>
            <w:szCs w:val="28"/>
          </w:rPr>
          <m:t xml:space="preserve"> $3.18=$2.50*</m:t>
        </m:r>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0.5%+1.5%</m:t>
                </m:r>
              </m:e>
            </m:d>
            <m:r>
              <w:rPr>
                <w:rFonts w:ascii="Cambria Math" w:hAnsi="Cambria Math"/>
                <w:sz w:val="28"/>
                <w:szCs w:val="28"/>
              </w:rPr>
              <m:t>*12</m:t>
            </m:r>
          </m:sup>
        </m:sSup>
      </m:oMath>
    </w:p>
    <w:p w14:paraId="6842231F" w14:textId="0994617B" w:rsidR="005F2397" w:rsidRPr="009E7073" w:rsidRDefault="005F2397" w:rsidP="005F2397">
      <w:pPr>
        <w:rPr>
          <w:rFonts w:ascii="Calibri" w:hAnsi="Calibri"/>
          <w:iCs/>
          <w:sz w:val="28"/>
          <w:szCs w:val="28"/>
        </w:rPr>
      </w:pPr>
      <w:r w:rsidRPr="008568A7">
        <w:rPr>
          <w:rFonts w:ascii="Calibri" w:hAnsi="Calibri"/>
        </w:rPr>
        <w:t>In regard to Hull</w:t>
      </w:r>
      <w:ins w:id="4167"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4168"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’s 5.8 Investment with storage cost, </w:t>
      </w:r>
      <w:r w:rsidRPr="008568A7">
        <w:rPr>
          <w:rFonts w:ascii="Calibri" w:hAnsi="Calibri"/>
        </w:rPr>
        <w:br/>
        <w:t xml:space="preserve">the PV of storage cost = ($2 </w:t>
      </w:r>
      <w:r w:rsidR="009E7073" w:rsidRPr="008568A7">
        <w:rPr>
          <w:rFonts w:ascii="Calibri" w:hAnsi="Calibri"/>
        </w:rPr>
        <w:t>storage)</w:t>
      </w:r>
      <m:oMath>
        <m:r>
          <w:rPr>
            <w:rFonts w:ascii="Cambria Math" w:hAnsi="Cambria Math"/>
            <w:sz w:val="28"/>
            <w:szCs w:val="28"/>
          </w:rPr>
          <m:t xml:space="preserve"> *</m:t>
        </m:r>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-7%*</m:t>
            </m:r>
            <m:f>
              <m:fPr>
                <m:type m:val="lin"/>
                <m:ctrlPr>
                  <w:rPr>
                    <w:rFonts w:ascii="Cambria Math" w:hAnsi="Cambria Math"/>
                    <w:i/>
                    <w:iCs/>
                    <w:sz w:val="28"/>
                    <w:szCs w:val="28"/>
                  </w:rPr>
                </m:ctrlPr>
              </m:fPr>
              <m:num>
                <m:r>
                  <w:rPr>
                    <w:rFonts w:ascii="Cambria Math" w:hAnsi="Cambria Math"/>
                    <w:sz w:val="28"/>
                    <w:szCs w:val="28"/>
                  </w:rPr>
                  <m:t>12</m:t>
                </m:r>
              </m:num>
              <m:den>
                <m:r>
                  <w:rPr>
                    <w:rFonts w:ascii="Cambria Math" w:hAnsi="Cambria Math"/>
                    <w:sz w:val="28"/>
                    <w:szCs w:val="28"/>
                  </w:rPr>
                  <m:t>12</m:t>
                </m:r>
              </m:den>
            </m:f>
          </m:sup>
        </m:sSup>
      </m:oMath>
      <w:r w:rsidRPr="008568A7">
        <w:rPr>
          <w:rFonts w:ascii="Calibri" w:hAnsi="Calibri"/>
        </w:rPr>
        <w:t xml:space="preserve"> = $1.86. </w:t>
      </w:r>
      <w:r w:rsidRPr="008568A7">
        <w:rPr>
          <w:rFonts w:ascii="Calibri" w:hAnsi="Calibri"/>
        </w:rPr>
        <w:br/>
        <w:t>Then, forward</w:t>
      </w:r>
      <w:ins w:id="4169"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170"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of $484.63 = ($450 s</w:t>
      </w:r>
      <w:r w:rsidR="009E7073">
        <w:rPr>
          <w:rFonts w:ascii="Calibri" w:hAnsi="Calibri"/>
        </w:rPr>
        <w:t>pot</w:t>
      </w:r>
      <w:ins w:id="4171"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172" w:author="Aleksander Hansen" w:date="2013-02-15T17:14:00Z">
        <w:r w:rsidR="003578F0">
          <w:instrText xml:space="preserve">spot price" </w:instrText>
        </w:r>
        <w:r w:rsidR="003578F0">
          <w:rPr>
            <w:rFonts w:ascii="Calibri" w:hAnsi="Calibri"/>
          </w:rPr>
          <w:fldChar w:fldCharType="end"/>
        </w:r>
      </w:ins>
      <w:r w:rsidR="009E7073">
        <w:rPr>
          <w:rFonts w:ascii="Calibri" w:hAnsi="Calibri"/>
        </w:rPr>
        <w:t xml:space="preserve"> + $1.86 PV of storage cost)</w:t>
      </w:r>
      <m:oMath>
        <m:r>
          <w:rPr>
            <w:rFonts w:ascii="Cambria Math" w:hAnsi="Cambria Math"/>
            <w:sz w:val="28"/>
            <w:szCs w:val="28"/>
          </w:rPr>
          <m:t xml:space="preserve"> *</m:t>
        </m:r>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0.58%</m:t>
                </m:r>
              </m:e>
            </m:d>
            <m:r>
              <w:rPr>
                <w:rFonts w:ascii="Cambria Math" w:hAnsi="Cambria Math"/>
                <w:sz w:val="28"/>
                <w:szCs w:val="28"/>
              </w:rPr>
              <m:t>*12</m:t>
            </m:r>
          </m:sup>
        </m:sSup>
      </m:oMath>
    </w:p>
    <w:p w14:paraId="4C4A5904" w14:textId="77777777" w:rsidR="005F2397" w:rsidRPr="008568A7" w:rsidRDefault="005F2397" w:rsidP="005F2397">
      <w:pPr>
        <w:rPr>
          <w:rFonts w:ascii="Calibri" w:hAnsi="Calibri"/>
        </w:rPr>
      </w:pPr>
      <w:r w:rsidRPr="008568A7">
        <w:rPr>
          <w:rFonts w:ascii="Calibri" w:hAnsi="Calibri"/>
        </w:rPr>
        <w:br w:type="page"/>
      </w:r>
    </w:p>
    <w:p w14:paraId="5B45D8DA" w14:textId="500DC95A" w:rsidR="005F2397" w:rsidRPr="008568A7" w:rsidRDefault="005F2397" w:rsidP="005F2397">
      <w:pPr>
        <w:rPr>
          <w:rFonts w:ascii="Calibri" w:hAnsi="Calibri"/>
        </w:rPr>
      </w:pPr>
      <w:r w:rsidRPr="008568A7">
        <w:rPr>
          <w:rFonts w:ascii="Calibri" w:hAnsi="Calibri"/>
        </w:rPr>
        <w:t>In the example below, a bond</w:t>
      </w:r>
      <w:ins w:id="4173"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4174"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with price of $900 pays a $40 coupon</w:t>
      </w:r>
      <w:ins w:id="4175"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4176"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in 4 months:</w:t>
      </w:r>
      <w:r w:rsidR="005777BC" w:rsidRPr="008568A7">
        <w:rPr>
          <w:rFonts w:ascii="Calibri" w:hAnsi="Calibri"/>
        </w:rPr>
        <w:br/>
      </w:r>
    </w:p>
    <w:tbl>
      <w:tblPr>
        <w:tblW w:w="6720" w:type="dxa"/>
        <w:jc w:val="center"/>
        <w:tblCellMar>
          <w:left w:w="0" w:type="dxa"/>
          <w:right w:w="0" w:type="dxa"/>
        </w:tblCellMar>
        <w:tblLook w:val="04A0" w:firstRow="1" w:lastRow="0" w:firstColumn="1" w:lastColumn="0" w:noHBand="0" w:noVBand="1"/>
      </w:tblPr>
      <w:tblGrid>
        <w:gridCol w:w="4395"/>
        <w:gridCol w:w="2325"/>
      </w:tblGrid>
      <w:tr w:rsidR="005F2397" w:rsidRPr="008568A7" w14:paraId="15B6F9E1" w14:textId="77777777" w:rsidTr="006223B9">
        <w:trPr>
          <w:trHeight w:val="143"/>
          <w:jc w:val="center"/>
        </w:trPr>
        <w:tc>
          <w:tcPr>
            <w:tcW w:w="43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19CFA57" w14:textId="77777777" w:rsidR="005F2397" w:rsidRPr="008568A7" w:rsidRDefault="005F2397" w:rsidP="005F2397">
            <w:pPr>
              <w:rPr>
                <w:rFonts w:ascii="Calibri" w:hAnsi="Calibri"/>
              </w:rPr>
            </w:pPr>
            <w:r w:rsidRPr="008568A7">
              <w:rPr>
                <w:rFonts w:ascii="Calibri" w:hAnsi="Calibri"/>
              </w:rPr>
              <w:t> </w:t>
            </w:r>
          </w:p>
        </w:tc>
        <w:tc>
          <w:tcPr>
            <w:tcW w:w="232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E3C9899" w14:textId="77777777" w:rsidR="005F2397" w:rsidRPr="008568A7" w:rsidRDefault="005F2397" w:rsidP="005F2397">
            <w:pPr>
              <w:rPr>
                <w:rFonts w:ascii="Calibri" w:hAnsi="Calibri"/>
              </w:rPr>
            </w:pPr>
            <w:r w:rsidRPr="008568A7">
              <w:rPr>
                <w:rFonts w:ascii="Calibri" w:hAnsi="Calibri"/>
              </w:rPr>
              <w:t xml:space="preserve"> Long Bond Forward</w:t>
            </w:r>
          </w:p>
        </w:tc>
      </w:tr>
      <w:tr w:rsidR="005F2397" w:rsidRPr="008568A7" w14:paraId="5C4169B4" w14:textId="77777777" w:rsidTr="005777BC">
        <w:trPr>
          <w:trHeight w:val="143"/>
          <w:jc w:val="center"/>
        </w:trPr>
        <w:tc>
          <w:tcPr>
            <w:tcW w:w="43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79CED7A" w14:textId="77777777" w:rsidR="005F2397" w:rsidRPr="008568A7" w:rsidRDefault="005F2397" w:rsidP="005F2397">
            <w:pPr>
              <w:rPr>
                <w:rFonts w:ascii="Calibri" w:hAnsi="Calibri"/>
              </w:rPr>
            </w:pPr>
            <w:r w:rsidRPr="008568A7">
              <w:rPr>
                <w:rFonts w:ascii="Calibri" w:hAnsi="Calibri"/>
              </w:rPr>
              <w:t>Spot (S0)</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A4F38C3" w14:textId="77777777" w:rsidR="005F2397" w:rsidRPr="008568A7" w:rsidRDefault="005F2397" w:rsidP="005F2397">
            <w:pPr>
              <w:rPr>
                <w:rFonts w:ascii="Calibri" w:hAnsi="Calibri"/>
              </w:rPr>
            </w:pPr>
            <w:r w:rsidRPr="008568A7">
              <w:rPr>
                <w:rFonts w:ascii="Calibri" w:hAnsi="Calibri"/>
              </w:rPr>
              <w:t xml:space="preserve">$900.00 </w:t>
            </w:r>
          </w:p>
        </w:tc>
      </w:tr>
      <w:tr w:rsidR="005F2397" w:rsidRPr="008568A7" w14:paraId="29562E5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54810890" w14:textId="77777777" w:rsidR="005F2397" w:rsidRPr="008568A7" w:rsidRDefault="005F2397" w:rsidP="005F2397">
            <w:pPr>
              <w:rPr>
                <w:rFonts w:ascii="Calibri" w:hAnsi="Calibri"/>
              </w:rPr>
            </w:pPr>
            <w:r w:rsidRPr="008568A7">
              <w:rPr>
                <w:rFonts w:ascii="Calibri" w:hAnsi="Calibri"/>
              </w:rPr>
              <w:t>Time to maturity (months)</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753264E9" w14:textId="77777777" w:rsidR="005F2397" w:rsidRPr="008568A7" w:rsidRDefault="005F2397" w:rsidP="005F2397">
            <w:pPr>
              <w:rPr>
                <w:rFonts w:ascii="Calibri" w:hAnsi="Calibri"/>
              </w:rPr>
            </w:pPr>
            <w:r w:rsidRPr="008568A7">
              <w:rPr>
                <w:rFonts w:ascii="Calibri" w:hAnsi="Calibri"/>
              </w:rPr>
              <w:t>9</w:t>
            </w:r>
          </w:p>
        </w:tc>
      </w:tr>
      <w:tr w:rsidR="005F2397" w:rsidRPr="008568A7" w14:paraId="17827B20"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6A3D7907" w14:textId="77777777" w:rsidR="005F2397" w:rsidRPr="008568A7" w:rsidRDefault="005F2397" w:rsidP="005F2397">
            <w:pPr>
              <w:rPr>
                <w:rFonts w:ascii="Calibri" w:hAnsi="Calibri"/>
              </w:rPr>
            </w:pPr>
            <w:r w:rsidRPr="008568A7">
              <w:rPr>
                <w:rFonts w:ascii="Calibri" w:hAnsi="Calibri"/>
              </w:rPr>
              <w:t>Interest rate (per annum)</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5358FA2D" w14:textId="77777777" w:rsidR="005F2397" w:rsidRPr="008568A7" w:rsidRDefault="005F2397" w:rsidP="005F2397">
            <w:pPr>
              <w:rPr>
                <w:rFonts w:ascii="Calibri" w:hAnsi="Calibri"/>
              </w:rPr>
            </w:pPr>
            <w:r w:rsidRPr="008568A7">
              <w:rPr>
                <w:rFonts w:ascii="Calibri" w:hAnsi="Calibri"/>
              </w:rPr>
              <w:t>4.00%</w:t>
            </w:r>
          </w:p>
        </w:tc>
      </w:tr>
      <w:tr w:rsidR="005F2397" w:rsidRPr="008568A7" w14:paraId="5D9D9C5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3BA27E3" w14:textId="77777777" w:rsidR="005F2397" w:rsidRPr="008568A7" w:rsidRDefault="005F2397" w:rsidP="005F2397">
            <w:pPr>
              <w:rPr>
                <w:rFonts w:ascii="Calibri" w:hAnsi="Calibri"/>
              </w:rPr>
            </w:pPr>
            <w:r w:rsidRPr="008568A7">
              <w:rPr>
                <w:rFonts w:ascii="Calibri" w:hAnsi="Calibri"/>
              </w:rPr>
              <w:t>Interest rate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1798D7DB" w14:textId="77777777" w:rsidR="005F2397" w:rsidRPr="008568A7" w:rsidRDefault="005F2397" w:rsidP="005F2397">
            <w:pPr>
              <w:rPr>
                <w:rFonts w:ascii="Calibri" w:hAnsi="Calibri"/>
              </w:rPr>
            </w:pPr>
            <w:r w:rsidRPr="008568A7">
              <w:rPr>
                <w:rFonts w:ascii="Calibri" w:hAnsi="Calibri"/>
              </w:rPr>
              <w:t>0.33%</w:t>
            </w:r>
          </w:p>
        </w:tc>
      </w:tr>
      <w:tr w:rsidR="005F2397" w:rsidRPr="008568A7" w14:paraId="011809D9"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2847148" w14:textId="77777777" w:rsidR="005F2397" w:rsidRPr="008568A7" w:rsidRDefault="005F2397" w:rsidP="005F2397">
            <w:pPr>
              <w:rPr>
                <w:rFonts w:ascii="Calibri" w:hAnsi="Calibri"/>
              </w:rPr>
            </w:pPr>
            <w:r w:rsidRPr="008568A7">
              <w:rPr>
                <w:rFonts w:ascii="Calibri" w:hAnsi="Calibri"/>
              </w:rPr>
              <w:t>Storage costs,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2DFA944D" w14:textId="77777777" w:rsidR="005F2397" w:rsidRPr="008568A7" w:rsidRDefault="005F2397" w:rsidP="005F2397">
            <w:pPr>
              <w:rPr>
                <w:rFonts w:ascii="Calibri" w:hAnsi="Calibri"/>
              </w:rPr>
            </w:pPr>
            <w:r w:rsidRPr="008568A7">
              <w:rPr>
                <w:rFonts w:ascii="Calibri" w:hAnsi="Calibri"/>
              </w:rPr>
              <w:t>0.00%</w:t>
            </w:r>
          </w:p>
        </w:tc>
      </w:tr>
      <w:tr w:rsidR="005F2397" w:rsidRPr="008568A7" w14:paraId="6264397D"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123E72F9" w14:textId="77777777" w:rsidR="005F2397" w:rsidRPr="008568A7" w:rsidRDefault="005F2397" w:rsidP="005F2397">
            <w:pPr>
              <w:rPr>
                <w:rFonts w:ascii="Calibri" w:hAnsi="Calibri"/>
              </w:rPr>
            </w:pPr>
            <w:r w:rsidRPr="008568A7">
              <w:rPr>
                <w:rFonts w:ascii="Calibri" w:hAnsi="Calibri"/>
              </w:rPr>
              <w:t>Yield/Dividend,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00CD6339" w14:textId="77777777" w:rsidR="005F2397" w:rsidRPr="008568A7" w:rsidRDefault="005F2397" w:rsidP="005F2397">
            <w:pPr>
              <w:rPr>
                <w:rFonts w:ascii="Calibri" w:hAnsi="Calibri"/>
              </w:rPr>
            </w:pPr>
            <w:r w:rsidRPr="008568A7">
              <w:rPr>
                <w:rFonts w:ascii="Calibri" w:hAnsi="Calibri"/>
              </w:rPr>
              <w:t>Lump sum, below </w:t>
            </w:r>
          </w:p>
        </w:tc>
      </w:tr>
      <w:tr w:rsidR="005F2397" w:rsidRPr="008568A7" w14:paraId="14C93D54"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39FE6650" w14:textId="77777777" w:rsidR="005F2397" w:rsidRPr="008568A7" w:rsidRDefault="005F2397" w:rsidP="005F2397">
            <w:pPr>
              <w:rPr>
                <w:rFonts w:ascii="Calibri" w:hAnsi="Calibri"/>
              </w:rPr>
            </w:pPr>
            <w:r w:rsidRPr="008568A7">
              <w:rPr>
                <w:rFonts w:ascii="Calibri" w:hAnsi="Calibri"/>
              </w:rPr>
              <w:t>Convenience Yield,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6FA7D5FD" w14:textId="77777777" w:rsidR="005F2397" w:rsidRPr="008568A7" w:rsidRDefault="005F2397" w:rsidP="005F2397">
            <w:pPr>
              <w:rPr>
                <w:rFonts w:ascii="Calibri" w:hAnsi="Calibri"/>
              </w:rPr>
            </w:pPr>
            <w:r w:rsidRPr="008568A7">
              <w:rPr>
                <w:rFonts w:ascii="Calibri" w:hAnsi="Calibri"/>
              </w:rPr>
              <w:t>0%</w:t>
            </w:r>
          </w:p>
        </w:tc>
      </w:tr>
      <w:tr w:rsidR="005F2397" w:rsidRPr="008568A7" w14:paraId="551E1FBF"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7428115" w14:textId="77777777" w:rsidR="005F2397" w:rsidRPr="008568A7" w:rsidRDefault="005F2397" w:rsidP="005F2397">
            <w:pPr>
              <w:rPr>
                <w:rFonts w:ascii="Calibri" w:hAnsi="Calibri"/>
              </w:rPr>
            </w:pPr>
            <w:r w:rsidRPr="008568A7">
              <w:rPr>
                <w:rFonts w:ascii="Calibri" w:hAnsi="Calibri"/>
              </w:rPr>
              <w:t>Implied Forward Price (F0)</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1D5EB3A2" w14:textId="77777777" w:rsidR="005F2397" w:rsidRPr="008568A7" w:rsidRDefault="005F2397" w:rsidP="005F2397">
            <w:pPr>
              <w:rPr>
                <w:rFonts w:ascii="Calibri" w:hAnsi="Calibri"/>
              </w:rPr>
            </w:pPr>
            <w:r w:rsidRPr="008568A7">
              <w:rPr>
                <w:rFonts w:ascii="Calibri" w:hAnsi="Calibri"/>
              </w:rPr>
              <w:t xml:space="preserve">$886.60 </w:t>
            </w:r>
          </w:p>
        </w:tc>
      </w:tr>
      <w:tr w:rsidR="005F2397" w:rsidRPr="008568A7" w14:paraId="341014A4" w14:textId="77777777" w:rsidTr="006223B9">
        <w:trPr>
          <w:trHeight w:val="143"/>
          <w:jc w:val="center"/>
        </w:trPr>
        <w:tc>
          <w:tcPr>
            <w:tcW w:w="4395" w:type="dxa"/>
            <w:tcBorders>
              <w:top w:val="nil"/>
              <w:left w:val="nil"/>
              <w:right w:val="nil"/>
            </w:tcBorders>
            <w:shd w:val="clear" w:color="auto" w:fill="auto"/>
            <w:tcMar>
              <w:top w:w="15" w:type="dxa"/>
              <w:left w:w="15" w:type="dxa"/>
              <w:bottom w:w="0" w:type="dxa"/>
              <w:right w:w="15" w:type="dxa"/>
            </w:tcMar>
            <w:vAlign w:val="center"/>
            <w:hideMark/>
          </w:tcPr>
          <w:p w14:paraId="7FB4D0AD" w14:textId="77777777" w:rsidR="005F2397" w:rsidRPr="008568A7" w:rsidRDefault="005F2397" w:rsidP="005F2397">
            <w:pPr>
              <w:rPr>
                <w:rFonts w:ascii="Calibri" w:hAnsi="Calibri"/>
              </w:rPr>
            </w:pPr>
          </w:p>
        </w:tc>
        <w:tc>
          <w:tcPr>
            <w:tcW w:w="2325" w:type="dxa"/>
            <w:tcBorders>
              <w:top w:val="nil"/>
              <w:left w:val="nil"/>
              <w:right w:val="nil"/>
            </w:tcBorders>
            <w:shd w:val="clear" w:color="auto" w:fill="auto"/>
            <w:tcMar>
              <w:top w:w="15" w:type="dxa"/>
              <w:left w:w="15" w:type="dxa"/>
              <w:bottom w:w="0" w:type="dxa"/>
              <w:right w:w="15" w:type="dxa"/>
            </w:tcMar>
            <w:vAlign w:val="center"/>
            <w:hideMark/>
          </w:tcPr>
          <w:p w14:paraId="56B68B6F" w14:textId="77777777" w:rsidR="005F2397" w:rsidRPr="008568A7" w:rsidRDefault="005F2397" w:rsidP="005F2397">
            <w:pPr>
              <w:rPr>
                <w:rFonts w:ascii="Calibri" w:hAnsi="Calibri"/>
              </w:rPr>
            </w:pPr>
          </w:p>
        </w:tc>
      </w:tr>
      <w:tr w:rsidR="005F2397" w:rsidRPr="008568A7" w14:paraId="33AE785D" w14:textId="77777777" w:rsidTr="006223B9">
        <w:trPr>
          <w:trHeight w:val="143"/>
          <w:jc w:val="center"/>
        </w:trPr>
        <w:tc>
          <w:tcPr>
            <w:tcW w:w="43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67F49FF5" w14:textId="77777777" w:rsidR="005F2397" w:rsidRPr="008568A7" w:rsidRDefault="005F2397" w:rsidP="005F2397">
            <w:pPr>
              <w:rPr>
                <w:rFonts w:ascii="Calibri" w:hAnsi="Calibri"/>
              </w:rPr>
            </w:pPr>
            <w:r w:rsidRPr="008568A7">
              <w:rPr>
                <w:rFonts w:ascii="Calibri" w:hAnsi="Calibri"/>
              </w:rPr>
              <w:t>Income/Cost as Lump Sum</w:t>
            </w:r>
          </w:p>
        </w:tc>
        <w:tc>
          <w:tcPr>
            <w:tcW w:w="232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EA965AD" w14:textId="77777777" w:rsidR="005F2397" w:rsidRPr="008568A7" w:rsidRDefault="005F2397" w:rsidP="005F2397">
            <w:pPr>
              <w:rPr>
                <w:rFonts w:ascii="Calibri" w:hAnsi="Calibri"/>
              </w:rPr>
            </w:pPr>
            <w:r w:rsidRPr="008568A7">
              <w:rPr>
                <w:rFonts w:ascii="Calibri" w:hAnsi="Calibri"/>
              </w:rPr>
              <w:t> </w:t>
            </w:r>
          </w:p>
        </w:tc>
      </w:tr>
      <w:tr w:rsidR="005F2397" w:rsidRPr="008568A7" w14:paraId="29D5E3DD" w14:textId="77777777" w:rsidTr="005F2397">
        <w:trPr>
          <w:trHeight w:val="143"/>
          <w:jc w:val="center"/>
        </w:trPr>
        <w:tc>
          <w:tcPr>
            <w:tcW w:w="43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74C4B72" w14:textId="77777777" w:rsidR="005F2397" w:rsidRPr="008568A7" w:rsidRDefault="005F2397" w:rsidP="005F2397">
            <w:pPr>
              <w:rPr>
                <w:rFonts w:ascii="Calibri" w:hAnsi="Calibri"/>
              </w:rPr>
            </w:pPr>
            <w:r w:rsidRPr="008568A7">
              <w:rPr>
                <w:rFonts w:ascii="Calibri" w:hAnsi="Calibri"/>
              </w:rPr>
              <w:t>FV of income/cost (+ income, - cost)</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F72F14" w14:textId="77777777" w:rsidR="005F2397" w:rsidRPr="008568A7" w:rsidRDefault="005F2397" w:rsidP="005F2397">
            <w:pPr>
              <w:rPr>
                <w:rFonts w:ascii="Calibri" w:hAnsi="Calibri"/>
              </w:rPr>
            </w:pPr>
            <w:r w:rsidRPr="008568A7">
              <w:rPr>
                <w:rFonts w:ascii="Calibri" w:hAnsi="Calibri"/>
              </w:rPr>
              <w:t>$40.00</w:t>
            </w:r>
          </w:p>
        </w:tc>
      </w:tr>
      <w:tr w:rsidR="005F2397" w:rsidRPr="008568A7" w14:paraId="3B4679D3"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D9367B6" w14:textId="77777777" w:rsidR="005F2397" w:rsidRPr="008568A7" w:rsidRDefault="005F2397" w:rsidP="005F2397">
            <w:pPr>
              <w:rPr>
                <w:rFonts w:ascii="Calibri" w:hAnsi="Calibri"/>
              </w:rPr>
            </w:pPr>
            <w:r w:rsidRPr="008568A7">
              <w:rPr>
                <w:rFonts w:ascii="Calibri" w:hAnsi="Calibri"/>
              </w:rPr>
              <w:t>Time to Lump Sum (months)</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6AFE5D19" w14:textId="77777777" w:rsidR="005F2397" w:rsidRPr="008568A7" w:rsidRDefault="005F2397" w:rsidP="005F2397">
            <w:pPr>
              <w:rPr>
                <w:rFonts w:ascii="Calibri" w:hAnsi="Calibri"/>
              </w:rPr>
            </w:pPr>
            <w:r w:rsidRPr="008568A7">
              <w:rPr>
                <w:rFonts w:ascii="Calibri" w:hAnsi="Calibri"/>
              </w:rPr>
              <w:t>4</w:t>
            </w:r>
          </w:p>
        </w:tc>
      </w:tr>
      <w:tr w:rsidR="005F2397" w:rsidRPr="008568A7" w14:paraId="393649A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19BC634E" w14:textId="77777777" w:rsidR="005F2397" w:rsidRPr="008568A7" w:rsidRDefault="005F2397" w:rsidP="005F2397">
            <w:pPr>
              <w:rPr>
                <w:rFonts w:ascii="Calibri" w:hAnsi="Calibri"/>
              </w:rPr>
            </w:pPr>
            <w:r w:rsidRPr="008568A7">
              <w:rPr>
                <w:rFonts w:ascii="Calibri" w:hAnsi="Calibri"/>
              </w:rPr>
              <w:t>Discount Rate</w:t>
            </w:r>
          </w:p>
        </w:tc>
        <w:tc>
          <w:tcPr>
            <w:tcW w:w="232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B3A5E08" w14:textId="77777777" w:rsidR="005F2397" w:rsidRPr="008568A7" w:rsidRDefault="005F2397" w:rsidP="005F2397">
            <w:pPr>
              <w:rPr>
                <w:rFonts w:ascii="Calibri" w:hAnsi="Calibri"/>
              </w:rPr>
            </w:pPr>
            <w:r w:rsidRPr="008568A7">
              <w:rPr>
                <w:rFonts w:ascii="Calibri" w:hAnsi="Calibri"/>
              </w:rPr>
              <w:t>3%</w:t>
            </w:r>
          </w:p>
        </w:tc>
      </w:tr>
      <w:tr w:rsidR="005F2397" w:rsidRPr="008568A7" w14:paraId="72CCB944"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72B5338F" w14:textId="77777777" w:rsidR="005F2397" w:rsidRPr="008568A7" w:rsidRDefault="005F2397" w:rsidP="005F2397">
            <w:pPr>
              <w:rPr>
                <w:rFonts w:ascii="Calibri" w:hAnsi="Calibri"/>
              </w:rPr>
            </w:pPr>
            <w:r w:rsidRPr="008568A7">
              <w:rPr>
                <w:rFonts w:ascii="Calibri" w:hAnsi="Calibri"/>
              </w:rPr>
              <w:t>PV of Income (I)</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C87DA41" w14:textId="77777777" w:rsidR="005F2397" w:rsidRPr="008568A7" w:rsidRDefault="005F2397" w:rsidP="005F2397">
            <w:pPr>
              <w:rPr>
                <w:rFonts w:ascii="Calibri" w:hAnsi="Calibri"/>
              </w:rPr>
            </w:pPr>
            <w:r w:rsidRPr="008568A7">
              <w:rPr>
                <w:rFonts w:ascii="Calibri" w:hAnsi="Calibri"/>
              </w:rPr>
              <w:t xml:space="preserve">$39.60 </w:t>
            </w:r>
          </w:p>
        </w:tc>
      </w:tr>
    </w:tbl>
    <w:p w14:paraId="32EC54BF" w14:textId="77777777" w:rsidR="005777BC" w:rsidRPr="008568A7" w:rsidRDefault="005777BC" w:rsidP="005F2397">
      <w:pPr>
        <w:rPr>
          <w:rFonts w:ascii="Calibri" w:hAnsi="Calibri"/>
        </w:rPr>
      </w:pPr>
    </w:p>
    <w:p w14:paraId="2F7C04B8" w14:textId="5F7F12D7" w:rsidR="005F2397" w:rsidRPr="008568A7" w:rsidRDefault="005F2397">
      <w:pPr>
        <w:pStyle w:val="Heading2"/>
      </w:pPr>
      <w:bookmarkStart w:id="4177" w:name="_Toc222580649"/>
      <w:r w:rsidRPr="008568A7">
        <w:t xml:space="preserve">Describe the various delivery options available in the </w:t>
      </w:r>
      <w:r w:rsidR="00972464" w:rsidRPr="008568A7">
        <w:t>Futures</w:t>
      </w:r>
      <w:ins w:id="4178"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179" w:author="Aleksander Hansen" w:date="2013-02-15T16:31:00Z">
        <w:r w:rsidR="008A28C4">
          <w:instrText xml:space="preserve">" </w:instrText>
        </w:r>
        <w:r w:rsidR="008A28C4">
          <w:fldChar w:fldCharType="end"/>
        </w:r>
      </w:ins>
      <w:r w:rsidRPr="008568A7">
        <w:t xml:space="preserve"> markets and how they can influence </w:t>
      </w:r>
      <w:r w:rsidR="00972464" w:rsidRPr="008568A7">
        <w:t>Futures</w:t>
      </w:r>
      <w:r w:rsidRPr="008568A7">
        <w:t xml:space="preserve"> prices</w:t>
      </w:r>
      <w:bookmarkEnd w:id="4177"/>
      <w:r w:rsidR="005777BC" w:rsidRPr="008568A7">
        <w:br/>
      </w:r>
    </w:p>
    <w:p w14:paraId="43CDDECF" w14:textId="52215F02" w:rsidR="005F2397" w:rsidRPr="008568A7" w:rsidRDefault="005F2397" w:rsidP="005F2397">
      <w:pPr>
        <w:rPr>
          <w:rFonts w:ascii="Calibri" w:hAnsi="Calibri"/>
        </w:rPr>
      </w:pPr>
      <w:r w:rsidRPr="008568A7">
        <w:rPr>
          <w:rFonts w:ascii="Calibri" w:hAnsi="Calibri"/>
        </w:rPr>
        <w:t>Although a forward</w:t>
      </w:r>
      <w:ins w:id="4180"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181"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contract typically specifies the day of delivery, a </w:t>
      </w:r>
      <w:r w:rsidR="00972464" w:rsidRPr="008568A7">
        <w:rPr>
          <w:rFonts w:ascii="Calibri" w:hAnsi="Calibri"/>
        </w:rPr>
        <w:t>Futures</w:t>
      </w:r>
      <w:ins w:id="418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183"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often allows (short position) for delivery during a certain period. </w:t>
      </w:r>
      <w:r w:rsidR="005777BC" w:rsidRPr="008568A7">
        <w:rPr>
          <w:rFonts w:ascii="Calibri" w:hAnsi="Calibri"/>
        </w:rPr>
        <w:t xml:space="preserve"> </w:t>
      </w:r>
      <w:r w:rsidRPr="008568A7">
        <w:rPr>
          <w:rFonts w:ascii="Calibri" w:hAnsi="Calibri"/>
        </w:rPr>
        <w:t xml:space="preserve">If the </w:t>
      </w:r>
      <w:r w:rsidR="00972464" w:rsidRPr="008568A7">
        <w:rPr>
          <w:rFonts w:ascii="Calibri" w:hAnsi="Calibri"/>
        </w:rPr>
        <w:t>Futures</w:t>
      </w:r>
      <w:r w:rsidRPr="008568A7">
        <w:rPr>
          <w:rFonts w:ascii="Calibri" w:hAnsi="Calibri"/>
        </w:rPr>
        <w:t xml:space="preserve"> price is an increasing function of time to maturity, the short should deliver as early as possible. (And for modeling purposes, here we assume delivery at beginning of period.)</w:t>
      </w:r>
    </w:p>
    <w:p w14:paraId="4BE98E7B" w14:textId="365A72D4" w:rsidR="005F2397" w:rsidRPr="008568A7" w:rsidRDefault="005777BC" w:rsidP="005F2397">
      <w:pPr>
        <w:rPr>
          <w:rFonts w:ascii="Calibri" w:hAnsi="Calibri"/>
        </w:rPr>
      </w:pPr>
      <w:r w:rsidRPr="008568A7">
        <w:rPr>
          <w:rFonts w:ascii="Calibri" w:hAnsi="Calibri"/>
          <w:noProof/>
        </w:rPr>
        <w:drawing>
          <wp:anchor distT="0" distB="0" distL="114300" distR="114300" simplePos="0" relativeHeight="251633152" behindDoc="0" locked="0" layoutInCell="1" allowOverlap="1" wp14:anchorId="32AF2FF3" wp14:editId="387A2D0B">
            <wp:simplePos x="0" y="0"/>
            <wp:positionH relativeFrom="column">
              <wp:posOffset>685800</wp:posOffset>
            </wp:positionH>
            <wp:positionV relativeFrom="paragraph">
              <wp:posOffset>521335</wp:posOffset>
            </wp:positionV>
            <wp:extent cx="3811270" cy="1435100"/>
            <wp:effectExtent l="0" t="0" r="0" b="12700"/>
            <wp:wrapNone/>
            <wp:docPr id="2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anchor>
        </w:drawing>
      </w:r>
      <w:r w:rsidR="005F2397" w:rsidRPr="008568A7">
        <w:rPr>
          <w:rFonts w:ascii="Calibri" w:hAnsi="Calibri"/>
        </w:rPr>
        <w:t xml:space="preserve">If the </w:t>
      </w:r>
      <w:r w:rsidR="00972464" w:rsidRPr="008568A7">
        <w:rPr>
          <w:rFonts w:ascii="Calibri" w:hAnsi="Calibri"/>
        </w:rPr>
        <w:t>Futures</w:t>
      </w:r>
      <w:ins w:id="418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185" w:author="Aleksander Hansen" w:date="2013-02-15T16:31:00Z">
        <w:r w:rsidR="008A28C4">
          <w:instrText xml:space="preserve">" </w:instrText>
        </w:r>
        <w:r w:rsidR="008A28C4">
          <w:rPr>
            <w:rFonts w:ascii="Calibri" w:hAnsi="Calibri"/>
          </w:rPr>
          <w:fldChar w:fldCharType="end"/>
        </w:r>
      </w:ins>
      <w:r w:rsidR="005F2397" w:rsidRPr="008568A7">
        <w:rPr>
          <w:rFonts w:ascii="Calibri" w:hAnsi="Calibri"/>
        </w:rPr>
        <w:t xml:space="preserve"> price is a decreasing function of time to maturity, the short should deliver as late as possible. (And for modeling purposes, here we assume delivery at end of period.)</w:t>
      </w:r>
    </w:p>
    <w:p w14:paraId="5A0BD202" w14:textId="77777777" w:rsidR="005F2397" w:rsidRPr="008568A7" w:rsidRDefault="005F2397" w:rsidP="005F2397">
      <w:pPr>
        <w:rPr>
          <w:rFonts w:ascii="Calibri" w:hAnsi="Calibri"/>
        </w:rPr>
      </w:pPr>
    </w:p>
    <w:p w14:paraId="128481F4" w14:textId="77777777" w:rsidR="005F2397" w:rsidRPr="008568A7" w:rsidRDefault="005F2397" w:rsidP="005F2397">
      <w:pPr>
        <w:rPr>
          <w:rFonts w:ascii="Calibri" w:hAnsi="Calibri"/>
        </w:rPr>
      </w:pPr>
    </w:p>
    <w:p w14:paraId="007A1E59" w14:textId="77777777" w:rsidR="005F2397" w:rsidRPr="008568A7" w:rsidRDefault="005F2397" w:rsidP="005F2397">
      <w:pPr>
        <w:rPr>
          <w:rFonts w:ascii="Calibri" w:hAnsi="Calibri"/>
        </w:rPr>
      </w:pPr>
    </w:p>
    <w:p w14:paraId="67EAF25A" w14:textId="77777777" w:rsidR="005F2397" w:rsidRPr="008568A7" w:rsidRDefault="005F2397" w:rsidP="005F2397">
      <w:pPr>
        <w:rPr>
          <w:rFonts w:ascii="Calibri" w:hAnsi="Calibri"/>
        </w:rPr>
      </w:pPr>
    </w:p>
    <w:p w14:paraId="3B60657A" w14:textId="77777777" w:rsidR="005F2397" w:rsidRPr="008568A7" w:rsidRDefault="005F2397" w:rsidP="005F2397">
      <w:pPr>
        <w:rPr>
          <w:rFonts w:ascii="Calibri" w:hAnsi="Calibri"/>
        </w:rPr>
      </w:pPr>
    </w:p>
    <w:p w14:paraId="7C21C525" w14:textId="77777777" w:rsidR="005F2397" w:rsidRPr="008568A7" w:rsidRDefault="005F2397" w:rsidP="005F2397">
      <w:pPr>
        <w:rPr>
          <w:rFonts w:ascii="Calibri" w:hAnsi="Calibri"/>
        </w:rPr>
      </w:pPr>
    </w:p>
    <w:p w14:paraId="369515C0" w14:textId="77777777" w:rsidR="005F2397" w:rsidRPr="008568A7" w:rsidRDefault="005F2397" w:rsidP="005F2397">
      <w:pPr>
        <w:rPr>
          <w:rFonts w:ascii="Calibri" w:hAnsi="Calibri"/>
        </w:rPr>
      </w:pPr>
    </w:p>
    <w:p w14:paraId="10704397" w14:textId="77777777" w:rsidR="005F2397" w:rsidRPr="008568A7" w:rsidRDefault="005777BC" w:rsidP="005F2397">
      <w:pPr>
        <w:rPr>
          <w:rFonts w:ascii="Calibri" w:hAnsi="Calibri"/>
        </w:rPr>
      </w:pPr>
      <w:r w:rsidRPr="008568A7">
        <w:rPr>
          <w:rFonts w:ascii="Calibri" w:hAnsi="Calibri"/>
          <w:noProof/>
        </w:rPr>
        <mc:AlternateContent>
          <mc:Choice Requires="wps">
            <w:drawing>
              <wp:anchor distT="0" distB="0" distL="114300" distR="114300" simplePos="0" relativeHeight="251634176" behindDoc="0" locked="0" layoutInCell="1" allowOverlap="1" wp14:anchorId="7E25AD61" wp14:editId="001B7593">
                <wp:simplePos x="0" y="0"/>
                <wp:positionH relativeFrom="column">
                  <wp:posOffset>968375</wp:posOffset>
                </wp:positionH>
                <wp:positionV relativeFrom="paragraph">
                  <wp:posOffset>68126</wp:posOffset>
                </wp:positionV>
                <wp:extent cx="3352800" cy="296545"/>
                <wp:effectExtent l="0" t="0" r="101600" b="109855"/>
                <wp:wrapNone/>
                <wp:docPr id="58"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96545"/>
                        </a:xfrm>
                        <a:prstGeom prst="rect">
                          <a:avLst/>
                        </a:prstGeom>
                        <a:solidFill>
                          <a:srgbClr val="B1C2A3"/>
                        </a:solidFill>
                        <a:ln w="9525">
                          <a:solidFill>
                            <a:srgbClr val="000000"/>
                          </a:solidFill>
                          <a:miter lim="800000"/>
                          <a:headEnd/>
                          <a:tailEnd/>
                        </a:ln>
                        <a:effectLst>
                          <a:outerShdw dist="107763" dir="2700000" algn="ctr" rotWithShape="0">
                            <a:srgbClr val="808080">
                              <a:alpha val="50000"/>
                            </a:srgbClr>
                          </a:outerShdw>
                        </a:effectLst>
                      </wps:spPr>
                      <wps:txbx>
                        <w:txbxContent>
                          <w:p w14:paraId="1F0AE8D1" w14:textId="77777777" w:rsidR="003D168C" w:rsidRPr="006C70F2" w:rsidRDefault="003D168C" w:rsidP="005F2397">
                            <w:pPr>
                              <w:jc w:val="center"/>
                              <w:textAlignment w:val="baseline"/>
                              <w:rPr>
                                <w:sz w:val="28"/>
                                <w:szCs w:val="28"/>
                              </w:rPr>
                            </w:pPr>
                            <w:r w:rsidRPr="006C70F2">
                              <w:rPr>
                                <w:rFonts w:hAnsi="Trebuchet MS"/>
                                <w:b/>
                                <w:bCs/>
                                <w:kern w:val="24"/>
                                <w:sz w:val="28"/>
                                <w:szCs w:val="28"/>
                              </w:rPr>
                              <w:t>INTENTION TO DELIVER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042" type="#_x0000_t202" style="position:absolute;margin-left:76.25pt;margin-top:5.35pt;width:264pt;height:23.3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" fillcolor="#b1c2a3">
                <v:shadow on="t" color="gray" opacity=".5" mv:blur="0" offset="6pt,6pt"/>
                <v:textbox>
                  <w:txbxContent>
                    <w:p w14:paraId="1F0AE8D1" w14:textId="77777777" w:rsidR="003D168C" w:rsidRPr="006C70F2" w:rsidRDefault="003D168C" w:rsidP="005F2397">
                      <w:pPr>
                        <w:jc w:val="center"/>
                        <w:textAlignment w:val="baseline"/>
                        <w:rPr>
                          <w:sz w:val="28"/>
                          <w:szCs w:val="28"/>
                        </w:rPr>
                      </w:pPr>
                      <w:r w:rsidRPr="006C70F2">
                        <w:rPr>
                          <w:rFonts w:hAnsi="Trebuchet MS"/>
                          <w:b/>
                          <w:bCs/>
                          <w:kern w:val="24"/>
                          <w:sz w:val="28"/>
                          <w:szCs w:val="28"/>
                        </w:rPr>
                        <w:t>INTENTION TO DELIVER</w:t>
                      </w:r>
                    </w:p>
                  </w:txbxContent>
                </v:textbox>
              </v:shape>
            </w:pict>
          </mc:Fallback>
        </mc:AlternateContent>
      </w:r>
    </w:p>
    <w:p w14:paraId="3DDDAD5B" w14:textId="77777777" w:rsidR="005777BC" w:rsidRPr="008568A7" w:rsidRDefault="005777BC" w:rsidP="005F2397">
      <w:pPr>
        <w:rPr>
          <w:rFonts w:ascii="Calibri" w:hAnsi="Calibri"/>
        </w:rPr>
      </w:pPr>
    </w:p>
    <w:p w14:paraId="7C504A0E" w14:textId="77777777" w:rsidR="005777BC" w:rsidRPr="008568A7" w:rsidRDefault="005777BC" w:rsidP="005F2397">
      <w:pPr>
        <w:rPr>
          <w:rFonts w:ascii="Calibri" w:hAnsi="Calibri"/>
        </w:rPr>
      </w:pPr>
    </w:p>
    <w:p w14:paraId="2F35FEA9" w14:textId="1233036F" w:rsidR="005F2397" w:rsidRPr="008568A7" w:rsidRDefault="005F2397">
      <w:pPr>
        <w:pStyle w:val="Heading2"/>
      </w:pPr>
      <w:bookmarkStart w:id="4186" w:name="_Toc222580650"/>
      <w:r w:rsidRPr="008568A7">
        <w:t xml:space="preserve">Analyze the relationship between current </w:t>
      </w:r>
      <w:r w:rsidR="00972464" w:rsidRPr="008568A7">
        <w:t>Futures</w:t>
      </w:r>
      <w:ins w:id="4187"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188" w:author="Aleksander Hansen" w:date="2013-02-15T16:31:00Z">
        <w:r w:rsidR="008A28C4">
          <w:instrText xml:space="preserve">" </w:instrText>
        </w:r>
        <w:r w:rsidR="008A28C4">
          <w:fldChar w:fldCharType="end"/>
        </w:r>
      </w:ins>
      <w:r w:rsidRPr="008568A7">
        <w:t xml:space="preserve"> prices and expected future spot</w:t>
      </w:r>
      <w:ins w:id="4189" w:author="Aleksander Hansen" w:date="2013-02-15T17:14:00Z">
        <w:r w:rsidR="003578F0">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190" w:author="Aleksander Hansen" w:date="2013-02-15T17:14:00Z">
        <w:r w:rsidR="003578F0">
          <w:instrText xml:space="preserve">spot price" </w:instrText>
        </w:r>
        <w:r w:rsidR="003578F0">
          <w:fldChar w:fldCharType="end"/>
        </w:r>
      </w:ins>
      <w:r w:rsidRPr="008568A7">
        <w:t xml:space="preserve"> prices, including impact of systematic and nonsystematic risk.</w:t>
      </w:r>
      <w:bookmarkEnd w:id="4186"/>
      <w:r w:rsidRPr="008568A7">
        <w:t xml:space="preserve"> </w:t>
      </w:r>
      <w:r w:rsidR="00C569B0" w:rsidRPr="008568A7">
        <w:br/>
      </w:r>
    </w:p>
    <w:p w14:paraId="457771BC" w14:textId="73817B7E" w:rsidR="001F1960" w:rsidRPr="008568A7" w:rsidRDefault="001F1960" w:rsidP="008568A7">
      <w:pPr>
        <w:pStyle w:val="Heading3SubGTNI"/>
      </w:pPr>
      <w:bookmarkStart w:id="4191" w:name="_Toc222580651"/>
      <w:bookmarkStart w:id="4192" w:name="_Toc199673686"/>
      <w:r w:rsidRPr="008568A7">
        <w:t>Analyze the relationship between current Futures</w:t>
      </w:r>
      <w:ins w:id="4193"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194" w:author="Aleksander Hansen" w:date="2013-02-15T16:31:00Z">
        <w:r w:rsidR="008A28C4">
          <w:instrText xml:space="preserve">" </w:instrText>
        </w:r>
        <w:r w:rsidR="008A28C4">
          <w:fldChar w:fldCharType="end"/>
        </w:r>
      </w:ins>
      <w:r w:rsidRPr="008568A7">
        <w:t xml:space="preserve"> prices and expected future spot</w:t>
      </w:r>
      <w:ins w:id="4195" w:author="Aleksander Hansen" w:date="2013-02-15T17:14:00Z">
        <w:r w:rsidR="003578F0">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196" w:author="Aleksander Hansen" w:date="2013-02-15T17:14:00Z">
        <w:r w:rsidR="003578F0">
          <w:instrText xml:space="preserve">spot price" </w:instrText>
        </w:r>
        <w:r w:rsidR="003578F0">
          <w:fldChar w:fldCharType="end"/>
        </w:r>
      </w:ins>
      <w:r w:rsidRPr="008568A7">
        <w:t xml:space="preserve"> prices</w:t>
      </w:r>
      <w:bookmarkEnd w:id="4191"/>
      <w:r w:rsidRPr="008568A7">
        <w:br/>
      </w:r>
    </w:p>
    <w:p w14:paraId="1253190F" w14:textId="77777777" w:rsidR="005F2397" w:rsidRPr="008568A7" w:rsidRDefault="005F2397" w:rsidP="005F2397">
      <w:pPr>
        <w:rPr>
          <w:rFonts w:ascii="Calibri" w:hAnsi="Calibri"/>
        </w:rPr>
      </w:pPr>
      <w:r w:rsidRPr="008568A7">
        <w:rPr>
          <w:rFonts w:ascii="Calibri" w:hAnsi="Calibri"/>
        </w:rPr>
        <w:t>Normal Backwardation and Normal Contango</w:t>
      </w:r>
      <w:bookmarkEnd w:id="4192"/>
    </w:p>
    <w:p w14:paraId="18F50D2C" w14:textId="479C369B" w:rsidR="005F2397" w:rsidRPr="008568A7" w:rsidRDefault="005F2397" w:rsidP="005F2397">
      <w:pPr>
        <w:rPr>
          <w:rFonts w:ascii="Calibri" w:hAnsi="Calibri"/>
        </w:rPr>
      </w:pPr>
      <w:r w:rsidRPr="008568A7">
        <w:rPr>
          <w:rFonts w:ascii="Calibri" w:hAnsi="Calibri"/>
        </w:rPr>
        <w:t>“Normal backwardation” and “normal contango” refer to an unobserved relationship between the spot</w:t>
      </w:r>
      <w:ins w:id="4197"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198"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and the expected future spot</w:t>
      </w:r>
      <w:ins w:id="4199"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200"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In normal contango, the forward</w:t>
      </w:r>
      <w:ins w:id="4201"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202"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is greater than the expected future spot</w:t>
      </w:r>
      <w:ins w:id="4203"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204"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(note the curve may or may not be inverted!). In normal backwardation, the forward price is less than the expected future spot</w:t>
      </w:r>
      <w:ins w:id="4205"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206"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(again, the curve may or may not be inverted!). </w:t>
      </w:r>
    </w:p>
    <w:p w14:paraId="0C0717B8" w14:textId="77777777" w:rsidR="005F2397" w:rsidRPr="008568A7" w:rsidRDefault="005F2397" w:rsidP="005F2397">
      <w:pPr>
        <w:rPr>
          <w:rFonts w:ascii="Calibri" w:hAnsi="Calibri"/>
        </w:rPr>
      </w:pPr>
    </w:p>
    <w:p w14:paraId="0725B34E" w14:textId="2D7A1C53" w:rsidR="005F2397" w:rsidRPr="008568A7" w:rsidRDefault="005F2397" w:rsidP="005F2397">
      <w:pPr>
        <w:rPr>
          <w:rFonts w:ascii="Calibri" w:hAnsi="Calibri"/>
        </w:rPr>
      </w:pPr>
      <w:r w:rsidRPr="008568A7">
        <w:rPr>
          <w:rFonts w:ascii="Calibri" w:hAnsi="Calibri"/>
        </w:rPr>
        <w:t>Normal contango</w:t>
      </w:r>
      <w:ins w:id="4207" w:author="Aleksander Hansen" w:date="2013-02-15T17:03:00Z">
        <w:r w:rsidR="00FF184E">
          <w:rPr>
            <w:rFonts w:ascii="Calibri" w:hAnsi="Calibri"/>
          </w:rPr>
          <w:fldChar w:fldCharType="begin"/>
        </w:r>
        <w:r w:rsidR="00FF184E">
          <w:instrText xml:space="preserve"> XE "</w:instrText>
        </w:r>
      </w:ins>
      <w:r w:rsidR="00FF184E" w:rsidRPr="008568A7">
        <w:rPr>
          <w:rFonts w:ascii="Calibri" w:hAnsi="Calibri"/>
        </w:rPr>
        <w:instrText>contango</w:instrText>
      </w:r>
      <w:ins w:id="4208" w:author="Aleksander Hansen" w:date="2013-02-15T17:03:00Z">
        <w:r w:rsidR="00FF184E">
          <w:instrText xml:space="preserve">" </w:instrText>
        </w:r>
        <w:r w:rsidR="00FF184E">
          <w:rPr>
            <w:rFonts w:ascii="Calibri" w:hAnsi="Calibri"/>
          </w:rPr>
          <w:fldChar w:fldCharType="end"/>
        </w:r>
      </w:ins>
      <w:r w:rsidRPr="008568A7">
        <w:rPr>
          <w:rFonts w:ascii="Calibri" w:hAnsi="Calibri"/>
        </w:rPr>
        <w:t xml:space="preserve"> refers to a forward</w:t>
      </w:r>
      <w:ins w:id="4209"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210"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that is greater than the expected future spot</w:t>
      </w:r>
      <w:ins w:id="4211"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212"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w:t>
      </w:r>
      <w:del w:id="4213" w:author="Aleksander Hansen" w:date="2013-02-09T12:43:00Z">
        <w:r w:rsidRPr="008568A7" w:rsidDel="00821F16">
          <w:rPr>
            <w:rFonts w:ascii="Calibri" w:hAnsi="Calibri"/>
          </w:rPr>
          <w:delText xml:space="preserve"> </w:delTex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&gt;E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del>
      <w:r w:rsidR="00C569B0" w:rsidRPr="008568A7">
        <w:rPr>
          <w:rFonts w:ascii="Calibri" w:hAnsi="Calibri"/>
        </w:rPr>
        <w:t>.</w:t>
      </w:r>
      <m:oMath>
        <m:sSub>
          <m:sSubPr>
            <m:ctrlPr>
              <w:ins w:id="4214" w:author="Aleksander Hansen" w:date="2013-02-09T12:42:00Z">
                <w:rPr>
                  <w:rFonts w:ascii="Cambria Math" w:hAnsi="Cambria Math"/>
                  <w:i/>
                </w:rPr>
              </w:ins>
            </m:ctrlPr>
          </m:sSubPr>
          <m:e>
            <w:ins w:id="4215" w:author="Aleksander Hansen" w:date="2013-02-09T12:42:00Z">
              <m:r>
                <w:rPr>
                  <w:rFonts w:ascii="Cambria Math" w:hAnsi="Cambria Math"/>
                </w:rPr>
                <m:t>F</m:t>
              </m:r>
            </w:ins>
          </m:e>
          <m:sub>
            <w:ins w:id="4216" w:author="Aleksander Hansen" w:date="2013-02-09T12:42:00Z">
              <m:r>
                <w:rPr>
                  <w:rFonts w:ascii="Cambria Math" w:hAnsi="Cambria Math"/>
                </w:rPr>
                <m:t>0</m:t>
              </m:r>
            </w:ins>
          </m:sub>
        </m:sSub>
        <w:ins w:id="4217" w:author="Aleksander Hansen" w:date="2013-02-09T12:42:00Z">
          <m:r>
            <w:rPr>
              <w:rFonts w:ascii="Cambria Math" w:hAnsi="Cambria Math"/>
            </w:rPr>
            <m:t>&gt;E</m:t>
          </m:r>
        </w:ins>
        <m:d>
          <m:dPr>
            <m:begChr m:val="["/>
            <m:endChr m:val="]"/>
            <m:ctrlPr>
              <w:ins w:id="4218" w:author="Aleksander Hansen" w:date="2013-02-09T12:42:00Z">
                <w:rPr>
                  <w:rFonts w:ascii="Cambria Math" w:hAnsi="Cambria Math"/>
                  <w:i/>
                </w:rPr>
              </w:ins>
            </m:ctrlPr>
          </m:dPr>
          <m:e>
            <m:sSub>
              <m:sSubPr>
                <m:ctrlPr>
                  <w:ins w:id="4219" w:author="Aleksander Hansen" w:date="2013-02-09T12:42:00Z">
                    <w:rPr>
                      <w:rFonts w:ascii="Cambria Math" w:hAnsi="Cambria Math"/>
                      <w:i/>
                    </w:rPr>
                  </w:ins>
                </m:ctrlPr>
              </m:sSubPr>
              <m:e>
                <w:ins w:id="4220" w:author="Aleksander Hansen" w:date="2013-02-09T12:42:00Z">
                  <m:r>
                    <w:rPr>
                      <w:rFonts w:ascii="Cambria Math" w:hAnsi="Cambria Math"/>
                    </w:rPr>
                    <m:t>S</m:t>
                  </m:r>
                </w:ins>
              </m:e>
              <m:sub>
                <w:ins w:id="4221" w:author="Aleksander Hansen" w:date="2013-02-09T12:42:00Z">
                  <m:r>
                    <w:rPr>
                      <w:rFonts w:ascii="Cambria Math" w:hAnsi="Cambria Math"/>
                    </w:rPr>
                    <m:t>t</m:t>
                  </m:r>
                </w:ins>
              </m:sub>
            </m:sSub>
          </m:e>
        </m:d>
      </m:oMath>
    </w:p>
    <w:p w14:paraId="4C5C796C" w14:textId="3F1F7D13" w:rsidR="005F2397" w:rsidRPr="008568A7" w:rsidRDefault="005F2397" w:rsidP="005F2397">
      <w:pPr>
        <w:rPr>
          <w:rFonts w:ascii="Calibri" w:hAnsi="Calibri"/>
        </w:rPr>
      </w:pPr>
      <w:r w:rsidRPr="008568A7">
        <w:rPr>
          <w:rFonts w:ascii="Calibri" w:hAnsi="Calibri"/>
        </w:rPr>
        <w:t>Normal backwardation</w:t>
      </w:r>
      <w:ins w:id="4222" w:author="Aleksander Hansen" w:date="2013-02-15T17:03:00Z">
        <w:r w:rsidR="00FF184E">
          <w:rPr>
            <w:rFonts w:ascii="Calibri" w:hAnsi="Calibri"/>
          </w:rPr>
          <w:fldChar w:fldCharType="begin"/>
        </w:r>
        <w:r w:rsidR="00FF184E">
          <w:instrText xml:space="preserve"> XE "</w:instrText>
        </w:r>
      </w:ins>
      <w:r w:rsidR="00FF184E" w:rsidRPr="008568A7">
        <w:rPr>
          <w:rFonts w:ascii="Calibri" w:hAnsi="Calibri"/>
        </w:rPr>
        <w:instrText>backwardation</w:instrText>
      </w:r>
      <w:ins w:id="4223" w:author="Aleksander Hansen" w:date="2013-02-15T17:03:00Z">
        <w:r w:rsidR="00FF184E">
          <w:instrText xml:space="preserve">" </w:instrText>
        </w:r>
        <w:r w:rsidR="00FF184E">
          <w:rPr>
            <w:rFonts w:ascii="Calibri" w:hAnsi="Calibri"/>
          </w:rPr>
          <w:fldChar w:fldCharType="end"/>
        </w:r>
      </w:ins>
      <w:r w:rsidRPr="008568A7">
        <w:rPr>
          <w:rFonts w:ascii="Calibri" w:hAnsi="Calibri"/>
        </w:rPr>
        <w:t xml:space="preserve"> refers to a forward</w:t>
      </w:r>
      <w:ins w:id="4224"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225"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that is less than the expecte</w:t>
      </w:r>
      <w:r w:rsidR="00C569B0" w:rsidRPr="008568A7">
        <w:rPr>
          <w:rFonts w:ascii="Calibri" w:hAnsi="Calibri"/>
        </w:rPr>
        <w:t>d future spot</w:t>
      </w:r>
      <w:ins w:id="4226"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227" w:author="Aleksander Hansen" w:date="2013-02-15T17:14:00Z">
        <w:r w:rsidR="003578F0">
          <w:instrText xml:space="preserve">spot price" </w:instrText>
        </w:r>
        <w:r w:rsidR="003578F0">
          <w:rPr>
            <w:rFonts w:ascii="Calibri" w:hAnsi="Calibri"/>
          </w:rPr>
          <w:fldChar w:fldCharType="end"/>
        </w:r>
      </w:ins>
      <w:r w:rsidR="00C569B0" w:rsidRPr="008568A7">
        <w:rPr>
          <w:rFonts w:ascii="Calibri" w:hAnsi="Calibri"/>
        </w:rPr>
        <w:t xml:space="preserve"> price: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&lt;E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C569B0" w:rsidRPr="008568A7">
        <w:rPr>
          <w:rFonts w:ascii="Calibri" w:hAnsi="Calibri"/>
        </w:rPr>
        <w:t>.</w:t>
      </w:r>
    </w:p>
    <w:p w14:paraId="12AB0605" w14:textId="77777777" w:rsidR="005F2397" w:rsidRPr="008568A7" w:rsidRDefault="005F2397" w:rsidP="005F2397">
      <w:pPr>
        <w:rPr>
          <w:rFonts w:ascii="Calibri" w:hAnsi="Calibri"/>
        </w:rPr>
      </w:pPr>
      <w:r w:rsidRPr="008568A7">
        <w:rPr>
          <w:rFonts w:ascii="Calibri" w:hAnsi="Calibri"/>
          <w:noProof/>
        </w:rPr>
        <w:drawing>
          <wp:inline distT="0" distB="0" distL="0" distR="0" wp14:anchorId="76D6FC6B" wp14:editId="309E98E5">
            <wp:extent cx="5050465" cy="16084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65">
                      <a:extLst>
                        <a:ext uri="{28A0092B-C50C-407E-A947-70E740481C1C}">
                          <a14:useLocalDpi xmlns:a14="http://schemas.microsoft.com/office/drawing/2010/main" val="0"/>
                        </a:ext>
                      </a:extLst>
                    </a:blip>
                    <a:srcRect l="13528"/>
                    <a:stretch/>
                  </pic:blipFill>
                  <pic:spPr bwMode="auto">
                    <a:xfrm>
                      <a:off x="0" y="0"/>
                      <a:ext cx="5058227" cy="1610904"/>
                    </a:xfrm>
                    <a:prstGeom prst="rect">
                      <a:avLst/>
                    </a:prstGeom>
                    <a:noFill/>
                    <a:ln>
                      <a:noFill/>
                    </a:ln>
                    <a:extLst>
                      <a:ext uri="{53640926-AAD7-44d8-BBD7-CCE9431645EC}">
                        <a14:shadowObscured xmlns:a14="http://schemas.microsoft.com/office/drawing/2010/main"/>
                      </a:ext>
                    </a:extLst>
                  </pic:spPr>
                </pic:pic>
              </a:graphicData>
            </a:graphic>
          </wp:inline>
        </w:drawing>
      </w:r>
      <w:r w:rsidRPr="008568A7">
        <w:rPr>
          <w:rFonts w:ascii="Calibri" w:hAnsi="Calibri"/>
        </w:rPr>
        <w:br/>
      </w:r>
    </w:p>
    <w:p w14:paraId="4612A2DE" w14:textId="67813716" w:rsidR="005F2397" w:rsidRPr="008568A7" w:rsidRDefault="005F2397" w:rsidP="005F2397">
      <w:pPr>
        <w:rPr>
          <w:rFonts w:ascii="Calibri" w:hAnsi="Calibri"/>
        </w:rPr>
      </w:pPr>
      <w:r w:rsidRPr="008568A7">
        <w:rPr>
          <w:rFonts w:ascii="Calibri" w:hAnsi="Calibri"/>
        </w:rPr>
        <w:t>A classic model would predict a normal backwardation (i.e., compensation to the long forward</w:t>
      </w:r>
      <w:ins w:id="4228"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229"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position) during contango (i.e., positive cost of carry</w:t>
      </w:r>
      <w:ins w:id="4230"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cost of carry</w:instrText>
      </w:r>
      <w:ins w:id="4231" w:author="Aleksander Hansen" w:date="2013-02-15T16:51:00Z">
        <w:r w:rsidR="00AC5507">
          <w:instrText xml:space="preserve">" </w:instrText>
        </w:r>
        <w:r w:rsidR="00AC5507">
          <w:rPr>
            <w:rFonts w:ascii="Calibri" w:hAnsi="Calibri"/>
          </w:rPr>
          <w:fldChar w:fldCharType="end"/>
        </w:r>
      </w:ins>
      <w:r w:rsidRPr="008568A7">
        <w:rPr>
          <w:rFonts w:ascii="Calibri" w:hAnsi="Calibri"/>
        </w:rPr>
        <w:t>).</w:t>
      </w:r>
    </w:p>
    <w:p w14:paraId="53FEE934" w14:textId="77777777" w:rsidR="005F2397" w:rsidRPr="008568A7" w:rsidRDefault="005F2397" w:rsidP="005F2397">
      <w:pPr>
        <w:rPr>
          <w:rFonts w:ascii="Calibri" w:hAnsi="Calibri"/>
        </w:rPr>
      </w:pPr>
      <w:r w:rsidRPr="008568A7">
        <w:rPr>
          <w:rFonts w:ascii="Calibri" w:hAnsi="Calibri"/>
        </w:rPr>
        <w:t>Theory of Normal Backwardation</w:t>
      </w:r>
    </w:p>
    <w:p w14:paraId="75453F76" w14:textId="339B85DD" w:rsidR="005F2397" w:rsidRPr="008568A7" w:rsidRDefault="005F2397" w:rsidP="005F2397">
      <w:pPr>
        <w:rPr>
          <w:rFonts w:ascii="Calibri" w:hAnsi="Calibri"/>
        </w:rPr>
      </w:pPr>
      <w:r w:rsidRPr="008568A7">
        <w:rPr>
          <w:rFonts w:ascii="Calibri" w:hAnsi="Calibri"/>
        </w:rPr>
        <w:t xml:space="preserve">The theory of normal backwardation assumes that hedgers want to be net short and speculators want to be net long. As such, the </w:t>
      </w:r>
      <w:r w:rsidR="00972464" w:rsidRPr="008568A7">
        <w:rPr>
          <w:rFonts w:ascii="Calibri" w:hAnsi="Calibri"/>
        </w:rPr>
        <w:t>Futures</w:t>
      </w:r>
      <w:ins w:id="423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233"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will fall below the expected future spot</w:t>
      </w:r>
      <w:ins w:id="4234"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235"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and this is known as normal backwardation. If, instead, hedgers are net long and speculators are net short, </w:t>
      </w:r>
      <w:r w:rsidR="00972464" w:rsidRPr="008568A7">
        <w:rPr>
          <w:rFonts w:ascii="Calibri" w:hAnsi="Calibri"/>
        </w:rPr>
        <w:t>Futures</w:t>
      </w:r>
      <w:r w:rsidRPr="008568A7">
        <w:rPr>
          <w:rFonts w:ascii="Calibri" w:hAnsi="Calibri"/>
        </w:rPr>
        <w:t xml:space="preserve"> prices are greater than expected future spot</w:t>
      </w:r>
      <w:ins w:id="4236"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237"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prices and this is known as contango.</w:t>
      </w:r>
    </w:p>
    <w:p w14:paraId="7CA08E52" w14:textId="078FD796" w:rsidR="005F2397" w:rsidRPr="008568A7" w:rsidRDefault="005F2397" w:rsidP="005F2397">
      <w:pPr>
        <w:rPr>
          <w:rFonts w:ascii="Calibri" w:hAnsi="Calibri"/>
        </w:rPr>
      </w:pPr>
      <w:r w:rsidRPr="008568A7">
        <w:rPr>
          <w:rFonts w:ascii="Calibri" w:hAnsi="Calibri"/>
        </w:rPr>
        <w:t>Normal backwardation is expected under the “theory of normal backwardation. Why? Under this theory, the long forward</w:t>
      </w:r>
      <w:ins w:id="4238"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239"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position (the speculator) expects more than a zero profit, so the long must expect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001F1960" w:rsidRPr="008568A7">
        <w:rPr>
          <w:rFonts w:ascii="Calibri" w:hAnsi="Calibri"/>
        </w:rPr>
        <w:t xml:space="preserve">. </w:t>
      </w:r>
      <w:r w:rsidRPr="008568A7">
        <w:rPr>
          <w:rFonts w:ascii="Calibri" w:hAnsi="Calibri"/>
        </w:rPr>
        <w:t xml:space="preserve">The expected positive non-zero profit,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Pr="008568A7">
        <w:rPr>
          <w:rFonts w:ascii="Calibri" w:hAnsi="Calibri"/>
        </w:rPr>
        <w:t xml:space="preserve">, is compensation for bearing systemic risk. </w:t>
      </w:r>
    </w:p>
    <w:p w14:paraId="3680D4C1" w14:textId="77777777" w:rsidR="001F1960" w:rsidRPr="008568A7" w:rsidRDefault="001F1960" w:rsidP="008568A7">
      <w:pPr>
        <w:pStyle w:val="Heading3SubGTNI"/>
      </w:pPr>
      <w:bookmarkStart w:id="4240" w:name="_Toc222580652"/>
      <w:r w:rsidRPr="008568A7">
        <w:t>The impact of systemic and non-systemic risk</w:t>
      </w:r>
      <w:bookmarkEnd w:id="4240"/>
    </w:p>
    <w:p w14:paraId="076EB86C" w14:textId="77777777" w:rsidR="005F2397" w:rsidRPr="008568A7" w:rsidRDefault="005F2397">
      <w:pPr>
        <w:jc w:val="center"/>
        <w:rPr>
          <w:rFonts w:ascii="Calibri" w:hAnsi="Calibri"/>
        </w:rPr>
        <w:pPrChange w:id="4241" w:author="Aleksander Hansen" w:date="2013-02-11T20:54:00Z">
          <w:pPr/>
        </w:pPrChange>
      </w:pPr>
      <w:r w:rsidRPr="008568A7">
        <w:rPr>
          <w:rFonts w:ascii="Calibri" w:hAnsi="Calibri"/>
        </w:rPr>
        <w:br/>
      </w:r>
      <w:r w:rsidRPr="008568A7">
        <w:rPr>
          <w:rFonts w:ascii="Calibri" w:hAnsi="Calibri"/>
          <w:noProof/>
        </w:rPr>
        <w:drawing>
          <wp:inline distT="0" distB="0" distL="0" distR="0" wp14:anchorId="4F5C6521" wp14:editId="26A077F5">
            <wp:extent cx="1257300" cy="297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57300" cy="297180"/>
                    </a:xfrm>
                    <a:prstGeom prst="rect">
                      <a:avLst/>
                    </a:prstGeom>
                    <a:noFill/>
                    <a:ln>
                      <a:noFill/>
                    </a:ln>
                  </pic:spPr>
                </pic:pic>
              </a:graphicData>
            </a:graphic>
          </wp:inline>
        </w:drawing>
      </w:r>
    </w:p>
    <w:p w14:paraId="3DA5C593" w14:textId="77777777" w:rsidR="005F2397" w:rsidRPr="008568A7" w:rsidRDefault="005F2397">
      <w:pPr>
        <w:jc w:val="center"/>
        <w:rPr>
          <w:rFonts w:ascii="Calibri" w:hAnsi="Calibri"/>
        </w:rPr>
        <w:pPrChange w:id="4242" w:author="Aleksander Hansen" w:date="2013-02-11T20:54:00Z">
          <w:pPr/>
        </w:pPrChange>
      </w:pPr>
      <w:r w:rsidRPr="008568A7">
        <w:rPr>
          <w:rFonts w:ascii="Calibri" w:hAnsi="Calibri"/>
          <w:noProof/>
        </w:rPr>
        <w:drawing>
          <wp:inline distT="0" distB="0" distL="0" distR="0" wp14:anchorId="7526CB17" wp14:editId="6C4A306E">
            <wp:extent cx="1828800" cy="274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8800" cy="274320"/>
                    </a:xfrm>
                    <a:prstGeom prst="rect">
                      <a:avLst/>
                    </a:prstGeom>
                    <a:noFill/>
                    <a:ln>
                      <a:noFill/>
                    </a:ln>
                  </pic:spPr>
                </pic:pic>
              </a:graphicData>
            </a:graphic>
          </wp:inline>
        </w:drawing>
      </w:r>
      <w:r w:rsidR="001F1960" w:rsidRPr="008568A7">
        <w:rPr>
          <w:rFonts w:ascii="Calibri" w:hAnsi="Calibri"/>
        </w:rPr>
        <w:br/>
      </w:r>
    </w:p>
    <w:p w14:paraId="1B99770A" w14:textId="4B6FA2CC" w:rsidR="005F2397" w:rsidRPr="008568A7" w:rsidRDefault="005F2397" w:rsidP="005F2397">
      <w:pPr>
        <w:rPr>
          <w:rFonts w:ascii="Calibri" w:hAnsi="Calibri"/>
        </w:rPr>
      </w:pPr>
      <w:r w:rsidRPr="008568A7">
        <w:rPr>
          <w:rFonts w:ascii="Calibri" w:hAnsi="Calibri"/>
        </w:rPr>
        <w:t>If the investment has positive systematic risk</w:t>
      </w:r>
      <w:ins w:id="4243" w:author="Aleksander Hansen" w:date="2013-02-15T17:04:00Z">
        <w:r w:rsidR="00FF184E">
          <w:rPr>
            <w:rFonts w:ascii="Calibri" w:hAnsi="Calibri"/>
          </w:rPr>
          <w:fldChar w:fldCharType="begin"/>
        </w:r>
        <w:r w:rsidR="00FF184E">
          <w:instrText xml:space="preserve"> XE "</w:instrText>
        </w:r>
      </w:ins>
      <w:r w:rsidR="00FF184E" w:rsidRPr="008568A7">
        <w:rPr>
          <w:rFonts w:ascii="Calibri" w:hAnsi="Calibri"/>
        </w:rPr>
        <w:instrText>systematic risk</w:instrText>
      </w:r>
      <w:ins w:id="4244" w:author="Aleksander Hansen" w:date="2013-02-15T17:04:00Z">
        <w:r w:rsidR="00FF184E">
          <w:instrText xml:space="preserve">" </w:instrText>
        </w:r>
        <w:r w:rsidR="00FF184E">
          <w:rPr>
            <w:rFonts w:ascii="Calibri" w:hAnsi="Calibri"/>
          </w:rPr>
          <w:fldChar w:fldCharType="end"/>
        </w:r>
      </w:ins>
      <w:r w:rsidRPr="008568A7">
        <w:rPr>
          <w:rFonts w:ascii="Calibri" w:hAnsi="Calibri"/>
        </w:rPr>
        <w:t>, the future price should be less than the expected future spot</w:t>
      </w:r>
      <w:ins w:id="4245"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246"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Pr="008568A7">
        <w:rPr>
          <w:rFonts w:ascii="Calibri" w:hAnsi="Calibri"/>
        </w:rPr>
        <w:t>: the long position expects compensation for the assumption of systemic risk!</w:t>
      </w:r>
    </w:p>
    <w:p w14:paraId="69787DEB" w14:textId="77777777" w:rsidR="008B7E2F" w:rsidRPr="008568A7" w:rsidRDefault="008B7E2F" w:rsidP="005F2397">
      <w:pPr>
        <w:rPr>
          <w:rFonts w:ascii="Calibri" w:hAnsi="Calibri"/>
        </w:rPr>
      </w:pPr>
    </w:p>
    <w:p w14:paraId="4E837E8E" w14:textId="04500A75" w:rsidR="008B7E2F" w:rsidRPr="008568A7" w:rsidRDefault="005F2397">
      <w:pPr>
        <w:pStyle w:val="Heading2"/>
        <w:pPrChange w:id="4247" w:author="Aleksander Hansen" w:date="2013-02-15T20:42:00Z">
          <w:pPr/>
        </w:pPrChange>
      </w:pPr>
      <w:bookmarkStart w:id="4248" w:name="_Toc222580653"/>
      <w:r w:rsidRPr="008568A7">
        <w:t xml:space="preserve">Define contango and backwardation, interpret the effect contango or backwardation may have on the relationship between commodity </w:t>
      </w:r>
      <w:r w:rsidR="00972464" w:rsidRPr="008568A7">
        <w:t>Futures</w:t>
      </w:r>
      <w:ins w:id="4249"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250" w:author="Aleksander Hansen" w:date="2013-02-15T16:31:00Z">
        <w:r w:rsidR="008A28C4">
          <w:instrText xml:space="preserve">" </w:instrText>
        </w:r>
        <w:r w:rsidR="008A28C4">
          <w:fldChar w:fldCharType="end"/>
        </w:r>
      </w:ins>
      <w:r w:rsidRPr="008568A7">
        <w:t xml:space="preserve"> and spot</w:t>
      </w:r>
      <w:ins w:id="4251" w:author="Aleksander Hansen" w:date="2013-02-15T17:14:00Z">
        <w:r w:rsidR="003578F0">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252" w:author="Aleksander Hansen" w:date="2013-02-15T17:14:00Z">
        <w:r w:rsidR="003578F0">
          <w:instrText xml:space="preserve">spot price" </w:instrText>
        </w:r>
        <w:r w:rsidR="003578F0">
          <w:fldChar w:fldCharType="end"/>
        </w:r>
      </w:ins>
      <w:r w:rsidRPr="008568A7">
        <w:t xml:space="preserve"> prices, and relate the cost</w:t>
      </w:r>
      <w:r w:rsidRPr="008568A7">
        <w:rPr>
          <w:rFonts w:cs="Monaco"/>
        </w:rPr>
        <w:t>‐</w:t>
      </w:r>
      <w:r w:rsidRPr="008568A7">
        <w:t>of</w:t>
      </w:r>
      <w:r w:rsidRPr="008568A7">
        <w:rPr>
          <w:rFonts w:cs="Monaco"/>
        </w:rPr>
        <w:t>‐</w:t>
      </w:r>
      <w:r w:rsidRPr="008568A7">
        <w:t>carry model to contango and backwardation</w:t>
      </w:r>
      <w:bookmarkEnd w:id="4248"/>
    </w:p>
    <w:p w14:paraId="03C4A432" w14:textId="29DBCA49" w:rsidR="00797505" w:rsidRDefault="00797505" w:rsidP="00797505">
      <w:pPr>
        <w:pStyle w:val="Heading3SubGTNI"/>
      </w:pPr>
      <w:bookmarkStart w:id="4253" w:name="_Toc222580654"/>
      <w:r>
        <w:t>Contango</w:t>
      </w:r>
      <w:bookmarkEnd w:id="4253"/>
    </w:p>
    <w:p w14:paraId="259AF3CA" w14:textId="3F91549D" w:rsidR="005F2397" w:rsidRDefault="005F2397" w:rsidP="005F2397">
      <w:pPr>
        <w:rPr>
          <w:rFonts w:ascii="Calibri" w:hAnsi="Calibri"/>
        </w:rPr>
      </w:pPr>
      <w:r w:rsidRPr="008568A7">
        <w:rPr>
          <w:rFonts w:ascii="Calibri" w:hAnsi="Calibri"/>
        </w:rPr>
        <w:t>Contango refers to an upward-sloping (“normal”) forward</w:t>
      </w:r>
      <w:ins w:id="4254"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255"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curve: long-term forward prices are greater than near-term forward prices (and the spot</w:t>
      </w:r>
      <w:ins w:id="4256"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257"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w:t>
      </w:r>
    </w:p>
    <w:p w14:paraId="52B673DC" w14:textId="3C87A473" w:rsidR="00797505" w:rsidRPr="008568A7" w:rsidRDefault="00797505" w:rsidP="00797505">
      <w:pPr>
        <w:pStyle w:val="Heading3SubGTNI"/>
      </w:pPr>
      <w:bookmarkStart w:id="4258" w:name="_Toc222580655"/>
      <w:r>
        <w:t>Backwardation</w:t>
      </w:r>
      <w:bookmarkEnd w:id="4258"/>
    </w:p>
    <w:p w14:paraId="44875CEE" w14:textId="1D86534C" w:rsidR="005F2397" w:rsidRDefault="005F2397" w:rsidP="005F2397">
      <w:pPr>
        <w:rPr>
          <w:rFonts w:ascii="Calibri" w:hAnsi="Calibri"/>
        </w:rPr>
      </w:pPr>
      <w:r w:rsidRPr="008568A7">
        <w:rPr>
          <w:rFonts w:ascii="Calibri" w:hAnsi="Calibri"/>
        </w:rPr>
        <w:t>Backwardation refers to an inverted forward</w:t>
      </w:r>
      <w:ins w:id="4259"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260"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curve: long-term forward prices are less than near-term forward prices (and the spot</w:t>
      </w:r>
      <w:ins w:id="4261"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262"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w:t>
      </w:r>
    </w:p>
    <w:p w14:paraId="7378FBEC" w14:textId="09D5B260" w:rsidR="00797505" w:rsidRPr="008568A7" w:rsidRDefault="00797505" w:rsidP="00797505">
      <w:pPr>
        <w:pStyle w:val="Heading3SubGTNI"/>
      </w:pPr>
      <w:bookmarkStart w:id="4263" w:name="_Toc222580656"/>
      <w:r>
        <w:t>Relationship between commodity Future and spot</w:t>
      </w:r>
      <w:ins w:id="4264" w:author="Aleksander Hansen" w:date="2013-02-15T17:14:00Z">
        <w:r w:rsidR="003578F0">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265" w:author="Aleksander Hansen" w:date="2013-02-15T17:14:00Z">
        <w:r w:rsidR="003578F0">
          <w:instrText xml:space="preserve">spot price" </w:instrText>
        </w:r>
        <w:r w:rsidR="003578F0">
          <w:fldChar w:fldCharType="end"/>
        </w:r>
      </w:ins>
      <w:r>
        <w:t xml:space="preserve"> prices, and how it relates to the cost of carry</w:t>
      </w:r>
      <w:ins w:id="4266" w:author="Aleksander Hansen" w:date="2013-02-15T16:51:00Z">
        <w:r w:rsidR="00AC5507">
          <w:fldChar w:fldCharType="begin"/>
        </w:r>
        <w:r w:rsidR="00AC5507">
          <w:instrText xml:space="preserve"> XE "</w:instrText>
        </w:r>
      </w:ins>
      <w:r w:rsidR="00AC5507" w:rsidRPr="008568A7">
        <w:rPr>
          <w:rFonts w:ascii="Calibri" w:hAnsi="Calibri"/>
        </w:rPr>
        <w:instrText>cost of carry</w:instrText>
      </w:r>
      <w:ins w:id="4267" w:author="Aleksander Hansen" w:date="2013-02-15T16:51:00Z">
        <w:r w:rsidR="00AC5507">
          <w:instrText xml:space="preserve">" </w:instrText>
        </w:r>
        <w:r w:rsidR="00AC5507">
          <w:fldChar w:fldCharType="end"/>
        </w:r>
      </w:ins>
      <w:r>
        <w:t xml:space="preserve"> model</w:t>
      </w:r>
      <w:bookmarkEnd w:id="4263"/>
    </w:p>
    <w:p w14:paraId="1804FA6B" w14:textId="40F55E31" w:rsidR="005F2397" w:rsidRPr="008568A7" w:rsidRDefault="005F2397" w:rsidP="005F2397">
      <w:pPr>
        <w:rPr>
          <w:rFonts w:ascii="Calibri" w:hAnsi="Calibri"/>
        </w:rPr>
      </w:pPr>
      <w:r w:rsidRPr="008568A7">
        <w:rPr>
          <w:rFonts w:ascii="Calibri" w:hAnsi="Calibri"/>
        </w:rPr>
        <w:t>Contango and backwardation describe the shape of an observed forward</w:t>
      </w:r>
      <w:ins w:id="4268"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269"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curve. As the shape is a function of spot</w:t>
      </w:r>
      <w:ins w:id="4270"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271"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S(0), and forward (0), prices, these are not model-driven but simply observed in the pricing term structure. </w:t>
      </w:r>
    </w:p>
    <w:p w14:paraId="12079A30" w14:textId="31CEECE6" w:rsidR="005F2397" w:rsidRPr="008568A7" w:rsidRDefault="005F2397" w:rsidP="005F2397">
      <w:pPr>
        <w:rPr>
          <w:rFonts w:ascii="Calibri" w:hAnsi="Calibri"/>
        </w:rPr>
      </w:pPr>
      <w:r w:rsidRPr="008568A7">
        <w:rPr>
          <w:rFonts w:ascii="Calibri" w:hAnsi="Calibri"/>
        </w:rPr>
        <w:t>Backwardation (an inverted forward</w:t>
      </w:r>
      <w:ins w:id="4272"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273"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curve) may be due to high convenience yield</w:t>
      </w:r>
      <w:ins w:id="4274"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4275"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is greater than the interest</w:t>
      </w:r>
      <w:ins w:id="4276"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4277"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(or greater than the interest rate plus the storage costs):</w:t>
      </w:r>
    </w:p>
    <w:p w14:paraId="48B2E992" w14:textId="0F5FD55F" w:rsidR="005F2397" w:rsidRPr="008568A7" w:rsidRDefault="00FF39DB" w:rsidP="005F2397">
      <w:pPr>
        <w:rPr>
          <w:rFonts w:ascii="Calibri" w:hAnsi="Calibri"/>
        </w:rPr>
      </w:pPr>
      <w:r>
        <w:rPr>
          <w:rFonts w:ascii="Calibri" w:hAnsi="Calibri"/>
          <w:noProof/>
        </w:rPr>
        <w:drawing>
          <wp:inline distT="0" distB="0" distL="0" distR="0" wp14:anchorId="6A895CF9" wp14:editId="67E1F830">
            <wp:extent cx="5034515" cy="325046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contangobackwardation3.jpg"/>
                    <pic:cNvPicPr/>
                  </pic:nvPicPr>
                  <pic:blipFill>
                    <a:blip r:embed="rId68">
                      <a:extLst>
                        <a:ext uri="{28A0092B-C50C-407E-A947-70E740481C1C}">
                          <a14:useLocalDpi xmlns:a14="http://schemas.microsoft.com/office/drawing/2010/main" val="0"/>
                        </a:ext>
                      </a:extLst>
                    </a:blip>
                    <a:stretch>
                      <a:fillRect/>
                    </a:stretch>
                  </pic:blipFill>
                  <pic:spPr>
                    <a:xfrm>
                      <a:off x="0" y="0"/>
                      <a:ext cx="5036946" cy="3252035"/>
                    </a:xfrm>
                    <a:prstGeom prst="rect">
                      <a:avLst/>
                    </a:prstGeom>
                  </pic:spPr>
                </pic:pic>
              </a:graphicData>
            </a:graphic>
          </wp:inline>
        </w:drawing>
      </w:r>
    </w:p>
    <w:p w14:paraId="33542077" w14:textId="77777777" w:rsidR="004B6DF2" w:rsidRDefault="00007DCE">
      <w:pPr>
        <w:pStyle w:val="Heading2"/>
        <w:rPr>
          <w:ins w:id="4278" w:author="Aleksander Hansen" w:date="2013-02-11T20:12:00Z"/>
        </w:rPr>
        <w:pPrChange w:id="4279" w:author="Aleksander Hansen" w:date="2013-02-15T20:42:00Z">
          <w:pPr/>
        </w:pPrChange>
      </w:pPr>
      <w:bookmarkStart w:id="4280" w:name="_Toc254797387"/>
      <w:r>
        <w:br w:type="page"/>
      </w:r>
      <w:bookmarkStart w:id="4281" w:name="_Toc222580657"/>
      <w:ins w:id="4282" w:author="Aleksander Hansen" w:date="2013-02-11T20:11:00Z">
        <w:r w:rsidR="00BA2656">
          <w:t>Chapter Summary</w:t>
        </w:r>
      </w:ins>
      <w:bookmarkEnd w:id="4281"/>
    </w:p>
    <w:p w14:paraId="476FAA2A" w14:textId="77777777" w:rsidR="004B6DF2" w:rsidRDefault="004B6DF2">
      <w:pPr>
        <w:pStyle w:val="Heading2"/>
        <w:rPr>
          <w:ins w:id="4283" w:author="Aleksander Hansen" w:date="2013-02-11T20:12:00Z"/>
        </w:rPr>
        <w:pPrChange w:id="4284" w:author="Aleksander Hansen" w:date="2013-02-15T20:42:00Z">
          <w:pPr/>
        </w:pPrChange>
      </w:pPr>
    </w:p>
    <w:p w14:paraId="4F408CE8" w14:textId="77777777" w:rsidR="004B6DF2" w:rsidRDefault="004B6DF2">
      <w:pPr>
        <w:rPr>
          <w:ins w:id="4285" w:author="Aleksander Hansen" w:date="2013-02-11T20:14:00Z"/>
        </w:rPr>
      </w:pPr>
      <w:ins w:id="4286" w:author="Aleksander Hansen" w:date="2013-02-11T20:12:00Z">
        <w:r>
          <w:t xml:space="preserve">We distinguish between investment assets and consumption assets. The former is held for purposes of investment whereas the </w:t>
        </w:r>
      </w:ins>
      <w:ins w:id="4287" w:author="Aleksander Hansen" w:date="2013-02-11T20:14:00Z">
        <w:r>
          <w:t>latter</w:t>
        </w:r>
      </w:ins>
      <w:ins w:id="4288" w:author="Aleksander Hansen" w:date="2013-02-11T20:12:00Z">
        <w:r>
          <w:t xml:space="preserve"> is held </w:t>
        </w:r>
      </w:ins>
      <w:ins w:id="4289" w:author="Aleksander Hansen" w:date="2013-02-11T20:13:00Z">
        <w:r>
          <w:t>primarily for consumption</w:t>
        </w:r>
      </w:ins>
      <w:ins w:id="4290" w:author="Aleksander Hansen" w:date="2013-02-11T20:14:00Z">
        <w:r>
          <w:t>. Gold and silver are examples of assets that can be thought of as both investment and consumption assets.</w:t>
        </w:r>
      </w:ins>
    </w:p>
    <w:p w14:paraId="6232050D" w14:textId="77777777" w:rsidR="004B6DF2" w:rsidRDefault="004B6DF2">
      <w:pPr>
        <w:rPr>
          <w:ins w:id="4291" w:author="Aleksander Hansen" w:date="2013-02-11T20:14:00Z"/>
        </w:rPr>
      </w:pPr>
    </w:p>
    <w:p w14:paraId="35FBA9E8" w14:textId="642541D8" w:rsidR="00F86827" w:rsidRDefault="00F86827" w:rsidP="00F86827">
      <w:pPr>
        <w:rPr>
          <w:ins w:id="4292" w:author="Aleksander Hansen" w:date="2013-02-11T20:17:00Z"/>
          <w:rFonts w:ascii="Calibri" w:hAnsi="Calibri"/>
        </w:rPr>
      </w:pPr>
      <w:ins w:id="4293" w:author="Aleksander Hansen" w:date="2013-02-11T20:15:00Z">
        <w:r>
          <w:rPr>
            <w:rFonts w:ascii="Calibri" w:hAnsi="Calibri"/>
          </w:rPr>
          <w:t>An investor engaged in short selling is hoping to profit</w:t>
        </w:r>
        <w:r w:rsidRPr="008568A7">
          <w:rPr>
            <w:rFonts w:ascii="Calibri" w:hAnsi="Calibri"/>
          </w:rPr>
          <w:t xml:space="preserve"> from a decline in the price of the security. The short-seller borrows shares of stock from the broker in order to sell the shares. </w:t>
        </w:r>
      </w:ins>
      <w:ins w:id="4294" w:author="Aleksander Hansen" w:date="2013-02-11T20:16:00Z">
        <w:r>
          <w:rPr>
            <w:rFonts w:ascii="Calibri" w:hAnsi="Calibri"/>
          </w:rPr>
          <w:t xml:space="preserve">The </w:t>
        </w:r>
      </w:ins>
      <w:ins w:id="4295" w:author="Aleksander Hansen" w:date="2013-02-11T20:18:00Z">
        <w:r>
          <w:rPr>
            <w:rFonts w:ascii="Calibri" w:hAnsi="Calibri"/>
          </w:rPr>
          <w:t>investor</w:t>
        </w:r>
      </w:ins>
      <w:ins w:id="4296" w:author="Aleksander Hansen" w:date="2013-02-11T20:16:00Z">
        <w:r>
          <w:rPr>
            <w:rFonts w:ascii="Calibri" w:hAnsi="Calibri"/>
          </w:rPr>
          <w:t xml:space="preserve"> then covers his short position by buying the shares in the market to close out his position.</w:t>
        </w:r>
      </w:ins>
    </w:p>
    <w:p w14:paraId="767EBCBD" w14:textId="77777777" w:rsidR="00F86827" w:rsidRDefault="00F86827" w:rsidP="00F86827">
      <w:pPr>
        <w:rPr>
          <w:ins w:id="4297" w:author="Aleksander Hansen" w:date="2013-02-11T20:17:00Z"/>
          <w:rFonts w:ascii="Calibri" w:hAnsi="Calibri"/>
        </w:rPr>
      </w:pPr>
    </w:p>
    <w:p w14:paraId="5A18C354" w14:textId="4BE4D7D3" w:rsidR="00F86827" w:rsidRDefault="00F86827">
      <w:pPr>
        <w:rPr>
          <w:ins w:id="4298" w:author="Aleksander Hansen" w:date="2013-02-11T20:25:00Z"/>
          <w:rFonts w:ascii="Calibri" w:hAnsi="Calibri"/>
        </w:rPr>
        <w:pPrChange w:id="4299" w:author="Aleksander Hansen" w:date="2013-02-11T20:25:00Z">
          <w:pPr>
            <w:pStyle w:val="Paragraph"/>
            <w:numPr>
              <w:numId w:val="47"/>
            </w:numPr>
            <w:spacing w:before="0" w:after="0" w:line="240" w:lineRule="auto"/>
            <w:ind w:left="720" w:hanging="360"/>
          </w:pPr>
        </w:pPrChange>
      </w:pPr>
      <w:ins w:id="4300" w:author="Aleksander Hansen" w:date="2013-02-11T20:19:00Z">
        <w:r>
          <w:rPr>
            <w:rFonts w:ascii="Calibri" w:hAnsi="Calibri"/>
          </w:rPr>
          <w:t>F</w:t>
        </w:r>
        <w:r w:rsidRPr="008568A7">
          <w:rPr>
            <w:rFonts w:ascii="Calibri" w:hAnsi="Calibri"/>
          </w:rPr>
          <w:t>orwards and Futures</w:t>
        </w:r>
      </w:ins>
      <w:ins w:id="430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302" w:author="Aleksander Hansen" w:date="2013-02-15T16:31:00Z">
        <w:r w:rsidR="008A28C4">
          <w:instrText xml:space="preserve">" </w:instrText>
        </w:r>
        <w:r w:rsidR="008A28C4">
          <w:rPr>
            <w:rFonts w:ascii="Calibri" w:hAnsi="Calibri"/>
          </w:rPr>
          <w:fldChar w:fldCharType="end"/>
        </w:r>
      </w:ins>
      <w:ins w:id="4303" w:author="Aleksander Hansen" w:date="2013-02-11T20:19:00Z">
        <w:r w:rsidRPr="008568A7">
          <w:rPr>
            <w:rFonts w:ascii="Calibri" w:hAnsi="Calibri"/>
          </w:rPr>
          <w:t xml:space="preserve"> are agreements to buy </w:t>
        </w:r>
        <w:r>
          <w:rPr>
            <w:rFonts w:ascii="Calibri" w:hAnsi="Calibri"/>
          </w:rPr>
          <w:t xml:space="preserve">or sell an asset in the future </w:t>
        </w:r>
        <w:r w:rsidRPr="008568A7">
          <w:rPr>
            <w:rFonts w:ascii="Calibri" w:hAnsi="Calibri"/>
          </w:rPr>
          <w:t xml:space="preserve">at a </w:t>
        </w:r>
        <w:r>
          <w:rPr>
            <w:rFonts w:ascii="Calibri" w:hAnsi="Calibri"/>
          </w:rPr>
          <w:t>pre-determined</w:t>
        </w:r>
        <w:r w:rsidRPr="008568A7">
          <w:rPr>
            <w:rFonts w:ascii="Calibri" w:hAnsi="Calibri"/>
          </w:rPr>
          <w:t xml:space="preserve"> </w:t>
        </w:r>
        <w:r>
          <w:rPr>
            <w:rFonts w:ascii="Calibri" w:hAnsi="Calibri"/>
          </w:rPr>
          <w:t>price. However</w:t>
        </w:r>
        <w:r w:rsidRPr="008568A7">
          <w:rPr>
            <w:rFonts w:ascii="Calibri" w:hAnsi="Calibri"/>
          </w:rPr>
          <w:t>, a forward</w:t>
        </w:r>
      </w:ins>
      <w:ins w:id="4304"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305" w:author="Aleksander Hansen" w:date="2013-02-15T16:50:00Z">
        <w:r w:rsidR="00AC5507">
          <w:instrText xml:space="preserve">" </w:instrText>
        </w:r>
        <w:r w:rsidR="00AC5507">
          <w:rPr>
            <w:rFonts w:ascii="Calibri" w:hAnsi="Calibri"/>
          </w:rPr>
          <w:fldChar w:fldCharType="end"/>
        </w:r>
      </w:ins>
      <w:ins w:id="4306" w:author="Aleksander Hansen" w:date="2013-02-11T20:19:00Z">
        <w:r w:rsidRPr="008568A7">
          <w:rPr>
            <w:rFonts w:ascii="Calibri" w:hAnsi="Calibri"/>
          </w:rPr>
          <w:t xml:space="preserve"> contract is traded over-the-counter</w:t>
        </w:r>
        <w:r>
          <w:rPr>
            <w:rFonts w:ascii="Calibri" w:hAnsi="Calibri"/>
          </w:rPr>
          <w:t xml:space="preserve"> (OTC)</w:t>
        </w:r>
        <w:r w:rsidRPr="008568A7">
          <w:rPr>
            <w:rFonts w:ascii="Calibri" w:hAnsi="Calibri"/>
          </w:rPr>
          <w:t xml:space="preserve"> </w:t>
        </w:r>
      </w:ins>
      <w:ins w:id="4307" w:author="Aleksander Hansen" w:date="2013-02-11T20:20:00Z">
        <w:r>
          <w:rPr>
            <w:rFonts w:ascii="Calibri" w:hAnsi="Calibri"/>
          </w:rPr>
          <w:t xml:space="preserve">while a Futures </w:t>
        </w:r>
      </w:ins>
      <w:ins w:id="4308" w:author="Aleksander Hansen" w:date="2013-02-11T20:22:00Z">
        <w:r>
          <w:rPr>
            <w:rFonts w:ascii="Calibri" w:hAnsi="Calibri"/>
          </w:rPr>
          <w:t xml:space="preserve">contract </w:t>
        </w:r>
      </w:ins>
      <w:ins w:id="4309" w:author="Aleksander Hansen" w:date="2013-02-11T20:20:00Z">
        <w:r>
          <w:rPr>
            <w:rFonts w:ascii="Calibri" w:hAnsi="Calibri"/>
          </w:rPr>
          <w:t>is standardized and traded on an exchange. The forward position will typically take delivery of the underlying</w:t>
        </w:r>
      </w:ins>
      <w:ins w:id="4310" w:author="Aleksander Hansen" w:date="2013-02-11T20:19:00Z">
        <w:r>
          <w:rPr>
            <w:rFonts w:ascii="Calibri" w:hAnsi="Calibri"/>
          </w:rPr>
          <w:t xml:space="preserve"> </w:t>
        </w:r>
      </w:ins>
      <w:ins w:id="4311" w:author="Aleksander Hansen" w:date="2013-02-11T20:21:00Z">
        <w:r>
          <w:rPr>
            <w:rFonts w:ascii="Calibri" w:hAnsi="Calibri"/>
          </w:rPr>
          <w:t>while Futures are often closed out before the delivery period</w:t>
        </w:r>
      </w:ins>
      <w:ins w:id="4312" w:author="Aleksander Hansen" w:date="2013-02-11T20:19:00Z">
        <w:r>
          <w:rPr>
            <w:rFonts w:ascii="Calibri" w:hAnsi="Calibri"/>
          </w:rPr>
          <w:t>.</w:t>
        </w:r>
      </w:ins>
    </w:p>
    <w:p w14:paraId="3BED44E7" w14:textId="77777777" w:rsidR="00F86827" w:rsidRDefault="00F86827">
      <w:pPr>
        <w:rPr>
          <w:ins w:id="4313" w:author="Aleksander Hansen" w:date="2013-02-11T20:25:00Z"/>
          <w:rFonts w:ascii="Calibri" w:hAnsi="Calibri"/>
        </w:rPr>
        <w:pPrChange w:id="4314" w:author="Aleksander Hansen" w:date="2013-02-11T20:25:00Z">
          <w:pPr>
            <w:pStyle w:val="Paragraph"/>
            <w:numPr>
              <w:numId w:val="47"/>
            </w:numPr>
            <w:spacing w:before="0" w:after="0" w:line="240" w:lineRule="auto"/>
            <w:ind w:left="720" w:hanging="360"/>
          </w:pPr>
        </w:pPrChange>
      </w:pPr>
    </w:p>
    <w:p w14:paraId="2B2DB450" w14:textId="45C6F401" w:rsidR="00F86827" w:rsidRPr="007255D6" w:rsidRDefault="00F86827">
      <w:pPr>
        <w:rPr>
          <w:ins w:id="4315" w:author="Aleksander Hansen" w:date="2013-02-11T20:24:00Z"/>
          <w:rFonts w:ascii="Calibri" w:hAnsi="Calibri"/>
        </w:rPr>
        <w:pPrChange w:id="4316" w:author="Aleksander Hansen" w:date="2013-02-11T20:25:00Z">
          <w:pPr>
            <w:pStyle w:val="Paragraph"/>
            <w:numPr>
              <w:numId w:val="47"/>
            </w:numPr>
            <w:spacing w:before="0" w:after="0" w:line="240" w:lineRule="auto"/>
            <w:ind w:left="720" w:hanging="360"/>
          </w:pPr>
        </w:pPrChange>
      </w:pPr>
      <w:ins w:id="4317" w:author="Aleksander Hansen" w:date="2013-02-11T20:24:00Z">
        <w:r>
          <w:rPr>
            <w:rFonts w:ascii="Calibri" w:hAnsi="Calibri"/>
          </w:rPr>
          <w:t>The forward</w:t>
        </w:r>
      </w:ins>
      <w:ins w:id="4318"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319" w:author="Aleksander Hansen" w:date="2013-02-15T16:50:00Z">
        <w:r w:rsidR="00AC5507">
          <w:instrText xml:space="preserve">" </w:instrText>
        </w:r>
        <w:r w:rsidR="00AC5507">
          <w:rPr>
            <w:rFonts w:ascii="Calibri" w:hAnsi="Calibri"/>
          </w:rPr>
          <w:fldChar w:fldCharType="end"/>
        </w:r>
      </w:ins>
      <w:ins w:id="4320" w:author="Aleksander Hansen" w:date="2013-02-11T20:24:00Z">
        <w:r>
          <w:rPr>
            <w:rFonts w:ascii="Calibri" w:hAnsi="Calibri"/>
          </w:rPr>
          <w:t xml:space="preserve"> and Futures</w:t>
        </w:r>
      </w:ins>
      <w:ins w:id="432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322" w:author="Aleksander Hansen" w:date="2013-02-15T16:31:00Z">
        <w:r w:rsidR="008A28C4">
          <w:instrText xml:space="preserve">" </w:instrText>
        </w:r>
        <w:r w:rsidR="008A28C4">
          <w:rPr>
            <w:rFonts w:ascii="Calibri" w:hAnsi="Calibri"/>
          </w:rPr>
          <w:fldChar w:fldCharType="end"/>
        </w:r>
      </w:ins>
      <w:ins w:id="4323" w:author="Aleksander Hansen" w:date="2013-02-11T20:24:00Z">
        <w:r>
          <w:rPr>
            <w:rFonts w:ascii="Calibri" w:hAnsi="Calibri"/>
          </w:rPr>
          <w:t xml:space="preserve"> price</w:t>
        </w:r>
      </w:ins>
      <w:ins w:id="4324" w:author="Aleksander Hansen" w:date="2013-02-11T20:25:00Z">
        <w:r w:rsidR="00797D33">
          <w:rPr>
            <w:rFonts w:ascii="Calibri" w:hAnsi="Calibri"/>
          </w:rPr>
          <w:t>s</w:t>
        </w:r>
      </w:ins>
      <w:ins w:id="4325" w:author="Aleksander Hansen" w:date="2013-02-11T20:24:00Z">
        <w:r>
          <w:rPr>
            <w:rFonts w:ascii="Calibri" w:hAnsi="Calibri"/>
          </w:rPr>
          <w:t xml:space="preserve"> are the same only if </w:t>
        </w:r>
        <w:r w:rsidRPr="007255D6">
          <w:rPr>
            <w:rFonts w:ascii="Calibri" w:hAnsi="Calibri"/>
          </w:rPr>
          <w:t>the risk-free interest</w:t>
        </w:r>
      </w:ins>
      <w:ins w:id="4326"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4327" w:author="Aleksander Hansen" w:date="2013-02-15T16:38:00Z">
        <w:r w:rsidR="008A28C4">
          <w:instrText xml:space="preserve">" </w:instrText>
        </w:r>
        <w:r w:rsidR="008A28C4">
          <w:rPr>
            <w:rFonts w:ascii="Calibri" w:hAnsi="Calibri"/>
          </w:rPr>
          <w:fldChar w:fldCharType="end"/>
        </w:r>
      </w:ins>
      <w:ins w:id="4328" w:author="Aleksander Hansen" w:date="2013-02-11T20:24:00Z">
        <w:r w:rsidRPr="007255D6">
          <w:rPr>
            <w:rFonts w:ascii="Calibri" w:hAnsi="Calibri"/>
          </w:rPr>
          <w:t xml:space="preserve"> rate is constant and the rate curve is flat; and if the counterparty (credit) risk on the forward contract is virtually zero</w:t>
        </w:r>
        <w:r>
          <w:rPr>
            <w:rFonts w:ascii="Calibri" w:hAnsi="Calibri"/>
          </w:rPr>
          <w:t>.</w:t>
        </w:r>
      </w:ins>
    </w:p>
    <w:p w14:paraId="70820F67" w14:textId="73CD6F24" w:rsidR="00F86827" w:rsidRPr="008568A7" w:rsidRDefault="00F86827" w:rsidP="00F86827">
      <w:pPr>
        <w:rPr>
          <w:ins w:id="4329" w:author="Aleksander Hansen" w:date="2013-02-11T20:15:00Z"/>
          <w:rFonts w:ascii="Calibri" w:hAnsi="Calibri"/>
        </w:rPr>
      </w:pPr>
    </w:p>
    <w:p w14:paraId="6C777FF3" w14:textId="21A1CC24" w:rsidR="00797D33" w:rsidRDefault="00797D33">
      <w:pPr>
        <w:rPr>
          <w:ins w:id="4330" w:author="Aleksander Hansen" w:date="2013-02-11T20:58:00Z"/>
        </w:rPr>
        <w:pPrChange w:id="4331" w:author="Aleksander Hansen" w:date="2013-02-11T20:33:00Z">
          <w:pPr>
            <w:ind w:left="720"/>
          </w:pPr>
        </w:pPrChange>
      </w:pPr>
      <w:ins w:id="4332" w:author="Aleksander Hansen" w:date="2013-02-11T20:30:00Z">
        <w:r w:rsidRPr="008568A7">
          <w:rPr>
            <w:rFonts w:ascii="Calibri" w:hAnsi="Calibri"/>
          </w:rPr>
          <w:t>The cost-of-carry model sets a Futures</w:t>
        </w:r>
      </w:ins>
      <w:ins w:id="433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334" w:author="Aleksander Hansen" w:date="2013-02-15T16:31:00Z">
        <w:r w:rsidR="008A28C4">
          <w:instrText xml:space="preserve">" </w:instrText>
        </w:r>
        <w:r w:rsidR="008A28C4">
          <w:rPr>
            <w:rFonts w:ascii="Calibri" w:hAnsi="Calibri"/>
          </w:rPr>
          <w:fldChar w:fldCharType="end"/>
        </w:r>
      </w:ins>
      <w:ins w:id="4335" w:author="Aleksander Hansen" w:date="2013-02-11T20:30:00Z">
        <w:r w:rsidRPr="008568A7">
          <w:rPr>
            <w:rFonts w:ascii="Calibri" w:hAnsi="Calibri"/>
          </w:rPr>
          <w:t xml:space="preserve"> price </w:t>
        </w:r>
        <w:r w:rsidR="00AE1BC6">
          <w:rPr>
            <w:rFonts w:ascii="Calibri" w:hAnsi="Calibri"/>
          </w:rPr>
          <w:t>as a function of the spot</w:t>
        </w:r>
      </w:ins>
      <w:ins w:id="4336"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337" w:author="Aleksander Hansen" w:date="2013-02-15T17:14:00Z">
        <w:r w:rsidR="003578F0">
          <w:instrText xml:space="preserve">spot price" </w:instrText>
        </w:r>
        <w:r w:rsidR="003578F0">
          <w:rPr>
            <w:rFonts w:ascii="Calibri" w:hAnsi="Calibri"/>
          </w:rPr>
          <w:fldChar w:fldCharType="end"/>
        </w:r>
      </w:ins>
      <w:ins w:id="4338" w:author="Aleksander Hansen" w:date="2013-02-11T20:30:00Z">
        <w:r w:rsidR="00AE1BC6">
          <w:rPr>
            <w:rFonts w:ascii="Calibri" w:hAnsi="Calibri"/>
          </w:rPr>
          <w:t xml:space="preserve"> price</w:t>
        </w:r>
        <w:r w:rsidRPr="008568A7">
          <w:rPr>
            <w:rFonts w:ascii="Calibri" w:hAnsi="Calibri"/>
          </w:rPr>
          <w:t>.</w:t>
        </w:r>
      </w:ins>
      <w:ins w:id="4339" w:author="Aleksander Hansen" w:date="2013-02-11T20:33:00Z">
        <w:r>
          <w:rPr>
            <w:rFonts w:ascii="Calibri" w:hAnsi="Calibri"/>
          </w:rPr>
          <w:t xml:space="preserve"> </w:t>
        </w:r>
        <w:r w:rsidRPr="005368C2">
          <w:t>Note that th</w:t>
        </w:r>
        <w:r>
          <w:t>e “four forces” are represented</w:t>
        </w:r>
      </w:ins>
      <w:ins w:id="4340" w:author="Aleksander Hansen" w:date="2013-02-11T20:43:00Z">
        <w:r w:rsidR="00AE1BC6">
          <w:t xml:space="preserve"> in the general cost-of-carry model</w:t>
        </w:r>
      </w:ins>
      <w:ins w:id="4341" w:author="Aleksander Hansen" w:date="2013-02-11T20:33:00Z">
        <w:r>
          <w:t>. I</w:t>
        </w:r>
        <w:r w:rsidRPr="005368C2">
          <w:t xml:space="preserve">nterest rate and storage </w:t>
        </w:r>
        <w:r>
          <w:t xml:space="preserve">costs </w:t>
        </w:r>
        <w:r w:rsidRPr="00FA56B8">
          <w:rPr>
            <w:i/>
          </w:rPr>
          <w:t>increase</w:t>
        </w:r>
        <w:r>
          <w:t xml:space="preserve"> the price of the forward</w:t>
        </w:r>
      </w:ins>
      <w:ins w:id="4342" w:author="Aleksander Hansen" w:date="2013-02-15T16:50:00Z">
        <w:r w:rsidR="00AC5507">
          <w:fldChar w:fldCharType="begin"/>
        </w:r>
        <w:r w:rsidR="00AC5507">
          <w:instrText xml:space="preserve"> XE "</w:instrText>
        </w:r>
      </w:ins>
      <w:r w:rsidR="00AC5507" w:rsidRPr="008568A7">
        <w:rPr>
          <w:rFonts w:ascii="Calibri" w:hAnsi="Calibri"/>
        </w:rPr>
        <w:instrText>forward</w:instrText>
      </w:r>
      <w:ins w:id="4343" w:author="Aleksander Hansen" w:date="2013-02-15T16:50:00Z">
        <w:r w:rsidR="00AC5507">
          <w:instrText xml:space="preserve">" </w:instrText>
        </w:r>
        <w:r w:rsidR="00AC5507">
          <w:fldChar w:fldCharType="end"/>
        </w:r>
      </w:ins>
      <w:ins w:id="4344" w:author="Aleksander Hansen" w:date="2013-02-11T20:33:00Z">
        <w:r>
          <w:t>. Dividend</w:t>
        </w:r>
      </w:ins>
      <w:ins w:id="4345" w:author="Aleksander Hansen" w:date="2013-02-11T20:43:00Z">
        <w:r w:rsidR="00AE1BC6">
          <w:t>s</w:t>
        </w:r>
      </w:ins>
      <w:ins w:id="4346" w:author="Aleksander Hansen" w:date="2013-02-11T20:33:00Z">
        <w:r>
          <w:t xml:space="preserve"> and convenience yield</w:t>
        </w:r>
      </w:ins>
      <w:ins w:id="4347" w:author="Aleksander Hansen" w:date="2013-02-15T17:05:00Z">
        <w:r w:rsidR="00FF184E">
          <w:fldChar w:fldCharType="begin"/>
        </w:r>
        <w:r w:rsidR="00FF184E">
          <w:instrText xml:space="preserve"> XE "</w:instrText>
        </w:r>
      </w:ins>
      <w:r w:rsidR="00FF184E" w:rsidRPr="008568A7">
        <w:rPr>
          <w:rFonts w:ascii="Calibri" w:hAnsi="Calibri"/>
        </w:rPr>
        <w:instrText>yield</w:instrText>
      </w:r>
      <w:ins w:id="4348" w:author="Aleksander Hansen" w:date="2013-02-15T17:05:00Z">
        <w:r w:rsidR="00FF184E">
          <w:instrText xml:space="preserve">" </w:instrText>
        </w:r>
        <w:r w:rsidR="00FF184E">
          <w:fldChar w:fldCharType="end"/>
        </w:r>
      </w:ins>
      <w:ins w:id="4349" w:author="Aleksander Hansen" w:date="2013-02-11T20:33:00Z">
        <w:r>
          <w:t xml:space="preserve"> </w:t>
        </w:r>
        <w:r w:rsidRPr="00D068CA">
          <w:rPr>
            <w:i/>
          </w:rPr>
          <w:t>decrease</w:t>
        </w:r>
        <w:r>
          <w:t xml:space="preserve"> the price of the forward.</w:t>
        </w:r>
      </w:ins>
      <w:ins w:id="4350" w:author="Aleksander Hansen" w:date="2013-02-11T20:42:00Z">
        <w:r w:rsidR="00AE1BC6">
          <w:t xml:space="preserve"> </w:t>
        </w:r>
      </w:ins>
      <w:ins w:id="4351" w:author="Aleksander Hansen" w:date="2013-02-11T20:46:00Z">
        <w:r w:rsidR="000D5C9E">
          <w:t xml:space="preserve">There is also a fifth </w:t>
        </w:r>
      </w:ins>
      <w:ins w:id="4352" w:author="Aleksander Hansen" w:date="2013-02-11T20:47:00Z">
        <w:r w:rsidR="000D5C9E">
          <w:t>factor that</w:t>
        </w:r>
      </w:ins>
      <w:ins w:id="4353" w:author="Aleksander Hansen" w:date="2013-02-11T20:46:00Z">
        <w:r w:rsidR="000D5C9E">
          <w:t xml:space="preserve"> is sometimes lumped together with convenience yield: the lease rate. </w:t>
        </w:r>
      </w:ins>
      <w:ins w:id="4354" w:author="Aleksander Hansen" w:date="2013-02-11T20:42:00Z">
        <w:r w:rsidR="00AE1BC6">
          <w:t>It is important to be clear about the reason a lease payment is required for a commodity and not for a financial asset</w:t>
        </w:r>
      </w:ins>
      <w:ins w:id="4355" w:author="Aleksander Hansen" w:date="2013-02-11T20:48:00Z">
        <w:r w:rsidR="000D5C9E">
          <w:rPr>
            <w:rStyle w:val="FootnoteReference"/>
          </w:rPr>
          <w:footnoteReference w:id="7"/>
        </w:r>
      </w:ins>
      <w:ins w:id="4362" w:author="Aleksander Hansen" w:date="2013-02-11T20:47:00Z">
        <w:r w:rsidR="000D5C9E">
          <w:t>.</w:t>
        </w:r>
      </w:ins>
    </w:p>
    <w:p w14:paraId="7AFFAAB2" w14:textId="77777777" w:rsidR="00277D49" w:rsidRDefault="00277D49">
      <w:pPr>
        <w:rPr>
          <w:ins w:id="4363" w:author="Aleksander Hansen" w:date="2013-02-11T20:58:00Z"/>
        </w:rPr>
        <w:pPrChange w:id="4364" w:author="Aleksander Hansen" w:date="2013-02-11T20:33:00Z">
          <w:pPr>
            <w:ind w:left="720"/>
          </w:pPr>
        </w:pPrChange>
      </w:pPr>
    </w:p>
    <w:p w14:paraId="0324E601" w14:textId="659FC399" w:rsidR="00277D49" w:rsidRDefault="00277D49" w:rsidP="00277D49">
      <w:pPr>
        <w:rPr>
          <w:ins w:id="4365" w:author="Aleksander Hansen" w:date="2013-02-11T20:58:00Z"/>
          <w:rFonts w:ascii="Calibri" w:hAnsi="Calibri"/>
        </w:rPr>
      </w:pPr>
      <w:ins w:id="4366" w:author="Aleksander Hansen" w:date="2013-02-11T20:58:00Z">
        <w:r w:rsidRPr="008568A7">
          <w:rPr>
            <w:rFonts w:ascii="Calibri" w:hAnsi="Calibri"/>
          </w:rPr>
          <w:t>T</w:t>
        </w:r>
        <w:r>
          <w:rPr>
            <w:rFonts w:ascii="Calibri" w:hAnsi="Calibri"/>
          </w:rPr>
          <w:t>he value of a forward</w:t>
        </w:r>
      </w:ins>
      <w:ins w:id="4367"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368" w:author="Aleksander Hansen" w:date="2013-02-15T16:50:00Z">
        <w:r w:rsidR="00AC5507">
          <w:instrText xml:space="preserve">" </w:instrText>
        </w:r>
        <w:r w:rsidR="00AC5507">
          <w:rPr>
            <w:rFonts w:ascii="Calibri" w:hAnsi="Calibri"/>
          </w:rPr>
          <w:fldChar w:fldCharType="end"/>
        </w:r>
      </w:ins>
      <w:ins w:id="4369" w:author="Aleksander Hansen" w:date="2013-02-11T20:58:00Z">
        <w:r>
          <w:rPr>
            <w:rFonts w:ascii="Calibri" w:hAnsi="Calibri"/>
          </w:rPr>
          <w:t xml:space="preserve"> contract with time to maturity T, risk-free rate r, and dividend yield</w:t>
        </w:r>
      </w:ins>
      <w:ins w:id="4370"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4371" w:author="Aleksander Hansen" w:date="2013-02-15T17:05:00Z">
        <w:r w:rsidR="00FF184E">
          <w:instrText xml:space="preserve">" </w:instrText>
        </w:r>
        <w:r w:rsidR="00FF184E">
          <w:rPr>
            <w:rFonts w:ascii="Calibri" w:hAnsi="Calibri"/>
          </w:rPr>
          <w:fldChar w:fldCharType="end"/>
        </w:r>
      </w:ins>
      <w:ins w:id="4372" w:author="Aleksander Hansen" w:date="2013-02-11T20:58:00Z">
        <w:r>
          <w:rPr>
            <w:rFonts w:ascii="Calibri" w:hAnsi="Calibri"/>
          </w:rPr>
          <w:t xml:space="preserve"> q </w:t>
        </w:r>
        <w:r w:rsidRPr="008568A7">
          <w:rPr>
            <w:rFonts w:ascii="Calibri" w:hAnsi="Calibri"/>
          </w:rPr>
          <w:t>is given by either equation below:</w:t>
        </w:r>
        <w:r>
          <w:rPr>
            <w:rFonts w:ascii="Calibri" w:hAnsi="Calibri"/>
          </w:rPr>
          <w:br/>
        </w:r>
      </w:ins>
    </w:p>
    <w:p w14:paraId="399878B3" w14:textId="77777777" w:rsidR="00277D49" w:rsidRPr="00821F16" w:rsidRDefault="00277D49" w:rsidP="00277D49">
      <w:pPr>
        <w:jc w:val="center"/>
        <w:rPr>
          <w:ins w:id="4373" w:author="Aleksander Hansen" w:date="2013-02-11T20:58:00Z"/>
          <w:rFonts w:ascii="Calibri" w:hAnsi="Calibri"/>
          <w:iCs/>
          <w:sz w:val="28"/>
          <w:szCs w:val="28"/>
        </w:rPr>
      </w:pPr>
      <w:ins w:id="4374" w:author="Aleksander Hansen" w:date="2013-02-11T20:58:00Z">
        <m:oMathPara>
          <m:oMathParaPr>
            <m:jc m:val="center"/>
          </m:oMathParaPr>
          <m:oMath>
            <m:r>
              <w:rPr>
                <w:rFonts w:ascii="Cambria Math" w:hAnsi="Cambria Math"/>
                <w:sz w:val="28"/>
                <w:szCs w:val="28"/>
              </w:rPr>
              <m:t xml:space="preserve">f= </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-K</m:t>
                </m:r>
              </m:e>
            </m:d>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ins>
    </w:p>
    <w:p w14:paraId="295B37AF" w14:textId="77777777" w:rsidR="00277D49" w:rsidRPr="000B57EC" w:rsidRDefault="00277D49" w:rsidP="00277D49">
      <w:pPr>
        <w:jc w:val="center"/>
        <w:rPr>
          <w:ins w:id="4375" w:author="Aleksander Hansen" w:date="2013-02-11T20:58:00Z"/>
          <w:rFonts w:ascii="Calibri" w:hAnsi="Calibri"/>
        </w:rPr>
      </w:pPr>
    </w:p>
    <w:p w14:paraId="2B73F816" w14:textId="77777777" w:rsidR="00277D49" w:rsidRPr="000B57EC" w:rsidRDefault="00277D49" w:rsidP="00277D49">
      <w:pPr>
        <w:jc w:val="center"/>
        <w:rPr>
          <w:ins w:id="4376" w:author="Aleksander Hansen" w:date="2013-02-11T20:58:00Z"/>
          <w:rFonts w:ascii="Calibri" w:hAnsi="Calibri"/>
          <w:iCs/>
          <w:sz w:val="28"/>
          <w:szCs w:val="28"/>
        </w:rPr>
      </w:pPr>
      <w:ins w:id="4377" w:author="Aleksander Hansen" w:date="2013-02-11T20:58:00Z">
        <m:oMathPara>
          <m:oMathParaPr>
            <m:jc m:val="center"/>
          </m:oMathParaPr>
          <m:oMath>
            <m:r>
              <w:rPr>
                <w:rFonts w:ascii="Cambria Math" w:hAnsi="Cambria Math"/>
                <w:sz w:val="28"/>
                <w:szCs w:val="28"/>
              </w:rPr>
              <m:t>f=</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-qT</m:t>
                </m:r>
              </m:sup>
            </m:sSup>
            <m:r>
              <w:rPr>
                <w:rFonts w:ascii="Cambria Math" w:hAnsi="Cambria Math"/>
                <w:sz w:val="28"/>
                <w:szCs w:val="28"/>
              </w:rPr>
              <m:t>-K</m:t>
            </m:r>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r>
              <m:rPr>
                <m:sty m:val="p"/>
              </m:rPr>
              <w:rPr>
                <w:rFonts w:ascii="Cambria Math" w:hAnsi="Cambria Math"/>
                <w:sz w:val="28"/>
                <w:szCs w:val="28"/>
              </w:rPr>
              <w:br/>
            </m:r>
          </m:oMath>
        </m:oMathPara>
      </w:ins>
    </w:p>
    <w:p w14:paraId="3D446008" w14:textId="2F3B91F0" w:rsidR="00277D49" w:rsidRDefault="00277D49">
      <w:pPr>
        <w:rPr>
          <w:ins w:id="4378" w:author="Aleksander Hansen" w:date="2013-02-11T20:33:00Z"/>
        </w:rPr>
        <w:pPrChange w:id="4379" w:author="Aleksander Hansen" w:date="2013-02-11T20:33:00Z">
          <w:pPr>
            <w:ind w:left="720"/>
          </w:pPr>
        </w:pPrChange>
      </w:pPr>
      <w:ins w:id="4380" w:author="Aleksander Hansen" w:date="2013-02-11T20:58:00Z">
        <w:r w:rsidRPr="008568A7">
          <w:rPr>
            <w:rFonts w:ascii="Calibri" w:hAnsi="Calibri"/>
          </w:rPr>
          <w:t>These are equivalent because the second equation replaces the forward</w:t>
        </w:r>
      </w:ins>
      <w:ins w:id="4381"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382" w:author="Aleksander Hansen" w:date="2013-02-15T16:50:00Z">
        <w:r w:rsidR="00AC5507">
          <w:instrText xml:space="preserve">" </w:instrText>
        </w:r>
        <w:r w:rsidR="00AC5507">
          <w:rPr>
            <w:rFonts w:ascii="Calibri" w:hAnsi="Calibri"/>
          </w:rPr>
          <w:fldChar w:fldCharType="end"/>
        </w:r>
      </w:ins>
      <w:ins w:id="4383" w:author="Aleksander Hansen" w:date="2013-02-11T20:58:00Z">
        <w:r w:rsidRPr="008568A7">
          <w:rPr>
            <w:rFonts w:ascii="Calibri" w:hAnsi="Calibri"/>
          </w:rPr>
          <w:t xml:space="preserve"> price,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8568A7">
          <w:rPr>
            <w:rFonts w:ascii="Calibri" w:hAnsi="Calibri"/>
          </w:rPr>
          <w:t>, with a spot</w:t>
        </w:r>
      </w:ins>
      <w:ins w:id="4384"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385" w:author="Aleksander Hansen" w:date="2013-02-15T17:14:00Z">
        <w:r w:rsidR="003578F0">
          <w:instrText xml:space="preserve">spot price" </w:instrText>
        </w:r>
        <w:r w:rsidR="003578F0">
          <w:rPr>
            <w:rFonts w:ascii="Calibri" w:hAnsi="Calibri"/>
          </w:rPr>
          <w:fldChar w:fldCharType="end"/>
        </w:r>
      </w:ins>
      <w:ins w:id="4386" w:author="Aleksander Hansen" w:date="2013-02-11T20:58:00Z">
        <w:r w:rsidRPr="008568A7">
          <w:rPr>
            <w:rFonts w:ascii="Calibri" w:hAnsi="Calibri"/>
          </w:rPr>
          <w:t xml:space="preserve"> price that is continuously compounded “forward in time.”</w:t>
        </w:r>
      </w:ins>
    </w:p>
    <w:p w14:paraId="2160D7F2" w14:textId="3F748EAE" w:rsidR="00797D33" w:rsidRPr="008568A7" w:rsidRDefault="00797D33" w:rsidP="00797D33">
      <w:pPr>
        <w:rPr>
          <w:ins w:id="4387" w:author="Aleksander Hansen" w:date="2013-02-11T20:30:00Z"/>
          <w:rFonts w:ascii="Calibri" w:hAnsi="Calibri"/>
        </w:rPr>
      </w:pPr>
      <w:ins w:id="4388" w:author="Aleksander Hansen" w:date="2013-02-11T20:33:00Z">
        <w:r>
          <w:rPr>
            <w:rFonts w:ascii="Calibri" w:hAnsi="Calibri"/>
          </w:rPr>
          <w:tab/>
        </w:r>
      </w:ins>
    </w:p>
    <w:p w14:paraId="621566B1" w14:textId="017CAA58" w:rsidR="000D5C9E" w:rsidRPr="008568A7" w:rsidRDefault="000D5C9E" w:rsidP="000D5C9E">
      <w:pPr>
        <w:rPr>
          <w:ins w:id="4389" w:author="Aleksander Hansen" w:date="2013-02-11T20:53:00Z"/>
          <w:rFonts w:ascii="Calibri" w:hAnsi="Calibri"/>
        </w:rPr>
      </w:pPr>
      <w:ins w:id="4390" w:author="Aleksander Hansen" w:date="2013-02-11T20:53:00Z">
        <w:r w:rsidRPr="008568A7">
          <w:rPr>
            <w:rFonts w:ascii="Calibri" w:hAnsi="Calibri"/>
          </w:rPr>
          <w:t>Normal contango refers to a forward</w:t>
        </w:r>
      </w:ins>
      <w:ins w:id="4391"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392" w:author="Aleksander Hansen" w:date="2013-02-15T16:50:00Z">
        <w:r w:rsidR="00AC5507">
          <w:instrText xml:space="preserve">" </w:instrText>
        </w:r>
        <w:r w:rsidR="00AC5507">
          <w:rPr>
            <w:rFonts w:ascii="Calibri" w:hAnsi="Calibri"/>
          </w:rPr>
          <w:fldChar w:fldCharType="end"/>
        </w:r>
      </w:ins>
      <w:ins w:id="4393" w:author="Aleksander Hansen" w:date="2013-02-11T20:53:00Z">
        <w:r w:rsidRPr="008568A7">
          <w:rPr>
            <w:rFonts w:ascii="Calibri" w:hAnsi="Calibri"/>
          </w:rPr>
          <w:t xml:space="preserve"> price that is greater than the expected future spot</w:t>
        </w:r>
      </w:ins>
      <w:ins w:id="4394"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395" w:author="Aleksander Hansen" w:date="2013-02-15T17:14:00Z">
        <w:r w:rsidR="003578F0">
          <w:instrText xml:space="preserve">spot price" </w:instrText>
        </w:r>
        <w:r w:rsidR="003578F0">
          <w:rPr>
            <w:rFonts w:ascii="Calibri" w:hAnsi="Calibri"/>
          </w:rPr>
          <w:fldChar w:fldCharType="end"/>
        </w:r>
      </w:ins>
      <w:ins w:id="4396" w:author="Aleksander Hansen" w:date="2013-02-11T20:53:00Z">
        <w:r w:rsidRPr="008568A7">
          <w:rPr>
            <w:rFonts w:ascii="Calibri" w:hAnsi="Calibri"/>
          </w:rPr>
          <w:t xml:space="preserve"> price</w:t>
        </w:r>
      </w:ins>
      <w:ins w:id="4397" w:author="Aleksander Hansen" w:date="2013-02-11T20:54:00Z">
        <w:r w:rsidRPr="008568A7">
          <w:rPr>
            <w:rFonts w:ascii="Calibri" w:hAnsi="Calibri"/>
          </w:rPr>
          <w:t>:</w:t>
        </w:r>
      </w:ins>
      <m:oMath>
        <m:sSub>
          <m:sSubPr>
            <m:ctrlPr>
              <w:ins w:id="4398" w:author="Aleksander Hansen" w:date="2013-02-11T20:53:00Z">
                <w:rPr>
                  <w:rFonts w:ascii="Cambria Math" w:hAnsi="Cambria Math"/>
                  <w:i/>
                </w:rPr>
              </w:ins>
            </m:ctrlPr>
          </m:sSubPr>
          <m:e>
            <w:ins w:id="4399" w:author="Aleksander Hansen" w:date="2013-02-11T20:53:00Z">
              <m:r>
                <w:rPr>
                  <w:rFonts w:ascii="Cambria Math" w:hAnsi="Cambria Math"/>
                </w:rPr>
                <m:t>F</m:t>
              </m:r>
            </w:ins>
          </m:e>
          <m:sub>
            <w:ins w:id="4400" w:author="Aleksander Hansen" w:date="2013-02-11T20:53:00Z">
              <m:r>
                <w:rPr>
                  <w:rFonts w:ascii="Cambria Math" w:hAnsi="Cambria Math"/>
                </w:rPr>
                <m:t>0</m:t>
              </m:r>
            </w:ins>
          </m:sub>
        </m:sSub>
        <w:ins w:id="4401" w:author="Aleksander Hansen" w:date="2013-02-11T20:53:00Z">
          <m:r>
            <w:rPr>
              <w:rFonts w:ascii="Cambria Math" w:hAnsi="Cambria Math"/>
            </w:rPr>
            <m:t>&gt;E</m:t>
          </m:r>
        </w:ins>
        <m:d>
          <m:dPr>
            <m:begChr m:val="["/>
            <m:endChr m:val="]"/>
            <m:ctrlPr>
              <w:ins w:id="4402" w:author="Aleksander Hansen" w:date="2013-02-11T20:53:00Z">
                <w:rPr>
                  <w:rFonts w:ascii="Cambria Math" w:hAnsi="Cambria Math"/>
                  <w:i/>
                </w:rPr>
              </w:ins>
            </m:ctrlPr>
          </m:dPr>
          <m:e>
            <m:sSub>
              <m:sSubPr>
                <m:ctrlPr>
                  <w:ins w:id="4403" w:author="Aleksander Hansen" w:date="2013-02-11T20:53:00Z">
                    <w:rPr>
                      <w:rFonts w:ascii="Cambria Math" w:hAnsi="Cambria Math"/>
                      <w:i/>
                    </w:rPr>
                  </w:ins>
                </m:ctrlPr>
              </m:sSubPr>
              <m:e>
                <w:ins w:id="4404" w:author="Aleksander Hansen" w:date="2013-02-11T20:53:00Z">
                  <m:r>
                    <w:rPr>
                      <w:rFonts w:ascii="Cambria Math" w:hAnsi="Cambria Math"/>
                    </w:rPr>
                    <m:t>S</m:t>
                  </m:r>
                </w:ins>
              </m:e>
              <m:sub>
                <w:ins w:id="4405" w:author="Aleksander Hansen" w:date="2013-02-11T20:53:00Z">
                  <m:r>
                    <w:rPr>
                      <w:rFonts w:ascii="Cambria Math" w:hAnsi="Cambria Math"/>
                    </w:rPr>
                    <m:t>t</m:t>
                  </m:r>
                </w:ins>
              </m:sub>
            </m:sSub>
          </m:e>
        </m:d>
      </m:oMath>
    </w:p>
    <w:p w14:paraId="6A11819E" w14:textId="69F811E2" w:rsidR="000D5C9E" w:rsidRPr="008568A7" w:rsidRDefault="000D5C9E" w:rsidP="000D5C9E">
      <w:pPr>
        <w:rPr>
          <w:ins w:id="4406" w:author="Aleksander Hansen" w:date="2013-02-11T20:53:00Z"/>
          <w:rFonts w:ascii="Calibri" w:hAnsi="Calibri"/>
        </w:rPr>
      </w:pPr>
      <w:ins w:id="4407" w:author="Aleksander Hansen" w:date="2013-02-11T20:53:00Z">
        <w:r w:rsidRPr="008568A7">
          <w:rPr>
            <w:rFonts w:ascii="Calibri" w:hAnsi="Calibri"/>
          </w:rPr>
          <w:t>Normal backwardation refers to a forward</w:t>
        </w:r>
      </w:ins>
      <w:ins w:id="4408"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409" w:author="Aleksander Hansen" w:date="2013-02-15T16:50:00Z">
        <w:r w:rsidR="00AC5507">
          <w:instrText xml:space="preserve">" </w:instrText>
        </w:r>
        <w:r w:rsidR="00AC5507">
          <w:rPr>
            <w:rFonts w:ascii="Calibri" w:hAnsi="Calibri"/>
          </w:rPr>
          <w:fldChar w:fldCharType="end"/>
        </w:r>
      </w:ins>
      <w:ins w:id="4410" w:author="Aleksander Hansen" w:date="2013-02-11T20:53:00Z">
        <w:r w:rsidRPr="008568A7">
          <w:rPr>
            <w:rFonts w:ascii="Calibri" w:hAnsi="Calibri"/>
          </w:rPr>
          <w:t xml:space="preserve"> price that is less than the expected future spot</w:t>
        </w:r>
      </w:ins>
      <w:ins w:id="4411"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412" w:author="Aleksander Hansen" w:date="2013-02-15T17:14:00Z">
        <w:r w:rsidR="003578F0">
          <w:instrText xml:space="preserve">spot price" </w:instrText>
        </w:r>
        <w:r w:rsidR="003578F0">
          <w:rPr>
            <w:rFonts w:ascii="Calibri" w:hAnsi="Calibri"/>
          </w:rPr>
          <w:fldChar w:fldCharType="end"/>
        </w:r>
      </w:ins>
      <w:ins w:id="4413" w:author="Aleksander Hansen" w:date="2013-02-11T20:53:00Z">
        <w:r w:rsidRPr="008568A7">
          <w:rPr>
            <w:rFonts w:ascii="Calibri" w:hAnsi="Calibri"/>
          </w:rPr>
          <w:t xml:space="preserve"> price: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&lt;E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Pr="008568A7">
          <w:rPr>
            <w:rFonts w:ascii="Calibri" w:hAnsi="Calibri"/>
          </w:rPr>
          <w:t>.</w:t>
        </w:r>
      </w:ins>
    </w:p>
    <w:p w14:paraId="176FB0A1" w14:textId="77777777" w:rsidR="00007DCE" w:rsidDel="00300668" w:rsidRDefault="00007DCE">
      <w:pPr>
        <w:pStyle w:val="Heading2"/>
        <w:rPr>
          <w:del w:id="4414" w:author="Aleksander Hansen" w:date="2013-02-11T21:02:00Z"/>
        </w:rPr>
        <w:pPrChange w:id="4415" w:author="Aleksander Hansen" w:date="2013-02-15T20:42:00Z">
          <w:pPr/>
        </w:pPrChange>
      </w:pPr>
    </w:p>
    <w:p w14:paraId="59C114B1" w14:textId="21573C56" w:rsidR="00007DCE" w:rsidRPr="008568A7" w:rsidRDefault="00E47E2D">
      <w:pPr>
        <w:pStyle w:val="Heading2"/>
        <w:pPrChange w:id="4416" w:author="Aleksander Hansen" w:date="2013-02-15T20:42:00Z">
          <w:pPr/>
        </w:pPrChange>
      </w:pPr>
      <w:bookmarkStart w:id="4417" w:name="_Toc222580658"/>
      <w:r>
        <w:t>5</w:t>
      </w:r>
      <w:r w:rsidR="00007DCE" w:rsidRPr="008568A7">
        <w:t xml:space="preserve"> </w:t>
      </w:r>
      <w:r w:rsidR="00007DCE">
        <w:t>Questions &amp; A</w:t>
      </w:r>
      <w:r w:rsidR="00007DCE" w:rsidRPr="008568A7">
        <w:t>nswers</w:t>
      </w:r>
      <w:bookmarkEnd w:id="4417"/>
      <w:r w:rsidR="00007DCE" w:rsidRPr="008568A7">
        <w:t xml:space="preserve">  </w:t>
      </w:r>
    </w:p>
    <w:p w14:paraId="5F43C1F6" w14:textId="77777777" w:rsidR="00007DCE" w:rsidRPr="008568A7" w:rsidRDefault="00007DCE" w:rsidP="00007DCE">
      <w:pPr>
        <w:rPr>
          <w:rFonts w:ascii="Calibri" w:hAnsi="Calibri"/>
        </w:rPr>
      </w:pPr>
    </w:p>
    <w:p w14:paraId="4574D747" w14:textId="1C6491C5" w:rsidR="00007DCE" w:rsidRDefault="00007DCE" w:rsidP="00007DCE">
      <w:pPr>
        <w:pStyle w:val="Heading3"/>
      </w:pPr>
      <w:bookmarkStart w:id="4418" w:name="_Toc222580659"/>
      <w:r w:rsidRPr="008568A7">
        <w:t>Questions</w:t>
      </w:r>
      <w:bookmarkEnd w:id="4418"/>
      <w:r w:rsidRPr="008568A7">
        <w:t xml:space="preserve">  </w:t>
      </w:r>
    </w:p>
    <w:p w14:paraId="29857306" w14:textId="5A1FDA72" w:rsidR="00B20A0D" w:rsidRPr="007255D6" w:rsidRDefault="007255D6" w:rsidP="00B20A0D">
      <w:pPr>
        <w:pStyle w:val="Paragraph"/>
        <w:rPr>
          <w:rFonts w:ascii="Calibri" w:hAnsi="Calibri"/>
          <w:sz w:val="24"/>
          <w:szCs w:val="24"/>
          <w:lang w:bidi="ar-SA"/>
        </w:rPr>
      </w:pPr>
      <w:r w:rsidRPr="007255D6">
        <w:rPr>
          <w:rFonts w:ascii="Calibri" w:hAnsi="Calibri"/>
          <w:sz w:val="24"/>
          <w:szCs w:val="24"/>
          <w:lang w:bidi="ar-SA"/>
        </w:rPr>
        <w:t>5.1</w:t>
      </w:r>
      <w:r w:rsidR="00B20A0D" w:rsidRPr="007255D6">
        <w:rPr>
          <w:rFonts w:ascii="Calibri" w:hAnsi="Calibri"/>
          <w:sz w:val="24"/>
          <w:szCs w:val="24"/>
          <w:lang w:bidi="ar-SA"/>
        </w:rPr>
        <w:t xml:space="preserve"> Under what condition should the price of a FORWARD contract equal the price of a FUTURE contract, </w:t>
      </w:r>
      <w:del w:id="4419" w:author="Aleksander Hansen" w:date="2013-02-11T20:23:00Z">
        <w:r w:rsidR="00B20A0D" w:rsidRPr="007255D6" w:rsidDel="00F86827">
          <w:rPr>
            <w:rFonts w:ascii="Calibri" w:hAnsi="Calibri"/>
            <w:sz w:val="24"/>
            <w:szCs w:val="24"/>
            <w:lang w:bidi="ar-SA"/>
          </w:rPr>
          <w:delText xml:space="preserve">it </w:delText>
        </w:r>
      </w:del>
      <w:ins w:id="4420" w:author="Aleksander Hansen" w:date="2013-02-11T20:23:00Z">
        <w:r w:rsidR="00F86827" w:rsidRPr="007255D6">
          <w:rPr>
            <w:rFonts w:ascii="Calibri" w:hAnsi="Calibri"/>
            <w:sz w:val="24"/>
            <w:szCs w:val="24"/>
            <w:lang w:bidi="ar-SA"/>
          </w:rPr>
          <w:t>i</w:t>
        </w:r>
        <w:r w:rsidR="00F86827">
          <w:rPr>
            <w:rFonts w:ascii="Calibri" w:hAnsi="Calibri"/>
            <w:sz w:val="24"/>
            <w:szCs w:val="24"/>
            <w:lang w:bidi="ar-SA"/>
          </w:rPr>
          <w:t>f</w:t>
        </w:r>
        <w:r w:rsidR="00F86827" w:rsidRPr="007255D6">
          <w:rPr>
            <w:rFonts w:ascii="Calibri" w:hAnsi="Calibri"/>
            <w:sz w:val="24"/>
            <w:szCs w:val="24"/>
            <w:lang w:bidi="ar-SA"/>
          </w:rPr>
          <w:t xml:space="preserve"> </w:t>
        </w:r>
      </w:ins>
      <w:r w:rsidR="00B20A0D" w:rsidRPr="007255D6">
        <w:rPr>
          <w:rFonts w:ascii="Calibri" w:hAnsi="Calibri"/>
          <w:sz w:val="24"/>
          <w:szCs w:val="24"/>
          <w:lang w:bidi="ar-SA"/>
        </w:rPr>
        <w:t>the commodity and specifics of the contracts (e.g., maturity) are otherwise identical? (Best answer)</w:t>
      </w:r>
    </w:p>
    <w:p w14:paraId="7F9A782E" w14:textId="40505652"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financing cost (r), storage cost (u), income (q) and convenience yield</w:t>
      </w:r>
      <w:ins w:id="4421" w:author="Aleksander Hansen" w:date="2013-02-15T17:05: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yield</w:instrText>
      </w:r>
      <w:ins w:id="4422" w:author="Aleksander Hansen" w:date="2013-02-15T17:05:00Z">
        <w:r w:rsidR="00FF184E">
          <w:instrText xml:space="preserve">" </w:instrText>
        </w:r>
        <w:r w:rsidR="00FF184E">
          <w:rPr>
            <w:rFonts w:ascii="Calibri" w:hAnsi="Calibri"/>
            <w:sz w:val="24"/>
            <w:szCs w:val="24"/>
            <w:lang w:bidi="ar-SA"/>
          </w:rPr>
          <w:fldChar w:fldCharType="end"/>
        </w:r>
      </w:ins>
      <w:r w:rsidRPr="007255D6">
        <w:rPr>
          <w:rFonts w:ascii="Calibri" w:hAnsi="Calibri"/>
          <w:sz w:val="24"/>
          <w:szCs w:val="24"/>
          <w:lang w:bidi="ar-SA"/>
        </w:rPr>
        <w:t xml:space="preserve"> (y) are identical</w:t>
      </w:r>
    </w:p>
    <w:p w14:paraId="64017618" w14:textId="3D370053"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counterparty (credit) risk on the forward</w:t>
      </w:r>
      <w:ins w:id="4423" w:author="Aleksander Hansen" w:date="2013-02-15T16:50: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forward</w:instrText>
      </w:r>
      <w:ins w:id="4424" w:author="Aleksander Hansen" w:date="2013-02-15T16:50:00Z">
        <w:r w:rsidR="00AC5507">
          <w:instrText xml:space="preserve">" </w:instrText>
        </w:r>
        <w:r w:rsidR="00AC5507">
          <w:rPr>
            <w:rFonts w:ascii="Calibri" w:hAnsi="Calibri"/>
            <w:sz w:val="24"/>
            <w:szCs w:val="24"/>
            <w:lang w:bidi="ar-SA"/>
          </w:rPr>
          <w:fldChar w:fldCharType="end"/>
        </w:r>
      </w:ins>
      <w:r w:rsidRPr="007255D6">
        <w:rPr>
          <w:rFonts w:ascii="Calibri" w:hAnsi="Calibri"/>
          <w:sz w:val="24"/>
          <w:szCs w:val="24"/>
          <w:lang w:bidi="ar-SA"/>
        </w:rPr>
        <w:t xml:space="preserve"> contract is virtually zero</w:t>
      </w:r>
    </w:p>
    <w:p w14:paraId="271C5A73" w14:textId="6E168C8E"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risk-free interest</w:t>
      </w:r>
      <w:ins w:id="4425" w:author="Aleksander Hansen" w:date="2013-02-15T16:38:00Z">
        <w:r w:rsidR="008A28C4">
          <w:rPr>
            <w:rFonts w:ascii="Calibri" w:hAnsi="Calibri"/>
            <w:sz w:val="24"/>
            <w:szCs w:val="24"/>
            <w:lang w:bidi="ar-SA"/>
          </w:rPr>
          <w:fldChar w:fldCharType="begin"/>
        </w:r>
        <w:r w:rsidR="008A28C4">
          <w:instrText xml:space="preserve"> XE "</w:instrText>
        </w:r>
      </w:ins>
      <w:r w:rsidR="008A28C4" w:rsidRPr="008568A7">
        <w:rPr>
          <w:rFonts w:ascii="Calibri" w:hAnsi="Calibri"/>
        </w:rPr>
        <w:instrText>interest</w:instrText>
      </w:r>
      <w:ins w:id="4426" w:author="Aleksander Hansen" w:date="2013-02-15T16:38:00Z">
        <w:r w:rsidR="008A28C4">
          <w:instrText xml:space="preserve">" </w:instrText>
        </w:r>
        <w:r w:rsidR="008A28C4">
          <w:rPr>
            <w:rFonts w:ascii="Calibri" w:hAnsi="Calibri"/>
            <w:sz w:val="24"/>
            <w:szCs w:val="24"/>
            <w:lang w:bidi="ar-SA"/>
          </w:rPr>
          <w:fldChar w:fldCharType="end"/>
        </w:r>
      </w:ins>
      <w:r w:rsidRPr="007255D6">
        <w:rPr>
          <w:rFonts w:ascii="Calibri" w:hAnsi="Calibri"/>
          <w:sz w:val="24"/>
          <w:szCs w:val="24"/>
          <w:lang w:bidi="ar-SA"/>
        </w:rPr>
        <w:t xml:space="preserve"> rate is constant and the rate curve is flat</w:t>
      </w:r>
    </w:p>
    <w:p w14:paraId="05C6BE8E" w14:textId="0B07311A"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risk-free interest</w:t>
      </w:r>
      <w:ins w:id="4427" w:author="Aleksander Hansen" w:date="2013-02-15T16:38:00Z">
        <w:r w:rsidR="008A28C4">
          <w:rPr>
            <w:rFonts w:ascii="Calibri" w:hAnsi="Calibri"/>
            <w:sz w:val="24"/>
            <w:szCs w:val="24"/>
            <w:lang w:bidi="ar-SA"/>
          </w:rPr>
          <w:fldChar w:fldCharType="begin"/>
        </w:r>
        <w:r w:rsidR="008A28C4">
          <w:instrText xml:space="preserve"> XE "</w:instrText>
        </w:r>
      </w:ins>
      <w:r w:rsidR="008A28C4" w:rsidRPr="008568A7">
        <w:rPr>
          <w:rFonts w:ascii="Calibri" w:hAnsi="Calibri"/>
        </w:rPr>
        <w:instrText>interest</w:instrText>
      </w:r>
      <w:ins w:id="4428" w:author="Aleksander Hansen" w:date="2013-02-15T16:38:00Z">
        <w:r w:rsidR="008A28C4">
          <w:instrText xml:space="preserve">" </w:instrText>
        </w:r>
        <w:r w:rsidR="008A28C4">
          <w:rPr>
            <w:rFonts w:ascii="Calibri" w:hAnsi="Calibri"/>
            <w:sz w:val="24"/>
            <w:szCs w:val="24"/>
            <w:lang w:bidi="ar-SA"/>
          </w:rPr>
          <w:fldChar w:fldCharType="end"/>
        </w:r>
      </w:ins>
      <w:r w:rsidRPr="007255D6">
        <w:rPr>
          <w:rFonts w:ascii="Calibri" w:hAnsi="Calibri"/>
          <w:sz w:val="24"/>
          <w:szCs w:val="24"/>
          <w:lang w:bidi="ar-SA"/>
        </w:rPr>
        <w:t xml:space="preserve"> rate is constant and the rate curve is flat; and if the counterparty (credit) risk on the forward</w:t>
      </w:r>
      <w:ins w:id="4429" w:author="Aleksander Hansen" w:date="2013-02-15T16:50: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forward</w:instrText>
      </w:r>
      <w:ins w:id="4430" w:author="Aleksander Hansen" w:date="2013-02-15T16:50:00Z">
        <w:r w:rsidR="00AC5507">
          <w:instrText xml:space="preserve">" </w:instrText>
        </w:r>
        <w:r w:rsidR="00AC5507">
          <w:rPr>
            <w:rFonts w:ascii="Calibri" w:hAnsi="Calibri"/>
            <w:sz w:val="24"/>
            <w:szCs w:val="24"/>
            <w:lang w:bidi="ar-SA"/>
          </w:rPr>
          <w:fldChar w:fldCharType="end"/>
        </w:r>
      </w:ins>
      <w:r w:rsidRPr="007255D6">
        <w:rPr>
          <w:rFonts w:ascii="Calibri" w:hAnsi="Calibri"/>
          <w:sz w:val="24"/>
          <w:szCs w:val="24"/>
          <w:lang w:bidi="ar-SA"/>
        </w:rPr>
        <w:t xml:space="preserve"> contract is virtually zero</w:t>
      </w:r>
    </w:p>
    <w:p w14:paraId="0D44ED8C" w14:textId="53C9E235" w:rsidR="00B20A0D" w:rsidRPr="007255D6" w:rsidRDefault="007255D6" w:rsidP="00B20A0D">
      <w:pPr>
        <w:pStyle w:val="Paragraph"/>
        <w:rPr>
          <w:rFonts w:ascii="Calibri" w:hAnsi="Calibri"/>
          <w:sz w:val="24"/>
          <w:szCs w:val="24"/>
          <w:lang w:bidi="ar-SA"/>
        </w:rPr>
      </w:pPr>
      <w:r w:rsidRPr="007255D6">
        <w:rPr>
          <w:rFonts w:ascii="Calibri" w:hAnsi="Calibri"/>
          <w:sz w:val="24"/>
          <w:szCs w:val="24"/>
          <w:lang w:bidi="ar-SA"/>
        </w:rPr>
        <w:t>5.2</w:t>
      </w:r>
      <w:r w:rsidR="00B20A0D" w:rsidRPr="007255D6">
        <w:rPr>
          <w:rFonts w:ascii="Calibri" w:hAnsi="Calibri"/>
          <w:sz w:val="24"/>
          <w:szCs w:val="24"/>
          <w:lang w:bidi="ar-SA"/>
        </w:rPr>
        <w:t xml:space="preserve"> Each of the following is TRUE about the cost of carry</w:t>
      </w:r>
      <w:ins w:id="4431" w:author="Aleksander Hansen" w:date="2013-02-15T16:51: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cost of carry</w:instrText>
      </w:r>
      <w:ins w:id="4432" w:author="Aleksander Hansen" w:date="2013-02-15T16:51:00Z">
        <w:r w:rsidR="00AC5507">
          <w:instrText xml:space="preserve">" </w:instrText>
        </w:r>
        <w:r w:rsidR="00AC5507">
          <w:rPr>
            <w:rFonts w:ascii="Calibri" w:hAnsi="Calibri"/>
            <w:sz w:val="24"/>
            <w:szCs w:val="24"/>
            <w:lang w:bidi="ar-SA"/>
          </w:rPr>
          <w:fldChar w:fldCharType="end"/>
        </w:r>
      </w:ins>
      <w:r w:rsidR="00B20A0D" w:rsidRPr="007255D6">
        <w:rPr>
          <w:rFonts w:ascii="Calibri" w:hAnsi="Calibri"/>
          <w:sz w:val="24"/>
          <w:szCs w:val="24"/>
          <w:lang w:bidi="ar-SA"/>
        </w:rPr>
        <w:t xml:space="preserve"> approach (model) to pricing commodity forwards EXCEPT:</w:t>
      </w:r>
    </w:p>
    <w:p w14:paraId="2859B8E0" w14:textId="10AFABB3"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If the storage cost of a consumption commodity exceeds the risk-free rate, the forward</w:t>
      </w:r>
      <w:ins w:id="4433" w:author="Aleksander Hansen" w:date="2013-02-15T16:50: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forward</w:instrText>
      </w:r>
      <w:ins w:id="4434" w:author="Aleksander Hansen" w:date="2013-02-15T16:50:00Z">
        <w:r w:rsidR="00AC5507">
          <w:instrText xml:space="preserve">" </w:instrText>
        </w:r>
        <w:r w:rsidR="00AC5507">
          <w:rPr>
            <w:rFonts w:ascii="Calibri" w:hAnsi="Calibri"/>
            <w:sz w:val="24"/>
            <w:szCs w:val="24"/>
            <w:lang w:bidi="ar-SA"/>
          </w:rPr>
          <w:fldChar w:fldCharType="end"/>
        </w:r>
      </w:ins>
      <w:r w:rsidRPr="007255D6">
        <w:rPr>
          <w:rFonts w:ascii="Calibri" w:hAnsi="Calibri"/>
          <w:sz w:val="24"/>
          <w:szCs w:val="24"/>
          <w:lang w:bidi="ar-SA"/>
        </w:rPr>
        <w:t xml:space="preserve"> curve must exhibit contango</w:t>
      </w:r>
    </w:p>
    <w:p w14:paraId="151638E0" w14:textId="7A82F68C"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Forward curve backwardation implies a convenience yield</w:t>
      </w:r>
      <w:ins w:id="4435" w:author="Aleksander Hansen" w:date="2013-02-15T17:05: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yield</w:instrText>
      </w:r>
      <w:ins w:id="4436" w:author="Aleksander Hansen" w:date="2013-02-15T17:05:00Z">
        <w:r w:rsidR="00FF184E">
          <w:instrText xml:space="preserve">" </w:instrText>
        </w:r>
        <w:r w:rsidR="00FF184E">
          <w:rPr>
            <w:rFonts w:ascii="Calibri" w:hAnsi="Calibri"/>
            <w:sz w:val="24"/>
            <w:szCs w:val="24"/>
            <w:lang w:bidi="ar-SA"/>
          </w:rPr>
          <w:fldChar w:fldCharType="end"/>
        </w:r>
      </w:ins>
      <w:r w:rsidRPr="007255D6">
        <w:rPr>
          <w:rFonts w:ascii="Calibri" w:hAnsi="Calibri"/>
          <w:sz w:val="24"/>
          <w:szCs w:val="24"/>
          <w:lang w:bidi="ar-SA"/>
        </w:rPr>
        <w:t xml:space="preserve"> that is greater than the cost of carry</w:t>
      </w:r>
      <w:ins w:id="4437" w:author="Aleksander Hansen" w:date="2013-02-15T16:51: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cost of carry</w:instrText>
      </w:r>
      <w:ins w:id="4438" w:author="Aleksander Hansen" w:date="2013-02-15T16:51:00Z">
        <w:r w:rsidR="00AC5507">
          <w:instrText xml:space="preserve">" </w:instrText>
        </w:r>
        <w:r w:rsidR="00AC5507">
          <w:rPr>
            <w:rFonts w:ascii="Calibri" w:hAnsi="Calibri"/>
            <w:sz w:val="24"/>
            <w:szCs w:val="24"/>
            <w:lang w:bidi="ar-SA"/>
          </w:rPr>
          <w:fldChar w:fldCharType="end"/>
        </w:r>
      </w:ins>
      <w:r w:rsidRPr="007255D6">
        <w:rPr>
          <w:rFonts w:ascii="Calibri" w:hAnsi="Calibri"/>
          <w:sz w:val="24"/>
          <w:szCs w:val="24"/>
          <w:lang w:bidi="ar-SA"/>
        </w:rPr>
        <w:t xml:space="preserve"> (y &gt; c)</w:t>
      </w:r>
    </w:p>
    <w:p w14:paraId="1090B881" w14:textId="64B220ED"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The convenience yield</w:t>
      </w:r>
      <w:ins w:id="4439" w:author="Aleksander Hansen" w:date="2013-02-15T17:05: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yield</w:instrText>
      </w:r>
      <w:ins w:id="4440" w:author="Aleksander Hansen" w:date="2013-02-15T17:05:00Z">
        <w:r w:rsidR="00FF184E">
          <w:instrText xml:space="preserve">" </w:instrText>
        </w:r>
        <w:r w:rsidR="00FF184E">
          <w:rPr>
            <w:rFonts w:ascii="Calibri" w:hAnsi="Calibri"/>
            <w:sz w:val="24"/>
            <w:szCs w:val="24"/>
            <w:lang w:bidi="ar-SA"/>
          </w:rPr>
          <w:fldChar w:fldCharType="end"/>
        </w:r>
      </w:ins>
      <w:r w:rsidRPr="007255D6">
        <w:rPr>
          <w:rFonts w:ascii="Calibri" w:hAnsi="Calibri"/>
          <w:sz w:val="24"/>
          <w:szCs w:val="24"/>
          <w:lang w:bidi="ar-SA"/>
        </w:rPr>
        <w:t xml:space="preserve"> is economically like a dividend and therefore like a negative storage cost</w:t>
      </w:r>
    </w:p>
    <w:p w14:paraId="1B02D926" w14:textId="4908F5A3"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A non-dividend-paying stock has a cost of carry</w:t>
      </w:r>
      <w:ins w:id="4441" w:author="Aleksander Hansen" w:date="2013-02-15T16:51: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cost of carry</w:instrText>
      </w:r>
      <w:ins w:id="4442" w:author="Aleksander Hansen" w:date="2013-02-15T16:51:00Z">
        <w:r w:rsidR="00AC5507">
          <w:instrText xml:space="preserve">" </w:instrText>
        </w:r>
        <w:r w:rsidR="00AC5507">
          <w:rPr>
            <w:rFonts w:ascii="Calibri" w:hAnsi="Calibri"/>
            <w:sz w:val="24"/>
            <w:szCs w:val="24"/>
            <w:lang w:bidi="ar-SA"/>
          </w:rPr>
          <w:fldChar w:fldCharType="end"/>
        </w:r>
      </w:ins>
      <w:r w:rsidRPr="007255D6">
        <w:rPr>
          <w:rFonts w:ascii="Calibri" w:hAnsi="Calibri"/>
          <w:sz w:val="24"/>
          <w:szCs w:val="24"/>
          <w:lang w:bidi="ar-SA"/>
        </w:rPr>
        <w:t xml:space="preserve"> equal to the risk-free rate</w:t>
      </w:r>
    </w:p>
    <w:p w14:paraId="00CA574B" w14:textId="71870ECF"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5.3 If currency futures are quoted in US dollars per unit of foreign currency, and if foreign exchange futures prices are increasing with maturity, what does interest</w:t>
      </w:r>
      <w:ins w:id="4443" w:author="Aleksander Hansen" w:date="2013-02-15T16:38:00Z">
        <w:r w:rsidR="008A28C4">
          <w:rPr>
            <w:rFonts w:ascii="Calibri" w:hAnsi="Calibri"/>
            <w:sz w:val="24"/>
            <w:szCs w:val="24"/>
            <w:lang w:bidi="ar-SA"/>
          </w:rPr>
          <w:fldChar w:fldCharType="begin"/>
        </w:r>
        <w:r w:rsidR="008A28C4">
          <w:instrText xml:space="preserve"> XE "</w:instrText>
        </w:r>
      </w:ins>
      <w:r w:rsidR="008A28C4" w:rsidRPr="008568A7">
        <w:rPr>
          <w:rFonts w:ascii="Calibri" w:hAnsi="Calibri"/>
        </w:rPr>
        <w:instrText>interest</w:instrText>
      </w:r>
      <w:ins w:id="4444" w:author="Aleksander Hansen" w:date="2013-02-15T16:38:00Z">
        <w:r w:rsidR="008A28C4">
          <w:instrText xml:space="preserve">" </w:instrText>
        </w:r>
        <w:r w:rsidR="008A28C4">
          <w:rPr>
            <w:rFonts w:ascii="Calibri" w:hAnsi="Calibri"/>
            <w:sz w:val="24"/>
            <w:szCs w:val="24"/>
            <w:lang w:bidi="ar-SA"/>
          </w:rPr>
          <w:fldChar w:fldCharType="end"/>
        </w:r>
      </w:ins>
      <w:r w:rsidRPr="007255D6">
        <w:rPr>
          <w:rFonts w:ascii="Calibri" w:hAnsi="Calibri"/>
          <w:sz w:val="24"/>
          <w:szCs w:val="24"/>
          <w:lang w:bidi="ar-SA"/>
        </w:rPr>
        <w:t xml:space="preserve"> rate parity (IRP) imply?</w:t>
      </w:r>
    </w:p>
    <w:p w14:paraId="6D8394DC" w14:textId="05259088"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US risk interest</w:t>
      </w:r>
      <w:ins w:id="4445" w:author="Aleksander Hansen" w:date="2013-02-15T16:38:00Z">
        <w:r w:rsidR="008A28C4">
          <w:rPr>
            <w:rFonts w:ascii="Calibri" w:hAnsi="Calibri"/>
            <w:sz w:val="24"/>
            <w:szCs w:val="24"/>
            <w:lang w:bidi="ar-SA"/>
          </w:rPr>
          <w:fldChar w:fldCharType="begin"/>
        </w:r>
        <w:r w:rsidR="008A28C4">
          <w:instrText xml:space="preserve"> XE "</w:instrText>
        </w:r>
      </w:ins>
      <w:r w:rsidR="008A28C4" w:rsidRPr="008568A7">
        <w:rPr>
          <w:rFonts w:ascii="Calibri" w:hAnsi="Calibri"/>
        </w:rPr>
        <w:instrText>interest</w:instrText>
      </w:r>
      <w:ins w:id="4446" w:author="Aleksander Hansen" w:date="2013-02-15T16:38:00Z">
        <w:r w:rsidR="008A28C4">
          <w:instrText xml:space="preserve">" </w:instrText>
        </w:r>
        <w:r w:rsidR="008A28C4">
          <w:rPr>
            <w:rFonts w:ascii="Calibri" w:hAnsi="Calibri"/>
            <w:sz w:val="24"/>
            <w:szCs w:val="24"/>
            <w:lang w:bidi="ar-SA"/>
          </w:rPr>
          <w:fldChar w:fldCharType="end"/>
        </w:r>
      </w:ins>
      <w:r w:rsidRPr="007255D6">
        <w:rPr>
          <w:rFonts w:ascii="Calibri" w:hAnsi="Calibri"/>
          <w:sz w:val="24"/>
          <w:szCs w:val="24"/>
          <w:lang w:bidi="ar-SA"/>
        </w:rPr>
        <w:t xml:space="preserve"> rates are greater than foreign interest rates (r &gt; rf)</w:t>
      </w:r>
    </w:p>
    <w:p w14:paraId="6BF2BA1A" w14:textId="688BD86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Foreign interest</w:t>
      </w:r>
      <w:ins w:id="4447" w:author="Aleksander Hansen" w:date="2013-02-15T16:38:00Z">
        <w:r w:rsidR="008A28C4">
          <w:rPr>
            <w:rFonts w:ascii="Calibri" w:hAnsi="Calibri"/>
            <w:sz w:val="24"/>
            <w:szCs w:val="24"/>
            <w:lang w:bidi="ar-SA"/>
          </w:rPr>
          <w:fldChar w:fldCharType="begin"/>
        </w:r>
        <w:r w:rsidR="008A28C4">
          <w:instrText xml:space="preserve"> XE "</w:instrText>
        </w:r>
      </w:ins>
      <w:r w:rsidR="008A28C4" w:rsidRPr="008568A7">
        <w:rPr>
          <w:rFonts w:ascii="Calibri" w:hAnsi="Calibri"/>
        </w:rPr>
        <w:instrText>interest</w:instrText>
      </w:r>
      <w:ins w:id="4448" w:author="Aleksander Hansen" w:date="2013-02-15T16:38:00Z">
        <w:r w:rsidR="008A28C4">
          <w:instrText xml:space="preserve">" </w:instrText>
        </w:r>
        <w:r w:rsidR="008A28C4">
          <w:rPr>
            <w:rFonts w:ascii="Calibri" w:hAnsi="Calibri"/>
            <w:sz w:val="24"/>
            <w:szCs w:val="24"/>
            <w:lang w:bidi="ar-SA"/>
          </w:rPr>
          <w:fldChar w:fldCharType="end"/>
        </w:r>
      </w:ins>
      <w:r w:rsidRPr="007255D6">
        <w:rPr>
          <w:rFonts w:ascii="Calibri" w:hAnsi="Calibri"/>
          <w:sz w:val="24"/>
          <w:szCs w:val="24"/>
          <w:lang w:bidi="ar-SA"/>
        </w:rPr>
        <w:t xml:space="preserve"> rates and greater than US risk interest rates (rf &gt; r)</w:t>
      </w:r>
    </w:p>
    <w:p w14:paraId="59DA5854" w14:textId="74ED999B"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Spot exchange rates are greater than foreign interest</w:t>
      </w:r>
      <w:ins w:id="4449" w:author="Aleksander Hansen" w:date="2013-02-15T16:38:00Z">
        <w:r w:rsidR="008A28C4">
          <w:rPr>
            <w:rFonts w:ascii="Calibri" w:hAnsi="Calibri"/>
            <w:sz w:val="24"/>
            <w:szCs w:val="24"/>
            <w:lang w:bidi="ar-SA"/>
          </w:rPr>
          <w:fldChar w:fldCharType="begin"/>
        </w:r>
        <w:r w:rsidR="008A28C4">
          <w:instrText xml:space="preserve"> XE "</w:instrText>
        </w:r>
      </w:ins>
      <w:r w:rsidR="008A28C4" w:rsidRPr="008568A7">
        <w:rPr>
          <w:rFonts w:ascii="Calibri" w:hAnsi="Calibri"/>
        </w:rPr>
        <w:instrText>interest</w:instrText>
      </w:r>
      <w:ins w:id="4450" w:author="Aleksander Hansen" w:date="2013-02-15T16:38:00Z">
        <w:r w:rsidR="008A28C4">
          <w:instrText xml:space="preserve">" </w:instrText>
        </w:r>
        <w:r w:rsidR="008A28C4">
          <w:rPr>
            <w:rFonts w:ascii="Calibri" w:hAnsi="Calibri"/>
            <w:sz w:val="24"/>
            <w:szCs w:val="24"/>
            <w:lang w:bidi="ar-SA"/>
          </w:rPr>
          <w:fldChar w:fldCharType="end"/>
        </w:r>
      </w:ins>
      <w:r w:rsidRPr="007255D6">
        <w:rPr>
          <w:rFonts w:ascii="Calibri" w:hAnsi="Calibri"/>
          <w:sz w:val="24"/>
          <w:szCs w:val="24"/>
          <w:lang w:bidi="ar-SA"/>
        </w:rPr>
        <w:t xml:space="preserve"> rates</w:t>
      </w:r>
    </w:p>
    <w:p w14:paraId="287B631D" w14:textId="220D3548"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Foreign interest</w:t>
      </w:r>
      <w:ins w:id="4451" w:author="Aleksander Hansen" w:date="2013-02-15T16:38:00Z">
        <w:r w:rsidR="008A28C4">
          <w:rPr>
            <w:rFonts w:ascii="Calibri" w:hAnsi="Calibri"/>
            <w:sz w:val="24"/>
            <w:szCs w:val="24"/>
            <w:lang w:bidi="ar-SA"/>
          </w:rPr>
          <w:fldChar w:fldCharType="begin"/>
        </w:r>
        <w:r w:rsidR="008A28C4">
          <w:instrText xml:space="preserve"> XE "</w:instrText>
        </w:r>
      </w:ins>
      <w:r w:rsidR="008A28C4" w:rsidRPr="008568A7">
        <w:rPr>
          <w:rFonts w:ascii="Calibri" w:hAnsi="Calibri"/>
        </w:rPr>
        <w:instrText>interest</w:instrText>
      </w:r>
      <w:ins w:id="4452" w:author="Aleksander Hansen" w:date="2013-02-15T16:38:00Z">
        <w:r w:rsidR="008A28C4">
          <w:instrText xml:space="preserve">" </w:instrText>
        </w:r>
        <w:r w:rsidR="008A28C4">
          <w:rPr>
            <w:rFonts w:ascii="Calibri" w:hAnsi="Calibri"/>
            <w:sz w:val="24"/>
            <w:szCs w:val="24"/>
            <w:lang w:bidi="ar-SA"/>
          </w:rPr>
          <w:fldChar w:fldCharType="end"/>
        </w:r>
      </w:ins>
      <w:r w:rsidRPr="007255D6">
        <w:rPr>
          <w:rFonts w:ascii="Calibri" w:hAnsi="Calibri"/>
          <w:sz w:val="24"/>
          <w:szCs w:val="24"/>
          <w:lang w:bidi="ar-SA"/>
        </w:rPr>
        <w:t xml:space="preserve"> rates are greater than spot</w:t>
      </w:r>
      <w:ins w:id="4453" w:author="Aleksander Hansen" w:date="2013-02-15T17:14:00Z">
        <w:r w:rsidR="003578F0">
          <w:rPr>
            <w:rFonts w:ascii="Calibri" w:hAnsi="Calibri"/>
            <w:sz w:val="24"/>
            <w:szCs w:val="24"/>
            <w:lang w:bidi="ar-SA"/>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454" w:author="Aleksander Hansen" w:date="2013-02-15T17:14:00Z">
        <w:r w:rsidR="003578F0">
          <w:instrText xml:space="preserve">spot price" </w:instrText>
        </w:r>
        <w:r w:rsidR="003578F0">
          <w:rPr>
            <w:rFonts w:ascii="Calibri" w:hAnsi="Calibri"/>
            <w:sz w:val="24"/>
            <w:szCs w:val="24"/>
            <w:lang w:bidi="ar-SA"/>
          </w:rPr>
          <w:fldChar w:fldCharType="end"/>
        </w:r>
      </w:ins>
      <w:r w:rsidRPr="007255D6">
        <w:rPr>
          <w:rFonts w:ascii="Calibri" w:hAnsi="Calibri"/>
          <w:sz w:val="24"/>
          <w:szCs w:val="24"/>
          <w:lang w:bidi="ar-SA"/>
        </w:rPr>
        <w:t xml:space="preserve"> exchange rates</w:t>
      </w:r>
    </w:p>
    <w:p w14:paraId="26F057F5" w14:textId="4664D506"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5.4 Assume that corn has the following properties: positive storage cost, no convenience yield</w:t>
      </w:r>
      <w:ins w:id="4455" w:author="Aleksander Hansen" w:date="2013-02-15T17:05: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yield</w:instrText>
      </w:r>
      <w:ins w:id="4456" w:author="Aleksander Hansen" w:date="2013-02-15T17:05:00Z">
        <w:r w:rsidR="00FF184E">
          <w:instrText xml:space="preserve">" </w:instrText>
        </w:r>
        <w:r w:rsidR="00FF184E">
          <w:rPr>
            <w:rFonts w:ascii="Calibri" w:hAnsi="Calibri"/>
            <w:sz w:val="24"/>
            <w:szCs w:val="24"/>
            <w:lang w:bidi="ar-SA"/>
          </w:rPr>
          <w:fldChar w:fldCharType="end"/>
        </w:r>
      </w:ins>
      <w:r w:rsidRPr="007255D6">
        <w:rPr>
          <w:rFonts w:ascii="Calibri" w:hAnsi="Calibri"/>
          <w:sz w:val="24"/>
          <w:szCs w:val="24"/>
          <w:lang w:bidi="ar-SA"/>
        </w:rPr>
        <w:t>, and positive systemic risk (i.e., beta &gt; 0). According to Hull</w:t>
      </w:r>
      <w:ins w:id="4457" w:author="Aleksander Hansen" w:date="2013-02-15T16:38:00Z">
        <w:r w:rsidR="008A28C4">
          <w:rPr>
            <w:rFonts w:ascii="Calibri" w:hAnsi="Calibri"/>
            <w:sz w:val="24"/>
            <w:szCs w:val="24"/>
            <w:lang w:bidi="ar-SA"/>
          </w:rPr>
          <w:fldChar w:fldCharType="begin"/>
        </w:r>
        <w:r w:rsidR="008A28C4">
          <w:instrText xml:space="preserve"> XE "</w:instrText>
        </w:r>
      </w:ins>
      <w:r w:rsidR="008A28C4" w:rsidRPr="008568A7">
        <w:rPr>
          <w:rFonts w:ascii="Calibri" w:hAnsi="Calibri"/>
        </w:rPr>
        <w:instrText>Hull</w:instrText>
      </w:r>
      <w:ins w:id="4458" w:author="Aleksander Hansen" w:date="2013-02-15T16:38:00Z">
        <w:r w:rsidR="008A28C4">
          <w:instrText xml:space="preserve">" </w:instrText>
        </w:r>
        <w:r w:rsidR="008A28C4">
          <w:rPr>
            <w:rFonts w:ascii="Calibri" w:hAnsi="Calibri"/>
            <w:sz w:val="24"/>
            <w:szCs w:val="24"/>
            <w:lang w:bidi="ar-SA"/>
          </w:rPr>
          <w:fldChar w:fldCharType="end"/>
        </w:r>
      </w:ins>
      <w:r w:rsidRPr="007255D6">
        <w:rPr>
          <w:rFonts w:ascii="Calibri" w:hAnsi="Calibri"/>
          <w:sz w:val="24"/>
          <w:szCs w:val="24"/>
          <w:lang w:bidi="ar-SA"/>
        </w:rPr>
        <w:t>, which is most likely with respect to, respectively, the observed forward</w:t>
      </w:r>
      <w:ins w:id="4459" w:author="Aleksander Hansen" w:date="2013-02-15T16:50: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forward</w:instrText>
      </w:r>
      <w:ins w:id="4460" w:author="Aleksander Hansen" w:date="2013-02-15T16:50:00Z">
        <w:r w:rsidR="00AC5507">
          <w:instrText xml:space="preserve">" </w:instrText>
        </w:r>
        <w:r w:rsidR="00AC5507">
          <w:rPr>
            <w:rFonts w:ascii="Calibri" w:hAnsi="Calibri"/>
            <w:sz w:val="24"/>
            <w:szCs w:val="24"/>
            <w:lang w:bidi="ar-SA"/>
          </w:rPr>
          <w:fldChar w:fldCharType="end"/>
        </w:r>
      </w:ins>
      <w:r w:rsidRPr="007255D6">
        <w:rPr>
          <w:rFonts w:ascii="Calibri" w:hAnsi="Calibri"/>
          <w:sz w:val="24"/>
          <w:szCs w:val="24"/>
          <w:lang w:bidi="ar-SA"/>
        </w:rPr>
        <w:t xml:space="preserve"> curve (contango = normal; backwardation = inverted) and the relationship between the futures price, F(0,X), and the expected future spot</w:t>
      </w:r>
      <w:ins w:id="4461" w:author="Aleksander Hansen" w:date="2013-02-15T17:14:00Z">
        <w:r w:rsidR="003578F0">
          <w:rPr>
            <w:rFonts w:ascii="Calibri" w:hAnsi="Calibri"/>
            <w:sz w:val="24"/>
            <w:szCs w:val="24"/>
            <w:lang w:bidi="ar-SA"/>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462" w:author="Aleksander Hansen" w:date="2013-02-15T17:14:00Z">
        <w:r w:rsidR="003578F0">
          <w:instrText xml:space="preserve">spot price" </w:instrText>
        </w:r>
        <w:r w:rsidR="003578F0">
          <w:rPr>
            <w:rFonts w:ascii="Calibri" w:hAnsi="Calibri"/>
            <w:sz w:val="24"/>
            <w:szCs w:val="24"/>
            <w:lang w:bidi="ar-SA"/>
          </w:rPr>
          <w:fldChar w:fldCharType="end"/>
        </w:r>
      </w:ins>
      <w:r w:rsidRPr="007255D6">
        <w:rPr>
          <w:rFonts w:ascii="Calibri" w:hAnsi="Calibri"/>
          <w:sz w:val="24"/>
          <w:szCs w:val="24"/>
          <w:lang w:bidi="ar-SA"/>
        </w:rPr>
        <w:t xml:space="preserve"> price, E[S(X)]?</w:t>
      </w:r>
    </w:p>
    <w:p w14:paraId="6D6B27A5"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Contango and normal contango</w:t>
      </w:r>
    </w:p>
    <w:p w14:paraId="42DCD662"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Contango and normal backwardation</w:t>
      </w:r>
    </w:p>
    <w:p w14:paraId="2D1947BE"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Backwardation and normal contango</w:t>
      </w:r>
    </w:p>
    <w:p w14:paraId="3DE20B35"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Backwardation and normal backwardation</w:t>
      </w:r>
    </w:p>
    <w:p w14:paraId="759928BB" w14:textId="7B954F59" w:rsidR="00007DCE" w:rsidRPr="007255D6" w:rsidRDefault="00007DCE" w:rsidP="007255D6">
      <w:pPr>
        <w:pStyle w:val="Heading3"/>
        <w:rPr>
          <w:rFonts w:ascii="Cambria" w:hAnsi="Cambria"/>
          <w:sz w:val="22"/>
          <w:szCs w:val="22"/>
          <w:lang w:bidi="en-US"/>
        </w:rPr>
      </w:pPr>
      <w:bookmarkStart w:id="4463" w:name="_Toc222580660"/>
      <w:r>
        <w:t>Answers</w:t>
      </w:r>
      <w:bookmarkEnd w:id="4463"/>
      <w:r w:rsidRPr="008568A7">
        <w:t xml:space="preserve">  </w:t>
      </w:r>
    </w:p>
    <w:p w14:paraId="05E0E12A" w14:textId="765E25F2" w:rsidR="00B20A0D" w:rsidRPr="007255D6" w:rsidRDefault="007255D6" w:rsidP="00B20A0D">
      <w:pPr>
        <w:pStyle w:val="Paragraph"/>
        <w:rPr>
          <w:rFonts w:ascii="Calibri" w:hAnsi="Calibri"/>
          <w:sz w:val="24"/>
          <w:szCs w:val="24"/>
          <w:lang w:bidi="ar-SA"/>
        </w:rPr>
      </w:pPr>
      <w:r w:rsidRPr="007255D6">
        <w:rPr>
          <w:rFonts w:ascii="Calibri" w:hAnsi="Calibri"/>
          <w:sz w:val="24"/>
          <w:szCs w:val="24"/>
          <w:lang w:bidi="ar-SA"/>
        </w:rPr>
        <w:t>5</w:t>
      </w:r>
      <w:r w:rsidR="00B20A0D" w:rsidRPr="007255D6">
        <w:rPr>
          <w:rFonts w:ascii="Calibri" w:hAnsi="Calibri"/>
          <w:sz w:val="24"/>
          <w:szCs w:val="24"/>
          <w:lang w:bidi="ar-SA"/>
        </w:rPr>
        <w:t>.</w:t>
      </w:r>
      <w:r w:rsidRPr="007255D6">
        <w:rPr>
          <w:rFonts w:ascii="Calibri" w:hAnsi="Calibri"/>
          <w:sz w:val="24"/>
          <w:szCs w:val="24"/>
          <w:lang w:bidi="ar-SA"/>
        </w:rPr>
        <w:t>1</w:t>
      </w:r>
      <w:r w:rsidR="00B20A0D" w:rsidRPr="007255D6">
        <w:rPr>
          <w:rFonts w:ascii="Calibri" w:hAnsi="Calibri"/>
          <w:sz w:val="24"/>
          <w:szCs w:val="24"/>
          <w:lang w:bidi="ar-SA"/>
        </w:rPr>
        <w:t xml:space="preserve"> D. </w:t>
      </w:r>
      <w:r>
        <w:rPr>
          <w:rFonts w:ascii="Calibri" w:hAnsi="Calibri"/>
          <w:sz w:val="24"/>
          <w:szCs w:val="24"/>
          <w:lang w:bidi="ar-SA"/>
        </w:rPr>
        <w:br/>
      </w:r>
      <w:r w:rsidR="00B20A0D" w:rsidRPr="007255D6">
        <w:rPr>
          <w:rFonts w:ascii="Calibri" w:hAnsi="Calibri"/>
          <w:sz w:val="24"/>
          <w:szCs w:val="24"/>
          <w:lang w:bidi="ar-SA"/>
        </w:rPr>
        <w:t xml:space="preserve">If the </w:t>
      </w:r>
      <w:r w:rsidRPr="007255D6">
        <w:rPr>
          <w:rFonts w:ascii="Calibri" w:hAnsi="Calibri"/>
          <w:sz w:val="24"/>
          <w:szCs w:val="24"/>
          <w:lang w:bidi="ar-SA"/>
        </w:rPr>
        <w:t>risk-free</w:t>
      </w:r>
      <w:r w:rsidR="00B20A0D" w:rsidRPr="007255D6">
        <w:rPr>
          <w:rFonts w:ascii="Calibri" w:hAnsi="Calibri"/>
          <w:sz w:val="24"/>
          <w:szCs w:val="24"/>
          <w:lang w:bidi="ar-SA"/>
        </w:rPr>
        <w:t xml:space="preserve"> interest</w:t>
      </w:r>
      <w:ins w:id="4464" w:author="Aleksander Hansen" w:date="2013-02-15T16:38:00Z">
        <w:r w:rsidR="008A28C4">
          <w:rPr>
            <w:rFonts w:ascii="Calibri" w:hAnsi="Calibri"/>
            <w:sz w:val="24"/>
            <w:szCs w:val="24"/>
            <w:lang w:bidi="ar-SA"/>
          </w:rPr>
          <w:fldChar w:fldCharType="begin"/>
        </w:r>
        <w:r w:rsidR="008A28C4">
          <w:instrText xml:space="preserve"> XE "</w:instrText>
        </w:r>
      </w:ins>
      <w:r w:rsidR="008A28C4" w:rsidRPr="008568A7">
        <w:rPr>
          <w:rFonts w:ascii="Calibri" w:hAnsi="Calibri"/>
        </w:rPr>
        <w:instrText>interest</w:instrText>
      </w:r>
      <w:ins w:id="4465" w:author="Aleksander Hansen" w:date="2013-02-15T16:38:00Z">
        <w:r w:rsidR="008A28C4">
          <w:instrText xml:space="preserve">" </w:instrText>
        </w:r>
        <w:r w:rsidR="008A28C4">
          <w:rPr>
            <w:rFonts w:ascii="Calibri" w:hAnsi="Calibri"/>
            <w:sz w:val="24"/>
            <w:szCs w:val="24"/>
            <w:lang w:bidi="ar-SA"/>
          </w:rPr>
          <w:fldChar w:fldCharType="end"/>
        </w:r>
      </w:ins>
      <w:r w:rsidR="00B20A0D" w:rsidRPr="007255D6">
        <w:rPr>
          <w:rFonts w:ascii="Calibri" w:hAnsi="Calibri"/>
          <w:sz w:val="24"/>
          <w:szCs w:val="24"/>
          <w:lang w:bidi="ar-SA"/>
        </w:rPr>
        <w:t xml:space="preserve"> rate is constant and the rate curve is flat; and if the counterparty (credit) risk on the forward</w:t>
      </w:r>
      <w:ins w:id="4466" w:author="Aleksander Hansen" w:date="2013-02-15T16:50: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forward</w:instrText>
      </w:r>
      <w:ins w:id="4467" w:author="Aleksander Hansen" w:date="2013-02-15T16:50:00Z">
        <w:r w:rsidR="00AC5507">
          <w:instrText xml:space="preserve">" </w:instrText>
        </w:r>
        <w:r w:rsidR="00AC5507">
          <w:rPr>
            <w:rFonts w:ascii="Calibri" w:hAnsi="Calibri"/>
            <w:sz w:val="24"/>
            <w:szCs w:val="24"/>
            <w:lang w:bidi="ar-SA"/>
          </w:rPr>
          <w:fldChar w:fldCharType="end"/>
        </w:r>
      </w:ins>
      <w:r w:rsidR="00B20A0D" w:rsidRPr="007255D6">
        <w:rPr>
          <w:rFonts w:ascii="Calibri" w:hAnsi="Calibri"/>
          <w:sz w:val="24"/>
          <w:szCs w:val="24"/>
          <w:lang w:bidi="ar-SA"/>
        </w:rPr>
        <w:t xml:space="preserve"> contract is virtually zero</w:t>
      </w:r>
      <w:r w:rsidR="00B20A0D" w:rsidRPr="007255D6">
        <w:rPr>
          <w:rFonts w:ascii="Calibri" w:hAnsi="Calibri"/>
          <w:sz w:val="24"/>
          <w:szCs w:val="24"/>
          <w:lang w:bidi="ar-SA"/>
        </w:rPr>
        <w:br/>
        <w:t>(C) is a fine answer and faithful to the text: the key theoretical pricing difference, immaterial at short maturities, is the marginal cash flow volatility implied by the daily (mark to market) settlement of the futures contract; this difference is a function of the interest rates at which the marginal cash flows are borrowed/reinvested.</w:t>
      </w:r>
      <w:r w:rsidR="00B20A0D" w:rsidRPr="007255D6">
        <w:rPr>
          <w:rFonts w:ascii="Calibri" w:hAnsi="Calibri"/>
          <w:sz w:val="24"/>
          <w:szCs w:val="24"/>
          <w:lang w:bidi="ar-SA"/>
        </w:rPr>
        <w:br/>
        <w:t xml:space="preserve">But (D) is better because counterparty risk is another key difference between the forward and the futures contract. </w:t>
      </w:r>
    </w:p>
    <w:p w14:paraId="017FFE9B" w14:textId="3228F6B9" w:rsidR="00B20A0D" w:rsidRPr="007255D6" w:rsidRDefault="00B20A0D" w:rsidP="00B20A0D">
      <w:pPr>
        <w:pStyle w:val="Paragraph"/>
        <w:rPr>
          <w:rFonts w:ascii="Calibri" w:hAnsi="Calibri"/>
          <w:sz w:val="24"/>
          <w:szCs w:val="24"/>
          <w:lang w:bidi="ar-SA"/>
        </w:rPr>
      </w:pPr>
      <w:r w:rsidRPr="007255D6">
        <w:rPr>
          <w:rFonts w:ascii="Calibri" w:hAnsi="Calibri"/>
          <w:sz w:val="24"/>
          <w:szCs w:val="24"/>
          <w:lang w:bidi="ar-SA"/>
        </w:rPr>
        <w:t>5.</w:t>
      </w:r>
      <w:r w:rsidR="007255D6" w:rsidRPr="007255D6">
        <w:rPr>
          <w:rFonts w:ascii="Calibri" w:hAnsi="Calibri"/>
          <w:sz w:val="24"/>
          <w:szCs w:val="24"/>
          <w:lang w:bidi="ar-SA"/>
        </w:rPr>
        <w:t>2</w:t>
      </w:r>
      <w:r w:rsidRPr="007255D6">
        <w:rPr>
          <w:rFonts w:ascii="Calibri" w:hAnsi="Calibri"/>
          <w:sz w:val="24"/>
          <w:szCs w:val="24"/>
          <w:lang w:bidi="ar-SA"/>
        </w:rPr>
        <w:t xml:space="preserve"> A. </w:t>
      </w:r>
      <w:r w:rsidR="007255D6">
        <w:rPr>
          <w:rFonts w:ascii="Calibri" w:hAnsi="Calibri"/>
          <w:sz w:val="24"/>
          <w:szCs w:val="24"/>
          <w:lang w:bidi="ar-SA"/>
        </w:rPr>
        <w:br/>
      </w:r>
      <w:r w:rsidRPr="007255D6">
        <w:rPr>
          <w:rFonts w:ascii="Calibri" w:hAnsi="Calibri"/>
          <w:sz w:val="24"/>
          <w:szCs w:val="24"/>
          <w:lang w:bidi="ar-SA"/>
        </w:rPr>
        <w:t>Finance cost plus storage (r + u) alone implies contango but convenience yield</w:t>
      </w:r>
      <w:ins w:id="4468" w:author="Aleksander Hansen" w:date="2013-02-15T17:05: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yield</w:instrText>
      </w:r>
      <w:ins w:id="4469" w:author="Aleksander Hansen" w:date="2013-02-15T17:05:00Z">
        <w:r w:rsidR="00FF184E">
          <w:instrText xml:space="preserve">" </w:instrText>
        </w:r>
        <w:r w:rsidR="00FF184E">
          <w:rPr>
            <w:rFonts w:ascii="Calibri" w:hAnsi="Calibri"/>
            <w:sz w:val="24"/>
            <w:szCs w:val="24"/>
            <w:lang w:bidi="ar-SA"/>
          </w:rPr>
          <w:fldChar w:fldCharType="end"/>
        </w:r>
      </w:ins>
      <w:r w:rsidRPr="007255D6">
        <w:rPr>
          <w:rFonts w:ascii="Calibri" w:hAnsi="Calibri"/>
          <w:sz w:val="24"/>
          <w:szCs w:val="24"/>
          <w:lang w:bidi="ar-SA"/>
        </w:rPr>
        <w:t xml:space="preserve"> might be large enough to induce backwardation; i.e., unclear with convenience yield.</w:t>
      </w:r>
    </w:p>
    <w:p w14:paraId="26572D58" w14:textId="77777777" w:rsidR="00B20A0D" w:rsidRPr="007255D6" w:rsidRDefault="00B20A0D" w:rsidP="00B20A0D">
      <w:pPr>
        <w:pStyle w:val="Paragraph"/>
        <w:rPr>
          <w:rFonts w:ascii="Calibri" w:hAnsi="Calibri"/>
          <w:sz w:val="24"/>
          <w:szCs w:val="24"/>
          <w:lang w:bidi="ar-SA"/>
        </w:rPr>
      </w:pPr>
      <w:r w:rsidRPr="007255D6">
        <w:rPr>
          <w:rFonts w:ascii="Calibri" w:hAnsi="Calibri"/>
          <w:sz w:val="24"/>
          <w:szCs w:val="24"/>
          <w:lang w:bidi="ar-SA"/>
        </w:rPr>
        <w:t xml:space="preserve">In regard to (B), (C), and (D), each are TRUE. </w:t>
      </w:r>
    </w:p>
    <w:p w14:paraId="3668B6FA" w14:textId="502686B0"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 xml:space="preserve">5.3 A. </w:t>
      </w:r>
      <w:r>
        <w:rPr>
          <w:rFonts w:ascii="Calibri" w:hAnsi="Calibri"/>
          <w:sz w:val="24"/>
          <w:szCs w:val="24"/>
          <w:lang w:bidi="ar-SA"/>
        </w:rPr>
        <w:br/>
      </w:r>
      <w:r w:rsidRPr="007255D6">
        <w:rPr>
          <w:rFonts w:ascii="Calibri" w:hAnsi="Calibri"/>
          <w:sz w:val="24"/>
          <w:szCs w:val="24"/>
          <w:lang w:bidi="ar-SA"/>
        </w:rPr>
        <w:t>US risk interest</w:t>
      </w:r>
      <w:ins w:id="4470" w:author="Aleksander Hansen" w:date="2013-02-15T16:38:00Z">
        <w:r w:rsidR="008A28C4">
          <w:rPr>
            <w:rFonts w:ascii="Calibri" w:hAnsi="Calibri"/>
            <w:sz w:val="24"/>
            <w:szCs w:val="24"/>
            <w:lang w:bidi="ar-SA"/>
          </w:rPr>
          <w:fldChar w:fldCharType="begin"/>
        </w:r>
        <w:r w:rsidR="008A28C4">
          <w:instrText xml:space="preserve"> XE "</w:instrText>
        </w:r>
      </w:ins>
      <w:r w:rsidR="008A28C4" w:rsidRPr="008568A7">
        <w:rPr>
          <w:rFonts w:ascii="Calibri" w:hAnsi="Calibri"/>
        </w:rPr>
        <w:instrText>interest</w:instrText>
      </w:r>
      <w:ins w:id="4471" w:author="Aleksander Hansen" w:date="2013-02-15T16:38:00Z">
        <w:r w:rsidR="008A28C4">
          <w:instrText xml:space="preserve">" </w:instrText>
        </w:r>
        <w:r w:rsidR="008A28C4">
          <w:rPr>
            <w:rFonts w:ascii="Calibri" w:hAnsi="Calibri"/>
            <w:sz w:val="24"/>
            <w:szCs w:val="24"/>
            <w:lang w:bidi="ar-SA"/>
          </w:rPr>
          <w:fldChar w:fldCharType="end"/>
        </w:r>
      </w:ins>
      <w:r w:rsidRPr="007255D6">
        <w:rPr>
          <w:rFonts w:ascii="Calibri" w:hAnsi="Calibri"/>
          <w:sz w:val="24"/>
          <w:szCs w:val="24"/>
          <w:lang w:bidi="ar-SA"/>
        </w:rPr>
        <w:t xml:space="preserve"> rates are greater than foreign </w:t>
      </w:r>
      <w:r>
        <w:rPr>
          <w:rFonts w:ascii="Calibri" w:hAnsi="Calibri"/>
          <w:sz w:val="24"/>
          <w:szCs w:val="24"/>
          <w:lang w:bidi="ar-SA"/>
        </w:rPr>
        <w:t xml:space="preserve">interest rates (r &gt; rf). </w:t>
      </w:r>
      <w:r w:rsidRPr="007255D6">
        <w:rPr>
          <w:rFonts w:ascii="Calibri" w:hAnsi="Calibri"/>
          <w:sz w:val="24"/>
          <w:szCs w:val="24"/>
          <w:lang w:bidi="ar-SA"/>
        </w:rPr>
        <w:t xml:space="preserve">In regard to (C) and (D), these are meaningless comparison. </w:t>
      </w:r>
    </w:p>
    <w:p w14:paraId="32D0299F" w14:textId="3CB9E0DF"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5.4. B. Contango and normal backwardation</w:t>
      </w:r>
      <w:r w:rsidRPr="007255D6">
        <w:rPr>
          <w:rFonts w:ascii="Calibri" w:hAnsi="Calibri"/>
          <w:sz w:val="24"/>
          <w:szCs w:val="24"/>
          <w:lang w:bidi="ar-SA"/>
        </w:rPr>
        <w:br/>
        <w:t>With respect to the forward</w:t>
      </w:r>
      <w:ins w:id="4472" w:author="Aleksander Hansen" w:date="2013-02-15T16:50: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forward</w:instrText>
      </w:r>
      <w:ins w:id="4473" w:author="Aleksander Hansen" w:date="2013-02-15T16:50:00Z">
        <w:r w:rsidR="00AC5507">
          <w:instrText xml:space="preserve">" </w:instrText>
        </w:r>
        <w:r w:rsidR="00AC5507">
          <w:rPr>
            <w:rFonts w:ascii="Calibri" w:hAnsi="Calibri"/>
            <w:sz w:val="24"/>
            <w:szCs w:val="24"/>
            <w:lang w:bidi="ar-SA"/>
          </w:rPr>
          <w:fldChar w:fldCharType="end"/>
        </w:r>
      </w:ins>
      <w:r w:rsidRPr="007255D6">
        <w:rPr>
          <w:rFonts w:ascii="Calibri" w:hAnsi="Calibri"/>
          <w:sz w:val="24"/>
          <w:szCs w:val="24"/>
          <w:lang w:bidi="ar-SA"/>
        </w:rPr>
        <w:t xml:space="preserve"> curve, per the cost of carry</w:t>
      </w:r>
      <w:ins w:id="4474" w:author="Aleksander Hansen" w:date="2013-02-15T16:51: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cost of carry</w:instrText>
      </w:r>
      <w:ins w:id="4475" w:author="Aleksander Hansen" w:date="2013-02-15T16:51:00Z">
        <w:r w:rsidR="00AC5507">
          <w:instrText xml:space="preserve">" </w:instrText>
        </w:r>
        <w:r w:rsidR="00AC5507">
          <w:rPr>
            <w:rFonts w:ascii="Calibri" w:hAnsi="Calibri"/>
            <w:sz w:val="24"/>
            <w:szCs w:val="24"/>
            <w:lang w:bidi="ar-SA"/>
          </w:rPr>
          <w:fldChar w:fldCharType="end"/>
        </w:r>
      </w:ins>
      <w:r w:rsidRPr="007255D6">
        <w:rPr>
          <w:rFonts w:ascii="Calibri" w:hAnsi="Calibri"/>
          <w:sz w:val="24"/>
          <w:szCs w:val="24"/>
          <w:lang w:bidi="ar-SA"/>
        </w:rPr>
        <w:t>, we observe F(X) = S(0)*EXP(r</w:t>
      </w:r>
      <w:r>
        <w:rPr>
          <w:rFonts w:ascii="Calibri" w:hAnsi="Calibri"/>
          <w:sz w:val="24"/>
          <w:szCs w:val="24"/>
          <w:lang w:bidi="ar-SA"/>
        </w:rPr>
        <w:t xml:space="preserve"> </w:t>
      </w:r>
      <w:r w:rsidRPr="007255D6">
        <w:rPr>
          <w:rFonts w:ascii="Calibri" w:hAnsi="Calibri"/>
          <w:sz w:val="24"/>
          <w:szCs w:val="24"/>
          <w:lang w:bidi="ar-SA"/>
        </w:rPr>
        <w:t>+</w:t>
      </w:r>
      <w:r>
        <w:rPr>
          <w:rFonts w:ascii="Calibri" w:hAnsi="Calibri"/>
          <w:sz w:val="24"/>
          <w:szCs w:val="24"/>
          <w:lang w:bidi="ar-SA"/>
        </w:rPr>
        <w:t xml:space="preserve"> </w:t>
      </w:r>
      <w:r w:rsidRPr="007255D6">
        <w:rPr>
          <w:rFonts w:ascii="Calibri" w:hAnsi="Calibri"/>
          <w:sz w:val="24"/>
          <w:szCs w:val="24"/>
          <w:lang w:bidi="ar-SA"/>
        </w:rPr>
        <w:t>u); i.e., contango</w:t>
      </w:r>
      <w:r>
        <w:rPr>
          <w:rFonts w:ascii="Calibri" w:hAnsi="Calibri"/>
          <w:sz w:val="24"/>
          <w:szCs w:val="24"/>
          <w:lang w:bidi="ar-SA"/>
        </w:rPr>
        <w:t>.</w:t>
      </w:r>
      <w:r w:rsidRPr="007255D6">
        <w:rPr>
          <w:rFonts w:ascii="Calibri" w:hAnsi="Calibri"/>
          <w:sz w:val="24"/>
          <w:szCs w:val="24"/>
          <w:lang w:bidi="ar-SA"/>
        </w:rPr>
        <w:br/>
        <w:t>With respect to the expected future spot</w:t>
      </w:r>
      <w:ins w:id="4476" w:author="Aleksander Hansen" w:date="2013-02-15T17:14:00Z">
        <w:r w:rsidR="003578F0">
          <w:rPr>
            <w:rFonts w:ascii="Calibri" w:hAnsi="Calibri"/>
            <w:sz w:val="24"/>
            <w:szCs w:val="24"/>
            <w:lang w:bidi="ar-SA"/>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477" w:author="Aleksander Hansen" w:date="2013-02-15T17:14:00Z">
        <w:r w:rsidR="003578F0">
          <w:instrText xml:space="preserve">spot price" </w:instrText>
        </w:r>
        <w:r w:rsidR="003578F0">
          <w:rPr>
            <w:rFonts w:ascii="Calibri" w:hAnsi="Calibri"/>
            <w:sz w:val="24"/>
            <w:szCs w:val="24"/>
            <w:lang w:bidi="ar-SA"/>
          </w:rPr>
          <w:fldChar w:fldCharType="end"/>
        </w:r>
      </w:ins>
      <w:r w:rsidRPr="007255D6">
        <w:rPr>
          <w:rFonts w:ascii="Calibri" w:hAnsi="Calibri"/>
          <w:sz w:val="24"/>
          <w:szCs w:val="24"/>
          <w:lang w:bidi="ar-SA"/>
        </w:rPr>
        <w:t xml:space="preserve"> price, positive systematic risk</w:t>
      </w:r>
      <w:ins w:id="4478" w:author="Aleksander Hansen" w:date="2013-02-15T17:04: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systematic risk</w:instrText>
      </w:r>
      <w:ins w:id="4479" w:author="Aleksander Hansen" w:date="2013-02-15T17:04:00Z">
        <w:r w:rsidR="00FF184E">
          <w:instrText xml:space="preserve">" </w:instrText>
        </w:r>
        <w:r w:rsidR="00FF184E">
          <w:rPr>
            <w:rFonts w:ascii="Calibri" w:hAnsi="Calibri"/>
            <w:sz w:val="24"/>
            <w:szCs w:val="24"/>
            <w:lang w:bidi="ar-SA"/>
          </w:rPr>
          <w:fldChar w:fldCharType="end"/>
        </w:r>
      </w:ins>
      <w:r w:rsidRPr="007255D6">
        <w:rPr>
          <w:rFonts w:ascii="Calibri" w:hAnsi="Calibri"/>
          <w:sz w:val="24"/>
          <w:szCs w:val="24"/>
          <w:lang w:bidi="ar-SA"/>
        </w:rPr>
        <w:t xml:space="preserve"> implies normal backwardation, F(x) &lt; E[S(x)]; i.e., speculators expect a profit as compensation for assuming the systematic risk</w:t>
      </w:r>
    </w:p>
    <w:p w14:paraId="12B7607B" w14:textId="59477231" w:rsidR="005F2397" w:rsidRPr="008568A7" w:rsidRDefault="005F2397" w:rsidP="005F2397">
      <w:pPr>
        <w:rPr>
          <w:rFonts w:ascii="Calibri" w:hAnsi="Calibri"/>
        </w:rPr>
      </w:pPr>
      <w:r w:rsidRPr="008568A7">
        <w:rPr>
          <w:rFonts w:ascii="Calibri" w:hAnsi="Calibri"/>
        </w:rPr>
        <w:br w:type="page"/>
      </w:r>
    </w:p>
    <w:p w14:paraId="49AA40A9" w14:textId="60E24E09" w:rsidR="005F2397" w:rsidRPr="008568A7" w:rsidRDefault="005F2397" w:rsidP="00683379">
      <w:pPr>
        <w:pStyle w:val="Heading1"/>
        <w:rPr>
          <w:rFonts w:ascii="Calibri" w:hAnsi="Calibri"/>
        </w:rPr>
      </w:pPr>
      <w:bookmarkStart w:id="4480" w:name="_Toc222580661"/>
      <w:r w:rsidRPr="008568A7">
        <w:rPr>
          <w:rFonts w:ascii="Calibri" w:hAnsi="Calibri"/>
        </w:rPr>
        <w:t>Hull</w:t>
      </w:r>
      <w:ins w:id="4481"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4482" w:author="Aleksander Hansen" w:date="2013-02-15T16:38:00Z">
        <w:r w:rsidR="008A28C4">
          <w:instrText xml:space="preserve">" </w:instrText>
        </w:r>
        <w:r w:rsidR="008A28C4">
          <w:rPr>
            <w:rFonts w:ascii="Calibri" w:hAnsi="Calibri"/>
          </w:rPr>
          <w:fldChar w:fldCharType="end"/>
        </w:r>
      </w:ins>
      <w:r w:rsidRPr="008568A7">
        <w:rPr>
          <w:rFonts w:ascii="Calibri" w:hAnsi="Calibri"/>
        </w:rPr>
        <w:t>, Chapter 6: Interest Rate Futures</w:t>
      </w:r>
      <w:bookmarkEnd w:id="4280"/>
      <w:bookmarkEnd w:id="4480"/>
      <w:ins w:id="448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484" w:author="Aleksander Hansen" w:date="2013-02-15T16:31:00Z">
        <w:r w:rsidR="008A28C4">
          <w:instrText xml:space="preserve">" </w:instrText>
        </w:r>
        <w:r w:rsidR="008A28C4">
          <w:rPr>
            <w:rFonts w:ascii="Calibri" w:hAnsi="Calibri"/>
          </w:rPr>
          <w:fldChar w:fldCharType="end"/>
        </w:r>
      </w:ins>
    </w:p>
    <w:p w14:paraId="237F649E" w14:textId="1A56E7F6" w:rsidR="005F2397" w:rsidRPr="008568A7" w:rsidRDefault="007F5AB3">
      <w:pPr>
        <w:pStyle w:val="Heading2"/>
      </w:pPr>
      <w:r w:rsidRPr="008568A7">
        <w:rPr>
          <w:noProof/>
        </w:rPr>
        <mc:AlternateContent>
          <mc:Choice Requires="wps">
            <w:drawing>
              <wp:anchor distT="0" distB="0" distL="114300" distR="114300" simplePos="0" relativeHeight="251699712" behindDoc="0" locked="0" layoutInCell="1" allowOverlap="1" wp14:anchorId="45BF184C" wp14:editId="12572169">
                <wp:simplePos x="0" y="0"/>
                <wp:positionH relativeFrom="column">
                  <wp:posOffset>168275</wp:posOffset>
                </wp:positionH>
                <wp:positionV relativeFrom="paragraph">
                  <wp:posOffset>333375</wp:posOffset>
                </wp:positionV>
                <wp:extent cx="5829300" cy="4916805"/>
                <wp:effectExtent l="0" t="0" r="12700" b="10795"/>
                <wp:wrapSquare wrapText="bothSides"/>
                <wp:docPr id="715" name="Text Box 715"/>
                <wp:cNvGraphicFramePr/>
                <a:graphic xmlns:a="http://schemas.openxmlformats.org/drawingml/2006/main">
                  <a:graphicData uri="http://schemas.microsoft.com/office/word/2010/wordprocessingShape">
                    <wps:wsp>
                      <wps:cNvSpPr txBox="1"/>
                      <wps:spPr>
                        <a:xfrm>
                          <a:off x="0" y="0"/>
                          <a:ext cx="5829300" cy="491680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1FFE08" w14:textId="77777777" w:rsidR="003D168C" w:rsidRPr="005368C2" w:rsidRDefault="003D168C" w:rsidP="007F5AB3">
                            <w:pPr>
                              <w:rPr>
                                <w:b/>
                              </w:rPr>
                            </w:pPr>
                            <w:r w:rsidRPr="005368C2">
                              <w:rPr>
                                <w:b/>
                              </w:rPr>
                              <w:t>Learning Outcomes:</w:t>
                            </w:r>
                          </w:p>
                          <w:p w14:paraId="08612006" w14:textId="77777777" w:rsidR="003D168C" w:rsidRPr="005368C2" w:rsidRDefault="003D168C" w:rsidP="007F5AB3"/>
                          <w:p w14:paraId="11163E1E" w14:textId="77777777" w:rsidR="003D168C" w:rsidRDefault="003D168C" w:rsidP="007F5AB3">
                            <w:r w:rsidRPr="007F5AB3">
                              <w:rPr>
                                <w:b/>
                              </w:rPr>
                              <w:t>Identify</w:t>
                            </w:r>
                            <w:r w:rsidRPr="005368C2">
                              <w:t xml:space="preserve"> the most commonly used day count conventions, describe the markets that each one is typically used in, and apply each to an interest calculation.</w:t>
                            </w:r>
                          </w:p>
                          <w:p w14:paraId="1D59BC03" w14:textId="77777777" w:rsidR="003D168C" w:rsidRPr="007F5AB3" w:rsidRDefault="003D168C" w:rsidP="007F5AB3">
                            <w:pPr>
                              <w:rPr>
                                <w:sz w:val="16"/>
                                <w:szCs w:val="16"/>
                              </w:rPr>
                            </w:pPr>
                          </w:p>
                          <w:p w14:paraId="168E7647" w14:textId="77777777" w:rsidR="003D168C" w:rsidRDefault="003D168C" w:rsidP="007F5AB3">
                            <w:r w:rsidRPr="007F5AB3">
                              <w:rPr>
                                <w:b/>
                              </w:rPr>
                              <w:t>Calculate</w:t>
                            </w:r>
                            <w:r w:rsidRPr="005368C2">
                              <w:t xml:space="preserve"> the conversion of a discount rate to a price for a U.S. Treasury bill.</w:t>
                            </w:r>
                          </w:p>
                          <w:p w14:paraId="725C3FF1" w14:textId="77777777" w:rsidR="003D168C" w:rsidRPr="007F5AB3" w:rsidRDefault="003D168C" w:rsidP="007F5AB3">
                            <w:pPr>
                              <w:rPr>
                                <w:sz w:val="16"/>
                                <w:szCs w:val="16"/>
                              </w:rPr>
                            </w:pPr>
                          </w:p>
                          <w:p w14:paraId="580E074F" w14:textId="77777777" w:rsidR="003D168C" w:rsidRDefault="003D168C" w:rsidP="007F5AB3">
                            <w:r w:rsidRPr="007F5AB3">
                              <w:rPr>
                                <w:b/>
                              </w:rPr>
                              <w:t>Differentiate</w:t>
                            </w:r>
                            <w:r w:rsidRPr="005368C2">
                              <w:t xml:space="preserve"> between the clean and dirty price for a US Treasury bond; calculate the accrued interest and dirty price on a US Treasury bond. </w:t>
                            </w:r>
                          </w:p>
                          <w:p w14:paraId="2D3B4295" w14:textId="77777777" w:rsidR="003D168C" w:rsidRPr="007F5AB3" w:rsidRDefault="003D168C" w:rsidP="007F5AB3">
                            <w:pPr>
                              <w:rPr>
                                <w:sz w:val="16"/>
                                <w:szCs w:val="16"/>
                              </w:rPr>
                            </w:pPr>
                          </w:p>
                          <w:p w14:paraId="557622A6" w14:textId="77777777" w:rsidR="003D168C" w:rsidRDefault="003D168C" w:rsidP="007F5AB3">
                            <w:r w:rsidRPr="007F5AB3">
                              <w:rPr>
                                <w:b/>
                              </w:rPr>
                              <w:t>Explain and calculate</w:t>
                            </w:r>
                            <w:r w:rsidRPr="005368C2">
                              <w:t xml:space="preserve"> a US Treasury bond </w:t>
                            </w:r>
                            <w:r>
                              <w:t>Futures</w:t>
                            </w:r>
                            <w:r w:rsidRPr="005368C2">
                              <w:t xml:space="preserve"> contract conversion factor. </w:t>
                            </w:r>
                          </w:p>
                          <w:p w14:paraId="301C0FF3" w14:textId="77777777" w:rsidR="003D168C" w:rsidRPr="007F5AB3" w:rsidRDefault="003D168C" w:rsidP="007F5AB3">
                            <w:pPr>
                              <w:rPr>
                                <w:sz w:val="16"/>
                                <w:szCs w:val="16"/>
                              </w:rPr>
                            </w:pPr>
                          </w:p>
                          <w:p w14:paraId="3F9CA85B" w14:textId="77777777" w:rsidR="003D168C" w:rsidRDefault="003D168C" w:rsidP="007F5AB3">
                            <w:r w:rsidRPr="007F5AB3">
                              <w:rPr>
                                <w:b/>
                              </w:rPr>
                              <w:t>Calculate</w:t>
                            </w:r>
                            <w:r w:rsidRPr="005368C2">
                              <w:t xml:space="preserve"> the cost of delivering a bond into a Treasury bond </w:t>
                            </w:r>
                            <w:r>
                              <w:t>Futures</w:t>
                            </w:r>
                            <w:r w:rsidRPr="005368C2">
                              <w:t xml:space="preserve"> contract. </w:t>
                            </w:r>
                          </w:p>
                          <w:p w14:paraId="77F3850B" w14:textId="77777777" w:rsidR="003D168C" w:rsidRPr="007F5AB3" w:rsidRDefault="003D168C" w:rsidP="007F5AB3">
                            <w:pPr>
                              <w:rPr>
                                <w:sz w:val="16"/>
                                <w:szCs w:val="16"/>
                              </w:rPr>
                            </w:pPr>
                          </w:p>
                          <w:p w14:paraId="5443FCF8" w14:textId="77777777" w:rsidR="003D168C" w:rsidRDefault="003D168C" w:rsidP="007F5AB3">
                            <w:r w:rsidRPr="007F5AB3">
                              <w:rPr>
                                <w:b/>
                              </w:rPr>
                              <w:t>Describe</w:t>
                            </w:r>
                            <w:r w:rsidRPr="005368C2">
                              <w:t xml:space="preserve"> the impact of the level and shape of the yield curve on the cheapest</w:t>
                            </w:r>
                            <w:r w:rsidRPr="005368C2">
                              <w:rPr>
                                <w:rFonts w:cs="Monaco"/>
                              </w:rPr>
                              <w:t>‐</w:t>
                            </w:r>
                            <w:r w:rsidRPr="005368C2">
                              <w:t>to</w:t>
                            </w:r>
                            <w:r w:rsidRPr="005368C2">
                              <w:rPr>
                                <w:rFonts w:cs="Monaco"/>
                              </w:rPr>
                              <w:t>‐</w:t>
                            </w:r>
                            <w:r w:rsidRPr="005368C2">
                              <w:t xml:space="preserve">deliver bond decision. </w:t>
                            </w:r>
                          </w:p>
                          <w:p w14:paraId="4F4C873E" w14:textId="77777777" w:rsidR="003D168C" w:rsidRPr="007F5AB3" w:rsidRDefault="003D168C" w:rsidP="007F5AB3">
                            <w:pPr>
                              <w:rPr>
                                <w:sz w:val="16"/>
                                <w:szCs w:val="16"/>
                              </w:rPr>
                            </w:pPr>
                          </w:p>
                          <w:p w14:paraId="45ED247F" w14:textId="77777777" w:rsidR="003D168C" w:rsidRDefault="003D168C" w:rsidP="007F5AB3">
                            <w:r w:rsidRPr="007F5AB3">
                              <w:rPr>
                                <w:b/>
                              </w:rPr>
                              <w:t>Calculate</w:t>
                            </w:r>
                            <w:r w:rsidRPr="005368C2">
                              <w:t xml:space="preserve"> the theoretical </w:t>
                            </w:r>
                            <w:r>
                              <w:t>Futures</w:t>
                            </w:r>
                            <w:r w:rsidRPr="005368C2">
                              <w:t xml:space="preserve"> price for a Treasury bond </w:t>
                            </w:r>
                            <w:r>
                              <w:t>Futures</w:t>
                            </w:r>
                            <w:r w:rsidRPr="005368C2">
                              <w:t xml:space="preserve"> contract. </w:t>
                            </w:r>
                          </w:p>
                          <w:p w14:paraId="359E0736" w14:textId="77777777" w:rsidR="003D168C" w:rsidRPr="007F5AB3" w:rsidRDefault="003D168C" w:rsidP="007F5AB3">
                            <w:pPr>
                              <w:rPr>
                                <w:sz w:val="16"/>
                                <w:szCs w:val="16"/>
                              </w:rPr>
                            </w:pPr>
                          </w:p>
                          <w:p w14:paraId="0A876BC0" w14:textId="77777777" w:rsidR="003D168C" w:rsidRDefault="003D168C" w:rsidP="007F5AB3">
                            <w:r w:rsidRPr="007F5AB3">
                              <w:rPr>
                                <w:b/>
                              </w:rPr>
                              <w:t>Calculate</w:t>
                            </w:r>
                            <w:r w:rsidRPr="005368C2">
                              <w:t xml:space="preserve"> the final contract price on a Eurodollar </w:t>
                            </w:r>
                            <w:r>
                              <w:t>Futures</w:t>
                            </w:r>
                            <w:r w:rsidRPr="005368C2">
                              <w:t xml:space="preserve"> contract. </w:t>
                            </w:r>
                          </w:p>
                          <w:p w14:paraId="083D6305" w14:textId="77777777" w:rsidR="003D168C" w:rsidRPr="007F5AB3" w:rsidRDefault="003D168C" w:rsidP="007F5AB3">
                            <w:pPr>
                              <w:rPr>
                                <w:sz w:val="16"/>
                                <w:szCs w:val="16"/>
                              </w:rPr>
                            </w:pPr>
                          </w:p>
                          <w:p w14:paraId="360C681F" w14:textId="77777777" w:rsidR="003D168C" w:rsidRDefault="003D168C" w:rsidP="007F5AB3">
                            <w:r w:rsidRPr="007F5AB3">
                              <w:rPr>
                                <w:b/>
                              </w:rPr>
                              <w:t>Describe</w:t>
                            </w:r>
                            <w:r w:rsidRPr="005368C2">
                              <w:t xml:space="preserve"> </w:t>
                            </w:r>
                            <w:r w:rsidRPr="007F5AB3">
                              <w:rPr>
                                <w:b/>
                              </w:rPr>
                              <w:t>and compute</w:t>
                            </w:r>
                            <w:r w:rsidRPr="005368C2">
                              <w:t xml:space="preserve"> the Eurodollar </w:t>
                            </w:r>
                            <w:r>
                              <w:t>Futures</w:t>
                            </w:r>
                            <w:r w:rsidRPr="005368C2">
                              <w:t xml:space="preserve"> contract convexity adjustment. </w:t>
                            </w:r>
                          </w:p>
                          <w:p w14:paraId="150334AC" w14:textId="77777777" w:rsidR="003D168C" w:rsidRPr="007F5AB3" w:rsidRDefault="003D168C" w:rsidP="007F5AB3">
                            <w:pPr>
                              <w:rPr>
                                <w:sz w:val="16"/>
                                <w:szCs w:val="16"/>
                              </w:rPr>
                            </w:pPr>
                          </w:p>
                          <w:p w14:paraId="370861EF" w14:textId="77777777" w:rsidR="003D168C" w:rsidRDefault="003D168C" w:rsidP="007F5AB3">
                            <w:r w:rsidRPr="007F5AB3">
                              <w:rPr>
                                <w:b/>
                              </w:rPr>
                              <w:t>Explain</w:t>
                            </w:r>
                            <w:r w:rsidRPr="005368C2">
                              <w:t xml:space="preserve"> how Eurodollar </w:t>
                            </w:r>
                            <w:r>
                              <w:t>Futures</w:t>
                            </w:r>
                            <w:r w:rsidRPr="005368C2">
                              <w:t xml:space="preserve"> can be used to extend the LIBOR zero curve. </w:t>
                            </w:r>
                          </w:p>
                          <w:p w14:paraId="57A1D12F" w14:textId="77777777" w:rsidR="003D168C" w:rsidRPr="007F5AB3" w:rsidRDefault="003D168C" w:rsidP="007F5AB3">
                            <w:pPr>
                              <w:rPr>
                                <w:sz w:val="16"/>
                                <w:szCs w:val="16"/>
                              </w:rPr>
                            </w:pPr>
                          </w:p>
                          <w:p w14:paraId="75E2DD39" w14:textId="77777777" w:rsidR="003D168C" w:rsidRDefault="003D168C" w:rsidP="007F5AB3">
                            <w:r w:rsidRPr="007F5AB3">
                              <w:rPr>
                                <w:b/>
                              </w:rPr>
                              <w:t>Calculate</w:t>
                            </w:r>
                            <w:r w:rsidRPr="005368C2">
                              <w:t xml:space="preserv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t>Futures</w:t>
                            </w:r>
                            <w:r w:rsidRPr="005368C2">
                              <w:t xml:space="preserve">. </w:t>
                            </w:r>
                          </w:p>
                          <w:p w14:paraId="1B4DDC27" w14:textId="77777777" w:rsidR="003D168C" w:rsidRPr="007F5AB3" w:rsidRDefault="003D168C" w:rsidP="007F5AB3">
                            <w:pPr>
                              <w:rPr>
                                <w:sz w:val="16"/>
                                <w:szCs w:val="16"/>
                              </w:rPr>
                            </w:pPr>
                          </w:p>
                          <w:p w14:paraId="1503952B" w14:textId="77777777" w:rsidR="003D168C" w:rsidRPr="005368C2" w:rsidRDefault="003D168C" w:rsidP="007F5AB3">
                            <w:r w:rsidRPr="007F5AB3">
                              <w:rPr>
                                <w:b/>
                              </w:rPr>
                              <w:t>Explain</w:t>
                            </w:r>
                            <w:r w:rsidRPr="005368C2">
                              <w:t xml:space="preserve"> the limitations of using a duration</w:t>
                            </w:r>
                            <w:r w:rsidRPr="005368C2">
                              <w:rPr>
                                <w:rFonts w:cs="Monaco"/>
                              </w:rPr>
                              <w:t>‐</w:t>
                            </w:r>
                            <w:r w:rsidRPr="005368C2">
                              <w:t>based hedging strategy.</w:t>
                            </w:r>
                          </w:p>
                          <w:p w14:paraId="457E53A9" w14:textId="77777777" w:rsidR="003D168C" w:rsidRPr="005368C2" w:rsidRDefault="003D168C" w:rsidP="007F5A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5" o:spid="_x0000_s1043" type="#_x0000_t202" style="position:absolute;left:0;text-align:left;margin-left:13.25pt;margin-top:26.25pt;width:459pt;height:387.15pt;z-index:25169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" fillcolor="#b1c2a3" stroked="f">
                <v:textbox>
                  <w:txbxContent>
                    <w:p w14:paraId="0A1FFE08" w14:textId="77777777" w:rsidR="003D168C" w:rsidRPr="005368C2" w:rsidRDefault="003D168C" w:rsidP="007F5AB3">
                      <w:pPr>
                        <w:rPr>
                          <w:b/>
                        </w:rPr>
                      </w:pPr>
                      <w:r w:rsidRPr="005368C2">
                        <w:rPr>
                          <w:b/>
                        </w:rPr>
                        <w:t>Learning Outcomes:</w:t>
                      </w:r>
                    </w:p>
                    <w:p w14:paraId="08612006" w14:textId="77777777" w:rsidR="003D168C" w:rsidRPr="005368C2" w:rsidRDefault="003D168C" w:rsidP="007F5AB3"/>
                    <w:p w14:paraId="11163E1E" w14:textId="77777777" w:rsidR="003D168C" w:rsidRDefault="003D168C" w:rsidP="007F5AB3">
                      <w:r w:rsidRPr="007F5AB3">
                        <w:rPr>
                          <w:b/>
                        </w:rPr>
                        <w:t>Identify</w:t>
                      </w:r>
                      <w:r w:rsidRPr="005368C2">
                        <w:t xml:space="preserve"> the most commonly used day count conventions, describe the markets that each one is typically used in, and apply each to an interest calculation.</w:t>
                      </w:r>
                    </w:p>
                    <w:p w14:paraId="1D59BC03" w14:textId="77777777" w:rsidR="003D168C" w:rsidRPr="007F5AB3" w:rsidRDefault="003D168C" w:rsidP="007F5AB3">
                      <w:pPr>
                        <w:rPr>
                          <w:sz w:val="16"/>
                          <w:szCs w:val="16"/>
                        </w:rPr>
                      </w:pPr>
                    </w:p>
                    <w:p w14:paraId="168E7647" w14:textId="77777777" w:rsidR="003D168C" w:rsidRDefault="003D168C" w:rsidP="007F5AB3">
                      <w:r w:rsidRPr="007F5AB3">
                        <w:rPr>
                          <w:b/>
                        </w:rPr>
                        <w:t>Calculate</w:t>
                      </w:r>
                      <w:r w:rsidRPr="005368C2">
                        <w:t xml:space="preserve"> the conversion of a discount rate to a price for a U.S. Treasury bill.</w:t>
                      </w:r>
                    </w:p>
                    <w:p w14:paraId="725C3FF1" w14:textId="77777777" w:rsidR="003D168C" w:rsidRPr="007F5AB3" w:rsidRDefault="003D168C" w:rsidP="007F5AB3">
                      <w:pPr>
                        <w:rPr>
                          <w:sz w:val="16"/>
                          <w:szCs w:val="16"/>
                        </w:rPr>
                      </w:pPr>
                    </w:p>
                    <w:p w14:paraId="580E074F" w14:textId="77777777" w:rsidR="003D168C" w:rsidRDefault="003D168C" w:rsidP="007F5AB3">
                      <w:r w:rsidRPr="007F5AB3">
                        <w:rPr>
                          <w:b/>
                        </w:rPr>
                        <w:t>Differentiate</w:t>
                      </w:r>
                      <w:r w:rsidRPr="005368C2">
                        <w:t xml:space="preserve"> between the clean and dirty price for a US Treasury bond; calculate the accrued interest and dirty price on a US Treasury bond. </w:t>
                      </w:r>
                    </w:p>
                    <w:p w14:paraId="2D3B4295" w14:textId="77777777" w:rsidR="003D168C" w:rsidRPr="007F5AB3" w:rsidRDefault="003D168C" w:rsidP="007F5AB3">
                      <w:pPr>
                        <w:rPr>
                          <w:sz w:val="16"/>
                          <w:szCs w:val="16"/>
                        </w:rPr>
                      </w:pPr>
                    </w:p>
                    <w:p w14:paraId="557622A6" w14:textId="77777777" w:rsidR="003D168C" w:rsidRDefault="003D168C" w:rsidP="007F5AB3">
                      <w:r w:rsidRPr="007F5AB3">
                        <w:rPr>
                          <w:b/>
                        </w:rPr>
                        <w:t>Explain and calculate</w:t>
                      </w:r>
                      <w:r w:rsidRPr="005368C2">
                        <w:t xml:space="preserve"> a US Treasury bond </w:t>
                      </w:r>
                      <w:r>
                        <w:t>Futures</w:t>
                      </w:r>
                      <w:r w:rsidRPr="005368C2">
                        <w:t xml:space="preserve"> contract conversion factor. </w:t>
                      </w:r>
                    </w:p>
                    <w:p w14:paraId="301C0FF3" w14:textId="77777777" w:rsidR="003D168C" w:rsidRPr="007F5AB3" w:rsidRDefault="003D168C" w:rsidP="007F5AB3">
                      <w:pPr>
                        <w:rPr>
                          <w:sz w:val="16"/>
                          <w:szCs w:val="16"/>
                        </w:rPr>
                      </w:pPr>
                    </w:p>
                    <w:p w14:paraId="3F9CA85B" w14:textId="77777777" w:rsidR="003D168C" w:rsidRDefault="003D168C" w:rsidP="007F5AB3">
                      <w:r w:rsidRPr="007F5AB3">
                        <w:rPr>
                          <w:b/>
                        </w:rPr>
                        <w:t>Calculate</w:t>
                      </w:r>
                      <w:r w:rsidRPr="005368C2">
                        <w:t xml:space="preserve"> the cost of delivering a bond into a Treasury bond </w:t>
                      </w:r>
                      <w:r>
                        <w:t>Futures</w:t>
                      </w:r>
                      <w:r w:rsidRPr="005368C2">
                        <w:t xml:space="preserve"> contract. </w:t>
                      </w:r>
                    </w:p>
                    <w:p w14:paraId="77F3850B" w14:textId="77777777" w:rsidR="003D168C" w:rsidRPr="007F5AB3" w:rsidRDefault="003D168C" w:rsidP="007F5AB3">
                      <w:pPr>
                        <w:rPr>
                          <w:sz w:val="16"/>
                          <w:szCs w:val="16"/>
                        </w:rPr>
                      </w:pPr>
                    </w:p>
                    <w:p w14:paraId="5443FCF8" w14:textId="77777777" w:rsidR="003D168C" w:rsidRDefault="003D168C" w:rsidP="007F5AB3">
                      <w:r w:rsidRPr="007F5AB3">
                        <w:rPr>
                          <w:b/>
                        </w:rPr>
                        <w:t>Describe</w:t>
                      </w:r>
                      <w:r w:rsidRPr="005368C2">
                        <w:t xml:space="preserve"> the impact of the level and shape of the yield curve on the cheapest</w:t>
                      </w:r>
                      <w:r w:rsidRPr="005368C2">
                        <w:rPr>
                          <w:rFonts w:cs="Monaco"/>
                        </w:rPr>
                        <w:t>‐</w:t>
                      </w:r>
                      <w:r w:rsidRPr="005368C2">
                        <w:t>to</w:t>
                      </w:r>
                      <w:r w:rsidRPr="005368C2">
                        <w:rPr>
                          <w:rFonts w:cs="Monaco"/>
                        </w:rPr>
                        <w:t>‐</w:t>
                      </w:r>
                      <w:r w:rsidRPr="005368C2">
                        <w:t xml:space="preserve">deliver bond decision. </w:t>
                      </w:r>
                    </w:p>
                    <w:p w14:paraId="4F4C873E" w14:textId="77777777" w:rsidR="003D168C" w:rsidRPr="007F5AB3" w:rsidRDefault="003D168C" w:rsidP="007F5AB3">
                      <w:pPr>
                        <w:rPr>
                          <w:sz w:val="16"/>
                          <w:szCs w:val="16"/>
                        </w:rPr>
                      </w:pPr>
                    </w:p>
                    <w:p w14:paraId="45ED247F" w14:textId="77777777" w:rsidR="003D168C" w:rsidRDefault="003D168C" w:rsidP="007F5AB3">
                      <w:r w:rsidRPr="007F5AB3">
                        <w:rPr>
                          <w:b/>
                        </w:rPr>
                        <w:t>Calculate</w:t>
                      </w:r>
                      <w:r w:rsidRPr="005368C2">
                        <w:t xml:space="preserve"> the theoretical </w:t>
                      </w:r>
                      <w:r>
                        <w:t>Futures</w:t>
                      </w:r>
                      <w:r w:rsidRPr="005368C2">
                        <w:t xml:space="preserve"> price for a Treasury bond </w:t>
                      </w:r>
                      <w:r>
                        <w:t>Futures</w:t>
                      </w:r>
                      <w:r w:rsidRPr="005368C2">
                        <w:t xml:space="preserve"> contract. </w:t>
                      </w:r>
                    </w:p>
                    <w:p w14:paraId="359E0736" w14:textId="77777777" w:rsidR="003D168C" w:rsidRPr="007F5AB3" w:rsidRDefault="003D168C" w:rsidP="007F5AB3">
                      <w:pPr>
                        <w:rPr>
                          <w:sz w:val="16"/>
                          <w:szCs w:val="16"/>
                        </w:rPr>
                      </w:pPr>
                    </w:p>
                    <w:p w14:paraId="0A876BC0" w14:textId="77777777" w:rsidR="003D168C" w:rsidRDefault="003D168C" w:rsidP="007F5AB3">
                      <w:r w:rsidRPr="007F5AB3">
                        <w:rPr>
                          <w:b/>
                        </w:rPr>
                        <w:t>Calculate</w:t>
                      </w:r>
                      <w:r w:rsidRPr="005368C2">
                        <w:t xml:space="preserve"> the final contract price on a Eurodollar </w:t>
                      </w:r>
                      <w:r>
                        <w:t>Futures</w:t>
                      </w:r>
                      <w:r w:rsidRPr="005368C2">
                        <w:t xml:space="preserve"> contract. </w:t>
                      </w:r>
                    </w:p>
                    <w:p w14:paraId="083D6305" w14:textId="77777777" w:rsidR="003D168C" w:rsidRPr="007F5AB3" w:rsidRDefault="003D168C" w:rsidP="007F5AB3">
                      <w:pPr>
                        <w:rPr>
                          <w:sz w:val="16"/>
                          <w:szCs w:val="16"/>
                        </w:rPr>
                      </w:pPr>
                    </w:p>
                    <w:p w14:paraId="360C681F" w14:textId="77777777" w:rsidR="003D168C" w:rsidRDefault="003D168C" w:rsidP="007F5AB3">
                      <w:r w:rsidRPr="007F5AB3">
                        <w:rPr>
                          <w:b/>
                        </w:rPr>
                        <w:t>Describe</w:t>
                      </w:r>
                      <w:r w:rsidRPr="005368C2">
                        <w:t xml:space="preserve"> </w:t>
                      </w:r>
                      <w:r w:rsidRPr="007F5AB3">
                        <w:rPr>
                          <w:b/>
                        </w:rPr>
                        <w:t>and compute</w:t>
                      </w:r>
                      <w:r w:rsidRPr="005368C2">
                        <w:t xml:space="preserve"> the Eurodollar </w:t>
                      </w:r>
                      <w:r>
                        <w:t>Futures</w:t>
                      </w:r>
                      <w:r w:rsidRPr="005368C2">
                        <w:t xml:space="preserve"> contract convexity adjustment. </w:t>
                      </w:r>
                    </w:p>
                    <w:p w14:paraId="150334AC" w14:textId="77777777" w:rsidR="003D168C" w:rsidRPr="007F5AB3" w:rsidRDefault="003D168C" w:rsidP="007F5AB3">
                      <w:pPr>
                        <w:rPr>
                          <w:sz w:val="16"/>
                          <w:szCs w:val="16"/>
                        </w:rPr>
                      </w:pPr>
                    </w:p>
                    <w:p w14:paraId="370861EF" w14:textId="77777777" w:rsidR="003D168C" w:rsidRDefault="003D168C" w:rsidP="007F5AB3">
                      <w:r w:rsidRPr="007F5AB3">
                        <w:rPr>
                          <w:b/>
                        </w:rPr>
                        <w:t>Explain</w:t>
                      </w:r>
                      <w:r w:rsidRPr="005368C2">
                        <w:t xml:space="preserve"> how Eurodollar </w:t>
                      </w:r>
                      <w:r>
                        <w:t>Futures</w:t>
                      </w:r>
                      <w:r w:rsidRPr="005368C2">
                        <w:t xml:space="preserve"> can be used to extend the LIBOR zero curve. </w:t>
                      </w:r>
                    </w:p>
                    <w:p w14:paraId="57A1D12F" w14:textId="77777777" w:rsidR="003D168C" w:rsidRPr="007F5AB3" w:rsidRDefault="003D168C" w:rsidP="007F5AB3">
                      <w:pPr>
                        <w:rPr>
                          <w:sz w:val="16"/>
                          <w:szCs w:val="16"/>
                        </w:rPr>
                      </w:pPr>
                    </w:p>
                    <w:p w14:paraId="75E2DD39" w14:textId="77777777" w:rsidR="003D168C" w:rsidRDefault="003D168C" w:rsidP="007F5AB3">
                      <w:r w:rsidRPr="007F5AB3">
                        <w:rPr>
                          <w:b/>
                        </w:rPr>
                        <w:t>Calculate</w:t>
                      </w:r>
                      <w:r w:rsidRPr="005368C2">
                        <w:t xml:space="preserv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t>Futures</w:t>
                      </w:r>
                      <w:r w:rsidRPr="005368C2">
                        <w:t xml:space="preserve">. </w:t>
                      </w:r>
                    </w:p>
                    <w:p w14:paraId="1B4DDC27" w14:textId="77777777" w:rsidR="003D168C" w:rsidRPr="007F5AB3" w:rsidRDefault="003D168C" w:rsidP="007F5AB3">
                      <w:pPr>
                        <w:rPr>
                          <w:sz w:val="16"/>
                          <w:szCs w:val="16"/>
                        </w:rPr>
                      </w:pPr>
                    </w:p>
                    <w:p w14:paraId="1503952B" w14:textId="77777777" w:rsidR="003D168C" w:rsidRPr="005368C2" w:rsidRDefault="003D168C" w:rsidP="007F5AB3">
                      <w:r w:rsidRPr="007F5AB3">
                        <w:rPr>
                          <w:b/>
                        </w:rPr>
                        <w:t>Explain</w:t>
                      </w:r>
                      <w:r w:rsidRPr="005368C2">
                        <w:t xml:space="preserve"> the limitations of using a duration</w:t>
                      </w:r>
                      <w:r w:rsidRPr="005368C2">
                        <w:rPr>
                          <w:rFonts w:cs="Monaco"/>
                        </w:rPr>
                        <w:t>‐</w:t>
                      </w:r>
                      <w:r w:rsidRPr="005368C2">
                        <w:t>based hedging strategy.</w:t>
                      </w:r>
                    </w:p>
                    <w:p w14:paraId="457E53A9" w14:textId="77777777" w:rsidR="003D168C" w:rsidRPr="005368C2" w:rsidRDefault="003D168C" w:rsidP="007F5AB3"/>
                  </w:txbxContent>
                </v:textbox>
                <w10:wrap type="square"/>
              </v:shape>
            </w:pict>
          </mc:Fallback>
        </mc:AlternateContent>
      </w:r>
      <w:r w:rsidR="005F2397" w:rsidRPr="008568A7">
        <w:br w:type="page"/>
      </w:r>
      <w:bookmarkStart w:id="4485" w:name="_Toc222580662"/>
      <w:r w:rsidR="005F2397" w:rsidRPr="008568A7">
        <w:t>Identify the most commonly used day count conventions, describe the markets that each one is typically used in, and apply each to an interest</w:t>
      </w:r>
      <w:ins w:id="4486"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4487" w:author="Aleksander Hansen" w:date="2013-02-15T16:38:00Z">
        <w:r w:rsidR="008A28C4">
          <w:instrText xml:space="preserve">" </w:instrText>
        </w:r>
        <w:r w:rsidR="008A28C4">
          <w:fldChar w:fldCharType="end"/>
        </w:r>
      </w:ins>
      <w:r w:rsidR="005F2397" w:rsidRPr="008568A7">
        <w:t xml:space="preserve"> calculation.</w:t>
      </w:r>
      <w:bookmarkEnd w:id="4485"/>
      <w:r w:rsidR="008B15F3" w:rsidRPr="008568A7">
        <w:br/>
      </w:r>
    </w:p>
    <w:p w14:paraId="6943D757" w14:textId="75B3E097" w:rsidR="005F2397" w:rsidRPr="008568A7" w:rsidRDefault="005F2397" w:rsidP="00C46FD4">
      <w:pPr>
        <w:pStyle w:val="Heading3SubGTNI"/>
      </w:pPr>
      <w:bookmarkStart w:id="4488" w:name="_Toc222580663"/>
      <w:r w:rsidRPr="008568A7">
        <w:t>Day count conventions are important for computing accrued interest</w:t>
      </w:r>
      <w:ins w:id="4489"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4490" w:author="Aleksander Hansen" w:date="2013-02-15T16:38:00Z">
        <w:r w:rsidR="008A28C4">
          <w:instrText xml:space="preserve">" </w:instrText>
        </w:r>
        <w:r w:rsidR="008A28C4">
          <w:fldChar w:fldCharType="end"/>
        </w:r>
      </w:ins>
      <w:r w:rsidRPr="008568A7">
        <w:t>:</w:t>
      </w:r>
      <w:bookmarkEnd w:id="4488"/>
    </w:p>
    <w:p w14:paraId="25E2F458" w14:textId="43E90562" w:rsidR="00C46FD4" w:rsidRDefault="005F2397" w:rsidP="00C46FD4">
      <w:pPr>
        <w:pStyle w:val="ListParagraph"/>
        <w:numPr>
          <w:ilvl w:val="0"/>
          <w:numId w:val="83"/>
        </w:numPr>
        <w:rPr>
          <w:rFonts w:ascii="Calibri" w:hAnsi="Calibri"/>
        </w:rPr>
      </w:pPr>
      <w:r w:rsidRPr="00C46FD4">
        <w:rPr>
          <w:rFonts w:ascii="Calibri" w:hAnsi="Calibri"/>
        </w:rPr>
        <w:t>Actual/actual: U.S. Treasury</w:t>
      </w:r>
      <w:ins w:id="4491"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4492" w:author="Aleksander Hansen" w:date="2013-02-15T16:37:00Z">
        <w:r w:rsidR="008A28C4">
          <w:instrText xml:space="preserve">" </w:instrText>
        </w:r>
        <w:r w:rsidR="008A28C4">
          <w:rPr>
            <w:rFonts w:ascii="Calibri" w:hAnsi="Calibri"/>
          </w:rPr>
          <w:fldChar w:fldCharType="end"/>
        </w:r>
      </w:ins>
      <w:r w:rsidRPr="00C46FD4">
        <w:rPr>
          <w:rFonts w:ascii="Calibri" w:hAnsi="Calibri"/>
        </w:rPr>
        <w:t xml:space="preserve"> bonds</w:t>
      </w:r>
    </w:p>
    <w:p w14:paraId="06DED5CB" w14:textId="77777777" w:rsidR="00C46FD4" w:rsidRDefault="005F2397" w:rsidP="00C46FD4">
      <w:pPr>
        <w:pStyle w:val="ListParagraph"/>
        <w:numPr>
          <w:ilvl w:val="0"/>
          <w:numId w:val="83"/>
        </w:numPr>
        <w:rPr>
          <w:rFonts w:ascii="Calibri" w:hAnsi="Calibri"/>
        </w:rPr>
      </w:pPr>
      <w:r w:rsidRPr="00C46FD4">
        <w:rPr>
          <w:rFonts w:ascii="Calibri" w:hAnsi="Calibri"/>
        </w:rPr>
        <w:t>30/360: U.S. corporate and municipal bonds</w:t>
      </w:r>
    </w:p>
    <w:p w14:paraId="4B8EE13F" w14:textId="29B5B905" w:rsidR="005F2397" w:rsidRPr="00C46FD4" w:rsidRDefault="005F2397" w:rsidP="00C46FD4">
      <w:pPr>
        <w:pStyle w:val="ListParagraph"/>
        <w:numPr>
          <w:ilvl w:val="0"/>
          <w:numId w:val="83"/>
        </w:numPr>
        <w:rPr>
          <w:rFonts w:ascii="Calibri" w:hAnsi="Calibri"/>
        </w:rPr>
      </w:pPr>
      <w:r w:rsidRPr="00C46FD4">
        <w:rPr>
          <w:rFonts w:ascii="Calibri" w:hAnsi="Calibri"/>
        </w:rPr>
        <w:t>Actual/360: U.S. Treasury</w:t>
      </w:r>
      <w:ins w:id="4493"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4494" w:author="Aleksander Hansen" w:date="2013-02-15T16:37:00Z">
        <w:r w:rsidR="008A28C4">
          <w:instrText xml:space="preserve">" </w:instrText>
        </w:r>
        <w:r w:rsidR="008A28C4">
          <w:rPr>
            <w:rFonts w:ascii="Calibri" w:hAnsi="Calibri"/>
          </w:rPr>
          <w:fldChar w:fldCharType="end"/>
        </w:r>
      </w:ins>
      <w:r w:rsidRPr="00C46FD4">
        <w:rPr>
          <w:rFonts w:ascii="Calibri" w:hAnsi="Calibri"/>
        </w:rPr>
        <w:t xml:space="preserve"> bills and other money market instruments</w:t>
      </w:r>
    </w:p>
    <w:p w14:paraId="328D2805" w14:textId="77777777" w:rsidR="00C46FD4" w:rsidRDefault="00C46FD4" w:rsidP="005F2397">
      <w:pPr>
        <w:rPr>
          <w:rFonts w:ascii="Calibri" w:hAnsi="Calibri"/>
        </w:rPr>
      </w:pPr>
    </w:p>
    <w:p w14:paraId="6C451477" w14:textId="4ED8BFEF" w:rsidR="00C46FD4" w:rsidRDefault="005F2397" w:rsidP="005F2397">
      <w:pPr>
        <w:rPr>
          <w:rFonts w:ascii="Calibri" w:hAnsi="Calibri"/>
        </w:rPr>
      </w:pPr>
      <w:r w:rsidRPr="008568A7">
        <w:rPr>
          <w:rFonts w:ascii="Calibri" w:hAnsi="Calibri"/>
        </w:rPr>
        <w:t>For example, if coupons pay on March 1st and September 1st, then actual/actual computes based on actual/184 days while 30/360 would assume 180 days between coupons.</w:t>
      </w:r>
    </w:p>
    <w:p w14:paraId="71DF2157" w14:textId="77777777" w:rsidR="005F2397" w:rsidRPr="008568A7" w:rsidRDefault="005F2397" w:rsidP="00C46FD4">
      <w:pPr>
        <w:pStyle w:val="Heading3"/>
      </w:pPr>
      <w:bookmarkStart w:id="4495" w:name="_Toc222580664"/>
      <w:r w:rsidRPr="008568A7">
        <w:t>Money Market instruments include:</w:t>
      </w:r>
      <w:bookmarkEnd w:id="4495"/>
    </w:p>
    <w:p w14:paraId="28F192CF" w14:textId="77777777" w:rsidR="00C46FD4" w:rsidRDefault="00C46FD4" w:rsidP="005F2397">
      <w:pPr>
        <w:pStyle w:val="ListParagraph"/>
        <w:numPr>
          <w:ilvl w:val="0"/>
          <w:numId w:val="84"/>
        </w:numPr>
        <w:rPr>
          <w:rFonts w:ascii="Calibri" w:hAnsi="Calibri"/>
        </w:rPr>
      </w:pPr>
      <w:r w:rsidRPr="00C46FD4">
        <w:rPr>
          <w:rFonts w:ascii="Calibri" w:hAnsi="Calibri"/>
        </w:rPr>
        <w:t>Short-term</w:t>
      </w:r>
      <w:r w:rsidR="005F2397" w:rsidRPr="00C46FD4">
        <w:rPr>
          <w:rFonts w:ascii="Calibri" w:hAnsi="Calibri"/>
        </w:rPr>
        <w:t xml:space="preserve"> financial instruments</w:t>
      </w:r>
    </w:p>
    <w:p w14:paraId="63215274" w14:textId="47627507" w:rsidR="00C46FD4" w:rsidRDefault="005F2397" w:rsidP="005F2397">
      <w:pPr>
        <w:pStyle w:val="ListParagraph"/>
        <w:numPr>
          <w:ilvl w:val="0"/>
          <w:numId w:val="84"/>
        </w:numPr>
        <w:rPr>
          <w:rFonts w:ascii="Calibri" w:hAnsi="Calibri"/>
        </w:rPr>
      </w:pPr>
      <w:r w:rsidRPr="00C46FD4">
        <w:rPr>
          <w:rFonts w:ascii="Calibri" w:hAnsi="Calibri"/>
        </w:rPr>
        <w:t>Treasury</w:t>
      </w:r>
      <w:ins w:id="4496"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4497" w:author="Aleksander Hansen" w:date="2013-02-15T16:37:00Z">
        <w:r w:rsidR="008A28C4">
          <w:instrText xml:space="preserve">" </w:instrText>
        </w:r>
        <w:r w:rsidR="008A28C4">
          <w:rPr>
            <w:rFonts w:ascii="Calibri" w:hAnsi="Calibri"/>
          </w:rPr>
          <w:fldChar w:fldCharType="end"/>
        </w:r>
      </w:ins>
      <w:r w:rsidRPr="00C46FD4">
        <w:rPr>
          <w:rFonts w:ascii="Calibri" w:hAnsi="Calibri"/>
        </w:rPr>
        <w:t xml:space="preserve"> bill (government)</w:t>
      </w:r>
    </w:p>
    <w:p w14:paraId="047DE997" w14:textId="77777777" w:rsidR="00C46FD4" w:rsidRDefault="005F2397" w:rsidP="005F2397">
      <w:pPr>
        <w:pStyle w:val="ListParagraph"/>
        <w:numPr>
          <w:ilvl w:val="0"/>
          <w:numId w:val="84"/>
        </w:numPr>
        <w:rPr>
          <w:rFonts w:ascii="Calibri" w:hAnsi="Calibri"/>
        </w:rPr>
      </w:pPr>
      <w:r w:rsidRPr="00C46FD4">
        <w:rPr>
          <w:rFonts w:ascii="Calibri" w:hAnsi="Calibri"/>
        </w:rPr>
        <w:t>Certificate of deposit (bank)</w:t>
      </w:r>
    </w:p>
    <w:p w14:paraId="42CBA4A7" w14:textId="77777777" w:rsidR="00C46FD4" w:rsidRDefault="005F2397" w:rsidP="005F2397">
      <w:pPr>
        <w:pStyle w:val="ListParagraph"/>
        <w:numPr>
          <w:ilvl w:val="0"/>
          <w:numId w:val="84"/>
        </w:numPr>
        <w:rPr>
          <w:rFonts w:ascii="Calibri" w:hAnsi="Calibri"/>
        </w:rPr>
      </w:pPr>
      <w:r w:rsidRPr="00C46FD4">
        <w:rPr>
          <w:rFonts w:ascii="Calibri" w:hAnsi="Calibri"/>
        </w:rPr>
        <w:t>Commercial paper (CP)</w:t>
      </w:r>
    </w:p>
    <w:p w14:paraId="46A959BD" w14:textId="19786453" w:rsidR="005F2397" w:rsidRPr="00C46FD4" w:rsidRDefault="005F2397" w:rsidP="005F2397">
      <w:pPr>
        <w:pStyle w:val="ListParagraph"/>
        <w:numPr>
          <w:ilvl w:val="0"/>
          <w:numId w:val="84"/>
        </w:numPr>
        <w:rPr>
          <w:rFonts w:ascii="Calibri" w:hAnsi="Calibri"/>
        </w:rPr>
      </w:pPr>
      <w:r w:rsidRPr="00C46FD4">
        <w:rPr>
          <w:rFonts w:ascii="Calibri" w:hAnsi="Calibri"/>
        </w:rPr>
        <w:t>Repurchase agreement (repo)</w:t>
      </w:r>
    </w:p>
    <w:p w14:paraId="69E48D30" w14:textId="77777777" w:rsidR="005F2397" w:rsidRPr="008568A7" w:rsidRDefault="005F2397" w:rsidP="00C46FD4">
      <w:pPr>
        <w:pStyle w:val="Heading3SubGTNI"/>
      </w:pPr>
      <w:bookmarkStart w:id="4498" w:name="_Toc222580665"/>
      <w:r w:rsidRPr="008568A7">
        <w:t>Capital Market Instruments include:</w:t>
      </w:r>
      <w:bookmarkEnd w:id="4498"/>
    </w:p>
    <w:p w14:paraId="1571F4D0" w14:textId="77777777" w:rsidR="00C46FD4" w:rsidRDefault="00C46FD4" w:rsidP="005F2397">
      <w:pPr>
        <w:pStyle w:val="ListParagraph"/>
        <w:numPr>
          <w:ilvl w:val="0"/>
          <w:numId w:val="85"/>
        </w:numPr>
        <w:rPr>
          <w:rFonts w:ascii="Calibri" w:hAnsi="Calibri"/>
        </w:rPr>
      </w:pPr>
      <w:r w:rsidRPr="00C46FD4">
        <w:rPr>
          <w:rFonts w:ascii="Calibri" w:hAnsi="Calibri"/>
        </w:rPr>
        <w:t>Long-term</w:t>
      </w:r>
      <w:r w:rsidR="005F2397" w:rsidRPr="00C46FD4">
        <w:rPr>
          <w:rFonts w:ascii="Calibri" w:hAnsi="Calibri"/>
        </w:rPr>
        <w:t xml:space="preserve"> securities</w:t>
      </w:r>
    </w:p>
    <w:p w14:paraId="225FFEBC" w14:textId="3A460813" w:rsidR="00C46FD4" w:rsidRDefault="005F2397" w:rsidP="005F2397">
      <w:pPr>
        <w:pStyle w:val="ListParagraph"/>
        <w:numPr>
          <w:ilvl w:val="0"/>
          <w:numId w:val="85"/>
        </w:numPr>
        <w:rPr>
          <w:rFonts w:ascii="Calibri" w:hAnsi="Calibri"/>
        </w:rPr>
      </w:pPr>
      <w:r w:rsidRPr="00C46FD4">
        <w:rPr>
          <w:rFonts w:ascii="Calibri" w:hAnsi="Calibri"/>
        </w:rPr>
        <w:t>US Treasury</w:t>
      </w:r>
      <w:ins w:id="4499"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4500" w:author="Aleksander Hansen" w:date="2013-02-15T16:37:00Z">
        <w:r w:rsidR="008A28C4">
          <w:instrText xml:space="preserve">" </w:instrText>
        </w:r>
        <w:r w:rsidR="008A28C4">
          <w:rPr>
            <w:rFonts w:ascii="Calibri" w:hAnsi="Calibri"/>
          </w:rPr>
          <w:fldChar w:fldCharType="end"/>
        </w:r>
      </w:ins>
      <w:r w:rsidRPr="00C46FD4">
        <w:rPr>
          <w:rFonts w:ascii="Calibri" w:hAnsi="Calibri"/>
        </w:rPr>
        <w:t xml:space="preserve"> notes (1-10 yrs) and bonds (&gt; 10 yrs)</w:t>
      </w:r>
    </w:p>
    <w:p w14:paraId="05852CF7" w14:textId="77777777" w:rsidR="00C46FD4" w:rsidRDefault="005F2397" w:rsidP="005F2397">
      <w:pPr>
        <w:pStyle w:val="ListParagraph"/>
        <w:numPr>
          <w:ilvl w:val="0"/>
          <w:numId w:val="85"/>
        </w:numPr>
        <w:rPr>
          <w:rFonts w:ascii="Calibri" w:hAnsi="Calibri"/>
        </w:rPr>
      </w:pPr>
      <w:r w:rsidRPr="00C46FD4">
        <w:rPr>
          <w:rFonts w:ascii="Calibri" w:hAnsi="Calibri"/>
        </w:rPr>
        <w:t>Domestic and Eurobonds (issued internationally)</w:t>
      </w:r>
    </w:p>
    <w:p w14:paraId="7DFFD38B" w14:textId="45CB05A6" w:rsidR="005F2397" w:rsidRPr="00C46FD4" w:rsidRDefault="005F2397" w:rsidP="005F2397">
      <w:pPr>
        <w:pStyle w:val="ListParagraph"/>
        <w:numPr>
          <w:ilvl w:val="0"/>
          <w:numId w:val="85"/>
        </w:numPr>
        <w:rPr>
          <w:rFonts w:ascii="Calibri" w:hAnsi="Calibri"/>
        </w:rPr>
      </w:pPr>
      <w:r w:rsidRPr="00C46FD4">
        <w:rPr>
          <w:rFonts w:ascii="Calibri" w:hAnsi="Calibri"/>
        </w:rPr>
        <w:t>Euro bond</w:t>
      </w:r>
      <w:ins w:id="4501"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4502" w:author="Aleksander Hansen" w:date="2013-02-15T17:07:00Z">
        <w:r w:rsidR="00FF184E">
          <w:instrText xml:space="preserve">" </w:instrText>
        </w:r>
        <w:r w:rsidR="00FF184E">
          <w:rPr>
            <w:rFonts w:ascii="Calibri" w:hAnsi="Calibri"/>
          </w:rPr>
          <w:fldChar w:fldCharType="end"/>
        </w:r>
      </w:ins>
      <w:r w:rsidRPr="00C46FD4">
        <w:rPr>
          <w:rFonts w:ascii="Calibri" w:hAnsi="Calibri"/>
        </w:rPr>
        <w:t xml:space="preserve"> (denominated in Euros)</w:t>
      </w:r>
    </w:p>
    <w:p w14:paraId="5A63861D" w14:textId="77777777" w:rsidR="005F2397" w:rsidRPr="008568A7" w:rsidRDefault="005F2397" w:rsidP="005F2397">
      <w:pPr>
        <w:rPr>
          <w:rFonts w:ascii="Calibri" w:hAnsi="Calibri"/>
        </w:rPr>
      </w:pPr>
      <w:r w:rsidRPr="008568A7">
        <w:rPr>
          <w:rFonts w:ascii="Calibri" w:hAnsi="Calibri"/>
        </w:rPr>
        <w:br w:type="page"/>
      </w:r>
    </w:p>
    <w:p w14:paraId="371CE1E0" w14:textId="447EA7FB" w:rsidR="005F2397" w:rsidRPr="008568A7" w:rsidRDefault="005F2397" w:rsidP="005F2397">
      <w:pPr>
        <w:rPr>
          <w:rFonts w:ascii="Calibri" w:hAnsi="Calibri"/>
        </w:rPr>
      </w:pPr>
      <w:r w:rsidRPr="008568A7">
        <w:rPr>
          <w:rFonts w:ascii="Calibri" w:hAnsi="Calibri"/>
        </w:rPr>
        <w:t>The following illustrates three different day count conventions applied to the accrued interest</w:t>
      </w:r>
      <w:ins w:id="450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4504"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(AI) on a bond</w:t>
      </w:r>
      <w:ins w:id="4505"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4506"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that settles in-between coupons, which pay ever six months on March 1st and September 1st. In all cases, the coupon</w:t>
      </w:r>
      <w:ins w:id="4507"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4508"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for the </w:t>
      </w:r>
      <w:r w:rsidR="00F71A9E" w:rsidRPr="008568A7">
        <w:rPr>
          <w:rFonts w:ascii="Calibri" w:hAnsi="Calibri"/>
        </w:rPr>
        <w:t>six-month</w:t>
      </w:r>
      <w:r w:rsidRPr="008568A7">
        <w:rPr>
          <w:rFonts w:ascii="Calibri" w:hAnsi="Calibri"/>
        </w:rPr>
        <w:t xml:space="preserve"> is $4, but since the bond settles on July 3rd, the accrued interest varies depending on the day count convention:</w:t>
      </w:r>
    </w:p>
    <w:tbl>
      <w:tblPr>
        <w:tblW w:w="8711" w:type="dxa"/>
        <w:jc w:val="center"/>
        <w:tblCellMar>
          <w:left w:w="0" w:type="dxa"/>
          <w:right w:w="0" w:type="dxa"/>
        </w:tblCellMar>
        <w:tblLook w:val="04A0" w:firstRow="1" w:lastRow="0" w:firstColumn="1" w:lastColumn="0" w:noHBand="0" w:noVBand="1"/>
      </w:tblPr>
      <w:tblGrid>
        <w:gridCol w:w="1112"/>
        <w:gridCol w:w="955"/>
        <w:gridCol w:w="1000"/>
        <w:gridCol w:w="108"/>
        <w:gridCol w:w="1907"/>
        <w:gridCol w:w="965"/>
        <w:gridCol w:w="858"/>
        <w:gridCol w:w="1058"/>
        <w:gridCol w:w="748"/>
      </w:tblGrid>
      <w:tr w:rsidR="005F2397" w:rsidRPr="008568A7" w14:paraId="5247DE10" w14:textId="77777777" w:rsidTr="006223B9">
        <w:trPr>
          <w:trHeight w:val="20"/>
          <w:jc w:val="center"/>
        </w:trPr>
        <w:tc>
          <w:tcPr>
            <w:tcW w:w="8711" w:type="dxa"/>
            <w:gridSpan w:val="9"/>
            <w:tcBorders>
              <w:top w:val="nil"/>
              <w:left w:val="nil"/>
              <w:bottom w:val="nil"/>
              <w:right w:val="nil"/>
            </w:tcBorders>
            <w:shd w:val="clear" w:color="auto" w:fill="FFFFFF"/>
            <w:tcMar>
              <w:top w:w="15" w:type="dxa"/>
              <w:left w:w="15" w:type="dxa"/>
              <w:bottom w:w="0" w:type="dxa"/>
              <w:right w:w="15" w:type="dxa"/>
            </w:tcMar>
            <w:vAlign w:val="center"/>
            <w:hideMark/>
          </w:tcPr>
          <w:p w14:paraId="6A1211F5" w14:textId="37511A79" w:rsidR="005F2397" w:rsidRPr="008568A7" w:rsidRDefault="005F2397" w:rsidP="005F2397">
            <w:pPr>
              <w:rPr>
                <w:rFonts w:ascii="Calibri" w:hAnsi="Calibri"/>
              </w:rPr>
            </w:pPr>
            <w:r w:rsidRPr="008568A7">
              <w:rPr>
                <w:rFonts w:ascii="Calibri" w:hAnsi="Calibri"/>
              </w:rPr>
              <w:t>Hull</w:t>
            </w:r>
            <w:ins w:id="450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4510"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6.1: Day Count Conventions </w:t>
            </w:r>
          </w:p>
        </w:tc>
      </w:tr>
      <w:tr w:rsidR="005F2397" w:rsidRPr="008568A7" w14:paraId="23ED3162"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A1EE188" w14:textId="77777777" w:rsidR="005F2397" w:rsidRPr="008568A7" w:rsidRDefault="005F2397" w:rsidP="005F2397">
            <w:pPr>
              <w:rPr>
                <w:rFonts w:ascii="Calibri" w:hAnsi="Calibri"/>
              </w:rPr>
            </w:pPr>
          </w:p>
        </w:tc>
        <w:tc>
          <w:tcPr>
            <w:tcW w:w="955" w:type="dxa"/>
            <w:tcBorders>
              <w:top w:val="nil"/>
              <w:left w:val="nil"/>
              <w:right w:val="nil"/>
            </w:tcBorders>
            <w:shd w:val="clear" w:color="auto" w:fill="auto"/>
            <w:tcMar>
              <w:top w:w="15" w:type="dxa"/>
              <w:left w:w="15" w:type="dxa"/>
              <w:bottom w:w="0" w:type="dxa"/>
              <w:right w:w="15" w:type="dxa"/>
            </w:tcMar>
            <w:vAlign w:val="center"/>
            <w:hideMark/>
          </w:tcPr>
          <w:p w14:paraId="7DBEF073" w14:textId="77777777" w:rsidR="005F2397" w:rsidRPr="008568A7" w:rsidRDefault="005F2397" w:rsidP="005F2397">
            <w:pPr>
              <w:rPr>
                <w:rFonts w:ascii="Calibri" w:hAnsi="Calibri"/>
              </w:rPr>
            </w:pPr>
          </w:p>
        </w:tc>
        <w:tc>
          <w:tcPr>
            <w:tcW w:w="1000" w:type="dxa"/>
            <w:tcBorders>
              <w:top w:val="nil"/>
              <w:left w:val="nil"/>
              <w:right w:val="nil"/>
            </w:tcBorders>
            <w:shd w:val="clear" w:color="auto" w:fill="auto"/>
            <w:tcMar>
              <w:top w:w="15" w:type="dxa"/>
              <w:left w:w="15" w:type="dxa"/>
              <w:bottom w:w="0" w:type="dxa"/>
              <w:right w:w="15" w:type="dxa"/>
            </w:tcMar>
            <w:vAlign w:val="center"/>
            <w:hideMark/>
          </w:tcPr>
          <w:p w14:paraId="211B6803" w14:textId="77777777" w:rsidR="005F2397" w:rsidRPr="008568A7" w:rsidRDefault="005F2397" w:rsidP="005F2397">
            <w:pPr>
              <w:rPr>
                <w:rFonts w:ascii="Calibri" w:hAnsi="Calibri"/>
              </w:rPr>
            </w:pPr>
          </w:p>
        </w:tc>
        <w:tc>
          <w:tcPr>
            <w:tcW w:w="108" w:type="dxa"/>
            <w:tcBorders>
              <w:top w:val="nil"/>
              <w:left w:val="nil"/>
              <w:right w:val="nil"/>
            </w:tcBorders>
            <w:shd w:val="clear" w:color="auto" w:fill="auto"/>
            <w:tcMar>
              <w:top w:w="15" w:type="dxa"/>
              <w:left w:w="15" w:type="dxa"/>
              <w:bottom w:w="0" w:type="dxa"/>
              <w:right w:w="15" w:type="dxa"/>
            </w:tcMar>
            <w:vAlign w:val="center"/>
            <w:hideMark/>
          </w:tcPr>
          <w:p w14:paraId="3371F4DC" w14:textId="77777777" w:rsidR="005F2397" w:rsidRPr="008568A7" w:rsidRDefault="005F2397" w:rsidP="005F2397">
            <w:pPr>
              <w:rPr>
                <w:rFonts w:ascii="Calibri" w:hAnsi="Calibri"/>
              </w:rPr>
            </w:pPr>
          </w:p>
        </w:tc>
        <w:tc>
          <w:tcPr>
            <w:tcW w:w="1907" w:type="dxa"/>
            <w:tcBorders>
              <w:top w:val="nil"/>
              <w:left w:val="nil"/>
              <w:right w:val="nil"/>
            </w:tcBorders>
            <w:shd w:val="clear" w:color="auto" w:fill="auto"/>
            <w:tcMar>
              <w:top w:w="15" w:type="dxa"/>
              <w:left w:w="15" w:type="dxa"/>
              <w:bottom w:w="0" w:type="dxa"/>
              <w:right w:w="15" w:type="dxa"/>
            </w:tcMar>
            <w:vAlign w:val="center"/>
            <w:hideMark/>
          </w:tcPr>
          <w:p w14:paraId="35CB777C"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59B3A889"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5C557D77"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56BB1512"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62244162" w14:textId="77777777" w:rsidR="005F2397" w:rsidRPr="008568A7" w:rsidRDefault="005F2397" w:rsidP="005F2397">
            <w:pPr>
              <w:rPr>
                <w:rFonts w:ascii="Calibri" w:hAnsi="Calibri"/>
              </w:rPr>
            </w:pPr>
          </w:p>
        </w:tc>
      </w:tr>
      <w:tr w:rsidR="005F2397" w:rsidRPr="008568A7" w14:paraId="29C61515"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5D8C3BD7" w14:textId="77777777" w:rsidR="005F2397" w:rsidRPr="008568A7" w:rsidRDefault="005F2397" w:rsidP="005F2397">
            <w:pPr>
              <w:rPr>
                <w:rFonts w:ascii="Calibri" w:hAnsi="Calibri"/>
              </w:rPr>
            </w:pPr>
            <w:r w:rsidRPr="008568A7">
              <w:rPr>
                <w:rFonts w:ascii="Calibri" w:hAnsi="Calibri"/>
              </w:rPr>
              <w:t>Principal</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67E08CA2"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2C80016A" w14:textId="77777777" w:rsidR="005F2397" w:rsidRPr="008568A7" w:rsidRDefault="005F2397" w:rsidP="005F2397">
            <w:pPr>
              <w:rPr>
                <w:rFonts w:ascii="Calibri" w:hAnsi="Calibri"/>
              </w:rPr>
            </w:pPr>
            <w:r w:rsidRPr="008568A7">
              <w:rPr>
                <w:rFonts w:ascii="Calibri" w:hAnsi="Calibri"/>
              </w:rPr>
              <w:t xml:space="preserve">$100 </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45C2FBD3"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6443AFF5"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13C22FD6"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1BB1D273"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0FE357FA"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1FB2CF44" w14:textId="77777777" w:rsidR="005F2397" w:rsidRPr="008568A7" w:rsidRDefault="005F2397" w:rsidP="005F2397">
            <w:pPr>
              <w:rPr>
                <w:rFonts w:ascii="Calibri" w:hAnsi="Calibri"/>
              </w:rPr>
            </w:pPr>
          </w:p>
        </w:tc>
      </w:tr>
      <w:tr w:rsidR="005F2397" w:rsidRPr="008568A7" w14:paraId="14E3ACC6"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F239501" w14:textId="77777777" w:rsidR="005F2397" w:rsidRPr="008568A7" w:rsidRDefault="005F2397" w:rsidP="005F2397">
            <w:pPr>
              <w:rPr>
                <w:rFonts w:ascii="Calibri" w:hAnsi="Calibri"/>
              </w:rPr>
            </w:pPr>
            <w:r w:rsidRPr="008568A7">
              <w:rPr>
                <w:rFonts w:ascii="Calibri" w:hAnsi="Calibri"/>
              </w:rPr>
              <w:t>Coupon</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0318210E"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4FB8D9D2" w14:textId="77777777" w:rsidR="005F2397" w:rsidRPr="008568A7" w:rsidRDefault="005F2397" w:rsidP="005F2397">
            <w:pPr>
              <w:rPr>
                <w:rFonts w:ascii="Calibri" w:hAnsi="Calibri"/>
              </w:rPr>
            </w:pPr>
            <w:r w:rsidRPr="008568A7">
              <w:rPr>
                <w:rFonts w:ascii="Calibri" w:hAnsi="Calibri"/>
              </w:rPr>
              <w:t>8%</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01892EED"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06D9F838"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73141FB5"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66116444"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44407086"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7729AD20" w14:textId="77777777" w:rsidR="005F2397" w:rsidRPr="008568A7" w:rsidRDefault="005F2397" w:rsidP="005F2397">
            <w:pPr>
              <w:rPr>
                <w:rFonts w:ascii="Calibri" w:hAnsi="Calibri"/>
              </w:rPr>
            </w:pPr>
          </w:p>
        </w:tc>
      </w:tr>
      <w:tr w:rsidR="005F2397" w:rsidRPr="008568A7" w14:paraId="5316A06F"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7D67DD0D" w14:textId="77777777" w:rsidR="005F2397" w:rsidRPr="008568A7" w:rsidRDefault="005F2397" w:rsidP="005F2397">
            <w:pPr>
              <w:rPr>
                <w:rFonts w:ascii="Calibri" w:hAnsi="Calibri"/>
              </w:rPr>
            </w:pP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1498339C"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2E00B320" w14:textId="77777777" w:rsidR="005F2397" w:rsidRPr="008568A7" w:rsidRDefault="005F2397" w:rsidP="005F2397">
            <w:pPr>
              <w:rPr>
                <w:rFonts w:ascii="Calibri" w:hAnsi="Calibri"/>
              </w:rPr>
            </w:pP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6BE4A917"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3E37C8B9"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7D1C344D"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E0F58AC"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6DC98B22"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67EB9095" w14:textId="77777777" w:rsidR="005F2397" w:rsidRPr="008568A7" w:rsidRDefault="005F2397" w:rsidP="005F2397">
            <w:pPr>
              <w:rPr>
                <w:rFonts w:ascii="Calibri" w:hAnsi="Calibri"/>
              </w:rPr>
            </w:pPr>
          </w:p>
        </w:tc>
      </w:tr>
      <w:tr w:rsidR="005F2397" w:rsidRPr="008568A7" w14:paraId="513F9C95"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615A947" w14:textId="77777777" w:rsidR="005F2397" w:rsidRPr="008568A7" w:rsidRDefault="005F2397" w:rsidP="005F2397">
            <w:pPr>
              <w:rPr>
                <w:rFonts w:ascii="Calibri" w:hAnsi="Calibri"/>
              </w:rPr>
            </w:pPr>
            <w:r w:rsidRPr="008568A7">
              <w:rPr>
                <w:rFonts w:ascii="Calibri" w:hAnsi="Calibri"/>
              </w:rPr>
              <w:t>Start</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280BD24D"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688F8EB7" w14:textId="77777777" w:rsidR="005F2397" w:rsidRPr="008568A7" w:rsidRDefault="005F2397" w:rsidP="005F2397">
            <w:pPr>
              <w:rPr>
                <w:rFonts w:ascii="Calibri" w:hAnsi="Calibri"/>
              </w:rPr>
            </w:pPr>
            <w:r w:rsidRPr="008568A7">
              <w:rPr>
                <w:rFonts w:ascii="Calibri" w:hAnsi="Calibri"/>
              </w:rPr>
              <w:t xml:space="preserve">End </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6662EBE7"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7C00EC8F" w14:textId="77777777" w:rsidR="005F2397" w:rsidRPr="008568A7" w:rsidRDefault="005F2397" w:rsidP="005F2397">
            <w:pPr>
              <w:rPr>
                <w:rFonts w:ascii="Calibri" w:hAnsi="Calibri"/>
              </w:rPr>
            </w:pPr>
            <w:r w:rsidRPr="008568A7">
              <w:rPr>
                <w:rFonts w:ascii="Calibri" w:hAnsi="Calibri"/>
              </w:rPr>
              <w:t xml:space="preserve">  Day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4A801C84" w14:textId="77777777" w:rsidR="005F2397" w:rsidRPr="008568A7" w:rsidRDefault="005F2397" w:rsidP="005F2397">
            <w:pPr>
              <w:rPr>
                <w:rFonts w:ascii="Calibri" w:hAnsi="Calibri"/>
              </w:rPr>
            </w:pPr>
            <w:r w:rsidRPr="008568A7">
              <w:rPr>
                <w:rFonts w:ascii="Calibri" w:hAnsi="Calibri"/>
              </w:rPr>
              <w:t>Days</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2FD2C374" w14:textId="77777777" w:rsidR="005F2397" w:rsidRPr="008568A7" w:rsidRDefault="005F2397" w:rsidP="005F2397">
            <w:pPr>
              <w:rPr>
                <w:rFonts w:ascii="Calibri" w:hAnsi="Calibri"/>
              </w:rPr>
            </w:pPr>
            <w:r w:rsidRPr="008568A7">
              <w:rPr>
                <w:rFonts w:ascii="Calibri" w:hAnsi="Calibri"/>
              </w:rPr>
              <w:t>Total</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43A10844"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13C6EB5A" w14:textId="77777777" w:rsidR="005F2397" w:rsidRPr="008568A7" w:rsidRDefault="005F2397" w:rsidP="005F2397">
            <w:pPr>
              <w:rPr>
                <w:rFonts w:ascii="Calibri" w:hAnsi="Calibri"/>
              </w:rPr>
            </w:pPr>
          </w:p>
        </w:tc>
      </w:tr>
      <w:tr w:rsidR="005F2397" w:rsidRPr="008568A7" w14:paraId="746F89CB" w14:textId="77777777" w:rsidTr="009B32B3">
        <w:trPr>
          <w:trHeight w:val="20"/>
          <w:jc w:val="center"/>
        </w:trPr>
        <w:tc>
          <w:tcPr>
            <w:tcW w:w="111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066E583" w14:textId="77777777" w:rsidR="005F2397" w:rsidRPr="008568A7" w:rsidRDefault="005F2397" w:rsidP="005F2397">
            <w:pPr>
              <w:rPr>
                <w:rFonts w:ascii="Calibri" w:hAnsi="Calibri"/>
              </w:rPr>
            </w:pPr>
            <w:r w:rsidRPr="008568A7">
              <w:rPr>
                <w:rFonts w:ascii="Calibri" w:hAnsi="Calibri"/>
              </w:rPr>
              <w:t>Period</w:t>
            </w:r>
          </w:p>
        </w:tc>
        <w:tc>
          <w:tcPr>
            <w:tcW w:w="955" w:type="dxa"/>
            <w:tcBorders>
              <w:top w:val="nil"/>
              <w:left w:val="nil"/>
              <w:right w:val="nil"/>
            </w:tcBorders>
            <w:shd w:val="clear" w:color="auto" w:fill="auto"/>
            <w:tcMar>
              <w:top w:w="15" w:type="dxa"/>
              <w:left w:w="15" w:type="dxa"/>
              <w:bottom w:w="0" w:type="dxa"/>
              <w:right w:w="15" w:type="dxa"/>
            </w:tcMar>
            <w:vAlign w:val="center"/>
            <w:hideMark/>
          </w:tcPr>
          <w:p w14:paraId="567F7CD9" w14:textId="77777777" w:rsidR="005F2397" w:rsidRPr="008568A7" w:rsidRDefault="005F2397" w:rsidP="005F2397">
            <w:pPr>
              <w:rPr>
                <w:rFonts w:ascii="Calibri" w:hAnsi="Calibri"/>
              </w:rPr>
            </w:pPr>
            <w:r w:rsidRPr="008568A7">
              <w:rPr>
                <w:rFonts w:ascii="Calibri" w:hAnsi="Calibri"/>
              </w:rPr>
              <w:t>Settle</w:t>
            </w:r>
          </w:p>
        </w:tc>
        <w:tc>
          <w:tcPr>
            <w:tcW w:w="1000" w:type="dxa"/>
            <w:tcBorders>
              <w:top w:val="nil"/>
              <w:left w:val="nil"/>
              <w:right w:val="nil"/>
            </w:tcBorders>
            <w:shd w:val="clear" w:color="auto" w:fill="auto"/>
            <w:tcMar>
              <w:top w:w="15" w:type="dxa"/>
              <w:left w:w="15" w:type="dxa"/>
              <w:bottom w:w="0" w:type="dxa"/>
              <w:right w:w="15" w:type="dxa"/>
            </w:tcMar>
            <w:vAlign w:val="center"/>
            <w:hideMark/>
          </w:tcPr>
          <w:p w14:paraId="73E57BC0" w14:textId="77777777" w:rsidR="005F2397" w:rsidRPr="008568A7" w:rsidRDefault="005F2397" w:rsidP="005F2397">
            <w:pPr>
              <w:rPr>
                <w:rFonts w:ascii="Calibri" w:hAnsi="Calibri"/>
              </w:rPr>
            </w:pPr>
            <w:r w:rsidRPr="008568A7">
              <w:rPr>
                <w:rFonts w:ascii="Calibri" w:hAnsi="Calibri"/>
              </w:rPr>
              <w:t>Period</w:t>
            </w:r>
          </w:p>
        </w:tc>
        <w:tc>
          <w:tcPr>
            <w:tcW w:w="108" w:type="dxa"/>
            <w:tcBorders>
              <w:top w:val="nil"/>
              <w:left w:val="nil"/>
              <w:right w:val="nil"/>
            </w:tcBorders>
            <w:shd w:val="clear" w:color="auto" w:fill="auto"/>
            <w:tcMar>
              <w:top w:w="15" w:type="dxa"/>
              <w:left w:w="15" w:type="dxa"/>
              <w:bottom w:w="0" w:type="dxa"/>
              <w:right w:w="15" w:type="dxa"/>
            </w:tcMar>
            <w:vAlign w:val="center"/>
            <w:hideMark/>
          </w:tcPr>
          <w:p w14:paraId="45C97CAB" w14:textId="77777777" w:rsidR="005F2397" w:rsidRPr="008568A7" w:rsidRDefault="005F2397" w:rsidP="005F2397">
            <w:pPr>
              <w:rPr>
                <w:rFonts w:ascii="Calibri" w:hAnsi="Calibri"/>
              </w:rPr>
            </w:pPr>
          </w:p>
        </w:tc>
        <w:tc>
          <w:tcPr>
            <w:tcW w:w="1907" w:type="dxa"/>
            <w:tcBorders>
              <w:top w:val="nil"/>
              <w:left w:val="nil"/>
              <w:right w:val="nil"/>
            </w:tcBorders>
            <w:shd w:val="clear" w:color="auto" w:fill="auto"/>
            <w:tcMar>
              <w:top w:w="15" w:type="dxa"/>
              <w:left w:w="15" w:type="dxa"/>
              <w:bottom w:w="0" w:type="dxa"/>
              <w:right w:w="15" w:type="dxa"/>
            </w:tcMar>
            <w:vAlign w:val="center"/>
            <w:hideMark/>
          </w:tcPr>
          <w:p w14:paraId="5DC09924" w14:textId="77777777" w:rsidR="005F2397" w:rsidRPr="008568A7" w:rsidRDefault="005F2397" w:rsidP="005F2397">
            <w:pPr>
              <w:rPr>
                <w:rFonts w:ascii="Calibri" w:hAnsi="Calibri"/>
              </w:rPr>
            </w:pPr>
            <w:r w:rsidRPr="008568A7">
              <w:rPr>
                <w:rFonts w:ascii="Calibri" w:hAnsi="Calibri"/>
              </w:rPr>
              <w:t xml:space="preserve">  Count </w:t>
            </w:r>
          </w:p>
        </w:tc>
        <w:tc>
          <w:tcPr>
            <w:tcW w:w="96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0BFDEEF" w14:textId="77777777" w:rsidR="005F2397" w:rsidRPr="008568A7" w:rsidRDefault="005F2397" w:rsidP="005F2397">
            <w:pPr>
              <w:rPr>
                <w:rFonts w:ascii="Calibri" w:hAnsi="Calibri"/>
              </w:rPr>
            </w:pPr>
            <w:r w:rsidRPr="008568A7">
              <w:rPr>
                <w:rFonts w:ascii="Calibri" w:hAnsi="Calibri"/>
              </w:rPr>
              <w:t>Since</w:t>
            </w:r>
          </w:p>
        </w:tc>
        <w:tc>
          <w:tcPr>
            <w:tcW w:w="85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BD83D09" w14:textId="77777777" w:rsidR="005F2397" w:rsidRPr="008568A7" w:rsidRDefault="005F2397" w:rsidP="005F2397">
            <w:pPr>
              <w:rPr>
                <w:rFonts w:ascii="Calibri" w:hAnsi="Calibri"/>
              </w:rPr>
            </w:pPr>
            <w:r w:rsidRPr="008568A7">
              <w:rPr>
                <w:rFonts w:ascii="Calibri" w:hAnsi="Calibri"/>
              </w:rPr>
              <w:t>Days</w:t>
            </w:r>
          </w:p>
        </w:tc>
        <w:tc>
          <w:tcPr>
            <w:tcW w:w="105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1AA3D50" w14:textId="77777777" w:rsidR="005F2397" w:rsidRPr="008568A7" w:rsidRDefault="005F2397" w:rsidP="005F2397">
            <w:pPr>
              <w:rPr>
                <w:rFonts w:ascii="Calibri" w:hAnsi="Calibri"/>
              </w:rPr>
            </w:pPr>
            <w:r w:rsidRPr="008568A7">
              <w:rPr>
                <w:rFonts w:ascii="Calibri" w:hAnsi="Calibri"/>
              </w:rPr>
              <w:t>Coupon</w:t>
            </w:r>
          </w:p>
        </w:tc>
        <w:tc>
          <w:tcPr>
            <w:tcW w:w="74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FF0500" w14:textId="77777777" w:rsidR="005F2397" w:rsidRPr="008568A7" w:rsidRDefault="005F2397" w:rsidP="005F2397">
            <w:pPr>
              <w:rPr>
                <w:rFonts w:ascii="Calibri" w:hAnsi="Calibri"/>
              </w:rPr>
            </w:pPr>
            <w:r w:rsidRPr="008568A7">
              <w:rPr>
                <w:rFonts w:ascii="Calibri" w:hAnsi="Calibri"/>
              </w:rPr>
              <w:t>AI</w:t>
            </w:r>
          </w:p>
        </w:tc>
      </w:tr>
      <w:tr w:rsidR="005F2397" w:rsidRPr="008568A7" w14:paraId="1A3AB109" w14:textId="77777777" w:rsidTr="009B32B3">
        <w:trPr>
          <w:trHeight w:val="20"/>
          <w:jc w:val="center"/>
        </w:trPr>
        <w:tc>
          <w:tcPr>
            <w:tcW w:w="111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60624CF" w14:textId="77777777" w:rsidR="005F2397" w:rsidRPr="008568A7" w:rsidRDefault="005F2397" w:rsidP="005F2397">
            <w:pPr>
              <w:rPr>
                <w:rFonts w:ascii="Calibri" w:hAnsi="Calibri"/>
              </w:rPr>
            </w:pPr>
            <w:r w:rsidRPr="008568A7">
              <w:rPr>
                <w:rFonts w:ascii="Calibri" w:hAnsi="Calibri"/>
              </w:rPr>
              <w:t>Mar 1</w:t>
            </w:r>
          </w:p>
        </w:tc>
        <w:tc>
          <w:tcPr>
            <w:tcW w:w="955" w:type="dxa"/>
            <w:tcBorders>
              <w:left w:val="nil"/>
              <w:bottom w:val="nil"/>
              <w:right w:val="nil"/>
            </w:tcBorders>
            <w:shd w:val="clear" w:color="auto" w:fill="auto"/>
            <w:tcMar>
              <w:top w:w="15" w:type="dxa"/>
              <w:left w:w="15" w:type="dxa"/>
              <w:bottom w:w="0" w:type="dxa"/>
              <w:right w:w="15" w:type="dxa"/>
            </w:tcMar>
            <w:vAlign w:val="center"/>
            <w:hideMark/>
          </w:tcPr>
          <w:p w14:paraId="64BF00F9" w14:textId="77777777" w:rsidR="005F2397" w:rsidRPr="008568A7" w:rsidRDefault="005F2397" w:rsidP="005F2397">
            <w:pPr>
              <w:rPr>
                <w:rFonts w:ascii="Calibri" w:hAnsi="Calibri"/>
              </w:rPr>
            </w:pPr>
            <w:r w:rsidRPr="008568A7">
              <w:rPr>
                <w:rFonts w:ascii="Calibri" w:hAnsi="Calibri"/>
              </w:rPr>
              <w:t>Jul 3</w:t>
            </w:r>
          </w:p>
        </w:tc>
        <w:tc>
          <w:tcPr>
            <w:tcW w:w="1000" w:type="dxa"/>
            <w:tcBorders>
              <w:left w:val="nil"/>
              <w:bottom w:val="nil"/>
              <w:right w:val="nil"/>
            </w:tcBorders>
            <w:shd w:val="clear" w:color="auto" w:fill="auto"/>
            <w:tcMar>
              <w:top w:w="15" w:type="dxa"/>
              <w:left w:w="15" w:type="dxa"/>
              <w:bottom w:w="0" w:type="dxa"/>
              <w:right w:w="15" w:type="dxa"/>
            </w:tcMar>
            <w:vAlign w:val="center"/>
            <w:hideMark/>
          </w:tcPr>
          <w:p w14:paraId="0E954054" w14:textId="77777777" w:rsidR="005F2397" w:rsidRPr="008568A7" w:rsidRDefault="005F2397" w:rsidP="005F2397">
            <w:pPr>
              <w:rPr>
                <w:rFonts w:ascii="Calibri" w:hAnsi="Calibri"/>
              </w:rPr>
            </w:pPr>
            <w:r w:rsidRPr="008568A7">
              <w:rPr>
                <w:rFonts w:ascii="Calibri" w:hAnsi="Calibri"/>
              </w:rPr>
              <w:t>Sep 1</w:t>
            </w:r>
          </w:p>
        </w:tc>
        <w:tc>
          <w:tcPr>
            <w:tcW w:w="108" w:type="dxa"/>
            <w:tcBorders>
              <w:left w:val="nil"/>
              <w:bottom w:val="nil"/>
              <w:right w:val="nil"/>
            </w:tcBorders>
            <w:shd w:val="clear" w:color="auto" w:fill="auto"/>
            <w:tcMar>
              <w:top w:w="15" w:type="dxa"/>
              <w:left w:w="15" w:type="dxa"/>
              <w:bottom w:w="0" w:type="dxa"/>
              <w:right w:w="15" w:type="dxa"/>
            </w:tcMar>
            <w:vAlign w:val="center"/>
            <w:hideMark/>
          </w:tcPr>
          <w:p w14:paraId="0ED19143" w14:textId="77777777" w:rsidR="005F2397" w:rsidRPr="008568A7" w:rsidRDefault="005F2397" w:rsidP="005F2397">
            <w:pPr>
              <w:rPr>
                <w:rFonts w:ascii="Calibri" w:hAnsi="Calibri"/>
              </w:rPr>
            </w:pPr>
          </w:p>
        </w:tc>
        <w:tc>
          <w:tcPr>
            <w:tcW w:w="1907" w:type="dxa"/>
            <w:tcBorders>
              <w:left w:val="nil"/>
              <w:bottom w:val="nil"/>
              <w:right w:val="nil"/>
            </w:tcBorders>
            <w:shd w:val="clear" w:color="auto" w:fill="auto"/>
            <w:tcMar>
              <w:top w:w="15" w:type="dxa"/>
              <w:left w:w="15" w:type="dxa"/>
              <w:bottom w:w="0" w:type="dxa"/>
              <w:right w:w="15" w:type="dxa"/>
            </w:tcMar>
            <w:vAlign w:val="center"/>
            <w:hideMark/>
          </w:tcPr>
          <w:p w14:paraId="18BE7A67" w14:textId="77777777" w:rsidR="005F2397" w:rsidRPr="008568A7" w:rsidRDefault="005F2397" w:rsidP="005F2397">
            <w:pPr>
              <w:rPr>
                <w:rFonts w:ascii="Calibri" w:hAnsi="Calibri"/>
              </w:rPr>
            </w:pPr>
            <w:r w:rsidRPr="008568A7">
              <w:rPr>
                <w:rFonts w:ascii="Calibri" w:hAnsi="Calibri"/>
              </w:rPr>
              <w:t xml:space="preserve">  Actual/Actual </w:t>
            </w:r>
          </w:p>
        </w:tc>
        <w:tc>
          <w:tcPr>
            <w:tcW w:w="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E6A8AB2" w14:textId="77777777" w:rsidR="005F2397" w:rsidRPr="008568A7" w:rsidRDefault="005F2397" w:rsidP="005F2397">
            <w:pPr>
              <w:rPr>
                <w:rFonts w:ascii="Calibri" w:hAnsi="Calibri"/>
              </w:rPr>
            </w:pPr>
            <w:r w:rsidRPr="008568A7">
              <w:rPr>
                <w:rFonts w:ascii="Calibri" w:hAnsi="Calibri"/>
              </w:rPr>
              <w:t>124</w:t>
            </w:r>
          </w:p>
        </w:tc>
        <w:tc>
          <w:tcPr>
            <w:tcW w:w="85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857C13B" w14:textId="77777777" w:rsidR="005F2397" w:rsidRPr="008568A7" w:rsidRDefault="005F2397" w:rsidP="005F2397">
            <w:pPr>
              <w:rPr>
                <w:rFonts w:ascii="Calibri" w:hAnsi="Calibri"/>
              </w:rPr>
            </w:pPr>
            <w:r w:rsidRPr="008568A7">
              <w:rPr>
                <w:rFonts w:ascii="Calibri" w:hAnsi="Calibri"/>
              </w:rPr>
              <w:t>184</w:t>
            </w:r>
          </w:p>
        </w:tc>
        <w:tc>
          <w:tcPr>
            <w:tcW w:w="105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99CC3DC"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E129714" w14:textId="77777777" w:rsidR="005F2397" w:rsidRPr="008568A7" w:rsidRDefault="005F2397" w:rsidP="005F2397">
            <w:pPr>
              <w:rPr>
                <w:rFonts w:ascii="Calibri" w:hAnsi="Calibri"/>
              </w:rPr>
            </w:pPr>
            <w:r w:rsidRPr="008568A7">
              <w:rPr>
                <w:rFonts w:ascii="Calibri" w:hAnsi="Calibri"/>
              </w:rPr>
              <w:t xml:space="preserve">$2.696 </w:t>
            </w:r>
          </w:p>
        </w:tc>
      </w:tr>
      <w:tr w:rsidR="005F2397" w:rsidRPr="008568A7" w14:paraId="236A1624"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58A666C8" w14:textId="77777777" w:rsidR="005F2397" w:rsidRPr="008568A7" w:rsidRDefault="005F2397" w:rsidP="005F2397">
            <w:pPr>
              <w:rPr>
                <w:rFonts w:ascii="Calibri" w:hAnsi="Calibri"/>
              </w:rPr>
            </w:pPr>
            <w:r w:rsidRPr="008568A7">
              <w:rPr>
                <w:rFonts w:ascii="Calibri" w:hAnsi="Calibri"/>
              </w:rPr>
              <w:t>Mar 1</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02C1EF8F" w14:textId="77777777" w:rsidR="005F2397" w:rsidRPr="008568A7" w:rsidRDefault="005F2397" w:rsidP="005F2397">
            <w:pPr>
              <w:rPr>
                <w:rFonts w:ascii="Calibri" w:hAnsi="Calibri"/>
              </w:rPr>
            </w:pPr>
            <w:r w:rsidRPr="008568A7">
              <w:rPr>
                <w:rFonts w:ascii="Calibri" w:hAnsi="Calibri"/>
              </w:rPr>
              <w:t>Jul 3</w:t>
            </w: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650FFFD0" w14:textId="77777777" w:rsidR="005F2397" w:rsidRPr="008568A7" w:rsidRDefault="005F2397" w:rsidP="005F2397">
            <w:pPr>
              <w:rPr>
                <w:rFonts w:ascii="Calibri" w:hAnsi="Calibri"/>
              </w:rPr>
            </w:pPr>
            <w:r w:rsidRPr="008568A7">
              <w:rPr>
                <w:rFonts w:ascii="Calibri" w:hAnsi="Calibri"/>
              </w:rPr>
              <w:t>Sep 1</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31D5B79E"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6EF1E5D6" w14:textId="77777777" w:rsidR="005F2397" w:rsidRPr="008568A7" w:rsidRDefault="005F2397" w:rsidP="005F2397">
            <w:pPr>
              <w:rPr>
                <w:rFonts w:ascii="Calibri" w:hAnsi="Calibri"/>
              </w:rPr>
            </w:pPr>
            <w:r w:rsidRPr="008568A7">
              <w:rPr>
                <w:rFonts w:ascii="Calibri" w:hAnsi="Calibri"/>
              </w:rPr>
              <w:t xml:space="preserve">  30/360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510B40D9" w14:textId="77777777" w:rsidR="005F2397" w:rsidRPr="008568A7" w:rsidRDefault="005F2397" w:rsidP="005F2397">
            <w:pPr>
              <w:rPr>
                <w:rFonts w:ascii="Calibri" w:hAnsi="Calibri"/>
              </w:rPr>
            </w:pPr>
            <w:r w:rsidRPr="008568A7">
              <w:rPr>
                <w:rFonts w:ascii="Calibri" w:hAnsi="Calibri"/>
              </w:rPr>
              <w:t>122</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7C39348" w14:textId="77777777" w:rsidR="005F2397" w:rsidRPr="008568A7" w:rsidRDefault="005F2397" w:rsidP="005F2397">
            <w:pPr>
              <w:rPr>
                <w:rFonts w:ascii="Calibri" w:hAnsi="Calibri"/>
              </w:rPr>
            </w:pPr>
            <w:r w:rsidRPr="008568A7">
              <w:rPr>
                <w:rFonts w:ascii="Calibri" w:hAnsi="Calibri"/>
              </w:rPr>
              <w:t>180</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64F611D0"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4F163E8A" w14:textId="77777777" w:rsidR="005F2397" w:rsidRPr="008568A7" w:rsidRDefault="005F2397" w:rsidP="005F2397">
            <w:pPr>
              <w:rPr>
                <w:rFonts w:ascii="Calibri" w:hAnsi="Calibri"/>
              </w:rPr>
            </w:pPr>
            <w:r w:rsidRPr="008568A7">
              <w:rPr>
                <w:rFonts w:ascii="Calibri" w:hAnsi="Calibri"/>
              </w:rPr>
              <w:t xml:space="preserve">$2.711 </w:t>
            </w:r>
          </w:p>
        </w:tc>
      </w:tr>
      <w:tr w:rsidR="005F2397" w:rsidRPr="008568A7" w14:paraId="0A1B46A3"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37E02D08" w14:textId="77777777" w:rsidR="005F2397" w:rsidRPr="008568A7" w:rsidRDefault="005F2397" w:rsidP="005F2397">
            <w:pPr>
              <w:rPr>
                <w:rFonts w:ascii="Calibri" w:hAnsi="Calibri"/>
              </w:rPr>
            </w:pPr>
            <w:r w:rsidRPr="008568A7">
              <w:rPr>
                <w:rFonts w:ascii="Calibri" w:hAnsi="Calibri"/>
              </w:rPr>
              <w:t>Mar 1</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2E2C7076" w14:textId="77777777" w:rsidR="005F2397" w:rsidRPr="008568A7" w:rsidRDefault="005F2397" w:rsidP="005F2397">
            <w:pPr>
              <w:rPr>
                <w:rFonts w:ascii="Calibri" w:hAnsi="Calibri"/>
              </w:rPr>
            </w:pPr>
            <w:r w:rsidRPr="008568A7">
              <w:rPr>
                <w:rFonts w:ascii="Calibri" w:hAnsi="Calibri"/>
              </w:rPr>
              <w:t>Jul 3</w:t>
            </w: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79E32F90" w14:textId="77777777" w:rsidR="005F2397" w:rsidRPr="008568A7" w:rsidRDefault="005F2397" w:rsidP="005F2397">
            <w:pPr>
              <w:rPr>
                <w:rFonts w:ascii="Calibri" w:hAnsi="Calibri"/>
              </w:rPr>
            </w:pPr>
            <w:r w:rsidRPr="008568A7">
              <w:rPr>
                <w:rFonts w:ascii="Calibri" w:hAnsi="Calibri"/>
              </w:rPr>
              <w:t>Sep 1</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1BA49935"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14963D54" w14:textId="77777777" w:rsidR="005F2397" w:rsidRPr="008568A7" w:rsidRDefault="005F2397" w:rsidP="005F2397">
            <w:pPr>
              <w:rPr>
                <w:rFonts w:ascii="Calibri" w:hAnsi="Calibri"/>
              </w:rPr>
            </w:pPr>
            <w:r w:rsidRPr="008568A7">
              <w:rPr>
                <w:rFonts w:ascii="Calibri" w:hAnsi="Calibri"/>
              </w:rPr>
              <w:t xml:space="preserve">  Actual/360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62BB8665" w14:textId="77777777" w:rsidR="005F2397" w:rsidRPr="008568A7" w:rsidRDefault="005F2397" w:rsidP="005F2397">
            <w:pPr>
              <w:rPr>
                <w:rFonts w:ascii="Calibri" w:hAnsi="Calibri"/>
              </w:rPr>
            </w:pPr>
            <w:r w:rsidRPr="008568A7">
              <w:rPr>
                <w:rFonts w:ascii="Calibri" w:hAnsi="Calibri"/>
              </w:rPr>
              <w:t>124</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4F1FCA73" w14:textId="77777777" w:rsidR="005F2397" w:rsidRPr="008568A7" w:rsidRDefault="005F2397" w:rsidP="005F2397">
            <w:pPr>
              <w:rPr>
                <w:rFonts w:ascii="Calibri" w:hAnsi="Calibri"/>
              </w:rPr>
            </w:pPr>
            <w:r w:rsidRPr="008568A7">
              <w:rPr>
                <w:rFonts w:ascii="Calibri" w:hAnsi="Calibri"/>
              </w:rPr>
              <w:t>180</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11A67DFD"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3B3C0F14" w14:textId="77777777" w:rsidR="005F2397" w:rsidRPr="008568A7" w:rsidRDefault="005F2397" w:rsidP="005F2397">
            <w:pPr>
              <w:rPr>
                <w:rFonts w:ascii="Calibri" w:hAnsi="Calibri"/>
              </w:rPr>
            </w:pPr>
            <w:r w:rsidRPr="008568A7">
              <w:rPr>
                <w:rFonts w:ascii="Calibri" w:hAnsi="Calibri"/>
              </w:rPr>
              <w:t xml:space="preserve">$2.756 </w:t>
            </w:r>
          </w:p>
        </w:tc>
      </w:tr>
    </w:tbl>
    <w:p w14:paraId="3F3AFB19" w14:textId="77777777" w:rsidR="00922524" w:rsidRDefault="00922524" w:rsidP="005F2397">
      <w:pPr>
        <w:rPr>
          <w:rFonts w:ascii="Calibri" w:hAnsi="Calibri"/>
        </w:rPr>
      </w:pPr>
    </w:p>
    <w:p w14:paraId="5371A2EC" w14:textId="6DEC59FD" w:rsidR="005F2397" w:rsidRPr="008568A7" w:rsidRDefault="005F2397">
      <w:pPr>
        <w:pStyle w:val="Heading2"/>
      </w:pPr>
      <w:bookmarkStart w:id="4511" w:name="_Toc222580666"/>
      <w:r w:rsidRPr="008568A7">
        <w:t>Calculate the conversion of a discount</w:t>
      </w:r>
      <w:ins w:id="4512" w:author="Aleksander Hansen" w:date="2013-02-15T16:39:00Z">
        <w:r w:rsidR="008A28C4">
          <w:fldChar w:fldCharType="begin"/>
        </w:r>
        <w:r w:rsidR="008A28C4">
          <w:instrText xml:space="preserve"> XE "</w:instrText>
        </w:r>
      </w:ins>
      <w:r w:rsidR="008A28C4" w:rsidRPr="008568A7">
        <w:instrText>discount</w:instrText>
      </w:r>
      <w:ins w:id="4513" w:author="Aleksander Hansen" w:date="2013-02-15T16:39:00Z">
        <w:r w:rsidR="008A28C4">
          <w:instrText xml:space="preserve">" </w:instrText>
        </w:r>
        <w:r w:rsidR="008A28C4">
          <w:fldChar w:fldCharType="end"/>
        </w:r>
      </w:ins>
      <w:r w:rsidRPr="008568A7">
        <w:t xml:space="preserve"> rate to a price for a U.S. Treasury</w:t>
      </w:r>
      <w:ins w:id="4514" w:author="Aleksander Hansen" w:date="2013-02-15T16:37:00Z">
        <w:r w:rsidR="008A28C4">
          <w:fldChar w:fldCharType="begin"/>
        </w:r>
        <w:r w:rsidR="008A28C4">
          <w:instrText xml:space="preserve"> XE "</w:instrText>
        </w:r>
      </w:ins>
      <w:r w:rsidR="008A28C4" w:rsidRPr="00070083">
        <w:rPr>
          <w:rFonts w:ascii="Calibri" w:hAnsi="Calibri"/>
        </w:rPr>
        <w:instrText>Treasury</w:instrText>
      </w:r>
      <w:ins w:id="4515" w:author="Aleksander Hansen" w:date="2013-02-15T16:37:00Z">
        <w:r w:rsidR="008A28C4">
          <w:instrText xml:space="preserve">" </w:instrText>
        </w:r>
        <w:r w:rsidR="008A28C4">
          <w:fldChar w:fldCharType="end"/>
        </w:r>
      </w:ins>
      <w:r w:rsidRPr="008568A7">
        <w:t xml:space="preserve"> bill.</w:t>
      </w:r>
      <w:bookmarkEnd w:id="4511"/>
    </w:p>
    <w:p w14:paraId="54BFBF87" w14:textId="77777777" w:rsidR="00922524" w:rsidRDefault="00922524" w:rsidP="005F2397">
      <w:pPr>
        <w:rPr>
          <w:rFonts w:ascii="Calibri" w:hAnsi="Calibri"/>
        </w:rPr>
      </w:pPr>
    </w:p>
    <w:p w14:paraId="49840B0E" w14:textId="58C63B8E" w:rsidR="005F2397" w:rsidRPr="008568A7" w:rsidRDefault="005F2397" w:rsidP="005F2397">
      <w:pPr>
        <w:rPr>
          <w:rFonts w:ascii="Calibri" w:hAnsi="Calibri"/>
        </w:rPr>
      </w:pPr>
      <w:r w:rsidRPr="008568A7">
        <w:rPr>
          <w:rFonts w:ascii="Calibri" w:hAnsi="Calibri"/>
        </w:rPr>
        <w:t>A US Treasury</w:t>
      </w:r>
      <w:ins w:id="4516"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4517"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bill is a discount</w:t>
      </w:r>
      <w:ins w:id="4518"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4519"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instrument: the discount rate is expressed as a percentage of the face value. Consequently, the discount rate is not a true yield</w:t>
      </w:r>
      <w:ins w:id="4520"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4521"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w:t>
      </w:r>
    </w:p>
    <w:p w14:paraId="69A8F153" w14:textId="6E527199" w:rsidR="005F2397" w:rsidRDefault="008F1EF8" w:rsidP="005F2397">
      <w:pPr>
        <w:rPr>
          <w:rFonts w:ascii="Calibri" w:hAnsi="Calibri"/>
        </w:rPr>
      </w:pPr>
      <w:r>
        <w:rPr>
          <w:rFonts w:ascii="Calibri" w:hAnsi="Calibri"/>
        </w:rPr>
        <w:br/>
      </w:r>
      <w:moveFromRangeStart w:id="4522" w:author="Aleksander Hansen" w:date="2013-02-09T12:41:00Z" w:name="move222033014"/>
      <w:moveFrom w:id="4523" w:author="Aleksander Hansen" w:date="2013-02-09T12:41:00Z">
        <w:r w:rsidR="005F2397" w:rsidRPr="008568A7" w:rsidDel="00821F16">
          <w:rPr>
            <w:rFonts w:ascii="Calibri" w:hAnsi="Calibri"/>
          </w:rPr>
          <w:t>Consider the following example. The face value of the Treasury bill is $100 and the cash price is 98.00. As the maturity is 0.25 years (90 days/360), the dis</w:t>
        </w:r>
        <w:r w:rsidR="003626AF" w:rsidDel="00821F16">
          <w:rPr>
            <w:rFonts w:ascii="Calibri" w:hAnsi="Calibri"/>
          </w:rPr>
          <w:t>count rate is 8. In other words</w:t>
        </w:r>
        <w:r w:rsidDel="00821F16">
          <w:rPr>
            <w:rFonts w:ascii="Calibri" w:hAnsi="Calibri"/>
          </w:rPr>
          <w:t>,</w:t>
        </w:r>
        <w:r w:rsidR="005F2397" w:rsidRPr="008568A7" w:rsidDel="00821F16">
          <w:rPr>
            <w:rFonts w:ascii="Calibri" w:hAnsi="Calibri"/>
          </w:rPr>
          <w:t xml:space="preserve"> </w:t>
        </w:r>
        <m:oMath>
          <m:r>
            <w:rPr>
              <w:rFonts w:ascii="Cambria Math" w:hAnsi="Cambria Math"/>
            </w:rPr>
            <m:t>8=</m:t>
          </m:r>
          <m:f>
            <m:fPr>
              <m:type m:val="lin"/>
              <m:ctrlPr>
                <w:rPr>
                  <w:rFonts w:ascii="Cambria Math" w:hAnsi="Cambria Math"/>
                  <w:i/>
                </w:rPr>
              </m:ctrlPr>
            </m:fPr>
            <m:num>
              <m:r>
                <w:rPr>
                  <w:rFonts w:ascii="Cambria Math" w:hAnsi="Cambria Math"/>
                </w:rPr>
                <m:t>360</m:t>
              </m:r>
            </m:num>
            <m:den>
              <m:r>
                <w:rPr>
                  <w:rFonts w:ascii="Cambria Math" w:hAnsi="Cambria Math"/>
                </w:rPr>
                <m:t>90</m:t>
              </m:r>
            </m:den>
          </m:f>
          <m:r>
            <w:rPr>
              <w:rFonts w:ascii="Cambria Math" w:hAnsi="Cambria Math"/>
            </w:rPr>
            <m:t>* (100-98)</m:t>
          </m:r>
        </m:oMath>
        <w:r w:rsidR="005F2397" w:rsidRPr="008568A7" w:rsidDel="00821F16">
          <w:rPr>
            <w:rFonts w:ascii="Calibri" w:hAnsi="Calibri"/>
          </w:rPr>
          <w:t xml:space="preserve">. The 8% is the annualized </w:t>
        </w:r>
        <w:r w:rsidDel="00821F16">
          <w:rPr>
            <w:rFonts w:ascii="Calibri" w:hAnsi="Calibri"/>
          </w:rPr>
          <w:t>(2%*4) interest as a percentage</w:t>
        </w:r>
        <w:r w:rsidR="005F2397" w:rsidRPr="008568A7" w:rsidDel="00821F16">
          <w:rPr>
            <w:rFonts w:ascii="Calibri" w:hAnsi="Calibri"/>
          </w:rPr>
          <w:t xml:space="preserve"> of the face (</w:t>
        </w:r>
        <w:r w:rsidR="00922524" w:rsidDel="00821F16">
          <w:rPr>
            <w:rFonts w:ascii="Calibri" w:hAnsi="Calibri"/>
          </w:rPr>
          <w:t xml:space="preserve">[$2*4]/$100). Therefore, it is </w:t>
        </w:r>
        <w:r w:rsidR="00922524" w:rsidRPr="00922524" w:rsidDel="00821F16">
          <w:rPr>
            <w:rFonts w:ascii="Calibri" w:hAnsi="Calibri"/>
            <w:i/>
          </w:rPr>
          <w:t>not</w:t>
        </w:r>
        <w:r w:rsidR="005F2397" w:rsidRPr="008568A7" w:rsidDel="00821F16">
          <w:rPr>
            <w:rFonts w:ascii="Calibri" w:hAnsi="Calibri"/>
          </w:rPr>
          <w:t xml:space="preserve"> the true yield. The true yield is 8.16%.</w:t>
        </w:r>
      </w:moveFrom>
      <w:moveFromRangeEnd w:id="4522"/>
      <w:ins w:id="4524" w:author="Aleksander Hansen" w:date="2013-02-09T12:41:00Z">
        <w:r w:rsidR="00821F16" w:rsidRPr="00821F16">
          <w:rPr>
            <w:rFonts w:ascii="Calibri" w:hAnsi="Calibri"/>
          </w:rPr>
          <w:t xml:space="preserve"> </w:t>
        </w:r>
      </w:ins>
      <w:moveToRangeStart w:id="4525" w:author="Aleksander Hansen" w:date="2013-02-09T12:41:00Z" w:name="move222033014"/>
      <w:moveTo w:id="4526" w:author="Aleksander Hansen" w:date="2013-02-09T12:41:00Z">
        <w:r w:rsidR="00821F16" w:rsidRPr="008568A7">
          <w:rPr>
            <w:rFonts w:ascii="Calibri" w:hAnsi="Calibri"/>
          </w:rPr>
          <w:t>Consider the following example. The face value of the Treasury</w:t>
        </w:r>
      </w:moveTo>
      <w:ins w:id="4527"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4528" w:author="Aleksander Hansen" w:date="2013-02-15T16:37:00Z">
        <w:r w:rsidR="008A28C4">
          <w:instrText xml:space="preserve">" </w:instrText>
        </w:r>
        <w:r w:rsidR="008A28C4">
          <w:rPr>
            <w:rFonts w:ascii="Calibri" w:hAnsi="Calibri"/>
          </w:rPr>
          <w:fldChar w:fldCharType="end"/>
        </w:r>
      </w:ins>
      <w:moveTo w:id="4529" w:author="Aleksander Hansen" w:date="2013-02-09T12:41:00Z">
        <w:r w:rsidR="00821F16" w:rsidRPr="008568A7">
          <w:rPr>
            <w:rFonts w:ascii="Calibri" w:hAnsi="Calibri"/>
          </w:rPr>
          <w:t xml:space="preserve"> bill is $100 and the cash price is 98.00. As the maturity is 0.25 years (90 days/360), the dis</w:t>
        </w:r>
        <w:r w:rsidR="00821F16">
          <w:rPr>
            <w:rFonts w:ascii="Calibri" w:hAnsi="Calibri"/>
          </w:rPr>
          <w:t>count</w:t>
        </w:r>
      </w:moveTo>
      <w:ins w:id="4530"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4531" w:author="Aleksander Hansen" w:date="2013-02-15T16:39:00Z">
        <w:r w:rsidR="008A28C4">
          <w:instrText xml:space="preserve">" </w:instrText>
        </w:r>
        <w:r w:rsidR="008A28C4">
          <w:rPr>
            <w:rFonts w:ascii="Calibri" w:hAnsi="Calibri"/>
          </w:rPr>
          <w:fldChar w:fldCharType="end"/>
        </w:r>
      </w:ins>
      <w:moveTo w:id="4532" w:author="Aleksander Hansen" w:date="2013-02-09T12:41:00Z">
        <w:r w:rsidR="00821F16">
          <w:rPr>
            <w:rFonts w:ascii="Calibri" w:hAnsi="Calibri"/>
          </w:rPr>
          <w:t xml:space="preserve"> rate is 8. In other words,</w:t>
        </w:r>
        <w:r w:rsidR="00821F16" w:rsidRPr="008568A7">
          <w:rPr>
            <w:rFonts w:ascii="Calibri" w:hAnsi="Calibri"/>
          </w:rPr>
          <w:t xml:space="preserve"> </w:t>
        </w:r>
        <m:oMath>
          <m:r>
            <w:rPr>
              <w:rFonts w:ascii="Cambria Math" w:hAnsi="Cambria Math"/>
            </w:rPr>
            <m:t>8=</m:t>
          </m:r>
          <m:f>
            <m:fPr>
              <m:type m:val="lin"/>
              <m:ctrlPr>
                <w:rPr>
                  <w:rFonts w:ascii="Cambria Math" w:hAnsi="Cambria Math"/>
                  <w:i/>
                </w:rPr>
              </m:ctrlPr>
            </m:fPr>
            <m:num>
              <m:r>
                <w:rPr>
                  <w:rFonts w:ascii="Cambria Math" w:hAnsi="Cambria Math"/>
                </w:rPr>
                <m:t>360</m:t>
              </m:r>
            </m:num>
            <m:den>
              <m:r>
                <w:rPr>
                  <w:rFonts w:ascii="Cambria Math" w:hAnsi="Cambria Math"/>
                </w:rPr>
                <m:t>90</m:t>
              </m:r>
            </m:den>
          </m:f>
          <m:r>
            <w:rPr>
              <w:rFonts w:ascii="Cambria Math" w:hAnsi="Cambria Math"/>
            </w:rPr>
            <m:t>* (100-98)</m:t>
          </m:r>
        </m:oMath>
        <w:r w:rsidR="00821F16" w:rsidRPr="008568A7">
          <w:rPr>
            <w:rFonts w:ascii="Calibri" w:hAnsi="Calibri"/>
          </w:rPr>
          <w:t xml:space="preserve">. The 8% is the annualized </w:t>
        </w:r>
        <w:r w:rsidR="00821F16">
          <w:rPr>
            <w:rFonts w:ascii="Calibri" w:hAnsi="Calibri"/>
          </w:rPr>
          <w:t>(2%*4) interest</w:t>
        </w:r>
      </w:moveTo>
      <w:ins w:id="453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4534" w:author="Aleksander Hansen" w:date="2013-02-15T16:38:00Z">
        <w:r w:rsidR="008A28C4">
          <w:instrText xml:space="preserve">" </w:instrText>
        </w:r>
        <w:r w:rsidR="008A28C4">
          <w:rPr>
            <w:rFonts w:ascii="Calibri" w:hAnsi="Calibri"/>
          </w:rPr>
          <w:fldChar w:fldCharType="end"/>
        </w:r>
      </w:ins>
      <w:moveTo w:id="4535" w:author="Aleksander Hansen" w:date="2013-02-09T12:41:00Z">
        <w:r w:rsidR="00821F16">
          <w:rPr>
            <w:rFonts w:ascii="Calibri" w:hAnsi="Calibri"/>
          </w:rPr>
          <w:t xml:space="preserve"> as a percentage</w:t>
        </w:r>
        <w:r w:rsidR="00821F16" w:rsidRPr="008568A7">
          <w:rPr>
            <w:rFonts w:ascii="Calibri" w:hAnsi="Calibri"/>
          </w:rPr>
          <w:t xml:space="preserve"> of the face (</w:t>
        </w:r>
        <w:r w:rsidR="00821F16">
          <w:rPr>
            <w:rFonts w:ascii="Calibri" w:hAnsi="Calibri"/>
          </w:rPr>
          <w:t xml:space="preserve">[$2*4]/$100). Therefore, it is </w:t>
        </w:r>
        <w:r w:rsidR="00821F16" w:rsidRPr="00922524">
          <w:rPr>
            <w:rFonts w:ascii="Calibri" w:hAnsi="Calibri"/>
            <w:i/>
          </w:rPr>
          <w:t>not</w:t>
        </w:r>
        <w:r w:rsidR="00821F16" w:rsidRPr="008568A7">
          <w:rPr>
            <w:rFonts w:ascii="Calibri" w:hAnsi="Calibri"/>
          </w:rPr>
          <w:t xml:space="preserve"> the true yield</w:t>
        </w:r>
      </w:moveTo>
      <w:ins w:id="4536"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4537" w:author="Aleksander Hansen" w:date="2013-02-15T17:05:00Z">
        <w:r w:rsidR="00FF184E">
          <w:instrText xml:space="preserve">" </w:instrText>
        </w:r>
        <w:r w:rsidR="00FF184E">
          <w:rPr>
            <w:rFonts w:ascii="Calibri" w:hAnsi="Calibri"/>
          </w:rPr>
          <w:fldChar w:fldCharType="end"/>
        </w:r>
      </w:ins>
      <w:moveTo w:id="4538" w:author="Aleksander Hansen" w:date="2013-02-09T12:41:00Z">
        <w:r w:rsidR="00821F16" w:rsidRPr="008568A7">
          <w:rPr>
            <w:rFonts w:ascii="Calibri" w:hAnsi="Calibri"/>
          </w:rPr>
          <w:t>. The true yield is 8.16%.</w:t>
        </w:r>
      </w:moveTo>
      <w:moveToRangeEnd w:id="4525"/>
    </w:p>
    <w:p w14:paraId="475CA9F4" w14:textId="77777777" w:rsidR="00CF6FDD" w:rsidRPr="008568A7" w:rsidRDefault="00CF6FDD" w:rsidP="005F2397">
      <w:pPr>
        <w:rPr>
          <w:rFonts w:ascii="Calibri" w:hAnsi="Calibri"/>
        </w:rPr>
      </w:pPr>
    </w:p>
    <w:tbl>
      <w:tblPr>
        <w:tblW w:w="7580" w:type="dxa"/>
        <w:jc w:val="center"/>
        <w:tblCellMar>
          <w:left w:w="0" w:type="dxa"/>
          <w:right w:w="0" w:type="dxa"/>
        </w:tblCellMar>
        <w:tblLook w:val="04A0" w:firstRow="1" w:lastRow="0" w:firstColumn="1" w:lastColumn="0" w:noHBand="0" w:noVBand="1"/>
      </w:tblPr>
      <w:tblGrid>
        <w:gridCol w:w="1809"/>
        <w:gridCol w:w="361"/>
        <w:gridCol w:w="1418"/>
        <w:gridCol w:w="3992"/>
      </w:tblGrid>
      <w:tr w:rsidR="005F2397" w:rsidRPr="008568A7" w14:paraId="34B629D5" w14:textId="77777777" w:rsidTr="006223B9">
        <w:trPr>
          <w:trHeight w:val="245"/>
          <w:jc w:val="center"/>
        </w:trPr>
        <w:tc>
          <w:tcPr>
            <w:tcW w:w="7580"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113EE3CF" w14:textId="432EC864" w:rsidR="005F2397" w:rsidRPr="008568A7" w:rsidRDefault="005F2397" w:rsidP="005F2397">
            <w:pPr>
              <w:rPr>
                <w:rFonts w:ascii="Calibri" w:hAnsi="Calibri"/>
              </w:rPr>
            </w:pPr>
            <w:r w:rsidRPr="008568A7">
              <w:rPr>
                <w:rFonts w:ascii="Calibri" w:hAnsi="Calibri"/>
              </w:rPr>
              <w:t>Discount Rate for Treasury</w:t>
            </w:r>
            <w:ins w:id="4539"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4540"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Bill</w:t>
            </w:r>
          </w:p>
        </w:tc>
      </w:tr>
      <w:tr w:rsidR="005F2397" w:rsidRPr="008568A7" w14:paraId="3A76C177"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4B6F9B9B" w14:textId="77777777" w:rsidR="005F2397" w:rsidRPr="008568A7" w:rsidRDefault="005F2397" w:rsidP="005F2397">
            <w:pPr>
              <w:rPr>
                <w:rFonts w:ascii="Calibri" w:hAnsi="Calibri"/>
              </w:rPr>
            </w:pPr>
            <w:r w:rsidRPr="008568A7">
              <w:rPr>
                <w:rFonts w:ascii="Calibri" w:hAnsi="Calibri"/>
              </w:rPr>
              <w:t>Face</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13B1713D"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1951E22A" w14:textId="77777777" w:rsidR="005F2397" w:rsidRPr="008568A7" w:rsidRDefault="005F2397" w:rsidP="005F2397">
            <w:pPr>
              <w:rPr>
                <w:rFonts w:ascii="Calibri" w:hAnsi="Calibri"/>
              </w:rPr>
            </w:pPr>
            <w:r w:rsidRPr="008568A7">
              <w:rPr>
                <w:rFonts w:ascii="Calibri" w:hAnsi="Calibri"/>
              </w:rPr>
              <w:t>$100.00</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755E3727" w14:textId="77777777" w:rsidR="005F2397" w:rsidRPr="008568A7" w:rsidRDefault="005F2397" w:rsidP="005F2397">
            <w:pPr>
              <w:rPr>
                <w:rFonts w:ascii="Calibri" w:hAnsi="Calibri"/>
              </w:rPr>
            </w:pPr>
          </w:p>
        </w:tc>
      </w:tr>
      <w:tr w:rsidR="005F2397" w:rsidRPr="008568A7" w14:paraId="4F3DC518"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78E8B417" w14:textId="77777777" w:rsidR="005F2397" w:rsidRPr="008568A7" w:rsidRDefault="005F2397" w:rsidP="005F2397">
            <w:pPr>
              <w:rPr>
                <w:rFonts w:ascii="Calibri" w:hAnsi="Calibri"/>
              </w:rPr>
            </w:pPr>
            <w:r w:rsidRPr="008568A7">
              <w:rPr>
                <w:rFonts w:ascii="Calibri" w:hAnsi="Calibri"/>
              </w:rPr>
              <w:t>n (days)</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1251C999"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6AFB424" w14:textId="77777777" w:rsidR="005F2397" w:rsidRPr="008568A7" w:rsidRDefault="005F2397" w:rsidP="005F2397">
            <w:pPr>
              <w:rPr>
                <w:rFonts w:ascii="Calibri" w:hAnsi="Calibri"/>
              </w:rPr>
            </w:pPr>
            <w:r w:rsidRPr="008568A7">
              <w:rPr>
                <w:rFonts w:ascii="Calibri" w:hAnsi="Calibri"/>
              </w:rPr>
              <w:t xml:space="preserve">90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7D9EC6CE" w14:textId="77777777" w:rsidR="005F2397" w:rsidRPr="008568A7" w:rsidRDefault="005F2397" w:rsidP="005F2397">
            <w:pPr>
              <w:rPr>
                <w:rFonts w:ascii="Calibri" w:hAnsi="Calibri"/>
              </w:rPr>
            </w:pPr>
          </w:p>
        </w:tc>
      </w:tr>
      <w:tr w:rsidR="005F2397" w:rsidRPr="008568A7" w14:paraId="0A3ADCF4"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FBF1817" w14:textId="232DF79E" w:rsidR="005F2397" w:rsidRPr="008568A7" w:rsidRDefault="005F2397" w:rsidP="005F2397">
            <w:pPr>
              <w:rPr>
                <w:rFonts w:ascii="Calibri" w:hAnsi="Calibri"/>
              </w:rPr>
            </w:pPr>
            <w:r w:rsidRPr="008568A7">
              <w:rPr>
                <w:rFonts w:ascii="Calibri" w:hAnsi="Calibri"/>
              </w:rPr>
              <w:t>P (discount</w:t>
            </w:r>
            <w:ins w:id="4541"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4542" w:author="Aleksander Hansen" w:date="2013-02-15T16:39:00Z">
              <w:r w:rsidR="008A28C4">
                <w:instrText xml:space="preserve">" </w:instrText>
              </w:r>
              <w:r w:rsidR="008A28C4">
                <w:rPr>
                  <w:rFonts w:ascii="Calibri" w:hAnsi="Calibri"/>
                </w:rPr>
                <w:fldChar w:fldCharType="end"/>
              </w:r>
            </w:ins>
            <w:r w:rsidRPr="008568A7">
              <w:rPr>
                <w:rFonts w:ascii="Calibri" w:hAnsi="Calibri"/>
              </w:rPr>
              <w: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310BF330" w14:textId="77777777" w:rsidR="005F2397" w:rsidRPr="008568A7" w:rsidRDefault="005F2397" w:rsidP="005F2397">
            <w:pPr>
              <w:rPr>
                <w:rFonts w:ascii="Calibri" w:hAnsi="Calibri"/>
              </w:rPr>
            </w:pPr>
            <w:r w:rsidRPr="008568A7">
              <w:rPr>
                <w:rFonts w:ascii="Calibri" w:hAnsi="Calibri"/>
              </w:rPr>
              <w:t>8.0</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327D4132" w14:textId="03FE1A53" w:rsidR="005F2397" w:rsidRPr="008568A7" w:rsidRDefault="008F1EF8" w:rsidP="005F2397">
            <w:pPr>
              <w:rPr>
                <w:rFonts w:ascii="Calibri" w:hAnsi="Calibri"/>
              </w:rPr>
            </w:pPr>
            <w:r>
              <w:rPr>
                <w:rFonts w:ascii="Calibri" w:hAnsi="Calibri"/>
              </w:rPr>
              <w:t xml:space="preserve">   </w:t>
            </w:r>
          </w:p>
        </w:tc>
      </w:tr>
      <w:tr w:rsidR="005F2397" w:rsidRPr="008568A7" w14:paraId="1BFBAE25"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F3B428D" w14:textId="77777777" w:rsidR="005F2397" w:rsidRPr="008568A7" w:rsidRDefault="005F2397" w:rsidP="005F2397">
            <w:pPr>
              <w:rPr>
                <w:rFonts w:ascii="Calibri" w:hAnsi="Calibri"/>
              </w:rPr>
            </w:pPr>
            <w:r w:rsidRPr="008568A7">
              <w:rPr>
                <w:rFonts w:ascii="Calibri" w:hAnsi="Calibri"/>
              </w:rPr>
              <w:t>Y (cash price)</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F74E0C1" w14:textId="644BA2C0" w:rsidR="005F2397" w:rsidRPr="008568A7" w:rsidRDefault="005F2397" w:rsidP="005F2397">
            <w:pPr>
              <w:rPr>
                <w:rFonts w:ascii="Calibri" w:hAnsi="Calibri"/>
              </w:rPr>
            </w:pPr>
            <w:r w:rsidRPr="008568A7">
              <w:rPr>
                <w:rFonts w:ascii="Calibri" w:hAnsi="Calibri"/>
              </w:rPr>
              <w:t>9</w:t>
            </w:r>
            <w:ins w:id="4543" w:author="Aleksander Hansen" w:date="2013-02-09T12:39:00Z">
              <w:r w:rsidR="00821F16">
                <w:rPr>
                  <w:rFonts w:ascii="Calibri" w:hAnsi="Calibri"/>
                </w:rPr>
                <w:t>7</w:t>
              </w:r>
            </w:ins>
            <w:del w:id="4544" w:author="Aleksander Hansen" w:date="2013-02-09T12:39:00Z">
              <w:r w:rsidRPr="008568A7" w:rsidDel="00821F16">
                <w:rPr>
                  <w:rFonts w:ascii="Calibri" w:hAnsi="Calibri"/>
                </w:rPr>
                <w:delText>8</w:delText>
              </w:r>
            </w:del>
            <w:r w:rsidR="003626AF">
              <w:rPr>
                <w:rFonts w:ascii="Calibri" w:hAnsi="Calibri"/>
              </w:rPr>
              <w:t>.</w:t>
            </w:r>
            <w:ins w:id="4545" w:author="Aleksander Hansen" w:date="2013-02-09T12:40:00Z">
              <w:r w:rsidR="00821F16">
                <w:rPr>
                  <w:rFonts w:ascii="Calibri" w:hAnsi="Calibri"/>
                </w:rPr>
                <w:t>98</w:t>
              </w:r>
            </w:ins>
            <w:del w:id="4546" w:author="Aleksander Hansen" w:date="2013-02-09T12:39:00Z">
              <w:r w:rsidR="003626AF" w:rsidDel="00821F16">
                <w:rPr>
                  <w:rFonts w:ascii="Calibri" w:hAnsi="Calibri"/>
                </w:rPr>
                <w:delText>00</w:delText>
              </w:r>
            </w:del>
            <w:r w:rsidRPr="008568A7">
              <w:rPr>
                <w:rFonts w:ascii="Calibri" w:hAnsi="Calibri"/>
              </w:rPr>
              <w:t xml:space="preserve"> </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71DF3B87" w14:textId="77777777" w:rsidR="005F2397" w:rsidRPr="008568A7" w:rsidRDefault="005F2397" w:rsidP="005F2397">
            <w:pPr>
              <w:rPr>
                <w:rFonts w:ascii="Calibri" w:hAnsi="Calibri"/>
              </w:rPr>
            </w:pPr>
          </w:p>
        </w:tc>
      </w:tr>
      <w:tr w:rsidR="005F2397" w:rsidRPr="008568A7" w14:paraId="079743D6"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21547DE9" w14:textId="77777777" w:rsidR="005F2397" w:rsidRPr="008568A7" w:rsidRDefault="005F2397" w:rsidP="005F2397">
            <w:pPr>
              <w:rPr>
                <w:rFonts w:ascii="Calibri" w:hAnsi="Calibri"/>
              </w:rPr>
            </w:pPr>
            <w:r w:rsidRPr="008568A7">
              <w:rPr>
                <w:rFonts w:ascii="Calibri" w:hAnsi="Calibri"/>
              </w:rPr>
              <w:t>Solving for P</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416F1D86"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ECC7B43" w14:textId="77777777" w:rsidR="005F2397" w:rsidRPr="008568A7" w:rsidRDefault="005F2397" w:rsidP="005F2397">
            <w:pPr>
              <w:rPr>
                <w:rFonts w:ascii="Calibri" w:hAnsi="Calibri"/>
              </w:rPr>
            </w:pPr>
            <w:r w:rsidRPr="008568A7">
              <w:rPr>
                <w:rFonts w:ascii="Calibri" w:hAnsi="Calibri"/>
              </w:rPr>
              <w:t>8.0</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65A1B485" w14:textId="47182758" w:rsidR="005F2397" w:rsidRPr="008568A7" w:rsidRDefault="005F2397" w:rsidP="00821F16">
            <w:pPr>
              <w:rPr>
                <w:rFonts w:ascii="Calibri" w:hAnsi="Calibri"/>
              </w:rPr>
            </w:pPr>
            <w:r w:rsidRPr="008568A7">
              <w:rPr>
                <w:rFonts w:ascii="Calibri" w:hAnsi="Calibri"/>
              </w:rPr>
              <w:t xml:space="preserve"> </w:t>
            </w:r>
            <w:r w:rsidR="008F1EF8" w:rsidRPr="008F1EF8">
              <w:rPr>
                <w:rFonts w:ascii="Calibri" w:hAnsi="Calibri"/>
              </w:rPr>
              <w:sym w:font="Wingdings" w:char="F0DF"/>
            </w:r>
            <w:r w:rsidR="008F1EF8">
              <w:rPr>
                <w:rFonts w:ascii="Calibri" w:hAnsi="Calibri"/>
              </w:rPr>
              <w:t xml:space="preserve"> </w:t>
            </w:r>
            <m:oMath>
              <m:sSub>
                <m:sSubPr>
                  <m:ctrlPr>
                    <w:del w:id="4547" w:author="Aleksander Hansen" w:date="2013-02-09T12:41:00Z">
                      <w:rPr>
                        <w:rFonts w:ascii="Cambria Math" w:hAnsi="Cambria Math"/>
                        <w:i/>
                      </w:rPr>
                    </w:del>
                  </m:ctrlPr>
                </m:sSubPr>
                <m:e>
                  <w:del w:id="4548" w:author="Aleksander Hansen" w:date="2013-02-09T12:41:00Z">
                    <m:r>
                      <w:rPr>
                        <w:rFonts w:ascii="Cambria Math" w:hAnsi="Cambria Math"/>
                      </w:rPr>
                      <m:t>P</m:t>
                    </m:r>
                  </w:del>
                </m:e>
                <m:sub>
                  <w:del w:id="4549" w:author="Aleksander Hansen" w:date="2013-02-09T12:41:00Z">
                    <m:r>
                      <w:rPr>
                        <w:rFonts w:ascii="Cambria Math" w:hAnsi="Cambria Math"/>
                      </w:rPr>
                      <m:t>Quoted</m:t>
                    </m:r>
                  </w:del>
                </m:sub>
              </m:sSub>
              <w:del w:id="4550" w:author="Aleksander Hansen" w:date="2013-02-09T12:41:00Z">
                <m:r>
                  <w:rPr>
                    <w:rFonts w:ascii="Cambria Math" w:hAnsi="Cambria Math"/>
                  </w:rPr>
                  <m:t>=</m:t>
                </m:r>
              </w:del>
              <m:f>
                <m:fPr>
                  <m:ctrlPr>
                    <w:del w:id="4551" w:author="Aleksander Hansen" w:date="2013-02-09T12:41:00Z">
                      <w:rPr>
                        <w:rFonts w:ascii="Cambria Math" w:hAnsi="Cambria Math"/>
                        <w:i/>
                      </w:rPr>
                    </w:del>
                  </m:ctrlPr>
                </m:fPr>
                <m:num>
                  <w:del w:id="4552" w:author="Aleksander Hansen" w:date="2013-02-09T12:41:00Z">
                    <m:r>
                      <w:rPr>
                        <w:rFonts w:ascii="Cambria Math" w:hAnsi="Cambria Math"/>
                      </w:rPr>
                      <m:t>360</m:t>
                    </m:r>
                  </w:del>
                </m:num>
                <m:den>
                  <w:del w:id="4553" w:author="Aleksander Hansen" w:date="2013-02-09T12:41:00Z">
                    <m:r>
                      <w:rPr>
                        <w:rFonts w:ascii="Cambria Math" w:hAnsi="Cambria Math"/>
                      </w:rPr>
                      <m:t>n</m:t>
                    </m:r>
                  </w:del>
                </m:den>
              </m:f>
              <w:del w:id="4554" w:author="Aleksander Hansen" w:date="2013-02-09T12:41:00Z">
                <m:r>
                  <w:rPr>
                    <w:rFonts w:ascii="Cambria Math" w:hAnsi="Cambria Math"/>
                  </w:rPr>
                  <m:t>*(100-</m:t>
                </m:r>
              </w:del>
              <m:sSub>
                <m:sSubPr>
                  <m:ctrlPr>
                    <w:del w:id="4555" w:author="Aleksander Hansen" w:date="2013-02-09T12:41:00Z">
                      <w:rPr>
                        <w:rFonts w:ascii="Cambria Math" w:hAnsi="Cambria Math"/>
                        <w:i/>
                      </w:rPr>
                    </w:del>
                  </m:ctrlPr>
                </m:sSubPr>
                <m:e>
                  <w:del w:id="4556" w:author="Aleksander Hansen" w:date="2013-02-09T12:41:00Z">
                    <m:r>
                      <w:rPr>
                        <w:rFonts w:ascii="Cambria Math" w:hAnsi="Cambria Math"/>
                      </w:rPr>
                      <m:t>Y</m:t>
                    </m:r>
                  </w:del>
                </m:e>
                <m:sub>
                  <w:del w:id="4557" w:author="Aleksander Hansen" w:date="2013-02-09T12:41:00Z">
                    <m:r>
                      <w:rPr>
                        <w:rFonts w:ascii="Cambria Math" w:hAnsi="Cambria Math"/>
                      </w:rPr>
                      <m:t>Cash price</m:t>
                    </m:r>
                  </w:del>
                </m:sub>
              </m:sSub>
              <w:del w:id="4558" w:author="Aleksander Hansen" w:date="2013-02-09T12:41:00Z">
                <m:r>
                  <w:rPr>
                    <w:rFonts w:ascii="Cambria Math" w:hAnsi="Cambria Math"/>
                  </w:rPr>
                  <m:t>)</m:t>
                </m:r>
              </w:del>
              <m:sSub>
                <m:sSubPr>
                  <m:ctrlPr>
                    <w:ins w:id="4559" w:author="Aleksander Hansen" w:date="2013-02-09T12:41:00Z">
                      <w:rPr>
                        <w:rFonts w:ascii="Cambria Math" w:hAnsi="Cambria Math"/>
                        <w:i/>
                      </w:rPr>
                    </w:ins>
                  </m:ctrlPr>
                </m:sSubPr>
                <m:e>
                  <w:ins w:id="4560" w:author="Aleksander Hansen" w:date="2013-02-09T12:41:00Z">
                    <m:r>
                      <w:rPr>
                        <w:rFonts w:ascii="Cambria Math" w:hAnsi="Cambria Math"/>
                      </w:rPr>
                      <m:t>P</m:t>
                    </m:r>
                  </w:ins>
                </m:e>
                <m:sub>
                  <w:ins w:id="4561" w:author="Aleksander Hansen" w:date="2013-02-09T12:41:00Z">
                    <m:r>
                      <w:rPr>
                        <w:rFonts w:ascii="Cambria Math" w:hAnsi="Cambria Math"/>
                      </w:rPr>
                      <m:t>Quoted</m:t>
                    </m:r>
                  </w:ins>
                </m:sub>
              </m:sSub>
              <w:ins w:id="4562" w:author="Aleksander Hansen" w:date="2013-02-09T12:41:00Z">
                <m:r>
                  <w:rPr>
                    <w:rFonts w:ascii="Cambria Math" w:hAnsi="Cambria Math"/>
                  </w:rPr>
                  <m:t>=</m:t>
                </m:r>
              </w:ins>
              <m:f>
                <m:fPr>
                  <m:ctrlPr>
                    <w:ins w:id="4563" w:author="Aleksander Hansen" w:date="2013-02-09T12:41:00Z">
                      <w:rPr>
                        <w:rFonts w:ascii="Cambria Math" w:hAnsi="Cambria Math"/>
                        <w:i/>
                      </w:rPr>
                    </w:ins>
                  </m:ctrlPr>
                </m:fPr>
                <m:num>
                  <w:ins w:id="4564" w:author="Aleksander Hansen" w:date="2013-02-09T12:41:00Z">
                    <m:r>
                      <w:rPr>
                        <w:rFonts w:ascii="Cambria Math" w:hAnsi="Cambria Math"/>
                      </w:rPr>
                      <m:t>360</m:t>
                    </m:r>
                  </w:ins>
                </m:num>
                <m:den>
                  <w:ins w:id="4565" w:author="Aleksander Hansen" w:date="2013-02-09T12:41:00Z">
                    <m:r>
                      <w:rPr>
                        <w:rFonts w:ascii="Cambria Math" w:hAnsi="Cambria Math"/>
                      </w:rPr>
                      <m:t>n</m:t>
                    </m:r>
                  </w:ins>
                </m:den>
              </m:f>
              <w:ins w:id="4566" w:author="Aleksander Hansen" w:date="2013-02-09T12:41:00Z">
                <m:r>
                  <w:rPr>
                    <w:rFonts w:ascii="Cambria Math" w:hAnsi="Cambria Math"/>
                  </w:rPr>
                  <m:t>*(100-</m:t>
                </m:r>
              </w:ins>
              <m:sSub>
                <m:sSubPr>
                  <m:ctrlPr>
                    <w:ins w:id="4567" w:author="Aleksander Hansen" w:date="2013-02-09T12:41:00Z">
                      <w:rPr>
                        <w:rFonts w:ascii="Cambria Math" w:hAnsi="Cambria Math"/>
                        <w:i/>
                      </w:rPr>
                    </w:ins>
                  </m:ctrlPr>
                </m:sSubPr>
                <m:e>
                  <w:ins w:id="4568" w:author="Aleksander Hansen" w:date="2013-02-09T12:41:00Z">
                    <m:r>
                      <w:rPr>
                        <w:rFonts w:ascii="Cambria Math" w:hAnsi="Cambria Math"/>
                      </w:rPr>
                      <m:t>Y</m:t>
                    </m:r>
                  </w:ins>
                </m:e>
                <m:sub>
                  <w:ins w:id="4569" w:author="Aleksander Hansen" w:date="2013-02-09T12:41:00Z">
                    <m:r>
                      <w:rPr>
                        <w:rFonts w:ascii="Cambria Math" w:hAnsi="Cambria Math"/>
                      </w:rPr>
                      <m:t>Cash price</m:t>
                    </m:r>
                  </w:ins>
                </m:sub>
              </m:sSub>
              <w:ins w:id="4570" w:author="Aleksander Hansen" w:date="2013-02-09T12:41:00Z">
                <m:r>
                  <w:rPr>
                    <w:rFonts w:ascii="Cambria Math" w:hAnsi="Cambria Math"/>
                  </w:rPr>
                  <m:t>)</m:t>
                </m:r>
              </w:ins>
            </m:oMath>
          </w:p>
        </w:tc>
      </w:tr>
      <w:tr w:rsidR="005F2397" w:rsidRPr="008568A7" w14:paraId="7227CC8B" w14:textId="77777777" w:rsidTr="00652460">
        <w:trPr>
          <w:trHeight w:val="245"/>
          <w:jc w:val="center"/>
        </w:trPr>
        <w:tc>
          <w:tcPr>
            <w:tcW w:w="1861" w:type="dxa"/>
            <w:tcBorders>
              <w:top w:val="nil"/>
              <w:left w:val="nil"/>
              <w:right w:val="nil"/>
            </w:tcBorders>
            <w:shd w:val="clear" w:color="auto" w:fill="auto"/>
            <w:tcMar>
              <w:top w:w="15" w:type="dxa"/>
              <w:left w:w="15" w:type="dxa"/>
              <w:bottom w:w="0" w:type="dxa"/>
              <w:right w:w="15" w:type="dxa"/>
            </w:tcMar>
            <w:vAlign w:val="center"/>
            <w:hideMark/>
          </w:tcPr>
          <w:p w14:paraId="51122356" w14:textId="77777777" w:rsidR="005F2397" w:rsidRPr="008568A7" w:rsidRDefault="005F2397" w:rsidP="005F2397">
            <w:pPr>
              <w:rPr>
                <w:rFonts w:ascii="Calibri" w:hAnsi="Calibri"/>
              </w:rPr>
            </w:pPr>
          </w:p>
        </w:tc>
        <w:tc>
          <w:tcPr>
            <w:tcW w:w="386" w:type="dxa"/>
            <w:tcBorders>
              <w:top w:val="nil"/>
              <w:left w:val="nil"/>
              <w:right w:val="nil"/>
            </w:tcBorders>
            <w:shd w:val="clear" w:color="auto" w:fill="auto"/>
            <w:tcMar>
              <w:top w:w="15" w:type="dxa"/>
              <w:left w:w="15" w:type="dxa"/>
              <w:bottom w:w="0" w:type="dxa"/>
              <w:right w:w="15" w:type="dxa"/>
            </w:tcMar>
            <w:vAlign w:val="center"/>
            <w:hideMark/>
          </w:tcPr>
          <w:p w14:paraId="3FE275BB" w14:textId="77777777" w:rsidR="005F2397" w:rsidRPr="008568A7" w:rsidRDefault="005F2397" w:rsidP="005F2397">
            <w:pPr>
              <w:rPr>
                <w:rFonts w:ascii="Calibri" w:hAnsi="Calibri"/>
              </w:rPr>
            </w:pPr>
          </w:p>
        </w:tc>
        <w:tc>
          <w:tcPr>
            <w:tcW w:w="1170" w:type="dxa"/>
            <w:tcBorders>
              <w:top w:val="nil"/>
              <w:left w:val="nil"/>
              <w:right w:val="nil"/>
            </w:tcBorders>
            <w:shd w:val="clear" w:color="auto" w:fill="auto"/>
            <w:tcMar>
              <w:top w:w="15" w:type="dxa"/>
              <w:left w:w="15" w:type="dxa"/>
              <w:bottom w:w="0" w:type="dxa"/>
              <w:right w:w="15" w:type="dxa"/>
            </w:tcMar>
            <w:vAlign w:val="center"/>
            <w:hideMark/>
          </w:tcPr>
          <w:p w14:paraId="6DCB5874" w14:textId="77777777" w:rsidR="005F2397" w:rsidRPr="008568A7" w:rsidRDefault="005F2397" w:rsidP="005F2397">
            <w:pPr>
              <w:rPr>
                <w:rFonts w:ascii="Calibri" w:hAnsi="Calibri"/>
              </w:rPr>
            </w:pPr>
          </w:p>
        </w:tc>
        <w:tc>
          <w:tcPr>
            <w:tcW w:w="4163" w:type="dxa"/>
            <w:tcBorders>
              <w:top w:val="nil"/>
              <w:left w:val="nil"/>
              <w:right w:val="nil"/>
            </w:tcBorders>
            <w:shd w:val="clear" w:color="auto" w:fill="auto"/>
            <w:tcMar>
              <w:top w:w="15" w:type="dxa"/>
              <w:left w:w="15" w:type="dxa"/>
              <w:bottom w:w="0" w:type="dxa"/>
              <w:right w:w="15" w:type="dxa"/>
            </w:tcMar>
            <w:vAlign w:val="bottom"/>
            <w:hideMark/>
          </w:tcPr>
          <w:p w14:paraId="2D0D4BF5" w14:textId="77777777" w:rsidR="005F2397" w:rsidRPr="008568A7" w:rsidRDefault="005F2397" w:rsidP="005F2397">
            <w:pPr>
              <w:rPr>
                <w:rFonts w:ascii="Calibri" w:hAnsi="Calibri"/>
              </w:rPr>
            </w:pPr>
          </w:p>
        </w:tc>
      </w:tr>
      <w:tr w:rsidR="005F2397" w:rsidRPr="008568A7" w14:paraId="094501B8" w14:textId="77777777" w:rsidTr="00652460">
        <w:trPr>
          <w:trHeight w:val="245"/>
          <w:jc w:val="center"/>
        </w:trPr>
        <w:tc>
          <w:tcPr>
            <w:tcW w:w="3417" w:type="dxa"/>
            <w:gridSpan w:val="3"/>
            <w:tcBorders>
              <w:top w:val="nil"/>
              <w:left w:val="nil"/>
              <w:bottom w:val="nil"/>
              <w:right w:val="nil"/>
            </w:tcBorders>
            <w:shd w:val="clear" w:color="auto" w:fill="A2B593"/>
            <w:tcMar>
              <w:top w:w="15" w:type="dxa"/>
              <w:left w:w="15" w:type="dxa"/>
              <w:bottom w:w="0" w:type="dxa"/>
              <w:right w:w="15" w:type="dxa"/>
            </w:tcMar>
            <w:vAlign w:val="center"/>
            <w:hideMark/>
          </w:tcPr>
          <w:p w14:paraId="7BDEE8D4" w14:textId="77777777" w:rsidR="005F2397" w:rsidRPr="008568A7" w:rsidRDefault="005F2397" w:rsidP="005F2397">
            <w:pPr>
              <w:rPr>
                <w:rFonts w:ascii="Calibri" w:hAnsi="Calibri"/>
              </w:rPr>
            </w:pPr>
            <w:r w:rsidRPr="008568A7">
              <w:rPr>
                <w:rFonts w:ascii="Calibri" w:hAnsi="Calibri"/>
              </w:rPr>
              <w:t>True Yield versus Discount Rate</w:t>
            </w:r>
          </w:p>
        </w:tc>
        <w:tc>
          <w:tcPr>
            <w:tcW w:w="4163" w:type="dxa"/>
            <w:tcBorders>
              <w:top w:val="nil"/>
              <w:left w:val="nil"/>
              <w:bottom w:val="nil"/>
              <w:right w:val="nil"/>
            </w:tcBorders>
            <w:shd w:val="clear" w:color="auto" w:fill="A2B593"/>
            <w:tcMar>
              <w:top w:w="15" w:type="dxa"/>
              <w:left w:w="15" w:type="dxa"/>
              <w:bottom w:w="0" w:type="dxa"/>
              <w:right w:w="15" w:type="dxa"/>
            </w:tcMar>
            <w:vAlign w:val="bottom"/>
            <w:hideMark/>
          </w:tcPr>
          <w:p w14:paraId="3197026E" w14:textId="77777777" w:rsidR="005F2397" w:rsidRPr="008568A7" w:rsidRDefault="005F2397" w:rsidP="005F2397">
            <w:pPr>
              <w:rPr>
                <w:rFonts w:ascii="Calibri" w:hAnsi="Calibri"/>
              </w:rPr>
            </w:pPr>
          </w:p>
        </w:tc>
      </w:tr>
      <w:tr w:rsidR="003626AF" w:rsidRPr="008568A7" w14:paraId="351386B1"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75F9575" w14:textId="142F9033" w:rsidR="003626AF" w:rsidRPr="008568A7" w:rsidRDefault="003626AF" w:rsidP="005F2397">
            <w:pPr>
              <w:rPr>
                <w:rFonts w:ascii="Calibri" w:hAnsi="Calibri"/>
              </w:rPr>
            </w:pPr>
            <w:r w:rsidRPr="008568A7">
              <w:rPr>
                <w:rFonts w:ascii="Calibri" w:hAnsi="Calibri"/>
              </w:rPr>
              <w:t>Discount rate</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8F58A62" w14:textId="5CF8223B" w:rsidR="003626AF" w:rsidRPr="008568A7" w:rsidRDefault="003626AF" w:rsidP="005F2397">
            <w:pPr>
              <w:rPr>
                <w:rFonts w:ascii="Calibri" w:hAnsi="Calibri"/>
              </w:rPr>
            </w:pPr>
            <w:r w:rsidRPr="008568A7">
              <w:rPr>
                <w:rFonts w:ascii="Calibri" w:hAnsi="Calibri"/>
              </w:rPr>
              <w:t>8.00%</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2ECACC7C" w14:textId="77777777" w:rsidR="003626AF" w:rsidRPr="008568A7" w:rsidRDefault="003626AF" w:rsidP="005F2397">
            <w:pPr>
              <w:rPr>
                <w:rFonts w:ascii="Calibri" w:hAnsi="Calibri"/>
              </w:rPr>
            </w:pPr>
          </w:p>
        </w:tc>
      </w:tr>
      <w:tr w:rsidR="003626AF" w:rsidRPr="008568A7" w14:paraId="74DAEA5B"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922FF61" w14:textId="2C84AEB4" w:rsidR="003626AF" w:rsidRPr="008568A7" w:rsidRDefault="003626AF" w:rsidP="003626AF">
            <w:pPr>
              <w:rPr>
                <w:rFonts w:ascii="Calibri" w:hAnsi="Calibri"/>
              </w:rPr>
            </w:pPr>
            <w:r w:rsidRPr="008568A7">
              <w:rPr>
                <w:rFonts w:ascii="Calibri" w:hAnsi="Calibri"/>
              </w:rPr>
              <w:t>True Yield</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EAC063A" w14:textId="44AF8773" w:rsidR="003626AF" w:rsidRPr="008568A7" w:rsidRDefault="003626AF" w:rsidP="005F2397">
            <w:pPr>
              <w:rPr>
                <w:rFonts w:ascii="Calibri" w:hAnsi="Calibri"/>
              </w:rPr>
            </w:pPr>
            <w:r w:rsidRPr="008568A7">
              <w:rPr>
                <w:rFonts w:ascii="Calibri" w:hAnsi="Calibri"/>
              </w:rPr>
              <w:t>8</w:t>
            </w:r>
            <w:ins w:id="4571" w:author="Aleksander Hansen" w:date="2013-02-09T12:40:00Z">
              <w:r w:rsidR="00821F16">
                <w:rPr>
                  <w:rFonts w:ascii="Calibri" w:hAnsi="Calibri"/>
                </w:rPr>
                <w:t>.1633</w:t>
              </w:r>
            </w:ins>
            <w:del w:id="4572" w:author="Aleksander Hansen" w:date="2013-02-09T12:40:00Z">
              <w:r w:rsidRPr="008568A7" w:rsidDel="00821F16">
                <w:rPr>
                  <w:rFonts w:ascii="Calibri" w:hAnsi="Calibri"/>
                </w:rPr>
                <w:delText>.16</w:delText>
              </w:r>
              <w:r w:rsidR="00CF6FDD" w:rsidDel="00821F16">
                <w:rPr>
                  <w:rFonts w:ascii="Calibri" w:hAnsi="Calibri"/>
                </w:rPr>
                <w:delText>33</w:delText>
              </w:r>
              <w:r w:rsidRPr="008568A7" w:rsidDel="00821F16">
                <w:rPr>
                  <w:rFonts w:ascii="Calibri" w:hAnsi="Calibri"/>
                </w:rPr>
                <w:delText>%</w:delText>
              </w:r>
            </w:del>
            <w:r w:rsidRPr="008568A7">
              <w:rPr>
                <w:rFonts w:ascii="Calibri" w:hAnsi="Calibri"/>
              </w:rPr>
              <w:t xml:space="preserve">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0877BEAF" w14:textId="0FC9D0E9" w:rsidR="003626AF" w:rsidRPr="008F1EF8" w:rsidRDefault="00CF6FDD" w:rsidP="00821F16">
            <w:pPr>
              <w:rPr>
                <w:rFonts w:ascii="Calibri" w:hAnsi="Calibri"/>
              </w:rPr>
            </w:pPr>
            <w:r w:rsidRPr="00CF6FDD">
              <w:rPr>
                <w:rFonts w:ascii="Calibri" w:hAnsi="Calibri"/>
              </w:rPr>
              <w:sym w:font="Wingdings" w:char="F0DF"/>
            </w:r>
            <w:r>
              <w:rPr>
                <w:rFonts w:ascii="Calibri" w:hAnsi="Calibri"/>
              </w:rPr>
              <w:t xml:space="preserve"> </w:t>
            </w:r>
            <m:oMath>
              <m:f>
                <m:fPr>
                  <m:ctrlPr>
                    <w:del w:id="4573" w:author="Aleksander Hansen" w:date="2013-02-09T12:40:00Z">
                      <w:rPr>
                        <w:rFonts w:ascii="Cambria Math" w:hAnsi="Cambria Math"/>
                        <w:i/>
                      </w:rPr>
                    </w:del>
                  </m:ctrlPr>
                </m:fPr>
                <m:num>
                  <w:del w:id="4574" w:author="Aleksander Hansen" w:date="2013-02-09T12:40:00Z">
                    <m:r>
                      <w:rPr>
                        <w:rFonts w:ascii="Cambria Math" w:hAnsi="Cambria Math"/>
                      </w:rPr>
                      <m:t>100.00*8.00%</m:t>
                    </m:r>
                  </w:del>
                </m:num>
                <m:den>
                  <w:del w:id="4575" w:author="Aleksander Hansen" w:date="2013-02-09T12:40:00Z">
                    <m:r>
                      <w:rPr>
                        <w:rFonts w:ascii="Cambria Math" w:hAnsi="Cambria Math"/>
                      </w:rPr>
                      <m:t>98.00</m:t>
                    </m:r>
                  </w:del>
                </m:den>
              </m:f>
              <w:del w:id="4576" w:author="Aleksander Hansen" w:date="2013-02-09T12:40:00Z">
                <m:r>
                  <w:rPr>
                    <w:rFonts w:ascii="Cambria Math" w:hAnsi="Cambria Math"/>
                  </w:rPr>
                  <m:t>=8.1633</m:t>
                </m:r>
              </w:del>
              <m:f>
                <m:fPr>
                  <m:ctrlPr>
                    <w:ins w:id="4577" w:author="Aleksander Hansen" w:date="2013-02-09T12:40:00Z">
                      <w:rPr>
                        <w:rFonts w:ascii="Cambria Math" w:hAnsi="Cambria Math"/>
                        <w:i/>
                      </w:rPr>
                    </w:ins>
                  </m:ctrlPr>
                </m:fPr>
                <m:num>
                  <w:ins w:id="4578" w:author="Aleksander Hansen" w:date="2013-02-09T12:40:00Z">
                    <m:r>
                      <w:rPr>
                        <w:rFonts w:ascii="Cambria Math" w:hAnsi="Cambria Math"/>
                      </w:rPr>
                      <m:t>100.00*8.00%</m:t>
                    </m:r>
                  </w:ins>
                </m:num>
                <m:den>
                  <w:ins w:id="4579" w:author="Aleksander Hansen" w:date="2013-02-09T12:40:00Z">
                    <m:r>
                      <w:rPr>
                        <w:rFonts w:ascii="Cambria Math" w:hAnsi="Cambria Math"/>
                      </w:rPr>
                      <m:t>98.00</m:t>
                    </m:r>
                  </w:ins>
                </m:den>
              </m:f>
              <w:ins w:id="4580" w:author="Aleksander Hansen" w:date="2013-02-09T12:40:00Z">
                <m:r>
                  <w:rPr>
                    <w:rFonts w:ascii="Cambria Math" w:hAnsi="Cambria Math"/>
                  </w:rPr>
                  <m:t>=8.1633</m:t>
                </m:r>
              </w:ins>
            </m:oMath>
          </w:p>
        </w:tc>
      </w:tr>
      <w:tr w:rsidR="003626AF" w:rsidRPr="008568A7" w14:paraId="1AAA344B"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D5D9A66" w14:textId="069142DC" w:rsidR="003626AF" w:rsidRPr="008568A7" w:rsidRDefault="003626AF"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AF8FFEA" w14:textId="0DBE95D1" w:rsidR="003626AF" w:rsidRPr="008568A7" w:rsidRDefault="003626AF" w:rsidP="005F2397">
            <w:pPr>
              <w:rPr>
                <w:rFonts w:ascii="Calibri" w:hAnsi="Calibri"/>
              </w:rPr>
            </w:pP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1D7E8B14" w14:textId="77777777" w:rsidR="003626AF" w:rsidRPr="008568A7" w:rsidRDefault="003626AF" w:rsidP="005F2397">
            <w:pPr>
              <w:rPr>
                <w:rFonts w:ascii="Calibri" w:hAnsi="Calibri"/>
              </w:rPr>
            </w:pPr>
          </w:p>
        </w:tc>
      </w:tr>
    </w:tbl>
    <w:p w14:paraId="2753C90E" w14:textId="1B9B3A91" w:rsidR="005F2397" w:rsidRPr="008568A7" w:rsidDel="00821F16" w:rsidRDefault="00CF6FDD" w:rsidP="005F2397">
      <w:pPr>
        <w:rPr>
          <w:rFonts w:ascii="Calibri" w:hAnsi="Calibri"/>
        </w:rPr>
      </w:pPr>
      <w:moveFromRangeStart w:id="4581" w:author="Aleksander Hansen" w:date="2013-02-09T12:40:00Z" w:name="move222032964"/>
      <w:moveFrom w:id="4582" w:author="Aleksander Hansen" w:date="2013-02-09T12:40:00Z">
        <w:r w:rsidDel="00821F16">
          <w:rPr>
            <w:rFonts w:ascii="Calibri" w:hAnsi="Calibri"/>
          </w:rPr>
          <w:t xml:space="preserve">Which is the quarterly compounded rate: </w:t>
        </w:r>
        <m:oMath>
          <m:r>
            <w:rPr>
              <w:rFonts w:ascii="Cambria Math" w:hAnsi="Cambria Math"/>
            </w:rPr>
            <m:t>$98*</m:t>
          </m:r>
          <m:sSup>
            <m:sSupPr>
              <m:ctrlPr>
                <w:rPr>
                  <w:rFonts w:ascii="Cambria Math" w:hAnsi="Cambria Math"/>
                  <w:i/>
                </w:rPr>
              </m:ctrlPr>
            </m:sSupPr>
            <m:e>
              <m:r>
                <w:rPr>
                  <w:rFonts w:ascii="Cambria Math" w:hAnsi="Cambria Math"/>
                </w:rPr>
                <m:t>(1+</m:t>
              </m:r>
              <m:f>
                <m:fPr>
                  <m:ctrlPr>
                    <w:rPr>
                      <w:rFonts w:ascii="Cambria Math" w:hAnsi="Cambria Math"/>
                      <w:i/>
                    </w:rPr>
                  </m:ctrlPr>
                </m:fPr>
                <m:num>
                  <m:r>
                    <w:rPr>
                      <w:rFonts w:ascii="Cambria Math" w:hAnsi="Cambria Math"/>
                    </w:rPr>
                    <m:t>8.1633%</m:t>
                  </m:r>
                </m:num>
                <m:den>
                  <m:r>
                    <w:rPr>
                      <w:rFonts w:ascii="Cambria Math" w:hAnsi="Cambria Math"/>
                    </w:rPr>
                    <m:t>4</m:t>
                  </m:r>
                </m:den>
              </m:f>
              <m:r>
                <w:rPr>
                  <w:rFonts w:ascii="Cambria Math" w:hAnsi="Cambria Math"/>
                </w:rPr>
                <m:t>)</m:t>
              </m:r>
            </m:e>
            <m:sup>
              <m:r>
                <w:rPr>
                  <w:rFonts w:ascii="Cambria Math" w:hAnsi="Cambria Math"/>
                </w:rPr>
                <m:t>n*4</m:t>
              </m:r>
            </m:sup>
          </m:sSup>
        </m:oMath>
        <w:r w:rsidDel="00821F16">
          <w:rPr>
            <w:rFonts w:ascii="Calibri" w:hAnsi="Calibri"/>
          </w:rPr>
          <w:t xml:space="preserve"> = $100</w:t>
        </w:r>
        <w:r w:rsidR="00652460" w:rsidDel="00821F16">
          <w:rPr>
            <w:rFonts w:ascii="Calibri" w:hAnsi="Calibri"/>
          </w:rPr>
          <w:t>, for n = 0.25.</w:t>
        </w:r>
        <w:r w:rsidR="005F2397" w:rsidRPr="008568A7" w:rsidDel="00821F16">
          <w:rPr>
            <w:rFonts w:ascii="Calibri" w:hAnsi="Calibri"/>
          </w:rPr>
          <w:br w:type="page"/>
        </w:r>
      </w:moveFrom>
    </w:p>
    <w:moveFromRangeEnd w:id="4581"/>
    <w:p w14:paraId="2D229D26" w14:textId="77777777" w:rsidR="00821F16" w:rsidRPr="008568A7" w:rsidRDefault="00821F16" w:rsidP="00821F16">
      <w:pPr>
        <w:rPr>
          <w:rFonts w:ascii="Calibri" w:hAnsi="Calibri"/>
        </w:rPr>
      </w:pPr>
      <w:moveToRangeStart w:id="4583" w:author="Aleksander Hansen" w:date="2013-02-09T12:40:00Z" w:name="move222032964"/>
      <w:moveTo w:id="4584" w:author="Aleksander Hansen" w:date="2013-02-09T12:40:00Z">
        <w:r>
          <w:rPr>
            <w:rFonts w:ascii="Calibri" w:hAnsi="Calibri"/>
          </w:rPr>
          <w:t xml:space="preserve">Which is the quarterly compounded rate: </w:t>
        </w:r>
        <m:oMath>
          <m:r>
            <w:rPr>
              <w:rFonts w:ascii="Cambria Math" w:hAnsi="Cambria Math"/>
            </w:rPr>
            <m:t>$98*</m:t>
          </m:r>
          <m:sSup>
            <m:sSupPr>
              <m:ctrlPr>
                <w:rPr>
                  <w:rFonts w:ascii="Cambria Math" w:hAnsi="Cambria Math"/>
                  <w:i/>
                </w:rPr>
              </m:ctrlPr>
            </m:sSupPr>
            <m:e>
              <m:r>
                <w:rPr>
                  <w:rFonts w:ascii="Cambria Math" w:hAnsi="Cambria Math"/>
                </w:rPr>
                <m:t>(1+</m:t>
              </m:r>
              <m:f>
                <m:fPr>
                  <m:ctrlPr>
                    <w:rPr>
                      <w:rFonts w:ascii="Cambria Math" w:hAnsi="Cambria Math"/>
                      <w:i/>
                    </w:rPr>
                  </m:ctrlPr>
                </m:fPr>
                <m:num>
                  <m:r>
                    <w:rPr>
                      <w:rFonts w:ascii="Cambria Math" w:hAnsi="Cambria Math"/>
                    </w:rPr>
                    <m:t>8.1633%</m:t>
                  </m:r>
                </m:num>
                <m:den>
                  <m:r>
                    <w:rPr>
                      <w:rFonts w:ascii="Cambria Math" w:hAnsi="Cambria Math"/>
                    </w:rPr>
                    <m:t>4</m:t>
                  </m:r>
                </m:den>
              </m:f>
              <m:r>
                <w:rPr>
                  <w:rFonts w:ascii="Cambria Math" w:hAnsi="Cambria Math"/>
                </w:rPr>
                <m:t>)</m:t>
              </m:r>
            </m:e>
            <m:sup>
              <m:r>
                <w:rPr>
                  <w:rFonts w:ascii="Cambria Math" w:hAnsi="Cambria Math"/>
                </w:rPr>
                <m:t>n*4</m:t>
              </m:r>
            </m:sup>
          </m:sSup>
        </m:oMath>
        <w:r>
          <w:rPr>
            <w:rFonts w:ascii="Calibri" w:hAnsi="Calibri"/>
          </w:rPr>
          <w:t xml:space="preserve"> = $100, for n = 0.25.</w:t>
        </w:r>
        <w:r w:rsidRPr="008568A7">
          <w:rPr>
            <w:rFonts w:ascii="Calibri" w:hAnsi="Calibri"/>
          </w:rPr>
          <w:br w:type="page"/>
        </w:r>
      </w:moveTo>
    </w:p>
    <w:p w14:paraId="5454DB60" w14:textId="5B545E34" w:rsidR="005F2397" w:rsidRDefault="005F2397">
      <w:pPr>
        <w:pStyle w:val="Heading2"/>
      </w:pPr>
      <w:bookmarkStart w:id="4585" w:name="_Toc222580667"/>
      <w:moveToRangeEnd w:id="4583"/>
      <w:r w:rsidRPr="008568A7">
        <w:t>Differentiate between the clean and dirty price for a US Treasury</w:t>
      </w:r>
      <w:ins w:id="4586" w:author="Aleksander Hansen" w:date="2013-02-15T16:37:00Z">
        <w:r w:rsidR="008A28C4">
          <w:fldChar w:fldCharType="begin"/>
        </w:r>
        <w:r w:rsidR="008A28C4">
          <w:instrText xml:space="preserve"> XE "</w:instrText>
        </w:r>
      </w:ins>
      <w:r w:rsidR="008A28C4" w:rsidRPr="00070083">
        <w:rPr>
          <w:rFonts w:ascii="Calibri" w:hAnsi="Calibri"/>
        </w:rPr>
        <w:instrText>Treasury</w:instrText>
      </w:r>
      <w:ins w:id="4587" w:author="Aleksander Hansen" w:date="2013-02-15T16:37:00Z">
        <w:r w:rsidR="008A28C4">
          <w:instrText xml:space="preserve">" </w:instrText>
        </w:r>
        <w:r w:rsidR="008A28C4">
          <w:fldChar w:fldCharType="end"/>
        </w:r>
      </w:ins>
      <w:r w:rsidRPr="008568A7">
        <w:t xml:space="preserve"> bond</w:t>
      </w:r>
      <w:ins w:id="4588" w:author="Aleksander Hansen" w:date="2013-02-15T17:07:00Z">
        <w:r w:rsidR="00FF184E">
          <w:fldChar w:fldCharType="begin"/>
        </w:r>
        <w:r w:rsidR="00FF184E">
          <w:instrText xml:space="preserve"> XE "</w:instrText>
        </w:r>
      </w:ins>
      <w:r w:rsidR="00FF184E" w:rsidRPr="008568A7">
        <w:rPr>
          <w:rFonts w:ascii="Calibri" w:hAnsi="Calibri"/>
        </w:rPr>
        <w:instrText>bond</w:instrText>
      </w:r>
      <w:ins w:id="4589" w:author="Aleksander Hansen" w:date="2013-02-15T17:07:00Z">
        <w:r w:rsidR="00FF184E">
          <w:instrText xml:space="preserve">" </w:instrText>
        </w:r>
        <w:r w:rsidR="00FF184E">
          <w:fldChar w:fldCharType="end"/>
        </w:r>
      </w:ins>
      <w:r w:rsidRPr="008568A7">
        <w:t>; calculate the accrued interest</w:t>
      </w:r>
      <w:ins w:id="4590"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4591" w:author="Aleksander Hansen" w:date="2013-02-15T16:38:00Z">
        <w:r w:rsidR="008A28C4">
          <w:instrText xml:space="preserve">" </w:instrText>
        </w:r>
        <w:r w:rsidR="008A28C4">
          <w:fldChar w:fldCharType="end"/>
        </w:r>
      </w:ins>
      <w:r w:rsidRPr="008568A7">
        <w:t xml:space="preserve"> and dirty price on a US Treasury bond.</w:t>
      </w:r>
      <w:bookmarkEnd w:id="4585"/>
      <w:r w:rsidR="00922524">
        <w:br/>
      </w:r>
    </w:p>
    <w:p w14:paraId="05EA4BE8" w14:textId="2A5FFB5D" w:rsidR="00922524" w:rsidRDefault="00922524" w:rsidP="00821F16">
      <w:pPr>
        <w:pStyle w:val="Heading3SubGTNI"/>
      </w:pPr>
      <w:bookmarkStart w:id="4592" w:name="_Toc222580668"/>
      <w:r>
        <w:t>Clean Price</w:t>
      </w:r>
      <w:bookmarkEnd w:id="4592"/>
    </w:p>
    <w:p w14:paraId="12AD992A" w14:textId="6D9A7446" w:rsidR="00922524" w:rsidRDefault="005F2397" w:rsidP="00922524">
      <w:r w:rsidRPr="00922524">
        <w:t>The clean price (i.e., the quoted price) does not reflect the cash price if interest</w:t>
      </w:r>
      <w:ins w:id="4593"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4594" w:author="Aleksander Hansen" w:date="2013-02-15T16:38:00Z">
        <w:r w:rsidR="008A28C4">
          <w:instrText xml:space="preserve">" </w:instrText>
        </w:r>
        <w:r w:rsidR="008A28C4">
          <w:fldChar w:fldCharType="end"/>
        </w:r>
      </w:ins>
      <w:r w:rsidRPr="00922524">
        <w:t xml:space="preserve"> has accrued. </w:t>
      </w:r>
    </w:p>
    <w:p w14:paraId="28D998D5" w14:textId="3EC8DC2D" w:rsidR="00922524" w:rsidRDefault="00922524" w:rsidP="00922524">
      <w:pPr>
        <w:pStyle w:val="Heading3SubGTNI"/>
      </w:pPr>
      <w:bookmarkStart w:id="4595" w:name="_Toc222580669"/>
      <w:r>
        <w:t>Dirty Price</w:t>
      </w:r>
      <w:bookmarkEnd w:id="4595"/>
    </w:p>
    <w:p w14:paraId="5670E20B" w14:textId="3988221E" w:rsidR="005F2397" w:rsidRPr="00922524" w:rsidRDefault="005F2397" w:rsidP="00922524">
      <w:r w:rsidRPr="00922524">
        <w:t>The dirty price (i.e., the full price or the cash price) adds the accrued interest</w:t>
      </w:r>
      <w:ins w:id="4596"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4597" w:author="Aleksander Hansen" w:date="2013-02-15T16:38:00Z">
        <w:r w:rsidR="008A28C4">
          <w:instrText xml:space="preserve">" </w:instrText>
        </w:r>
        <w:r w:rsidR="008A28C4">
          <w:fldChar w:fldCharType="end"/>
        </w:r>
      </w:ins>
      <w:r w:rsidRPr="00922524">
        <w:t xml:space="preserve"> to the clean price. In short: Cash Price = Quoted Price + Accrued Interest since last coupon</w:t>
      </w:r>
      <w:ins w:id="4598" w:author="Aleksander Hansen" w:date="2013-02-15T17:09:00Z">
        <w:r w:rsidR="00FF184E">
          <w:fldChar w:fldCharType="begin"/>
        </w:r>
        <w:r w:rsidR="00FF184E">
          <w:instrText xml:space="preserve"> XE "</w:instrText>
        </w:r>
      </w:ins>
      <w:r w:rsidR="00FF184E" w:rsidRPr="008568A7">
        <w:rPr>
          <w:rFonts w:ascii="Calibri" w:hAnsi="Calibri"/>
        </w:rPr>
        <w:instrText>coupon</w:instrText>
      </w:r>
      <w:ins w:id="4599" w:author="Aleksander Hansen" w:date="2013-02-15T17:09:00Z">
        <w:r w:rsidR="00FF184E">
          <w:instrText xml:space="preserve">" </w:instrText>
        </w:r>
        <w:r w:rsidR="00FF184E">
          <w:fldChar w:fldCharType="end"/>
        </w:r>
      </w:ins>
      <w:r w:rsidRPr="00922524">
        <w:t xml:space="preserve"> date.</w:t>
      </w:r>
    </w:p>
    <w:p w14:paraId="439C969D" w14:textId="42C0841F" w:rsidR="005F2397" w:rsidRPr="008568A7" w:rsidRDefault="005F2397" w:rsidP="00922524">
      <w:pPr>
        <w:rPr>
          <w:rFonts w:ascii="Calibri" w:hAnsi="Calibri"/>
        </w:rPr>
      </w:pPr>
      <w:r w:rsidRPr="008568A7">
        <w:rPr>
          <w:rFonts w:ascii="Calibri" w:hAnsi="Calibri"/>
        </w:rPr>
        <w:t>The illustration below computes the dirty price by adding the accrued interest</w:t>
      </w:r>
      <w:ins w:id="4600"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4601"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(which, recall, depends on the day count convention) to the quoted (clean) price.</w:t>
      </w:r>
    </w:p>
    <w:tbl>
      <w:tblPr>
        <w:tblW w:w="9155" w:type="dxa"/>
        <w:jc w:val="center"/>
        <w:tblInd w:w="-938" w:type="dxa"/>
        <w:tblCellMar>
          <w:left w:w="0" w:type="dxa"/>
          <w:right w:w="0" w:type="dxa"/>
        </w:tblCellMar>
        <w:tblLook w:val="04A0" w:firstRow="1" w:lastRow="0" w:firstColumn="1" w:lastColumn="0" w:noHBand="0" w:noVBand="1"/>
      </w:tblPr>
      <w:tblGrid>
        <w:gridCol w:w="1383"/>
        <w:gridCol w:w="1170"/>
        <w:gridCol w:w="1440"/>
        <w:gridCol w:w="144"/>
        <w:gridCol w:w="1116"/>
        <w:gridCol w:w="721"/>
        <w:gridCol w:w="602"/>
        <w:gridCol w:w="904"/>
        <w:gridCol w:w="801"/>
        <w:gridCol w:w="874"/>
      </w:tblGrid>
      <w:tr w:rsidR="005F2397" w:rsidRPr="008568A7" w14:paraId="51EC1A78" w14:textId="77777777" w:rsidTr="006223B9">
        <w:trPr>
          <w:trHeight w:val="20"/>
          <w:jc w:val="center"/>
        </w:trPr>
        <w:tc>
          <w:tcPr>
            <w:tcW w:w="5253" w:type="dxa"/>
            <w:gridSpan w:val="5"/>
            <w:tcBorders>
              <w:top w:val="nil"/>
              <w:left w:val="nil"/>
              <w:bottom w:val="nil"/>
              <w:right w:val="nil"/>
            </w:tcBorders>
            <w:shd w:val="clear" w:color="auto" w:fill="A2B593"/>
            <w:tcMar>
              <w:top w:w="15" w:type="dxa"/>
              <w:left w:w="15" w:type="dxa"/>
              <w:bottom w:w="0" w:type="dxa"/>
              <w:right w:w="15" w:type="dxa"/>
            </w:tcMar>
            <w:vAlign w:val="center"/>
            <w:hideMark/>
          </w:tcPr>
          <w:p w14:paraId="694ADDF9" w14:textId="51EFEA00" w:rsidR="005F2397" w:rsidRPr="008568A7" w:rsidRDefault="005F2397" w:rsidP="005F2397">
            <w:pPr>
              <w:rPr>
                <w:rFonts w:ascii="Calibri" w:hAnsi="Calibri"/>
              </w:rPr>
            </w:pPr>
            <w:r w:rsidRPr="008568A7">
              <w:rPr>
                <w:rFonts w:ascii="Calibri" w:hAnsi="Calibri"/>
              </w:rPr>
              <w:t>Hull</w:t>
            </w:r>
            <w:ins w:id="460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4603"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6.1: Dirty Price of US Treasury</w:t>
            </w:r>
            <w:ins w:id="4604"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4605" w:author="Aleksander Hansen" w:date="2013-02-15T16:37:00Z">
              <w:r w:rsidR="008A28C4">
                <w:instrText xml:space="preserve">" </w:instrText>
              </w:r>
              <w:r w:rsidR="008A28C4">
                <w:rPr>
                  <w:rFonts w:ascii="Calibri" w:hAnsi="Calibri"/>
                </w:rPr>
                <w:fldChar w:fldCharType="end"/>
              </w:r>
            </w:ins>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8328A98" w14:textId="77777777" w:rsidR="005F2397" w:rsidRPr="008568A7" w:rsidRDefault="005F2397" w:rsidP="005F2397">
            <w:pPr>
              <w:rPr>
                <w:rFonts w:ascii="Calibri" w:hAnsi="Calibri"/>
              </w:rPr>
            </w:pPr>
            <w:r w:rsidRPr="008568A7">
              <w:rPr>
                <w:rFonts w:ascii="Calibri" w:hAnsi="Calibri"/>
              </w:rPr>
              <w:t> </w:t>
            </w: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5FBF410" w14:textId="77777777" w:rsidR="005F2397" w:rsidRPr="008568A7" w:rsidRDefault="005F2397" w:rsidP="005F2397">
            <w:pPr>
              <w:rPr>
                <w:rFonts w:ascii="Calibri" w:hAnsi="Calibri"/>
              </w:rPr>
            </w:pPr>
            <w:r w:rsidRPr="008568A7">
              <w:rPr>
                <w:rFonts w:ascii="Calibri" w:hAnsi="Calibri"/>
              </w:rPr>
              <w:t> </w:t>
            </w: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6DCED39D" w14:textId="77777777" w:rsidR="005F2397" w:rsidRPr="008568A7" w:rsidRDefault="005F2397" w:rsidP="005F2397">
            <w:pPr>
              <w:rPr>
                <w:rFonts w:ascii="Calibri" w:hAnsi="Calibri"/>
              </w:rPr>
            </w:pPr>
            <w:r w:rsidRPr="008568A7">
              <w:rPr>
                <w:rFonts w:ascii="Calibri" w:hAnsi="Calibri"/>
              </w:rPr>
              <w:t> </w:t>
            </w: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32992B04" w14:textId="77777777" w:rsidR="005F2397" w:rsidRPr="008568A7" w:rsidRDefault="005F2397" w:rsidP="005F2397">
            <w:pPr>
              <w:rPr>
                <w:rFonts w:ascii="Calibri" w:hAnsi="Calibri"/>
              </w:rPr>
            </w:pPr>
            <w:r w:rsidRPr="008568A7">
              <w:rPr>
                <w:rFonts w:ascii="Calibri" w:hAnsi="Calibri"/>
              </w:rPr>
              <w:t> </w:t>
            </w: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39141165" w14:textId="77777777" w:rsidR="005F2397" w:rsidRPr="008568A7" w:rsidRDefault="005F2397" w:rsidP="005F2397">
            <w:pPr>
              <w:rPr>
                <w:rFonts w:ascii="Calibri" w:hAnsi="Calibri"/>
              </w:rPr>
            </w:pPr>
          </w:p>
        </w:tc>
      </w:tr>
      <w:tr w:rsidR="005F2397" w:rsidRPr="008568A7" w14:paraId="37DBD38C"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bottom"/>
            <w:hideMark/>
          </w:tcPr>
          <w:p w14:paraId="69C05212" w14:textId="77777777" w:rsidR="005F2397" w:rsidRPr="008568A7" w:rsidRDefault="005F2397" w:rsidP="005F2397">
            <w:pPr>
              <w:rPr>
                <w:rFonts w:ascii="Calibri" w:hAnsi="Calibri"/>
              </w:rPr>
            </w:pPr>
          </w:p>
        </w:tc>
        <w:tc>
          <w:tcPr>
            <w:tcW w:w="1170" w:type="dxa"/>
            <w:tcBorders>
              <w:top w:val="nil"/>
              <w:left w:val="nil"/>
              <w:right w:val="nil"/>
            </w:tcBorders>
            <w:shd w:val="clear" w:color="auto" w:fill="auto"/>
            <w:tcMar>
              <w:top w:w="15" w:type="dxa"/>
              <w:left w:w="15" w:type="dxa"/>
              <w:bottom w:w="0" w:type="dxa"/>
              <w:right w:w="15" w:type="dxa"/>
            </w:tcMar>
            <w:vAlign w:val="bottom"/>
            <w:hideMark/>
          </w:tcPr>
          <w:p w14:paraId="12196CA3" w14:textId="77777777" w:rsidR="005F2397" w:rsidRPr="008568A7" w:rsidRDefault="005F2397" w:rsidP="005F2397">
            <w:pPr>
              <w:rPr>
                <w:rFonts w:ascii="Calibri" w:hAnsi="Calibri"/>
              </w:rPr>
            </w:pPr>
          </w:p>
        </w:tc>
        <w:tc>
          <w:tcPr>
            <w:tcW w:w="1440" w:type="dxa"/>
            <w:tcBorders>
              <w:top w:val="nil"/>
              <w:left w:val="nil"/>
              <w:right w:val="nil"/>
            </w:tcBorders>
            <w:shd w:val="clear" w:color="auto" w:fill="auto"/>
            <w:tcMar>
              <w:top w:w="15" w:type="dxa"/>
              <w:left w:w="15" w:type="dxa"/>
              <w:bottom w:w="0" w:type="dxa"/>
              <w:right w:w="15" w:type="dxa"/>
            </w:tcMar>
            <w:vAlign w:val="bottom"/>
            <w:hideMark/>
          </w:tcPr>
          <w:p w14:paraId="7469527F" w14:textId="77777777" w:rsidR="005F2397" w:rsidRPr="008568A7" w:rsidRDefault="005F2397" w:rsidP="005F2397">
            <w:pPr>
              <w:rPr>
                <w:rFonts w:ascii="Calibri" w:hAnsi="Calibri"/>
              </w:rPr>
            </w:pPr>
          </w:p>
        </w:tc>
        <w:tc>
          <w:tcPr>
            <w:tcW w:w="144" w:type="dxa"/>
            <w:tcBorders>
              <w:top w:val="nil"/>
              <w:left w:val="nil"/>
              <w:right w:val="nil"/>
            </w:tcBorders>
            <w:shd w:val="clear" w:color="auto" w:fill="auto"/>
            <w:tcMar>
              <w:top w:w="15" w:type="dxa"/>
              <w:left w:w="15" w:type="dxa"/>
              <w:bottom w:w="0" w:type="dxa"/>
              <w:right w:w="15" w:type="dxa"/>
            </w:tcMar>
            <w:vAlign w:val="bottom"/>
            <w:hideMark/>
          </w:tcPr>
          <w:p w14:paraId="078ED591" w14:textId="77777777" w:rsidR="005F2397" w:rsidRPr="008568A7" w:rsidRDefault="005F2397" w:rsidP="005F2397">
            <w:pPr>
              <w:rPr>
                <w:rFonts w:ascii="Calibri" w:hAnsi="Calibri"/>
              </w:rPr>
            </w:pPr>
          </w:p>
        </w:tc>
        <w:tc>
          <w:tcPr>
            <w:tcW w:w="1116" w:type="dxa"/>
            <w:tcBorders>
              <w:top w:val="nil"/>
              <w:left w:val="nil"/>
              <w:right w:val="nil"/>
            </w:tcBorders>
            <w:shd w:val="clear" w:color="auto" w:fill="auto"/>
            <w:tcMar>
              <w:top w:w="15" w:type="dxa"/>
              <w:left w:w="15" w:type="dxa"/>
              <w:bottom w:w="0" w:type="dxa"/>
              <w:right w:w="15" w:type="dxa"/>
            </w:tcMar>
            <w:vAlign w:val="bottom"/>
            <w:hideMark/>
          </w:tcPr>
          <w:p w14:paraId="0DA3BFDF" w14:textId="77777777" w:rsidR="005F2397" w:rsidRPr="008568A7" w:rsidRDefault="005F2397" w:rsidP="005F2397">
            <w:pPr>
              <w:rPr>
                <w:rFonts w:ascii="Calibri" w:hAnsi="Calibri"/>
              </w:rPr>
            </w:pPr>
          </w:p>
        </w:tc>
        <w:tc>
          <w:tcPr>
            <w:tcW w:w="721" w:type="dxa"/>
            <w:tcBorders>
              <w:top w:val="nil"/>
              <w:left w:val="nil"/>
              <w:right w:val="nil"/>
            </w:tcBorders>
            <w:shd w:val="clear" w:color="auto" w:fill="auto"/>
            <w:tcMar>
              <w:top w:w="15" w:type="dxa"/>
              <w:left w:w="15" w:type="dxa"/>
              <w:bottom w:w="0" w:type="dxa"/>
              <w:right w:w="15" w:type="dxa"/>
            </w:tcMar>
            <w:vAlign w:val="bottom"/>
            <w:hideMark/>
          </w:tcPr>
          <w:p w14:paraId="5E047739"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6C5E9BCC"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048BD600"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039D7F4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4C280F32" w14:textId="77777777" w:rsidR="005F2397" w:rsidRPr="008568A7" w:rsidRDefault="005F2397" w:rsidP="005F2397">
            <w:pPr>
              <w:rPr>
                <w:rFonts w:ascii="Calibri" w:hAnsi="Calibri"/>
              </w:rPr>
            </w:pPr>
          </w:p>
        </w:tc>
      </w:tr>
      <w:tr w:rsidR="000E3B15" w:rsidRPr="008568A7" w14:paraId="0811A3D2"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074F684C" w14:textId="77777777" w:rsidR="005F2397" w:rsidRPr="008568A7" w:rsidRDefault="005F2397" w:rsidP="005F2397">
            <w:pPr>
              <w:rPr>
                <w:rFonts w:ascii="Calibri" w:hAnsi="Calibri"/>
              </w:rPr>
            </w:pPr>
            <w:r w:rsidRPr="008568A7">
              <w:rPr>
                <w:rFonts w:ascii="Calibri" w:hAnsi="Calibri"/>
              </w:rPr>
              <w:t>Principal</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C60D533"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79DFB1BB" w14:textId="77777777" w:rsidR="005F2397" w:rsidRPr="008568A7" w:rsidRDefault="005F2397" w:rsidP="005F2397">
            <w:pPr>
              <w:rPr>
                <w:rFonts w:ascii="Calibri" w:hAnsi="Calibri"/>
              </w:rPr>
            </w:pPr>
            <w:r w:rsidRPr="008568A7">
              <w:rPr>
                <w:rFonts w:ascii="Calibri" w:hAnsi="Calibri"/>
              </w:rPr>
              <w:t xml:space="preserve">$100 </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15B25995"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76236C56"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48001CD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75E8E9D"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1191ED36"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2645F1BB"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645766DA" w14:textId="77777777" w:rsidR="005F2397" w:rsidRPr="008568A7" w:rsidRDefault="005F2397" w:rsidP="005F2397">
            <w:pPr>
              <w:rPr>
                <w:rFonts w:ascii="Calibri" w:hAnsi="Calibri"/>
              </w:rPr>
            </w:pPr>
          </w:p>
        </w:tc>
      </w:tr>
      <w:tr w:rsidR="000E3B15" w:rsidRPr="008568A7" w14:paraId="72DF55B8"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27C674F9" w14:textId="77777777" w:rsidR="005F2397" w:rsidRPr="008568A7" w:rsidRDefault="005F2397" w:rsidP="005F2397">
            <w:pPr>
              <w:rPr>
                <w:rFonts w:ascii="Calibri" w:hAnsi="Calibri"/>
              </w:rPr>
            </w:pPr>
            <w:r w:rsidRPr="008568A7">
              <w:rPr>
                <w:rFonts w:ascii="Calibri" w:hAnsi="Calibri"/>
              </w:rPr>
              <w:t>Coupon</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3824B74"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38955032" w14:textId="77777777" w:rsidR="005F2397" w:rsidRPr="008568A7" w:rsidRDefault="005F2397" w:rsidP="005F2397">
            <w:pPr>
              <w:rPr>
                <w:rFonts w:ascii="Calibri" w:hAnsi="Calibri"/>
              </w:rPr>
            </w:pPr>
            <w:r w:rsidRPr="008568A7">
              <w:rPr>
                <w:rFonts w:ascii="Calibri" w:hAnsi="Calibri"/>
              </w:rPr>
              <w:t>11%</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53326AB3"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50343B61"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ED6D6B8"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12F852EC"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5B91E7CC"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07766291"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63B005E7" w14:textId="77777777" w:rsidR="005F2397" w:rsidRPr="008568A7" w:rsidRDefault="005F2397" w:rsidP="005F2397">
            <w:pPr>
              <w:rPr>
                <w:rFonts w:ascii="Calibri" w:hAnsi="Calibri"/>
              </w:rPr>
            </w:pPr>
          </w:p>
        </w:tc>
      </w:tr>
      <w:tr w:rsidR="005F2397" w:rsidRPr="008568A7" w14:paraId="29ACC159" w14:textId="77777777" w:rsidTr="000E3B15">
        <w:trPr>
          <w:trHeight w:val="20"/>
          <w:jc w:val="center"/>
        </w:trPr>
        <w:tc>
          <w:tcPr>
            <w:tcW w:w="255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CE855C6" w14:textId="77777777" w:rsidR="005F2397" w:rsidRPr="008568A7" w:rsidRDefault="005F2397" w:rsidP="005F2397">
            <w:pPr>
              <w:rPr>
                <w:rFonts w:ascii="Calibri" w:hAnsi="Calibri"/>
              </w:rPr>
            </w:pPr>
            <w:r w:rsidRPr="008568A7">
              <w:rPr>
                <w:rFonts w:ascii="Calibri" w:hAnsi="Calibri"/>
              </w:rPr>
              <w:t>Quoted Price (Clean)</w:t>
            </w: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782F765A" w14:textId="77777777" w:rsidR="005F2397" w:rsidRPr="008568A7" w:rsidRDefault="005F2397" w:rsidP="005F2397">
            <w:pPr>
              <w:rPr>
                <w:rFonts w:ascii="Calibri" w:hAnsi="Calibri"/>
              </w:rPr>
            </w:pPr>
            <w:r w:rsidRPr="008568A7">
              <w:rPr>
                <w:rFonts w:ascii="Calibri" w:hAnsi="Calibri"/>
              </w:rPr>
              <w:t xml:space="preserve">$95.50 </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4FDC4A6A"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511F97C1"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440D996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58C22F60"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2CA0497F"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1C305BE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0641E9A3" w14:textId="77777777" w:rsidR="005F2397" w:rsidRPr="008568A7" w:rsidRDefault="005F2397" w:rsidP="005F2397">
            <w:pPr>
              <w:rPr>
                <w:rFonts w:ascii="Calibri" w:hAnsi="Calibri"/>
              </w:rPr>
            </w:pPr>
          </w:p>
        </w:tc>
      </w:tr>
      <w:tr w:rsidR="005F2397" w:rsidRPr="008568A7" w14:paraId="033C2CF1"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bottom"/>
            <w:hideMark/>
          </w:tcPr>
          <w:p w14:paraId="63823079"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
          <w:p w14:paraId="148A7431"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bottom"/>
            <w:hideMark/>
          </w:tcPr>
          <w:p w14:paraId="1E98344D" w14:textId="77777777" w:rsidR="005F2397" w:rsidRPr="008568A7" w:rsidRDefault="005F2397" w:rsidP="005F2397">
            <w:pPr>
              <w:rPr>
                <w:rFonts w:ascii="Calibri" w:hAnsi="Calibri"/>
              </w:rPr>
            </w:pP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501B1FCD"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3B9FCD4C"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C939D9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610D663"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0EFD609F"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29706045"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center"/>
            <w:hideMark/>
          </w:tcPr>
          <w:p w14:paraId="572A0CDC" w14:textId="77777777" w:rsidR="005F2397" w:rsidRPr="008568A7" w:rsidRDefault="005F2397" w:rsidP="005F2397">
            <w:pPr>
              <w:rPr>
                <w:rFonts w:ascii="Calibri" w:hAnsi="Calibri"/>
              </w:rPr>
            </w:pPr>
            <w:r w:rsidRPr="008568A7">
              <w:rPr>
                <w:rFonts w:ascii="Calibri" w:hAnsi="Calibri"/>
              </w:rPr>
              <w:t>Dirty</w:t>
            </w:r>
          </w:p>
        </w:tc>
      </w:tr>
      <w:tr w:rsidR="005F2397" w:rsidRPr="008568A7" w14:paraId="692F0EFA"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3694C4EF" w14:textId="77777777" w:rsidR="005F2397" w:rsidRPr="008568A7" w:rsidRDefault="005F2397" w:rsidP="005F2397">
            <w:pPr>
              <w:rPr>
                <w:rFonts w:ascii="Calibri" w:hAnsi="Calibri"/>
              </w:rPr>
            </w:pPr>
            <w:r w:rsidRPr="008568A7">
              <w:rPr>
                <w:rFonts w:ascii="Calibri" w:hAnsi="Calibri"/>
              </w:rPr>
              <w:t>Start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453E530"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218C1D2F"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End</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17485723"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center"/>
            <w:hideMark/>
          </w:tcPr>
          <w:p w14:paraId="4D43A2FF" w14:textId="77777777" w:rsidR="005F2397" w:rsidRPr="008568A7" w:rsidRDefault="005F2397" w:rsidP="005F2397">
            <w:pPr>
              <w:rPr>
                <w:rFonts w:ascii="Calibri" w:hAnsi="Calibri"/>
              </w:rPr>
            </w:pPr>
            <w:r w:rsidRPr="008568A7">
              <w:rPr>
                <w:rFonts w:ascii="Calibri" w:hAnsi="Calibri"/>
              </w:rPr>
              <w:t>Day</w:t>
            </w:r>
          </w:p>
        </w:tc>
        <w:tc>
          <w:tcPr>
            <w:tcW w:w="721" w:type="dxa"/>
            <w:tcBorders>
              <w:top w:val="nil"/>
              <w:left w:val="nil"/>
              <w:bottom w:val="nil"/>
              <w:right w:val="nil"/>
            </w:tcBorders>
            <w:shd w:val="clear" w:color="auto" w:fill="auto"/>
            <w:tcMar>
              <w:top w:w="15" w:type="dxa"/>
              <w:left w:w="15" w:type="dxa"/>
              <w:bottom w:w="0" w:type="dxa"/>
              <w:right w:w="15" w:type="dxa"/>
            </w:tcMar>
            <w:vAlign w:val="center"/>
            <w:hideMark/>
          </w:tcPr>
          <w:p w14:paraId="36D0DCD7" w14:textId="77777777" w:rsidR="005F2397" w:rsidRPr="008568A7" w:rsidRDefault="005F2397" w:rsidP="005F2397">
            <w:pPr>
              <w:rPr>
                <w:rFonts w:ascii="Calibri" w:hAnsi="Calibri"/>
              </w:rPr>
            </w:pPr>
            <w:r w:rsidRPr="008568A7">
              <w:rPr>
                <w:rFonts w:ascii="Calibri" w:hAnsi="Calibri"/>
              </w:rPr>
              <w:t>Days</w:t>
            </w:r>
          </w:p>
        </w:tc>
        <w:tc>
          <w:tcPr>
            <w:tcW w:w="602" w:type="dxa"/>
            <w:tcBorders>
              <w:top w:val="nil"/>
              <w:left w:val="nil"/>
              <w:bottom w:val="nil"/>
              <w:right w:val="nil"/>
            </w:tcBorders>
            <w:shd w:val="clear" w:color="auto" w:fill="auto"/>
            <w:tcMar>
              <w:top w:w="15" w:type="dxa"/>
              <w:left w:w="15" w:type="dxa"/>
              <w:bottom w:w="0" w:type="dxa"/>
              <w:right w:w="15" w:type="dxa"/>
            </w:tcMar>
            <w:vAlign w:val="center"/>
            <w:hideMark/>
          </w:tcPr>
          <w:p w14:paraId="05B4F389" w14:textId="77777777" w:rsidR="005F2397" w:rsidRPr="008568A7" w:rsidRDefault="005F2397" w:rsidP="005F2397">
            <w:pPr>
              <w:rPr>
                <w:rFonts w:ascii="Calibri" w:hAnsi="Calibri"/>
              </w:rPr>
            </w:pPr>
            <w:r w:rsidRPr="008568A7">
              <w:rPr>
                <w:rFonts w:ascii="Calibri" w:hAnsi="Calibri"/>
              </w:rPr>
              <w:t>Total</w:t>
            </w:r>
          </w:p>
        </w:tc>
        <w:tc>
          <w:tcPr>
            <w:tcW w:w="904" w:type="dxa"/>
            <w:tcBorders>
              <w:top w:val="nil"/>
              <w:left w:val="nil"/>
              <w:bottom w:val="nil"/>
              <w:right w:val="nil"/>
            </w:tcBorders>
            <w:shd w:val="clear" w:color="auto" w:fill="auto"/>
            <w:tcMar>
              <w:top w:w="15" w:type="dxa"/>
              <w:left w:w="15" w:type="dxa"/>
              <w:bottom w:w="0" w:type="dxa"/>
              <w:right w:w="15" w:type="dxa"/>
            </w:tcMar>
            <w:vAlign w:val="center"/>
            <w:hideMark/>
          </w:tcPr>
          <w:p w14:paraId="09EF7091"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center"/>
            <w:hideMark/>
          </w:tcPr>
          <w:p w14:paraId="41BE1B1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center"/>
            <w:hideMark/>
          </w:tcPr>
          <w:p w14:paraId="3521B525" w14:textId="77777777" w:rsidR="005F2397" w:rsidRPr="008568A7" w:rsidRDefault="005F2397" w:rsidP="005F2397">
            <w:pPr>
              <w:rPr>
                <w:rFonts w:ascii="Calibri" w:hAnsi="Calibri"/>
              </w:rPr>
            </w:pPr>
            <w:r w:rsidRPr="008568A7">
              <w:rPr>
                <w:rFonts w:ascii="Calibri" w:hAnsi="Calibri"/>
              </w:rPr>
              <w:t>(Full)</w:t>
            </w:r>
          </w:p>
        </w:tc>
      </w:tr>
      <w:tr w:rsidR="000E3B15" w:rsidRPr="008568A7" w14:paraId="2B04C45F" w14:textId="77777777" w:rsidTr="000E3B15">
        <w:trPr>
          <w:trHeight w:val="20"/>
          <w:jc w:val="center"/>
        </w:trPr>
        <w:tc>
          <w:tcPr>
            <w:tcW w:w="138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D5E720C" w14:textId="77777777" w:rsidR="005F2397" w:rsidRPr="008568A7" w:rsidRDefault="005F2397" w:rsidP="005F2397">
            <w:pPr>
              <w:rPr>
                <w:rFonts w:ascii="Calibri" w:hAnsi="Calibri"/>
              </w:rPr>
            </w:pPr>
            <w:r w:rsidRPr="008568A7">
              <w:rPr>
                <w:rFonts w:ascii="Calibri" w:hAnsi="Calibri"/>
              </w:rPr>
              <w:t>Period</w:t>
            </w:r>
          </w:p>
        </w:tc>
        <w:tc>
          <w:tcPr>
            <w:tcW w:w="117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B4A1F69" w14:textId="77777777" w:rsidR="005F2397" w:rsidRPr="008568A7" w:rsidRDefault="005F2397" w:rsidP="005F2397">
            <w:pPr>
              <w:rPr>
                <w:rFonts w:ascii="Calibri" w:hAnsi="Calibri"/>
              </w:rPr>
            </w:pPr>
            <w:r w:rsidRPr="008568A7">
              <w:rPr>
                <w:rFonts w:ascii="Calibri" w:hAnsi="Calibri"/>
              </w:rPr>
              <w:t>Settle</w:t>
            </w:r>
          </w:p>
        </w:tc>
        <w:tc>
          <w:tcPr>
            <w:tcW w:w="14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A3CBF3"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Period</w:t>
            </w:r>
          </w:p>
        </w:tc>
        <w:tc>
          <w:tcPr>
            <w:tcW w:w="14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6D3FDC2" w14:textId="77777777" w:rsidR="005F2397" w:rsidRPr="008568A7" w:rsidRDefault="005F2397" w:rsidP="005F2397">
            <w:pPr>
              <w:rPr>
                <w:rFonts w:ascii="Calibri" w:hAnsi="Calibri"/>
              </w:rPr>
            </w:pPr>
          </w:p>
        </w:tc>
        <w:tc>
          <w:tcPr>
            <w:tcW w:w="111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DBAD53D" w14:textId="77777777" w:rsidR="005F2397" w:rsidRPr="008568A7" w:rsidRDefault="005F2397" w:rsidP="005F2397">
            <w:pPr>
              <w:rPr>
                <w:rFonts w:ascii="Calibri" w:hAnsi="Calibri"/>
              </w:rPr>
            </w:pPr>
            <w:r w:rsidRPr="008568A7">
              <w:rPr>
                <w:rFonts w:ascii="Calibri" w:hAnsi="Calibri"/>
              </w:rPr>
              <w:t>Count</w:t>
            </w:r>
          </w:p>
        </w:tc>
        <w:tc>
          <w:tcPr>
            <w:tcW w:w="72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393763B" w14:textId="77777777" w:rsidR="005F2397" w:rsidRPr="008568A7" w:rsidRDefault="005F2397" w:rsidP="005F2397">
            <w:pPr>
              <w:rPr>
                <w:rFonts w:ascii="Calibri" w:hAnsi="Calibri"/>
              </w:rPr>
            </w:pPr>
            <w:r w:rsidRPr="008568A7">
              <w:rPr>
                <w:rFonts w:ascii="Calibri" w:hAnsi="Calibri"/>
              </w:rPr>
              <w:t>Since</w:t>
            </w:r>
          </w:p>
        </w:tc>
        <w:tc>
          <w:tcPr>
            <w:tcW w:w="60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B2B6CA8" w14:textId="77777777" w:rsidR="005F2397" w:rsidRPr="008568A7" w:rsidRDefault="005F2397" w:rsidP="005F2397">
            <w:pPr>
              <w:rPr>
                <w:rFonts w:ascii="Calibri" w:hAnsi="Calibri"/>
              </w:rPr>
            </w:pPr>
            <w:r w:rsidRPr="008568A7">
              <w:rPr>
                <w:rFonts w:ascii="Calibri" w:hAnsi="Calibri"/>
              </w:rPr>
              <w:t>Days</w:t>
            </w:r>
          </w:p>
        </w:tc>
        <w:tc>
          <w:tcPr>
            <w:tcW w:w="9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BF43DD9" w14:textId="77777777" w:rsidR="005F2397" w:rsidRPr="008568A7" w:rsidRDefault="005F2397" w:rsidP="005F2397">
            <w:pPr>
              <w:rPr>
                <w:rFonts w:ascii="Calibri" w:hAnsi="Calibri"/>
              </w:rPr>
            </w:pPr>
            <w:r w:rsidRPr="008568A7">
              <w:rPr>
                <w:rFonts w:ascii="Calibri" w:hAnsi="Calibri"/>
              </w:rPr>
              <w:t>Coupon</w:t>
            </w:r>
          </w:p>
        </w:tc>
        <w:tc>
          <w:tcPr>
            <w:tcW w:w="80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3F59F59"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AI</w:t>
            </w:r>
          </w:p>
        </w:tc>
        <w:tc>
          <w:tcPr>
            <w:tcW w:w="87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0EEFA4A" w14:textId="77777777" w:rsidR="005F2397" w:rsidRPr="008568A7" w:rsidRDefault="005F2397" w:rsidP="005F2397">
            <w:pPr>
              <w:rPr>
                <w:rFonts w:ascii="Calibri" w:hAnsi="Calibri"/>
              </w:rPr>
            </w:pPr>
            <w:r w:rsidRPr="008568A7">
              <w:rPr>
                <w:rFonts w:ascii="Calibri" w:hAnsi="Calibri"/>
              </w:rPr>
              <w:t>Price</w:t>
            </w:r>
          </w:p>
        </w:tc>
      </w:tr>
      <w:tr w:rsidR="000E3B15" w:rsidRPr="008568A7" w14:paraId="3E8C3E67" w14:textId="77777777" w:rsidTr="000E3B15">
        <w:trPr>
          <w:trHeight w:val="20"/>
          <w:jc w:val="center"/>
        </w:trPr>
        <w:tc>
          <w:tcPr>
            <w:tcW w:w="138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0EE4208" w14:textId="77777777" w:rsidR="005F2397" w:rsidRPr="008568A7" w:rsidRDefault="005F2397" w:rsidP="005F2397">
            <w:pPr>
              <w:rPr>
                <w:rFonts w:ascii="Calibri" w:hAnsi="Calibri"/>
              </w:rPr>
            </w:pPr>
            <w:r w:rsidRPr="008568A7">
              <w:rPr>
                <w:rFonts w:ascii="Calibri" w:hAnsi="Calibri"/>
              </w:rPr>
              <w:t>1/10/2010</w:t>
            </w: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F681EB8" w14:textId="77777777" w:rsidR="005F2397" w:rsidRPr="008568A7" w:rsidRDefault="005F2397" w:rsidP="005F2397">
            <w:pPr>
              <w:rPr>
                <w:rFonts w:ascii="Calibri" w:hAnsi="Calibri"/>
              </w:rPr>
            </w:pPr>
            <w:r w:rsidRPr="008568A7">
              <w:rPr>
                <w:rFonts w:ascii="Calibri" w:hAnsi="Calibri"/>
              </w:rPr>
              <w:t>3/5/2010</w:t>
            </w:r>
          </w:p>
        </w:tc>
        <w:tc>
          <w:tcPr>
            <w:tcW w:w="14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86F75C0"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7/10/2010</w:t>
            </w:r>
          </w:p>
        </w:tc>
        <w:tc>
          <w:tcPr>
            <w:tcW w:w="14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470518CC" w14:textId="77777777" w:rsidR="005F2397" w:rsidRPr="008568A7" w:rsidRDefault="005F2397" w:rsidP="005F2397">
            <w:pPr>
              <w:rPr>
                <w:rFonts w:ascii="Calibri" w:hAnsi="Calibri"/>
              </w:rPr>
            </w:pPr>
          </w:p>
        </w:tc>
        <w:tc>
          <w:tcPr>
            <w:tcW w:w="111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9951FFB" w14:textId="77777777" w:rsidR="005F2397" w:rsidRPr="008568A7" w:rsidRDefault="005F2397" w:rsidP="005F2397">
            <w:pPr>
              <w:rPr>
                <w:rFonts w:ascii="Calibri" w:hAnsi="Calibri"/>
              </w:rPr>
            </w:pPr>
            <w:r w:rsidRPr="008568A7">
              <w:rPr>
                <w:rFonts w:ascii="Calibri" w:hAnsi="Calibri"/>
              </w:rPr>
              <w:t>ACT/ACT</w:t>
            </w:r>
          </w:p>
        </w:tc>
        <w:tc>
          <w:tcPr>
            <w:tcW w:w="72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8F899CD" w14:textId="77777777" w:rsidR="005F2397" w:rsidRPr="008568A7" w:rsidRDefault="005F2397" w:rsidP="005F2397">
            <w:pPr>
              <w:rPr>
                <w:rFonts w:ascii="Calibri" w:hAnsi="Calibri"/>
              </w:rPr>
            </w:pPr>
            <w:r w:rsidRPr="008568A7">
              <w:rPr>
                <w:rFonts w:ascii="Calibri" w:hAnsi="Calibri"/>
              </w:rPr>
              <w:t>54</w:t>
            </w:r>
          </w:p>
        </w:tc>
        <w:tc>
          <w:tcPr>
            <w:tcW w:w="6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314176" w14:textId="77777777" w:rsidR="005F2397" w:rsidRPr="008568A7" w:rsidRDefault="005F2397" w:rsidP="005F2397">
            <w:pPr>
              <w:rPr>
                <w:rFonts w:ascii="Calibri" w:hAnsi="Calibri"/>
              </w:rPr>
            </w:pPr>
            <w:r w:rsidRPr="008568A7">
              <w:rPr>
                <w:rFonts w:ascii="Calibri" w:hAnsi="Calibri"/>
              </w:rPr>
              <w:t>181</w:t>
            </w:r>
          </w:p>
        </w:tc>
        <w:tc>
          <w:tcPr>
            <w:tcW w:w="9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0A92C9B" w14:textId="77777777" w:rsidR="005F2397" w:rsidRPr="008568A7" w:rsidRDefault="005F2397" w:rsidP="005F2397">
            <w:pPr>
              <w:rPr>
                <w:rFonts w:ascii="Calibri" w:hAnsi="Calibri"/>
              </w:rPr>
            </w:pPr>
            <w:r w:rsidRPr="008568A7">
              <w:rPr>
                <w:rFonts w:ascii="Calibri" w:hAnsi="Calibri"/>
              </w:rPr>
              <w:t xml:space="preserve">$5.50 </w:t>
            </w:r>
          </w:p>
        </w:tc>
        <w:tc>
          <w:tcPr>
            <w:tcW w:w="80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20D686" w14:textId="77777777" w:rsidR="005F2397" w:rsidRPr="008568A7" w:rsidRDefault="005F2397" w:rsidP="005F2397">
            <w:pPr>
              <w:rPr>
                <w:rFonts w:ascii="Calibri" w:hAnsi="Calibri"/>
              </w:rPr>
            </w:pPr>
            <w:r w:rsidRPr="008568A7">
              <w:rPr>
                <w:rFonts w:ascii="Calibri" w:hAnsi="Calibri"/>
              </w:rPr>
              <w:t xml:space="preserve">$1.641 </w:t>
            </w:r>
          </w:p>
        </w:tc>
        <w:tc>
          <w:tcPr>
            <w:tcW w:w="87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7D2D6EF" w14:textId="77777777" w:rsidR="005F2397" w:rsidRPr="008568A7" w:rsidRDefault="005F2397" w:rsidP="005F2397">
            <w:pPr>
              <w:rPr>
                <w:rFonts w:ascii="Calibri" w:hAnsi="Calibri"/>
              </w:rPr>
            </w:pPr>
            <w:r w:rsidRPr="008568A7">
              <w:rPr>
                <w:rFonts w:ascii="Calibri" w:hAnsi="Calibri"/>
              </w:rPr>
              <w:t xml:space="preserve">$97.141 </w:t>
            </w:r>
          </w:p>
        </w:tc>
      </w:tr>
    </w:tbl>
    <w:p w14:paraId="2542DC5F" w14:textId="77777777" w:rsidR="005F2397" w:rsidRPr="008568A7" w:rsidRDefault="005F2397" w:rsidP="005F2397">
      <w:pPr>
        <w:rPr>
          <w:rFonts w:ascii="Calibri" w:hAnsi="Calibri"/>
        </w:rPr>
      </w:pPr>
      <w:r w:rsidRPr="008568A7">
        <w:rPr>
          <w:rFonts w:ascii="Calibri" w:hAnsi="Calibri"/>
        </w:rPr>
        <w:t xml:space="preserve"> </w:t>
      </w:r>
    </w:p>
    <w:p w14:paraId="110CF205" w14:textId="77777777" w:rsidR="005F2397" w:rsidRPr="008568A7" w:rsidRDefault="005F2397" w:rsidP="005F2397">
      <w:pPr>
        <w:rPr>
          <w:rFonts w:ascii="Calibri" w:hAnsi="Calibri"/>
        </w:rPr>
      </w:pPr>
      <w:r w:rsidRPr="008568A7">
        <w:rPr>
          <w:rFonts w:ascii="Calibri" w:hAnsi="Calibri"/>
        </w:rPr>
        <w:t>The flat price is also called the “clean price” or simply the “price”. The full price is also called the “dirty price” or the “invoice price”.</w:t>
      </w:r>
    </w:p>
    <w:p w14:paraId="38AD6490" w14:textId="68DEE455" w:rsidR="005F2397" w:rsidRPr="008568A7" w:rsidRDefault="005F2397" w:rsidP="005F2397">
      <w:pPr>
        <w:rPr>
          <w:rFonts w:ascii="Calibri" w:hAnsi="Calibri"/>
        </w:rPr>
      </w:pPr>
      <w:r w:rsidRPr="008568A7">
        <w:rPr>
          <w:rFonts w:ascii="Calibri" w:hAnsi="Calibri"/>
        </w:rPr>
        <w:t>When the accrued interest</w:t>
      </w:r>
      <w:ins w:id="4606"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4607"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of a bond</w:t>
      </w:r>
      <w:ins w:id="4608"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4609"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is zero (i.e., when the settlement date is a coupon</w:t>
      </w:r>
      <w:ins w:id="4610"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4611"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payment date) the flat and full prices of the bond are equal. When accrued interest is not zero, the amount paid/received for a bond (i.e., its full price) should equal the present value of its cash flows. </w:t>
      </w:r>
    </w:p>
    <w:p w14:paraId="6EF7AB5F" w14:textId="77777777" w:rsidR="000E3B15" w:rsidRPr="008568A7" w:rsidRDefault="000E3B15" w:rsidP="005F2397">
      <w:pPr>
        <w:rPr>
          <w:rFonts w:ascii="Calibri" w:hAnsi="Calibri"/>
        </w:rPr>
      </w:pPr>
    </w:p>
    <w:p w14:paraId="2E764B28" w14:textId="47CE0BA5" w:rsidR="005F2397" w:rsidRPr="008568A7" w:rsidRDefault="005F2397" w:rsidP="005F2397">
      <w:pPr>
        <w:rPr>
          <w:rFonts w:ascii="Calibri" w:hAnsi="Calibri"/>
        </w:rPr>
      </w:pPr>
      <w:r w:rsidRPr="008568A7">
        <w:rPr>
          <w:rFonts w:ascii="Calibri" w:hAnsi="Calibri"/>
        </w:rPr>
        <w:t>If P is a bond</w:t>
      </w:r>
      <w:ins w:id="4612"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4613" w:author="Aleksander Hansen" w:date="2013-02-15T17:07:00Z">
        <w:r w:rsidR="00FF184E">
          <w:instrText xml:space="preserve">" </w:instrText>
        </w:r>
        <w:r w:rsidR="00FF184E">
          <w:rPr>
            <w:rFonts w:ascii="Calibri" w:hAnsi="Calibri"/>
          </w:rPr>
          <w:fldChar w:fldCharType="end"/>
        </w:r>
      </w:ins>
      <w:r w:rsidRPr="008568A7">
        <w:rPr>
          <w:rFonts w:ascii="Calibri" w:hAnsi="Calibri"/>
        </w:rPr>
        <w:t>’s flat price, and AI is the accrued interest</w:t>
      </w:r>
      <w:ins w:id="4614"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4615" w:author="Aleksander Hansen" w:date="2013-02-15T16:38:00Z">
        <w:r w:rsidR="008A28C4">
          <w:instrText xml:space="preserve">" </w:instrText>
        </w:r>
        <w:r w:rsidR="008A28C4">
          <w:rPr>
            <w:rFonts w:ascii="Calibri" w:hAnsi="Calibri"/>
          </w:rPr>
          <w:fldChar w:fldCharType="end"/>
        </w:r>
      </w:ins>
      <w:r w:rsidRPr="008568A7">
        <w:rPr>
          <w:rFonts w:ascii="Calibri" w:hAnsi="Calibri"/>
        </w:rPr>
        <w:t>, then the full price is the present value (PV) which is given by:</w:t>
      </w:r>
      <w:r w:rsidR="000E3B15" w:rsidRPr="008568A7">
        <w:rPr>
          <w:rFonts w:ascii="Calibri" w:hAnsi="Calibri"/>
        </w:rPr>
        <w:t xml:space="preserve"> </w:t>
      </w:r>
      <w:r w:rsidRPr="008568A7">
        <w:rPr>
          <w:rFonts w:ascii="Calibri" w:hAnsi="Calibri"/>
        </w:rPr>
        <w:t>P + AI = PV (future cash flows)</w:t>
      </w:r>
      <w:r w:rsidR="000E3B15" w:rsidRPr="008568A7">
        <w:rPr>
          <w:rFonts w:ascii="Calibri" w:hAnsi="Calibri"/>
        </w:rPr>
        <w:t>, w</w:t>
      </w:r>
      <w:r w:rsidRPr="008568A7">
        <w:rPr>
          <w:rFonts w:ascii="Calibri" w:hAnsi="Calibri"/>
        </w:rPr>
        <w:t>here AI equals the accrued interest and is given by:</w:t>
      </w:r>
    </w:p>
    <w:p w14:paraId="0B2E09E3" w14:textId="1B6E1B51" w:rsidR="005F2397" w:rsidRPr="008568A7" w:rsidRDefault="005F2397">
      <w:pPr>
        <w:jc w:val="center"/>
        <w:rPr>
          <w:rFonts w:ascii="Calibri" w:hAnsi="Calibri"/>
        </w:rPr>
        <w:pPrChange w:id="4616" w:author="Aleksander Hansen" w:date="2013-02-14T13:37:00Z">
          <w:pPr/>
        </w:pPrChange>
      </w:pPr>
      <w:r w:rsidRPr="008568A7">
        <w:rPr>
          <w:rFonts w:ascii="Calibri" w:hAnsi="Calibri"/>
          <w:noProof/>
        </w:rPr>
        <w:drawing>
          <wp:inline distT="0" distB="0" distL="0" distR="0" wp14:anchorId="4C3A88C2" wp14:editId="7C9D5E5A">
            <wp:extent cx="3886200" cy="4601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87277" cy="460242"/>
                    </a:xfrm>
                    <a:prstGeom prst="rect">
                      <a:avLst/>
                    </a:prstGeom>
                    <a:noFill/>
                    <a:ln>
                      <a:noFill/>
                    </a:ln>
                  </pic:spPr>
                </pic:pic>
              </a:graphicData>
            </a:graphic>
          </wp:inline>
        </w:drawing>
      </w:r>
    </w:p>
    <w:p w14:paraId="003E0077" w14:textId="77777777" w:rsidR="005F2397" w:rsidRPr="008568A7" w:rsidRDefault="005F2397" w:rsidP="005F2397">
      <w:pPr>
        <w:rPr>
          <w:rFonts w:ascii="Calibri" w:hAnsi="Calibri"/>
        </w:rPr>
      </w:pPr>
      <w:r w:rsidRPr="008568A7">
        <w:rPr>
          <w:rFonts w:ascii="Calibri" w:hAnsi="Calibri"/>
        </w:rPr>
        <w:br w:type="page"/>
      </w:r>
    </w:p>
    <w:p w14:paraId="65A49524" w14:textId="67BCF6A3" w:rsidR="005F2397" w:rsidRPr="008568A7" w:rsidRDefault="005F2397" w:rsidP="005F2397">
      <w:pPr>
        <w:rPr>
          <w:rFonts w:ascii="Calibri" w:hAnsi="Calibri"/>
        </w:rPr>
      </w:pPr>
      <w:r w:rsidRPr="008568A7">
        <w:rPr>
          <w:rFonts w:ascii="Calibri" w:hAnsi="Calibri"/>
        </w:rPr>
        <w:t>To summarize, the full price of the bond</w:t>
      </w:r>
      <w:ins w:id="4617"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4618"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equals the flat price plus accrued interest</w:t>
      </w:r>
      <w:ins w:id="461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4620"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(if any). The invoice price is the amount paid by the buyer and received by the seller; therefore, it is the face amount multiplied by the full price. Here is another example:</w:t>
      </w:r>
    </w:p>
    <w:p w14:paraId="75FA83F5" w14:textId="77777777" w:rsidR="000E3B15" w:rsidRPr="008568A7" w:rsidRDefault="000E3B15" w:rsidP="005F2397">
      <w:pPr>
        <w:rPr>
          <w:rFonts w:ascii="Calibri" w:hAnsi="Calibri"/>
        </w:rPr>
      </w:pPr>
    </w:p>
    <w:tbl>
      <w:tblPr>
        <w:tblW w:w="9107" w:type="dxa"/>
        <w:tblLayout w:type="fixed"/>
        <w:tblCellMar>
          <w:left w:w="0" w:type="dxa"/>
          <w:right w:w="0" w:type="dxa"/>
        </w:tblCellMar>
        <w:tblLook w:val="04A0" w:firstRow="1" w:lastRow="0" w:firstColumn="1" w:lastColumn="0" w:noHBand="0" w:noVBand="1"/>
      </w:tblPr>
      <w:tblGrid>
        <w:gridCol w:w="1437"/>
        <w:gridCol w:w="1239"/>
        <w:gridCol w:w="1255"/>
        <w:gridCol w:w="316"/>
        <w:gridCol w:w="2003"/>
        <w:gridCol w:w="1496"/>
        <w:gridCol w:w="1361"/>
      </w:tblGrid>
      <w:tr w:rsidR="005F2397" w:rsidRPr="008568A7" w14:paraId="03FDD943" w14:textId="77777777" w:rsidTr="000E3B15">
        <w:trPr>
          <w:trHeight w:val="288"/>
        </w:trPr>
        <w:tc>
          <w:tcPr>
            <w:tcW w:w="1437"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center"/>
            <w:hideMark/>
          </w:tcPr>
          <w:p w14:paraId="26A53C3A" w14:textId="77777777" w:rsidR="005F2397" w:rsidRPr="008568A7" w:rsidRDefault="005F2397" w:rsidP="005F2397">
            <w:pPr>
              <w:rPr>
                <w:rFonts w:ascii="Calibri" w:hAnsi="Calibri"/>
              </w:rPr>
            </w:pPr>
            <w:r w:rsidRPr="008568A7">
              <w:rPr>
                <w:rFonts w:ascii="Calibri" w:hAnsi="Calibri"/>
              </w:rPr>
              <w:t>Par</w:t>
            </w: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2C04380A" w14:textId="77777777" w:rsidR="005F2397" w:rsidRPr="008568A7" w:rsidRDefault="005F2397" w:rsidP="005F2397">
            <w:pPr>
              <w:rPr>
                <w:rFonts w:ascii="Calibri" w:hAnsi="Calibri"/>
              </w:rPr>
            </w:pPr>
            <w:r w:rsidRPr="008568A7">
              <w:rPr>
                <w:rFonts w:ascii="Calibri" w:hAnsi="Calibri"/>
              </w:rPr>
              <w:t> </w:t>
            </w:r>
          </w:p>
        </w:tc>
        <w:tc>
          <w:tcPr>
            <w:tcW w:w="1255"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38E6AF99" w14:textId="77777777" w:rsidR="005F2397" w:rsidRPr="008568A7" w:rsidRDefault="005F2397" w:rsidP="005F2397">
            <w:pPr>
              <w:rPr>
                <w:rFonts w:ascii="Calibri" w:hAnsi="Calibri"/>
              </w:rPr>
            </w:pPr>
            <w:r w:rsidRPr="008568A7">
              <w:rPr>
                <w:rFonts w:ascii="Calibri" w:hAnsi="Calibri"/>
              </w:rPr>
              <w:t>$100.00</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04EB63DE" w14:textId="77777777" w:rsidR="005F2397" w:rsidRPr="008568A7" w:rsidRDefault="005F2397" w:rsidP="005F2397">
            <w:pPr>
              <w:rPr>
                <w:rFonts w:ascii="Calibri" w:hAnsi="Calibri"/>
              </w:rPr>
            </w:pPr>
          </w:p>
        </w:tc>
        <w:tc>
          <w:tcPr>
            <w:tcW w:w="3499" w:type="dxa"/>
            <w:gridSpan w:val="2"/>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bottom"/>
            <w:hideMark/>
          </w:tcPr>
          <w:p w14:paraId="5562E29C" w14:textId="77777777" w:rsidR="005F2397" w:rsidRPr="008568A7" w:rsidRDefault="005F2397" w:rsidP="005F2397">
            <w:pPr>
              <w:rPr>
                <w:rFonts w:ascii="Calibri" w:hAnsi="Calibri"/>
              </w:rPr>
            </w:pPr>
            <w:r w:rsidRPr="008568A7">
              <w:rPr>
                <w:rFonts w:ascii="Calibri" w:hAnsi="Calibri"/>
              </w:rPr>
              <w:t>Last Coupon</w:t>
            </w:r>
          </w:p>
        </w:tc>
        <w:tc>
          <w:tcPr>
            <w:tcW w:w="1361"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bottom"/>
            <w:hideMark/>
          </w:tcPr>
          <w:p w14:paraId="4D9C65E5" w14:textId="77777777" w:rsidR="005F2397" w:rsidRPr="008568A7" w:rsidRDefault="000E3B15" w:rsidP="005F2397">
            <w:pPr>
              <w:rPr>
                <w:rFonts w:ascii="Calibri" w:hAnsi="Calibri"/>
              </w:rPr>
            </w:pPr>
            <w:r w:rsidRPr="008568A7">
              <w:rPr>
                <w:rFonts w:ascii="Calibri" w:hAnsi="Calibri"/>
              </w:rPr>
              <w:t>1/01/2013</w:t>
            </w:r>
          </w:p>
        </w:tc>
      </w:tr>
      <w:tr w:rsidR="005F2397" w:rsidRPr="008568A7" w14:paraId="53F287B0" w14:textId="77777777" w:rsidTr="000E3B15">
        <w:trPr>
          <w:trHeight w:val="288"/>
        </w:trPr>
        <w:tc>
          <w:tcPr>
            <w:tcW w:w="1437"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3C84955D" w14:textId="77777777" w:rsidR="005F2397" w:rsidRPr="008568A7" w:rsidRDefault="005F2397" w:rsidP="005F2397">
            <w:pPr>
              <w:rPr>
                <w:rFonts w:ascii="Calibri" w:hAnsi="Calibri"/>
              </w:rPr>
            </w:pPr>
            <w:r w:rsidRPr="008568A7">
              <w:rPr>
                <w:rFonts w:ascii="Calibri" w:hAnsi="Calibri"/>
              </w:rPr>
              <w:t>Yield</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4562E933"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7E993040" w14:textId="77777777" w:rsidR="005F2397" w:rsidRPr="008568A7" w:rsidRDefault="005F2397" w:rsidP="005F2397">
            <w:pPr>
              <w:rPr>
                <w:rFonts w:ascii="Calibri" w:hAnsi="Calibri"/>
              </w:rPr>
            </w:pPr>
            <w:r w:rsidRPr="008568A7">
              <w:rPr>
                <w:rFonts w:ascii="Calibri" w:hAnsi="Calibri"/>
              </w:rPr>
              <w:t>4%</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55DD0893" w14:textId="77777777" w:rsidR="005F2397" w:rsidRPr="008568A7" w:rsidRDefault="005F2397" w:rsidP="005F2397">
            <w:pPr>
              <w:rPr>
                <w:rFonts w:ascii="Calibri" w:hAnsi="Calibri"/>
              </w:rPr>
            </w:pPr>
          </w:p>
        </w:tc>
        <w:tc>
          <w:tcPr>
            <w:tcW w:w="3499" w:type="dxa"/>
            <w:gridSpan w:val="2"/>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B9EDD06" w14:textId="77777777" w:rsidR="005F2397" w:rsidRPr="008568A7" w:rsidRDefault="005F2397" w:rsidP="005F2397">
            <w:pPr>
              <w:rPr>
                <w:rFonts w:ascii="Calibri" w:hAnsi="Calibri"/>
              </w:rPr>
            </w:pPr>
            <w:r w:rsidRPr="008568A7">
              <w:rPr>
                <w:rFonts w:ascii="Calibri" w:hAnsi="Calibri"/>
              </w:rPr>
              <w:t>Settlement</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3891FF0E" w14:textId="77777777" w:rsidR="005F2397" w:rsidRPr="008568A7" w:rsidRDefault="000E3B15" w:rsidP="005F2397">
            <w:pPr>
              <w:rPr>
                <w:rFonts w:ascii="Calibri" w:hAnsi="Calibri"/>
              </w:rPr>
            </w:pPr>
            <w:r w:rsidRPr="008568A7">
              <w:rPr>
                <w:rFonts w:ascii="Calibri" w:hAnsi="Calibri"/>
              </w:rPr>
              <w:t>5/16/2013</w:t>
            </w:r>
          </w:p>
        </w:tc>
      </w:tr>
      <w:tr w:rsidR="005F2397" w:rsidRPr="008568A7" w14:paraId="5590E5DD" w14:textId="77777777" w:rsidTr="000E3B15">
        <w:trPr>
          <w:trHeight w:val="288"/>
        </w:trPr>
        <w:tc>
          <w:tcPr>
            <w:tcW w:w="1437"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1A4C4F58" w14:textId="77777777" w:rsidR="005F2397" w:rsidRPr="008568A7" w:rsidRDefault="005F2397" w:rsidP="005F2397">
            <w:pPr>
              <w:rPr>
                <w:rFonts w:ascii="Calibri" w:hAnsi="Calibri"/>
              </w:rPr>
            </w:pPr>
            <w:r w:rsidRPr="008568A7">
              <w:rPr>
                <w:rFonts w:ascii="Calibri" w:hAnsi="Calibri"/>
              </w:rPr>
              <w:t>Coupon (%)</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7C8CA5BA"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3ABECAB4" w14:textId="77777777" w:rsidR="005F2397" w:rsidRPr="008568A7" w:rsidRDefault="005F2397" w:rsidP="005F2397">
            <w:pPr>
              <w:rPr>
                <w:rFonts w:ascii="Calibri" w:hAnsi="Calibri"/>
              </w:rPr>
            </w:pPr>
            <w:r w:rsidRPr="008568A7">
              <w:rPr>
                <w:rFonts w:ascii="Calibri" w:hAnsi="Calibri"/>
              </w:rPr>
              <w:t>8%</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4473383A" w14:textId="77777777" w:rsidR="005F2397" w:rsidRPr="008568A7" w:rsidRDefault="005F2397" w:rsidP="005F2397">
            <w:pPr>
              <w:rPr>
                <w:rFonts w:ascii="Calibri" w:hAnsi="Calibri"/>
              </w:rPr>
            </w:pPr>
          </w:p>
        </w:tc>
        <w:tc>
          <w:tcPr>
            <w:tcW w:w="3499" w:type="dxa"/>
            <w:gridSpan w:val="2"/>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340E4EF" w14:textId="77777777" w:rsidR="005F2397" w:rsidRPr="008568A7" w:rsidRDefault="005F2397" w:rsidP="005F2397">
            <w:pPr>
              <w:rPr>
                <w:rFonts w:ascii="Calibri" w:hAnsi="Calibri"/>
              </w:rPr>
            </w:pPr>
            <w:r w:rsidRPr="008568A7">
              <w:rPr>
                <w:rFonts w:ascii="Calibri" w:hAnsi="Calibri"/>
              </w:rPr>
              <w:t>Next Coupon</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3B9B72D3" w14:textId="77777777" w:rsidR="005F2397" w:rsidRPr="008568A7" w:rsidRDefault="000E3B15" w:rsidP="005F2397">
            <w:pPr>
              <w:rPr>
                <w:rFonts w:ascii="Calibri" w:hAnsi="Calibri"/>
              </w:rPr>
            </w:pPr>
            <w:r w:rsidRPr="008568A7">
              <w:rPr>
                <w:rFonts w:ascii="Calibri" w:hAnsi="Calibri"/>
              </w:rPr>
              <w:t>7/01/2013</w:t>
            </w:r>
          </w:p>
        </w:tc>
      </w:tr>
      <w:tr w:rsidR="005F2397" w:rsidRPr="008568A7" w14:paraId="33790948" w14:textId="77777777" w:rsidTr="000E3B15">
        <w:trPr>
          <w:trHeight w:val="288"/>
        </w:trPr>
        <w:tc>
          <w:tcPr>
            <w:tcW w:w="1437" w:type="dxa"/>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center"/>
            <w:hideMark/>
          </w:tcPr>
          <w:p w14:paraId="32CF27A0" w14:textId="77777777" w:rsidR="005F2397" w:rsidRPr="008568A7" w:rsidRDefault="005F2397" w:rsidP="005F2397">
            <w:pPr>
              <w:rPr>
                <w:rFonts w:ascii="Calibri" w:hAnsi="Calibri"/>
              </w:rPr>
            </w:pPr>
            <w:r w:rsidRPr="008568A7">
              <w:rPr>
                <w:rFonts w:ascii="Calibri" w:hAnsi="Calibri"/>
              </w:rPr>
              <w:t>Coupon ($)</w:t>
            </w:r>
          </w:p>
        </w:tc>
        <w:tc>
          <w:tcPr>
            <w:tcW w:w="1239"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503004E2" w14:textId="77777777" w:rsidR="005F2397" w:rsidRPr="008568A7" w:rsidRDefault="005F2397" w:rsidP="005F2397">
            <w:pPr>
              <w:rPr>
                <w:rFonts w:ascii="Calibri" w:hAnsi="Calibri"/>
              </w:rPr>
            </w:pPr>
          </w:p>
        </w:tc>
        <w:tc>
          <w:tcPr>
            <w:tcW w:w="1255"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5D38312F" w14:textId="77777777" w:rsidR="005F2397" w:rsidRPr="008568A7" w:rsidRDefault="005F2397" w:rsidP="005F2397">
            <w:pPr>
              <w:rPr>
                <w:rFonts w:ascii="Calibri" w:hAnsi="Calibri"/>
              </w:rPr>
            </w:pPr>
            <w:r w:rsidRPr="008568A7">
              <w:rPr>
                <w:rFonts w:ascii="Calibri" w:hAnsi="Calibri"/>
              </w:rPr>
              <w:t>$4.00</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4FC3C52B" w14:textId="77777777" w:rsidR="005F2397" w:rsidRPr="008568A7" w:rsidRDefault="005F2397" w:rsidP="005F2397">
            <w:pPr>
              <w:rPr>
                <w:rFonts w:ascii="Calibri" w:hAnsi="Calibri"/>
              </w:rPr>
            </w:pPr>
          </w:p>
        </w:tc>
        <w:tc>
          <w:tcPr>
            <w:tcW w:w="3499" w:type="dxa"/>
            <w:gridSpan w:val="2"/>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246FEE72" w14:textId="77777777" w:rsidR="005F2397" w:rsidRPr="008568A7" w:rsidRDefault="005F2397" w:rsidP="005F2397">
            <w:pPr>
              <w:rPr>
                <w:rFonts w:ascii="Calibri" w:hAnsi="Calibri"/>
              </w:rPr>
            </w:pPr>
            <w:r w:rsidRPr="008568A7">
              <w:rPr>
                <w:rFonts w:ascii="Calibri" w:hAnsi="Calibri"/>
              </w:rPr>
              <w:t>Matures</w:t>
            </w:r>
          </w:p>
        </w:tc>
        <w:tc>
          <w:tcPr>
            <w:tcW w:w="1361"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bottom"/>
            <w:hideMark/>
          </w:tcPr>
          <w:p w14:paraId="751B4D7F" w14:textId="77777777" w:rsidR="005F2397" w:rsidRPr="008568A7" w:rsidRDefault="000E3B15" w:rsidP="005F2397">
            <w:pPr>
              <w:rPr>
                <w:rFonts w:ascii="Calibri" w:hAnsi="Calibri"/>
              </w:rPr>
            </w:pPr>
            <w:r w:rsidRPr="008568A7">
              <w:rPr>
                <w:rFonts w:ascii="Calibri" w:hAnsi="Calibri"/>
              </w:rPr>
              <w:t>7/01/2016</w:t>
            </w:r>
          </w:p>
        </w:tc>
      </w:tr>
      <w:tr w:rsidR="005F2397" w:rsidRPr="008568A7" w14:paraId="4EACAF00" w14:textId="77777777" w:rsidTr="000E3B15">
        <w:trPr>
          <w:trHeight w:val="288"/>
        </w:trPr>
        <w:tc>
          <w:tcPr>
            <w:tcW w:w="1437"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4565EAA5" w14:textId="77777777" w:rsidR="005F2397" w:rsidRPr="008568A7" w:rsidRDefault="005F2397" w:rsidP="005F2397">
            <w:pPr>
              <w:rPr>
                <w:rFonts w:ascii="Calibri" w:hAnsi="Calibri"/>
              </w:rPr>
            </w:pP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71E78D76" w14:textId="77777777" w:rsidR="005F2397" w:rsidRPr="008568A7" w:rsidRDefault="005F2397" w:rsidP="005F2397">
            <w:pPr>
              <w:rPr>
                <w:rFonts w:ascii="Calibri" w:hAnsi="Calibri"/>
              </w:rPr>
            </w:pPr>
          </w:p>
        </w:tc>
        <w:tc>
          <w:tcPr>
            <w:tcW w:w="1255"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5B2AD9AF" w14:textId="77777777" w:rsidR="005F2397" w:rsidRPr="008568A7" w:rsidRDefault="005F2397" w:rsidP="005F2397">
            <w:pPr>
              <w:rPr>
                <w:rFonts w:ascii="Calibri" w:hAnsi="Calibri"/>
              </w:rPr>
            </w:pPr>
          </w:p>
        </w:tc>
        <w:tc>
          <w:tcPr>
            <w:tcW w:w="316" w:type="dxa"/>
            <w:tcBorders>
              <w:top w:val="nil"/>
              <w:left w:val="nil"/>
              <w:bottom w:val="nil"/>
              <w:right w:val="nil"/>
            </w:tcBorders>
            <w:shd w:val="clear" w:color="auto" w:fill="auto"/>
            <w:tcMar>
              <w:top w:w="17" w:type="dxa"/>
              <w:left w:w="17" w:type="dxa"/>
              <w:bottom w:w="0" w:type="dxa"/>
              <w:right w:w="17" w:type="dxa"/>
            </w:tcMar>
            <w:vAlign w:val="bottom"/>
            <w:hideMark/>
          </w:tcPr>
          <w:p w14:paraId="15EDE51F" w14:textId="77777777" w:rsidR="005F2397" w:rsidRPr="008568A7" w:rsidRDefault="005F2397" w:rsidP="005F2397">
            <w:pPr>
              <w:rPr>
                <w:rFonts w:ascii="Calibri" w:hAnsi="Calibri"/>
              </w:rPr>
            </w:pPr>
          </w:p>
        </w:tc>
        <w:tc>
          <w:tcPr>
            <w:tcW w:w="2003"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627B81DE" w14:textId="77777777" w:rsidR="005F2397" w:rsidRPr="008568A7" w:rsidRDefault="005F2397" w:rsidP="005F2397">
            <w:pPr>
              <w:rPr>
                <w:rFonts w:ascii="Calibri" w:hAnsi="Calibri"/>
              </w:rPr>
            </w:pPr>
          </w:p>
        </w:tc>
        <w:tc>
          <w:tcPr>
            <w:tcW w:w="1496"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373216E9" w14:textId="77777777" w:rsidR="005F2397" w:rsidRPr="008568A7" w:rsidRDefault="005F2397" w:rsidP="005F2397">
            <w:pPr>
              <w:rPr>
                <w:rFonts w:ascii="Calibri" w:hAnsi="Calibri"/>
              </w:rPr>
            </w:pPr>
          </w:p>
        </w:tc>
        <w:tc>
          <w:tcPr>
            <w:tcW w:w="1361"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17A5CCC0" w14:textId="77777777" w:rsidR="005F2397" w:rsidRPr="008568A7" w:rsidRDefault="005F2397" w:rsidP="005F2397">
            <w:pPr>
              <w:rPr>
                <w:rFonts w:ascii="Calibri" w:hAnsi="Calibri"/>
              </w:rPr>
            </w:pPr>
          </w:p>
        </w:tc>
      </w:tr>
      <w:tr w:rsidR="005F2397" w:rsidRPr="008568A7" w14:paraId="618E9B84" w14:textId="77777777" w:rsidTr="006223B9">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51C27741" w14:textId="2871A692" w:rsidR="005F2397" w:rsidRPr="008568A7" w:rsidRDefault="005F2397" w:rsidP="005F2397">
            <w:pPr>
              <w:rPr>
                <w:rFonts w:ascii="Calibri" w:hAnsi="Calibri"/>
              </w:rPr>
            </w:pPr>
            <w:r w:rsidRPr="008568A7">
              <w:rPr>
                <w:rFonts w:ascii="Calibri" w:hAnsi="Calibri"/>
              </w:rPr>
              <w:t>Years (from last coupon</w:t>
            </w:r>
            <w:ins w:id="4621"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4622" w:author="Aleksander Hansen" w:date="2013-02-15T17:09:00Z">
              <w:r w:rsidR="00FF184E">
                <w:instrText xml:space="preserve">" </w:instrText>
              </w:r>
              <w:r w:rsidR="00FF184E">
                <w:rPr>
                  <w:rFonts w:ascii="Calibri" w:hAnsi="Calibri"/>
                </w:rPr>
                <w:fldChar w:fldCharType="end"/>
              </w:r>
            </w:ins>
            <w:r w:rsidRPr="008568A7">
              <w:rPr>
                <w:rFonts w:ascii="Calibri" w:hAnsi="Calibri"/>
              </w:rPr>
              <w:t>)</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2C65D3CD"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 xml:space="preserve">2.50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597B3B7C" w14:textId="77777777" w:rsidR="005F2397" w:rsidRPr="008568A7" w:rsidRDefault="005F2397" w:rsidP="005F2397">
            <w:pPr>
              <w:rPr>
                <w:rFonts w:ascii="Calibri" w:hAnsi="Calibri"/>
              </w:rPr>
            </w:pPr>
          </w:p>
        </w:tc>
        <w:tc>
          <w:tcPr>
            <w:tcW w:w="4860" w:type="dxa"/>
            <w:gridSpan w:val="3"/>
            <w:tcBorders>
              <w:top w:val="single" w:sz="4" w:space="0" w:color="000000"/>
              <w:left w:val="single" w:sz="4" w:space="0" w:color="000000"/>
              <w:right w:val="single" w:sz="4" w:space="0" w:color="000000"/>
            </w:tcBorders>
            <w:shd w:val="clear" w:color="auto" w:fill="auto"/>
            <w:tcMar>
              <w:top w:w="17" w:type="dxa"/>
              <w:left w:w="17" w:type="dxa"/>
              <w:bottom w:w="0" w:type="dxa"/>
              <w:right w:w="17" w:type="dxa"/>
            </w:tcMar>
            <w:vAlign w:val="bottom"/>
            <w:hideMark/>
          </w:tcPr>
          <w:p w14:paraId="67A5DFFB" w14:textId="77777777" w:rsidR="005F2397" w:rsidRPr="008568A7" w:rsidRDefault="005F2397" w:rsidP="005F2397">
            <w:pPr>
              <w:rPr>
                <w:rFonts w:ascii="Calibri" w:hAnsi="Calibri"/>
              </w:rPr>
            </w:pPr>
            <w:r w:rsidRPr="008568A7">
              <w:rPr>
                <w:rFonts w:ascii="Calibri" w:hAnsi="Calibri"/>
              </w:rPr>
              <w:t>Present value "street method"</w:t>
            </w:r>
            <w:r w:rsidRPr="008568A7">
              <w:rPr>
                <w:rFonts w:ascii="Calibri" w:hAnsi="Calibri"/>
              </w:rPr>
              <w:br/>
            </w:r>
          </w:p>
        </w:tc>
      </w:tr>
      <w:tr w:rsidR="005F2397" w:rsidRPr="008568A7" w14:paraId="5BA9DA65" w14:textId="77777777" w:rsidTr="006223B9">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36F0F00B" w14:textId="5DA4D085" w:rsidR="005F2397" w:rsidRPr="008568A7" w:rsidRDefault="005F2397" w:rsidP="005F2397">
            <w:pPr>
              <w:rPr>
                <w:rFonts w:ascii="Calibri" w:hAnsi="Calibri"/>
              </w:rPr>
            </w:pPr>
            <w:r w:rsidRPr="008568A7">
              <w:rPr>
                <w:rFonts w:ascii="Calibri" w:hAnsi="Calibri"/>
              </w:rPr>
              <w:t>Price (at last coupon</w:t>
            </w:r>
            <w:ins w:id="4623"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4624" w:author="Aleksander Hansen" w:date="2013-02-15T17:09:00Z">
              <w:r w:rsidR="00FF184E">
                <w:instrText xml:space="preserve">" </w:instrText>
              </w:r>
              <w:r w:rsidR="00FF184E">
                <w:rPr>
                  <w:rFonts w:ascii="Calibri" w:hAnsi="Calibri"/>
                </w:rPr>
                <w:fldChar w:fldCharType="end"/>
              </w:r>
            </w:ins>
            <w:r w:rsidRPr="008568A7">
              <w:rPr>
                <w:rFonts w:ascii="Calibri" w:hAnsi="Calibri"/>
              </w:rPr>
              <w:t>)</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5435AEB6" w14:textId="77777777" w:rsidR="005F2397" w:rsidRPr="008568A7" w:rsidRDefault="005F2397" w:rsidP="005F2397">
            <w:pPr>
              <w:rPr>
                <w:rFonts w:ascii="Calibri" w:hAnsi="Calibri"/>
              </w:rPr>
            </w:pPr>
            <w:r w:rsidRPr="008568A7">
              <w:rPr>
                <w:rFonts w:ascii="Calibri" w:hAnsi="Calibri"/>
              </w:rPr>
              <w:t xml:space="preserve">$109.43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2A7C585B" w14:textId="77777777" w:rsidR="005F2397" w:rsidRPr="008568A7" w:rsidRDefault="005F2397" w:rsidP="005F2397">
            <w:pPr>
              <w:rPr>
                <w:rFonts w:ascii="Calibri" w:hAnsi="Calibri"/>
              </w:rPr>
            </w:pPr>
          </w:p>
        </w:tc>
        <w:tc>
          <w:tcPr>
            <w:tcW w:w="2003" w:type="dxa"/>
            <w:tcBorders>
              <w:top w:val="nil"/>
              <w:left w:val="single" w:sz="4" w:space="0" w:color="000000"/>
              <w:bottom w:val="single" w:sz="4" w:space="0" w:color="000000"/>
              <w:right w:val="nil"/>
            </w:tcBorders>
            <w:shd w:val="clear" w:color="auto" w:fill="A2B593"/>
            <w:tcMar>
              <w:top w:w="17" w:type="dxa"/>
              <w:left w:w="17" w:type="dxa"/>
              <w:bottom w:w="0" w:type="dxa"/>
              <w:right w:w="17" w:type="dxa"/>
            </w:tcMar>
            <w:vAlign w:val="center"/>
            <w:hideMark/>
          </w:tcPr>
          <w:p w14:paraId="7F566589" w14:textId="77777777" w:rsidR="005F2397" w:rsidRPr="008568A7" w:rsidRDefault="005F2397" w:rsidP="005F2397">
            <w:pPr>
              <w:rPr>
                <w:rFonts w:ascii="Calibri" w:hAnsi="Calibri"/>
              </w:rPr>
            </w:pPr>
            <w:r w:rsidRPr="008568A7">
              <w:rPr>
                <w:rFonts w:ascii="Calibri" w:hAnsi="Calibri"/>
              </w:rPr>
              <w:t>Period</w:t>
            </w:r>
          </w:p>
        </w:tc>
        <w:tc>
          <w:tcPr>
            <w:tcW w:w="1496" w:type="dxa"/>
            <w:tcBorders>
              <w:top w:val="nil"/>
              <w:left w:val="nil"/>
              <w:bottom w:val="single" w:sz="4" w:space="0" w:color="000000"/>
              <w:right w:val="nil"/>
            </w:tcBorders>
            <w:shd w:val="clear" w:color="auto" w:fill="A2B593"/>
            <w:tcMar>
              <w:top w:w="17" w:type="dxa"/>
              <w:left w:w="17" w:type="dxa"/>
              <w:bottom w:w="0" w:type="dxa"/>
              <w:right w:w="17" w:type="dxa"/>
            </w:tcMar>
            <w:vAlign w:val="center"/>
            <w:hideMark/>
          </w:tcPr>
          <w:p w14:paraId="308227BD" w14:textId="77777777" w:rsidR="005F2397" w:rsidRPr="008568A7" w:rsidRDefault="005F2397" w:rsidP="005F2397">
            <w:pPr>
              <w:rPr>
                <w:rFonts w:ascii="Calibri" w:hAnsi="Calibri"/>
              </w:rPr>
            </w:pPr>
            <w:r w:rsidRPr="008568A7">
              <w:rPr>
                <w:rFonts w:ascii="Calibri" w:hAnsi="Calibri"/>
              </w:rPr>
              <w:t>CF</w:t>
            </w:r>
          </w:p>
        </w:tc>
        <w:tc>
          <w:tcPr>
            <w:tcW w:w="1361" w:type="dxa"/>
            <w:tcBorders>
              <w:top w:val="nil"/>
              <w:left w:val="nil"/>
              <w:bottom w:val="single" w:sz="4" w:space="0" w:color="000000"/>
              <w:right w:val="single" w:sz="4" w:space="0" w:color="000000"/>
            </w:tcBorders>
            <w:shd w:val="clear" w:color="auto" w:fill="A2B593"/>
            <w:tcMar>
              <w:top w:w="17" w:type="dxa"/>
              <w:left w:w="17" w:type="dxa"/>
              <w:bottom w:w="0" w:type="dxa"/>
              <w:right w:w="17" w:type="dxa"/>
            </w:tcMar>
            <w:vAlign w:val="center"/>
            <w:hideMark/>
          </w:tcPr>
          <w:p w14:paraId="0C3B57F4" w14:textId="77777777" w:rsidR="005F2397" w:rsidRPr="008568A7" w:rsidRDefault="005F2397" w:rsidP="005F2397">
            <w:pPr>
              <w:rPr>
                <w:rFonts w:ascii="Calibri" w:hAnsi="Calibri"/>
              </w:rPr>
            </w:pPr>
            <w:r w:rsidRPr="008568A7">
              <w:rPr>
                <w:rFonts w:ascii="Calibri" w:hAnsi="Calibri"/>
              </w:rPr>
              <w:t>PV</w:t>
            </w:r>
          </w:p>
        </w:tc>
      </w:tr>
      <w:tr w:rsidR="005F2397" w:rsidRPr="008568A7" w14:paraId="0AFC22CB" w14:textId="77777777" w:rsidTr="000E3B15">
        <w:trPr>
          <w:trHeight w:val="288"/>
        </w:trPr>
        <w:tc>
          <w:tcPr>
            <w:tcW w:w="1437" w:type="dxa"/>
            <w:tcBorders>
              <w:top w:val="nil"/>
              <w:left w:val="nil"/>
              <w:right w:val="nil"/>
            </w:tcBorders>
            <w:shd w:val="clear" w:color="auto" w:fill="auto"/>
            <w:tcMar>
              <w:top w:w="17" w:type="dxa"/>
              <w:left w:w="17" w:type="dxa"/>
              <w:bottom w:w="0" w:type="dxa"/>
              <w:right w:w="17" w:type="dxa"/>
            </w:tcMar>
            <w:vAlign w:val="center"/>
            <w:hideMark/>
          </w:tcPr>
          <w:p w14:paraId="1E2C3BB8" w14:textId="77777777" w:rsidR="005F2397" w:rsidRPr="008568A7" w:rsidRDefault="005F2397" w:rsidP="005F2397">
            <w:pPr>
              <w:rPr>
                <w:rFonts w:ascii="Calibri" w:hAnsi="Calibri"/>
              </w:rPr>
            </w:pPr>
          </w:p>
        </w:tc>
        <w:tc>
          <w:tcPr>
            <w:tcW w:w="1239" w:type="dxa"/>
            <w:tcBorders>
              <w:top w:val="nil"/>
              <w:left w:val="nil"/>
              <w:right w:val="nil"/>
            </w:tcBorders>
            <w:shd w:val="clear" w:color="auto" w:fill="auto"/>
            <w:tcMar>
              <w:top w:w="17" w:type="dxa"/>
              <w:left w:w="17" w:type="dxa"/>
              <w:bottom w:w="0" w:type="dxa"/>
              <w:right w:w="17" w:type="dxa"/>
            </w:tcMar>
            <w:vAlign w:val="center"/>
            <w:hideMark/>
          </w:tcPr>
          <w:p w14:paraId="21FBD252" w14:textId="77777777" w:rsidR="005F2397" w:rsidRPr="008568A7" w:rsidRDefault="005F2397" w:rsidP="005F2397">
            <w:pPr>
              <w:rPr>
                <w:rFonts w:ascii="Calibri" w:hAnsi="Calibri"/>
              </w:rPr>
            </w:pPr>
          </w:p>
        </w:tc>
        <w:tc>
          <w:tcPr>
            <w:tcW w:w="1255" w:type="dxa"/>
            <w:tcBorders>
              <w:top w:val="nil"/>
              <w:left w:val="nil"/>
              <w:right w:val="nil"/>
            </w:tcBorders>
            <w:shd w:val="clear" w:color="auto" w:fill="auto"/>
            <w:tcMar>
              <w:top w:w="17" w:type="dxa"/>
              <w:left w:w="17" w:type="dxa"/>
              <w:bottom w:w="0" w:type="dxa"/>
              <w:right w:w="17" w:type="dxa"/>
            </w:tcMar>
            <w:vAlign w:val="center"/>
            <w:hideMark/>
          </w:tcPr>
          <w:p w14:paraId="54C04A69" w14:textId="77777777" w:rsidR="005F2397" w:rsidRPr="008568A7" w:rsidRDefault="005F2397" w:rsidP="005F2397">
            <w:pPr>
              <w:rPr>
                <w:rFonts w:ascii="Calibri" w:hAnsi="Calibri"/>
              </w:rPr>
            </w:pP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FF387F1" w14:textId="77777777" w:rsidR="005F2397" w:rsidRPr="008568A7" w:rsidRDefault="005F2397" w:rsidP="005F2397">
            <w:pPr>
              <w:rPr>
                <w:rFonts w:ascii="Calibri" w:hAnsi="Calibri"/>
              </w:rPr>
            </w:pPr>
          </w:p>
        </w:tc>
        <w:tc>
          <w:tcPr>
            <w:tcW w:w="2003"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bottom"/>
            <w:hideMark/>
          </w:tcPr>
          <w:p w14:paraId="6CB314AB" w14:textId="77777777" w:rsidR="005F2397" w:rsidRPr="008568A7" w:rsidRDefault="005F2397" w:rsidP="005F2397">
            <w:pPr>
              <w:rPr>
                <w:rFonts w:ascii="Calibri" w:hAnsi="Calibri"/>
              </w:rPr>
            </w:pPr>
            <w:r w:rsidRPr="008568A7">
              <w:rPr>
                <w:rFonts w:ascii="Calibri" w:hAnsi="Calibri"/>
              </w:rPr>
              <w:t xml:space="preserve">             1 </w:t>
            </w:r>
          </w:p>
        </w:tc>
        <w:tc>
          <w:tcPr>
            <w:tcW w:w="1496"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2D2CE885" w14:textId="77777777" w:rsidR="005F2397" w:rsidRPr="008568A7" w:rsidRDefault="005F2397" w:rsidP="005F2397">
            <w:pPr>
              <w:rPr>
                <w:rFonts w:ascii="Calibri" w:hAnsi="Calibri"/>
              </w:rPr>
            </w:pPr>
            <w:r w:rsidRPr="008568A7">
              <w:rPr>
                <w:rFonts w:ascii="Calibri" w:hAnsi="Calibri"/>
              </w:rPr>
              <w:t>$4.00</w:t>
            </w:r>
          </w:p>
        </w:tc>
        <w:tc>
          <w:tcPr>
            <w:tcW w:w="1361"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2EE10EA9" w14:textId="77777777" w:rsidR="005F2397" w:rsidRPr="008568A7" w:rsidRDefault="005F2397" w:rsidP="005F2397">
            <w:pPr>
              <w:rPr>
                <w:rFonts w:ascii="Calibri" w:hAnsi="Calibri"/>
              </w:rPr>
            </w:pPr>
            <w:r w:rsidRPr="008568A7">
              <w:rPr>
                <w:rFonts w:ascii="Calibri" w:hAnsi="Calibri"/>
              </w:rPr>
              <w:t>$3.98</w:t>
            </w:r>
          </w:p>
        </w:tc>
      </w:tr>
      <w:tr w:rsidR="005F2397" w:rsidRPr="008568A7" w14:paraId="5DDDB99F"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05CF7E78" w14:textId="4D6264B1" w:rsidR="005F2397" w:rsidRPr="008568A7" w:rsidRDefault="005F2397" w:rsidP="005F2397">
            <w:pPr>
              <w:rPr>
                <w:rFonts w:ascii="Calibri" w:hAnsi="Calibri"/>
              </w:rPr>
            </w:pPr>
            <w:r w:rsidRPr="008568A7">
              <w:rPr>
                <w:rFonts w:ascii="Calibri" w:hAnsi="Calibri"/>
              </w:rPr>
              <w:t>w (days to next coupon</w:t>
            </w:r>
            <w:ins w:id="4625"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4626" w:author="Aleksander Hansen" w:date="2013-02-15T17:09:00Z">
              <w:r w:rsidR="00FF184E">
                <w:instrText xml:space="preserve">" </w:instrText>
              </w:r>
              <w:r w:rsidR="00FF184E">
                <w:rPr>
                  <w:rFonts w:ascii="Calibri" w:hAnsi="Calibri"/>
                </w:rPr>
                <w:fldChar w:fldCharType="end"/>
              </w:r>
            </w:ins>
            <w:r w:rsidRPr="008568A7">
              <w:rPr>
                <w:rFonts w:ascii="Calibri" w:hAnsi="Calibri"/>
              </w:rPr>
              <w:t>)</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04338854" w14:textId="77777777" w:rsidR="005F2397" w:rsidRPr="008568A7" w:rsidRDefault="005F2397" w:rsidP="005F2397">
            <w:pPr>
              <w:rPr>
                <w:rFonts w:ascii="Calibri" w:hAnsi="Calibri"/>
              </w:rPr>
            </w:pPr>
            <w:r w:rsidRPr="008568A7">
              <w:rPr>
                <w:rFonts w:ascii="Calibri" w:hAnsi="Calibri"/>
              </w:rPr>
              <w:t>45</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4801C3F9" w14:textId="77777777" w:rsidR="005F2397" w:rsidRPr="008568A7" w:rsidRDefault="005F2397" w:rsidP="005F2397">
            <w:pPr>
              <w:rPr>
                <w:rFonts w:ascii="Calibri" w:hAnsi="Calibri"/>
              </w:rPr>
            </w:pPr>
          </w:p>
        </w:tc>
        <w:tc>
          <w:tcPr>
            <w:tcW w:w="2003"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06C80FE9" w14:textId="77777777" w:rsidR="005F2397" w:rsidRPr="008568A7" w:rsidRDefault="005F2397" w:rsidP="005F2397">
            <w:pPr>
              <w:rPr>
                <w:rFonts w:ascii="Calibri" w:hAnsi="Calibri"/>
              </w:rPr>
            </w:pPr>
            <w:r w:rsidRPr="008568A7">
              <w:rPr>
                <w:rFonts w:ascii="Calibri" w:hAnsi="Calibri"/>
              </w:rPr>
              <w:t xml:space="preserve">             2 </w:t>
            </w:r>
          </w:p>
        </w:tc>
        <w:tc>
          <w:tcPr>
            <w:tcW w:w="1496" w:type="dxa"/>
            <w:tcBorders>
              <w:top w:val="nil"/>
              <w:left w:val="nil"/>
              <w:bottom w:val="nil"/>
              <w:right w:val="nil"/>
            </w:tcBorders>
            <w:shd w:val="clear" w:color="auto" w:fill="auto"/>
            <w:tcMar>
              <w:top w:w="17" w:type="dxa"/>
              <w:left w:w="17" w:type="dxa"/>
              <w:bottom w:w="0" w:type="dxa"/>
              <w:right w:w="17" w:type="dxa"/>
            </w:tcMar>
            <w:vAlign w:val="center"/>
            <w:hideMark/>
          </w:tcPr>
          <w:p w14:paraId="44171910"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4529563A" w14:textId="77777777" w:rsidR="005F2397" w:rsidRPr="008568A7" w:rsidRDefault="005F2397" w:rsidP="005F2397">
            <w:pPr>
              <w:rPr>
                <w:rFonts w:ascii="Calibri" w:hAnsi="Calibri"/>
              </w:rPr>
            </w:pPr>
            <w:r w:rsidRPr="008568A7">
              <w:rPr>
                <w:rFonts w:ascii="Calibri" w:hAnsi="Calibri"/>
              </w:rPr>
              <w:t>$3.90</w:t>
            </w:r>
          </w:p>
        </w:tc>
      </w:tr>
      <w:tr w:rsidR="005F2397" w:rsidRPr="008568A7" w14:paraId="7323C334"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1E26FEB4" w14:textId="728E8559" w:rsidR="005F2397" w:rsidRPr="008568A7" w:rsidRDefault="005F2397" w:rsidP="005F2397">
            <w:pPr>
              <w:rPr>
                <w:rFonts w:ascii="Calibri" w:hAnsi="Calibri"/>
              </w:rPr>
            </w:pPr>
            <w:r w:rsidRPr="008568A7">
              <w:rPr>
                <w:rFonts w:ascii="Calibri" w:hAnsi="Calibri"/>
              </w:rPr>
              <w:t>days in coupon</w:t>
            </w:r>
            <w:ins w:id="4627"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4628"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period</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5905EF1E" w14:textId="77777777" w:rsidR="005F2397" w:rsidRPr="008568A7" w:rsidRDefault="005F2397" w:rsidP="005F2397">
            <w:pPr>
              <w:rPr>
                <w:rFonts w:ascii="Calibri" w:hAnsi="Calibri"/>
              </w:rPr>
            </w:pPr>
            <w:r w:rsidRPr="008568A7">
              <w:rPr>
                <w:rFonts w:ascii="Calibri" w:hAnsi="Calibri"/>
              </w:rPr>
              <w:t>180</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53B346C9" w14:textId="77777777" w:rsidR="005F2397" w:rsidRPr="008568A7" w:rsidRDefault="005F2397" w:rsidP="005F2397">
            <w:pPr>
              <w:rPr>
                <w:rFonts w:ascii="Calibri" w:hAnsi="Calibri"/>
              </w:rPr>
            </w:pPr>
          </w:p>
        </w:tc>
        <w:tc>
          <w:tcPr>
            <w:tcW w:w="2003"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FAF74A6" w14:textId="77777777" w:rsidR="005F2397" w:rsidRPr="008568A7" w:rsidRDefault="005F2397" w:rsidP="005F2397">
            <w:pPr>
              <w:rPr>
                <w:rFonts w:ascii="Calibri" w:hAnsi="Calibri"/>
              </w:rPr>
            </w:pPr>
            <w:r w:rsidRPr="008568A7">
              <w:rPr>
                <w:rFonts w:ascii="Calibri" w:hAnsi="Calibri"/>
              </w:rPr>
              <w:t xml:space="preserve">             3 </w:t>
            </w:r>
          </w:p>
        </w:tc>
        <w:tc>
          <w:tcPr>
            <w:tcW w:w="1496" w:type="dxa"/>
            <w:tcBorders>
              <w:top w:val="nil"/>
              <w:left w:val="nil"/>
              <w:bottom w:val="nil"/>
              <w:right w:val="nil"/>
            </w:tcBorders>
            <w:shd w:val="clear" w:color="auto" w:fill="auto"/>
            <w:tcMar>
              <w:top w:w="17" w:type="dxa"/>
              <w:left w:w="17" w:type="dxa"/>
              <w:bottom w:w="0" w:type="dxa"/>
              <w:right w:w="17" w:type="dxa"/>
            </w:tcMar>
            <w:vAlign w:val="center"/>
            <w:hideMark/>
          </w:tcPr>
          <w:p w14:paraId="291ABFCD"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023CD77F" w14:textId="77777777" w:rsidR="005F2397" w:rsidRPr="008568A7" w:rsidRDefault="005F2397" w:rsidP="005F2397">
            <w:pPr>
              <w:rPr>
                <w:rFonts w:ascii="Calibri" w:hAnsi="Calibri"/>
              </w:rPr>
            </w:pPr>
            <w:r w:rsidRPr="008568A7">
              <w:rPr>
                <w:rFonts w:ascii="Calibri" w:hAnsi="Calibri"/>
              </w:rPr>
              <w:t>$3.83</w:t>
            </w:r>
          </w:p>
        </w:tc>
      </w:tr>
      <w:tr w:rsidR="005F2397" w:rsidRPr="008568A7" w14:paraId="54DB8D44" w14:textId="77777777" w:rsidTr="000E3B15">
        <w:trPr>
          <w:trHeight w:val="288"/>
        </w:trPr>
        <w:tc>
          <w:tcPr>
            <w:tcW w:w="1437" w:type="dxa"/>
            <w:tcBorders>
              <w:top w:val="nil"/>
              <w:left w:val="nil"/>
              <w:bottom w:val="nil"/>
              <w:right w:val="nil"/>
            </w:tcBorders>
            <w:shd w:val="clear" w:color="auto" w:fill="auto"/>
            <w:tcMar>
              <w:top w:w="17" w:type="dxa"/>
              <w:left w:w="17" w:type="dxa"/>
              <w:bottom w:w="0" w:type="dxa"/>
              <w:right w:w="17" w:type="dxa"/>
            </w:tcMar>
            <w:vAlign w:val="center"/>
            <w:hideMark/>
          </w:tcPr>
          <w:p w14:paraId="3E049835" w14:textId="77777777" w:rsidR="005F2397" w:rsidRPr="008568A7" w:rsidRDefault="005F2397" w:rsidP="005F2397">
            <w:pPr>
              <w:rPr>
                <w:rFonts w:ascii="Calibri" w:hAnsi="Calibri"/>
              </w:rPr>
            </w:pPr>
            <w:r w:rsidRPr="008568A7">
              <w:rPr>
                <w:rFonts w:ascii="Calibri" w:hAnsi="Calibri"/>
              </w:rPr>
              <w:t>w periods</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514FEC77"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022F6873" w14:textId="77777777" w:rsidR="005F2397" w:rsidRPr="008568A7" w:rsidRDefault="005F2397" w:rsidP="005F2397">
            <w:pPr>
              <w:rPr>
                <w:rFonts w:ascii="Calibri" w:hAnsi="Calibri"/>
              </w:rPr>
            </w:pPr>
            <w:r w:rsidRPr="008568A7">
              <w:rPr>
                <w:rFonts w:ascii="Calibri" w:hAnsi="Calibri"/>
              </w:rPr>
              <w:t>0.25</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FC6C7BC" w14:textId="77777777" w:rsidR="005F2397" w:rsidRPr="008568A7" w:rsidRDefault="005F2397" w:rsidP="005F2397">
            <w:pPr>
              <w:rPr>
                <w:rFonts w:ascii="Calibri" w:hAnsi="Calibri"/>
              </w:rPr>
            </w:pPr>
          </w:p>
        </w:tc>
        <w:tc>
          <w:tcPr>
            <w:tcW w:w="2003" w:type="dxa"/>
            <w:tcBorders>
              <w:top w:val="nil"/>
              <w:left w:val="single" w:sz="4" w:space="0" w:color="000000"/>
              <w:right w:val="nil"/>
            </w:tcBorders>
            <w:shd w:val="clear" w:color="auto" w:fill="auto"/>
            <w:tcMar>
              <w:top w:w="17" w:type="dxa"/>
              <w:left w:w="17" w:type="dxa"/>
              <w:bottom w:w="0" w:type="dxa"/>
              <w:right w:w="17" w:type="dxa"/>
            </w:tcMar>
            <w:vAlign w:val="bottom"/>
            <w:hideMark/>
          </w:tcPr>
          <w:p w14:paraId="37E96DD6" w14:textId="77777777" w:rsidR="005F2397" w:rsidRPr="008568A7" w:rsidRDefault="005F2397" w:rsidP="005F2397">
            <w:pPr>
              <w:rPr>
                <w:rFonts w:ascii="Calibri" w:hAnsi="Calibri"/>
              </w:rPr>
            </w:pPr>
            <w:r w:rsidRPr="008568A7">
              <w:rPr>
                <w:rFonts w:ascii="Calibri" w:hAnsi="Calibri"/>
              </w:rPr>
              <w:t xml:space="preserve">             4 </w:t>
            </w:r>
          </w:p>
        </w:tc>
        <w:tc>
          <w:tcPr>
            <w:tcW w:w="1496" w:type="dxa"/>
            <w:tcBorders>
              <w:top w:val="nil"/>
              <w:left w:val="nil"/>
              <w:right w:val="nil"/>
            </w:tcBorders>
            <w:shd w:val="clear" w:color="auto" w:fill="auto"/>
            <w:tcMar>
              <w:top w:w="17" w:type="dxa"/>
              <w:left w:w="17" w:type="dxa"/>
              <w:bottom w:w="0" w:type="dxa"/>
              <w:right w:w="17" w:type="dxa"/>
            </w:tcMar>
            <w:vAlign w:val="center"/>
            <w:hideMark/>
          </w:tcPr>
          <w:p w14:paraId="112782F0"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right w:val="single" w:sz="4" w:space="0" w:color="000000"/>
            </w:tcBorders>
            <w:shd w:val="clear" w:color="auto" w:fill="auto"/>
            <w:tcMar>
              <w:top w:w="17" w:type="dxa"/>
              <w:left w:w="17" w:type="dxa"/>
              <w:bottom w:w="0" w:type="dxa"/>
              <w:right w:w="17" w:type="dxa"/>
            </w:tcMar>
            <w:vAlign w:val="center"/>
            <w:hideMark/>
          </w:tcPr>
          <w:p w14:paraId="33D6DCA6" w14:textId="77777777" w:rsidR="005F2397" w:rsidRPr="008568A7" w:rsidRDefault="005F2397" w:rsidP="005F2397">
            <w:pPr>
              <w:rPr>
                <w:rFonts w:ascii="Calibri" w:hAnsi="Calibri"/>
              </w:rPr>
            </w:pPr>
            <w:r w:rsidRPr="008568A7">
              <w:rPr>
                <w:rFonts w:ascii="Calibri" w:hAnsi="Calibri"/>
              </w:rPr>
              <w:t>$3.75</w:t>
            </w:r>
          </w:p>
        </w:tc>
      </w:tr>
      <w:tr w:rsidR="005F2397" w:rsidRPr="008568A7" w14:paraId="2DAF40BC"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05C7560E" w14:textId="294927BB" w:rsidR="005F2397" w:rsidRPr="008568A7" w:rsidRDefault="005F2397" w:rsidP="005F2397">
            <w:pPr>
              <w:rPr>
                <w:rFonts w:ascii="Calibri" w:hAnsi="Calibri"/>
              </w:rPr>
            </w:pPr>
            <w:r w:rsidRPr="008568A7">
              <w:rPr>
                <w:rFonts w:ascii="Calibri" w:hAnsi="Calibri"/>
              </w:rPr>
              <w:t>Accrued interest</w:t>
            </w:r>
            <w:ins w:id="462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4630"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(AI)</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4B3CFD39" w14:textId="77777777" w:rsidR="005F2397" w:rsidRPr="008568A7" w:rsidRDefault="005F2397" w:rsidP="005F2397">
            <w:pPr>
              <w:rPr>
                <w:rFonts w:ascii="Calibri" w:hAnsi="Calibri"/>
              </w:rPr>
            </w:pPr>
            <w:r w:rsidRPr="008568A7">
              <w:rPr>
                <w:rFonts w:ascii="Calibri" w:hAnsi="Calibri"/>
              </w:rPr>
              <w:t xml:space="preserve">$3.00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7DCB5F00" w14:textId="77777777" w:rsidR="005F2397" w:rsidRPr="008568A7" w:rsidRDefault="005F2397" w:rsidP="005F2397">
            <w:pPr>
              <w:rPr>
                <w:rFonts w:ascii="Calibri" w:hAnsi="Calibri"/>
              </w:rPr>
            </w:pPr>
          </w:p>
        </w:tc>
        <w:tc>
          <w:tcPr>
            <w:tcW w:w="2003" w:type="dxa"/>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7E088765" w14:textId="77777777" w:rsidR="005F2397" w:rsidRPr="008568A7" w:rsidRDefault="005F2397" w:rsidP="005F2397">
            <w:pPr>
              <w:rPr>
                <w:rFonts w:ascii="Calibri" w:hAnsi="Calibri"/>
              </w:rPr>
            </w:pPr>
            <w:r w:rsidRPr="008568A7">
              <w:rPr>
                <w:rFonts w:ascii="Calibri" w:hAnsi="Calibri"/>
              </w:rPr>
              <w:t xml:space="preserve">             5 </w:t>
            </w:r>
          </w:p>
        </w:tc>
        <w:tc>
          <w:tcPr>
            <w:tcW w:w="1496"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283F2C66" w14:textId="77777777" w:rsidR="005F2397" w:rsidRPr="008568A7" w:rsidRDefault="005F2397" w:rsidP="005F2397">
            <w:pPr>
              <w:rPr>
                <w:rFonts w:ascii="Calibri" w:hAnsi="Calibri"/>
              </w:rPr>
            </w:pPr>
            <w:r w:rsidRPr="008568A7">
              <w:rPr>
                <w:rFonts w:ascii="Calibri" w:hAnsi="Calibri"/>
              </w:rPr>
              <w:t>$104.00</w:t>
            </w:r>
          </w:p>
        </w:tc>
        <w:tc>
          <w:tcPr>
            <w:tcW w:w="1361"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1A96FE87" w14:textId="77777777" w:rsidR="005F2397" w:rsidRPr="008568A7" w:rsidRDefault="005F2397" w:rsidP="005F2397">
            <w:pPr>
              <w:rPr>
                <w:rFonts w:ascii="Calibri" w:hAnsi="Calibri"/>
              </w:rPr>
            </w:pPr>
            <w:r w:rsidRPr="008568A7">
              <w:rPr>
                <w:rFonts w:ascii="Calibri" w:hAnsi="Calibri"/>
              </w:rPr>
              <w:t>$95.61</w:t>
            </w:r>
          </w:p>
        </w:tc>
      </w:tr>
      <w:tr w:rsidR="005F2397" w:rsidRPr="008568A7" w14:paraId="050281A8" w14:textId="77777777" w:rsidTr="000E3B15">
        <w:trPr>
          <w:trHeight w:val="288"/>
        </w:trPr>
        <w:tc>
          <w:tcPr>
            <w:tcW w:w="1437"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37532EE9" w14:textId="77777777" w:rsidR="005F2397" w:rsidRPr="008568A7" w:rsidRDefault="005F2397" w:rsidP="005F2397">
            <w:pPr>
              <w:rPr>
                <w:rFonts w:ascii="Calibri" w:hAnsi="Calibri"/>
              </w:rPr>
            </w:pPr>
          </w:p>
        </w:tc>
        <w:tc>
          <w:tcPr>
            <w:tcW w:w="1239"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0D3B667B" w14:textId="77777777" w:rsidR="005F2397" w:rsidRPr="008568A7" w:rsidRDefault="005F2397" w:rsidP="005F2397">
            <w:pPr>
              <w:rPr>
                <w:rFonts w:ascii="Calibri" w:hAnsi="Calibri"/>
              </w:rPr>
            </w:pPr>
          </w:p>
        </w:tc>
        <w:tc>
          <w:tcPr>
            <w:tcW w:w="1255"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3AD73B40" w14:textId="77777777" w:rsidR="005F2397" w:rsidRPr="008568A7" w:rsidRDefault="005F2397" w:rsidP="005F2397">
            <w:pPr>
              <w:rPr>
                <w:rFonts w:ascii="Calibri" w:hAnsi="Calibri"/>
              </w:rPr>
            </w:pP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E08D36C" w14:textId="77777777" w:rsidR="005F2397" w:rsidRPr="008568A7" w:rsidRDefault="005F2397" w:rsidP="005F2397">
            <w:pPr>
              <w:rPr>
                <w:rFonts w:ascii="Calibri" w:hAnsi="Calibri"/>
              </w:rPr>
            </w:pPr>
          </w:p>
        </w:tc>
        <w:tc>
          <w:tcPr>
            <w:tcW w:w="3499" w:type="dxa"/>
            <w:gridSpan w:val="2"/>
            <w:tcBorders>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63A3D9E2" w14:textId="77777777" w:rsidR="005F2397" w:rsidRPr="008568A7" w:rsidRDefault="005F2397" w:rsidP="005F2397">
            <w:pPr>
              <w:rPr>
                <w:rFonts w:ascii="Calibri" w:hAnsi="Calibri"/>
              </w:rPr>
            </w:pPr>
            <w:r w:rsidRPr="008568A7">
              <w:rPr>
                <w:rFonts w:ascii="Calibri" w:hAnsi="Calibri"/>
              </w:rPr>
              <w:t>Full Price (PV)</w:t>
            </w:r>
          </w:p>
        </w:tc>
        <w:tc>
          <w:tcPr>
            <w:tcW w:w="1361" w:type="dxa"/>
            <w:tcBorders>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1FEA927D" w14:textId="77777777" w:rsidR="005F2397" w:rsidRPr="008568A7" w:rsidRDefault="005F2397" w:rsidP="005F2397">
            <w:pPr>
              <w:rPr>
                <w:rFonts w:ascii="Calibri" w:hAnsi="Calibri"/>
              </w:rPr>
            </w:pPr>
            <w:r w:rsidRPr="008568A7">
              <w:rPr>
                <w:rFonts w:ascii="Calibri" w:hAnsi="Calibri"/>
              </w:rPr>
              <w:t xml:space="preserve">$111.06 </w:t>
            </w:r>
          </w:p>
        </w:tc>
      </w:tr>
      <w:tr w:rsidR="005F2397" w:rsidRPr="008568A7" w14:paraId="1DB4187D" w14:textId="77777777" w:rsidTr="000E3B15">
        <w:trPr>
          <w:trHeight w:val="288"/>
        </w:trPr>
        <w:tc>
          <w:tcPr>
            <w:tcW w:w="1437"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center"/>
            <w:hideMark/>
          </w:tcPr>
          <w:p w14:paraId="4C34BF01" w14:textId="77777777" w:rsidR="005F2397" w:rsidRPr="008568A7" w:rsidRDefault="005F2397" w:rsidP="005F2397">
            <w:pPr>
              <w:rPr>
                <w:rFonts w:ascii="Calibri" w:hAnsi="Calibri"/>
              </w:rPr>
            </w:pPr>
            <w:r w:rsidRPr="008568A7">
              <w:rPr>
                <w:rFonts w:ascii="Calibri" w:hAnsi="Calibri"/>
              </w:rPr>
              <w:t>Full price</w:t>
            </w: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1E907350" w14:textId="77777777" w:rsidR="005F2397" w:rsidRPr="008568A7" w:rsidRDefault="005F2397" w:rsidP="005F2397">
            <w:pPr>
              <w:rPr>
                <w:rFonts w:ascii="Calibri" w:hAnsi="Calibri"/>
              </w:rPr>
            </w:pPr>
            <w:r w:rsidRPr="008568A7">
              <w:rPr>
                <w:rFonts w:ascii="Calibri" w:hAnsi="Calibri"/>
              </w:rPr>
              <w:t> </w:t>
            </w:r>
          </w:p>
        </w:tc>
        <w:tc>
          <w:tcPr>
            <w:tcW w:w="1255"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26A497C2" w14:textId="77777777" w:rsidR="005F2397" w:rsidRPr="008568A7" w:rsidRDefault="005F2397" w:rsidP="005F2397">
            <w:pPr>
              <w:rPr>
                <w:rFonts w:ascii="Calibri" w:hAnsi="Calibri"/>
              </w:rPr>
            </w:pPr>
            <w:r w:rsidRPr="008568A7">
              <w:rPr>
                <w:rFonts w:ascii="Calibri" w:hAnsi="Calibri"/>
              </w:rPr>
              <w:t xml:space="preserve">$111.06 </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35EC333" w14:textId="77777777" w:rsidR="005F2397" w:rsidRPr="008568A7" w:rsidRDefault="005F2397" w:rsidP="005F2397">
            <w:pPr>
              <w:rPr>
                <w:rFonts w:ascii="Calibri" w:hAnsi="Calibri"/>
              </w:rPr>
            </w:pPr>
          </w:p>
        </w:tc>
        <w:tc>
          <w:tcPr>
            <w:tcW w:w="4860" w:type="dxa"/>
            <w:gridSpan w:val="3"/>
            <w:vMerge w:val="restart"/>
            <w:tcBorders>
              <w:top w:val="single" w:sz="4" w:space="0" w:color="000000"/>
              <w:left w:val="nil"/>
              <w:right w:val="nil"/>
            </w:tcBorders>
            <w:shd w:val="clear" w:color="auto" w:fill="auto"/>
            <w:tcMar>
              <w:top w:w="17" w:type="dxa"/>
              <w:left w:w="17" w:type="dxa"/>
              <w:bottom w:w="0" w:type="dxa"/>
              <w:right w:w="17" w:type="dxa"/>
            </w:tcMar>
            <w:vAlign w:val="bottom"/>
            <w:hideMark/>
          </w:tcPr>
          <w:p w14:paraId="35732736" w14:textId="51612E24" w:rsidR="005F2397" w:rsidRPr="008568A7" w:rsidRDefault="005F2397" w:rsidP="005F2397">
            <w:pPr>
              <w:rPr>
                <w:rFonts w:ascii="Calibri" w:hAnsi="Calibri"/>
              </w:rPr>
            </w:pPr>
            <w:r w:rsidRPr="008568A7">
              <w:rPr>
                <w:rFonts w:ascii="Calibri" w:hAnsi="Calibri"/>
              </w:rPr>
              <w:t>Full price (PV) is also the recent price (at last coupon</w:t>
            </w:r>
            <w:ins w:id="4631"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4632" w:author="Aleksander Hansen" w:date="2013-02-15T17:09:00Z">
              <w:r w:rsidR="00FF184E">
                <w:instrText xml:space="preserve">" </w:instrText>
              </w:r>
              <w:r w:rsidR="00FF184E">
                <w:rPr>
                  <w:rFonts w:ascii="Calibri" w:hAnsi="Calibri"/>
                </w:rPr>
                <w:fldChar w:fldCharType="end"/>
              </w:r>
            </w:ins>
            <w:r w:rsidRPr="008568A7">
              <w:rPr>
                <w:rFonts w:ascii="Calibri" w:hAnsi="Calibri"/>
              </w:rPr>
              <w:t>) compounded forward</w:t>
            </w:r>
            <w:ins w:id="4633"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634"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w:t>
            </w:r>
            <w:r w:rsidRPr="008568A7">
              <w:rPr>
                <w:rFonts w:ascii="Calibri" w:hAnsi="Calibri"/>
              </w:rPr>
              <w:br/>
              <w:t>PV = ($109.43)[(1.02)^(1-w)]</w:t>
            </w:r>
          </w:p>
        </w:tc>
      </w:tr>
      <w:tr w:rsidR="005F2397" w:rsidRPr="008568A7" w14:paraId="315A5F48" w14:textId="77777777" w:rsidTr="000E3B15">
        <w:trPr>
          <w:trHeight w:val="288"/>
        </w:trPr>
        <w:tc>
          <w:tcPr>
            <w:tcW w:w="2676" w:type="dxa"/>
            <w:gridSpan w:val="2"/>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211C2D08" w14:textId="0DB74F97" w:rsidR="005F2397" w:rsidRPr="008568A7" w:rsidRDefault="005F2397" w:rsidP="005F2397">
            <w:pPr>
              <w:rPr>
                <w:rFonts w:ascii="Calibri" w:hAnsi="Calibri"/>
              </w:rPr>
            </w:pPr>
            <w:r w:rsidRPr="008568A7">
              <w:rPr>
                <w:rFonts w:ascii="Calibri" w:hAnsi="Calibri"/>
              </w:rPr>
              <w:t>Accrued interest</w:t>
            </w:r>
            <w:ins w:id="463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4636"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(AI)</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50F85988" w14:textId="77777777" w:rsidR="005F2397" w:rsidRPr="008568A7" w:rsidRDefault="005F2397" w:rsidP="005F2397">
            <w:pPr>
              <w:rPr>
                <w:rFonts w:ascii="Calibri" w:hAnsi="Calibri"/>
              </w:rPr>
            </w:pPr>
            <w:r w:rsidRPr="008568A7">
              <w:rPr>
                <w:rFonts w:ascii="Calibri" w:hAnsi="Calibri"/>
              </w:rPr>
              <w:t>$3.00</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628F9723" w14:textId="77777777" w:rsidR="005F2397" w:rsidRPr="008568A7" w:rsidRDefault="005F2397" w:rsidP="005F2397">
            <w:pPr>
              <w:rPr>
                <w:rFonts w:ascii="Calibri" w:hAnsi="Calibri"/>
              </w:rPr>
            </w:pPr>
          </w:p>
        </w:tc>
        <w:tc>
          <w:tcPr>
            <w:tcW w:w="4860" w:type="dxa"/>
            <w:gridSpan w:val="3"/>
            <w:vMerge/>
            <w:tcBorders>
              <w:left w:val="nil"/>
              <w:right w:val="nil"/>
            </w:tcBorders>
            <w:shd w:val="clear" w:color="auto" w:fill="auto"/>
            <w:tcMar>
              <w:top w:w="17" w:type="dxa"/>
              <w:left w:w="17" w:type="dxa"/>
              <w:bottom w:w="0" w:type="dxa"/>
              <w:right w:w="17" w:type="dxa"/>
            </w:tcMar>
            <w:vAlign w:val="bottom"/>
            <w:hideMark/>
          </w:tcPr>
          <w:p w14:paraId="39A606A9" w14:textId="77777777" w:rsidR="005F2397" w:rsidRPr="008568A7" w:rsidRDefault="005F2397" w:rsidP="005F2397">
            <w:pPr>
              <w:rPr>
                <w:rFonts w:ascii="Calibri" w:hAnsi="Calibri"/>
              </w:rPr>
            </w:pPr>
          </w:p>
        </w:tc>
      </w:tr>
      <w:tr w:rsidR="005F2397" w:rsidRPr="008568A7" w14:paraId="5BA30263" w14:textId="77777777" w:rsidTr="000E3B15">
        <w:trPr>
          <w:trHeight w:val="288"/>
        </w:trPr>
        <w:tc>
          <w:tcPr>
            <w:tcW w:w="2676" w:type="dxa"/>
            <w:gridSpan w:val="2"/>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center"/>
            <w:hideMark/>
          </w:tcPr>
          <w:p w14:paraId="7306177B" w14:textId="77777777" w:rsidR="005F2397" w:rsidRPr="008568A7" w:rsidRDefault="005F2397" w:rsidP="005F2397">
            <w:pPr>
              <w:rPr>
                <w:rFonts w:ascii="Calibri" w:hAnsi="Calibri"/>
              </w:rPr>
            </w:pPr>
            <w:r w:rsidRPr="008568A7">
              <w:rPr>
                <w:rFonts w:ascii="Calibri" w:hAnsi="Calibri"/>
              </w:rPr>
              <w:t>Clean price</w:t>
            </w:r>
          </w:p>
        </w:tc>
        <w:tc>
          <w:tcPr>
            <w:tcW w:w="1255"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4BBFD114" w14:textId="77777777" w:rsidR="005F2397" w:rsidRPr="008568A7" w:rsidRDefault="005F2397" w:rsidP="005F2397">
            <w:pPr>
              <w:rPr>
                <w:rFonts w:ascii="Calibri" w:hAnsi="Calibri"/>
              </w:rPr>
            </w:pPr>
            <w:r w:rsidRPr="008568A7">
              <w:rPr>
                <w:rFonts w:ascii="Calibri" w:hAnsi="Calibri"/>
              </w:rPr>
              <w:t>$108.06</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18C4CECD" w14:textId="77777777" w:rsidR="005F2397" w:rsidRPr="008568A7" w:rsidRDefault="005F2397" w:rsidP="005F2397">
            <w:pPr>
              <w:rPr>
                <w:rFonts w:ascii="Calibri" w:hAnsi="Calibri"/>
              </w:rPr>
            </w:pPr>
          </w:p>
        </w:tc>
        <w:tc>
          <w:tcPr>
            <w:tcW w:w="4860" w:type="dxa"/>
            <w:gridSpan w:val="3"/>
            <w:vMerge/>
            <w:tcBorders>
              <w:left w:val="nil"/>
              <w:bottom w:val="nil"/>
              <w:right w:val="nil"/>
            </w:tcBorders>
            <w:shd w:val="clear" w:color="auto" w:fill="auto"/>
            <w:tcMar>
              <w:top w:w="17" w:type="dxa"/>
              <w:left w:w="17" w:type="dxa"/>
              <w:bottom w:w="0" w:type="dxa"/>
              <w:right w:w="17" w:type="dxa"/>
            </w:tcMar>
            <w:vAlign w:val="bottom"/>
            <w:hideMark/>
          </w:tcPr>
          <w:p w14:paraId="513E3C7A" w14:textId="77777777" w:rsidR="005F2397" w:rsidRPr="008568A7" w:rsidRDefault="005F2397" w:rsidP="005F2397">
            <w:pPr>
              <w:rPr>
                <w:rFonts w:ascii="Calibri" w:hAnsi="Calibri"/>
              </w:rPr>
            </w:pPr>
          </w:p>
        </w:tc>
      </w:tr>
    </w:tbl>
    <w:p w14:paraId="179F89A7" w14:textId="77777777" w:rsidR="000E3B15" w:rsidRPr="008568A7" w:rsidRDefault="000E3B15" w:rsidP="005F2397">
      <w:pPr>
        <w:rPr>
          <w:rFonts w:ascii="Calibri" w:hAnsi="Calibri"/>
        </w:rPr>
      </w:pPr>
    </w:p>
    <w:p w14:paraId="5E707E8B" w14:textId="77777777" w:rsidR="000E3B15" w:rsidRPr="008568A7" w:rsidRDefault="000E3B15" w:rsidP="005F2397">
      <w:pPr>
        <w:rPr>
          <w:rFonts w:ascii="Calibri" w:hAnsi="Calibri"/>
        </w:rPr>
      </w:pPr>
    </w:p>
    <w:p w14:paraId="1CB38126" w14:textId="30D36EE7" w:rsidR="00FC4DD3" w:rsidRPr="008568A7" w:rsidRDefault="005F2397">
      <w:pPr>
        <w:pStyle w:val="Heading2"/>
        <w:pPrChange w:id="4637" w:author="Aleksander Hansen" w:date="2013-02-15T20:42:00Z">
          <w:pPr/>
        </w:pPrChange>
      </w:pPr>
      <w:bookmarkStart w:id="4638" w:name="_Toc222580670"/>
      <w:r w:rsidRPr="008568A7">
        <w:t>Explain and calculate a US Treasury</w:t>
      </w:r>
      <w:ins w:id="4639" w:author="Aleksander Hansen" w:date="2013-02-15T16:37:00Z">
        <w:r w:rsidR="008A28C4">
          <w:fldChar w:fldCharType="begin"/>
        </w:r>
        <w:r w:rsidR="008A28C4">
          <w:instrText xml:space="preserve"> XE "</w:instrText>
        </w:r>
      </w:ins>
      <w:r w:rsidR="008A28C4" w:rsidRPr="00070083">
        <w:rPr>
          <w:rFonts w:ascii="Calibri" w:hAnsi="Calibri"/>
        </w:rPr>
        <w:instrText>Treasury</w:instrText>
      </w:r>
      <w:ins w:id="4640" w:author="Aleksander Hansen" w:date="2013-02-15T16:37:00Z">
        <w:r w:rsidR="008A28C4">
          <w:instrText xml:space="preserve">" </w:instrText>
        </w:r>
        <w:r w:rsidR="008A28C4">
          <w:fldChar w:fldCharType="end"/>
        </w:r>
      </w:ins>
      <w:r w:rsidRPr="008568A7">
        <w:t xml:space="preserve"> bond</w:t>
      </w:r>
      <w:ins w:id="4641" w:author="Aleksander Hansen" w:date="2013-02-15T17:07:00Z">
        <w:r w:rsidR="00FF184E">
          <w:fldChar w:fldCharType="begin"/>
        </w:r>
        <w:r w:rsidR="00FF184E">
          <w:instrText xml:space="preserve"> XE "</w:instrText>
        </w:r>
      </w:ins>
      <w:r w:rsidR="00FF184E" w:rsidRPr="008568A7">
        <w:rPr>
          <w:rFonts w:ascii="Calibri" w:hAnsi="Calibri"/>
        </w:rPr>
        <w:instrText>bond</w:instrText>
      </w:r>
      <w:ins w:id="4642" w:author="Aleksander Hansen" w:date="2013-02-15T17:07:00Z">
        <w:r w:rsidR="00FF184E">
          <w:instrText xml:space="preserve">" </w:instrText>
        </w:r>
        <w:r w:rsidR="00FF184E">
          <w:fldChar w:fldCharType="end"/>
        </w:r>
      </w:ins>
      <w:r w:rsidRPr="008568A7">
        <w:t xml:space="preserve"> </w:t>
      </w:r>
      <w:r w:rsidR="00972464" w:rsidRPr="008568A7">
        <w:t>Futures</w:t>
      </w:r>
      <w:ins w:id="4643"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644" w:author="Aleksander Hansen" w:date="2013-02-15T16:31:00Z">
        <w:r w:rsidR="008A28C4">
          <w:instrText xml:space="preserve">" </w:instrText>
        </w:r>
        <w:r w:rsidR="008A28C4">
          <w:fldChar w:fldCharType="end"/>
        </w:r>
      </w:ins>
      <w:r w:rsidRPr="008568A7">
        <w:t xml:space="preserve"> contract conversion factor</w:t>
      </w:r>
      <w:bookmarkEnd w:id="4638"/>
      <w:r w:rsidR="00FC4DD3" w:rsidRPr="008568A7">
        <w:br/>
      </w:r>
    </w:p>
    <w:p w14:paraId="2D6E62CD" w14:textId="71B96264" w:rsidR="005F2397" w:rsidRPr="008568A7" w:rsidRDefault="005F2397" w:rsidP="005F2397">
      <w:pPr>
        <w:rPr>
          <w:rFonts w:ascii="Calibri" w:hAnsi="Calibri"/>
        </w:rPr>
      </w:pPr>
      <w:r w:rsidRPr="008568A7">
        <w:rPr>
          <w:rFonts w:ascii="Calibri" w:hAnsi="Calibri"/>
        </w:rPr>
        <w:t>The Treasury</w:t>
      </w:r>
      <w:ins w:id="4645"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4646"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bond</w:t>
      </w:r>
      <w:ins w:id="4647"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4648"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w:t>
      </w:r>
      <w:r w:rsidR="00972464" w:rsidRPr="008568A7">
        <w:rPr>
          <w:rFonts w:ascii="Calibri" w:hAnsi="Calibri"/>
        </w:rPr>
        <w:t>Futures</w:t>
      </w:r>
      <w:ins w:id="4649"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650"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allows the party with the short position to deliver any bond with a maturity of more than 15 years and that is not callable within 15 years. The short here has flexibility in delivery! When the chosen bond is delivered, the conversion factor defines the price received by the party with the short position:</w:t>
      </w:r>
    </w:p>
    <w:p w14:paraId="7ED11DB2" w14:textId="6772A68F" w:rsidR="005F2397" w:rsidRPr="008568A7" w:rsidRDefault="005F2397" w:rsidP="005F2397">
      <w:pPr>
        <w:rPr>
          <w:rFonts w:ascii="Calibri" w:hAnsi="Calibri"/>
        </w:rPr>
      </w:pPr>
      <w:r w:rsidRPr="008568A7">
        <w:rPr>
          <w:rFonts w:ascii="Calibri" w:hAnsi="Calibri"/>
        </w:rPr>
        <w:t xml:space="preserve">Cash Received = Quoted </w:t>
      </w:r>
      <w:r w:rsidR="00972464" w:rsidRPr="008568A7">
        <w:rPr>
          <w:rFonts w:ascii="Calibri" w:hAnsi="Calibri"/>
        </w:rPr>
        <w:t>Futures</w:t>
      </w:r>
      <w:ins w:id="465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652"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(QFP) </w:t>
      </w:r>
      <w:r w:rsidRPr="008568A7">
        <w:rPr>
          <w:rFonts w:ascii="Calibri" w:hAnsi="Calibri"/>
        </w:rPr>
        <w:sym w:font="Symbol" w:char="F0B4"/>
      </w:r>
      <w:r w:rsidRPr="008568A7">
        <w:rPr>
          <w:rFonts w:ascii="Calibri" w:hAnsi="Calibri"/>
        </w:rPr>
        <w:t xml:space="preserve"> Conversion factor </w:t>
      </w:r>
      <w:r w:rsidRPr="008568A7">
        <w:rPr>
          <w:rFonts w:ascii="Calibri" w:hAnsi="Calibri"/>
        </w:rPr>
        <w:tab/>
        <w:t xml:space="preserve">(CF) + Accrued </w:t>
      </w:r>
      <w:commentRangeStart w:id="4653"/>
      <w:r w:rsidRPr="008568A7">
        <w:rPr>
          <w:rFonts w:ascii="Calibri" w:hAnsi="Calibri"/>
        </w:rPr>
        <w:t>interest</w:t>
      </w:r>
      <w:commentRangeEnd w:id="4653"/>
      <w:ins w:id="4654"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4655" w:author="Aleksander Hansen" w:date="2013-02-15T16:38:00Z">
        <w:r w:rsidR="008A28C4">
          <w:instrText xml:space="preserve">" </w:instrText>
        </w:r>
        <w:r w:rsidR="008A28C4">
          <w:rPr>
            <w:rFonts w:ascii="Calibri" w:hAnsi="Calibri"/>
          </w:rPr>
          <w:fldChar w:fldCharType="end"/>
        </w:r>
      </w:ins>
      <w:r w:rsidR="004B1CE2" w:rsidRPr="008568A7">
        <w:rPr>
          <w:rStyle w:val="CommentReference"/>
          <w:rFonts w:ascii="Calibri" w:hAnsi="Calibri"/>
        </w:rPr>
        <w:commentReference w:id="4653"/>
      </w:r>
    </w:p>
    <w:p w14:paraId="376D43F4" w14:textId="77777777" w:rsidR="005F2397" w:rsidRPr="008568A7" w:rsidRDefault="005F2397" w:rsidP="005F2397">
      <w:pPr>
        <w:rPr>
          <w:rFonts w:ascii="Calibri" w:hAnsi="Calibri"/>
        </w:rPr>
      </w:pPr>
      <w:r w:rsidRPr="008568A7">
        <w:rPr>
          <w:rFonts w:ascii="Calibri" w:hAnsi="Calibri"/>
          <w:noProof/>
        </w:rPr>
        <w:drawing>
          <wp:inline distT="0" distB="0" distL="0" distR="0" wp14:anchorId="3C39A7C5" wp14:editId="0AE5FAD3">
            <wp:extent cx="3845560" cy="1368335"/>
            <wp:effectExtent l="0" t="0" r="2540" b="3810"/>
            <wp:docPr id="53"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45560" cy="1368335"/>
                    </a:xfrm>
                    <a:prstGeom prst="rect">
                      <a:avLst/>
                    </a:prstGeom>
                    <a:solidFill>
                      <a:srgbClr val="FFFFFF"/>
                    </a:solidFill>
                    <a:ln>
                      <a:noFill/>
                    </a:ln>
                  </pic:spPr>
                </pic:pic>
              </a:graphicData>
            </a:graphic>
          </wp:inline>
        </w:drawing>
      </w:r>
    </w:p>
    <w:p w14:paraId="75D4BF14" w14:textId="77777777" w:rsidR="005F2397" w:rsidRPr="008568A7" w:rsidRDefault="005F2397" w:rsidP="005F2397">
      <w:pPr>
        <w:rPr>
          <w:rFonts w:ascii="Calibri" w:hAnsi="Calibri"/>
        </w:rPr>
      </w:pPr>
      <w:r w:rsidRPr="008568A7">
        <w:rPr>
          <w:rFonts w:ascii="Calibri" w:hAnsi="Calibri"/>
          <w:noProof/>
        </w:rPr>
        <w:drawing>
          <wp:inline distT="0" distB="0" distL="0" distR="0" wp14:anchorId="33D4245B" wp14:editId="6C837745">
            <wp:extent cx="1872048" cy="41507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873193" cy="415324"/>
                    </a:xfrm>
                    <a:prstGeom prst="rect">
                      <a:avLst/>
                    </a:prstGeom>
                  </pic:spPr>
                </pic:pic>
              </a:graphicData>
            </a:graphic>
          </wp:inline>
        </w:drawing>
      </w:r>
    </w:p>
    <w:p w14:paraId="7DB3617E" w14:textId="46F9D086" w:rsidR="005F2397" w:rsidRPr="008568A7" w:rsidRDefault="005F2397">
      <w:pPr>
        <w:pStyle w:val="Heading2"/>
        <w:pPrChange w:id="4656" w:author="Aleksander Hansen" w:date="2013-02-15T20:42:00Z">
          <w:pPr/>
        </w:pPrChange>
      </w:pPr>
      <w:bookmarkStart w:id="4657" w:name="_Toc222580671"/>
      <w:r w:rsidRPr="008568A7">
        <w:t>Calculate the cost of delivering a bond</w:t>
      </w:r>
      <w:ins w:id="4658" w:author="Aleksander Hansen" w:date="2013-02-15T17:07:00Z">
        <w:r w:rsidR="00FF184E">
          <w:fldChar w:fldCharType="begin"/>
        </w:r>
        <w:r w:rsidR="00FF184E">
          <w:instrText xml:space="preserve"> XE "</w:instrText>
        </w:r>
      </w:ins>
      <w:r w:rsidR="00FF184E" w:rsidRPr="008568A7">
        <w:rPr>
          <w:rFonts w:ascii="Calibri" w:hAnsi="Calibri"/>
        </w:rPr>
        <w:instrText>bond</w:instrText>
      </w:r>
      <w:ins w:id="4659" w:author="Aleksander Hansen" w:date="2013-02-15T17:07:00Z">
        <w:r w:rsidR="00FF184E">
          <w:instrText xml:space="preserve">" </w:instrText>
        </w:r>
        <w:r w:rsidR="00FF184E">
          <w:fldChar w:fldCharType="end"/>
        </w:r>
      </w:ins>
      <w:r w:rsidRPr="008568A7">
        <w:t xml:space="preserve"> into a Treasury</w:t>
      </w:r>
      <w:ins w:id="4660" w:author="Aleksander Hansen" w:date="2013-02-15T16:37:00Z">
        <w:r w:rsidR="008A28C4">
          <w:fldChar w:fldCharType="begin"/>
        </w:r>
        <w:r w:rsidR="008A28C4">
          <w:instrText xml:space="preserve"> XE "</w:instrText>
        </w:r>
      </w:ins>
      <w:r w:rsidR="008A28C4" w:rsidRPr="00070083">
        <w:rPr>
          <w:rFonts w:ascii="Calibri" w:hAnsi="Calibri"/>
        </w:rPr>
        <w:instrText>Treasury</w:instrText>
      </w:r>
      <w:ins w:id="4661" w:author="Aleksander Hansen" w:date="2013-02-15T16:37:00Z">
        <w:r w:rsidR="008A28C4">
          <w:instrText xml:space="preserve">" </w:instrText>
        </w:r>
        <w:r w:rsidR="008A28C4">
          <w:fldChar w:fldCharType="end"/>
        </w:r>
      </w:ins>
      <w:r w:rsidRPr="008568A7">
        <w:t xml:space="preserve"> bond </w:t>
      </w:r>
      <w:r w:rsidR="00972464" w:rsidRPr="008568A7">
        <w:t>Futures</w:t>
      </w:r>
      <w:ins w:id="4662"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663" w:author="Aleksander Hansen" w:date="2013-02-15T16:31:00Z">
        <w:r w:rsidR="008A28C4">
          <w:instrText xml:space="preserve">" </w:instrText>
        </w:r>
        <w:r w:rsidR="008A28C4">
          <w:fldChar w:fldCharType="end"/>
        </w:r>
      </w:ins>
      <w:r w:rsidRPr="008568A7">
        <w:t xml:space="preserve"> contract</w:t>
      </w:r>
      <w:bookmarkEnd w:id="4657"/>
      <w:ins w:id="4664" w:author="Aleksander Hansen" w:date="2013-02-14T11:55:00Z">
        <w:r w:rsidR="003108B5">
          <w:br/>
        </w:r>
      </w:ins>
    </w:p>
    <w:p w14:paraId="65B00918" w14:textId="65C976AD" w:rsidR="005F2397" w:rsidRPr="008568A7" w:rsidRDefault="005F2397" w:rsidP="005F2397">
      <w:pPr>
        <w:rPr>
          <w:rFonts w:ascii="Calibri" w:hAnsi="Calibri"/>
        </w:rPr>
      </w:pPr>
      <w:r w:rsidRPr="008568A7">
        <w:rPr>
          <w:rFonts w:ascii="Calibri" w:hAnsi="Calibri"/>
        </w:rPr>
        <w:t>The cost to deliver is the dirty price, which is the bond</w:t>
      </w:r>
      <w:ins w:id="4665"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4666"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quoted price plus accrued interest</w:t>
      </w:r>
      <w:ins w:id="4667"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4668"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(AI). The short position will receive the settlement multiplied by the conversion factor plus accrued interest (AI). The cheapest to deliver (CTD) is:</w:t>
      </w:r>
      <w:ins w:id="4669" w:author="Aleksander Hansen" w:date="2013-02-14T11:51:00Z">
        <w:r w:rsidR="00644197">
          <w:rPr>
            <w:rFonts w:ascii="Calibri" w:hAnsi="Calibri"/>
          </w:rPr>
          <w:br/>
        </w:r>
      </w:ins>
    </w:p>
    <w:p w14:paraId="2D59D455" w14:textId="1D7A2F40" w:rsidR="005F2397" w:rsidRPr="008568A7" w:rsidRDefault="005F2397" w:rsidP="005F2397">
      <w:pPr>
        <w:rPr>
          <w:rFonts w:ascii="Calibri" w:hAnsi="Calibri"/>
        </w:rPr>
      </w:pPr>
      <w:r w:rsidRPr="008568A7">
        <w:rPr>
          <w:rFonts w:ascii="Calibri" w:hAnsi="Calibri"/>
        </w:rPr>
        <w:t>The bond</w:t>
      </w:r>
      <w:ins w:id="4670"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4671"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that minimizes </w:t>
      </w:r>
      <w:r w:rsidRPr="008568A7">
        <w:rPr>
          <w:rFonts w:ascii="Calibri" w:hAnsi="Calibri"/>
        </w:rPr>
        <w:sym w:font="Wingdings" w:char="F0E0"/>
      </w:r>
      <w:r w:rsidRPr="008568A7">
        <w:rPr>
          <w:rFonts w:ascii="Calibri" w:hAnsi="Calibri"/>
        </w:rPr>
        <w:t xml:space="preserve"> MIN: Quoted Bond Price - (Settlement)(CF), or similarly</w:t>
      </w:r>
    </w:p>
    <w:p w14:paraId="6A3388F5" w14:textId="0622CF75" w:rsidR="005F2397" w:rsidRPr="008568A7" w:rsidRDefault="005F2397" w:rsidP="005F2397">
      <w:pPr>
        <w:rPr>
          <w:rFonts w:ascii="Calibri" w:hAnsi="Calibri"/>
        </w:rPr>
      </w:pPr>
      <w:r w:rsidRPr="008568A7">
        <w:rPr>
          <w:rFonts w:ascii="Calibri" w:hAnsi="Calibri"/>
        </w:rPr>
        <w:t>The bond</w:t>
      </w:r>
      <w:ins w:id="4672"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4673"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that maximizes </w:t>
      </w:r>
      <w:r w:rsidRPr="008568A7">
        <w:rPr>
          <w:rFonts w:ascii="Calibri" w:hAnsi="Calibri"/>
        </w:rPr>
        <w:sym w:font="Wingdings" w:char="F0E0"/>
      </w:r>
      <w:r w:rsidRPr="008568A7">
        <w:rPr>
          <w:rFonts w:ascii="Calibri" w:hAnsi="Calibri"/>
        </w:rPr>
        <w:t xml:space="preserve"> MAX: (Settlement)(CF) - Quoted Bond Price</w:t>
      </w:r>
    </w:p>
    <w:tbl>
      <w:tblPr>
        <w:tblW w:w="8049" w:type="dxa"/>
        <w:tblCellMar>
          <w:left w:w="0" w:type="dxa"/>
          <w:right w:w="0" w:type="dxa"/>
        </w:tblCellMar>
        <w:tblLook w:val="04A0" w:firstRow="1" w:lastRow="0" w:firstColumn="1" w:lastColumn="0" w:noHBand="0" w:noVBand="1"/>
        <w:tblPrChange w:id="4674" w:author="Aleksander Hansen" w:date="2013-02-14T11:52:00Z">
          <w:tblPr>
            <w:tblW w:w="8049" w:type="dxa"/>
            <w:jc w:val="center"/>
            <w:tblCellMar>
              <w:left w:w="0" w:type="dxa"/>
              <w:right w:w="0" w:type="dxa"/>
            </w:tblCellMar>
            <w:tblLook w:val="04A0" w:firstRow="1" w:lastRow="0" w:firstColumn="1" w:lastColumn="0" w:noHBand="0" w:noVBand="1"/>
          </w:tblPr>
        </w:tblPrChange>
      </w:tblPr>
      <w:tblGrid>
        <w:gridCol w:w="1630"/>
        <w:gridCol w:w="873"/>
        <w:gridCol w:w="679"/>
        <w:gridCol w:w="1791"/>
        <w:gridCol w:w="357"/>
        <w:gridCol w:w="1166"/>
        <w:gridCol w:w="1528"/>
        <w:gridCol w:w="25"/>
        <w:tblGridChange w:id="4675">
          <w:tblGrid>
            <w:gridCol w:w="1630"/>
            <w:gridCol w:w="873"/>
            <w:gridCol w:w="679"/>
            <w:gridCol w:w="1791"/>
            <w:gridCol w:w="357"/>
            <w:gridCol w:w="1166"/>
            <w:gridCol w:w="1528"/>
            <w:gridCol w:w="25"/>
          </w:tblGrid>
        </w:tblGridChange>
      </w:tblGrid>
      <w:tr w:rsidR="005F2397" w:rsidRPr="008568A7" w14:paraId="5210C123" w14:textId="77777777" w:rsidTr="00644197">
        <w:trPr>
          <w:trHeight w:val="288"/>
          <w:trPrChange w:id="4676" w:author="Aleksander Hansen" w:date="2013-02-14T11:52:00Z">
            <w:trPr>
              <w:trHeight w:val="288"/>
              <w:jc w:val="center"/>
            </w:trPr>
          </w:trPrChange>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4677" w:author="Aleksander Hansen" w:date="2013-02-14T11:52:00Z">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61A152A" w14:textId="77777777" w:rsidR="005F2397" w:rsidRPr="008568A7" w:rsidRDefault="005F2397" w:rsidP="005F2397">
            <w:pPr>
              <w:rPr>
                <w:rFonts w:ascii="Calibri" w:hAnsi="Calibri"/>
              </w:rPr>
            </w:pPr>
            <w:r w:rsidRPr="008568A7">
              <w:rPr>
                <w:rFonts w:ascii="Calibri" w:hAnsi="Calibri"/>
              </w:rPr>
              <w:t>Short receives:</w:t>
            </w:r>
          </w:p>
        </w:tc>
        <w:tc>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Change w:id="4678" w:author="Aleksander Hansen" w:date="2013-02-14T11:52:00Z">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
            </w:tcPrChange>
          </w:tcPr>
          <w:p w14:paraId="41AAD741" w14:textId="77777777" w:rsidR="005F2397" w:rsidRPr="008568A7" w:rsidRDefault="005F2397" w:rsidP="005F2397">
            <w:pPr>
              <w:rPr>
                <w:rFonts w:ascii="Calibri" w:hAnsi="Calibri"/>
              </w:rPr>
            </w:pPr>
            <w:r w:rsidRPr="008568A7">
              <w:rPr>
                <w:rFonts w:ascii="Calibri" w:hAnsi="Calibri"/>
              </w:rPr>
              <w:t>(Settlement)(CF) + AI</w:t>
            </w:r>
          </w:p>
        </w:tc>
      </w:tr>
      <w:tr w:rsidR="005F2397" w:rsidRPr="008568A7" w14:paraId="07F4BF9D" w14:textId="77777777" w:rsidTr="00644197">
        <w:trPr>
          <w:trHeight w:val="288"/>
          <w:trPrChange w:id="4679" w:author="Aleksander Hansen" w:date="2013-02-14T11:52:00Z">
            <w:trPr>
              <w:trHeight w:val="288"/>
              <w:jc w:val="center"/>
            </w:trPr>
          </w:trPrChange>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4680" w:author="Aleksander Hansen" w:date="2013-02-14T11:52:00Z">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7CE4476" w14:textId="77777777" w:rsidR="005F2397" w:rsidRPr="008568A7" w:rsidRDefault="005F2397" w:rsidP="005F2397">
            <w:pPr>
              <w:rPr>
                <w:rFonts w:ascii="Calibri" w:hAnsi="Calibri"/>
              </w:rPr>
            </w:pPr>
            <w:r w:rsidRPr="008568A7">
              <w:rPr>
                <w:rFonts w:ascii="Calibri" w:hAnsi="Calibri"/>
              </w:rPr>
              <w:t>Cost ("dirty price"):</w:t>
            </w:r>
          </w:p>
        </w:tc>
        <w:tc>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Change w:id="4681" w:author="Aleksander Hansen" w:date="2013-02-14T11:52:00Z">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
            </w:tcPrChange>
          </w:tcPr>
          <w:p w14:paraId="6F256085" w14:textId="77777777" w:rsidR="005F2397" w:rsidRPr="008568A7" w:rsidRDefault="005F2397" w:rsidP="005F2397">
            <w:pPr>
              <w:rPr>
                <w:rFonts w:ascii="Calibri" w:hAnsi="Calibri"/>
              </w:rPr>
            </w:pPr>
            <w:r w:rsidRPr="008568A7">
              <w:rPr>
                <w:rFonts w:ascii="Calibri" w:hAnsi="Calibri"/>
              </w:rPr>
              <w:t>Quoted Bond Price + AI</w:t>
            </w:r>
          </w:p>
        </w:tc>
      </w:tr>
      <w:tr w:rsidR="005F2397" w:rsidRPr="008568A7" w14:paraId="2299D3D9" w14:textId="77777777" w:rsidTr="00644197">
        <w:trPr>
          <w:gridAfter w:val="1"/>
          <w:wAfter w:w="25" w:type="dxa"/>
          <w:trHeight w:val="288"/>
          <w:trPrChange w:id="4682" w:author="Aleksander Hansen" w:date="2013-02-14T11:52:00Z">
            <w:trPr>
              <w:gridAfter w:val="1"/>
              <w:wAfter w:w="25" w:type="dxa"/>
              <w:trHeight w:val="288"/>
              <w:jc w:val="center"/>
            </w:trPr>
          </w:trPrChange>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4683" w:author="Aleksander Hansen" w:date="2013-02-14T11:52:00Z">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3678FB9" w14:textId="77777777" w:rsidR="005F2397" w:rsidRPr="008568A7" w:rsidRDefault="005F2397" w:rsidP="005F2397">
            <w:pPr>
              <w:rPr>
                <w:rFonts w:ascii="Calibri" w:hAnsi="Calibri"/>
              </w:rPr>
            </w:pPr>
            <w:r w:rsidRPr="008568A7">
              <w:rPr>
                <w:rFonts w:ascii="Calibri" w:hAnsi="Calibri"/>
              </w:rPr>
              <w:t>CTD Minimizes</w:t>
            </w:r>
          </w:p>
        </w:tc>
        <w:tc>
          <w:tcPr>
            <w:tcW w:w="5521" w:type="dxa"/>
            <w:gridSpan w:val="5"/>
            <w:tcBorders>
              <w:top w:val="nil"/>
              <w:left w:val="nil"/>
              <w:bottom w:val="nil"/>
              <w:right w:val="nil"/>
            </w:tcBorders>
            <w:shd w:val="clear" w:color="auto" w:fill="auto"/>
            <w:tcMar>
              <w:top w:w="15" w:type="dxa"/>
              <w:left w:w="15" w:type="dxa"/>
              <w:bottom w:w="0" w:type="dxa"/>
              <w:right w:w="15" w:type="dxa"/>
            </w:tcMar>
            <w:vAlign w:val="center"/>
            <w:hideMark/>
            <w:tcPrChange w:id="4684" w:author="Aleksander Hansen" w:date="2013-02-14T11:52:00Z">
              <w:tcPr>
                <w:tcW w:w="5521" w:type="dxa"/>
                <w:gridSpan w:val="5"/>
                <w:tcBorders>
                  <w:top w:val="nil"/>
                  <w:left w:val="nil"/>
                  <w:bottom w:val="nil"/>
                  <w:right w:val="nil"/>
                </w:tcBorders>
                <w:shd w:val="clear" w:color="auto" w:fill="auto"/>
                <w:tcMar>
                  <w:top w:w="15" w:type="dxa"/>
                  <w:left w:w="15" w:type="dxa"/>
                  <w:bottom w:w="0" w:type="dxa"/>
                  <w:right w:w="15" w:type="dxa"/>
                </w:tcMar>
                <w:vAlign w:val="center"/>
                <w:hideMark/>
              </w:tcPr>
            </w:tcPrChange>
          </w:tcPr>
          <w:p w14:paraId="4701940F" w14:textId="77777777" w:rsidR="005F2397" w:rsidRPr="008568A7" w:rsidRDefault="005F2397" w:rsidP="005F2397">
            <w:pPr>
              <w:rPr>
                <w:rFonts w:ascii="Calibri" w:hAnsi="Calibri"/>
              </w:rPr>
            </w:pPr>
            <w:r w:rsidRPr="008568A7">
              <w:rPr>
                <w:rFonts w:ascii="Calibri" w:hAnsi="Calibri"/>
              </w:rPr>
              <w:t>Quoted Bond Price - (Settlement)(CF)</w:t>
            </w:r>
          </w:p>
        </w:tc>
      </w:tr>
      <w:tr w:rsidR="005F2397" w:rsidRPr="008568A7" w14:paraId="5D6E4B75" w14:textId="77777777" w:rsidTr="00644197">
        <w:trPr>
          <w:gridAfter w:val="1"/>
          <w:wAfter w:w="25" w:type="dxa"/>
          <w:trHeight w:val="288"/>
          <w:trPrChange w:id="4685" w:author="Aleksander Hansen" w:date="2013-02-14T11:52:00Z">
            <w:trPr>
              <w:gridAfter w:val="1"/>
              <w:wAfter w:w="25" w:type="dxa"/>
              <w:trHeight w:val="288"/>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4686"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26101DB"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Change w:id="4687" w:author="Aleksander Hansen" w:date="2013-02-14T11:52:00Z">
              <w:tcPr>
                <w:tcW w:w="87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E90CFC0" w14:textId="77777777" w:rsidR="005F2397" w:rsidRPr="008568A7" w:rsidRDefault="005F2397" w:rsidP="005F2397">
            <w:pPr>
              <w:rPr>
                <w:rFonts w:ascii="Calibri" w:hAnsi="Calibri"/>
              </w:rPr>
            </w:pPr>
            <w:r w:rsidRPr="008568A7">
              <w:rPr>
                <w:rFonts w:ascii="Calibri" w:hAnsi="Calibri"/>
              </w:rPr>
              <w:t> </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Change w:id="4688" w:author="Aleksander Hansen" w:date="2013-02-14T11:52:00Z">
              <w:tcPr>
                <w:tcW w:w="6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47EE47F"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bottom"/>
            <w:hideMark/>
            <w:tcPrChange w:id="4689" w:author="Aleksander Hansen" w:date="2013-02-14T11:52:00Z">
              <w:tcPr>
                <w:tcW w:w="1791"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310D49F"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bottom w:val="nil"/>
              <w:right w:val="nil"/>
            </w:tcBorders>
            <w:shd w:val="clear" w:color="auto" w:fill="auto"/>
            <w:tcMar>
              <w:top w:w="15" w:type="dxa"/>
              <w:left w:w="15" w:type="dxa"/>
              <w:bottom w:w="0" w:type="dxa"/>
              <w:right w:w="15" w:type="dxa"/>
            </w:tcMar>
            <w:vAlign w:val="bottom"/>
            <w:hideMark/>
            <w:tcPrChange w:id="4690" w:author="Aleksander Hansen" w:date="2013-02-14T11:52:00Z">
              <w:tcPr>
                <w:tcW w:w="357"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7B9B498"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bottom"/>
            <w:hideMark/>
            <w:tcPrChange w:id="4691" w:author="Aleksander Hansen" w:date="2013-02-14T11:52:00Z">
              <w:tcPr>
                <w:tcW w:w="116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A522D72"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bottom"/>
            <w:hideMark/>
            <w:tcPrChange w:id="4692" w:author="Aleksander Hansen" w:date="2013-02-14T11:52:00Z">
              <w:tcPr>
                <w:tcW w:w="1528"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DA63C91" w14:textId="77777777" w:rsidR="005F2397" w:rsidRPr="008568A7" w:rsidRDefault="005F2397" w:rsidP="005F2397">
            <w:pPr>
              <w:rPr>
                <w:rFonts w:ascii="Calibri" w:hAnsi="Calibri"/>
              </w:rPr>
            </w:pPr>
            <w:r w:rsidRPr="008568A7">
              <w:rPr>
                <w:rFonts w:ascii="Calibri" w:hAnsi="Calibri"/>
              </w:rPr>
              <w:t> </w:t>
            </w:r>
          </w:p>
        </w:tc>
      </w:tr>
      <w:tr w:rsidR="005F2397" w:rsidRPr="008568A7" w14:paraId="19047D24" w14:textId="77777777" w:rsidTr="00644197">
        <w:trPr>
          <w:gridAfter w:val="1"/>
          <w:wAfter w:w="25" w:type="dxa"/>
          <w:trHeight w:val="288"/>
          <w:trPrChange w:id="4693" w:author="Aleksander Hansen" w:date="2013-02-14T11:52:00Z">
            <w:trPr>
              <w:gridAfter w:val="1"/>
              <w:wAfter w:w="25" w:type="dxa"/>
              <w:trHeight w:val="288"/>
              <w:jc w:val="center"/>
            </w:trPr>
          </w:trPrChange>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4694" w:author="Aleksander Hansen" w:date="2013-02-14T11:52:00Z">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B51BDF7" w14:textId="6AA9A8E4" w:rsidR="005F2397" w:rsidRPr="008568A7" w:rsidRDefault="005F2397" w:rsidP="005F2397">
            <w:pPr>
              <w:rPr>
                <w:rFonts w:ascii="Calibri" w:hAnsi="Calibri"/>
              </w:rPr>
            </w:pPr>
            <w:r w:rsidRPr="008568A7">
              <w:rPr>
                <w:rFonts w:ascii="Calibri" w:hAnsi="Calibri"/>
              </w:rPr>
              <w:t>Hull</w:t>
            </w:r>
            <w:ins w:id="469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4696"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example</w:t>
            </w:r>
            <w:ins w:id="4697" w:author="Aleksander Hansen" w:date="2013-02-14T11:55:00Z">
              <w:r w:rsidR="003108B5">
                <w:rPr>
                  <w:rFonts w:ascii="Calibri" w:hAnsi="Calibri"/>
                </w:rPr>
                <w:t xml:space="preserve"> 6.1</w:t>
              </w:r>
            </w:ins>
            <w:r w:rsidRPr="008568A7">
              <w:rPr>
                <w:rFonts w:ascii="Calibri" w:hAnsi="Calibri"/>
              </w:rPr>
              <w:t>:</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Change w:id="4698" w:author="Aleksander Hansen" w:date="2013-02-14T11:52:00Z">
              <w:tcPr>
                <w:tcW w:w="6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9F18D3D"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bottom"/>
            <w:hideMark/>
            <w:tcPrChange w:id="4699" w:author="Aleksander Hansen" w:date="2013-02-14T11:52:00Z">
              <w:tcPr>
                <w:tcW w:w="1791"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2C43534"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bottom w:val="nil"/>
              <w:right w:val="nil"/>
            </w:tcBorders>
            <w:shd w:val="clear" w:color="auto" w:fill="auto"/>
            <w:tcMar>
              <w:top w:w="15" w:type="dxa"/>
              <w:left w:w="15" w:type="dxa"/>
              <w:bottom w:w="0" w:type="dxa"/>
              <w:right w:w="15" w:type="dxa"/>
            </w:tcMar>
            <w:vAlign w:val="bottom"/>
            <w:hideMark/>
            <w:tcPrChange w:id="4700" w:author="Aleksander Hansen" w:date="2013-02-14T11:52:00Z">
              <w:tcPr>
                <w:tcW w:w="357"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C39CFC7"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bottom"/>
            <w:hideMark/>
            <w:tcPrChange w:id="4701" w:author="Aleksander Hansen" w:date="2013-02-14T11:52:00Z">
              <w:tcPr>
                <w:tcW w:w="116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0E4CE81"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bottom"/>
            <w:hideMark/>
            <w:tcPrChange w:id="4702" w:author="Aleksander Hansen" w:date="2013-02-14T11:52:00Z">
              <w:tcPr>
                <w:tcW w:w="1528"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4D2E0BD" w14:textId="77777777" w:rsidR="005F2397" w:rsidRPr="008568A7" w:rsidRDefault="005F2397" w:rsidP="005F2397">
            <w:pPr>
              <w:rPr>
                <w:rFonts w:ascii="Calibri" w:hAnsi="Calibri"/>
              </w:rPr>
            </w:pPr>
            <w:r w:rsidRPr="008568A7">
              <w:rPr>
                <w:rFonts w:ascii="Calibri" w:hAnsi="Calibri"/>
              </w:rPr>
              <w:t> </w:t>
            </w:r>
          </w:p>
        </w:tc>
      </w:tr>
      <w:tr w:rsidR="005F2397" w:rsidRPr="008568A7" w14:paraId="731DBAAB" w14:textId="77777777" w:rsidTr="00644197">
        <w:trPr>
          <w:gridAfter w:val="1"/>
          <w:wAfter w:w="25" w:type="dxa"/>
          <w:trHeight w:val="288"/>
          <w:trPrChange w:id="4703" w:author="Aleksander Hansen" w:date="2013-02-14T11:52:00Z">
            <w:trPr>
              <w:gridAfter w:val="1"/>
              <w:wAfter w:w="25" w:type="dxa"/>
              <w:trHeight w:val="288"/>
              <w:jc w:val="center"/>
            </w:trPr>
          </w:trPrChange>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4704" w:author="Aleksander Hansen" w:date="2013-02-14T11:52:00Z">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C4196AF" w14:textId="77777777" w:rsidR="005F2397" w:rsidRPr="003108B5" w:rsidRDefault="005F2397" w:rsidP="005F2397">
            <w:pPr>
              <w:rPr>
                <w:rFonts w:ascii="Calibri" w:hAnsi="Calibri"/>
                <w:b/>
                <w:rPrChange w:id="4705" w:author="Aleksander Hansen" w:date="2013-02-14T11:55:00Z">
                  <w:rPr>
                    <w:rFonts w:ascii="Calibri" w:hAnsi="Calibri"/>
                  </w:rPr>
                </w:rPrChange>
              </w:rPr>
            </w:pPr>
            <w:r w:rsidRPr="003108B5">
              <w:rPr>
                <w:rFonts w:ascii="Calibri" w:hAnsi="Calibri"/>
                <w:b/>
                <w:rPrChange w:id="4706" w:author="Aleksander Hansen" w:date="2013-02-14T11:55:00Z">
                  <w:rPr>
                    <w:rFonts w:ascii="Calibri" w:hAnsi="Calibri"/>
                  </w:rPr>
                </w:rPrChange>
              </w:rPr>
              <w:t>Settlement</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Change w:id="4707" w:author="Aleksander Hansen" w:date="2013-02-14T11:52:00Z">
              <w:tcPr>
                <w:tcW w:w="6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B3E91C9" w14:textId="77777777" w:rsidR="005F2397" w:rsidRPr="003108B5" w:rsidRDefault="005F2397" w:rsidP="005F2397">
            <w:pPr>
              <w:rPr>
                <w:rFonts w:ascii="Calibri" w:hAnsi="Calibri"/>
                <w:b/>
                <w:rPrChange w:id="4708" w:author="Aleksander Hansen" w:date="2013-02-14T11:55:00Z">
                  <w:rPr>
                    <w:rFonts w:ascii="Calibri" w:hAnsi="Calibri"/>
                  </w:rPr>
                </w:rPrChange>
              </w:rPr>
            </w:pPr>
            <w:r w:rsidRPr="003108B5">
              <w:rPr>
                <w:rFonts w:ascii="Calibri" w:hAnsi="Calibri"/>
                <w:b/>
                <w:rPrChange w:id="4709" w:author="Aleksander Hansen" w:date="2013-02-14T11:55:00Z">
                  <w:rPr>
                    <w:rFonts w:ascii="Calibri" w:hAnsi="Calibri"/>
                  </w:rPr>
                </w:rPrChange>
              </w:rPr>
              <w:t> </w:t>
            </w:r>
          </w:p>
        </w:tc>
        <w:tc>
          <w:tcPr>
            <w:tcW w:w="1791" w:type="dxa"/>
            <w:tcBorders>
              <w:top w:val="nil"/>
              <w:left w:val="nil"/>
              <w:bottom w:val="nil"/>
              <w:right w:val="nil"/>
            </w:tcBorders>
            <w:shd w:val="clear" w:color="auto" w:fill="auto"/>
            <w:tcMar>
              <w:top w:w="15" w:type="dxa"/>
              <w:left w:w="15" w:type="dxa"/>
              <w:bottom w:w="0" w:type="dxa"/>
              <w:right w:w="15" w:type="dxa"/>
            </w:tcMar>
            <w:vAlign w:val="center"/>
            <w:hideMark/>
            <w:tcPrChange w:id="4710" w:author="Aleksander Hansen" w:date="2013-02-14T11:52:00Z">
              <w:tcPr>
                <w:tcW w:w="179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A6BC089" w14:textId="77777777" w:rsidR="005F2397" w:rsidRPr="003108B5" w:rsidRDefault="005F2397" w:rsidP="005F2397">
            <w:pPr>
              <w:rPr>
                <w:rFonts w:ascii="Calibri" w:hAnsi="Calibri"/>
                <w:b/>
                <w:rPrChange w:id="4711" w:author="Aleksander Hansen" w:date="2013-02-14T11:55:00Z">
                  <w:rPr>
                    <w:rFonts w:ascii="Calibri" w:hAnsi="Calibri"/>
                  </w:rPr>
                </w:rPrChange>
              </w:rPr>
            </w:pPr>
            <w:r w:rsidRPr="003108B5">
              <w:rPr>
                <w:rFonts w:ascii="Calibri" w:hAnsi="Calibri"/>
                <w:b/>
                <w:rPrChange w:id="4712" w:author="Aleksander Hansen" w:date="2013-02-14T11:55:00Z">
                  <w:rPr>
                    <w:rFonts w:ascii="Calibri" w:hAnsi="Calibri"/>
                  </w:rPr>
                </w:rPrChange>
              </w:rPr>
              <w:t>$93.25</w:t>
            </w:r>
          </w:p>
        </w:tc>
        <w:tc>
          <w:tcPr>
            <w:tcW w:w="357" w:type="dxa"/>
            <w:tcBorders>
              <w:top w:val="nil"/>
              <w:left w:val="nil"/>
              <w:bottom w:val="nil"/>
              <w:right w:val="nil"/>
            </w:tcBorders>
            <w:shd w:val="clear" w:color="auto" w:fill="auto"/>
            <w:tcMar>
              <w:top w:w="15" w:type="dxa"/>
              <w:left w:w="15" w:type="dxa"/>
              <w:bottom w:w="0" w:type="dxa"/>
              <w:right w:w="15" w:type="dxa"/>
            </w:tcMar>
            <w:vAlign w:val="center"/>
            <w:hideMark/>
            <w:tcPrChange w:id="4713" w:author="Aleksander Hansen" w:date="2013-02-14T11:52:00Z">
              <w:tcPr>
                <w:tcW w:w="357"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2C60C8D"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center"/>
            <w:hideMark/>
            <w:tcPrChange w:id="4714" w:author="Aleksander Hansen" w:date="2013-02-14T11:52:00Z">
              <w:tcPr>
                <w:tcW w:w="116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2DC73AF"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center"/>
            <w:hideMark/>
            <w:tcPrChange w:id="4715" w:author="Aleksander Hansen" w:date="2013-02-14T11:52:00Z">
              <w:tcPr>
                <w:tcW w:w="152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E4EE115" w14:textId="77777777" w:rsidR="005F2397" w:rsidRPr="008568A7" w:rsidRDefault="005F2397" w:rsidP="005F2397">
            <w:pPr>
              <w:rPr>
                <w:rFonts w:ascii="Calibri" w:hAnsi="Calibri"/>
              </w:rPr>
            </w:pPr>
            <w:r w:rsidRPr="008568A7">
              <w:rPr>
                <w:rFonts w:ascii="Calibri" w:hAnsi="Calibri"/>
              </w:rPr>
              <w:t> </w:t>
            </w:r>
          </w:p>
        </w:tc>
      </w:tr>
      <w:tr w:rsidR="005F2397" w:rsidRPr="008568A7" w14:paraId="293BD142" w14:textId="77777777" w:rsidTr="00644197">
        <w:trPr>
          <w:gridAfter w:val="1"/>
          <w:wAfter w:w="25" w:type="dxa"/>
          <w:trHeight w:val="288"/>
          <w:trPrChange w:id="4716" w:author="Aleksander Hansen" w:date="2013-02-14T11:52:00Z">
            <w:trPr>
              <w:gridAfter w:val="1"/>
              <w:wAfter w:w="25" w:type="dxa"/>
              <w:trHeight w:val="288"/>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4717"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68F1C5E"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right w:val="nil"/>
            </w:tcBorders>
            <w:shd w:val="clear" w:color="auto" w:fill="auto"/>
            <w:tcMar>
              <w:top w:w="15" w:type="dxa"/>
              <w:left w:w="15" w:type="dxa"/>
              <w:bottom w:w="0" w:type="dxa"/>
              <w:right w:w="15" w:type="dxa"/>
            </w:tcMar>
            <w:vAlign w:val="bottom"/>
            <w:hideMark/>
            <w:tcPrChange w:id="4718" w:author="Aleksander Hansen" w:date="2013-02-14T11:52:00Z">
              <w:tcPr>
                <w:tcW w:w="873" w:type="dxa"/>
                <w:tcBorders>
                  <w:top w:val="nil"/>
                  <w:left w:val="nil"/>
                  <w:right w:val="nil"/>
                </w:tcBorders>
                <w:shd w:val="clear" w:color="auto" w:fill="auto"/>
                <w:tcMar>
                  <w:top w:w="15" w:type="dxa"/>
                  <w:left w:w="15" w:type="dxa"/>
                  <w:bottom w:w="0" w:type="dxa"/>
                  <w:right w:w="15" w:type="dxa"/>
                </w:tcMar>
                <w:vAlign w:val="bottom"/>
                <w:hideMark/>
              </w:tcPr>
            </w:tcPrChange>
          </w:tcPr>
          <w:p w14:paraId="4B4031DE" w14:textId="77777777" w:rsidR="005F2397" w:rsidRPr="008568A7" w:rsidRDefault="005F2397" w:rsidP="005F2397">
            <w:pPr>
              <w:rPr>
                <w:rFonts w:ascii="Calibri" w:hAnsi="Calibri"/>
              </w:rPr>
            </w:pPr>
            <w:r w:rsidRPr="008568A7">
              <w:rPr>
                <w:rFonts w:ascii="Calibri" w:hAnsi="Calibri"/>
              </w:rPr>
              <w:t> </w:t>
            </w:r>
          </w:p>
        </w:tc>
        <w:tc>
          <w:tcPr>
            <w:tcW w:w="679" w:type="dxa"/>
            <w:tcBorders>
              <w:top w:val="nil"/>
              <w:left w:val="nil"/>
              <w:right w:val="nil"/>
            </w:tcBorders>
            <w:shd w:val="clear" w:color="auto" w:fill="auto"/>
            <w:tcMar>
              <w:top w:w="15" w:type="dxa"/>
              <w:left w:w="15" w:type="dxa"/>
              <w:bottom w:w="0" w:type="dxa"/>
              <w:right w:w="15" w:type="dxa"/>
            </w:tcMar>
            <w:vAlign w:val="bottom"/>
            <w:hideMark/>
            <w:tcPrChange w:id="4719" w:author="Aleksander Hansen" w:date="2013-02-14T11:52:00Z">
              <w:tcPr>
                <w:tcW w:w="679" w:type="dxa"/>
                <w:tcBorders>
                  <w:top w:val="nil"/>
                  <w:left w:val="nil"/>
                  <w:right w:val="nil"/>
                </w:tcBorders>
                <w:shd w:val="clear" w:color="auto" w:fill="auto"/>
                <w:tcMar>
                  <w:top w:w="15" w:type="dxa"/>
                  <w:left w:w="15" w:type="dxa"/>
                  <w:bottom w:w="0" w:type="dxa"/>
                  <w:right w:w="15" w:type="dxa"/>
                </w:tcMar>
                <w:vAlign w:val="bottom"/>
                <w:hideMark/>
              </w:tcPr>
            </w:tcPrChange>
          </w:tcPr>
          <w:p w14:paraId="78C5E4D1"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right w:val="nil"/>
            </w:tcBorders>
            <w:shd w:val="clear" w:color="auto" w:fill="auto"/>
            <w:tcMar>
              <w:top w:w="15" w:type="dxa"/>
              <w:left w:w="15" w:type="dxa"/>
              <w:bottom w:w="0" w:type="dxa"/>
              <w:right w:w="15" w:type="dxa"/>
            </w:tcMar>
            <w:vAlign w:val="center"/>
            <w:hideMark/>
            <w:tcPrChange w:id="4720" w:author="Aleksander Hansen" w:date="2013-02-14T11:52:00Z">
              <w:tcPr>
                <w:tcW w:w="1791" w:type="dxa"/>
                <w:tcBorders>
                  <w:top w:val="nil"/>
                  <w:left w:val="nil"/>
                  <w:right w:val="nil"/>
                </w:tcBorders>
                <w:shd w:val="clear" w:color="auto" w:fill="auto"/>
                <w:tcMar>
                  <w:top w:w="15" w:type="dxa"/>
                  <w:left w:w="15" w:type="dxa"/>
                  <w:bottom w:w="0" w:type="dxa"/>
                  <w:right w:w="15" w:type="dxa"/>
                </w:tcMar>
                <w:vAlign w:val="center"/>
                <w:hideMark/>
              </w:tcPr>
            </w:tcPrChange>
          </w:tcPr>
          <w:p w14:paraId="5AE81797"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right w:val="nil"/>
            </w:tcBorders>
            <w:shd w:val="clear" w:color="auto" w:fill="auto"/>
            <w:tcMar>
              <w:top w:w="15" w:type="dxa"/>
              <w:left w:w="15" w:type="dxa"/>
              <w:bottom w:w="0" w:type="dxa"/>
              <w:right w:w="15" w:type="dxa"/>
            </w:tcMar>
            <w:vAlign w:val="center"/>
            <w:hideMark/>
            <w:tcPrChange w:id="4721" w:author="Aleksander Hansen" w:date="2013-02-14T11:52:00Z">
              <w:tcPr>
                <w:tcW w:w="357" w:type="dxa"/>
                <w:tcBorders>
                  <w:top w:val="nil"/>
                  <w:left w:val="nil"/>
                  <w:right w:val="nil"/>
                </w:tcBorders>
                <w:shd w:val="clear" w:color="auto" w:fill="auto"/>
                <w:tcMar>
                  <w:top w:w="15" w:type="dxa"/>
                  <w:left w:w="15" w:type="dxa"/>
                  <w:bottom w:w="0" w:type="dxa"/>
                  <w:right w:w="15" w:type="dxa"/>
                </w:tcMar>
                <w:vAlign w:val="center"/>
                <w:hideMark/>
              </w:tcPr>
            </w:tcPrChange>
          </w:tcPr>
          <w:p w14:paraId="14DDEAD4"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right w:val="nil"/>
            </w:tcBorders>
            <w:shd w:val="clear" w:color="auto" w:fill="auto"/>
            <w:tcMar>
              <w:top w:w="15" w:type="dxa"/>
              <w:left w:w="15" w:type="dxa"/>
              <w:bottom w:w="0" w:type="dxa"/>
              <w:right w:w="15" w:type="dxa"/>
            </w:tcMar>
            <w:vAlign w:val="center"/>
            <w:hideMark/>
            <w:tcPrChange w:id="4722" w:author="Aleksander Hansen" w:date="2013-02-14T11:52:00Z">
              <w:tcPr>
                <w:tcW w:w="1166" w:type="dxa"/>
                <w:tcBorders>
                  <w:top w:val="nil"/>
                  <w:left w:val="nil"/>
                  <w:right w:val="nil"/>
                </w:tcBorders>
                <w:shd w:val="clear" w:color="auto" w:fill="auto"/>
                <w:tcMar>
                  <w:top w:w="15" w:type="dxa"/>
                  <w:left w:w="15" w:type="dxa"/>
                  <w:bottom w:w="0" w:type="dxa"/>
                  <w:right w:w="15" w:type="dxa"/>
                </w:tcMar>
                <w:vAlign w:val="center"/>
                <w:hideMark/>
              </w:tcPr>
            </w:tcPrChange>
          </w:tcPr>
          <w:p w14:paraId="20867ADE"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right w:val="nil"/>
            </w:tcBorders>
            <w:shd w:val="clear" w:color="auto" w:fill="auto"/>
            <w:tcMar>
              <w:top w:w="15" w:type="dxa"/>
              <w:left w:w="15" w:type="dxa"/>
              <w:bottom w:w="0" w:type="dxa"/>
              <w:right w:w="15" w:type="dxa"/>
            </w:tcMar>
            <w:vAlign w:val="center"/>
            <w:hideMark/>
            <w:tcPrChange w:id="4723" w:author="Aleksander Hansen" w:date="2013-02-14T11:52:00Z">
              <w:tcPr>
                <w:tcW w:w="1528" w:type="dxa"/>
                <w:tcBorders>
                  <w:top w:val="nil"/>
                  <w:left w:val="nil"/>
                  <w:right w:val="nil"/>
                </w:tcBorders>
                <w:shd w:val="clear" w:color="auto" w:fill="auto"/>
                <w:tcMar>
                  <w:top w:w="15" w:type="dxa"/>
                  <w:left w:w="15" w:type="dxa"/>
                  <w:bottom w:w="0" w:type="dxa"/>
                  <w:right w:w="15" w:type="dxa"/>
                </w:tcMar>
                <w:vAlign w:val="center"/>
                <w:hideMark/>
              </w:tcPr>
            </w:tcPrChange>
          </w:tcPr>
          <w:p w14:paraId="622464CC" w14:textId="77777777" w:rsidR="005F2397" w:rsidRPr="008568A7" w:rsidRDefault="005F2397" w:rsidP="005F2397">
            <w:pPr>
              <w:rPr>
                <w:rFonts w:ascii="Calibri" w:hAnsi="Calibri"/>
              </w:rPr>
            </w:pPr>
            <w:r w:rsidRPr="008568A7">
              <w:rPr>
                <w:rFonts w:ascii="Calibri" w:hAnsi="Calibri"/>
              </w:rPr>
              <w:t> </w:t>
            </w:r>
          </w:p>
        </w:tc>
      </w:tr>
      <w:tr w:rsidR="005F2397" w:rsidRPr="008568A7" w14:paraId="6AE1DF8B" w14:textId="77777777" w:rsidTr="00644197">
        <w:trPr>
          <w:gridAfter w:val="1"/>
          <w:wAfter w:w="25" w:type="dxa"/>
          <w:trHeight w:val="288"/>
          <w:trPrChange w:id="4724" w:author="Aleksander Hansen" w:date="2013-02-14T11:52:00Z">
            <w:trPr>
              <w:gridAfter w:val="1"/>
              <w:wAfter w:w="25" w:type="dxa"/>
              <w:trHeight w:val="288"/>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4725"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6D7A112"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right w:val="nil"/>
            </w:tcBorders>
            <w:shd w:val="clear" w:color="auto" w:fill="A2B593"/>
            <w:tcMar>
              <w:top w:w="15" w:type="dxa"/>
              <w:left w:w="15" w:type="dxa"/>
              <w:bottom w:w="0" w:type="dxa"/>
              <w:right w:w="15" w:type="dxa"/>
            </w:tcMar>
            <w:vAlign w:val="center"/>
            <w:hideMark/>
            <w:tcPrChange w:id="4726" w:author="Aleksander Hansen" w:date="2013-02-14T11:52:00Z">
              <w:tcPr>
                <w:tcW w:w="873" w:type="dxa"/>
                <w:tcBorders>
                  <w:top w:val="nil"/>
                  <w:left w:val="nil"/>
                  <w:right w:val="nil"/>
                </w:tcBorders>
                <w:shd w:val="clear" w:color="auto" w:fill="A2B593"/>
                <w:tcMar>
                  <w:top w:w="15" w:type="dxa"/>
                  <w:left w:w="15" w:type="dxa"/>
                  <w:bottom w:w="0" w:type="dxa"/>
                  <w:right w:w="15" w:type="dxa"/>
                </w:tcMar>
                <w:vAlign w:val="center"/>
                <w:hideMark/>
              </w:tcPr>
            </w:tcPrChange>
          </w:tcPr>
          <w:p w14:paraId="494B3669" w14:textId="77777777" w:rsidR="005F2397" w:rsidRPr="008568A7" w:rsidRDefault="005F2397" w:rsidP="005F2397">
            <w:pPr>
              <w:rPr>
                <w:rFonts w:ascii="Calibri" w:hAnsi="Calibri"/>
              </w:rPr>
            </w:pPr>
            <w:r w:rsidRPr="008568A7">
              <w:rPr>
                <w:rFonts w:ascii="Calibri" w:hAnsi="Calibri"/>
              </w:rPr>
              <w:t>Bond</w:t>
            </w:r>
          </w:p>
        </w:tc>
        <w:tc>
          <w:tcPr>
            <w:tcW w:w="679" w:type="dxa"/>
            <w:tcBorders>
              <w:top w:val="nil"/>
              <w:left w:val="nil"/>
              <w:right w:val="nil"/>
            </w:tcBorders>
            <w:shd w:val="clear" w:color="auto" w:fill="A2B593"/>
            <w:tcMar>
              <w:top w:w="15" w:type="dxa"/>
              <w:left w:w="15" w:type="dxa"/>
              <w:bottom w:w="0" w:type="dxa"/>
              <w:right w:w="15" w:type="dxa"/>
            </w:tcMar>
            <w:vAlign w:val="bottom"/>
            <w:hideMark/>
            <w:tcPrChange w:id="4727" w:author="Aleksander Hansen" w:date="2013-02-14T11:52:00Z">
              <w:tcPr>
                <w:tcW w:w="679" w:type="dxa"/>
                <w:tcBorders>
                  <w:top w:val="nil"/>
                  <w:left w:val="nil"/>
                  <w:right w:val="nil"/>
                </w:tcBorders>
                <w:shd w:val="clear" w:color="auto" w:fill="A2B593"/>
                <w:tcMar>
                  <w:top w:w="15" w:type="dxa"/>
                  <w:left w:w="15" w:type="dxa"/>
                  <w:bottom w:w="0" w:type="dxa"/>
                  <w:right w:w="15" w:type="dxa"/>
                </w:tcMar>
                <w:vAlign w:val="bottom"/>
                <w:hideMark/>
              </w:tcPr>
            </w:tcPrChange>
          </w:tcPr>
          <w:p w14:paraId="6573322F"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right w:val="nil"/>
            </w:tcBorders>
            <w:shd w:val="clear" w:color="auto" w:fill="A2B593"/>
            <w:tcMar>
              <w:top w:w="15" w:type="dxa"/>
              <w:left w:w="15" w:type="dxa"/>
              <w:bottom w:w="0" w:type="dxa"/>
              <w:right w:w="15" w:type="dxa"/>
            </w:tcMar>
            <w:vAlign w:val="center"/>
            <w:hideMark/>
            <w:tcPrChange w:id="4728" w:author="Aleksander Hansen" w:date="2013-02-14T11:52:00Z">
              <w:tcPr>
                <w:tcW w:w="1791" w:type="dxa"/>
                <w:tcBorders>
                  <w:top w:val="nil"/>
                  <w:left w:val="nil"/>
                  <w:right w:val="nil"/>
                </w:tcBorders>
                <w:shd w:val="clear" w:color="auto" w:fill="A2B593"/>
                <w:tcMar>
                  <w:top w:w="15" w:type="dxa"/>
                  <w:left w:w="15" w:type="dxa"/>
                  <w:bottom w:w="0" w:type="dxa"/>
                  <w:right w:w="15" w:type="dxa"/>
                </w:tcMar>
                <w:vAlign w:val="center"/>
                <w:hideMark/>
              </w:tcPr>
            </w:tcPrChange>
          </w:tcPr>
          <w:p w14:paraId="0F591F53" w14:textId="77777777" w:rsidR="005F2397" w:rsidRPr="008568A7" w:rsidRDefault="005F2397" w:rsidP="005F2397">
            <w:pPr>
              <w:rPr>
                <w:rFonts w:ascii="Calibri" w:hAnsi="Calibri"/>
              </w:rPr>
            </w:pPr>
            <w:r w:rsidRPr="008568A7">
              <w:rPr>
                <w:rFonts w:ascii="Calibri" w:hAnsi="Calibri"/>
              </w:rPr>
              <w:t>Price</w:t>
            </w:r>
          </w:p>
        </w:tc>
        <w:tc>
          <w:tcPr>
            <w:tcW w:w="357" w:type="dxa"/>
            <w:tcBorders>
              <w:top w:val="nil"/>
              <w:left w:val="nil"/>
              <w:right w:val="nil"/>
            </w:tcBorders>
            <w:shd w:val="clear" w:color="auto" w:fill="A2B593"/>
            <w:tcMar>
              <w:top w:w="15" w:type="dxa"/>
              <w:left w:w="15" w:type="dxa"/>
              <w:bottom w:w="0" w:type="dxa"/>
              <w:right w:w="15" w:type="dxa"/>
            </w:tcMar>
            <w:vAlign w:val="center"/>
            <w:hideMark/>
            <w:tcPrChange w:id="4729" w:author="Aleksander Hansen" w:date="2013-02-14T11:52:00Z">
              <w:tcPr>
                <w:tcW w:w="357" w:type="dxa"/>
                <w:tcBorders>
                  <w:top w:val="nil"/>
                  <w:left w:val="nil"/>
                  <w:right w:val="nil"/>
                </w:tcBorders>
                <w:shd w:val="clear" w:color="auto" w:fill="A2B593"/>
                <w:tcMar>
                  <w:top w:w="15" w:type="dxa"/>
                  <w:left w:w="15" w:type="dxa"/>
                  <w:bottom w:w="0" w:type="dxa"/>
                  <w:right w:w="15" w:type="dxa"/>
                </w:tcMar>
                <w:vAlign w:val="center"/>
                <w:hideMark/>
              </w:tcPr>
            </w:tcPrChange>
          </w:tcPr>
          <w:p w14:paraId="69137C5B"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right w:val="nil"/>
            </w:tcBorders>
            <w:shd w:val="clear" w:color="auto" w:fill="A2B593"/>
            <w:tcMar>
              <w:top w:w="15" w:type="dxa"/>
              <w:left w:w="15" w:type="dxa"/>
              <w:bottom w:w="0" w:type="dxa"/>
              <w:right w:w="15" w:type="dxa"/>
            </w:tcMar>
            <w:vAlign w:val="center"/>
            <w:hideMark/>
            <w:tcPrChange w:id="4730" w:author="Aleksander Hansen" w:date="2013-02-14T11:52:00Z">
              <w:tcPr>
                <w:tcW w:w="1166" w:type="dxa"/>
                <w:tcBorders>
                  <w:top w:val="nil"/>
                  <w:left w:val="nil"/>
                  <w:right w:val="nil"/>
                </w:tcBorders>
                <w:shd w:val="clear" w:color="auto" w:fill="A2B593"/>
                <w:tcMar>
                  <w:top w:w="15" w:type="dxa"/>
                  <w:left w:w="15" w:type="dxa"/>
                  <w:bottom w:w="0" w:type="dxa"/>
                  <w:right w:w="15" w:type="dxa"/>
                </w:tcMar>
                <w:vAlign w:val="center"/>
                <w:hideMark/>
              </w:tcPr>
            </w:tcPrChange>
          </w:tcPr>
          <w:p w14:paraId="2B969AA8" w14:textId="77777777" w:rsidR="005F2397" w:rsidRPr="008568A7" w:rsidRDefault="005F2397" w:rsidP="005F2397">
            <w:pPr>
              <w:rPr>
                <w:rFonts w:ascii="Calibri" w:hAnsi="Calibri"/>
              </w:rPr>
            </w:pPr>
            <w:r w:rsidRPr="008568A7">
              <w:rPr>
                <w:rFonts w:ascii="Calibri" w:hAnsi="Calibri"/>
              </w:rPr>
              <w:t>CF</w:t>
            </w:r>
          </w:p>
        </w:tc>
        <w:tc>
          <w:tcPr>
            <w:tcW w:w="1528" w:type="dxa"/>
            <w:tcBorders>
              <w:top w:val="nil"/>
              <w:left w:val="nil"/>
              <w:right w:val="nil"/>
            </w:tcBorders>
            <w:shd w:val="clear" w:color="auto" w:fill="A2B593"/>
            <w:tcMar>
              <w:top w:w="15" w:type="dxa"/>
              <w:left w:w="15" w:type="dxa"/>
              <w:bottom w:w="0" w:type="dxa"/>
              <w:right w:w="15" w:type="dxa"/>
            </w:tcMar>
            <w:vAlign w:val="center"/>
            <w:hideMark/>
            <w:tcPrChange w:id="4731" w:author="Aleksander Hansen" w:date="2013-02-14T11:52:00Z">
              <w:tcPr>
                <w:tcW w:w="1528" w:type="dxa"/>
                <w:tcBorders>
                  <w:top w:val="nil"/>
                  <w:left w:val="nil"/>
                  <w:right w:val="nil"/>
                </w:tcBorders>
                <w:shd w:val="clear" w:color="auto" w:fill="A2B593"/>
                <w:tcMar>
                  <w:top w:w="15" w:type="dxa"/>
                  <w:left w:w="15" w:type="dxa"/>
                  <w:bottom w:w="0" w:type="dxa"/>
                  <w:right w:w="15" w:type="dxa"/>
                </w:tcMar>
                <w:vAlign w:val="center"/>
                <w:hideMark/>
              </w:tcPr>
            </w:tcPrChange>
          </w:tcPr>
          <w:p w14:paraId="4BB7F293" w14:textId="77777777" w:rsidR="005F2397" w:rsidRPr="008568A7" w:rsidRDefault="005F2397" w:rsidP="005F2397">
            <w:pPr>
              <w:rPr>
                <w:rFonts w:ascii="Calibri" w:hAnsi="Calibri"/>
              </w:rPr>
            </w:pPr>
            <w:r w:rsidRPr="008568A7">
              <w:rPr>
                <w:rFonts w:ascii="Calibri" w:hAnsi="Calibri"/>
              </w:rPr>
              <w:t>Cost</w:t>
            </w:r>
          </w:p>
        </w:tc>
      </w:tr>
      <w:tr w:rsidR="005F2397" w:rsidRPr="008568A7" w14:paraId="61E82CB0" w14:textId="77777777" w:rsidTr="00644197">
        <w:trPr>
          <w:gridAfter w:val="1"/>
          <w:wAfter w:w="25" w:type="dxa"/>
          <w:trHeight w:val="288"/>
          <w:trPrChange w:id="4732" w:author="Aleksander Hansen" w:date="2013-02-14T11:52:00Z">
            <w:trPr>
              <w:gridAfter w:val="1"/>
              <w:wAfter w:w="25" w:type="dxa"/>
              <w:trHeight w:val="288"/>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4733"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649D825" w14:textId="77777777" w:rsidR="005F2397" w:rsidRPr="008568A7" w:rsidRDefault="005F2397" w:rsidP="005F2397">
            <w:pPr>
              <w:rPr>
                <w:rFonts w:ascii="Calibri" w:hAnsi="Calibri"/>
              </w:rPr>
            </w:pPr>
            <w:r w:rsidRPr="008568A7">
              <w:rPr>
                <w:rFonts w:ascii="Calibri" w:hAnsi="Calibri"/>
              </w:rPr>
              <w:t> </w:t>
            </w:r>
          </w:p>
        </w:tc>
        <w:tc>
          <w:tcPr>
            <w:tcW w:w="873" w:type="dxa"/>
            <w:tcBorders>
              <w:left w:val="nil"/>
              <w:right w:val="nil"/>
            </w:tcBorders>
            <w:shd w:val="clear" w:color="auto" w:fill="auto"/>
            <w:tcMar>
              <w:top w:w="15" w:type="dxa"/>
              <w:left w:w="15" w:type="dxa"/>
              <w:bottom w:w="0" w:type="dxa"/>
              <w:right w:w="15" w:type="dxa"/>
            </w:tcMar>
            <w:vAlign w:val="center"/>
            <w:hideMark/>
            <w:tcPrChange w:id="4734" w:author="Aleksander Hansen" w:date="2013-02-14T11:52:00Z">
              <w:tcPr>
                <w:tcW w:w="873" w:type="dxa"/>
                <w:tcBorders>
                  <w:left w:val="nil"/>
                  <w:right w:val="nil"/>
                </w:tcBorders>
                <w:shd w:val="clear" w:color="auto" w:fill="auto"/>
                <w:tcMar>
                  <w:top w:w="15" w:type="dxa"/>
                  <w:left w:w="15" w:type="dxa"/>
                  <w:bottom w:w="0" w:type="dxa"/>
                  <w:right w:w="15" w:type="dxa"/>
                </w:tcMar>
                <w:vAlign w:val="center"/>
                <w:hideMark/>
              </w:tcPr>
            </w:tcPrChange>
          </w:tcPr>
          <w:p w14:paraId="09F5FF00" w14:textId="77777777" w:rsidR="005F2397" w:rsidRPr="008568A7" w:rsidRDefault="005F2397" w:rsidP="005F2397">
            <w:pPr>
              <w:rPr>
                <w:rFonts w:ascii="Calibri" w:hAnsi="Calibri"/>
              </w:rPr>
            </w:pPr>
            <w:r w:rsidRPr="008568A7">
              <w:rPr>
                <w:rFonts w:ascii="Calibri" w:hAnsi="Calibri"/>
              </w:rPr>
              <w:t>1</w:t>
            </w:r>
          </w:p>
        </w:tc>
        <w:tc>
          <w:tcPr>
            <w:tcW w:w="679" w:type="dxa"/>
            <w:tcBorders>
              <w:left w:val="nil"/>
              <w:right w:val="nil"/>
            </w:tcBorders>
            <w:shd w:val="clear" w:color="auto" w:fill="auto"/>
            <w:tcMar>
              <w:top w:w="15" w:type="dxa"/>
              <w:left w:w="15" w:type="dxa"/>
              <w:bottom w:w="0" w:type="dxa"/>
              <w:right w:w="15" w:type="dxa"/>
            </w:tcMar>
            <w:vAlign w:val="bottom"/>
            <w:hideMark/>
            <w:tcPrChange w:id="4735" w:author="Aleksander Hansen" w:date="2013-02-14T11:52:00Z">
              <w:tcPr>
                <w:tcW w:w="679" w:type="dxa"/>
                <w:tcBorders>
                  <w:left w:val="nil"/>
                  <w:right w:val="nil"/>
                </w:tcBorders>
                <w:shd w:val="clear" w:color="auto" w:fill="auto"/>
                <w:tcMar>
                  <w:top w:w="15" w:type="dxa"/>
                  <w:left w:w="15" w:type="dxa"/>
                  <w:bottom w:w="0" w:type="dxa"/>
                  <w:right w:w="15" w:type="dxa"/>
                </w:tcMar>
                <w:vAlign w:val="bottom"/>
                <w:hideMark/>
              </w:tcPr>
            </w:tcPrChange>
          </w:tcPr>
          <w:p w14:paraId="3D446AB5" w14:textId="77777777" w:rsidR="005F2397" w:rsidRPr="008568A7" w:rsidRDefault="005F2397" w:rsidP="005F2397">
            <w:pPr>
              <w:rPr>
                <w:rFonts w:ascii="Calibri" w:hAnsi="Calibri"/>
              </w:rPr>
            </w:pPr>
            <w:r w:rsidRPr="008568A7">
              <w:rPr>
                <w:rFonts w:ascii="Calibri" w:hAnsi="Calibri"/>
              </w:rPr>
              <w:t> </w:t>
            </w:r>
          </w:p>
        </w:tc>
        <w:tc>
          <w:tcPr>
            <w:tcW w:w="1791" w:type="dxa"/>
            <w:tcBorders>
              <w:left w:val="nil"/>
              <w:right w:val="nil"/>
            </w:tcBorders>
            <w:shd w:val="clear" w:color="auto" w:fill="auto"/>
            <w:tcMar>
              <w:top w:w="15" w:type="dxa"/>
              <w:left w:w="15" w:type="dxa"/>
              <w:bottom w:w="0" w:type="dxa"/>
              <w:right w:w="15" w:type="dxa"/>
            </w:tcMar>
            <w:vAlign w:val="center"/>
            <w:hideMark/>
            <w:tcPrChange w:id="4736" w:author="Aleksander Hansen" w:date="2013-02-14T11:52:00Z">
              <w:tcPr>
                <w:tcW w:w="1791" w:type="dxa"/>
                <w:tcBorders>
                  <w:left w:val="nil"/>
                  <w:right w:val="nil"/>
                </w:tcBorders>
                <w:shd w:val="clear" w:color="auto" w:fill="auto"/>
                <w:tcMar>
                  <w:top w:w="15" w:type="dxa"/>
                  <w:left w:w="15" w:type="dxa"/>
                  <w:bottom w:w="0" w:type="dxa"/>
                  <w:right w:w="15" w:type="dxa"/>
                </w:tcMar>
                <w:vAlign w:val="center"/>
                <w:hideMark/>
              </w:tcPr>
            </w:tcPrChange>
          </w:tcPr>
          <w:p w14:paraId="04BE7514" w14:textId="77777777" w:rsidR="005F2397" w:rsidRPr="008568A7" w:rsidRDefault="005F2397" w:rsidP="005F2397">
            <w:pPr>
              <w:rPr>
                <w:rFonts w:ascii="Calibri" w:hAnsi="Calibri"/>
              </w:rPr>
            </w:pPr>
            <w:r w:rsidRPr="008568A7">
              <w:rPr>
                <w:rFonts w:ascii="Calibri" w:hAnsi="Calibri"/>
              </w:rPr>
              <w:t>$99.50</w:t>
            </w:r>
          </w:p>
        </w:tc>
        <w:tc>
          <w:tcPr>
            <w:tcW w:w="357" w:type="dxa"/>
            <w:tcBorders>
              <w:left w:val="nil"/>
              <w:right w:val="nil"/>
            </w:tcBorders>
            <w:shd w:val="clear" w:color="auto" w:fill="auto"/>
            <w:tcMar>
              <w:top w:w="15" w:type="dxa"/>
              <w:left w:w="15" w:type="dxa"/>
              <w:bottom w:w="0" w:type="dxa"/>
              <w:right w:w="15" w:type="dxa"/>
            </w:tcMar>
            <w:vAlign w:val="center"/>
            <w:hideMark/>
            <w:tcPrChange w:id="4737" w:author="Aleksander Hansen" w:date="2013-02-14T11:52:00Z">
              <w:tcPr>
                <w:tcW w:w="357" w:type="dxa"/>
                <w:tcBorders>
                  <w:left w:val="nil"/>
                  <w:right w:val="nil"/>
                </w:tcBorders>
                <w:shd w:val="clear" w:color="auto" w:fill="auto"/>
                <w:tcMar>
                  <w:top w:w="15" w:type="dxa"/>
                  <w:left w:w="15" w:type="dxa"/>
                  <w:bottom w:w="0" w:type="dxa"/>
                  <w:right w:w="15" w:type="dxa"/>
                </w:tcMar>
                <w:vAlign w:val="center"/>
                <w:hideMark/>
              </w:tcPr>
            </w:tcPrChange>
          </w:tcPr>
          <w:p w14:paraId="199E3325" w14:textId="77777777" w:rsidR="005F2397" w:rsidRPr="008568A7" w:rsidRDefault="005F2397" w:rsidP="005F2397">
            <w:pPr>
              <w:rPr>
                <w:rFonts w:ascii="Calibri" w:hAnsi="Calibri"/>
              </w:rPr>
            </w:pPr>
            <w:r w:rsidRPr="008568A7">
              <w:rPr>
                <w:rFonts w:ascii="Calibri" w:hAnsi="Calibri"/>
              </w:rPr>
              <w:t> </w:t>
            </w:r>
          </w:p>
        </w:tc>
        <w:tc>
          <w:tcPr>
            <w:tcW w:w="1166" w:type="dxa"/>
            <w:tcBorders>
              <w:left w:val="nil"/>
              <w:right w:val="nil"/>
            </w:tcBorders>
            <w:shd w:val="clear" w:color="auto" w:fill="auto"/>
            <w:tcMar>
              <w:top w:w="15" w:type="dxa"/>
              <w:left w:w="15" w:type="dxa"/>
              <w:bottom w:w="0" w:type="dxa"/>
              <w:right w:w="15" w:type="dxa"/>
            </w:tcMar>
            <w:vAlign w:val="center"/>
            <w:hideMark/>
            <w:tcPrChange w:id="4738" w:author="Aleksander Hansen" w:date="2013-02-14T11:52:00Z">
              <w:tcPr>
                <w:tcW w:w="1166" w:type="dxa"/>
                <w:tcBorders>
                  <w:left w:val="nil"/>
                  <w:right w:val="nil"/>
                </w:tcBorders>
                <w:shd w:val="clear" w:color="auto" w:fill="auto"/>
                <w:tcMar>
                  <w:top w:w="15" w:type="dxa"/>
                  <w:left w:w="15" w:type="dxa"/>
                  <w:bottom w:w="0" w:type="dxa"/>
                  <w:right w:w="15" w:type="dxa"/>
                </w:tcMar>
                <w:vAlign w:val="center"/>
                <w:hideMark/>
              </w:tcPr>
            </w:tcPrChange>
          </w:tcPr>
          <w:p w14:paraId="651CD2BA" w14:textId="77777777" w:rsidR="005F2397" w:rsidRPr="008568A7" w:rsidRDefault="005F2397" w:rsidP="005F2397">
            <w:pPr>
              <w:rPr>
                <w:rFonts w:ascii="Calibri" w:hAnsi="Calibri"/>
              </w:rPr>
            </w:pPr>
            <w:r w:rsidRPr="008568A7">
              <w:rPr>
                <w:rFonts w:ascii="Calibri" w:hAnsi="Calibri"/>
              </w:rPr>
              <w:t>1.0382</w:t>
            </w:r>
          </w:p>
        </w:tc>
        <w:tc>
          <w:tcPr>
            <w:tcW w:w="1528" w:type="dxa"/>
            <w:tcBorders>
              <w:left w:val="nil"/>
              <w:right w:val="nil"/>
            </w:tcBorders>
            <w:shd w:val="clear" w:color="auto" w:fill="auto"/>
            <w:tcMar>
              <w:top w:w="15" w:type="dxa"/>
              <w:left w:w="15" w:type="dxa"/>
              <w:bottom w:w="0" w:type="dxa"/>
              <w:right w:w="15" w:type="dxa"/>
            </w:tcMar>
            <w:vAlign w:val="center"/>
            <w:hideMark/>
            <w:tcPrChange w:id="4739" w:author="Aleksander Hansen" w:date="2013-02-14T11:52:00Z">
              <w:tcPr>
                <w:tcW w:w="1528" w:type="dxa"/>
                <w:tcBorders>
                  <w:left w:val="nil"/>
                  <w:right w:val="nil"/>
                </w:tcBorders>
                <w:shd w:val="clear" w:color="auto" w:fill="auto"/>
                <w:tcMar>
                  <w:top w:w="15" w:type="dxa"/>
                  <w:left w:w="15" w:type="dxa"/>
                  <w:bottom w:w="0" w:type="dxa"/>
                  <w:right w:w="15" w:type="dxa"/>
                </w:tcMar>
                <w:vAlign w:val="center"/>
                <w:hideMark/>
              </w:tcPr>
            </w:tcPrChange>
          </w:tcPr>
          <w:p w14:paraId="1DCD23EE" w14:textId="77777777" w:rsidR="005F2397" w:rsidRPr="008568A7" w:rsidRDefault="005F2397" w:rsidP="005F2397">
            <w:pPr>
              <w:rPr>
                <w:rFonts w:ascii="Calibri" w:hAnsi="Calibri"/>
              </w:rPr>
            </w:pPr>
            <w:r w:rsidRPr="008568A7">
              <w:rPr>
                <w:rFonts w:ascii="Calibri" w:hAnsi="Calibri"/>
              </w:rPr>
              <w:t>$2.69</w:t>
            </w:r>
          </w:p>
        </w:tc>
      </w:tr>
      <w:tr w:rsidR="005F2397" w:rsidRPr="008568A7" w14:paraId="5522FD46" w14:textId="77777777" w:rsidTr="00644197">
        <w:trPr>
          <w:gridAfter w:val="1"/>
          <w:wAfter w:w="25" w:type="dxa"/>
          <w:trHeight w:val="288"/>
          <w:trPrChange w:id="4740" w:author="Aleksander Hansen" w:date="2013-02-14T11:52:00Z">
            <w:trPr>
              <w:gridAfter w:val="1"/>
              <w:wAfter w:w="25" w:type="dxa"/>
              <w:trHeight w:val="288"/>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4741"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30743DD"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Change w:id="4742" w:author="Aleksander Hansen" w:date="2013-02-14T11:52:00Z">
              <w:tcPr>
                <w:tcW w:w="873"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8C34CA6" w14:textId="77777777" w:rsidR="005F2397" w:rsidRPr="008568A7" w:rsidRDefault="005F2397" w:rsidP="005F2397">
            <w:pPr>
              <w:rPr>
                <w:rFonts w:ascii="Calibri" w:hAnsi="Calibri"/>
                <w:b/>
              </w:rPr>
            </w:pPr>
            <w:r w:rsidRPr="008568A7">
              <w:rPr>
                <w:rFonts w:ascii="Calibri" w:hAnsi="Calibri"/>
                <w:b/>
              </w:rPr>
              <w:t>2</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Change w:id="4743" w:author="Aleksander Hansen" w:date="2013-02-14T11:52:00Z">
              <w:tcPr>
                <w:tcW w:w="6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7607491" w14:textId="77777777" w:rsidR="005F2397" w:rsidRPr="008568A7" w:rsidRDefault="005F2397" w:rsidP="005F2397">
            <w:pPr>
              <w:rPr>
                <w:rFonts w:ascii="Calibri" w:hAnsi="Calibri"/>
                <w:b/>
              </w:rPr>
            </w:pPr>
            <w:r w:rsidRPr="008568A7">
              <w:rPr>
                <w:rFonts w:ascii="Calibri" w:hAnsi="Calibri"/>
                <w:b/>
              </w:rPr>
              <w:t>(CTD) </w:t>
            </w:r>
          </w:p>
        </w:tc>
        <w:tc>
          <w:tcPr>
            <w:tcW w:w="1791" w:type="dxa"/>
            <w:tcBorders>
              <w:top w:val="nil"/>
              <w:left w:val="nil"/>
              <w:bottom w:val="nil"/>
              <w:right w:val="nil"/>
            </w:tcBorders>
            <w:shd w:val="clear" w:color="auto" w:fill="auto"/>
            <w:tcMar>
              <w:top w:w="15" w:type="dxa"/>
              <w:left w:w="15" w:type="dxa"/>
              <w:bottom w:w="0" w:type="dxa"/>
              <w:right w:w="15" w:type="dxa"/>
            </w:tcMar>
            <w:vAlign w:val="center"/>
            <w:hideMark/>
            <w:tcPrChange w:id="4744" w:author="Aleksander Hansen" w:date="2013-02-14T11:52:00Z">
              <w:tcPr>
                <w:tcW w:w="179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A64A69C" w14:textId="77777777" w:rsidR="005F2397" w:rsidRPr="008568A7" w:rsidRDefault="005F2397" w:rsidP="005F2397">
            <w:pPr>
              <w:rPr>
                <w:rFonts w:ascii="Calibri" w:hAnsi="Calibri"/>
                <w:b/>
              </w:rPr>
            </w:pPr>
            <w:r w:rsidRPr="008568A7">
              <w:rPr>
                <w:rFonts w:ascii="Calibri" w:hAnsi="Calibri"/>
                <w:b/>
              </w:rPr>
              <w:t>$143.50</w:t>
            </w:r>
          </w:p>
        </w:tc>
        <w:tc>
          <w:tcPr>
            <w:tcW w:w="357" w:type="dxa"/>
            <w:tcBorders>
              <w:top w:val="nil"/>
              <w:left w:val="nil"/>
              <w:right w:val="nil"/>
            </w:tcBorders>
            <w:shd w:val="clear" w:color="auto" w:fill="auto"/>
            <w:tcMar>
              <w:top w:w="15" w:type="dxa"/>
              <w:left w:w="15" w:type="dxa"/>
              <w:bottom w:w="0" w:type="dxa"/>
              <w:right w:w="15" w:type="dxa"/>
            </w:tcMar>
            <w:vAlign w:val="center"/>
            <w:hideMark/>
            <w:tcPrChange w:id="4745" w:author="Aleksander Hansen" w:date="2013-02-14T11:52:00Z">
              <w:tcPr>
                <w:tcW w:w="357" w:type="dxa"/>
                <w:tcBorders>
                  <w:top w:val="nil"/>
                  <w:left w:val="nil"/>
                  <w:right w:val="nil"/>
                </w:tcBorders>
                <w:shd w:val="clear" w:color="auto" w:fill="auto"/>
                <w:tcMar>
                  <w:top w:w="15" w:type="dxa"/>
                  <w:left w:w="15" w:type="dxa"/>
                  <w:bottom w:w="0" w:type="dxa"/>
                  <w:right w:w="15" w:type="dxa"/>
                </w:tcMar>
                <w:vAlign w:val="center"/>
                <w:hideMark/>
              </w:tcPr>
            </w:tcPrChange>
          </w:tcPr>
          <w:p w14:paraId="42587089" w14:textId="77777777" w:rsidR="005F2397" w:rsidRPr="008568A7" w:rsidRDefault="005F2397" w:rsidP="005F2397">
            <w:pPr>
              <w:rPr>
                <w:rFonts w:ascii="Calibri" w:hAnsi="Calibri"/>
                <w:b/>
              </w:rPr>
            </w:pPr>
            <w:r w:rsidRPr="008568A7">
              <w:rPr>
                <w:rFonts w:ascii="Calibri" w:hAnsi="Calibri"/>
                <w:b/>
              </w:rPr>
              <w:t> </w:t>
            </w:r>
          </w:p>
        </w:tc>
        <w:tc>
          <w:tcPr>
            <w:tcW w:w="1166" w:type="dxa"/>
            <w:tcBorders>
              <w:top w:val="nil"/>
              <w:left w:val="nil"/>
              <w:bottom w:val="nil"/>
              <w:right w:val="nil"/>
            </w:tcBorders>
            <w:shd w:val="clear" w:color="auto" w:fill="auto"/>
            <w:tcMar>
              <w:top w:w="15" w:type="dxa"/>
              <w:left w:w="15" w:type="dxa"/>
              <w:bottom w:w="0" w:type="dxa"/>
              <w:right w:w="15" w:type="dxa"/>
            </w:tcMar>
            <w:vAlign w:val="center"/>
            <w:hideMark/>
            <w:tcPrChange w:id="4746" w:author="Aleksander Hansen" w:date="2013-02-14T11:52:00Z">
              <w:tcPr>
                <w:tcW w:w="116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5E204A5" w14:textId="77777777" w:rsidR="005F2397" w:rsidRPr="008568A7" w:rsidRDefault="005F2397" w:rsidP="005F2397">
            <w:pPr>
              <w:rPr>
                <w:rFonts w:ascii="Calibri" w:hAnsi="Calibri"/>
                <w:b/>
              </w:rPr>
            </w:pPr>
            <w:r w:rsidRPr="008568A7">
              <w:rPr>
                <w:rFonts w:ascii="Calibri" w:hAnsi="Calibri"/>
                <w:b/>
              </w:rPr>
              <w:t>1.5188</w:t>
            </w:r>
          </w:p>
        </w:tc>
        <w:tc>
          <w:tcPr>
            <w:tcW w:w="1528" w:type="dxa"/>
            <w:tcBorders>
              <w:top w:val="nil"/>
              <w:left w:val="nil"/>
              <w:bottom w:val="nil"/>
              <w:right w:val="nil"/>
            </w:tcBorders>
            <w:shd w:val="clear" w:color="auto" w:fill="auto"/>
            <w:tcMar>
              <w:top w:w="15" w:type="dxa"/>
              <w:left w:w="15" w:type="dxa"/>
              <w:bottom w:w="0" w:type="dxa"/>
              <w:right w:w="15" w:type="dxa"/>
            </w:tcMar>
            <w:vAlign w:val="center"/>
            <w:hideMark/>
            <w:tcPrChange w:id="4747" w:author="Aleksander Hansen" w:date="2013-02-14T11:52:00Z">
              <w:tcPr>
                <w:tcW w:w="152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AD915B7" w14:textId="77777777" w:rsidR="005F2397" w:rsidRPr="008568A7" w:rsidRDefault="005F2397" w:rsidP="005F2397">
            <w:pPr>
              <w:rPr>
                <w:rFonts w:ascii="Calibri" w:hAnsi="Calibri"/>
                <w:b/>
              </w:rPr>
            </w:pPr>
            <w:r w:rsidRPr="008568A7">
              <w:rPr>
                <w:rFonts w:ascii="Calibri" w:hAnsi="Calibri"/>
                <w:b/>
              </w:rPr>
              <w:t>$1.87</w:t>
            </w:r>
          </w:p>
        </w:tc>
      </w:tr>
      <w:tr w:rsidR="005F2397" w:rsidRPr="008568A7" w14:paraId="280071C3" w14:textId="77777777" w:rsidTr="00644197">
        <w:trPr>
          <w:gridAfter w:val="1"/>
          <w:wAfter w:w="25" w:type="dxa"/>
          <w:trHeight w:val="288"/>
          <w:trPrChange w:id="4748" w:author="Aleksander Hansen" w:date="2013-02-14T11:52:00Z">
            <w:trPr>
              <w:gridAfter w:val="1"/>
              <w:wAfter w:w="25" w:type="dxa"/>
              <w:trHeight w:val="288"/>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4749"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A5B4092"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Change w:id="4750" w:author="Aleksander Hansen" w:date="2013-02-14T11:52:00Z">
              <w:tcPr>
                <w:tcW w:w="873"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9C8E838" w14:textId="77777777" w:rsidR="005F2397" w:rsidRPr="008568A7" w:rsidRDefault="005F2397" w:rsidP="005F2397">
            <w:pPr>
              <w:rPr>
                <w:rFonts w:ascii="Calibri" w:hAnsi="Calibri"/>
              </w:rPr>
            </w:pPr>
            <w:r w:rsidRPr="008568A7">
              <w:rPr>
                <w:rFonts w:ascii="Calibri" w:hAnsi="Calibri"/>
              </w:rPr>
              <w:t>3</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Change w:id="4751" w:author="Aleksander Hansen" w:date="2013-02-14T11:52:00Z">
              <w:tcPr>
                <w:tcW w:w="6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B819B9E"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4752" w:author="Aleksander Hansen" w:date="2013-02-14T11:52:00Z">
              <w:tcPr>
                <w:tcW w:w="179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063BA5C3" w14:textId="77777777" w:rsidR="005F2397" w:rsidRPr="008568A7" w:rsidRDefault="005F2397" w:rsidP="005F2397">
            <w:pPr>
              <w:rPr>
                <w:rFonts w:ascii="Calibri" w:hAnsi="Calibri"/>
              </w:rPr>
            </w:pPr>
            <w:r w:rsidRPr="008568A7">
              <w:rPr>
                <w:rFonts w:ascii="Calibri" w:hAnsi="Calibri"/>
              </w:rPr>
              <w:t>$119.75</w:t>
            </w:r>
          </w:p>
        </w:tc>
        <w:tc>
          <w:tcPr>
            <w:tcW w:w="357"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4753" w:author="Aleksander Hansen" w:date="2013-02-14T11:52:00Z">
              <w:tcPr>
                <w:tcW w:w="357"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tcPrChange>
          </w:tcPr>
          <w:p w14:paraId="3952E782"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4754" w:author="Aleksander Hansen" w:date="2013-02-14T11:52:00Z">
              <w:tcPr>
                <w:tcW w:w="116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3C882C83" w14:textId="77777777" w:rsidR="005F2397" w:rsidRPr="008568A7" w:rsidRDefault="005F2397" w:rsidP="005F2397">
            <w:pPr>
              <w:rPr>
                <w:rFonts w:ascii="Calibri" w:hAnsi="Calibri"/>
              </w:rPr>
            </w:pPr>
            <w:r w:rsidRPr="008568A7">
              <w:rPr>
                <w:rFonts w:ascii="Calibri" w:hAnsi="Calibri"/>
              </w:rPr>
              <w:t>1.2615</w:t>
            </w:r>
          </w:p>
        </w:tc>
        <w:tc>
          <w:tcPr>
            <w:tcW w:w="152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4755" w:author="Aleksander Hansen" w:date="2013-02-14T11:52:00Z">
              <w:tcPr>
                <w:tcW w:w="152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4F205F9A" w14:textId="77777777" w:rsidR="005F2397" w:rsidRPr="008568A7" w:rsidRDefault="005F2397" w:rsidP="005F2397">
            <w:pPr>
              <w:rPr>
                <w:rFonts w:ascii="Calibri" w:hAnsi="Calibri"/>
              </w:rPr>
            </w:pPr>
            <w:r w:rsidRPr="008568A7">
              <w:rPr>
                <w:rFonts w:ascii="Calibri" w:hAnsi="Calibri"/>
              </w:rPr>
              <w:t>$2.12</w:t>
            </w:r>
          </w:p>
        </w:tc>
      </w:tr>
      <w:tr w:rsidR="005F2397" w:rsidRPr="008568A7" w14:paraId="7D84F2A3" w14:textId="77777777" w:rsidTr="00644197">
        <w:trPr>
          <w:gridAfter w:val="1"/>
          <w:wAfter w:w="25" w:type="dxa"/>
          <w:trHeight w:val="209"/>
          <w:trPrChange w:id="4756" w:author="Aleksander Hansen" w:date="2013-02-14T11:52:00Z">
            <w:trPr>
              <w:gridAfter w:val="1"/>
              <w:wAfter w:w="25" w:type="dxa"/>
              <w:trHeight w:val="209"/>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4757"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418FF03" w14:textId="77777777" w:rsidR="005F2397" w:rsidRPr="008568A7" w:rsidRDefault="005F2397" w:rsidP="005F2397">
            <w:pPr>
              <w:rPr>
                <w:rFonts w:ascii="Calibri" w:hAnsi="Calibri"/>
              </w:rPr>
            </w:pPr>
          </w:p>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Change w:id="4758" w:author="Aleksander Hansen" w:date="2013-02-14T11:52:00Z">
              <w:tcPr>
                <w:tcW w:w="87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DFBE045" w14:textId="77777777" w:rsidR="005F2397" w:rsidRPr="008568A7" w:rsidRDefault="005F2397" w:rsidP="005F2397">
            <w:pPr>
              <w:rPr>
                <w:rFonts w:ascii="Calibri" w:hAnsi="Calibri"/>
              </w:rPr>
            </w:pP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Change w:id="4759" w:author="Aleksander Hansen" w:date="2013-02-14T11:52:00Z">
              <w:tcPr>
                <w:tcW w:w="6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2D78A2A" w14:textId="77777777" w:rsidR="005F2397" w:rsidRPr="008568A7" w:rsidRDefault="005F2397" w:rsidP="005F2397">
            <w:pPr>
              <w:rPr>
                <w:rFonts w:ascii="Calibri" w:hAnsi="Calibri"/>
              </w:rPr>
            </w:pPr>
          </w:p>
        </w:tc>
        <w:tc>
          <w:tcPr>
            <w:tcW w:w="179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4760" w:author="Aleksander Hansen" w:date="2013-02-14T11:52:00Z">
              <w:tcPr>
                <w:tcW w:w="179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21DC3198" w14:textId="77777777" w:rsidR="005F2397" w:rsidRPr="008568A7" w:rsidRDefault="005F2397" w:rsidP="005F2397">
            <w:pPr>
              <w:rPr>
                <w:rFonts w:ascii="Calibri" w:hAnsi="Calibri"/>
              </w:rPr>
            </w:pPr>
            <w:r w:rsidRPr="008568A7">
              <w:rPr>
                <w:rFonts w:ascii="Calibri" w:hAnsi="Calibri"/>
              </w:rPr>
              <w:t> </w:t>
            </w:r>
          </w:p>
        </w:tc>
        <w:tc>
          <w:tcPr>
            <w:tcW w:w="357"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4761" w:author="Aleksander Hansen" w:date="2013-02-14T11:52:00Z">
              <w:tcPr>
                <w:tcW w:w="357"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
            </w:tcPrChange>
          </w:tcPr>
          <w:p w14:paraId="176760E0" w14:textId="77777777" w:rsidR="005F2397" w:rsidRPr="008568A7" w:rsidRDefault="005F2397" w:rsidP="005F2397">
            <w:pPr>
              <w:rPr>
                <w:rFonts w:ascii="Calibri" w:hAnsi="Calibri"/>
              </w:rPr>
            </w:pPr>
            <w:r w:rsidRPr="008568A7">
              <w:rPr>
                <w:rFonts w:ascii="Calibri" w:hAnsi="Calibri"/>
              </w:rPr>
              <w:t> </w:t>
            </w:r>
          </w:p>
        </w:tc>
        <w:tc>
          <w:tcPr>
            <w:tcW w:w="116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4762" w:author="Aleksander Hansen" w:date="2013-02-14T11:52:00Z">
              <w:tcPr>
                <w:tcW w:w="116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73FC34E2" w14:textId="77777777" w:rsidR="005F2397" w:rsidRPr="008568A7" w:rsidRDefault="005F2397" w:rsidP="005F2397">
            <w:pPr>
              <w:rPr>
                <w:rFonts w:ascii="Calibri" w:hAnsi="Calibri"/>
              </w:rPr>
            </w:pPr>
            <w:r w:rsidRPr="008568A7">
              <w:rPr>
                <w:rFonts w:ascii="Calibri" w:hAnsi="Calibri"/>
              </w:rPr>
              <w:t> </w:t>
            </w:r>
          </w:p>
        </w:tc>
        <w:tc>
          <w:tcPr>
            <w:tcW w:w="152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4763" w:author="Aleksander Hansen" w:date="2013-02-14T11:52:00Z">
              <w:tcPr>
                <w:tcW w:w="152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2D85B531" w14:textId="77777777" w:rsidR="005F2397" w:rsidRPr="008568A7" w:rsidRDefault="005F2397" w:rsidP="005F2397">
            <w:pPr>
              <w:rPr>
                <w:rFonts w:ascii="Calibri" w:hAnsi="Calibri"/>
              </w:rPr>
            </w:pPr>
            <w:r w:rsidRPr="008568A7">
              <w:rPr>
                <w:rFonts w:ascii="Calibri" w:hAnsi="Calibri"/>
              </w:rPr>
              <w:t>$1.87</w:t>
            </w:r>
          </w:p>
        </w:tc>
      </w:tr>
    </w:tbl>
    <w:p w14:paraId="705D4F3F" w14:textId="77777777" w:rsidR="00FC4DD3" w:rsidRPr="008568A7" w:rsidDel="00644197" w:rsidRDefault="00FC4DD3">
      <w:pPr>
        <w:pStyle w:val="Heading2"/>
        <w:rPr>
          <w:del w:id="4764" w:author="Aleksander Hansen" w:date="2013-02-14T11:52:00Z"/>
        </w:rPr>
        <w:pPrChange w:id="4765" w:author="Aleksander Hansen" w:date="2013-02-15T20:42:00Z">
          <w:pPr/>
        </w:pPrChange>
      </w:pPr>
    </w:p>
    <w:p w14:paraId="46B623CA" w14:textId="794C0A54" w:rsidR="005F2397" w:rsidRPr="008568A7" w:rsidRDefault="005F2397">
      <w:pPr>
        <w:pStyle w:val="Heading2"/>
        <w:pPrChange w:id="4766" w:author="Aleksander Hansen" w:date="2013-02-15T20:42:00Z">
          <w:pPr/>
        </w:pPrChange>
      </w:pPr>
      <w:moveFromRangeStart w:id="4767" w:author="Aleksander Hansen" w:date="2013-02-14T11:35:00Z" w:name="move222461067"/>
      <w:moveFrom w:id="4768" w:author="Aleksander Hansen" w:date="2013-02-14T11:35:00Z">
        <w:r w:rsidRPr="008568A7" w:rsidDel="001364C7">
          <w:t>Describe the impact of the level and shape of the yield curve on the cheapest</w:t>
        </w:r>
        <w:r w:rsidRPr="008568A7" w:rsidDel="001364C7">
          <w:rPr>
            <w:rFonts w:cs="Monaco"/>
          </w:rPr>
          <w:t>‐</w:t>
        </w:r>
        <w:r w:rsidRPr="008568A7" w:rsidDel="001364C7">
          <w:t>to</w:t>
        </w:r>
        <w:r w:rsidRPr="008568A7" w:rsidDel="001364C7">
          <w:rPr>
            <w:rFonts w:cs="Monaco"/>
          </w:rPr>
          <w:t>‐</w:t>
        </w:r>
        <w:r w:rsidRPr="008568A7" w:rsidDel="001364C7">
          <w:t>deliver bond deci</w:t>
        </w:r>
        <w:del w:id="4769" w:author="Aleksander Hansen" w:date="2013-02-14T11:47:00Z">
          <w:r w:rsidRPr="008568A7" w:rsidDel="00644197">
            <w:delText>sion</w:delText>
          </w:r>
        </w:del>
      </w:moveFrom>
      <w:moveFromRangeEnd w:id="4767"/>
      <w:del w:id="4770" w:author="Aleksander Hansen" w:date="2013-02-14T11:47:00Z">
        <w:r w:rsidR="00FC4DD3" w:rsidRPr="008568A7" w:rsidDel="00644197">
          <w:br/>
        </w:r>
      </w:del>
    </w:p>
    <w:tbl>
      <w:tblPr>
        <w:tblpPr w:leftFromText="187" w:rightFromText="187" w:vertAnchor="page" w:horzAnchor="page" w:tblpX="2176" w:tblpY="6575"/>
        <w:tblW w:w="4695" w:type="dxa"/>
        <w:tblCellMar>
          <w:left w:w="0" w:type="dxa"/>
          <w:right w:w="0" w:type="dxa"/>
        </w:tblCellMar>
        <w:tblLook w:val="04A0" w:firstRow="1" w:lastRow="0" w:firstColumn="1" w:lastColumn="0" w:noHBand="0" w:noVBand="1"/>
      </w:tblPr>
      <w:tblGrid>
        <w:gridCol w:w="1800"/>
        <w:gridCol w:w="1095"/>
        <w:gridCol w:w="1800"/>
        <w:tblGridChange w:id="4771">
          <w:tblGrid>
            <w:gridCol w:w="93"/>
            <w:gridCol w:w="1800"/>
            <w:gridCol w:w="1002"/>
            <w:gridCol w:w="93"/>
            <w:gridCol w:w="1707"/>
            <w:gridCol w:w="93"/>
          </w:tblGrid>
        </w:tblGridChange>
      </w:tblGrid>
      <w:tr w:rsidR="00FC4DD3" w:rsidRPr="008568A7" w:rsidDel="00644197" w14:paraId="7A8E163D" w14:textId="4AAA3C31" w:rsidTr="006223B9">
        <w:trPr>
          <w:trHeight w:val="288"/>
          <w:del w:id="4772" w:author="Aleksander Hansen" w:date="2013-02-14T11:51:00Z"/>
        </w:trPr>
        <w:tc>
          <w:tcPr>
            <w:tcW w:w="4695" w:type="dxa"/>
            <w:gridSpan w:val="3"/>
            <w:tcBorders>
              <w:top w:val="nil"/>
              <w:left w:val="nil"/>
              <w:bottom w:val="nil"/>
              <w:right w:val="nil"/>
            </w:tcBorders>
            <w:shd w:val="clear" w:color="auto" w:fill="A2B593"/>
            <w:tcMar>
              <w:top w:w="15" w:type="dxa"/>
              <w:left w:w="15" w:type="dxa"/>
              <w:bottom w:w="0" w:type="dxa"/>
              <w:right w:w="15" w:type="dxa"/>
            </w:tcMar>
            <w:vAlign w:val="center"/>
            <w:hideMark/>
          </w:tcPr>
          <w:p w14:paraId="5487D89E" w14:textId="14E9067A" w:rsidR="00FC4DD3" w:rsidRPr="008568A7" w:rsidDel="00644197" w:rsidRDefault="00FC4DD3" w:rsidP="00FC4DD3">
            <w:pPr>
              <w:rPr>
                <w:del w:id="4773" w:author="Aleksander Hansen" w:date="2013-02-14T11:51:00Z"/>
                <w:rFonts w:ascii="Calibri" w:hAnsi="Calibri"/>
              </w:rPr>
            </w:pPr>
            <w:del w:id="4774" w:author="Aleksander Hansen" w:date="2013-02-14T11:51:00Z">
              <w:r w:rsidRPr="008568A7" w:rsidDel="00644197">
                <w:rPr>
                  <w:rFonts w:ascii="Calibri" w:hAnsi="Calibri"/>
                </w:rPr>
                <w:delText>Hull 6.1: Theoretical Price of Treasury Bond Futures Contract</w:delText>
              </w:r>
            </w:del>
          </w:p>
        </w:tc>
      </w:tr>
      <w:tr w:rsidR="00FC4DD3" w:rsidRPr="008568A7" w:rsidDel="00644197" w14:paraId="6F3BEAAB" w14:textId="6FB29621" w:rsidTr="00FC4DD3">
        <w:trPr>
          <w:trHeight w:val="288"/>
          <w:del w:id="4775" w:author="Aleksander Hansen" w:date="2013-02-14T11:51:00Z"/>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37F81121" w14:textId="7FD3F907" w:rsidR="00FC4DD3" w:rsidRPr="008568A7" w:rsidDel="00644197" w:rsidRDefault="00FC4DD3" w:rsidP="00FC4DD3">
            <w:pPr>
              <w:rPr>
                <w:del w:id="4776" w:author="Aleksander Hansen" w:date="2013-02-14T11:51:00Z"/>
                <w:rFonts w:ascii="Calibri" w:hAnsi="Calibri"/>
              </w:rPr>
            </w:pP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2B5F947" w14:textId="0205862C" w:rsidR="00FC4DD3" w:rsidRPr="008568A7" w:rsidDel="00644197" w:rsidRDefault="00FC4DD3" w:rsidP="00FC4DD3">
            <w:pPr>
              <w:rPr>
                <w:del w:id="4777" w:author="Aleksander Hansen" w:date="2013-02-14T11:51:00Z"/>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A28EDE9" w14:textId="28F8E694" w:rsidR="00FC4DD3" w:rsidRPr="008568A7" w:rsidDel="00644197" w:rsidRDefault="00FC4DD3" w:rsidP="00FC4DD3">
            <w:pPr>
              <w:rPr>
                <w:del w:id="4778" w:author="Aleksander Hansen" w:date="2013-02-14T11:51:00Z"/>
                <w:rFonts w:ascii="Calibri" w:hAnsi="Calibri"/>
              </w:rPr>
            </w:pPr>
          </w:p>
        </w:tc>
      </w:tr>
      <w:tr w:rsidR="00FC4DD3" w:rsidRPr="008568A7" w:rsidDel="00644197" w14:paraId="5A46CC23" w14:textId="0E83D01C" w:rsidTr="00FC4DD3">
        <w:trPr>
          <w:trHeight w:val="288"/>
          <w:del w:id="4779" w:author="Aleksander Hansen" w:date="2013-02-14T11:51:00Z"/>
        </w:trPr>
        <w:tc>
          <w:tcPr>
            <w:tcW w:w="4695"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8A698F5" w14:textId="31366314" w:rsidR="00FC4DD3" w:rsidRPr="008568A7" w:rsidDel="00644197" w:rsidRDefault="00FC4DD3" w:rsidP="00FC4DD3">
            <w:pPr>
              <w:rPr>
                <w:del w:id="4780" w:author="Aleksander Hansen" w:date="2013-02-14T11:51:00Z"/>
                <w:rFonts w:ascii="Calibri" w:hAnsi="Calibri"/>
              </w:rPr>
            </w:pPr>
            <w:del w:id="4781" w:author="Aleksander Hansen" w:date="2013-02-14T11:51:00Z">
              <w:r w:rsidRPr="008568A7" w:rsidDel="00644197">
                <w:rPr>
                  <w:rFonts w:ascii="Calibri" w:hAnsi="Calibri"/>
                </w:rPr>
                <w:delText>Cheapest to Deliver (CTD)</w:delText>
              </w:r>
            </w:del>
          </w:p>
        </w:tc>
      </w:tr>
      <w:tr w:rsidR="00FC4DD3" w:rsidRPr="008568A7" w:rsidDel="00644197" w14:paraId="39923347" w14:textId="1B8EF19D" w:rsidTr="00E963C6">
        <w:trPr>
          <w:trHeight w:val="288"/>
          <w:del w:id="4782" w:author="Aleksander Hansen" w:date="2013-02-14T11:51:00Z"/>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9125273" w14:textId="71D36D7A" w:rsidR="00FC4DD3" w:rsidRPr="008568A7" w:rsidDel="00644197" w:rsidRDefault="00FC4DD3" w:rsidP="00FC4DD3">
            <w:pPr>
              <w:rPr>
                <w:del w:id="4783" w:author="Aleksander Hansen" w:date="2013-02-14T11:51:00Z"/>
                <w:rFonts w:ascii="Calibri" w:hAnsi="Calibri"/>
              </w:rPr>
            </w:pPr>
            <w:del w:id="4784" w:author="Aleksander Hansen" w:date="2013-02-14T11:51:00Z">
              <w:r w:rsidRPr="008568A7" w:rsidDel="00644197">
                <w:rPr>
                  <w:rFonts w:ascii="Calibri" w:hAnsi="Calibri"/>
                </w:rPr>
                <w:delText>Face</w:delText>
              </w:r>
            </w:del>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7EF1E9A7" w14:textId="571BE112" w:rsidR="00FC4DD3" w:rsidRPr="008568A7" w:rsidDel="00644197" w:rsidRDefault="00FC4DD3" w:rsidP="00FC4DD3">
            <w:pPr>
              <w:rPr>
                <w:del w:id="4785" w:author="Aleksander Hansen" w:date="2013-02-14T11:51:00Z"/>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219DB0BE" w14:textId="63966433" w:rsidR="00FC4DD3" w:rsidRPr="008568A7" w:rsidDel="00644197" w:rsidRDefault="00FC4DD3" w:rsidP="00FC4DD3">
            <w:pPr>
              <w:rPr>
                <w:del w:id="4786" w:author="Aleksander Hansen" w:date="2013-02-14T11:51:00Z"/>
                <w:rFonts w:ascii="Calibri" w:hAnsi="Calibri"/>
              </w:rPr>
            </w:pPr>
            <w:del w:id="4787" w:author="Aleksander Hansen" w:date="2013-02-14T11:51:00Z">
              <w:r w:rsidRPr="008568A7" w:rsidDel="00644197">
                <w:rPr>
                  <w:rFonts w:ascii="Calibri" w:hAnsi="Calibri"/>
                </w:rPr>
                <w:delText xml:space="preserve">$100.00 </w:delText>
              </w:r>
            </w:del>
          </w:p>
        </w:tc>
      </w:tr>
      <w:tr w:rsidR="00FC4DD3" w:rsidRPr="008568A7" w:rsidDel="00644197" w14:paraId="046B07BF" w14:textId="1F196BFE" w:rsidTr="00E963C6">
        <w:trPr>
          <w:trHeight w:val="288"/>
          <w:del w:id="4788" w:author="Aleksander Hansen" w:date="2013-02-14T11:51:00Z"/>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8C604DC" w14:textId="55D7DBE4" w:rsidR="00FC4DD3" w:rsidRPr="008568A7" w:rsidDel="00644197" w:rsidRDefault="00FC4DD3" w:rsidP="00FC4DD3">
            <w:pPr>
              <w:rPr>
                <w:del w:id="4789" w:author="Aleksander Hansen" w:date="2013-02-14T11:51:00Z"/>
                <w:rFonts w:ascii="Calibri" w:hAnsi="Calibri"/>
              </w:rPr>
            </w:pPr>
            <w:del w:id="4790" w:author="Aleksander Hansen" w:date="2013-02-14T11:51:00Z">
              <w:r w:rsidRPr="008568A7" w:rsidDel="00644197">
                <w:rPr>
                  <w:rFonts w:ascii="Calibri" w:hAnsi="Calibri"/>
                </w:rPr>
                <w:delText>Current Quoted Price</w:delText>
              </w:r>
            </w:del>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FB52C23" w14:textId="551B9B16" w:rsidR="00FC4DD3" w:rsidRPr="008568A7" w:rsidDel="00644197" w:rsidRDefault="00FC4DD3" w:rsidP="00FC4DD3">
            <w:pPr>
              <w:rPr>
                <w:del w:id="4791" w:author="Aleksander Hansen" w:date="2013-02-14T11:51:00Z"/>
                <w:rFonts w:ascii="Calibri" w:hAnsi="Calibri"/>
              </w:rPr>
            </w:pPr>
            <w:del w:id="4792" w:author="Aleksander Hansen" w:date="2013-02-14T11:51:00Z">
              <w:r w:rsidRPr="008568A7" w:rsidDel="00644197">
                <w:rPr>
                  <w:rFonts w:ascii="Calibri" w:hAnsi="Calibri"/>
                </w:rPr>
                <w:delText xml:space="preserve">$120.00 </w:delText>
              </w:r>
            </w:del>
          </w:p>
        </w:tc>
      </w:tr>
      <w:tr w:rsidR="00FC4DD3" w:rsidRPr="008568A7" w:rsidDel="00644197" w14:paraId="0C555C88" w14:textId="311B1E0D" w:rsidTr="00E963C6">
        <w:trPr>
          <w:trHeight w:val="288"/>
          <w:del w:id="4793" w:author="Aleksander Hansen" w:date="2013-02-14T11:51:00Z"/>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914D360" w14:textId="2D50B050" w:rsidR="00FC4DD3" w:rsidRPr="008568A7" w:rsidDel="00644197" w:rsidRDefault="00FC4DD3" w:rsidP="00FC4DD3">
            <w:pPr>
              <w:rPr>
                <w:del w:id="4794" w:author="Aleksander Hansen" w:date="2013-02-14T11:51:00Z"/>
                <w:rFonts w:ascii="Calibri" w:hAnsi="Calibri"/>
              </w:rPr>
            </w:pPr>
            <w:del w:id="4795" w:author="Aleksander Hansen" w:date="2013-02-14T11:51:00Z">
              <w:r w:rsidRPr="008568A7" w:rsidDel="00644197">
                <w:rPr>
                  <w:rFonts w:ascii="Calibri" w:hAnsi="Calibri"/>
                </w:rPr>
                <w:delText>Coupon</w:delText>
              </w:r>
            </w:del>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EFDCB10" w14:textId="0B88BA04" w:rsidR="00FC4DD3" w:rsidRPr="008568A7" w:rsidDel="00644197" w:rsidRDefault="00FC4DD3" w:rsidP="00FC4DD3">
            <w:pPr>
              <w:rPr>
                <w:del w:id="4796" w:author="Aleksander Hansen" w:date="2013-02-14T11:51:00Z"/>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7963FFB3" w14:textId="1754F3D6" w:rsidR="00FC4DD3" w:rsidRPr="008568A7" w:rsidDel="00644197" w:rsidRDefault="00FC4DD3" w:rsidP="00FC4DD3">
            <w:pPr>
              <w:rPr>
                <w:del w:id="4797" w:author="Aleksander Hansen" w:date="2013-02-14T11:51:00Z"/>
                <w:rFonts w:ascii="Calibri" w:hAnsi="Calibri"/>
              </w:rPr>
            </w:pPr>
            <w:del w:id="4798" w:author="Aleksander Hansen" w:date="2013-02-14T11:51:00Z">
              <w:r w:rsidRPr="008568A7" w:rsidDel="00644197">
                <w:rPr>
                  <w:rFonts w:ascii="Calibri" w:hAnsi="Calibri"/>
                </w:rPr>
                <w:delText>12%</w:delText>
              </w:r>
            </w:del>
          </w:p>
        </w:tc>
      </w:tr>
      <w:tr w:rsidR="00FC4DD3" w:rsidRPr="008568A7" w:rsidDel="00644197" w14:paraId="23982D35" w14:textId="305AC907" w:rsidTr="00E963C6">
        <w:trPr>
          <w:trHeight w:val="288"/>
          <w:del w:id="4799" w:author="Aleksander Hansen" w:date="2013-02-14T11:51:00Z"/>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1CB9377" w14:textId="785CB33C" w:rsidR="00FC4DD3" w:rsidRPr="008568A7" w:rsidDel="00644197" w:rsidRDefault="00FC4DD3" w:rsidP="00FC4DD3">
            <w:pPr>
              <w:rPr>
                <w:del w:id="4800" w:author="Aleksander Hansen" w:date="2013-02-14T11:51:00Z"/>
                <w:rFonts w:ascii="Calibri" w:hAnsi="Calibri"/>
              </w:rPr>
            </w:pPr>
            <w:del w:id="4801" w:author="Aleksander Hansen" w:date="2013-02-14T11:51:00Z">
              <w:r w:rsidRPr="008568A7" w:rsidDel="00644197">
                <w:rPr>
                  <w:rFonts w:ascii="Calibri" w:hAnsi="Calibri"/>
                </w:rPr>
                <w:delText>Interest rate</w:delText>
              </w:r>
            </w:del>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39E50FB4" w14:textId="1754EED3" w:rsidR="00FC4DD3" w:rsidRPr="008568A7" w:rsidDel="00644197" w:rsidRDefault="00FC4DD3" w:rsidP="00FC4DD3">
            <w:pPr>
              <w:rPr>
                <w:del w:id="4802" w:author="Aleksander Hansen" w:date="2013-02-14T11:51:00Z"/>
                <w:rFonts w:ascii="Calibri" w:hAnsi="Calibri"/>
              </w:rPr>
            </w:pPr>
            <w:del w:id="4803" w:author="Aleksander Hansen" w:date="2013-02-14T11:51:00Z">
              <w:r w:rsidRPr="008568A7" w:rsidDel="00644197">
                <w:rPr>
                  <w:rFonts w:ascii="Calibri" w:hAnsi="Calibri"/>
                </w:rPr>
                <w:delText>10%</w:delText>
              </w:r>
            </w:del>
          </w:p>
        </w:tc>
      </w:tr>
      <w:tr w:rsidR="00FC4DD3" w:rsidRPr="008568A7" w:rsidDel="00644197" w14:paraId="58150F07" w14:textId="5B13AEAD" w:rsidTr="00644197">
        <w:tblPrEx>
          <w:tblW w:w="4695" w:type="dxa"/>
          <w:tblCellMar>
            <w:left w:w="0" w:type="dxa"/>
            <w:right w:w="0" w:type="dxa"/>
          </w:tblCellMar>
          <w:tblPrExChange w:id="4804" w:author="Aleksander Hansen" w:date="2013-02-14T11:47:00Z">
            <w:tblPrEx>
              <w:tblW w:w="4695" w:type="dxa"/>
              <w:tblCellMar>
                <w:left w:w="0" w:type="dxa"/>
                <w:right w:w="0" w:type="dxa"/>
              </w:tblCellMar>
            </w:tblPrEx>
          </w:tblPrExChange>
        </w:tblPrEx>
        <w:trPr>
          <w:trHeight w:val="288"/>
          <w:del w:id="4805" w:author="Aleksander Hansen" w:date="2013-02-14T11:51:00Z"/>
          <w:trPrChange w:id="4806" w:author="Aleksander Hansen" w:date="2013-02-14T11:47:00Z">
            <w:trPr>
              <w:gridAfter w:val="0"/>
              <w:trHeight w:val="288"/>
            </w:trPr>
          </w:trPrChange>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tcPrChange w:id="4807" w:author="Aleksander Hansen" w:date="2013-02-14T11:47:00Z">
              <w:tcPr>
                <w:tcW w:w="2895" w:type="dxa"/>
                <w:gridSpan w:val="3"/>
                <w:tcBorders>
                  <w:top w:val="nil"/>
                  <w:left w:val="nil"/>
                  <w:bottom w:val="nil"/>
                  <w:right w:val="nil"/>
                </w:tcBorders>
                <w:shd w:val="clear" w:color="auto" w:fill="auto"/>
                <w:tcMar>
                  <w:top w:w="15" w:type="dxa"/>
                  <w:left w:w="15" w:type="dxa"/>
                  <w:bottom w:w="0" w:type="dxa"/>
                  <w:right w:w="15" w:type="dxa"/>
                </w:tcMar>
                <w:vAlign w:val="center"/>
              </w:tcPr>
            </w:tcPrChange>
          </w:tcPr>
          <w:p w14:paraId="200B024D" w14:textId="25DEEA1C" w:rsidR="00FC4DD3" w:rsidRPr="008568A7" w:rsidDel="00644197" w:rsidRDefault="00FC4DD3" w:rsidP="00FC4DD3">
            <w:pPr>
              <w:rPr>
                <w:del w:id="4808" w:author="Aleksander Hansen" w:date="2013-02-14T11:51:00Z"/>
                <w:rFonts w:ascii="Calibri" w:hAnsi="Calibri"/>
              </w:rPr>
            </w:pPr>
            <w:del w:id="4809" w:author="Aleksander Hansen" w:date="2013-02-14T11:47:00Z">
              <w:r w:rsidRPr="008568A7" w:rsidDel="00644197">
                <w:rPr>
                  <w:rFonts w:ascii="Calibri" w:hAnsi="Calibri"/>
                </w:rPr>
                <w:delText>Conversion Factor</w:delText>
              </w:r>
            </w:del>
          </w:p>
        </w:tc>
        <w:tc>
          <w:tcPr>
            <w:tcW w:w="1800" w:type="dxa"/>
            <w:tcBorders>
              <w:top w:val="nil"/>
              <w:left w:val="nil"/>
              <w:bottom w:val="nil"/>
              <w:right w:val="nil"/>
            </w:tcBorders>
            <w:shd w:val="clear" w:color="auto" w:fill="auto"/>
            <w:tcMar>
              <w:top w:w="15" w:type="dxa"/>
              <w:left w:w="15" w:type="dxa"/>
              <w:bottom w:w="0" w:type="dxa"/>
              <w:right w:w="15" w:type="dxa"/>
            </w:tcMar>
            <w:vAlign w:val="center"/>
            <w:tcPrChange w:id="4810" w:author="Aleksander Hansen" w:date="2013-02-14T11:47:00Z">
              <w:tcPr>
                <w:tcW w:w="1800" w:type="dxa"/>
                <w:gridSpan w:val="2"/>
                <w:tcBorders>
                  <w:top w:val="nil"/>
                  <w:left w:val="nil"/>
                  <w:bottom w:val="nil"/>
                  <w:right w:val="nil"/>
                </w:tcBorders>
                <w:shd w:val="clear" w:color="auto" w:fill="auto"/>
                <w:tcMar>
                  <w:top w:w="15" w:type="dxa"/>
                  <w:left w:w="15" w:type="dxa"/>
                  <w:bottom w:w="0" w:type="dxa"/>
                  <w:right w:w="15" w:type="dxa"/>
                </w:tcMar>
                <w:vAlign w:val="center"/>
              </w:tcPr>
            </w:tcPrChange>
          </w:tcPr>
          <w:p w14:paraId="616418B7" w14:textId="73C80278" w:rsidR="00FC4DD3" w:rsidRPr="008568A7" w:rsidDel="00644197" w:rsidRDefault="00E963C6" w:rsidP="00FC4DD3">
            <w:pPr>
              <w:rPr>
                <w:del w:id="4811" w:author="Aleksander Hansen" w:date="2013-02-14T11:51:00Z"/>
                <w:rFonts w:ascii="Calibri" w:hAnsi="Calibri"/>
              </w:rPr>
            </w:pPr>
            <w:del w:id="4812" w:author="Aleksander Hansen" w:date="2013-02-14T11:47:00Z">
              <w:r w:rsidRPr="008568A7" w:rsidDel="00644197">
                <w:rPr>
                  <w:rFonts w:ascii="Calibri" w:hAnsi="Calibri"/>
                </w:rPr>
                <w:delText xml:space="preserve"> </w:delText>
              </w:r>
              <w:r w:rsidR="00FC4DD3" w:rsidRPr="008568A7" w:rsidDel="00644197">
                <w:rPr>
                  <w:rFonts w:ascii="Calibri" w:hAnsi="Calibri"/>
                </w:rPr>
                <w:delText xml:space="preserve">1.40 </w:delText>
              </w:r>
            </w:del>
          </w:p>
        </w:tc>
      </w:tr>
      <w:tr w:rsidR="00FC4DD3" w:rsidRPr="008568A7" w:rsidDel="00644197" w14:paraId="4A56206B" w14:textId="31696553" w:rsidTr="00644197">
        <w:tblPrEx>
          <w:tblW w:w="4695" w:type="dxa"/>
          <w:tblCellMar>
            <w:left w:w="0" w:type="dxa"/>
            <w:right w:w="0" w:type="dxa"/>
          </w:tblCellMar>
          <w:tblPrExChange w:id="4813" w:author="Aleksander Hansen" w:date="2013-02-14T11:47:00Z">
            <w:tblPrEx>
              <w:tblW w:w="4695" w:type="dxa"/>
              <w:tblCellMar>
                <w:left w:w="0" w:type="dxa"/>
                <w:right w:w="0" w:type="dxa"/>
              </w:tblCellMar>
            </w:tblPrEx>
          </w:tblPrExChange>
        </w:tblPrEx>
        <w:trPr>
          <w:trHeight w:val="288"/>
          <w:del w:id="4814" w:author="Aleksander Hansen" w:date="2013-02-14T11:51:00Z"/>
          <w:trPrChange w:id="4815" w:author="Aleksander Hansen" w:date="2013-02-14T11:47:00Z">
            <w:trPr>
              <w:gridAfter w:val="0"/>
              <w:trHeight w:val="288"/>
            </w:trPr>
          </w:trPrChange>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tcPrChange w:id="4816" w:author="Aleksander Hansen" w:date="2013-02-14T11:47:00Z">
              <w:tcPr>
                <w:tcW w:w="2895" w:type="dxa"/>
                <w:gridSpan w:val="3"/>
                <w:tcBorders>
                  <w:top w:val="nil"/>
                  <w:left w:val="nil"/>
                  <w:bottom w:val="nil"/>
                  <w:right w:val="nil"/>
                </w:tcBorders>
                <w:shd w:val="clear" w:color="auto" w:fill="auto"/>
                <w:tcMar>
                  <w:top w:w="15" w:type="dxa"/>
                  <w:left w:w="15" w:type="dxa"/>
                  <w:bottom w:w="0" w:type="dxa"/>
                  <w:right w:w="15" w:type="dxa"/>
                </w:tcMar>
                <w:vAlign w:val="center"/>
              </w:tcPr>
            </w:tcPrChange>
          </w:tcPr>
          <w:p w14:paraId="3AEE649F" w14:textId="1D211112" w:rsidR="00FC4DD3" w:rsidRPr="008568A7" w:rsidDel="00644197" w:rsidRDefault="00FC4DD3" w:rsidP="00FC4DD3">
            <w:pPr>
              <w:rPr>
                <w:del w:id="4817" w:author="Aleksander Hansen" w:date="2013-02-14T11:51:00Z"/>
                <w:rFonts w:ascii="Calibri" w:hAnsi="Calibri"/>
              </w:rPr>
            </w:pPr>
            <w:del w:id="4818" w:author="Aleksander Hansen" w:date="2013-02-14T11:47:00Z">
              <w:r w:rsidRPr="008568A7" w:rsidDel="00644197">
                <w:rPr>
                  <w:rFonts w:ascii="Calibri" w:hAnsi="Calibri"/>
                </w:rPr>
                <w:delText>Delivery (days)</w:delText>
              </w:r>
            </w:del>
          </w:p>
        </w:tc>
        <w:tc>
          <w:tcPr>
            <w:tcW w:w="1800" w:type="dxa"/>
            <w:tcBorders>
              <w:top w:val="nil"/>
              <w:left w:val="nil"/>
              <w:bottom w:val="nil"/>
              <w:right w:val="nil"/>
            </w:tcBorders>
            <w:shd w:val="clear" w:color="auto" w:fill="auto"/>
            <w:tcMar>
              <w:top w:w="15" w:type="dxa"/>
              <w:left w:w="15" w:type="dxa"/>
              <w:bottom w:w="0" w:type="dxa"/>
              <w:right w:w="15" w:type="dxa"/>
            </w:tcMar>
            <w:vAlign w:val="center"/>
            <w:tcPrChange w:id="4819" w:author="Aleksander Hansen" w:date="2013-02-14T11:47:00Z">
              <w:tcPr>
                <w:tcW w:w="1800" w:type="dxa"/>
                <w:gridSpan w:val="2"/>
                <w:tcBorders>
                  <w:top w:val="nil"/>
                  <w:left w:val="nil"/>
                  <w:bottom w:val="nil"/>
                  <w:right w:val="nil"/>
                </w:tcBorders>
                <w:shd w:val="clear" w:color="auto" w:fill="auto"/>
                <w:tcMar>
                  <w:top w:w="15" w:type="dxa"/>
                  <w:left w:w="15" w:type="dxa"/>
                  <w:bottom w:w="0" w:type="dxa"/>
                  <w:right w:w="15" w:type="dxa"/>
                </w:tcMar>
                <w:vAlign w:val="center"/>
              </w:tcPr>
            </w:tcPrChange>
          </w:tcPr>
          <w:p w14:paraId="669702DF" w14:textId="18989A6F" w:rsidR="00FC4DD3" w:rsidRPr="008568A7" w:rsidDel="00644197" w:rsidRDefault="00FC4DD3" w:rsidP="00FC4DD3">
            <w:pPr>
              <w:rPr>
                <w:del w:id="4820" w:author="Aleksander Hansen" w:date="2013-02-14T11:51:00Z"/>
                <w:rFonts w:ascii="Calibri" w:hAnsi="Calibri"/>
              </w:rPr>
            </w:pPr>
            <w:del w:id="4821" w:author="Aleksander Hansen" w:date="2013-02-14T11:47:00Z">
              <w:r w:rsidRPr="008568A7" w:rsidDel="00644197">
                <w:rPr>
                  <w:rFonts w:ascii="Calibri" w:hAnsi="Calibri"/>
                </w:rPr>
                <w:delText xml:space="preserve"> 270 </w:delText>
              </w:r>
            </w:del>
          </w:p>
        </w:tc>
      </w:tr>
      <w:tr w:rsidR="00FC4DD3" w:rsidRPr="008568A7" w:rsidDel="00644197" w14:paraId="042FE0B4" w14:textId="6ABE3A7E" w:rsidTr="00644197">
        <w:tblPrEx>
          <w:tblW w:w="4695" w:type="dxa"/>
          <w:tblCellMar>
            <w:left w:w="0" w:type="dxa"/>
            <w:right w:w="0" w:type="dxa"/>
          </w:tblCellMar>
          <w:tblPrExChange w:id="4822" w:author="Aleksander Hansen" w:date="2013-02-14T11:47:00Z">
            <w:tblPrEx>
              <w:tblW w:w="4695" w:type="dxa"/>
              <w:tblCellMar>
                <w:left w:w="0" w:type="dxa"/>
                <w:right w:w="0" w:type="dxa"/>
              </w:tblCellMar>
            </w:tblPrEx>
          </w:tblPrExChange>
        </w:tblPrEx>
        <w:trPr>
          <w:trHeight w:val="288"/>
          <w:del w:id="4823" w:author="Aleksander Hansen" w:date="2013-02-14T11:51:00Z"/>
          <w:trPrChange w:id="4824" w:author="Aleksander Hansen" w:date="2013-02-14T11:47:00Z">
            <w:trPr>
              <w:gridAfter w:val="0"/>
              <w:trHeight w:val="288"/>
            </w:trPr>
          </w:trPrChange>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tcPrChange w:id="4825" w:author="Aleksander Hansen" w:date="2013-02-14T11:47:00Z">
              <w:tcPr>
                <w:tcW w:w="2895" w:type="dxa"/>
                <w:gridSpan w:val="3"/>
                <w:tcBorders>
                  <w:top w:val="nil"/>
                  <w:left w:val="nil"/>
                  <w:bottom w:val="nil"/>
                  <w:right w:val="nil"/>
                </w:tcBorders>
                <w:shd w:val="clear" w:color="auto" w:fill="auto"/>
                <w:tcMar>
                  <w:top w:w="15" w:type="dxa"/>
                  <w:left w:w="15" w:type="dxa"/>
                  <w:bottom w:w="0" w:type="dxa"/>
                  <w:right w:w="15" w:type="dxa"/>
                </w:tcMar>
                <w:vAlign w:val="center"/>
              </w:tcPr>
            </w:tcPrChange>
          </w:tcPr>
          <w:p w14:paraId="652688ED" w14:textId="3360E231" w:rsidR="00FC4DD3" w:rsidRPr="008568A7" w:rsidDel="00644197" w:rsidRDefault="00FC4DD3" w:rsidP="00FC4DD3">
            <w:pPr>
              <w:rPr>
                <w:del w:id="4826" w:author="Aleksander Hansen" w:date="2013-02-14T11:51:00Z"/>
                <w:rFonts w:ascii="Calibri" w:hAnsi="Calibri"/>
              </w:rPr>
            </w:pPr>
            <w:del w:id="4827" w:author="Aleksander Hansen" w:date="2013-02-14T11:47:00Z">
              <w:r w:rsidRPr="008568A7" w:rsidDel="00644197">
                <w:rPr>
                  <w:rFonts w:ascii="Calibri" w:hAnsi="Calibri"/>
                </w:rPr>
                <w:delText>Last Coupon (-days)</w:delText>
              </w:r>
            </w:del>
          </w:p>
        </w:tc>
        <w:tc>
          <w:tcPr>
            <w:tcW w:w="1800" w:type="dxa"/>
            <w:tcBorders>
              <w:top w:val="nil"/>
              <w:left w:val="nil"/>
              <w:bottom w:val="nil"/>
              <w:right w:val="nil"/>
            </w:tcBorders>
            <w:shd w:val="clear" w:color="auto" w:fill="auto"/>
            <w:tcMar>
              <w:top w:w="15" w:type="dxa"/>
              <w:left w:w="15" w:type="dxa"/>
              <w:bottom w:w="0" w:type="dxa"/>
              <w:right w:w="15" w:type="dxa"/>
            </w:tcMar>
            <w:vAlign w:val="center"/>
            <w:tcPrChange w:id="4828" w:author="Aleksander Hansen" w:date="2013-02-14T11:47:00Z">
              <w:tcPr>
                <w:tcW w:w="1800" w:type="dxa"/>
                <w:gridSpan w:val="2"/>
                <w:tcBorders>
                  <w:top w:val="nil"/>
                  <w:left w:val="nil"/>
                  <w:bottom w:val="nil"/>
                  <w:right w:val="nil"/>
                </w:tcBorders>
                <w:shd w:val="clear" w:color="auto" w:fill="auto"/>
                <w:tcMar>
                  <w:top w:w="15" w:type="dxa"/>
                  <w:left w:w="15" w:type="dxa"/>
                  <w:bottom w:w="0" w:type="dxa"/>
                  <w:right w:w="15" w:type="dxa"/>
                </w:tcMar>
                <w:vAlign w:val="center"/>
              </w:tcPr>
            </w:tcPrChange>
          </w:tcPr>
          <w:p w14:paraId="125FE70F" w14:textId="26D23EC1" w:rsidR="00FC4DD3" w:rsidRPr="008568A7" w:rsidDel="00644197" w:rsidRDefault="00FC4DD3" w:rsidP="00FC4DD3">
            <w:pPr>
              <w:rPr>
                <w:del w:id="4829" w:author="Aleksander Hansen" w:date="2013-02-14T11:51:00Z"/>
                <w:rFonts w:ascii="Calibri" w:hAnsi="Calibri"/>
              </w:rPr>
            </w:pPr>
            <w:del w:id="4830" w:author="Aleksander Hansen" w:date="2013-02-14T11:47:00Z">
              <w:r w:rsidRPr="008568A7" w:rsidDel="00644197">
                <w:rPr>
                  <w:rFonts w:ascii="Calibri" w:hAnsi="Calibri"/>
                </w:rPr>
                <w:delText xml:space="preserve">   60 </w:delText>
              </w:r>
            </w:del>
          </w:p>
        </w:tc>
      </w:tr>
      <w:tr w:rsidR="00FC4DD3" w:rsidRPr="008568A7" w:rsidDel="00644197" w14:paraId="50DC50BB" w14:textId="20E25820" w:rsidTr="00644197">
        <w:tblPrEx>
          <w:tblW w:w="4695" w:type="dxa"/>
          <w:tblCellMar>
            <w:left w:w="0" w:type="dxa"/>
            <w:right w:w="0" w:type="dxa"/>
          </w:tblCellMar>
          <w:tblPrExChange w:id="4831" w:author="Aleksander Hansen" w:date="2013-02-14T11:47:00Z">
            <w:tblPrEx>
              <w:tblW w:w="4695" w:type="dxa"/>
              <w:tblCellMar>
                <w:left w:w="0" w:type="dxa"/>
                <w:right w:w="0" w:type="dxa"/>
              </w:tblCellMar>
            </w:tblPrEx>
          </w:tblPrExChange>
        </w:tblPrEx>
        <w:trPr>
          <w:trHeight w:val="288"/>
          <w:del w:id="4832" w:author="Aleksander Hansen" w:date="2013-02-14T11:51:00Z"/>
          <w:trPrChange w:id="4833" w:author="Aleksander Hansen" w:date="2013-02-14T11:47:00Z">
            <w:trPr>
              <w:gridAfter w:val="0"/>
              <w:trHeight w:val="288"/>
            </w:trPr>
          </w:trPrChange>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tcPrChange w:id="4834" w:author="Aleksander Hansen" w:date="2013-02-14T11:47:00Z">
              <w:tcPr>
                <w:tcW w:w="2895" w:type="dxa"/>
                <w:gridSpan w:val="3"/>
                <w:tcBorders>
                  <w:top w:val="nil"/>
                  <w:left w:val="nil"/>
                  <w:bottom w:val="nil"/>
                  <w:right w:val="nil"/>
                </w:tcBorders>
                <w:shd w:val="clear" w:color="auto" w:fill="auto"/>
                <w:tcMar>
                  <w:top w:w="15" w:type="dxa"/>
                  <w:left w:w="15" w:type="dxa"/>
                  <w:bottom w:w="0" w:type="dxa"/>
                  <w:right w:w="15" w:type="dxa"/>
                </w:tcMar>
                <w:vAlign w:val="center"/>
              </w:tcPr>
            </w:tcPrChange>
          </w:tcPr>
          <w:p w14:paraId="3BCBF9FC" w14:textId="1ED6DF73" w:rsidR="00FC4DD3" w:rsidRPr="008568A7" w:rsidDel="00644197" w:rsidRDefault="00FC4DD3" w:rsidP="00FC4DD3">
            <w:pPr>
              <w:rPr>
                <w:del w:id="4835" w:author="Aleksander Hansen" w:date="2013-02-14T11:51:00Z"/>
                <w:rFonts w:ascii="Calibri" w:hAnsi="Calibri"/>
              </w:rPr>
            </w:pPr>
            <w:del w:id="4836" w:author="Aleksander Hansen" w:date="2013-02-14T11:47:00Z">
              <w:r w:rsidRPr="008568A7" w:rsidDel="00644197">
                <w:rPr>
                  <w:rFonts w:ascii="Calibri" w:hAnsi="Calibri"/>
                </w:rPr>
                <w:delText>Next Coupon (+ days)</w:delText>
              </w:r>
            </w:del>
          </w:p>
        </w:tc>
        <w:tc>
          <w:tcPr>
            <w:tcW w:w="1800" w:type="dxa"/>
            <w:tcBorders>
              <w:top w:val="nil"/>
              <w:left w:val="nil"/>
              <w:bottom w:val="nil"/>
              <w:right w:val="nil"/>
            </w:tcBorders>
            <w:shd w:val="clear" w:color="auto" w:fill="auto"/>
            <w:tcMar>
              <w:top w:w="15" w:type="dxa"/>
              <w:left w:w="15" w:type="dxa"/>
              <w:bottom w:w="0" w:type="dxa"/>
              <w:right w:w="15" w:type="dxa"/>
            </w:tcMar>
            <w:vAlign w:val="center"/>
            <w:tcPrChange w:id="4837" w:author="Aleksander Hansen" w:date="2013-02-14T11:47:00Z">
              <w:tcPr>
                <w:tcW w:w="1800" w:type="dxa"/>
                <w:gridSpan w:val="2"/>
                <w:tcBorders>
                  <w:top w:val="nil"/>
                  <w:left w:val="nil"/>
                  <w:bottom w:val="nil"/>
                  <w:right w:val="nil"/>
                </w:tcBorders>
                <w:shd w:val="clear" w:color="auto" w:fill="auto"/>
                <w:tcMar>
                  <w:top w:w="15" w:type="dxa"/>
                  <w:left w:w="15" w:type="dxa"/>
                  <w:bottom w:w="0" w:type="dxa"/>
                  <w:right w:w="15" w:type="dxa"/>
                </w:tcMar>
                <w:vAlign w:val="center"/>
              </w:tcPr>
            </w:tcPrChange>
          </w:tcPr>
          <w:p w14:paraId="1B4212EA" w14:textId="3446F2EE" w:rsidR="00FC4DD3" w:rsidRPr="008568A7" w:rsidDel="00644197" w:rsidRDefault="00FC4DD3" w:rsidP="00FC4DD3">
            <w:pPr>
              <w:rPr>
                <w:del w:id="4838" w:author="Aleksander Hansen" w:date="2013-02-14T11:51:00Z"/>
                <w:rFonts w:ascii="Calibri" w:hAnsi="Calibri"/>
              </w:rPr>
            </w:pPr>
            <w:del w:id="4839" w:author="Aleksander Hansen" w:date="2013-02-14T11:47:00Z">
              <w:r w:rsidRPr="008568A7" w:rsidDel="00644197">
                <w:rPr>
                  <w:rFonts w:ascii="Calibri" w:hAnsi="Calibri"/>
                </w:rPr>
                <w:delText xml:space="preserve"> 122 </w:delText>
              </w:r>
            </w:del>
          </w:p>
        </w:tc>
      </w:tr>
    </w:tbl>
    <w:p w14:paraId="2F11F8D7" w14:textId="29465C24" w:rsidR="005F2397" w:rsidRPr="008568A7" w:rsidDel="001364C7" w:rsidRDefault="005F2397" w:rsidP="005F2397">
      <w:pPr>
        <w:rPr>
          <w:rFonts w:ascii="Calibri" w:hAnsi="Calibri"/>
        </w:rPr>
      </w:pPr>
      <w:moveFromRangeStart w:id="4840" w:author="Aleksander Hansen" w:date="2013-02-14T11:34:00Z" w:name="move222460984"/>
      <w:moveFrom w:id="4841" w:author="Aleksander Hansen" w:date="2013-02-14T11:34:00Z">
        <w:r w:rsidRPr="008568A7" w:rsidDel="001364C7">
          <w:rPr>
            <w:rFonts w:ascii="Calibri" w:hAnsi="Calibri"/>
          </w:rPr>
          <w:t>Because the cheapest-to-deliver (CTD) is based on standardizing the yield at 6%, long-maturity bonds will be favored if the yield is high and/or there is a long time-to-maturity:</w:t>
        </w:r>
      </w:moveFrom>
    </w:p>
    <w:p w14:paraId="5F8420F4" w14:textId="0B499857" w:rsidR="005F2397" w:rsidRPr="008568A7" w:rsidDel="001364C7" w:rsidRDefault="005F2397" w:rsidP="005F2397">
      <w:pPr>
        <w:rPr>
          <w:rFonts w:ascii="Calibri" w:hAnsi="Calibri"/>
        </w:rPr>
      </w:pPr>
      <w:moveFrom w:id="4842" w:author="Aleksander Hansen" w:date="2013-02-14T11:34:00Z">
        <w:r w:rsidRPr="008568A7" w:rsidDel="001364C7">
          <w:rPr>
            <w:rFonts w:ascii="Calibri" w:hAnsi="Calibri"/>
          </w:rPr>
          <w:t>Bond yields &gt; 6%</w:t>
        </w:r>
      </w:moveFrom>
    </w:p>
    <w:p w14:paraId="6AF10A1A" w14:textId="5DF9A980" w:rsidR="005F2397" w:rsidRPr="008568A7" w:rsidDel="001364C7" w:rsidRDefault="005F2397" w:rsidP="005F2397">
      <w:pPr>
        <w:rPr>
          <w:rFonts w:ascii="Calibri" w:hAnsi="Calibri"/>
        </w:rPr>
      </w:pPr>
      <w:moveFrom w:id="4843" w:author="Aleksander Hansen" w:date="2013-02-14T11:34:00Z">
        <w:r w:rsidRPr="008568A7" w:rsidDel="001364C7">
          <w:rPr>
            <w:rFonts w:ascii="Calibri" w:hAnsi="Calibri"/>
          </w:rPr>
          <w:t>Favors delivery of low-coupon, long-maturity bonds</w:t>
        </w:r>
        <w:r w:rsidRPr="008568A7" w:rsidDel="001364C7">
          <w:rPr>
            <w:rFonts w:ascii="Calibri" w:hAnsi="Calibri"/>
          </w:rPr>
          <w:tab/>
        </w:r>
      </w:moveFrom>
    </w:p>
    <w:moveFromRangeEnd w:id="4840"/>
    <w:p w14:paraId="3C1D8301" w14:textId="3C3B6F02" w:rsidR="005F2397" w:rsidRPr="008568A7" w:rsidDel="001364C7" w:rsidRDefault="005F2397" w:rsidP="005F2397">
      <w:pPr>
        <w:rPr>
          <w:del w:id="4844" w:author="Aleksander Hansen" w:date="2013-02-14T11:34:00Z"/>
          <w:rFonts w:ascii="Calibri" w:hAnsi="Calibri"/>
        </w:rPr>
      </w:pPr>
      <w:del w:id="4845" w:author="Aleksander Hansen" w:date="2013-02-14T11:34:00Z">
        <w:r w:rsidRPr="008568A7" w:rsidDel="001364C7">
          <w:rPr>
            <w:rFonts w:ascii="Calibri" w:hAnsi="Calibri"/>
          </w:rPr>
          <w:delText>Bond yields &lt; 6%</w:delText>
        </w:r>
      </w:del>
    </w:p>
    <w:p w14:paraId="53378512" w14:textId="4F1E7DB0" w:rsidR="005F2397" w:rsidRPr="008568A7" w:rsidDel="001364C7" w:rsidRDefault="005F2397" w:rsidP="005F2397">
      <w:pPr>
        <w:rPr>
          <w:del w:id="4846" w:author="Aleksander Hansen" w:date="2013-02-14T11:34:00Z"/>
          <w:rFonts w:ascii="Calibri" w:hAnsi="Calibri"/>
        </w:rPr>
      </w:pPr>
      <w:del w:id="4847" w:author="Aleksander Hansen" w:date="2013-02-14T11:34:00Z">
        <w:r w:rsidRPr="008568A7" w:rsidDel="001364C7">
          <w:rPr>
            <w:rFonts w:ascii="Calibri" w:hAnsi="Calibri"/>
          </w:rPr>
          <w:delText>Favors delivery of high-coupon, short-maturity bonds</w:delText>
        </w:r>
        <w:r w:rsidRPr="008568A7" w:rsidDel="001364C7">
          <w:rPr>
            <w:rFonts w:ascii="Calibri" w:hAnsi="Calibri"/>
          </w:rPr>
          <w:tab/>
        </w:r>
      </w:del>
    </w:p>
    <w:p w14:paraId="13F8D6DD" w14:textId="5FC89A3C" w:rsidR="005F2397" w:rsidRPr="008568A7" w:rsidDel="001364C7" w:rsidRDefault="005F2397" w:rsidP="005F2397">
      <w:pPr>
        <w:rPr>
          <w:del w:id="4848" w:author="Aleksander Hansen" w:date="2013-02-14T11:34:00Z"/>
          <w:rFonts w:ascii="Calibri" w:hAnsi="Calibri"/>
        </w:rPr>
      </w:pPr>
      <w:del w:id="4849" w:author="Aleksander Hansen" w:date="2013-02-14T11:34:00Z">
        <w:r w:rsidRPr="008568A7" w:rsidDel="001364C7">
          <w:rPr>
            <w:rFonts w:ascii="Calibri" w:hAnsi="Calibri"/>
          </w:rPr>
          <w:delText>Upward-sloping yield curve</w:delText>
        </w:r>
      </w:del>
    </w:p>
    <w:p w14:paraId="4C578F29" w14:textId="2DD1CCB6" w:rsidR="005F2397" w:rsidRPr="008568A7" w:rsidDel="001364C7" w:rsidRDefault="005F2397" w:rsidP="005F2397">
      <w:pPr>
        <w:rPr>
          <w:del w:id="4850" w:author="Aleksander Hansen" w:date="2013-02-14T11:34:00Z"/>
          <w:rFonts w:ascii="Calibri" w:hAnsi="Calibri"/>
        </w:rPr>
      </w:pPr>
      <w:del w:id="4851" w:author="Aleksander Hansen" w:date="2013-02-14T11:34:00Z">
        <w:r w:rsidRPr="008568A7" w:rsidDel="001364C7">
          <w:rPr>
            <w:rFonts w:ascii="Calibri" w:hAnsi="Calibri"/>
          </w:rPr>
          <w:delText>Favors long time-to-maturity bonds</w:delText>
        </w:r>
      </w:del>
    </w:p>
    <w:p w14:paraId="561BFE8C" w14:textId="64A71E95" w:rsidR="005F2397" w:rsidRPr="008568A7" w:rsidDel="001364C7" w:rsidRDefault="005F2397" w:rsidP="005F2397">
      <w:pPr>
        <w:rPr>
          <w:del w:id="4852" w:author="Aleksander Hansen" w:date="2013-02-14T11:34:00Z"/>
          <w:rFonts w:ascii="Calibri" w:hAnsi="Calibri"/>
        </w:rPr>
      </w:pPr>
      <w:del w:id="4853" w:author="Aleksander Hansen" w:date="2013-02-14T11:34:00Z">
        <w:r w:rsidRPr="008568A7" w:rsidDel="001364C7">
          <w:rPr>
            <w:rFonts w:ascii="Calibri" w:hAnsi="Calibri"/>
          </w:rPr>
          <w:delText>Downward-sloping yield curve</w:delText>
        </w:r>
      </w:del>
    </w:p>
    <w:p w14:paraId="0B0114DC" w14:textId="7A4D2A5E" w:rsidR="005F2397" w:rsidRPr="008568A7" w:rsidDel="001364C7" w:rsidRDefault="005F2397" w:rsidP="005F2397">
      <w:pPr>
        <w:rPr>
          <w:del w:id="4854" w:author="Aleksander Hansen" w:date="2013-02-14T11:34:00Z"/>
          <w:rFonts w:ascii="Calibri" w:hAnsi="Calibri"/>
        </w:rPr>
      </w:pPr>
      <w:del w:id="4855" w:author="Aleksander Hansen" w:date="2013-02-14T11:34:00Z">
        <w:r w:rsidRPr="008568A7" w:rsidDel="001364C7">
          <w:rPr>
            <w:rFonts w:ascii="Calibri" w:hAnsi="Calibri"/>
          </w:rPr>
          <w:delText>Favors short time-to-maturity bonds</w:delText>
        </w:r>
      </w:del>
    </w:p>
    <w:p w14:paraId="4389E0C9" w14:textId="77777777" w:rsidR="00FC4DD3" w:rsidRPr="008568A7" w:rsidDel="003108B5" w:rsidRDefault="00FC4DD3" w:rsidP="005F2397">
      <w:pPr>
        <w:rPr>
          <w:del w:id="4856" w:author="Aleksander Hansen" w:date="2013-02-14T12:00:00Z"/>
          <w:rFonts w:ascii="Calibri" w:hAnsi="Calibri"/>
        </w:rPr>
      </w:pPr>
    </w:p>
    <w:p w14:paraId="0F2C0130" w14:textId="77777777" w:rsidR="001364C7" w:rsidRDefault="001364C7" w:rsidP="001364C7">
      <w:pPr>
        <w:rPr>
          <w:ins w:id="4857" w:author="Aleksander Hansen" w:date="2013-02-14T11:34:00Z"/>
          <w:rFonts w:ascii="Calibri" w:hAnsi="Calibri"/>
        </w:rPr>
        <w:sectPr w:rsidR="001364C7" w:rsidSect="009B722C">
          <w:footerReference w:type="even" r:id="rId72"/>
          <w:footerReference w:type="default" r:id="rId73"/>
          <w:pgSz w:w="12240" w:h="15840" w:code="1"/>
          <w:pgMar w:top="994" w:right="990" w:bottom="1440" w:left="2160" w:header="576" w:footer="864" w:gutter="0"/>
          <w:pgNumType w:chapStyle="1"/>
          <w:cols w:space="708"/>
          <w:titlePg/>
          <w:docGrid w:linePitch="360"/>
          <w:sectPrChange w:id="4858" w:author="Aleksander Hansen" w:date="2013-02-15T20:59:00Z">
            <w:sectPr w:rsidR="001364C7" w:rsidSect="009B722C">
              <w:pgMar w:top="994" w:right="990" w:bottom="1440" w:left="2160" w:header="576" w:footer="576" w:gutter="0"/>
            </w:sectPr>
          </w:sectPrChange>
        </w:sectPr>
      </w:pPr>
    </w:p>
    <w:p w14:paraId="636F3941" w14:textId="3D86C21B" w:rsidR="001364C7" w:rsidRDefault="001364C7">
      <w:pPr>
        <w:pStyle w:val="Heading2"/>
        <w:rPr>
          <w:ins w:id="4859" w:author="Aleksander Hansen" w:date="2013-02-14T11:35:00Z"/>
          <w:rFonts w:ascii="Calibri" w:hAnsi="Calibri"/>
        </w:rPr>
        <w:pPrChange w:id="4860" w:author="Aleksander Hansen" w:date="2013-02-15T20:42:00Z">
          <w:pPr/>
        </w:pPrChange>
      </w:pPr>
      <w:bookmarkStart w:id="4861" w:name="_Toc222580672"/>
      <w:moveToRangeStart w:id="4862" w:author="Aleksander Hansen" w:date="2013-02-14T11:35:00Z" w:name="move222461067"/>
      <w:moveTo w:id="4863" w:author="Aleksander Hansen" w:date="2013-02-14T11:35:00Z">
        <w:r w:rsidRPr="008568A7">
          <w:t>Describe the impact of the level and shape of the yield</w:t>
        </w:r>
      </w:moveTo>
      <w:ins w:id="4864" w:author="Aleksander Hansen" w:date="2013-02-15T17:05:00Z">
        <w:r w:rsidR="00FF184E">
          <w:fldChar w:fldCharType="begin"/>
        </w:r>
        <w:r w:rsidR="00FF184E">
          <w:instrText xml:space="preserve"> XE "</w:instrText>
        </w:r>
      </w:ins>
      <w:r w:rsidR="00FF184E" w:rsidRPr="008568A7">
        <w:rPr>
          <w:rFonts w:ascii="Calibri" w:hAnsi="Calibri"/>
        </w:rPr>
        <w:instrText>yield</w:instrText>
      </w:r>
      <w:ins w:id="4865" w:author="Aleksander Hansen" w:date="2013-02-15T17:05:00Z">
        <w:r w:rsidR="00FF184E">
          <w:instrText xml:space="preserve">" </w:instrText>
        </w:r>
        <w:r w:rsidR="00FF184E">
          <w:fldChar w:fldCharType="end"/>
        </w:r>
      </w:ins>
      <w:moveTo w:id="4866" w:author="Aleksander Hansen" w:date="2013-02-14T11:35:00Z">
        <w:r w:rsidRPr="008568A7">
          <w:t xml:space="preserve"> curve on the cheapest</w:t>
        </w:r>
        <w:r w:rsidRPr="008568A7">
          <w:rPr>
            <w:rFonts w:cs="Monaco"/>
          </w:rPr>
          <w:t>‐</w:t>
        </w:r>
        <w:r w:rsidRPr="008568A7">
          <w:t>to</w:t>
        </w:r>
        <w:r w:rsidRPr="008568A7">
          <w:rPr>
            <w:rFonts w:cs="Monaco"/>
          </w:rPr>
          <w:t>‐</w:t>
        </w:r>
        <w:r w:rsidRPr="008568A7">
          <w:t>deliver bond</w:t>
        </w:r>
      </w:moveTo>
      <w:ins w:id="4867" w:author="Aleksander Hansen" w:date="2013-02-15T17:07:00Z">
        <w:r w:rsidR="00FF184E">
          <w:fldChar w:fldCharType="begin"/>
        </w:r>
        <w:r w:rsidR="00FF184E">
          <w:instrText xml:space="preserve"> XE "</w:instrText>
        </w:r>
      </w:ins>
      <w:r w:rsidR="00FF184E" w:rsidRPr="008568A7">
        <w:rPr>
          <w:rFonts w:ascii="Calibri" w:hAnsi="Calibri"/>
        </w:rPr>
        <w:instrText>bond</w:instrText>
      </w:r>
      <w:ins w:id="4868" w:author="Aleksander Hansen" w:date="2013-02-15T17:07:00Z">
        <w:r w:rsidR="00FF184E">
          <w:instrText xml:space="preserve">" </w:instrText>
        </w:r>
        <w:r w:rsidR="00FF184E">
          <w:fldChar w:fldCharType="end"/>
        </w:r>
      </w:ins>
      <w:moveTo w:id="4869" w:author="Aleksander Hansen" w:date="2013-02-14T11:35:00Z">
        <w:r w:rsidRPr="008568A7">
          <w:t xml:space="preserve"> decision</w:t>
        </w:r>
      </w:moveTo>
      <w:bookmarkEnd w:id="4861"/>
      <w:moveToRangeEnd w:id="4862"/>
      <w:ins w:id="4870" w:author="Aleksander Hansen" w:date="2013-02-14T11:35:00Z">
        <w:r>
          <w:br/>
        </w:r>
      </w:ins>
    </w:p>
    <w:p w14:paraId="739DEA35" w14:textId="77777777" w:rsidR="001364C7" w:rsidRDefault="001364C7" w:rsidP="001364C7">
      <w:pPr>
        <w:rPr>
          <w:ins w:id="4871" w:author="Aleksander Hansen" w:date="2013-02-14T11:37:00Z"/>
          <w:rFonts w:ascii="Calibri" w:hAnsi="Calibri"/>
        </w:rPr>
        <w:sectPr w:rsidR="001364C7" w:rsidSect="001364C7">
          <w:type w:val="continuous"/>
          <w:pgSz w:w="12240" w:h="15840" w:code="1"/>
          <w:pgMar w:top="994" w:right="990" w:bottom="1440" w:left="2160" w:header="576" w:footer="576" w:gutter="0"/>
          <w:pgNumType w:chapStyle="1"/>
          <w:cols w:space="708"/>
          <w:titlePg/>
          <w:docGrid w:linePitch="360"/>
        </w:sectPr>
      </w:pPr>
    </w:p>
    <w:p w14:paraId="5D704DB6" w14:textId="478C3B23" w:rsidR="001364C7" w:rsidRPr="008568A7" w:rsidRDefault="001364C7" w:rsidP="001364C7">
      <w:pPr>
        <w:rPr>
          <w:ins w:id="4872" w:author="Aleksander Hansen" w:date="2013-02-14T11:34:00Z"/>
          <w:rFonts w:ascii="Calibri" w:hAnsi="Calibri"/>
        </w:rPr>
      </w:pPr>
      <w:ins w:id="4873" w:author="Aleksander Hansen" w:date="2013-02-14T11:34:00Z">
        <w:r w:rsidRPr="008568A7">
          <w:rPr>
            <w:rFonts w:ascii="Calibri" w:hAnsi="Calibri"/>
          </w:rPr>
          <w:t>Bond yields &lt; 6%</w:t>
        </w:r>
      </w:ins>
      <w:ins w:id="4874" w:author="Aleksander Hansen" w:date="2013-02-14T11:35:00Z">
        <w:r>
          <w:rPr>
            <w:rFonts w:ascii="Calibri" w:hAnsi="Calibri"/>
          </w:rPr>
          <w:t xml:space="preserve"> f</w:t>
        </w:r>
      </w:ins>
      <w:ins w:id="4875" w:author="Aleksander Hansen" w:date="2013-02-14T11:34:00Z">
        <w:r w:rsidRPr="008568A7">
          <w:rPr>
            <w:rFonts w:ascii="Calibri" w:hAnsi="Calibri"/>
          </w:rPr>
          <w:t>avors delivery of high-coupon</w:t>
        </w:r>
      </w:ins>
      <w:ins w:id="4876"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4877" w:author="Aleksander Hansen" w:date="2013-02-15T17:09:00Z">
        <w:r w:rsidR="00FF184E">
          <w:instrText xml:space="preserve">" </w:instrText>
        </w:r>
        <w:r w:rsidR="00FF184E">
          <w:rPr>
            <w:rFonts w:ascii="Calibri" w:hAnsi="Calibri"/>
          </w:rPr>
          <w:fldChar w:fldCharType="end"/>
        </w:r>
      </w:ins>
      <w:ins w:id="4878" w:author="Aleksander Hansen" w:date="2013-02-14T11:34:00Z">
        <w:r w:rsidRPr="008568A7">
          <w:rPr>
            <w:rFonts w:ascii="Calibri" w:hAnsi="Calibri"/>
          </w:rPr>
          <w:t>, short-maturity bonds</w:t>
        </w:r>
      </w:ins>
      <w:ins w:id="4879" w:author="Aleksander Hansen" w:date="2013-02-14T11:35:00Z">
        <w:r>
          <w:rPr>
            <w:rFonts w:ascii="Calibri" w:hAnsi="Calibri"/>
          </w:rPr>
          <w:t>.</w:t>
        </w:r>
      </w:ins>
      <w:ins w:id="4880" w:author="Aleksander Hansen" w:date="2013-02-14T11:34:00Z">
        <w:r w:rsidRPr="008568A7">
          <w:rPr>
            <w:rFonts w:ascii="Calibri" w:hAnsi="Calibri"/>
          </w:rPr>
          <w:tab/>
        </w:r>
      </w:ins>
    </w:p>
    <w:p w14:paraId="27C5D0C5" w14:textId="35213FBB" w:rsidR="001364C7" w:rsidRPr="008568A7" w:rsidRDefault="001364C7" w:rsidP="001364C7">
      <w:pPr>
        <w:rPr>
          <w:ins w:id="4881" w:author="Aleksander Hansen" w:date="2013-02-14T11:34:00Z"/>
          <w:rFonts w:ascii="Calibri" w:hAnsi="Calibri"/>
        </w:rPr>
      </w:pPr>
      <w:ins w:id="4882" w:author="Aleksander Hansen" w:date="2013-02-14T11:34:00Z">
        <w:r w:rsidRPr="008568A7">
          <w:rPr>
            <w:rFonts w:ascii="Calibri" w:hAnsi="Calibri"/>
          </w:rPr>
          <w:t>Upward-sloping yield</w:t>
        </w:r>
      </w:ins>
      <w:ins w:id="4883"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4884" w:author="Aleksander Hansen" w:date="2013-02-15T17:05:00Z">
        <w:r w:rsidR="00FF184E">
          <w:instrText xml:space="preserve">" </w:instrText>
        </w:r>
        <w:r w:rsidR="00FF184E">
          <w:rPr>
            <w:rFonts w:ascii="Calibri" w:hAnsi="Calibri"/>
          </w:rPr>
          <w:fldChar w:fldCharType="end"/>
        </w:r>
      </w:ins>
      <w:ins w:id="4885" w:author="Aleksander Hansen" w:date="2013-02-14T11:34:00Z">
        <w:r w:rsidRPr="008568A7">
          <w:rPr>
            <w:rFonts w:ascii="Calibri" w:hAnsi="Calibri"/>
          </w:rPr>
          <w:t xml:space="preserve"> curve</w:t>
        </w:r>
      </w:ins>
      <w:ins w:id="4886" w:author="Aleksander Hansen" w:date="2013-02-14T11:36:00Z">
        <w:r>
          <w:rPr>
            <w:rFonts w:ascii="Calibri" w:hAnsi="Calibri"/>
          </w:rPr>
          <w:t xml:space="preserve"> f</w:t>
        </w:r>
      </w:ins>
      <w:ins w:id="4887" w:author="Aleksander Hansen" w:date="2013-02-14T11:34:00Z">
        <w:r w:rsidRPr="008568A7">
          <w:rPr>
            <w:rFonts w:ascii="Calibri" w:hAnsi="Calibri"/>
          </w:rPr>
          <w:t>avors long time-to-maturity bonds</w:t>
        </w:r>
      </w:ins>
      <w:ins w:id="4888" w:author="Aleksander Hansen" w:date="2013-02-14T11:36:00Z">
        <w:r>
          <w:rPr>
            <w:rFonts w:ascii="Calibri" w:hAnsi="Calibri"/>
          </w:rPr>
          <w:t>.</w:t>
        </w:r>
      </w:ins>
    </w:p>
    <w:p w14:paraId="0B043A40" w14:textId="237C3BEE" w:rsidR="001364C7" w:rsidRDefault="001364C7" w:rsidP="001364C7">
      <w:pPr>
        <w:rPr>
          <w:ins w:id="4889" w:author="Aleksander Hansen" w:date="2013-02-14T11:34:00Z"/>
          <w:rFonts w:ascii="Calibri" w:hAnsi="Calibri"/>
        </w:rPr>
        <w:sectPr w:rsidR="001364C7" w:rsidSect="009927FB">
          <w:type w:val="continuous"/>
          <w:pgSz w:w="12240" w:h="15840" w:code="1"/>
          <w:pgMar w:top="994" w:right="990" w:bottom="1440" w:left="2160" w:header="576" w:footer="576" w:gutter="0"/>
          <w:pgNumType w:chapStyle="1"/>
          <w:cols w:space="708"/>
          <w:titlePg/>
          <w:docGrid w:linePitch="360"/>
        </w:sectPr>
      </w:pPr>
      <w:ins w:id="4890" w:author="Aleksander Hansen" w:date="2013-02-14T11:34:00Z">
        <w:r w:rsidRPr="008568A7">
          <w:rPr>
            <w:rFonts w:ascii="Calibri" w:hAnsi="Calibri"/>
          </w:rPr>
          <w:t>Downward-sloping yield</w:t>
        </w:r>
      </w:ins>
      <w:ins w:id="4891"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4892" w:author="Aleksander Hansen" w:date="2013-02-15T17:05:00Z">
        <w:r w:rsidR="00FF184E">
          <w:instrText xml:space="preserve">" </w:instrText>
        </w:r>
        <w:r w:rsidR="00FF184E">
          <w:rPr>
            <w:rFonts w:ascii="Calibri" w:hAnsi="Calibri"/>
          </w:rPr>
          <w:fldChar w:fldCharType="end"/>
        </w:r>
      </w:ins>
      <w:ins w:id="4893" w:author="Aleksander Hansen" w:date="2013-02-14T11:34:00Z">
        <w:r w:rsidRPr="008568A7">
          <w:rPr>
            <w:rFonts w:ascii="Calibri" w:hAnsi="Calibri"/>
          </w:rPr>
          <w:t xml:space="preserve"> curve</w:t>
        </w:r>
      </w:ins>
      <w:ins w:id="4894" w:author="Aleksander Hansen" w:date="2013-02-14T11:36:00Z">
        <w:r>
          <w:rPr>
            <w:rFonts w:ascii="Calibri" w:hAnsi="Calibri"/>
          </w:rPr>
          <w:t xml:space="preserve"> f</w:t>
        </w:r>
      </w:ins>
      <w:ins w:id="4895" w:author="Aleksander Hansen" w:date="2013-02-14T11:34:00Z">
        <w:r w:rsidRPr="008568A7">
          <w:rPr>
            <w:rFonts w:ascii="Calibri" w:hAnsi="Calibri"/>
          </w:rPr>
          <w:t>av</w:t>
        </w:r>
        <w:r>
          <w:rPr>
            <w:rFonts w:ascii="Calibri" w:hAnsi="Calibri"/>
          </w:rPr>
          <w:t>ors short time-to-maturity bond</w:t>
        </w:r>
      </w:ins>
      <w:ins w:id="4896"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4897" w:author="Aleksander Hansen" w:date="2013-02-15T17:07:00Z">
        <w:r w:rsidR="00FF184E">
          <w:instrText xml:space="preserve">" </w:instrText>
        </w:r>
        <w:r w:rsidR="00FF184E">
          <w:rPr>
            <w:rFonts w:ascii="Calibri" w:hAnsi="Calibri"/>
          </w:rPr>
          <w:fldChar w:fldCharType="end"/>
        </w:r>
      </w:ins>
      <w:ins w:id="4898" w:author="Aleksander Hansen" w:date="2013-02-14T11:37:00Z">
        <w:r>
          <w:rPr>
            <w:rFonts w:ascii="Calibri" w:hAnsi="Calibri"/>
          </w:rPr>
          <w:t>. Because the cheapest-to-deliver (CTD) is based on standardizing the yields at 6%, long</w:t>
        </w:r>
      </w:ins>
    </w:p>
    <w:p w14:paraId="1DBCF3C5" w14:textId="0C3A8C0E" w:rsidR="001364C7" w:rsidRPr="008568A7" w:rsidRDefault="001364C7" w:rsidP="001364C7">
      <w:pPr>
        <w:rPr>
          <w:rFonts w:ascii="Calibri" w:hAnsi="Calibri"/>
        </w:rPr>
      </w:pPr>
      <w:moveToRangeStart w:id="4899" w:author="Aleksander Hansen" w:date="2013-02-14T11:34:00Z" w:name="move222460984"/>
      <w:moveTo w:id="4900" w:author="Aleksander Hansen" w:date="2013-02-14T11:34:00Z">
        <w:r w:rsidRPr="008568A7">
          <w:rPr>
            <w:rFonts w:ascii="Calibri" w:hAnsi="Calibri"/>
          </w:rPr>
          <w:t>Because the cheapest-to-deliver (CTD) is based on standardizing the yield</w:t>
        </w:r>
      </w:moveTo>
      <w:ins w:id="4901"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4902" w:author="Aleksander Hansen" w:date="2013-02-15T17:05:00Z">
        <w:r w:rsidR="00FF184E">
          <w:instrText xml:space="preserve">" </w:instrText>
        </w:r>
        <w:r w:rsidR="00FF184E">
          <w:rPr>
            <w:rFonts w:ascii="Calibri" w:hAnsi="Calibri"/>
          </w:rPr>
          <w:fldChar w:fldCharType="end"/>
        </w:r>
      </w:ins>
      <w:moveTo w:id="4903" w:author="Aleksander Hansen" w:date="2013-02-14T11:34:00Z">
        <w:r w:rsidRPr="008568A7">
          <w:rPr>
            <w:rFonts w:ascii="Calibri" w:hAnsi="Calibri"/>
          </w:rPr>
          <w:t xml:space="preserve"> at 6%, long-maturity bonds will be favored if the yield is high and/or there is a long time-to-maturity:</w:t>
        </w:r>
      </w:moveTo>
    </w:p>
    <w:p w14:paraId="74E082E3" w14:textId="64B36532" w:rsidR="001364C7" w:rsidRPr="008568A7" w:rsidDel="001364C7" w:rsidRDefault="001364C7" w:rsidP="001364C7">
      <w:pPr>
        <w:rPr>
          <w:del w:id="4904" w:author="Aleksander Hansen" w:date="2013-02-14T11:36:00Z"/>
          <w:rFonts w:ascii="Calibri" w:hAnsi="Calibri"/>
        </w:rPr>
      </w:pPr>
      <w:moveTo w:id="4905" w:author="Aleksander Hansen" w:date="2013-02-14T11:34:00Z">
        <w:r w:rsidRPr="008568A7">
          <w:rPr>
            <w:rFonts w:ascii="Calibri" w:hAnsi="Calibri"/>
          </w:rPr>
          <w:t>Bond yields &gt; 6%</w:t>
        </w:r>
      </w:moveTo>
      <w:ins w:id="4906" w:author="Aleksander Hansen" w:date="2013-02-14T11:36:00Z">
        <w:r>
          <w:rPr>
            <w:rFonts w:ascii="Calibri" w:hAnsi="Calibri"/>
          </w:rPr>
          <w:t xml:space="preserve"> favors</w:t>
        </w:r>
      </w:ins>
    </w:p>
    <w:p w14:paraId="640A32C0" w14:textId="575A8EDF" w:rsidR="001364C7" w:rsidRPr="008568A7" w:rsidRDefault="001364C7" w:rsidP="001364C7">
      <w:pPr>
        <w:rPr>
          <w:rFonts w:ascii="Calibri" w:hAnsi="Calibri"/>
        </w:rPr>
      </w:pPr>
      <w:moveTo w:id="4907" w:author="Aleksander Hansen" w:date="2013-02-14T11:34:00Z">
        <w:del w:id="4908" w:author="Aleksander Hansen" w:date="2013-02-14T11:36:00Z">
          <w:r w:rsidRPr="008568A7" w:rsidDel="001364C7">
            <w:rPr>
              <w:rFonts w:ascii="Calibri" w:hAnsi="Calibri"/>
            </w:rPr>
            <w:delText>Favors</w:delText>
          </w:r>
        </w:del>
        <w:r w:rsidRPr="008568A7">
          <w:rPr>
            <w:rFonts w:ascii="Calibri" w:hAnsi="Calibri"/>
          </w:rPr>
          <w:t xml:space="preserve"> delivery of low-coupon</w:t>
        </w:r>
      </w:moveTo>
      <w:ins w:id="4909"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4910" w:author="Aleksander Hansen" w:date="2013-02-15T17:09:00Z">
        <w:r w:rsidR="00FF184E">
          <w:instrText xml:space="preserve">" </w:instrText>
        </w:r>
        <w:r w:rsidR="00FF184E">
          <w:rPr>
            <w:rFonts w:ascii="Calibri" w:hAnsi="Calibri"/>
          </w:rPr>
          <w:fldChar w:fldCharType="end"/>
        </w:r>
      </w:ins>
      <w:moveTo w:id="4911" w:author="Aleksander Hansen" w:date="2013-02-14T11:34:00Z">
        <w:r w:rsidRPr="008568A7">
          <w:rPr>
            <w:rFonts w:ascii="Calibri" w:hAnsi="Calibri"/>
          </w:rPr>
          <w:t>, long-maturity bonds</w:t>
        </w:r>
        <w:r w:rsidRPr="008568A7">
          <w:rPr>
            <w:rFonts w:ascii="Calibri" w:hAnsi="Calibri"/>
          </w:rPr>
          <w:tab/>
        </w:r>
      </w:moveTo>
    </w:p>
    <w:moveToRangeEnd w:id="4899"/>
    <w:p w14:paraId="595C5E35" w14:textId="77777777" w:rsidR="001364C7" w:rsidRDefault="001364C7">
      <w:pPr>
        <w:pStyle w:val="Heading2"/>
        <w:rPr>
          <w:ins w:id="4912" w:author="Aleksander Hansen" w:date="2013-02-14T11:37:00Z"/>
          <w:b w:val="0"/>
          <w:bCs w:val="0"/>
        </w:rPr>
        <w:sectPr w:rsidR="001364C7" w:rsidSect="00F35B00">
          <w:type w:val="continuous"/>
          <w:pgSz w:w="12240" w:h="15840" w:code="1"/>
          <w:pgMar w:top="994" w:right="990" w:bottom="1440" w:left="2160" w:header="576" w:footer="576" w:gutter="0"/>
          <w:pgNumType w:chapStyle="1"/>
          <w:cols w:space="708"/>
          <w:titlePg/>
          <w:docGrid w:linePitch="360"/>
        </w:sectPr>
        <w:pPrChange w:id="4913" w:author="Aleksander Hansen" w:date="2013-02-15T20:42:00Z">
          <w:pPr/>
        </w:pPrChange>
      </w:pPr>
    </w:p>
    <w:p w14:paraId="6A4CC20A" w14:textId="20362CAB" w:rsidR="001364C7" w:rsidRDefault="001364C7">
      <w:pPr>
        <w:pStyle w:val="Heading2"/>
        <w:rPr>
          <w:ins w:id="4914" w:author="Aleksander Hansen" w:date="2013-02-14T11:34:00Z"/>
        </w:rPr>
        <w:pPrChange w:id="4915" w:author="Aleksander Hansen" w:date="2013-02-15T20:42:00Z">
          <w:pPr/>
        </w:pPrChange>
      </w:pPr>
    </w:p>
    <w:p w14:paraId="1B8166F3" w14:textId="17D5BD83" w:rsidR="005F2397" w:rsidRDefault="005F2397">
      <w:pPr>
        <w:pStyle w:val="Heading2"/>
        <w:rPr>
          <w:ins w:id="4916" w:author="Aleksander Hansen" w:date="2013-02-14T12:42:00Z"/>
        </w:rPr>
        <w:pPrChange w:id="4917" w:author="Aleksander Hansen" w:date="2013-02-15T20:42:00Z">
          <w:pPr/>
        </w:pPrChange>
      </w:pPr>
      <w:bookmarkStart w:id="4918" w:name="_Toc222580673"/>
      <w:r w:rsidRPr="008568A7">
        <w:t xml:space="preserve">Calculate the theoretical </w:t>
      </w:r>
      <w:r w:rsidR="00972464" w:rsidRPr="008568A7">
        <w:t>Futures</w:t>
      </w:r>
      <w:ins w:id="4919"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920" w:author="Aleksander Hansen" w:date="2013-02-15T16:31:00Z">
        <w:r w:rsidR="008A28C4">
          <w:instrText xml:space="preserve">" </w:instrText>
        </w:r>
        <w:r w:rsidR="008A28C4">
          <w:fldChar w:fldCharType="end"/>
        </w:r>
      </w:ins>
      <w:r w:rsidRPr="008568A7">
        <w:t xml:space="preserve"> price for a Treasury</w:t>
      </w:r>
      <w:ins w:id="4921" w:author="Aleksander Hansen" w:date="2013-02-15T16:37:00Z">
        <w:r w:rsidR="008A28C4">
          <w:fldChar w:fldCharType="begin"/>
        </w:r>
        <w:r w:rsidR="008A28C4">
          <w:instrText xml:space="preserve"> XE "</w:instrText>
        </w:r>
      </w:ins>
      <w:r w:rsidR="008A28C4" w:rsidRPr="00070083">
        <w:rPr>
          <w:rFonts w:ascii="Calibri" w:hAnsi="Calibri"/>
        </w:rPr>
        <w:instrText>Treasury</w:instrText>
      </w:r>
      <w:ins w:id="4922" w:author="Aleksander Hansen" w:date="2013-02-15T16:37:00Z">
        <w:r w:rsidR="008A28C4">
          <w:instrText xml:space="preserve">" </w:instrText>
        </w:r>
        <w:r w:rsidR="008A28C4">
          <w:fldChar w:fldCharType="end"/>
        </w:r>
      </w:ins>
      <w:r w:rsidRPr="008568A7">
        <w:t xml:space="preserve"> bond</w:t>
      </w:r>
      <w:ins w:id="4923" w:author="Aleksander Hansen" w:date="2013-02-15T17:07:00Z">
        <w:r w:rsidR="00FF184E">
          <w:fldChar w:fldCharType="begin"/>
        </w:r>
        <w:r w:rsidR="00FF184E">
          <w:instrText xml:space="preserve"> XE "</w:instrText>
        </w:r>
      </w:ins>
      <w:r w:rsidR="00FF184E" w:rsidRPr="008568A7">
        <w:rPr>
          <w:rFonts w:ascii="Calibri" w:hAnsi="Calibri"/>
        </w:rPr>
        <w:instrText>bond</w:instrText>
      </w:r>
      <w:ins w:id="4924" w:author="Aleksander Hansen" w:date="2013-02-15T17:07:00Z">
        <w:r w:rsidR="00FF184E">
          <w:instrText xml:space="preserve">" </w:instrText>
        </w:r>
        <w:r w:rsidR="00FF184E">
          <w:fldChar w:fldCharType="end"/>
        </w:r>
      </w:ins>
      <w:r w:rsidRPr="008568A7">
        <w:t xml:space="preserve"> </w:t>
      </w:r>
      <w:r w:rsidR="00972464" w:rsidRPr="008568A7">
        <w:t>Futures</w:t>
      </w:r>
      <w:r w:rsidRPr="008568A7">
        <w:t xml:space="preserve"> contract</w:t>
      </w:r>
      <w:bookmarkEnd w:id="4918"/>
    </w:p>
    <w:p w14:paraId="523C1282" w14:textId="659ED5D9" w:rsidR="008506C7" w:rsidRPr="008506C7" w:rsidDel="008506C7" w:rsidRDefault="008506C7">
      <w:pPr>
        <w:pStyle w:val="Paragraph"/>
        <w:rPr>
          <w:del w:id="4925" w:author="Aleksander Hansen" w:date="2013-02-14T12:42:00Z"/>
          <w:rPrChange w:id="4926" w:author="Aleksander Hansen" w:date="2013-02-14T12:42:00Z">
            <w:rPr>
              <w:del w:id="4927" w:author="Aleksander Hansen" w:date="2013-02-14T12:42:00Z"/>
            </w:rPr>
          </w:rPrChange>
        </w:rPr>
        <w:pPrChange w:id="4928" w:author="Aleksander Hansen" w:date="2013-02-14T12:42:00Z">
          <w:pPr/>
        </w:pPrChange>
      </w:pPr>
      <w:ins w:id="4929" w:author="Aleksander Hansen" w:date="2013-02-14T12:42:00Z">
        <w:r>
          <w:rPr>
            <w:rFonts w:ascii="Calibri" w:hAnsi="Calibri"/>
          </w:rPr>
          <w:br/>
        </w:r>
      </w:ins>
    </w:p>
    <w:p w14:paraId="4E572948" w14:textId="19496F2C" w:rsidR="005F2397" w:rsidRPr="008568A7" w:rsidRDefault="005F2397" w:rsidP="005F2397">
      <w:pPr>
        <w:rPr>
          <w:rFonts w:ascii="Calibri" w:hAnsi="Calibri"/>
        </w:rPr>
      </w:pPr>
      <w:r w:rsidRPr="008568A7">
        <w:rPr>
          <w:rFonts w:ascii="Calibri" w:hAnsi="Calibri"/>
        </w:rPr>
        <w:t>Assume the following (Hull</w:t>
      </w:r>
      <w:ins w:id="4930"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4931"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example 6.2):</w:t>
      </w:r>
    </w:p>
    <w:p w14:paraId="00D7810F" w14:textId="75ED43FB" w:rsidR="005F2397" w:rsidRPr="008568A7" w:rsidDel="00CC188C" w:rsidRDefault="005F2397" w:rsidP="005F2397">
      <w:pPr>
        <w:rPr>
          <w:del w:id="4932" w:author="Aleksander Hansen" w:date="2013-02-14T10:49:00Z"/>
          <w:rFonts w:ascii="Calibri" w:hAnsi="Calibri"/>
        </w:rPr>
      </w:pPr>
      <w:r w:rsidRPr="008568A7">
        <w:rPr>
          <w:rFonts w:ascii="Calibri" w:hAnsi="Calibri"/>
        </w:rPr>
        <w:t>Cheapest to deliver bond</w:t>
      </w:r>
      <w:ins w:id="4933"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4934"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is a 12% coupon</w:t>
      </w:r>
      <w:ins w:id="4935"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4936"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bond with a conversion factor of 1.</w:t>
      </w:r>
      <w:ins w:id="4937" w:author="Aleksander Hansen" w:date="2013-02-14T11:56:00Z">
        <w:r w:rsidR="003108B5">
          <w:rPr>
            <w:rFonts w:ascii="Calibri" w:hAnsi="Calibri"/>
          </w:rPr>
          <w:t>6</w:t>
        </w:r>
      </w:ins>
      <w:del w:id="4938" w:author="Aleksander Hansen" w:date="2013-02-14T11:56:00Z">
        <w:r w:rsidRPr="008568A7" w:rsidDel="003108B5">
          <w:rPr>
            <w:rFonts w:ascii="Calibri" w:hAnsi="Calibri"/>
          </w:rPr>
          <w:delText>4</w:delText>
        </w:r>
      </w:del>
      <w:ins w:id="4939" w:author="Aleksander Hansen" w:date="2013-02-14T10:49:00Z">
        <w:r w:rsidR="00CC188C">
          <w:rPr>
            <w:rFonts w:ascii="Calibri" w:hAnsi="Calibri"/>
          </w:rPr>
          <w:t xml:space="preserve"> and </w:t>
        </w:r>
      </w:ins>
    </w:p>
    <w:p w14:paraId="667EBE04" w14:textId="77FFAF50" w:rsidR="005F2397" w:rsidRPr="008568A7" w:rsidDel="00CC188C" w:rsidRDefault="00CC188C" w:rsidP="005F2397">
      <w:pPr>
        <w:rPr>
          <w:del w:id="4940" w:author="Aleksander Hansen" w:date="2013-02-14T10:50:00Z"/>
          <w:rFonts w:ascii="Calibri" w:hAnsi="Calibri"/>
        </w:rPr>
      </w:pPr>
      <w:ins w:id="4941" w:author="Aleksander Hansen" w:date="2013-02-14T10:50:00Z">
        <w:r>
          <w:rPr>
            <w:rFonts w:ascii="Calibri" w:hAnsi="Calibri"/>
          </w:rPr>
          <w:t>d</w:t>
        </w:r>
      </w:ins>
      <w:del w:id="4942" w:author="Aleksander Hansen" w:date="2013-02-14T10:50:00Z">
        <w:r w:rsidR="005F2397" w:rsidRPr="008568A7" w:rsidDel="00CC188C">
          <w:rPr>
            <w:rFonts w:ascii="Calibri" w:hAnsi="Calibri"/>
          </w:rPr>
          <w:delText>D</w:delText>
        </w:r>
      </w:del>
      <w:r w:rsidR="005F2397" w:rsidRPr="008568A7">
        <w:rPr>
          <w:rFonts w:ascii="Calibri" w:hAnsi="Calibri"/>
        </w:rPr>
        <w:t xml:space="preserve">elivery </w:t>
      </w:r>
      <w:ins w:id="4943" w:author="Aleksander Hansen" w:date="2013-02-14T10:50:00Z">
        <w:r>
          <w:rPr>
            <w:rFonts w:ascii="Calibri" w:hAnsi="Calibri"/>
          </w:rPr>
          <w:t xml:space="preserve">is </w:t>
        </w:r>
      </w:ins>
      <w:r w:rsidR="005F2397" w:rsidRPr="008568A7">
        <w:rPr>
          <w:rFonts w:ascii="Calibri" w:hAnsi="Calibri"/>
        </w:rPr>
        <w:t>in 270 days</w:t>
      </w:r>
      <w:ins w:id="4944" w:author="Aleksander Hansen" w:date="2013-02-14T10:50:00Z">
        <w:r>
          <w:rPr>
            <w:rFonts w:ascii="Calibri" w:hAnsi="Calibri"/>
          </w:rPr>
          <w:t xml:space="preserve">. </w:t>
        </w:r>
      </w:ins>
    </w:p>
    <w:p w14:paraId="274C87AE" w14:textId="0DAC8475" w:rsidR="005F2397" w:rsidRPr="008568A7" w:rsidDel="00CC188C" w:rsidRDefault="005F2397" w:rsidP="005F2397">
      <w:pPr>
        <w:rPr>
          <w:del w:id="4945" w:author="Aleksander Hansen" w:date="2013-02-14T10:50:00Z"/>
          <w:rFonts w:ascii="Calibri" w:hAnsi="Calibri"/>
        </w:rPr>
      </w:pPr>
      <w:r w:rsidRPr="008568A7">
        <w:rPr>
          <w:rFonts w:ascii="Calibri" w:hAnsi="Calibri"/>
        </w:rPr>
        <w:t xml:space="preserve">Coupons </w:t>
      </w:r>
      <w:ins w:id="4946" w:author="Aleksander Hansen" w:date="2013-02-14T12:30:00Z">
        <w:r w:rsidR="00460244">
          <w:rPr>
            <w:rFonts w:ascii="Calibri" w:hAnsi="Calibri"/>
          </w:rPr>
          <w:t>pay</w:t>
        </w:r>
      </w:ins>
      <w:del w:id="4947" w:author="Aleksander Hansen" w:date="2013-02-14T11:00:00Z">
        <w:r w:rsidRPr="008568A7" w:rsidDel="0028261E">
          <w:rPr>
            <w:rFonts w:ascii="Calibri" w:hAnsi="Calibri"/>
          </w:rPr>
          <w:delText>pay</w:delText>
        </w:r>
      </w:del>
      <w:r w:rsidRPr="008568A7">
        <w:rPr>
          <w:rFonts w:ascii="Calibri" w:hAnsi="Calibri"/>
        </w:rPr>
        <w:t xml:space="preserve"> semi</w:t>
      </w:r>
      <w:ins w:id="4948" w:author="Aleksander Hansen" w:date="2013-02-14T10:51:00Z">
        <w:r w:rsidR="00CC188C">
          <w:rPr>
            <w:rFonts w:ascii="Calibri" w:hAnsi="Calibri"/>
          </w:rPr>
          <w:t>-</w:t>
        </w:r>
      </w:ins>
      <w:r w:rsidRPr="008568A7">
        <w:rPr>
          <w:rFonts w:ascii="Calibri" w:hAnsi="Calibri"/>
        </w:rPr>
        <w:t>annually</w:t>
      </w:r>
    </w:p>
    <w:p w14:paraId="3DFDF68D" w14:textId="70BF348D" w:rsidR="005F2397" w:rsidRPr="008568A7" w:rsidDel="00CC188C" w:rsidRDefault="00CC188C" w:rsidP="005F2397">
      <w:pPr>
        <w:rPr>
          <w:del w:id="4949" w:author="Aleksander Hansen" w:date="2013-02-14T10:50:00Z"/>
          <w:rFonts w:ascii="Calibri" w:hAnsi="Calibri"/>
        </w:rPr>
      </w:pPr>
      <w:ins w:id="4950" w:author="Aleksander Hansen" w:date="2013-02-14T10:50:00Z">
        <w:r>
          <w:rPr>
            <w:rFonts w:ascii="Calibri" w:hAnsi="Calibri"/>
          </w:rPr>
          <w:t xml:space="preserve"> and the l</w:t>
        </w:r>
      </w:ins>
      <w:del w:id="4951" w:author="Aleksander Hansen" w:date="2013-02-14T10:50:00Z">
        <w:r w:rsidR="005F2397" w:rsidRPr="008568A7" w:rsidDel="00CC188C">
          <w:rPr>
            <w:rFonts w:ascii="Calibri" w:hAnsi="Calibri"/>
          </w:rPr>
          <w:delText>L</w:delText>
        </w:r>
      </w:del>
      <w:r w:rsidR="005F2397" w:rsidRPr="008568A7">
        <w:rPr>
          <w:rFonts w:ascii="Calibri" w:hAnsi="Calibri"/>
        </w:rPr>
        <w:t>ast coupon</w:t>
      </w:r>
      <w:ins w:id="4952"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4953" w:author="Aleksander Hansen" w:date="2013-02-15T17:09:00Z">
        <w:r w:rsidR="00FF184E">
          <w:instrText xml:space="preserve">" </w:instrText>
        </w:r>
        <w:r w:rsidR="00FF184E">
          <w:rPr>
            <w:rFonts w:ascii="Calibri" w:hAnsi="Calibri"/>
          </w:rPr>
          <w:fldChar w:fldCharType="end"/>
        </w:r>
      </w:ins>
      <w:r w:rsidR="005F2397" w:rsidRPr="008568A7">
        <w:rPr>
          <w:rFonts w:ascii="Calibri" w:hAnsi="Calibri"/>
        </w:rPr>
        <w:t xml:space="preserve"> </w:t>
      </w:r>
      <w:ins w:id="4954" w:author="Aleksander Hansen" w:date="2013-02-14T11:57:00Z">
        <w:r w:rsidR="003108B5">
          <w:rPr>
            <w:rFonts w:ascii="Calibri" w:hAnsi="Calibri"/>
          </w:rPr>
          <w:t xml:space="preserve">was </w:t>
        </w:r>
      </w:ins>
      <w:r w:rsidR="005F2397" w:rsidRPr="008568A7">
        <w:rPr>
          <w:rFonts w:ascii="Calibri" w:hAnsi="Calibri"/>
        </w:rPr>
        <w:t>paid 60 days</w:t>
      </w:r>
      <w:ins w:id="4955" w:author="Aleksander Hansen" w:date="2013-02-14T11:57:00Z">
        <w:r w:rsidR="003108B5">
          <w:rPr>
            <w:rFonts w:ascii="Calibri" w:hAnsi="Calibri"/>
          </w:rPr>
          <w:t xml:space="preserve"> ago,</w:t>
        </w:r>
      </w:ins>
      <w:del w:id="4956" w:author="Aleksander Hansen" w:date="2013-02-14T11:57:00Z">
        <w:r w:rsidR="005F2397" w:rsidRPr="008568A7" w:rsidDel="003108B5">
          <w:rPr>
            <w:rFonts w:ascii="Calibri" w:hAnsi="Calibri"/>
          </w:rPr>
          <w:delText xml:space="preserve">; </w:delText>
        </w:r>
      </w:del>
      <w:ins w:id="4957" w:author="Aleksander Hansen" w:date="2013-02-14T10:50:00Z">
        <w:r>
          <w:rPr>
            <w:rFonts w:ascii="Calibri" w:hAnsi="Calibri"/>
          </w:rPr>
          <w:t xml:space="preserve"> the </w:t>
        </w:r>
      </w:ins>
      <w:r w:rsidR="005F2397" w:rsidRPr="008568A7">
        <w:rPr>
          <w:rFonts w:ascii="Calibri" w:hAnsi="Calibri"/>
        </w:rPr>
        <w:t>next coupon pays in 122 days</w:t>
      </w:r>
      <w:ins w:id="4958" w:author="Aleksander Hansen" w:date="2013-02-14T11:58:00Z">
        <w:r w:rsidR="003108B5">
          <w:rPr>
            <w:rFonts w:ascii="Calibri" w:hAnsi="Calibri"/>
          </w:rPr>
          <w:t>, and the coupon thereafter is in 305 days</w:t>
        </w:r>
      </w:ins>
      <w:ins w:id="4959" w:author="Aleksander Hansen" w:date="2013-02-14T10:50:00Z">
        <w:r>
          <w:rPr>
            <w:rFonts w:ascii="Calibri" w:hAnsi="Calibri"/>
          </w:rPr>
          <w:t xml:space="preserve">. The </w:t>
        </w:r>
      </w:ins>
    </w:p>
    <w:p w14:paraId="52E85EFB" w14:textId="4E685664" w:rsidR="005F2397" w:rsidRPr="008568A7" w:rsidRDefault="00CC188C" w:rsidP="005F2397">
      <w:pPr>
        <w:rPr>
          <w:rFonts w:ascii="Calibri" w:hAnsi="Calibri"/>
        </w:rPr>
      </w:pPr>
      <w:ins w:id="4960" w:author="Aleksander Hansen" w:date="2013-02-14T10:50:00Z">
        <w:r>
          <w:rPr>
            <w:rFonts w:ascii="Calibri" w:hAnsi="Calibri"/>
          </w:rPr>
          <w:t>term-structure is f</w:t>
        </w:r>
      </w:ins>
      <w:del w:id="4961" w:author="Aleksander Hansen" w:date="2013-02-14T10:50:00Z">
        <w:r w:rsidR="005F2397" w:rsidRPr="008568A7" w:rsidDel="00CC188C">
          <w:rPr>
            <w:rFonts w:ascii="Calibri" w:hAnsi="Calibri"/>
          </w:rPr>
          <w:delText>F</w:delText>
        </w:r>
      </w:del>
      <w:r w:rsidR="005F2397" w:rsidRPr="008568A7">
        <w:rPr>
          <w:rFonts w:ascii="Calibri" w:hAnsi="Calibri"/>
        </w:rPr>
        <w:t>lat</w:t>
      </w:r>
      <w:del w:id="4962" w:author="Aleksander Hansen" w:date="2013-02-14T10:51:00Z">
        <w:r w:rsidR="005F2397" w:rsidRPr="008568A7" w:rsidDel="00CC188C">
          <w:rPr>
            <w:rFonts w:ascii="Calibri" w:hAnsi="Calibri"/>
          </w:rPr>
          <w:delText xml:space="preserve"> term structure</w:delText>
        </w:r>
      </w:del>
      <w:r w:rsidR="005F2397" w:rsidRPr="008568A7">
        <w:rPr>
          <w:rFonts w:ascii="Calibri" w:hAnsi="Calibri"/>
        </w:rPr>
        <w:t xml:space="preserve"> at 10%</w:t>
      </w:r>
      <w:ins w:id="4963" w:author="Aleksander Hansen" w:date="2013-02-14T10:51:00Z">
        <w:r>
          <w:rPr>
            <w:rFonts w:ascii="Calibri" w:hAnsi="Calibri"/>
          </w:rPr>
          <w:t>.</w:t>
        </w:r>
      </w:ins>
    </w:p>
    <w:p w14:paraId="3790A245" w14:textId="55F69B94" w:rsidR="005F2397" w:rsidRPr="008568A7" w:rsidRDefault="005F2397" w:rsidP="005F2397">
      <w:pPr>
        <w:rPr>
          <w:rFonts w:ascii="Calibri" w:hAnsi="Calibri"/>
        </w:rPr>
      </w:pPr>
      <w:r w:rsidRPr="008568A7">
        <w:rPr>
          <w:rFonts w:ascii="Calibri" w:hAnsi="Calibri"/>
        </w:rPr>
        <w:t xml:space="preserve">Calculations </w:t>
      </w:r>
      <w:ins w:id="4964" w:author="Aleksander Hansen" w:date="2013-02-14T11:58:00Z">
        <w:r w:rsidR="003108B5">
          <w:rPr>
            <w:rFonts w:ascii="Calibri" w:hAnsi="Calibri"/>
          </w:rPr>
          <w:t>are show below:</w:t>
        </w:r>
      </w:ins>
      <w:del w:id="4965" w:author="Aleksander Hansen" w:date="2013-02-14T11:58:00Z">
        <w:r w:rsidRPr="008568A7" w:rsidDel="003108B5">
          <w:rPr>
            <w:rFonts w:ascii="Calibri" w:hAnsi="Calibri"/>
          </w:rPr>
          <w:delText xml:space="preserve">shown in </w:delText>
        </w:r>
      </w:del>
      <w:del w:id="4966" w:author="Aleksander Hansen" w:date="2013-02-14T10:36:00Z">
        <w:r w:rsidRPr="008568A7" w:rsidDel="00FF2D4D">
          <w:rPr>
            <w:rFonts w:ascii="Calibri" w:hAnsi="Calibri"/>
          </w:rPr>
          <w:delText>right column</w:delText>
        </w:r>
      </w:del>
      <w:del w:id="4967" w:author="Aleksander Hansen" w:date="2013-02-14T11:58:00Z">
        <w:r w:rsidRPr="008568A7" w:rsidDel="003108B5">
          <w:rPr>
            <w:rFonts w:ascii="Calibri" w:hAnsi="Calibri"/>
          </w:rPr>
          <w:delText>:</w:delText>
        </w:r>
      </w:del>
    </w:p>
    <w:p w14:paraId="42ADF7CD" w14:textId="2F6EEB48" w:rsidR="005F2397" w:rsidRPr="008568A7" w:rsidRDefault="005F2397" w:rsidP="005F2397">
      <w:pPr>
        <w:rPr>
          <w:rFonts w:ascii="Calibri" w:hAnsi="Calibri"/>
        </w:rPr>
      </w:pPr>
      <w:r w:rsidRPr="008568A7">
        <w:rPr>
          <w:rFonts w:ascii="Calibri" w:hAnsi="Calibri"/>
        </w:rPr>
        <w:t>Cash price = Accrued interest</w:t>
      </w:r>
      <w:ins w:id="4968"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4969"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 Quoted bond</w:t>
      </w:r>
      <w:ins w:id="4970"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4971"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price = $</w:t>
      </w:r>
      <w:del w:id="4972" w:author="Aleksander Hansen" w:date="2013-02-14T12:42:00Z">
        <w:r w:rsidRPr="008568A7" w:rsidDel="008506C7">
          <w:rPr>
            <w:rFonts w:ascii="Calibri" w:hAnsi="Calibri"/>
          </w:rPr>
          <w:delText>121.978</w:delText>
        </w:r>
      </w:del>
      <w:ins w:id="4973" w:author="Aleksander Hansen" w:date="2013-02-14T12:42:00Z">
        <w:r w:rsidR="008506C7">
          <w:rPr>
            <w:rFonts w:ascii="Calibri" w:hAnsi="Calibri"/>
          </w:rPr>
          <w:t>116.978</w:t>
        </w:r>
      </w:ins>
    </w:p>
    <w:p w14:paraId="270838EF" w14:textId="47C3E300" w:rsidR="005F2397" w:rsidRPr="008568A7" w:rsidRDefault="005F2397" w:rsidP="005F2397">
      <w:pPr>
        <w:rPr>
          <w:rFonts w:ascii="Calibri" w:hAnsi="Calibri"/>
        </w:rPr>
      </w:pPr>
      <w:r w:rsidRPr="008568A7">
        <w:rPr>
          <w:rFonts w:ascii="Calibri" w:hAnsi="Calibri"/>
        </w:rPr>
        <w:t>PV of $6 coupon</w:t>
      </w:r>
      <w:ins w:id="4974"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4975"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to be received in 122 days = $5.803</w:t>
      </w:r>
    </w:p>
    <w:p w14:paraId="017CEAEA" w14:textId="0A0576A8" w:rsidR="005F2397" w:rsidRPr="008568A7" w:rsidRDefault="005F2397" w:rsidP="005F2397">
      <w:pPr>
        <w:rPr>
          <w:rFonts w:ascii="Calibri" w:hAnsi="Calibri"/>
        </w:rPr>
      </w:pPr>
      <w:r w:rsidRPr="008568A7">
        <w:rPr>
          <w:rFonts w:ascii="Calibri" w:hAnsi="Calibri"/>
        </w:rPr>
        <w:t xml:space="preserve">Cash </w:t>
      </w:r>
      <w:r w:rsidR="00972464" w:rsidRPr="008568A7">
        <w:rPr>
          <w:rFonts w:ascii="Calibri" w:hAnsi="Calibri"/>
        </w:rPr>
        <w:t>Futures</w:t>
      </w:r>
      <w:ins w:id="497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977"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 (</w:t>
      </w:r>
      <w:del w:id="4978" w:author="Aleksander Hansen" w:date="2013-02-14T12:32:00Z">
        <w:r w:rsidRPr="008568A7" w:rsidDel="00460244">
          <w:rPr>
            <w:rFonts w:ascii="Calibri" w:hAnsi="Calibri"/>
          </w:rPr>
          <w:delText>121.978</w:delText>
        </w:r>
      </w:del>
      <w:ins w:id="4979" w:author="Aleksander Hansen" w:date="2013-02-14T12:32:00Z">
        <w:r w:rsidR="00460244">
          <w:rPr>
            <w:rFonts w:ascii="Calibri" w:hAnsi="Calibri"/>
          </w:rPr>
          <w:t>116.978</w:t>
        </w:r>
      </w:ins>
      <w:r w:rsidRPr="008568A7">
        <w:rPr>
          <w:rFonts w:ascii="Calibri" w:hAnsi="Calibri"/>
        </w:rPr>
        <w:t xml:space="preserve"> – 5.803) * </w:t>
      </w:r>
      <m:oMath>
        <m:sSup>
          <m:sSupPr>
            <m:ctrlPr>
              <w:ins w:id="4980" w:author="Aleksander Hansen" w:date="2013-02-14T12:32:00Z">
                <w:rPr>
                  <w:rFonts w:ascii="Cambria Math" w:hAnsi="Cambria Math"/>
                  <w:i/>
                  <w:iCs/>
                  <w:sz w:val="28"/>
                  <w:szCs w:val="28"/>
                </w:rPr>
              </w:ins>
            </m:ctrlPr>
          </m:sSupPr>
          <m:e>
            <w:ins w:id="4981" w:author="Aleksander Hansen" w:date="2013-02-14T12:32:00Z">
              <m:r>
                <w:rPr>
                  <w:rFonts w:ascii="Cambria Math" w:hAnsi="Cambria Math"/>
                  <w:sz w:val="28"/>
                  <w:szCs w:val="28"/>
                  <w:rPrChange w:id="4982" w:author="Aleksander Hansen" w:date="2013-02-14T12:33:00Z">
                    <w:rPr>
                      <w:rFonts w:ascii="Cambria Math" w:hAnsi="Cambria Math"/>
                    </w:rPr>
                  </w:rPrChange>
                </w:rPr>
                <m:t>e</m:t>
              </m:r>
            </w:ins>
          </m:e>
          <m:sup>
            <w:ins w:id="4983" w:author="Aleksander Hansen" w:date="2013-02-14T12:32:00Z">
              <m:r>
                <w:rPr>
                  <w:rFonts w:ascii="Cambria Math" w:hAnsi="Cambria Math"/>
                  <w:sz w:val="28"/>
                  <w:szCs w:val="28"/>
                  <w:rPrChange w:id="4984" w:author="Aleksander Hansen" w:date="2013-02-14T12:33:00Z">
                    <w:rPr>
                      <w:rFonts w:ascii="Cambria Math" w:hAnsi="Cambria Math"/>
                    </w:rPr>
                  </w:rPrChange>
                </w:rPr>
                <m:t>10%*270/365</m:t>
              </m:r>
            </w:ins>
          </m:sup>
        </m:sSup>
      </m:oMath>
      <w:del w:id="4985" w:author="Aleksander Hansen" w:date="2013-02-14T12:15:00Z">
        <w:r w:rsidRPr="008506C7" w:rsidDel="000A3462">
          <w:rPr>
            <w:rFonts w:ascii="Calibri" w:hAnsi="Calibri"/>
            <w:sz w:val="28"/>
            <w:szCs w:val="28"/>
            <w:rPrChange w:id="4986" w:author="Aleksander Hansen" w:date="2013-02-14T12:33:00Z">
              <w:rPr>
                <w:rFonts w:ascii="Calibri" w:hAnsi="Calibri"/>
              </w:rPr>
            </w:rPrChange>
          </w:rPr>
          <w:delText>EXP[</w:delText>
        </w:r>
      </w:del>
      <w:del w:id="4987" w:author="Aleksander Hansen" w:date="2013-02-14T12:33:00Z">
        <w:r w:rsidRPr="008506C7" w:rsidDel="008506C7">
          <w:rPr>
            <w:rFonts w:ascii="Calibri" w:hAnsi="Calibri"/>
            <w:sz w:val="28"/>
            <w:szCs w:val="28"/>
            <w:rPrChange w:id="4988" w:author="Aleksander Hansen" w:date="2013-02-14T12:33:00Z">
              <w:rPr>
                <w:rFonts w:ascii="Calibri" w:hAnsi="Calibri"/>
              </w:rPr>
            </w:rPrChange>
          </w:rPr>
          <w:delText xml:space="preserve">10% * 270/365 days] </w:delText>
        </w:r>
      </w:del>
      <w:r w:rsidRPr="008506C7">
        <w:rPr>
          <w:rFonts w:ascii="Calibri" w:hAnsi="Calibri"/>
          <w:sz w:val="28"/>
          <w:szCs w:val="28"/>
          <w:rPrChange w:id="4989" w:author="Aleksander Hansen" w:date="2013-02-14T12:33:00Z">
            <w:rPr>
              <w:rFonts w:ascii="Calibri" w:hAnsi="Calibri"/>
            </w:rPr>
          </w:rPrChange>
        </w:rPr>
        <w:t>=</w:t>
      </w:r>
      <w:r w:rsidRPr="008568A7">
        <w:rPr>
          <w:rFonts w:ascii="Calibri" w:hAnsi="Calibri"/>
        </w:rPr>
        <w:t xml:space="preserve"> $</w:t>
      </w:r>
      <w:del w:id="4990" w:author="Aleksander Hansen" w:date="2013-02-14T12:33:00Z">
        <w:r w:rsidRPr="008568A7" w:rsidDel="008506C7">
          <w:rPr>
            <w:rFonts w:ascii="Calibri" w:hAnsi="Calibri"/>
          </w:rPr>
          <w:delText>125.095</w:delText>
        </w:r>
      </w:del>
      <w:ins w:id="4991" w:author="Aleksander Hansen" w:date="2013-02-14T12:33:00Z">
        <w:r w:rsidR="008506C7">
          <w:rPr>
            <w:rFonts w:ascii="Calibri" w:hAnsi="Calibri"/>
          </w:rPr>
          <w:t>119.711</w:t>
        </w:r>
      </w:ins>
    </w:p>
    <w:p w14:paraId="304CCE6D" w14:textId="7B295B23" w:rsidR="005F2397" w:rsidRPr="008568A7" w:rsidRDefault="005F2397" w:rsidP="005F2397">
      <w:pPr>
        <w:rPr>
          <w:rFonts w:ascii="Calibri" w:hAnsi="Calibri"/>
        </w:rPr>
      </w:pPr>
      <w:r w:rsidRPr="008568A7">
        <w:rPr>
          <w:rFonts w:ascii="Calibri" w:hAnsi="Calibri"/>
        </w:rPr>
        <w:t xml:space="preserve">Quoted </w:t>
      </w:r>
      <w:r w:rsidR="00972464" w:rsidRPr="008568A7">
        <w:rPr>
          <w:rFonts w:ascii="Calibri" w:hAnsi="Calibri"/>
        </w:rPr>
        <w:t>Futures</w:t>
      </w:r>
      <w:ins w:id="499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993"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 $</w:t>
      </w:r>
      <w:ins w:id="4994" w:author="Aleksander Hansen" w:date="2013-02-14T12:34:00Z">
        <w:r w:rsidR="008506C7">
          <w:rPr>
            <w:rFonts w:ascii="Calibri" w:hAnsi="Calibri"/>
          </w:rPr>
          <w:t>119.711</w:t>
        </w:r>
      </w:ins>
      <w:del w:id="4995" w:author="Aleksander Hansen" w:date="2013-02-14T12:34:00Z">
        <w:r w:rsidRPr="008568A7" w:rsidDel="008506C7">
          <w:rPr>
            <w:rFonts w:ascii="Calibri" w:hAnsi="Calibri"/>
          </w:rPr>
          <w:delText>125.095</w:delText>
        </w:r>
      </w:del>
      <w:r w:rsidRPr="008568A7">
        <w:rPr>
          <w:rFonts w:ascii="Calibri" w:hAnsi="Calibri"/>
        </w:rPr>
        <w:t xml:space="preserve"> – (6 * 148/(148+35)) = $1</w:t>
      </w:r>
      <w:ins w:id="4996" w:author="Aleksander Hansen" w:date="2013-02-14T12:34:00Z">
        <w:r w:rsidR="008506C7">
          <w:rPr>
            <w:rFonts w:ascii="Calibri" w:hAnsi="Calibri"/>
          </w:rPr>
          <w:t>14.859</w:t>
        </w:r>
      </w:ins>
      <w:del w:id="4997" w:author="Aleksander Hansen" w:date="2013-02-14T12:34:00Z">
        <w:r w:rsidRPr="008568A7" w:rsidDel="008506C7">
          <w:rPr>
            <w:rFonts w:ascii="Calibri" w:hAnsi="Calibri"/>
          </w:rPr>
          <w:delText>20.242</w:delText>
        </w:r>
      </w:del>
    </w:p>
    <w:p w14:paraId="0D980704" w14:textId="312E432B" w:rsidR="005F2397" w:rsidRPr="008568A7" w:rsidRDefault="005F2397" w:rsidP="005F2397">
      <w:pPr>
        <w:rPr>
          <w:rFonts w:ascii="Calibri" w:hAnsi="Calibri"/>
        </w:rPr>
      </w:pPr>
      <w:r w:rsidRPr="008568A7">
        <w:rPr>
          <w:rFonts w:ascii="Calibri" w:hAnsi="Calibri"/>
        </w:rPr>
        <w:t xml:space="preserve">Quoted </w:t>
      </w:r>
      <w:r w:rsidR="00972464" w:rsidRPr="008568A7">
        <w:rPr>
          <w:rFonts w:ascii="Calibri" w:hAnsi="Calibri"/>
        </w:rPr>
        <w:t>Futures</w:t>
      </w:r>
      <w:ins w:id="4998"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999"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(CTD) = </w:t>
      </w:r>
      <w:ins w:id="5000" w:author="Aleksander Hansen" w:date="2013-02-14T12:34:00Z">
        <w:r w:rsidR="008506C7">
          <w:rPr>
            <w:rFonts w:ascii="Calibri" w:hAnsi="Calibri"/>
          </w:rPr>
          <w:t xml:space="preserve">114.859 </w:t>
        </w:r>
      </w:ins>
      <w:del w:id="5001" w:author="Aleksander Hansen" w:date="2013-02-14T12:34:00Z">
        <w:r w:rsidRPr="008568A7" w:rsidDel="008506C7">
          <w:rPr>
            <w:rFonts w:ascii="Calibri" w:hAnsi="Calibri"/>
          </w:rPr>
          <w:delText xml:space="preserve">120.242 </w:delText>
        </w:r>
      </w:del>
      <w:r w:rsidRPr="008568A7">
        <w:rPr>
          <w:rFonts w:ascii="Calibri" w:hAnsi="Calibri"/>
        </w:rPr>
        <w:t>/ 1.</w:t>
      </w:r>
      <w:ins w:id="5002" w:author="Aleksander Hansen" w:date="2013-02-14T12:34:00Z">
        <w:r w:rsidR="008506C7">
          <w:rPr>
            <w:rFonts w:ascii="Calibri" w:hAnsi="Calibri"/>
          </w:rPr>
          <w:t>6</w:t>
        </w:r>
      </w:ins>
      <w:del w:id="5003" w:author="Aleksander Hansen" w:date="2013-02-14T12:34:00Z">
        <w:r w:rsidRPr="008568A7" w:rsidDel="008506C7">
          <w:rPr>
            <w:rFonts w:ascii="Calibri" w:hAnsi="Calibri"/>
          </w:rPr>
          <w:delText>4</w:delText>
        </w:r>
      </w:del>
      <w:r w:rsidRPr="008568A7">
        <w:rPr>
          <w:rFonts w:ascii="Calibri" w:hAnsi="Calibri"/>
        </w:rPr>
        <w:t xml:space="preserve"> = </w:t>
      </w:r>
      <w:ins w:id="5004" w:author="Aleksander Hansen" w:date="2013-02-14T12:34:00Z">
        <w:r w:rsidR="008506C7">
          <w:rPr>
            <w:rFonts w:ascii="Calibri" w:hAnsi="Calibri"/>
          </w:rPr>
          <w:t>71.79</w:t>
        </w:r>
      </w:ins>
      <w:del w:id="5005" w:author="Aleksander Hansen" w:date="2013-02-14T12:34:00Z">
        <w:r w:rsidRPr="008568A7" w:rsidDel="008506C7">
          <w:rPr>
            <w:rFonts w:ascii="Calibri" w:hAnsi="Calibri"/>
          </w:rPr>
          <w:delText>85.887</w:delText>
        </w:r>
      </w:del>
    </w:p>
    <w:p w14:paraId="1C51D426" w14:textId="77777777" w:rsidR="005F2397" w:rsidRPr="008568A7" w:rsidRDefault="005F2397" w:rsidP="005F2397">
      <w:pPr>
        <w:rPr>
          <w:rFonts w:ascii="Calibri" w:hAnsi="Calibri"/>
        </w:rPr>
      </w:pPr>
    </w:p>
    <w:tbl>
      <w:tblPr>
        <w:tblpPr w:leftFromText="187" w:rightFromText="187" w:vertAnchor="page" w:horzAnchor="margin" w:tblpXSpec="right" w:tblpY="7331"/>
        <w:tblW w:w="4065" w:type="dxa"/>
        <w:tblCellMar>
          <w:left w:w="0" w:type="dxa"/>
          <w:right w:w="0" w:type="dxa"/>
        </w:tblCellMar>
        <w:tblLook w:val="04A0" w:firstRow="1" w:lastRow="0" w:firstColumn="1" w:lastColumn="0" w:noHBand="0" w:noVBand="1"/>
      </w:tblPr>
      <w:tblGrid>
        <w:gridCol w:w="1480"/>
        <w:gridCol w:w="1235"/>
        <w:gridCol w:w="1350"/>
      </w:tblGrid>
      <w:tr w:rsidR="005F2397" w:rsidRPr="008568A7" w:rsidDel="00CC188C" w14:paraId="0F149103" w14:textId="6857B775" w:rsidTr="005F2397">
        <w:trPr>
          <w:trHeight w:val="288"/>
          <w:del w:id="5006"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A446DAB" w14:textId="53CDC4A4" w:rsidR="005F2397" w:rsidRPr="008568A7" w:rsidDel="00CC188C" w:rsidRDefault="005F2397" w:rsidP="005F2397">
            <w:pPr>
              <w:rPr>
                <w:del w:id="5007" w:author="Aleksander Hansen" w:date="2013-02-14T10:44:00Z"/>
                <w:rFonts w:ascii="Calibri" w:hAnsi="Calibri"/>
              </w:rPr>
            </w:pPr>
            <w:moveFromRangeStart w:id="5008" w:author="Aleksander Hansen" w:date="2013-02-11T16:23:00Z" w:name="move222219099"/>
            <w:moveFrom w:id="5009" w:author="Aleksander Hansen" w:date="2013-02-11T16:23:00Z">
              <w:del w:id="5010" w:author="Aleksander Hansen" w:date="2013-02-14T10:44:00Z">
                <w:r w:rsidRPr="008568A7" w:rsidDel="00CC188C">
                  <w:rPr>
                    <w:rFonts w:ascii="Calibri" w:hAnsi="Calibri"/>
                  </w:rPr>
                  <w:delText>Accrued Interest</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7E2FE942" w14:textId="76DBC66A" w:rsidR="005F2397" w:rsidRPr="008568A7" w:rsidDel="00CC188C" w:rsidRDefault="005F2397" w:rsidP="005F2397">
            <w:pPr>
              <w:rPr>
                <w:del w:id="5011" w:author="Aleksander Hansen" w:date="2013-02-14T10:44:00Z"/>
                <w:rFonts w:ascii="Calibri" w:hAnsi="Calibri"/>
              </w:rPr>
            </w:pPr>
            <w:moveFrom w:id="5012" w:author="Aleksander Hansen" w:date="2013-02-11T16:23:00Z">
              <w:del w:id="5013" w:author="Aleksander Hansen" w:date="2013-02-14T10:44:00Z">
                <w:r w:rsidRPr="008568A7" w:rsidDel="00CC188C">
                  <w:rPr>
                    <w:rFonts w:ascii="Calibri" w:hAnsi="Calibri"/>
                  </w:rPr>
                  <w:delText>$1.978</w:delText>
                </w:r>
              </w:del>
            </w:moveFrom>
          </w:p>
        </w:tc>
      </w:tr>
      <w:tr w:rsidR="005F2397" w:rsidRPr="008568A7" w:rsidDel="00CC188C" w14:paraId="3573CBA2" w14:textId="444570C4" w:rsidTr="005F2397">
        <w:trPr>
          <w:trHeight w:val="288"/>
          <w:del w:id="5014"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30BDDE8" w14:textId="32FC245C" w:rsidR="005F2397" w:rsidRPr="008568A7" w:rsidDel="00CC188C" w:rsidRDefault="005F2397" w:rsidP="005F2397">
            <w:pPr>
              <w:rPr>
                <w:del w:id="5015" w:author="Aleksander Hansen" w:date="2013-02-14T10:44:00Z"/>
                <w:rFonts w:ascii="Calibri" w:hAnsi="Calibri"/>
              </w:rPr>
            </w:pPr>
            <w:moveFrom w:id="5016" w:author="Aleksander Hansen" w:date="2013-02-11T16:23:00Z">
              <w:del w:id="5017" w:author="Aleksander Hansen" w:date="2013-02-14T10:44:00Z">
                <w:r w:rsidRPr="008568A7" w:rsidDel="00CC188C">
                  <w:rPr>
                    <w:rFonts w:ascii="Calibri" w:hAnsi="Calibri"/>
                  </w:rPr>
                  <w:delText>Cash (Dirty Price)</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194CE181" w14:textId="739C0A56" w:rsidR="005F2397" w:rsidRPr="008568A7" w:rsidDel="00CC188C" w:rsidRDefault="005F2397" w:rsidP="005F2397">
            <w:pPr>
              <w:rPr>
                <w:del w:id="5018" w:author="Aleksander Hansen" w:date="2013-02-14T10:44:00Z"/>
                <w:rFonts w:ascii="Calibri" w:hAnsi="Calibri"/>
              </w:rPr>
            </w:pPr>
            <w:moveFrom w:id="5019" w:author="Aleksander Hansen" w:date="2013-02-11T16:23:00Z">
              <w:del w:id="5020" w:author="Aleksander Hansen" w:date="2013-02-14T10:44:00Z">
                <w:r w:rsidRPr="008568A7" w:rsidDel="00CC188C">
                  <w:rPr>
                    <w:rFonts w:ascii="Calibri" w:hAnsi="Calibri"/>
                  </w:rPr>
                  <w:delText>$121.978</w:delText>
                </w:r>
              </w:del>
            </w:moveFrom>
          </w:p>
        </w:tc>
      </w:tr>
      <w:tr w:rsidR="005F2397" w:rsidRPr="008568A7" w:rsidDel="00CC188C" w14:paraId="235B5F55" w14:textId="3D94ECBC" w:rsidTr="005F2397">
        <w:trPr>
          <w:trHeight w:val="288"/>
          <w:del w:id="5021"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657E16A" w14:textId="2A16336E" w:rsidR="005F2397" w:rsidRPr="008568A7" w:rsidDel="00CC188C" w:rsidRDefault="005F2397" w:rsidP="005F2397">
            <w:pPr>
              <w:rPr>
                <w:del w:id="5022" w:author="Aleksander Hansen" w:date="2013-02-14T10:44:00Z"/>
                <w:rFonts w:ascii="Calibri" w:hAnsi="Calibri"/>
              </w:rPr>
            </w:pPr>
            <w:moveFrom w:id="5023" w:author="Aleksander Hansen" w:date="2013-02-11T16:23:00Z">
              <w:del w:id="5024" w:author="Aleksander Hansen" w:date="2013-02-14T10:44:00Z">
                <w:r w:rsidRPr="008568A7" w:rsidDel="00CC188C">
                  <w:rPr>
                    <w:rFonts w:ascii="Calibri" w:hAnsi="Calibri"/>
                  </w:rPr>
                  <w:delText>PV of coupon</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46F77FF" w14:textId="4AEB3D21" w:rsidR="005F2397" w:rsidRPr="008568A7" w:rsidDel="00CC188C" w:rsidRDefault="005F2397" w:rsidP="005F2397">
            <w:pPr>
              <w:rPr>
                <w:del w:id="5025" w:author="Aleksander Hansen" w:date="2013-02-14T10:44:00Z"/>
                <w:rFonts w:ascii="Calibri" w:hAnsi="Calibri"/>
              </w:rPr>
            </w:pPr>
            <w:moveFrom w:id="5026" w:author="Aleksander Hansen" w:date="2013-02-11T16:23:00Z">
              <w:del w:id="5027" w:author="Aleksander Hansen" w:date="2013-02-14T10:44:00Z">
                <w:r w:rsidRPr="008568A7" w:rsidDel="00CC188C">
                  <w:rPr>
                    <w:rFonts w:ascii="Calibri" w:hAnsi="Calibri"/>
                  </w:rPr>
                  <w:delText>$5.803</w:delText>
                </w:r>
              </w:del>
            </w:moveFrom>
          </w:p>
        </w:tc>
      </w:tr>
      <w:tr w:rsidR="005F2397" w:rsidRPr="008568A7" w:rsidDel="00CC188C" w14:paraId="317A0AB8" w14:textId="7502135F" w:rsidTr="005F2397">
        <w:trPr>
          <w:trHeight w:val="288"/>
          <w:del w:id="5028"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36516BA" w14:textId="71009F22" w:rsidR="005F2397" w:rsidRPr="008568A7" w:rsidDel="00CC188C" w:rsidRDefault="005F2397" w:rsidP="005F2397">
            <w:pPr>
              <w:rPr>
                <w:del w:id="5029" w:author="Aleksander Hansen" w:date="2013-02-14T10:44:00Z"/>
                <w:rFonts w:ascii="Calibri" w:hAnsi="Calibri"/>
              </w:rPr>
            </w:pPr>
            <w:moveFrom w:id="5030" w:author="Aleksander Hansen" w:date="2013-02-11T16:23:00Z">
              <w:del w:id="5031" w:author="Aleksander Hansen" w:date="2013-02-14T10:44:00Z">
                <w:r w:rsidRPr="008568A7" w:rsidDel="00CC188C">
                  <w:rPr>
                    <w:rFonts w:ascii="Calibri" w:hAnsi="Calibri"/>
                  </w:rPr>
                  <w:delText>Cash Futures Price</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8257EB0" w14:textId="6E169FEC" w:rsidR="005F2397" w:rsidRPr="008568A7" w:rsidDel="00CC188C" w:rsidRDefault="005F2397" w:rsidP="005F2397">
            <w:pPr>
              <w:rPr>
                <w:del w:id="5032" w:author="Aleksander Hansen" w:date="2013-02-14T10:44:00Z"/>
                <w:rFonts w:ascii="Calibri" w:hAnsi="Calibri"/>
              </w:rPr>
            </w:pPr>
            <w:moveFrom w:id="5033" w:author="Aleksander Hansen" w:date="2013-02-11T16:23:00Z">
              <w:del w:id="5034" w:author="Aleksander Hansen" w:date="2013-02-14T10:44:00Z">
                <w:r w:rsidRPr="008568A7" w:rsidDel="00CC188C">
                  <w:rPr>
                    <w:rFonts w:ascii="Calibri" w:hAnsi="Calibri"/>
                  </w:rPr>
                  <w:delText>$125.095</w:delText>
                </w:r>
              </w:del>
            </w:moveFrom>
          </w:p>
        </w:tc>
      </w:tr>
      <w:tr w:rsidR="005F2397" w:rsidRPr="008568A7" w:rsidDel="00CC188C" w14:paraId="23ED7018" w14:textId="622BCDF5" w:rsidTr="005F2397">
        <w:trPr>
          <w:trHeight w:val="65"/>
          <w:del w:id="5035"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1F9F416" w14:textId="121E7AEC" w:rsidR="005F2397" w:rsidRPr="008568A7" w:rsidDel="00CC188C" w:rsidRDefault="005F2397" w:rsidP="005F2397">
            <w:pPr>
              <w:rPr>
                <w:del w:id="5036" w:author="Aleksander Hansen" w:date="2013-02-14T10:44:00Z"/>
                <w:rFonts w:ascii="Calibri" w:hAnsi="Calibri"/>
              </w:rPr>
            </w:pPr>
            <w:moveFrom w:id="5037" w:author="Aleksander Hansen" w:date="2013-02-11T16:23:00Z">
              <w:del w:id="5038" w:author="Aleksander Hansen" w:date="2013-02-14T10:44:00Z">
                <w:r w:rsidRPr="008568A7" w:rsidDel="00CC188C">
                  <w:rPr>
                    <w:rFonts w:ascii="Calibri" w:hAnsi="Calibri"/>
                  </w:rPr>
                  <w:delText>Days Accrue, @ delivery</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D15AF28" w14:textId="5D7B6703" w:rsidR="005F2397" w:rsidRPr="008568A7" w:rsidDel="00CC188C" w:rsidRDefault="005F2397" w:rsidP="005F2397">
            <w:pPr>
              <w:rPr>
                <w:del w:id="5039" w:author="Aleksander Hansen" w:date="2013-02-14T10:44:00Z"/>
                <w:rFonts w:ascii="Calibri" w:hAnsi="Calibri"/>
              </w:rPr>
            </w:pPr>
            <w:moveFrom w:id="5040" w:author="Aleksander Hansen" w:date="2013-02-11T16:23:00Z">
              <w:del w:id="5041" w:author="Aleksander Hansen" w:date="2013-02-14T10:44:00Z">
                <w:r w:rsidRPr="008568A7" w:rsidDel="00CC188C">
                  <w:rPr>
                    <w:rFonts w:ascii="Calibri" w:hAnsi="Calibri"/>
                  </w:rPr>
                  <w:delText xml:space="preserve">             148 </w:delText>
                </w:r>
              </w:del>
            </w:moveFrom>
          </w:p>
        </w:tc>
      </w:tr>
      <w:tr w:rsidR="005F2397" w:rsidRPr="008568A7" w:rsidDel="00CC188C" w14:paraId="48C7493B" w14:textId="721CDAE8" w:rsidTr="005F2397">
        <w:trPr>
          <w:trHeight w:val="65"/>
          <w:del w:id="5042"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6F20509" w14:textId="36624899" w:rsidR="005F2397" w:rsidRPr="008568A7" w:rsidDel="00CC188C" w:rsidRDefault="005F2397" w:rsidP="005F2397">
            <w:pPr>
              <w:rPr>
                <w:del w:id="5043" w:author="Aleksander Hansen" w:date="2013-02-14T10:44:00Z"/>
                <w:rFonts w:ascii="Calibri" w:hAnsi="Calibri"/>
              </w:rPr>
            </w:pPr>
            <w:moveFrom w:id="5044" w:author="Aleksander Hansen" w:date="2013-02-11T16:23:00Z">
              <w:del w:id="5045" w:author="Aleksander Hansen" w:date="2013-02-14T10:44:00Z">
                <w:r w:rsidRPr="008568A7" w:rsidDel="00CC188C">
                  <w:rPr>
                    <w:rFonts w:ascii="Calibri" w:hAnsi="Calibri"/>
                  </w:rPr>
                  <w:delText>Days Remain, @ delivery</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DB80C93" w14:textId="3E7D907D" w:rsidR="005F2397" w:rsidRPr="008568A7" w:rsidDel="00CC188C" w:rsidRDefault="005F2397" w:rsidP="005F2397">
            <w:pPr>
              <w:rPr>
                <w:del w:id="5046" w:author="Aleksander Hansen" w:date="2013-02-14T10:44:00Z"/>
                <w:rFonts w:ascii="Calibri" w:hAnsi="Calibri"/>
              </w:rPr>
            </w:pPr>
            <w:moveFrom w:id="5047" w:author="Aleksander Hansen" w:date="2013-02-11T16:23:00Z">
              <w:del w:id="5048" w:author="Aleksander Hansen" w:date="2013-02-14T10:44:00Z">
                <w:r w:rsidRPr="008568A7" w:rsidDel="00CC188C">
                  <w:rPr>
                    <w:rFonts w:ascii="Calibri" w:hAnsi="Calibri"/>
                  </w:rPr>
                  <w:delText xml:space="preserve">              35 </w:delText>
                </w:r>
              </w:del>
            </w:moveFrom>
          </w:p>
        </w:tc>
      </w:tr>
      <w:tr w:rsidR="005F2397" w:rsidRPr="008568A7" w:rsidDel="00CC188C" w14:paraId="49FC6825" w14:textId="44D7202A" w:rsidTr="005F2397">
        <w:trPr>
          <w:trHeight w:val="288"/>
          <w:del w:id="5049"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0513095" w14:textId="1C8FB737" w:rsidR="005F2397" w:rsidRPr="008568A7" w:rsidDel="00CC188C" w:rsidRDefault="005F2397" w:rsidP="005F2397">
            <w:pPr>
              <w:rPr>
                <w:del w:id="5050" w:author="Aleksander Hansen" w:date="2013-02-14T10:44:00Z"/>
                <w:rFonts w:ascii="Calibri" w:hAnsi="Calibri"/>
              </w:rPr>
            </w:pPr>
            <w:moveFrom w:id="5051" w:author="Aleksander Hansen" w:date="2013-02-11T16:23:00Z">
              <w:del w:id="5052" w:author="Aleksander Hansen" w:date="2013-02-14T10:44:00Z">
                <w:r w:rsidRPr="008568A7" w:rsidDel="00CC188C">
                  <w:rPr>
                    <w:rFonts w:ascii="Calibri" w:hAnsi="Calibri"/>
                  </w:rPr>
                  <w:delText>Quoted FP, 12% bond</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5C176EE" w14:textId="1F741F07" w:rsidR="005F2397" w:rsidRPr="008568A7" w:rsidDel="00CC188C" w:rsidRDefault="005F2397" w:rsidP="005F2397">
            <w:pPr>
              <w:rPr>
                <w:del w:id="5053" w:author="Aleksander Hansen" w:date="2013-02-14T10:44:00Z"/>
                <w:rFonts w:ascii="Calibri" w:hAnsi="Calibri"/>
              </w:rPr>
            </w:pPr>
            <w:moveFrom w:id="5054" w:author="Aleksander Hansen" w:date="2013-02-11T16:23:00Z">
              <w:del w:id="5055" w:author="Aleksander Hansen" w:date="2013-02-14T10:44:00Z">
                <w:r w:rsidRPr="008568A7" w:rsidDel="00CC188C">
                  <w:rPr>
                    <w:rFonts w:ascii="Calibri" w:hAnsi="Calibri"/>
                  </w:rPr>
                  <w:delText>$120.242</w:delText>
                </w:r>
              </w:del>
            </w:moveFrom>
          </w:p>
        </w:tc>
      </w:tr>
      <w:tr w:rsidR="005F2397" w:rsidRPr="008568A7" w:rsidDel="00CC188C" w14:paraId="40120937" w14:textId="439C0B52" w:rsidTr="005F2397">
        <w:trPr>
          <w:trHeight w:val="288"/>
          <w:del w:id="5056" w:author="Aleksander Hansen" w:date="2013-02-14T10:44:00Z"/>
        </w:trPr>
        <w:tc>
          <w:tcPr>
            <w:tcW w:w="1480" w:type="dxa"/>
            <w:tcBorders>
              <w:top w:val="nil"/>
              <w:left w:val="nil"/>
              <w:bottom w:val="nil"/>
              <w:right w:val="nil"/>
            </w:tcBorders>
            <w:shd w:val="clear" w:color="auto" w:fill="auto"/>
            <w:tcMar>
              <w:top w:w="15" w:type="dxa"/>
              <w:left w:w="15" w:type="dxa"/>
              <w:bottom w:w="0" w:type="dxa"/>
              <w:right w:w="15" w:type="dxa"/>
            </w:tcMar>
            <w:vAlign w:val="center"/>
            <w:hideMark/>
          </w:tcPr>
          <w:p w14:paraId="73342B8E" w14:textId="0BF9D62F" w:rsidR="005F2397" w:rsidRPr="008568A7" w:rsidDel="00CC188C" w:rsidRDefault="005F2397" w:rsidP="005F2397">
            <w:pPr>
              <w:rPr>
                <w:del w:id="5057" w:author="Aleksander Hansen" w:date="2013-02-14T10:44:00Z"/>
                <w:rFonts w:ascii="Calibri" w:hAnsi="Calibri"/>
              </w:rPr>
            </w:pPr>
          </w:p>
        </w:tc>
        <w:tc>
          <w:tcPr>
            <w:tcW w:w="1235" w:type="dxa"/>
            <w:tcBorders>
              <w:top w:val="nil"/>
              <w:left w:val="nil"/>
              <w:bottom w:val="nil"/>
              <w:right w:val="nil"/>
            </w:tcBorders>
            <w:shd w:val="clear" w:color="auto" w:fill="auto"/>
            <w:tcMar>
              <w:top w:w="15" w:type="dxa"/>
              <w:left w:w="15" w:type="dxa"/>
              <w:bottom w:w="0" w:type="dxa"/>
              <w:right w:w="15" w:type="dxa"/>
            </w:tcMar>
            <w:vAlign w:val="center"/>
            <w:hideMark/>
          </w:tcPr>
          <w:p w14:paraId="3377D7CE" w14:textId="0A9A8445" w:rsidR="005F2397" w:rsidRPr="008568A7" w:rsidDel="00CC188C" w:rsidRDefault="005F2397" w:rsidP="005F2397">
            <w:pPr>
              <w:rPr>
                <w:del w:id="5058" w:author="Aleksander Hansen" w:date="2013-02-14T10:44:00Z"/>
                <w:rFonts w:ascii="Calibri" w:hAnsi="Calibri"/>
              </w:rPr>
            </w:pP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179EBEFF" w14:textId="64D11192" w:rsidR="005F2397" w:rsidRPr="008568A7" w:rsidDel="00CC188C" w:rsidRDefault="005F2397" w:rsidP="005F2397">
            <w:pPr>
              <w:rPr>
                <w:del w:id="5059" w:author="Aleksander Hansen" w:date="2013-02-14T10:44:00Z"/>
                <w:rFonts w:ascii="Calibri" w:hAnsi="Calibri"/>
              </w:rPr>
            </w:pPr>
          </w:p>
        </w:tc>
      </w:tr>
      <w:tr w:rsidR="005F2397" w:rsidRPr="008568A7" w:rsidDel="00CC188C" w14:paraId="2EE18818" w14:textId="73DA7B0D" w:rsidTr="005F2397">
        <w:trPr>
          <w:trHeight w:val="288"/>
          <w:del w:id="5060"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EF84EE3" w14:textId="2B675FD2" w:rsidR="005F2397" w:rsidRPr="008568A7" w:rsidDel="00CC188C" w:rsidRDefault="005F2397" w:rsidP="005F2397">
            <w:pPr>
              <w:rPr>
                <w:del w:id="5061" w:author="Aleksander Hansen" w:date="2013-02-14T10:44:00Z"/>
                <w:rFonts w:ascii="Calibri" w:hAnsi="Calibri"/>
              </w:rPr>
            </w:pPr>
            <w:moveFrom w:id="5062" w:author="Aleksander Hansen" w:date="2013-02-11T16:23:00Z">
              <w:del w:id="5063" w:author="Aleksander Hansen" w:date="2013-02-14T10:44:00Z">
                <w:r w:rsidRPr="008568A7" w:rsidDel="00CC188C">
                  <w:rPr>
                    <w:rFonts w:ascii="Calibri" w:hAnsi="Calibri"/>
                  </w:rPr>
                  <w:delText>Quoted FP, CTD</w:delText>
                </w:r>
              </w:del>
            </w:moveFrom>
          </w:p>
        </w:tc>
        <w:tc>
          <w:tcPr>
            <w:tcW w:w="1350" w:type="dxa"/>
            <w:tcBorders>
              <w:top w:val="nil"/>
              <w:left w:val="nil"/>
              <w:bottom w:val="nil"/>
              <w:right w:val="nil"/>
            </w:tcBorders>
            <w:shd w:val="clear" w:color="auto" w:fill="DBEEF3"/>
            <w:tcMar>
              <w:top w:w="15" w:type="dxa"/>
              <w:left w:w="15" w:type="dxa"/>
              <w:bottom w:w="0" w:type="dxa"/>
              <w:right w:w="15" w:type="dxa"/>
            </w:tcMar>
            <w:vAlign w:val="center"/>
            <w:hideMark/>
          </w:tcPr>
          <w:p w14:paraId="66F70E03" w14:textId="50B611EC" w:rsidR="005F2397" w:rsidRPr="008568A7" w:rsidDel="00CC188C" w:rsidRDefault="005F2397" w:rsidP="005F2397">
            <w:pPr>
              <w:rPr>
                <w:del w:id="5064" w:author="Aleksander Hansen" w:date="2013-02-14T10:44:00Z"/>
                <w:rFonts w:ascii="Calibri" w:hAnsi="Calibri"/>
              </w:rPr>
            </w:pPr>
            <w:moveFrom w:id="5065" w:author="Aleksander Hansen" w:date="2013-02-11T16:23:00Z">
              <w:del w:id="5066" w:author="Aleksander Hansen" w:date="2013-02-14T10:44:00Z">
                <w:r w:rsidRPr="008568A7" w:rsidDel="00CC188C">
                  <w:rPr>
                    <w:rFonts w:ascii="Calibri" w:hAnsi="Calibri"/>
                  </w:rPr>
                  <w:delText>$85.887</w:delText>
                </w:r>
              </w:del>
            </w:moveFrom>
          </w:p>
        </w:tc>
      </w:tr>
    </w:tbl>
    <w:tbl>
      <w:tblPr>
        <w:tblpPr w:leftFromText="187" w:rightFromText="187" w:vertAnchor="page" w:horzAnchor="page" w:tblpX="2176" w:tblpY="3875"/>
        <w:tblW w:w="4065" w:type="dxa"/>
        <w:tblCellMar>
          <w:left w:w="0" w:type="dxa"/>
          <w:right w:w="0" w:type="dxa"/>
        </w:tblCellMar>
        <w:tblLook w:val="04A0" w:firstRow="1" w:lastRow="0" w:firstColumn="1" w:lastColumn="0" w:noHBand="0" w:noVBand="1"/>
      </w:tblPr>
      <w:tblGrid>
        <w:gridCol w:w="1480"/>
        <w:gridCol w:w="1235"/>
        <w:gridCol w:w="1350"/>
        <w:tblGridChange w:id="5067">
          <w:tblGrid>
            <w:gridCol w:w="93"/>
            <w:gridCol w:w="1387"/>
            <w:gridCol w:w="1235"/>
            <w:gridCol w:w="93"/>
            <w:gridCol w:w="1257"/>
            <w:gridCol w:w="93"/>
          </w:tblGrid>
        </w:tblGridChange>
      </w:tblGrid>
      <w:tr w:rsidR="008D378D" w:rsidRPr="008568A7" w:rsidDel="00CC188C" w14:paraId="3A7D8710" w14:textId="1CC73E44" w:rsidTr="008D378D">
        <w:trPr>
          <w:trHeight w:val="288"/>
          <w:del w:id="5068"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moveFromRangeEnd w:id="5008"/>
          <w:p w14:paraId="77452C51" w14:textId="66657FD8" w:rsidR="008D378D" w:rsidRPr="008568A7" w:rsidDel="00CC188C" w:rsidRDefault="008D378D" w:rsidP="008D378D">
            <w:pPr>
              <w:rPr>
                <w:del w:id="5069" w:author="Aleksander Hansen" w:date="2013-02-14T10:44:00Z"/>
                <w:rFonts w:ascii="Calibri" w:hAnsi="Calibri"/>
              </w:rPr>
            </w:pPr>
            <w:moveToRangeStart w:id="5070" w:author="Aleksander Hansen" w:date="2013-02-11T16:23:00Z" w:name="move222219099"/>
            <w:moveTo w:id="5071" w:author="Aleksander Hansen" w:date="2013-02-11T16:23:00Z">
              <w:del w:id="5072" w:author="Aleksander Hansen" w:date="2013-02-14T10:44:00Z">
                <w:r w:rsidRPr="008568A7" w:rsidDel="00CC188C">
                  <w:rPr>
                    <w:rFonts w:ascii="Calibri" w:hAnsi="Calibri"/>
                  </w:rPr>
                  <w:delText>Accrued Interest</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33C227CC" w14:textId="472CCD27" w:rsidR="008D378D" w:rsidRPr="008568A7" w:rsidDel="00CC188C" w:rsidRDefault="008D378D" w:rsidP="008D378D">
            <w:pPr>
              <w:rPr>
                <w:del w:id="5073" w:author="Aleksander Hansen" w:date="2013-02-14T10:44:00Z"/>
                <w:rFonts w:ascii="Calibri" w:hAnsi="Calibri"/>
              </w:rPr>
            </w:pPr>
            <w:moveTo w:id="5074" w:author="Aleksander Hansen" w:date="2013-02-11T16:23:00Z">
              <w:del w:id="5075" w:author="Aleksander Hansen" w:date="2013-02-14T10:44:00Z">
                <w:r w:rsidRPr="008568A7" w:rsidDel="00CC188C">
                  <w:rPr>
                    <w:rFonts w:ascii="Calibri" w:hAnsi="Calibri"/>
                  </w:rPr>
                  <w:delText>$1.978</w:delText>
                </w:r>
              </w:del>
            </w:moveTo>
          </w:p>
        </w:tc>
      </w:tr>
      <w:tr w:rsidR="008D378D" w:rsidRPr="008568A7" w:rsidDel="00CC188C" w14:paraId="2BA59B70" w14:textId="315968D0" w:rsidTr="008D378D">
        <w:trPr>
          <w:trHeight w:val="288"/>
          <w:del w:id="5076"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CB3555D" w14:textId="4E241958" w:rsidR="008D378D" w:rsidRPr="008568A7" w:rsidDel="00CC188C" w:rsidRDefault="008D378D" w:rsidP="008D378D">
            <w:pPr>
              <w:rPr>
                <w:del w:id="5077" w:author="Aleksander Hansen" w:date="2013-02-14T10:44:00Z"/>
                <w:rFonts w:ascii="Calibri" w:hAnsi="Calibri"/>
              </w:rPr>
            </w:pPr>
            <w:moveTo w:id="5078" w:author="Aleksander Hansen" w:date="2013-02-11T16:23:00Z">
              <w:del w:id="5079" w:author="Aleksander Hansen" w:date="2013-02-14T10:44:00Z">
                <w:r w:rsidRPr="008568A7" w:rsidDel="00CC188C">
                  <w:rPr>
                    <w:rFonts w:ascii="Calibri" w:hAnsi="Calibri"/>
                  </w:rPr>
                  <w:delText>Cash (Dirty Price)</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06DEC7DA" w14:textId="79F46F29" w:rsidR="008D378D" w:rsidRPr="008568A7" w:rsidDel="00CC188C" w:rsidRDefault="008D378D" w:rsidP="008D378D">
            <w:pPr>
              <w:rPr>
                <w:del w:id="5080" w:author="Aleksander Hansen" w:date="2013-02-14T10:44:00Z"/>
                <w:rFonts w:ascii="Calibri" w:hAnsi="Calibri"/>
              </w:rPr>
            </w:pPr>
            <w:moveTo w:id="5081" w:author="Aleksander Hansen" w:date="2013-02-11T16:23:00Z">
              <w:del w:id="5082" w:author="Aleksander Hansen" w:date="2013-02-14T10:44:00Z">
                <w:r w:rsidRPr="008568A7" w:rsidDel="00CC188C">
                  <w:rPr>
                    <w:rFonts w:ascii="Calibri" w:hAnsi="Calibri"/>
                  </w:rPr>
                  <w:delText>$121.978</w:delText>
                </w:r>
              </w:del>
            </w:moveTo>
          </w:p>
        </w:tc>
      </w:tr>
      <w:tr w:rsidR="008D378D" w:rsidRPr="008568A7" w:rsidDel="00CC188C" w14:paraId="13186570" w14:textId="1084069C" w:rsidTr="008D378D">
        <w:trPr>
          <w:trHeight w:val="288"/>
          <w:del w:id="5083"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B48D5BB" w14:textId="5A4BCBAD" w:rsidR="008D378D" w:rsidRPr="008568A7" w:rsidDel="00CC188C" w:rsidRDefault="008D378D" w:rsidP="008D378D">
            <w:pPr>
              <w:rPr>
                <w:del w:id="5084" w:author="Aleksander Hansen" w:date="2013-02-14T10:44:00Z"/>
                <w:rFonts w:ascii="Calibri" w:hAnsi="Calibri"/>
              </w:rPr>
            </w:pPr>
            <w:moveTo w:id="5085" w:author="Aleksander Hansen" w:date="2013-02-11T16:23:00Z">
              <w:del w:id="5086" w:author="Aleksander Hansen" w:date="2013-02-14T10:44:00Z">
                <w:r w:rsidRPr="008568A7" w:rsidDel="00CC188C">
                  <w:rPr>
                    <w:rFonts w:ascii="Calibri" w:hAnsi="Calibri"/>
                  </w:rPr>
                  <w:delText>PV of coupon</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043C29B3" w14:textId="0C721B0A" w:rsidR="008D378D" w:rsidRPr="008568A7" w:rsidDel="00CC188C" w:rsidRDefault="008D378D" w:rsidP="008D378D">
            <w:pPr>
              <w:rPr>
                <w:del w:id="5087" w:author="Aleksander Hansen" w:date="2013-02-14T10:44:00Z"/>
                <w:rFonts w:ascii="Calibri" w:hAnsi="Calibri"/>
              </w:rPr>
            </w:pPr>
            <w:moveTo w:id="5088" w:author="Aleksander Hansen" w:date="2013-02-11T16:23:00Z">
              <w:del w:id="5089" w:author="Aleksander Hansen" w:date="2013-02-14T10:44:00Z">
                <w:r w:rsidRPr="008568A7" w:rsidDel="00CC188C">
                  <w:rPr>
                    <w:rFonts w:ascii="Calibri" w:hAnsi="Calibri"/>
                  </w:rPr>
                  <w:delText>$5.803</w:delText>
                </w:r>
              </w:del>
            </w:moveTo>
          </w:p>
        </w:tc>
      </w:tr>
      <w:tr w:rsidR="008D378D" w:rsidRPr="008568A7" w:rsidDel="00CC188C" w14:paraId="65D1BCB2" w14:textId="1C1E2751" w:rsidTr="008D378D">
        <w:trPr>
          <w:trHeight w:val="288"/>
          <w:del w:id="5090"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9F83003" w14:textId="3A6DB24C" w:rsidR="008D378D" w:rsidRPr="008568A7" w:rsidDel="00CC188C" w:rsidRDefault="008D378D" w:rsidP="008D378D">
            <w:pPr>
              <w:rPr>
                <w:del w:id="5091" w:author="Aleksander Hansen" w:date="2013-02-14T10:44:00Z"/>
                <w:rFonts w:ascii="Calibri" w:hAnsi="Calibri"/>
              </w:rPr>
            </w:pPr>
            <w:moveTo w:id="5092" w:author="Aleksander Hansen" w:date="2013-02-11T16:23:00Z">
              <w:del w:id="5093" w:author="Aleksander Hansen" w:date="2013-02-14T10:44:00Z">
                <w:r w:rsidRPr="008568A7" w:rsidDel="00CC188C">
                  <w:rPr>
                    <w:rFonts w:ascii="Calibri" w:hAnsi="Calibri"/>
                  </w:rPr>
                  <w:delText>Cash Futures Price</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3156B104" w14:textId="3825C5B3" w:rsidR="008D378D" w:rsidRPr="008568A7" w:rsidDel="00CC188C" w:rsidRDefault="008D378D" w:rsidP="008D378D">
            <w:pPr>
              <w:rPr>
                <w:del w:id="5094" w:author="Aleksander Hansen" w:date="2013-02-14T10:44:00Z"/>
                <w:rFonts w:ascii="Calibri" w:hAnsi="Calibri"/>
              </w:rPr>
            </w:pPr>
            <w:moveTo w:id="5095" w:author="Aleksander Hansen" w:date="2013-02-11T16:23:00Z">
              <w:del w:id="5096" w:author="Aleksander Hansen" w:date="2013-02-14T10:44:00Z">
                <w:r w:rsidRPr="008568A7" w:rsidDel="00CC188C">
                  <w:rPr>
                    <w:rFonts w:ascii="Calibri" w:hAnsi="Calibri"/>
                  </w:rPr>
                  <w:delText>$125.095</w:delText>
                </w:r>
              </w:del>
            </w:moveTo>
          </w:p>
        </w:tc>
      </w:tr>
      <w:tr w:rsidR="008D378D" w:rsidRPr="008568A7" w:rsidDel="00CC188C" w14:paraId="15028B56" w14:textId="51FB8482" w:rsidTr="008D378D">
        <w:trPr>
          <w:trHeight w:val="65"/>
          <w:del w:id="5097"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A40D520" w14:textId="085993E8" w:rsidR="008D378D" w:rsidRPr="008568A7" w:rsidDel="00CC188C" w:rsidRDefault="008D378D" w:rsidP="008D378D">
            <w:pPr>
              <w:rPr>
                <w:del w:id="5098" w:author="Aleksander Hansen" w:date="2013-02-14T10:44:00Z"/>
                <w:rFonts w:ascii="Calibri" w:hAnsi="Calibri"/>
              </w:rPr>
            </w:pPr>
            <w:moveTo w:id="5099" w:author="Aleksander Hansen" w:date="2013-02-11T16:23:00Z">
              <w:del w:id="5100" w:author="Aleksander Hansen" w:date="2013-02-14T10:44:00Z">
                <w:r w:rsidRPr="008568A7" w:rsidDel="00CC188C">
                  <w:rPr>
                    <w:rFonts w:ascii="Calibri" w:hAnsi="Calibri"/>
                  </w:rPr>
                  <w:delText>Days Accrue, @ delivery</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43D0C02" w14:textId="657198B0" w:rsidR="008D378D" w:rsidRPr="008568A7" w:rsidDel="00CC188C" w:rsidRDefault="008D378D" w:rsidP="008D378D">
            <w:pPr>
              <w:rPr>
                <w:del w:id="5101" w:author="Aleksander Hansen" w:date="2013-02-14T10:44:00Z"/>
                <w:rFonts w:ascii="Calibri" w:hAnsi="Calibri"/>
              </w:rPr>
            </w:pPr>
            <w:moveTo w:id="5102" w:author="Aleksander Hansen" w:date="2013-02-11T16:23:00Z">
              <w:del w:id="5103" w:author="Aleksander Hansen" w:date="2013-02-14T10:44:00Z">
                <w:r w:rsidRPr="008568A7" w:rsidDel="00CC188C">
                  <w:rPr>
                    <w:rFonts w:ascii="Calibri" w:hAnsi="Calibri"/>
                  </w:rPr>
                  <w:delText xml:space="preserve">             148 </w:delText>
                </w:r>
              </w:del>
            </w:moveTo>
          </w:p>
        </w:tc>
      </w:tr>
      <w:tr w:rsidR="008D378D" w:rsidRPr="008568A7" w:rsidDel="00CC188C" w14:paraId="209EB828" w14:textId="7AD1C4D8" w:rsidTr="008D378D">
        <w:trPr>
          <w:trHeight w:val="65"/>
          <w:del w:id="5104"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DA81738" w14:textId="4E7D35C9" w:rsidR="008D378D" w:rsidRPr="008568A7" w:rsidDel="00CC188C" w:rsidRDefault="008D378D" w:rsidP="008D378D">
            <w:pPr>
              <w:rPr>
                <w:del w:id="5105" w:author="Aleksander Hansen" w:date="2013-02-14T10:44:00Z"/>
                <w:rFonts w:ascii="Calibri" w:hAnsi="Calibri"/>
              </w:rPr>
            </w:pPr>
            <w:moveTo w:id="5106" w:author="Aleksander Hansen" w:date="2013-02-11T16:23:00Z">
              <w:del w:id="5107" w:author="Aleksander Hansen" w:date="2013-02-14T10:44:00Z">
                <w:r w:rsidRPr="008568A7" w:rsidDel="00CC188C">
                  <w:rPr>
                    <w:rFonts w:ascii="Calibri" w:hAnsi="Calibri"/>
                  </w:rPr>
                  <w:delText>Days Remain, @ delivery</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48F82EE" w14:textId="76D59569" w:rsidR="008D378D" w:rsidRPr="008568A7" w:rsidDel="00CC188C" w:rsidRDefault="008D378D" w:rsidP="008D378D">
            <w:pPr>
              <w:rPr>
                <w:del w:id="5108" w:author="Aleksander Hansen" w:date="2013-02-14T10:44:00Z"/>
                <w:rFonts w:ascii="Calibri" w:hAnsi="Calibri"/>
              </w:rPr>
            </w:pPr>
            <w:moveTo w:id="5109" w:author="Aleksander Hansen" w:date="2013-02-11T16:23:00Z">
              <w:del w:id="5110" w:author="Aleksander Hansen" w:date="2013-02-14T10:44:00Z">
                <w:r w:rsidRPr="008568A7" w:rsidDel="00CC188C">
                  <w:rPr>
                    <w:rFonts w:ascii="Calibri" w:hAnsi="Calibri"/>
                  </w:rPr>
                  <w:delText xml:space="preserve">              35 </w:delText>
                </w:r>
              </w:del>
            </w:moveTo>
          </w:p>
        </w:tc>
      </w:tr>
      <w:tr w:rsidR="008D378D" w:rsidRPr="008568A7" w:rsidDel="00CC188C" w14:paraId="64F86A7A" w14:textId="445E1632" w:rsidTr="008D378D">
        <w:trPr>
          <w:trHeight w:val="288"/>
          <w:del w:id="5111"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40BAC41" w14:textId="3B7BCA95" w:rsidR="008D378D" w:rsidRPr="008568A7" w:rsidDel="00CC188C" w:rsidRDefault="008D378D" w:rsidP="008D378D">
            <w:pPr>
              <w:rPr>
                <w:del w:id="5112" w:author="Aleksander Hansen" w:date="2013-02-14T10:44:00Z"/>
                <w:rFonts w:ascii="Calibri" w:hAnsi="Calibri"/>
              </w:rPr>
            </w:pPr>
            <w:moveTo w:id="5113" w:author="Aleksander Hansen" w:date="2013-02-11T16:23:00Z">
              <w:del w:id="5114" w:author="Aleksander Hansen" w:date="2013-02-14T10:44:00Z">
                <w:r w:rsidRPr="008568A7" w:rsidDel="00CC188C">
                  <w:rPr>
                    <w:rFonts w:ascii="Calibri" w:hAnsi="Calibri"/>
                  </w:rPr>
                  <w:delText>Quoted FP, 12% bond</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4EDBE54C" w14:textId="7C2C2395" w:rsidR="008D378D" w:rsidRPr="008568A7" w:rsidDel="00CC188C" w:rsidRDefault="008D378D" w:rsidP="008D378D">
            <w:pPr>
              <w:rPr>
                <w:del w:id="5115" w:author="Aleksander Hansen" w:date="2013-02-14T10:44:00Z"/>
                <w:rFonts w:ascii="Calibri" w:hAnsi="Calibri"/>
              </w:rPr>
            </w:pPr>
            <w:moveTo w:id="5116" w:author="Aleksander Hansen" w:date="2013-02-11T16:23:00Z">
              <w:del w:id="5117" w:author="Aleksander Hansen" w:date="2013-02-14T10:44:00Z">
                <w:r w:rsidRPr="008568A7" w:rsidDel="00CC188C">
                  <w:rPr>
                    <w:rFonts w:ascii="Calibri" w:hAnsi="Calibri"/>
                  </w:rPr>
                  <w:delText>$120.242</w:delText>
                </w:r>
              </w:del>
            </w:moveTo>
          </w:p>
        </w:tc>
      </w:tr>
      <w:tr w:rsidR="008D378D" w:rsidRPr="008568A7" w:rsidDel="00CC188C" w14:paraId="742A2906" w14:textId="15E4BE9A" w:rsidTr="008D378D">
        <w:tblPrEx>
          <w:tblW w:w="4065" w:type="dxa"/>
          <w:tblCellMar>
            <w:left w:w="0" w:type="dxa"/>
            <w:right w:w="0" w:type="dxa"/>
          </w:tblCellMar>
          <w:tblPrExChange w:id="5118" w:author="Aleksander Hansen" w:date="2013-02-11T16:23:00Z">
            <w:tblPrEx>
              <w:tblW w:w="4065" w:type="dxa"/>
              <w:tblCellMar>
                <w:left w:w="0" w:type="dxa"/>
                <w:right w:w="0" w:type="dxa"/>
              </w:tblCellMar>
            </w:tblPrEx>
          </w:tblPrExChange>
        </w:tblPrEx>
        <w:trPr>
          <w:trHeight w:val="288"/>
          <w:del w:id="5119" w:author="Aleksander Hansen" w:date="2013-02-14T10:44:00Z"/>
          <w:trPrChange w:id="5120" w:author="Aleksander Hansen" w:date="2013-02-11T16:23:00Z">
            <w:trPr>
              <w:gridAfter w:val="0"/>
              <w:trHeight w:val="288"/>
            </w:trPr>
          </w:trPrChange>
        </w:trPr>
        <w:tc>
          <w:tcPr>
            <w:tcW w:w="1480" w:type="dxa"/>
            <w:tcBorders>
              <w:top w:val="nil"/>
              <w:left w:val="nil"/>
              <w:bottom w:val="nil"/>
              <w:right w:val="nil"/>
            </w:tcBorders>
            <w:shd w:val="clear" w:color="auto" w:fill="auto"/>
            <w:tcMar>
              <w:top w:w="15" w:type="dxa"/>
              <w:left w:w="15" w:type="dxa"/>
              <w:bottom w:w="0" w:type="dxa"/>
              <w:right w:w="15" w:type="dxa"/>
            </w:tcMar>
            <w:vAlign w:val="center"/>
            <w:hideMark/>
            <w:tcPrChange w:id="5121" w:author="Aleksander Hansen" w:date="2013-02-11T16:23:00Z">
              <w:tcPr>
                <w:tcW w:w="14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919AA4E" w14:textId="68865ACC" w:rsidR="008D378D" w:rsidRPr="008568A7" w:rsidDel="00CC188C" w:rsidRDefault="008D378D" w:rsidP="008D378D">
            <w:pPr>
              <w:rPr>
                <w:del w:id="5122" w:author="Aleksander Hansen" w:date="2013-02-14T10:44:00Z"/>
                <w:rFonts w:ascii="Calibri" w:hAnsi="Calibri"/>
              </w:rPr>
            </w:pPr>
          </w:p>
        </w:tc>
        <w:tc>
          <w:tcPr>
            <w:tcW w:w="1235" w:type="dxa"/>
            <w:tcBorders>
              <w:top w:val="nil"/>
              <w:left w:val="nil"/>
              <w:bottom w:val="nil"/>
              <w:right w:val="nil"/>
            </w:tcBorders>
            <w:shd w:val="clear" w:color="auto" w:fill="auto"/>
            <w:tcMar>
              <w:top w:w="15" w:type="dxa"/>
              <w:left w:w="15" w:type="dxa"/>
              <w:bottom w:w="0" w:type="dxa"/>
              <w:right w:w="15" w:type="dxa"/>
            </w:tcMar>
            <w:vAlign w:val="center"/>
            <w:hideMark/>
            <w:tcPrChange w:id="5123" w:author="Aleksander Hansen" w:date="2013-02-11T16:23:00Z">
              <w:tcPr>
                <w:tcW w:w="1235"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8A73FF6" w14:textId="05562DC3" w:rsidR="008D378D" w:rsidRPr="008568A7" w:rsidDel="00CC188C" w:rsidRDefault="008D378D" w:rsidP="008D378D">
            <w:pPr>
              <w:rPr>
                <w:del w:id="5124" w:author="Aleksander Hansen" w:date="2013-02-14T10:44:00Z"/>
                <w:rFonts w:ascii="Calibri" w:hAnsi="Calibri"/>
              </w:rPr>
            </w:pPr>
          </w:p>
        </w:tc>
        <w:tc>
          <w:tcPr>
            <w:tcW w:w="1350" w:type="dxa"/>
            <w:tcBorders>
              <w:top w:val="nil"/>
              <w:left w:val="nil"/>
              <w:right w:val="nil"/>
            </w:tcBorders>
            <w:shd w:val="clear" w:color="auto" w:fill="auto"/>
            <w:tcMar>
              <w:top w:w="15" w:type="dxa"/>
              <w:left w:w="15" w:type="dxa"/>
              <w:bottom w:w="0" w:type="dxa"/>
              <w:right w:w="15" w:type="dxa"/>
            </w:tcMar>
            <w:vAlign w:val="center"/>
            <w:hideMark/>
            <w:tcPrChange w:id="5125" w:author="Aleksander Hansen" w:date="2013-02-11T16:23:00Z">
              <w:tcPr>
                <w:tcW w:w="135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34DA11A" w14:textId="562649A9" w:rsidR="008D378D" w:rsidRPr="008568A7" w:rsidDel="00CC188C" w:rsidRDefault="008D378D" w:rsidP="008D378D">
            <w:pPr>
              <w:rPr>
                <w:del w:id="5126" w:author="Aleksander Hansen" w:date="2013-02-14T10:44:00Z"/>
                <w:rFonts w:ascii="Calibri" w:hAnsi="Calibri"/>
              </w:rPr>
            </w:pPr>
          </w:p>
        </w:tc>
      </w:tr>
      <w:tr w:rsidR="008D378D" w:rsidRPr="008568A7" w:rsidDel="00CC188C" w14:paraId="66AACCC9" w14:textId="1FAA261E" w:rsidTr="008D378D">
        <w:tblPrEx>
          <w:tblW w:w="4065" w:type="dxa"/>
          <w:tblCellMar>
            <w:left w:w="0" w:type="dxa"/>
            <w:right w:w="0" w:type="dxa"/>
          </w:tblCellMar>
          <w:tblPrExChange w:id="5127" w:author="Aleksander Hansen" w:date="2013-02-11T16:23:00Z">
            <w:tblPrEx>
              <w:tblW w:w="4065" w:type="dxa"/>
              <w:tblCellMar>
                <w:left w:w="0" w:type="dxa"/>
                <w:right w:w="0" w:type="dxa"/>
              </w:tblCellMar>
            </w:tblPrEx>
          </w:tblPrExChange>
        </w:tblPrEx>
        <w:trPr>
          <w:trHeight w:val="288"/>
          <w:del w:id="5128" w:author="Aleksander Hansen" w:date="2013-02-14T10:44:00Z"/>
          <w:trPrChange w:id="5129" w:author="Aleksander Hansen" w:date="2013-02-11T16:23:00Z">
            <w:trPr>
              <w:gridAfter w:val="0"/>
              <w:trHeight w:val="288"/>
            </w:trPr>
          </w:trPrChange>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5130" w:author="Aleksander Hansen" w:date="2013-02-11T16:23:00Z">
              <w:tcPr>
                <w:tcW w:w="2715"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1074CF6E" w14:textId="182109F2" w:rsidR="008D378D" w:rsidRPr="008568A7" w:rsidDel="00CC188C" w:rsidRDefault="008D378D" w:rsidP="008D378D">
            <w:pPr>
              <w:rPr>
                <w:del w:id="5131" w:author="Aleksander Hansen" w:date="2013-02-14T10:44:00Z"/>
                <w:rFonts w:ascii="Calibri" w:hAnsi="Calibri"/>
              </w:rPr>
            </w:pPr>
            <w:moveTo w:id="5132" w:author="Aleksander Hansen" w:date="2013-02-11T16:23:00Z">
              <w:del w:id="5133" w:author="Aleksander Hansen" w:date="2013-02-14T10:44:00Z">
                <w:r w:rsidRPr="008568A7" w:rsidDel="00CC188C">
                  <w:rPr>
                    <w:rFonts w:ascii="Calibri" w:hAnsi="Calibri"/>
                  </w:rPr>
                  <w:delText>Quoted FP, CTD</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Change w:id="5134" w:author="Aleksander Hansen" w:date="2013-02-11T16:23:00Z">
              <w:tcPr>
                <w:tcW w:w="1350" w:type="dxa"/>
                <w:gridSpan w:val="2"/>
                <w:tcBorders>
                  <w:top w:val="nil"/>
                  <w:left w:val="nil"/>
                  <w:bottom w:val="nil"/>
                  <w:right w:val="nil"/>
                </w:tcBorders>
                <w:shd w:val="clear" w:color="auto" w:fill="DBEEF3"/>
                <w:tcMar>
                  <w:top w:w="15" w:type="dxa"/>
                  <w:left w:w="15" w:type="dxa"/>
                  <w:bottom w:w="0" w:type="dxa"/>
                  <w:right w:w="15" w:type="dxa"/>
                </w:tcMar>
                <w:vAlign w:val="center"/>
                <w:hideMark/>
              </w:tcPr>
            </w:tcPrChange>
          </w:tcPr>
          <w:p w14:paraId="6C46795D" w14:textId="4EEAC591" w:rsidR="008D378D" w:rsidRPr="008568A7" w:rsidDel="00CC188C" w:rsidRDefault="008D378D" w:rsidP="008D378D">
            <w:pPr>
              <w:rPr>
                <w:del w:id="5135" w:author="Aleksander Hansen" w:date="2013-02-14T10:44:00Z"/>
                <w:rFonts w:ascii="Calibri" w:hAnsi="Calibri"/>
              </w:rPr>
            </w:pPr>
            <w:moveTo w:id="5136" w:author="Aleksander Hansen" w:date="2013-02-11T16:23:00Z">
              <w:del w:id="5137" w:author="Aleksander Hansen" w:date="2013-02-14T10:44:00Z">
                <w:r w:rsidRPr="008568A7" w:rsidDel="00CC188C">
                  <w:rPr>
                    <w:rFonts w:ascii="Calibri" w:hAnsi="Calibri"/>
                  </w:rPr>
                  <w:delText>$85.887</w:delText>
                </w:r>
              </w:del>
            </w:moveTo>
          </w:p>
        </w:tc>
      </w:tr>
      <w:moveToRangeEnd w:id="5070"/>
    </w:tbl>
    <w:p w14:paraId="1D2ED5FD" w14:textId="77777777" w:rsidR="005F2397" w:rsidRPr="008568A7" w:rsidDel="00CC188C" w:rsidRDefault="005F2397" w:rsidP="005F2397">
      <w:pPr>
        <w:rPr>
          <w:del w:id="5138" w:author="Aleksander Hansen" w:date="2013-02-14T10:48:00Z"/>
          <w:rFonts w:ascii="Calibri" w:hAnsi="Calibri"/>
        </w:rPr>
      </w:pPr>
    </w:p>
    <w:p w14:paraId="28D41983" w14:textId="77777777" w:rsidR="005F2397" w:rsidRPr="008568A7" w:rsidDel="00CC188C" w:rsidRDefault="005F2397" w:rsidP="005F2397">
      <w:pPr>
        <w:rPr>
          <w:del w:id="5139" w:author="Aleksander Hansen" w:date="2013-02-14T10:48:00Z"/>
          <w:rFonts w:ascii="Calibri" w:hAnsi="Calibri"/>
        </w:rPr>
      </w:pPr>
    </w:p>
    <w:p w14:paraId="04575CA7" w14:textId="77777777" w:rsidR="00CC188C" w:rsidRDefault="00CC188C" w:rsidP="005F2397">
      <w:pPr>
        <w:rPr>
          <w:ins w:id="5140" w:author="Aleksander Hansen" w:date="2013-02-14T10:43:00Z"/>
          <w:rFonts w:ascii="Calibri" w:hAnsi="Calibri"/>
        </w:rPr>
      </w:pPr>
    </w:p>
    <w:tbl>
      <w:tblPr>
        <w:tblW w:w="5197" w:type="dxa"/>
        <w:jc w:val="center"/>
        <w:tblInd w:w="93" w:type="dxa"/>
        <w:tblLook w:val="04A0" w:firstRow="1" w:lastRow="0" w:firstColumn="1" w:lastColumn="0" w:noHBand="0" w:noVBand="1"/>
        <w:tblPrChange w:id="5141" w:author="Aleksander Hansen" w:date="2013-02-14T12:43:00Z">
          <w:tblPr>
            <w:tblW w:w="4940" w:type="dxa"/>
            <w:tblInd w:w="93" w:type="dxa"/>
            <w:tblLook w:val="04A0" w:firstRow="1" w:lastRow="0" w:firstColumn="1" w:lastColumn="0" w:noHBand="0" w:noVBand="1"/>
          </w:tblPr>
        </w:tblPrChange>
      </w:tblPr>
      <w:tblGrid>
        <w:gridCol w:w="2706"/>
        <w:gridCol w:w="271"/>
        <w:gridCol w:w="754"/>
        <w:gridCol w:w="238"/>
        <w:gridCol w:w="1174"/>
        <w:gridCol w:w="54"/>
        <w:tblGridChange w:id="5142">
          <w:tblGrid>
            <w:gridCol w:w="2605"/>
            <w:gridCol w:w="200"/>
            <w:gridCol w:w="1055"/>
            <w:gridCol w:w="16"/>
            <w:gridCol w:w="90"/>
            <w:gridCol w:w="1176"/>
          </w:tblGrid>
        </w:tblGridChange>
      </w:tblGrid>
      <w:tr w:rsidR="003108B5" w:rsidRPr="00644197" w14:paraId="70CE43AE" w14:textId="77777777" w:rsidTr="007E311A">
        <w:trPr>
          <w:gridAfter w:val="2"/>
          <w:wAfter w:w="1262" w:type="dxa"/>
          <w:trHeight w:val="300"/>
          <w:jc w:val="center"/>
          <w:ins w:id="5143" w:author="Aleksander Hansen" w:date="2013-02-14T12:00:00Z"/>
          <w:trPrChange w:id="5144" w:author="Aleksander Hansen" w:date="2013-02-14T12:43:00Z">
            <w:trPr>
              <w:gridAfter w:val="2"/>
              <w:wAfter w:w="1080" w:type="dxa"/>
              <w:trHeight w:val="300"/>
            </w:trPr>
          </w:trPrChange>
        </w:trPr>
        <w:tc>
          <w:tcPr>
            <w:tcW w:w="3935" w:type="dxa"/>
            <w:gridSpan w:val="4"/>
            <w:tcBorders>
              <w:top w:val="nil"/>
              <w:left w:val="nil"/>
              <w:bottom w:val="nil"/>
              <w:right w:val="nil"/>
            </w:tcBorders>
            <w:shd w:val="clear" w:color="000000" w:fill="A2B593"/>
            <w:noWrap/>
            <w:vAlign w:val="bottom"/>
            <w:hideMark/>
            <w:tcPrChange w:id="5145" w:author="Aleksander Hansen" w:date="2013-02-14T12:43:00Z">
              <w:tcPr>
                <w:tcW w:w="3860" w:type="dxa"/>
                <w:gridSpan w:val="3"/>
                <w:tcBorders>
                  <w:top w:val="nil"/>
                  <w:left w:val="nil"/>
                  <w:bottom w:val="nil"/>
                  <w:right w:val="nil"/>
                </w:tcBorders>
                <w:shd w:val="clear" w:color="000000" w:fill="A2B593"/>
                <w:noWrap/>
                <w:vAlign w:val="bottom"/>
                <w:hideMark/>
              </w:tcPr>
            </w:tcPrChange>
          </w:tcPr>
          <w:p w14:paraId="570EE0AD" w14:textId="1A7494A3" w:rsidR="003108B5" w:rsidRPr="00644197" w:rsidRDefault="003108B5" w:rsidP="003108B5">
            <w:pPr>
              <w:rPr>
                <w:ins w:id="5146" w:author="Aleksander Hansen" w:date="2013-02-14T12:00:00Z"/>
                <w:rFonts w:ascii="Calibri" w:eastAsia="Times New Roman" w:hAnsi="Calibri" w:cs="Times New Roman"/>
                <w:color w:val="000000"/>
              </w:rPr>
            </w:pPr>
            <w:ins w:id="5147" w:author="Aleksander Hansen" w:date="2013-02-14T12:00:00Z">
              <w:r>
                <w:rPr>
                  <w:rFonts w:ascii="Calibri" w:eastAsia="Times New Roman" w:hAnsi="Calibri" w:cs="Times New Roman"/>
                  <w:color w:val="000000"/>
                </w:rPr>
                <w:t>Hull</w:t>
              </w:r>
            </w:ins>
            <w:ins w:id="5148" w:author="Aleksander Hansen" w:date="2013-02-15T16:38:00Z">
              <w:r w:rsidR="008A28C4">
                <w:rPr>
                  <w:rFonts w:ascii="Calibri" w:eastAsia="Times New Roman" w:hAnsi="Calibri" w:cs="Times New Roman"/>
                  <w:color w:val="000000"/>
                </w:rPr>
                <w:fldChar w:fldCharType="begin"/>
              </w:r>
              <w:r w:rsidR="008A28C4">
                <w:instrText xml:space="preserve"> XE "</w:instrText>
              </w:r>
            </w:ins>
            <w:r w:rsidR="008A28C4" w:rsidRPr="008568A7">
              <w:rPr>
                <w:rFonts w:ascii="Calibri" w:hAnsi="Calibri"/>
              </w:rPr>
              <w:instrText>Hull</w:instrText>
            </w:r>
            <w:ins w:id="5149" w:author="Aleksander Hansen" w:date="2013-02-15T16:38:00Z">
              <w:r w:rsidR="008A28C4">
                <w:instrText xml:space="preserve">" </w:instrText>
              </w:r>
              <w:r w:rsidR="008A28C4">
                <w:rPr>
                  <w:rFonts w:ascii="Calibri" w:eastAsia="Times New Roman" w:hAnsi="Calibri" w:cs="Times New Roman"/>
                  <w:color w:val="000000"/>
                </w:rPr>
                <w:fldChar w:fldCharType="end"/>
              </w:r>
            </w:ins>
            <w:ins w:id="5150" w:author="Aleksander Hansen" w:date="2013-02-14T12:00:00Z">
              <w:r>
                <w:rPr>
                  <w:rFonts w:ascii="Calibri" w:eastAsia="Times New Roman" w:hAnsi="Calibri" w:cs="Times New Roman"/>
                  <w:color w:val="000000"/>
                </w:rPr>
                <w:t xml:space="preserve"> 6.2</w:t>
              </w:r>
              <w:r w:rsidRPr="00644197">
                <w:rPr>
                  <w:rFonts w:ascii="Calibri" w:eastAsia="Times New Roman" w:hAnsi="Calibri" w:cs="Times New Roman"/>
                  <w:color w:val="000000"/>
                </w:rPr>
                <w:t>: Theoretical Price of Treasury</w:t>
              </w:r>
            </w:ins>
            <w:ins w:id="5151" w:author="Aleksander Hansen" w:date="2013-02-15T16:37:00Z">
              <w:r w:rsidR="008A28C4">
                <w:rPr>
                  <w:rFonts w:ascii="Calibri" w:eastAsia="Times New Roman" w:hAnsi="Calibri" w:cs="Times New Roman"/>
                  <w:color w:val="000000"/>
                </w:rPr>
                <w:fldChar w:fldCharType="begin"/>
              </w:r>
              <w:r w:rsidR="008A28C4">
                <w:instrText xml:space="preserve"> XE "</w:instrText>
              </w:r>
            </w:ins>
            <w:r w:rsidR="008A28C4" w:rsidRPr="00070083">
              <w:rPr>
                <w:rFonts w:ascii="Calibri" w:hAnsi="Calibri"/>
              </w:rPr>
              <w:instrText>Treasury</w:instrText>
            </w:r>
            <w:ins w:id="5152" w:author="Aleksander Hansen" w:date="2013-02-15T16:37:00Z">
              <w:r w:rsidR="008A28C4">
                <w:instrText xml:space="preserve">" </w:instrText>
              </w:r>
              <w:r w:rsidR="008A28C4">
                <w:rPr>
                  <w:rFonts w:ascii="Calibri" w:eastAsia="Times New Roman" w:hAnsi="Calibri" w:cs="Times New Roman"/>
                  <w:color w:val="000000"/>
                </w:rPr>
                <w:fldChar w:fldCharType="end"/>
              </w:r>
            </w:ins>
            <w:ins w:id="5153" w:author="Aleksander Hansen" w:date="2013-02-14T12:00:00Z">
              <w:r w:rsidRPr="00644197">
                <w:rPr>
                  <w:rFonts w:ascii="Calibri" w:eastAsia="Times New Roman" w:hAnsi="Calibri" w:cs="Times New Roman"/>
                  <w:color w:val="000000"/>
                </w:rPr>
                <w:t xml:space="preserve"> Bond Futures</w:t>
              </w:r>
            </w:ins>
            <w:ins w:id="5154" w:author="Aleksander Hansen" w:date="2013-02-15T16:31:00Z">
              <w:r w:rsidR="008A28C4">
                <w:rPr>
                  <w:rFonts w:ascii="Calibri" w:eastAsia="Times New Roman" w:hAnsi="Calibri" w:cs="Times New Roman"/>
                  <w:color w:val="000000"/>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155" w:author="Aleksander Hansen" w:date="2013-02-15T16:31:00Z">
              <w:r w:rsidR="008A28C4">
                <w:instrText xml:space="preserve">" </w:instrText>
              </w:r>
              <w:r w:rsidR="008A28C4">
                <w:rPr>
                  <w:rFonts w:ascii="Calibri" w:eastAsia="Times New Roman" w:hAnsi="Calibri" w:cs="Times New Roman"/>
                  <w:color w:val="000000"/>
                </w:rPr>
                <w:fldChar w:fldCharType="end"/>
              </w:r>
            </w:ins>
            <w:ins w:id="5156" w:author="Aleksander Hansen" w:date="2013-02-14T12:00:00Z">
              <w:r w:rsidRPr="00644197">
                <w:rPr>
                  <w:rFonts w:ascii="Calibri" w:eastAsia="Times New Roman" w:hAnsi="Calibri" w:cs="Times New Roman"/>
                  <w:color w:val="000000"/>
                </w:rPr>
                <w:t xml:space="preserve"> Contract</w:t>
              </w:r>
            </w:ins>
          </w:p>
        </w:tc>
      </w:tr>
      <w:tr w:rsidR="003108B5" w:rsidRPr="00644197" w14:paraId="1C02F0D3" w14:textId="77777777" w:rsidTr="007E311A">
        <w:trPr>
          <w:gridAfter w:val="2"/>
          <w:wAfter w:w="1262" w:type="dxa"/>
          <w:trHeight w:val="300"/>
          <w:jc w:val="center"/>
          <w:ins w:id="5157" w:author="Aleksander Hansen" w:date="2013-02-14T12:00:00Z"/>
          <w:trPrChange w:id="5158" w:author="Aleksander Hansen" w:date="2013-02-14T12:43:00Z">
            <w:trPr>
              <w:gridAfter w:val="2"/>
              <w:wAfter w:w="1080" w:type="dxa"/>
              <w:trHeight w:val="300"/>
            </w:trPr>
          </w:trPrChange>
        </w:trPr>
        <w:tc>
          <w:tcPr>
            <w:tcW w:w="3935" w:type="dxa"/>
            <w:gridSpan w:val="4"/>
            <w:tcBorders>
              <w:top w:val="nil"/>
              <w:left w:val="nil"/>
              <w:bottom w:val="nil"/>
              <w:right w:val="nil"/>
            </w:tcBorders>
            <w:shd w:val="clear" w:color="000000" w:fill="A2B593"/>
            <w:noWrap/>
            <w:vAlign w:val="bottom"/>
            <w:hideMark/>
            <w:tcPrChange w:id="5159" w:author="Aleksander Hansen" w:date="2013-02-14T12:43:00Z">
              <w:tcPr>
                <w:tcW w:w="3860" w:type="dxa"/>
                <w:gridSpan w:val="3"/>
                <w:tcBorders>
                  <w:top w:val="nil"/>
                  <w:left w:val="nil"/>
                  <w:bottom w:val="nil"/>
                  <w:right w:val="nil"/>
                </w:tcBorders>
                <w:shd w:val="clear" w:color="000000" w:fill="A2B593"/>
                <w:noWrap/>
                <w:vAlign w:val="bottom"/>
                <w:hideMark/>
              </w:tcPr>
            </w:tcPrChange>
          </w:tcPr>
          <w:p w14:paraId="34076D90" w14:textId="77777777" w:rsidR="003108B5" w:rsidRPr="003108B5" w:rsidRDefault="003108B5" w:rsidP="003108B5">
            <w:pPr>
              <w:rPr>
                <w:ins w:id="5160" w:author="Aleksander Hansen" w:date="2013-02-14T12:00:00Z"/>
                <w:rFonts w:ascii="Calibri" w:eastAsia="Times New Roman" w:hAnsi="Calibri" w:cs="Times New Roman"/>
                <w:color w:val="000000"/>
              </w:rPr>
            </w:pPr>
            <w:ins w:id="5161" w:author="Aleksander Hansen" w:date="2013-02-14T12:00:00Z">
              <w:r w:rsidRPr="003108B5">
                <w:rPr>
                  <w:rFonts w:ascii="Calibri" w:eastAsia="Times New Roman" w:hAnsi="Calibri" w:cs="Times New Roman"/>
                  <w:color w:val="000000"/>
                </w:rPr>
                <w:t>Cheapest to Deliver (CTD)</w:t>
              </w:r>
            </w:ins>
          </w:p>
        </w:tc>
      </w:tr>
      <w:tr w:rsidR="008506C7" w:rsidRPr="00644197" w14:paraId="1FD32294" w14:textId="77777777" w:rsidTr="007E311A">
        <w:tblPrEx>
          <w:tblPrExChange w:id="5162" w:author="Aleksander Hansen" w:date="2013-02-14T12:43:00Z">
            <w:tblPrEx>
              <w:tblW w:w="5142" w:type="dxa"/>
              <w:jc w:val="center"/>
            </w:tblPrEx>
          </w:tblPrExChange>
        </w:tblPrEx>
        <w:trPr>
          <w:trHeight w:val="300"/>
          <w:jc w:val="center"/>
          <w:ins w:id="5163" w:author="Aleksander Hansen" w:date="2013-02-14T12:00:00Z"/>
          <w:trPrChange w:id="5164"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5165" w:author="Aleksander Hansen" w:date="2013-02-14T12:43:00Z">
              <w:tcPr>
                <w:tcW w:w="2605" w:type="dxa"/>
                <w:tcBorders>
                  <w:top w:val="nil"/>
                  <w:left w:val="nil"/>
                  <w:bottom w:val="nil"/>
                  <w:right w:val="nil"/>
                </w:tcBorders>
                <w:shd w:val="clear" w:color="000000" w:fill="FFFFFF"/>
                <w:vAlign w:val="center"/>
                <w:hideMark/>
              </w:tcPr>
            </w:tcPrChange>
          </w:tcPr>
          <w:p w14:paraId="37DD9B61" w14:textId="77777777" w:rsidR="003108B5" w:rsidRPr="00644197" w:rsidRDefault="003108B5" w:rsidP="003108B5">
            <w:pPr>
              <w:rPr>
                <w:ins w:id="5166" w:author="Aleksander Hansen" w:date="2013-02-14T12:00:00Z"/>
                <w:rFonts w:ascii="Calibri" w:eastAsia="Times New Roman" w:hAnsi="Calibri" w:cs="Times New Roman"/>
                <w:color w:val="000000"/>
              </w:rPr>
            </w:pPr>
            <w:ins w:id="5167" w:author="Aleksander Hansen" w:date="2013-02-14T12:00:00Z">
              <w:r w:rsidRPr="00644197">
                <w:rPr>
                  <w:rFonts w:ascii="Calibri" w:eastAsia="Times New Roman" w:hAnsi="Calibri" w:cs="Times New Roman"/>
                  <w:color w:val="000000"/>
                </w:rPr>
                <w:t>Face</w:t>
              </w:r>
            </w:ins>
          </w:p>
        </w:tc>
        <w:tc>
          <w:tcPr>
            <w:tcW w:w="236" w:type="dxa"/>
            <w:tcBorders>
              <w:top w:val="nil"/>
              <w:left w:val="nil"/>
              <w:bottom w:val="nil"/>
              <w:right w:val="nil"/>
            </w:tcBorders>
            <w:shd w:val="clear" w:color="000000" w:fill="FFFFFF"/>
            <w:noWrap/>
            <w:vAlign w:val="bottom"/>
            <w:hideMark/>
            <w:tcPrChange w:id="5168"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4B9EB214" w14:textId="77777777" w:rsidR="003108B5" w:rsidRPr="00644197" w:rsidRDefault="003108B5" w:rsidP="003108B5">
            <w:pPr>
              <w:rPr>
                <w:ins w:id="5169" w:author="Aleksander Hansen" w:date="2013-02-14T12:00:00Z"/>
                <w:rFonts w:ascii="Calibri" w:eastAsia="Times New Roman" w:hAnsi="Calibri" w:cs="Times New Roman"/>
                <w:color w:val="000000"/>
              </w:rPr>
            </w:pPr>
            <w:ins w:id="5170"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5171" w:author="Aleksander Hansen" w:date="2013-02-14T12:43:00Z">
              <w:tcPr>
                <w:tcW w:w="1266" w:type="dxa"/>
                <w:gridSpan w:val="2"/>
                <w:tcBorders>
                  <w:top w:val="nil"/>
                  <w:left w:val="nil"/>
                  <w:bottom w:val="nil"/>
                  <w:right w:val="nil"/>
                </w:tcBorders>
                <w:shd w:val="clear" w:color="000000" w:fill="FFFFFF"/>
                <w:vAlign w:val="center"/>
                <w:hideMark/>
              </w:tcPr>
            </w:tcPrChange>
          </w:tcPr>
          <w:p w14:paraId="22227AF1" w14:textId="77777777" w:rsidR="003108B5" w:rsidRPr="00644197" w:rsidRDefault="003108B5">
            <w:pPr>
              <w:rPr>
                <w:ins w:id="5172" w:author="Aleksander Hansen" w:date="2013-02-14T12:00:00Z"/>
                <w:rFonts w:ascii="Calibri" w:eastAsia="Times New Roman" w:hAnsi="Calibri" w:cs="Times New Roman"/>
                <w:color w:val="000000"/>
              </w:rPr>
              <w:pPrChange w:id="5173" w:author="Aleksander Hansen" w:date="2013-02-14T12:39:00Z">
                <w:pPr>
                  <w:jc w:val="right"/>
                </w:pPr>
              </w:pPrChange>
            </w:pPr>
            <w:ins w:id="5174" w:author="Aleksander Hansen" w:date="2013-02-14T12:00:00Z">
              <w:r w:rsidRPr="00644197">
                <w:rPr>
                  <w:rFonts w:ascii="Calibri" w:eastAsia="Times New Roman" w:hAnsi="Calibri" w:cs="Times New Roman"/>
                  <w:color w:val="000000"/>
                </w:rPr>
                <w:t xml:space="preserve">$100.00 </w:t>
              </w:r>
            </w:ins>
          </w:p>
        </w:tc>
      </w:tr>
      <w:tr w:rsidR="008506C7" w:rsidRPr="00644197" w14:paraId="7366C333" w14:textId="77777777" w:rsidTr="007E311A">
        <w:tblPrEx>
          <w:tblPrExChange w:id="5175" w:author="Aleksander Hansen" w:date="2013-02-14T12:43:00Z">
            <w:tblPrEx>
              <w:tblW w:w="5142" w:type="dxa"/>
              <w:jc w:val="center"/>
            </w:tblPrEx>
          </w:tblPrExChange>
        </w:tblPrEx>
        <w:trPr>
          <w:trHeight w:val="300"/>
          <w:jc w:val="center"/>
          <w:ins w:id="5176" w:author="Aleksander Hansen" w:date="2013-02-14T12:00:00Z"/>
          <w:trPrChange w:id="5177"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5178" w:author="Aleksander Hansen" w:date="2013-02-14T12:43:00Z">
              <w:tcPr>
                <w:tcW w:w="2605" w:type="dxa"/>
                <w:tcBorders>
                  <w:top w:val="nil"/>
                  <w:left w:val="nil"/>
                  <w:bottom w:val="nil"/>
                  <w:right w:val="nil"/>
                </w:tcBorders>
                <w:shd w:val="clear" w:color="000000" w:fill="FFFFFF"/>
                <w:vAlign w:val="center"/>
                <w:hideMark/>
              </w:tcPr>
            </w:tcPrChange>
          </w:tcPr>
          <w:p w14:paraId="01E255FF" w14:textId="77777777" w:rsidR="003108B5" w:rsidRPr="00644197" w:rsidRDefault="003108B5" w:rsidP="003108B5">
            <w:pPr>
              <w:rPr>
                <w:ins w:id="5179" w:author="Aleksander Hansen" w:date="2013-02-14T12:00:00Z"/>
                <w:rFonts w:ascii="Calibri" w:eastAsia="Times New Roman" w:hAnsi="Calibri" w:cs="Times New Roman"/>
                <w:color w:val="000000"/>
              </w:rPr>
            </w:pPr>
            <w:ins w:id="5180" w:author="Aleksander Hansen" w:date="2013-02-14T12:00:00Z">
              <w:r w:rsidRPr="00644197">
                <w:rPr>
                  <w:rFonts w:ascii="Calibri" w:eastAsia="Times New Roman" w:hAnsi="Calibri" w:cs="Times New Roman"/>
                  <w:color w:val="000000"/>
                </w:rPr>
                <w:t>Current Quoted Price</w:t>
              </w:r>
            </w:ins>
          </w:p>
        </w:tc>
        <w:tc>
          <w:tcPr>
            <w:tcW w:w="236" w:type="dxa"/>
            <w:tcBorders>
              <w:top w:val="nil"/>
              <w:left w:val="nil"/>
              <w:bottom w:val="nil"/>
              <w:right w:val="nil"/>
            </w:tcBorders>
            <w:shd w:val="clear" w:color="000000" w:fill="FFFFFF"/>
            <w:noWrap/>
            <w:vAlign w:val="bottom"/>
            <w:hideMark/>
            <w:tcPrChange w:id="5181"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6309BD06" w14:textId="77777777" w:rsidR="003108B5" w:rsidRPr="00644197" w:rsidRDefault="003108B5" w:rsidP="003108B5">
            <w:pPr>
              <w:rPr>
                <w:ins w:id="5182" w:author="Aleksander Hansen" w:date="2013-02-14T12:00:00Z"/>
                <w:rFonts w:ascii="Calibri" w:eastAsia="Times New Roman" w:hAnsi="Calibri" w:cs="Times New Roman"/>
                <w:color w:val="000000"/>
              </w:rPr>
            </w:pPr>
            <w:ins w:id="5183"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5184" w:author="Aleksander Hansen" w:date="2013-02-14T12:43:00Z">
              <w:tcPr>
                <w:tcW w:w="1266" w:type="dxa"/>
                <w:gridSpan w:val="2"/>
                <w:tcBorders>
                  <w:top w:val="nil"/>
                  <w:left w:val="nil"/>
                  <w:bottom w:val="nil"/>
                  <w:right w:val="nil"/>
                </w:tcBorders>
                <w:shd w:val="clear" w:color="000000" w:fill="FFFFFF"/>
                <w:vAlign w:val="center"/>
                <w:hideMark/>
              </w:tcPr>
            </w:tcPrChange>
          </w:tcPr>
          <w:p w14:paraId="07A58187" w14:textId="4CCA204F" w:rsidR="003108B5" w:rsidRPr="00644197" w:rsidRDefault="003108B5">
            <w:pPr>
              <w:rPr>
                <w:ins w:id="5185" w:author="Aleksander Hansen" w:date="2013-02-14T12:00:00Z"/>
                <w:rFonts w:ascii="Calibri" w:eastAsia="Times New Roman" w:hAnsi="Calibri" w:cs="Times New Roman"/>
                <w:color w:val="000000"/>
              </w:rPr>
              <w:pPrChange w:id="5186" w:author="Aleksander Hansen" w:date="2013-02-14T12:39:00Z">
                <w:pPr>
                  <w:jc w:val="right"/>
                </w:pPr>
              </w:pPrChange>
            </w:pPr>
            <w:ins w:id="5187" w:author="Aleksander Hansen" w:date="2013-02-14T12:00:00Z">
              <w:r>
                <w:rPr>
                  <w:rFonts w:ascii="Calibri" w:eastAsia="Times New Roman" w:hAnsi="Calibri" w:cs="Times New Roman"/>
                  <w:color w:val="000000"/>
                </w:rPr>
                <w:t>$1</w:t>
              </w:r>
              <w:r w:rsidR="000A3462">
                <w:rPr>
                  <w:rFonts w:ascii="Calibri" w:eastAsia="Times New Roman" w:hAnsi="Calibri" w:cs="Times New Roman"/>
                  <w:color w:val="000000"/>
                </w:rPr>
                <w:t>15</w:t>
              </w:r>
              <w:r w:rsidRPr="00644197">
                <w:rPr>
                  <w:rFonts w:ascii="Calibri" w:eastAsia="Times New Roman" w:hAnsi="Calibri" w:cs="Times New Roman"/>
                  <w:color w:val="000000"/>
                </w:rPr>
                <w:t xml:space="preserve">.00 </w:t>
              </w:r>
            </w:ins>
          </w:p>
        </w:tc>
      </w:tr>
      <w:tr w:rsidR="008506C7" w:rsidRPr="00644197" w14:paraId="6CCC015C" w14:textId="77777777" w:rsidTr="007E311A">
        <w:tblPrEx>
          <w:tblPrExChange w:id="5188" w:author="Aleksander Hansen" w:date="2013-02-14T12:43:00Z">
            <w:tblPrEx>
              <w:tblW w:w="5142" w:type="dxa"/>
              <w:jc w:val="center"/>
            </w:tblPrEx>
          </w:tblPrExChange>
        </w:tblPrEx>
        <w:trPr>
          <w:trHeight w:val="300"/>
          <w:jc w:val="center"/>
          <w:ins w:id="5189" w:author="Aleksander Hansen" w:date="2013-02-14T12:00:00Z"/>
          <w:trPrChange w:id="5190"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5191" w:author="Aleksander Hansen" w:date="2013-02-14T12:43:00Z">
              <w:tcPr>
                <w:tcW w:w="2605" w:type="dxa"/>
                <w:tcBorders>
                  <w:top w:val="nil"/>
                  <w:left w:val="nil"/>
                  <w:bottom w:val="nil"/>
                  <w:right w:val="nil"/>
                </w:tcBorders>
                <w:shd w:val="clear" w:color="000000" w:fill="FFFFFF"/>
                <w:vAlign w:val="center"/>
                <w:hideMark/>
              </w:tcPr>
            </w:tcPrChange>
          </w:tcPr>
          <w:p w14:paraId="485B6D58" w14:textId="77777777" w:rsidR="003108B5" w:rsidRPr="00644197" w:rsidRDefault="003108B5" w:rsidP="003108B5">
            <w:pPr>
              <w:rPr>
                <w:ins w:id="5192" w:author="Aleksander Hansen" w:date="2013-02-14T12:00:00Z"/>
                <w:rFonts w:ascii="Calibri" w:eastAsia="Times New Roman" w:hAnsi="Calibri" w:cs="Times New Roman"/>
                <w:color w:val="000000"/>
              </w:rPr>
            </w:pPr>
            <w:ins w:id="5193" w:author="Aleksander Hansen" w:date="2013-02-14T12:00:00Z">
              <w:r w:rsidRPr="00644197">
                <w:rPr>
                  <w:rFonts w:ascii="Calibri" w:eastAsia="Times New Roman" w:hAnsi="Calibri" w:cs="Times New Roman"/>
                  <w:color w:val="000000"/>
                </w:rPr>
                <w:t>Coupon</w:t>
              </w:r>
            </w:ins>
          </w:p>
        </w:tc>
        <w:tc>
          <w:tcPr>
            <w:tcW w:w="236" w:type="dxa"/>
            <w:tcBorders>
              <w:top w:val="nil"/>
              <w:left w:val="nil"/>
              <w:bottom w:val="nil"/>
              <w:right w:val="nil"/>
            </w:tcBorders>
            <w:shd w:val="clear" w:color="000000" w:fill="FFFFFF"/>
            <w:noWrap/>
            <w:vAlign w:val="bottom"/>
            <w:hideMark/>
            <w:tcPrChange w:id="5194"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767E9F82" w14:textId="77777777" w:rsidR="003108B5" w:rsidRPr="00644197" w:rsidRDefault="003108B5" w:rsidP="003108B5">
            <w:pPr>
              <w:rPr>
                <w:ins w:id="5195" w:author="Aleksander Hansen" w:date="2013-02-14T12:00:00Z"/>
                <w:rFonts w:ascii="Calibri" w:eastAsia="Times New Roman" w:hAnsi="Calibri" w:cs="Times New Roman"/>
                <w:color w:val="000000"/>
              </w:rPr>
            </w:pPr>
            <w:ins w:id="5196"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5197" w:author="Aleksander Hansen" w:date="2013-02-14T12:43:00Z">
              <w:tcPr>
                <w:tcW w:w="1266" w:type="dxa"/>
                <w:gridSpan w:val="2"/>
                <w:tcBorders>
                  <w:top w:val="nil"/>
                  <w:left w:val="nil"/>
                  <w:bottom w:val="nil"/>
                  <w:right w:val="nil"/>
                </w:tcBorders>
                <w:shd w:val="clear" w:color="000000" w:fill="FFFFFF"/>
                <w:vAlign w:val="center"/>
                <w:hideMark/>
              </w:tcPr>
            </w:tcPrChange>
          </w:tcPr>
          <w:p w14:paraId="72BA368F" w14:textId="77777777" w:rsidR="003108B5" w:rsidRPr="00644197" w:rsidRDefault="003108B5">
            <w:pPr>
              <w:rPr>
                <w:ins w:id="5198" w:author="Aleksander Hansen" w:date="2013-02-14T12:00:00Z"/>
                <w:rFonts w:ascii="Calibri" w:eastAsia="Times New Roman" w:hAnsi="Calibri" w:cs="Times New Roman"/>
                <w:color w:val="000000"/>
              </w:rPr>
              <w:pPrChange w:id="5199" w:author="Aleksander Hansen" w:date="2013-02-14T12:39:00Z">
                <w:pPr>
                  <w:jc w:val="right"/>
                </w:pPr>
              </w:pPrChange>
            </w:pPr>
            <w:ins w:id="5200" w:author="Aleksander Hansen" w:date="2013-02-14T12:00:00Z">
              <w:r w:rsidRPr="00644197">
                <w:rPr>
                  <w:rFonts w:ascii="Calibri" w:eastAsia="Times New Roman" w:hAnsi="Calibri" w:cs="Times New Roman"/>
                  <w:color w:val="000000"/>
                </w:rPr>
                <w:t>12%</w:t>
              </w:r>
            </w:ins>
          </w:p>
        </w:tc>
      </w:tr>
      <w:tr w:rsidR="008506C7" w:rsidRPr="00644197" w14:paraId="03478080" w14:textId="77777777" w:rsidTr="007E311A">
        <w:tblPrEx>
          <w:tblPrExChange w:id="5201" w:author="Aleksander Hansen" w:date="2013-02-14T12:43:00Z">
            <w:tblPrEx>
              <w:tblW w:w="5142" w:type="dxa"/>
              <w:jc w:val="center"/>
            </w:tblPrEx>
          </w:tblPrExChange>
        </w:tblPrEx>
        <w:trPr>
          <w:trHeight w:val="300"/>
          <w:jc w:val="center"/>
          <w:ins w:id="5202" w:author="Aleksander Hansen" w:date="2013-02-14T12:00:00Z"/>
          <w:trPrChange w:id="5203"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5204" w:author="Aleksander Hansen" w:date="2013-02-14T12:43:00Z">
              <w:tcPr>
                <w:tcW w:w="2605" w:type="dxa"/>
                <w:tcBorders>
                  <w:top w:val="nil"/>
                  <w:left w:val="nil"/>
                  <w:bottom w:val="nil"/>
                  <w:right w:val="nil"/>
                </w:tcBorders>
                <w:shd w:val="clear" w:color="000000" w:fill="FFFFFF"/>
                <w:vAlign w:val="center"/>
                <w:hideMark/>
              </w:tcPr>
            </w:tcPrChange>
          </w:tcPr>
          <w:p w14:paraId="695D1889" w14:textId="77777777" w:rsidR="003108B5" w:rsidRPr="00644197" w:rsidRDefault="003108B5" w:rsidP="003108B5">
            <w:pPr>
              <w:rPr>
                <w:ins w:id="5205" w:author="Aleksander Hansen" w:date="2013-02-14T12:00:00Z"/>
                <w:rFonts w:ascii="Calibri" w:eastAsia="Times New Roman" w:hAnsi="Calibri" w:cs="Times New Roman"/>
                <w:color w:val="000000"/>
              </w:rPr>
            </w:pPr>
            <w:ins w:id="5206" w:author="Aleksander Hansen" w:date="2013-02-14T12:00:00Z">
              <w:r w:rsidRPr="00644197">
                <w:rPr>
                  <w:rFonts w:ascii="Calibri" w:eastAsia="Times New Roman" w:hAnsi="Calibri" w:cs="Times New Roman"/>
                  <w:color w:val="000000"/>
                </w:rPr>
                <w:t>Interest rate</w:t>
              </w:r>
            </w:ins>
          </w:p>
        </w:tc>
        <w:tc>
          <w:tcPr>
            <w:tcW w:w="236" w:type="dxa"/>
            <w:tcBorders>
              <w:top w:val="nil"/>
              <w:left w:val="nil"/>
              <w:bottom w:val="nil"/>
              <w:right w:val="nil"/>
            </w:tcBorders>
            <w:shd w:val="clear" w:color="000000" w:fill="FFFFFF"/>
            <w:noWrap/>
            <w:vAlign w:val="bottom"/>
            <w:hideMark/>
            <w:tcPrChange w:id="5207"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33833230" w14:textId="77777777" w:rsidR="003108B5" w:rsidRPr="00644197" w:rsidRDefault="003108B5" w:rsidP="003108B5">
            <w:pPr>
              <w:rPr>
                <w:ins w:id="5208" w:author="Aleksander Hansen" w:date="2013-02-14T12:00:00Z"/>
                <w:rFonts w:ascii="Calibri" w:eastAsia="Times New Roman" w:hAnsi="Calibri" w:cs="Times New Roman"/>
                <w:color w:val="000000"/>
              </w:rPr>
            </w:pPr>
            <w:ins w:id="5209"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5210" w:author="Aleksander Hansen" w:date="2013-02-14T12:43:00Z">
              <w:tcPr>
                <w:tcW w:w="1266" w:type="dxa"/>
                <w:gridSpan w:val="2"/>
                <w:tcBorders>
                  <w:top w:val="nil"/>
                  <w:left w:val="nil"/>
                  <w:bottom w:val="nil"/>
                  <w:right w:val="nil"/>
                </w:tcBorders>
                <w:shd w:val="clear" w:color="000000" w:fill="FFFFFF"/>
                <w:vAlign w:val="center"/>
                <w:hideMark/>
              </w:tcPr>
            </w:tcPrChange>
          </w:tcPr>
          <w:p w14:paraId="4B291CED" w14:textId="77777777" w:rsidR="003108B5" w:rsidRPr="00644197" w:rsidRDefault="003108B5">
            <w:pPr>
              <w:rPr>
                <w:ins w:id="5211" w:author="Aleksander Hansen" w:date="2013-02-14T12:00:00Z"/>
                <w:rFonts w:ascii="Calibri" w:eastAsia="Times New Roman" w:hAnsi="Calibri" w:cs="Times New Roman"/>
                <w:color w:val="000000"/>
              </w:rPr>
              <w:pPrChange w:id="5212" w:author="Aleksander Hansen" w:date="2013-02-14T12:39:00Z">
                <w:pPr>
                  <w:jc w:val="right"/>
                </w:pPr>
              </w:pPrChange>
            </w:pPr>
            <w:ins w:id="5213" w:author="Aleksander Hansen" w:date="2013-02-14T12:00:00Z">
              <w:r w:rsidRPr="00644197">
                <w:rPr>
                  <w:rFonts w:ascii="Calibri" w:eastAsia="Times New Roman" w:hAnsi="Calibri" w:cs="Times New Roman"/>
                  <w:color w:val="000000"/>
                </w:rPr>
                <w:t>10%</w:t>
              </w:r>
            </w:ins>
          </w:p>
        </w:tc>
      </w:tr>
      <w:tr w:rsidR="008506C7" w:rsidRPr="00644197" w14:paraId="0C83F371" w14:textId="77777777" w:rsidTr="007E311A">
        <w:tblPrEx>
          <w:tblPrExChange w:id="5214" w:author="Aleksander Hansen" w:date="2013-02-14T12:43:00Z">
            <w:tblPrEx>
              <w:tblW w:w="5142" w:type="dxa"/>
              <w:jc w:val="center"/>
            </w:tblPrEx>
          </w:tblPrExChange>
        </w:tblPrEx>
        <w:trPr>
          <w:gridAfter w:val="1"/>
          <w:wAfter w:w="55" w:type="dxa"/>
          <w:trHeight w:val="300"/>
          <w:jc w:val="center"/>
          <w:ins w:id="5215" w:author="Aleksander Hansen" w:date="2013-02-14T12:00:00Z"/>
          <w:trPrChange w:id="5216"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5217" w:author="Aleksander Hansen" w:date="2013-02-14T12:43:00Z">
              <w:tcPr>
                <w:tcW w:w="2605" w:type="dxa"/>
                <w:tcBorders>
                  <w:top w:val="nil"/>
                  <w:left w:val="nil"/>
                  <w:bottom w:val="nil"/>
                  <w:right w:val="nil"/>
                </w:tcBorders>
                <w:shd w:val="clear" w:color="000000" w:fill="FFFFFF"/>
                <w:vAlign w:val="center"/>
                <w:hideMark/>
              </w:tcPr>
            </w:tcPrChange>
          </w:tcPr>
          <w:p w14:paraId="69195E27" w14:textId="77777777" w:rsidR="003108B5" w:rsidRPr="00644197" w:rsidRDefault="003108B5" w:rsidP="003108B5">
            <w:pPr>
              <w:rPr>
                <w:ins w:id="5218" w:author="Aleksander Hansen" w:date="2013-02-14T12:00:00Z"/>
                <w:rFonts w:ascii="Calibri" w:eastAsia="Times New Roman" w:hAnsi="Calibri" w:cs="Times New Roman"/>
                <w:color w:val="000000"/>
              </w:rPr>
            </w:pPr>
            <w:ins w:id="5219" w:author="Aleksander Hansen" w:date="2013-02-14T12:00:00Z">
              <w:r w:rsidRPr="00644197">
                <w:rPr>
                  <w:rFonts w:ascii="Calibri" w:eastAsia="Times New Roman" w:hAnsi="Calibri" w:cs="Times New Roman"/>
                  <w:color w:val="000000"/>
                </w:rPr>
                <w:t>Conversion Factor</w:t>
              </w:r>
            </w:ins>
          </w:p>
        </w:tc>
        <w:tc>
          <w:tcPr>
            <w:tcW w:w="991" w:type="dxa"/>
            <w:gridSpan w:val="2"/>
            <w:tcBorders>
              <w:top w:val="nil"/>
              <w:left w:val="nil"/>
              <w:bottom w:val="nil"/>
              <w:right w:val="nil"/>
            </w:tcBorders>
            <w:shd w:val="clear" w:color="000000" w:fill="FFFFFF"/>
            <w:noWrap/>
            <w:vAlign w:val="bottom"/>
            <w:hideMark/>
            <w:tcPrChange w:id="5220" w:author="Aleksander Hansen" w:date="2013-02-14T12:43:00Z">
              <w:tcPr>
                <w:tcW w:w="1361" w:type="dxa"/>
                <w:gridSpan w:val="4"/>
                <w:tcBorders>
                  <w:top w:val="nil"/>
                  <w:left w:val="nil"/>
                  <w:bottom w:val="nil"/>
                  <w:right w:val="nil"/>
                </w:tcBorders>
                <w:shd w:val="clear" w:color="000000" w:fill="FFFFFF"/>
                <w:noWrap/>
                <w:vAlign w:val="bottom"/>
                <w:hideMark/>
              </w:tcPr>
            </w:tcPrChange>
          </w:tcPr>
          <w:p w14:paraId="0D3DEC18" w14:textId="087A325F" w:rsidR="003108B5" w:rsidRPr="00644197" w:rsidRDefault="003108B5" w:rsidP="009927FB">
            <w:pPr>
              <w:rPr>
                <w:ins w:id="5221" w:author="Aleksander Hansen" w:date="2013-02-14T12:00:00Z"/>
                <w:rFonts w:ascii="Calibri" w:eastAsia="Times New Roman" w:hAnsi="Calibri" w:cs="Times New Roman"/>
                <w:color w:val="000000"/>
              </w:rPr>
            </w:pPr>
            <w:ins w:id="5222" w:author="Aleksander Hansen" w:date="2013-02-14T12:00:00Z">
              <w:r w:rsidRPr="00644197">
                <w:rPr>
                  <w:rFonts w:ascii="Calibri" w:eastAsia="Times New Roman" w:hAnsi="Calibri" w:cs="Times New Roman"/>
                  <w:color w:val="000000"/>
                </w:rPr>
                <w:t> </w:t>
              </w:r>
            </w:ins>
            <w:ins w:id="5223" w:author="Aleksander Hansen" w:date="2013-02-14T12:39:00Z">
              <w:r w:rsidR="008506C7">
                <w:rPr>
                  <w:rFonts w:ascii="Calibri" w:eastAsia="Times New Roman" w:hAnsi="Calibri" w:cs="Times New Roman"/>
                  <w:color w:val="000000"/>
                </w:rPr>
                <w:t xml:space="preserve">     1.6</w:t>
              </w:r>
            </w:ins>
          </w:p>
        </w:tc>
        <w:tc>
          <w:tcPr>
            <w:tcW w:w="1445" w:type="dxa"/>
            <w:gridSpan w:val="2"/>
            <w:tcBorders>
              <w:top w:val="nil"/>
              <w:left w:val="nil"/>
              <w:bottom w:val="nil"/>
              <w:right w:val="nil"/>
            </w:tcBorders>
            <w:shd w:val="clear" w:color="000000" w:fill="FFFFFF"/>
            <w:vAlign w:val="center"/>
            <w:hideMark/>
            <w:tcPrChange w:id="5224" w:author="Aleksander Hansen" w:date="2013-02-14T12:43:00Z">
              <w:tcPr>
                <w:tcW w:w="1176" w:type="dxa"/>
                <w:tcBorders>
                  <w:top w:val="nil"/>
                  <w:left w:val="nil"/>
                  <w:bottom w:val="nil"/>
                  <w:right w:val="nil"/>
                </w:tcBorders>
                <w:shd w:val="clear" w:color="000000" w:fill="FFFFFF"/>
                <w:vAlign w:val="center"/>
                <w:hideMark/>
              </w:tcPr>
            </w:tcPrChange>
          </w:tcPr>
          <w:p w14:paraId="1B970ABF" w14:textId="1F315D84" w:rsidR="003108B5" w:rsidRPr="00644197" w:rsidRDefault="003108B5">
            <w:pPr>
              <w:rPr>
                <w:ins w:id="5225" w:author="Aleksander Hansen" w:date="2013-02-14T12:00:00Z"/>
                <w:rFonts w:ascii="Calibri" w:eastAsia="Times New Roman" w:hAnsi="Calibri" w:cs="Times New Roman"/>
                <w:color w:val="000000"/>
              </w:rPr>
              <w:pPrChange w:id="5226" w:author="Aleksander Hansen" w:date="2013-02-14T12:39:00Z">
                <w:pPr>
                  <w:jc w:val="right"/>
                </w:pPr>
              </w:pPrChange>
            </w:pPr>
          </w:p>
        </w:tc>
      </w:tr>
      <w:tr w:rsidR="008506C7" w:rsidRPr="00644197" w14:paraId="33C4261D" w14:textId="77777777" w:rsidTr="007E311A">
        <w:tblPrEx>
          <w:tblPrExChange w:id="5227" w:author="Aleksander Hansen" w:date="2013-02-14T12:43:00Z">
            <w:tblPrEx>
              <w:tblW w:w="5142" w:type="dxa"/>
              <w:jc w:val="center"/>
            </w:tblPrEx>
          </w:tblPrExChange>
        </w:tblPrEx>
        <w:trPr>
          <w:trHeight w:val="300"/>
          <w:jc w:val="center"/>
          <w:ins w:id="5228" w:author="Aleksander Hansen" w:date="2013-02-14T12:00:00Z"/>
          <w:trPrChange w:id="5229"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5230" w:author="Aleksander Hansen" w:date="2013-02-14T12:43:00Z">
              <w:tcPr>
                <w:tcW w:w="2605" w:type="dxa"/>
                <w:tcBorders>
                  <w:top w:val="nil"/>
                  <w:left w:val="nil"/>
                  <w:bottom w:val="nil"/>
                  <w:right w:val="nil"/>
                </w:tcBorders>
                <w:shd w:val="clear" w:color="000000" w:fill="FFFFFF"/>
                <w:vAlign w:val="center"/>
                <w:hideMark/>
              </w:tcPr>
            </w:tcPrChange>
          </w:tcPr>
          <w:p w14:paraId="3D1EF66A" w14:textId="77777777" w:rsidR="003108B5" w:rsidRPr="00644197" w:rsidRDefault="003108B5" w:rsidP="003108B5">
            <w:pPr>
              <w:rPr>
                <w:ins w:id="5231" w:author="Aleksander Hansen" w:date="2013-02-14T12:00:00Z"/>
                <w:rFonts w:ascii="Calibri" w:eastAsia="Times New Roman" w:hAnsi="Calibri" w:cs="Times New Roman"/>
                <w:color w:val="000000"/>
              </w:rPr>
            </w:pPr>
            <w:ins w:id="5232" w:author="Aleksander Hansen" w:date="2013-02-14T12:00:00Z">
              <w:r w:rsidRPr="00644197">
                <w:rPr>
                  <w:rFonts w:ascii="Calibri" w:eastAsia="Times New Roman" w:hAnsi="Calibri" w:cs="Times New Roman"/>
                  <w:color w:val="000000"/>
                </w:rPr>
                <w:t>Delivery (days)</w:t>
              </w:r>
            </w:ins>
          </w:p>
        </w:tc>
        <w:tc>
          <w:tcPr>
            <w:tcW w:w="236" w:type="dxa"/>
            <w:tcBorders>
              <w:top w:val="nil"/>
              <w:left w:val="nil"/>
              <w:bottom w:val="nil"/>
              <w:right w:val="nil"/>
            </w:tcBorders>
            <w:shd w:val="clear" w:color="000000" w:fill="FFFFFF"/>
            <w:noWrap/>
            <w:vAlign w:val="bottom"/>
            <w:hideMark/>
            <w:tcPrChange w:id="5233"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67E01B78" w14:textId="77777777" w:rsidR="003108B5" w:rsidRPr="00644197" w:rsidRDefault="003108B5" w:rsidP="003108B5">
            <w:pPr>
              <w:rPr>
                <w:ins w:id="5234" w:author="Aleksander Hansen" w:date="2013-02-14T12:00:00Z"/>
                <w:rFonts w:ascii="Calibri" w:eastAsia="Times New Roman" w:hAnsi="Calibri" w:cs="Times New Roman"/>
                <w:color w:val="000000"/>
              </w:rPr>
            </w:pPr>
            <w:ins w:id="5235"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5236" w:author="Aleksander Hansen" w:date="2013-02-14T12:43:00Z">
              <w:tcPr>
                <w:tcW w:w="1266" w:type="dxa"/>
                <w:gridSpan w:val="2"/>
                <w:tcBorders>
                  <w:top w:val="nil"/>
                  <w:left w:val="nil"/>
                  <w:bottom w:val="nil"/>
                  <w:right w:val="nil"/>
                </w:tcBorders>
                <w:shd w:val="clear" w:color="000000" w:fill="FFFFFF"/>
                <w:vAlign w:val="center"/>
                <w:hideMark/>
              </w:tcPr>
            </w:tcPrChange>
          </w:tcPr>
          <w:p w14:paraId="1B8AB811" w14:textId="77777777" w:rsidR="003108B5" w:rsidRPr="00644197" w:rsidRDefault="003108B5">
            <w:pPr>
              <w:rPr>
                <w:ins w:id="5237" w:author="Aleksander Hansen" w:date="2013-02-14T12:00:00Z"/>
                <w:rFonts w:ascii="Calibri" w:eastAsia="Times New Roman" w:hAnsi="Calibri" w:cs="Times New Roman"/>
                <w:color w:val="000000"/>
              </w:rPr>
              <w:pPrChange w:id="5238" w:author="Aleksander Hansen" w:date="2013-02-14T12:39:00Z">
                <w:pPr>
                  <w:jc w:val="right"/>
                </w:pPr>
              </w:pPrChange>
            </w:pPr>
            <w:ins w:id="5239" w:author="Aleksander Hansen" w:date="2013-02-14T12:00:00Z">
              <w:r w:rsidRPr="00644197">
                <w:rPr>
                  <w:rFonts w:ascii="Calibri" w:eastAsia="Times New Roman" w:hAnsi="Calibri" w:cs="Times New Roman"/>
                  <w:color w:val="000000"/>
                </w:rPr>
                <w:t>270</w:t>
              </w:r>
            </w:ins>
          </w:p>
        </w:tc>
      </w:tr>
      <w:tr w:rsidR="008506C7" w:rsidRPr="00644197" w14:paraId="38922D41" w14:textId="77777777" w:rsidTr="007E311A">
        <w:tblPrEx>
          <w:tblPrExChange w:id="5240" w:author="Aleksander Hansen" w:date="2013-02-14T12:43:00Z">
            <w:tblPrEx>
              <w:tblW w:w="5142" w:type="dxa"/>
              <w:jc w:val="center"/>
            </w:tblPrEx>
          </w:tblPrExChange>
        </w:tblPrEx>
        <w:trPr>
          <w:trHeight w:val="300"/>
          <w:jc w:val="center"/>
          <w:ins w:id="5241" w:author="Aleksander Hansen" w:date="2013-02-14T12:00:00Z"/>
          <w:trPrChange w:id="5242"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5243" w:author="Aleksander Hansen" w:date="2013-02-14T12:43:00Z">
              <w:tcPr>
                <w:tcW w:w="2605" w:type="dxa"/>
                <w:tcBorders>
                  <w:top w:val="nil"/>
                  <w:left w:val="nil"/>
                  <w:bottom w:val="nil"/>
                  <w:right w:val="nil"/>
                </w:tcBorders>
                <w:shd w:val="clear" w:color="000000" w:fill="FFFFFF"/>
                <w:vAlign w:val="center"/>
                <w:hideMark/>
              </w:tcPr>
            </w:tcPrChange>
          </w:tcPr>
          <w:p w14:paraId="06F6FA62" w14:textId="77777777" w:rsidR="003108B5" w:rsidRPr="00644197" w:rsidRDefault="003108B5" w:rsidP="003108B5">
            <w:pPr>
              <w:rPr>
                <w:ins w:id="5244" w:author="Aleksander Hansen" w:date="2013-02-14T12:00:00Z"/>
                <w:rFonts w:ascii="Calibri" w:eastAsia="Times New Roman" w:hAnsi="Calibri" w:cs="Times New Roman"/>
                <w:color w:val="000000"/>
              </w:rPr>
            </w:pPr>
            <w:ins w:id="5245" w:author="Aleksander Hansen" w:date="2013-02-14T12:00:00Z">
              <w:r w:rsidRPr="00644197">
                <w:rPr>
                  <w:rFonts w:ascii="Calibri" w:eastAsia="Times New Roman" w:hAnsi="Calibri" w:cs="Times New Roman"/>
                  <w:color w:val="000000"/>
                </w:rPr>
                <w:t>Last Coupon (-days)</w:t>
              </w:r>
            </w:ins>
          </w:p>
        </w:tc>
        <w:tc>
          <w:tcPr>
            <w:tcW w:w="236" w:type="dxa"/>
            <w:tcBorders>
              <w:top w:val="nil"/>
              <w:left w:val="nil"/>
              <w:bottom w:val="nil"/>
              <w:right w:val="nil"/>
            </w:tcBorders>
            <w:shd w:val="clear" w:color="000000" w:fill="FFFFFF"/>
            <w:noWrap/>
            <w:vAlign w:val="bottom"/>
            <w:hideMark/>
            <w:tcPrChange w:id="5246"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4BF03EE4" w14:textId="77777777" w:rsidR="003108B5" w:rsidRPr="00644197" w:rsidRDefault="003108B5" w:rsidP="003108B5">
            <w:pPr>
              <w:rPr>
                <w:ins w:id="5247" w:author="Aleksander Hansen" w:date="2013-02-14T12:00:00Z"/>
                <w:rFonts w:ascii="Calibri" w:eastAsia="Times New Roman" w:hAnsi="Calibri" w:cs="Times New Roman"/>
                <w:color w:val="000000"/>
              </w:rPr>
            </w:pPr>
            <w:ins w:id="5248"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5249" w:author="Aleksander Hansen" w:date="2013-02-14T12:43:00Z">
              <w:tcPr>
                <w:tcW w:w="1266" w:type="dxa"/>
                <w:gridSpan w:val="2"/>
                <w:tcBorders>
                  <w:top w:val="nil"/>
                  <w:left w:val="nil"/>
                  <w:bottom w:val="nil"/>
                  <w:right w:val="nil"/>
                </w:tcBorders>
                <w:shd w:val="clear" w:color="000000" w:fill="FFFFFF"/>
                <w:vAlign w:val="center"/>
                <w:hideMark/>
              </w:tcPr>
            </w:tcPrChange>
          </w:tcPr>
          <w:p w14:paraId="5AA9A0FF" w14:textId="77777777" w:rsidR="003108B5" w:rsidRPr="00644197" w:rsidRDefault="003108B5">
            <w:pPr>
              <w:rPr>
                <w:ins w:id="5250" w:author="Aleksander Hansen" w:date="2013-02-14T12:00:00Z"/>
                <w:rFonts w:ascii="Calibri" w:eastAsia="Times New Roman" w:hAnsi="Calibri" w:cs="Times New Roman"/>
                <w:color w:val="000000"/>
              </w:rPr>
              <w:pPrChange w:id="5251" w:author="Aleksander Hansen" w:date="2013-02-14T12:39:00Z">
                <w:pPr>
                  <w:jc w:val="right"/>
                </w:pPr>
              </w:pPrChange>
            </w:pPr>
            <w:ins w:id="5252" w:author="Aleksander Hansen" w:date="2013-02-14T12:00:00Z">
              <w:r w:rsidRPr="00644197">
                <w:rPr>
                  <w:rFonts w:ascii="Calibri" w:eastAsia="Times New Roman" w:hAnsi="Calibri" w:cs="Times New Roman"/>
                  <w:color w:val="000000"/>
                </w:rPr>
                <w:t>60</w:t>
              </w:r>
            </w:ins>
          </w:p>
        </w:tc>
      </w:tr>
      <w:tr w:rsidR="008506C7" w:rsidRPr="00644197" w14:paraId="406ACB6F" w14:textId="77777777" w:rsidTr="007E311A">
        <w:tblPrEx>
          <w:tblPrExChange w:id="5253" w:author="Aleksander Hansen" w:date="2013-02-14T12:43:00Z">
            <w:tblPrEx>
              <w:tblW w:w="5142" w:type="dxa"/>
              <w:jc w:val="center"/>
            </w:tblPrEx>
          </w:tblPrExChange>
        </w:tblPrEx>
        <w:trPr>
          <w:trHeight w:val="300"/>
          <w:jc w:val="center"/>
          <w:ins w:id="5254" w:author="Aleksander Hansen" w:date="2013-02-14T12:00:00Z"/>
          <w:trPrChange w:id="5255"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5256" w:author="Aleksander Hansen" w:date="2013-02-14T12:43:00Z">
              <w:tcPr>
                <w:tcW w:w="2605" w:type="dxa"/>
                <w:tcBorders>
                  <w:top w:val="nil"/>
                  <w:left w:val="nil"/>
                  <w:bottom w:val="nil"/>
                  <w:right w:val="nil"/>
                </w:tcBorders>
                <w:shd w:val="clear" w:color="000000" w:fill="FFFFFF"/>
                <w:vAlign w:val="center"/>
                <w:hideMark/>
              </w:tcPr>
            </w:tcPrChange>
          </w:tcPr>
          <w:p w14:paraId="5ADEEF8D" w14:textId="77777777" w:rsidR="003108B5" w:rsidRPr="00644197" w:rsidRDefault="003108B5" w:rsidP="003108B5">
            <w:pPr>
              <w:rPr>
                <w:ins w:id="5257" w:author="Aleksander Hansen" w:date="2013-02-14T12:00:00Z"/>
                <w:rFonts w:ascii="Calibri" w:eastAsia="Times New Roman" w:hAnsi="Calibri" w:cs="Times New Roman"/>
                <w:color w:val="000000"/>
              </w:rPr>
            </w:pPr>
            <w:ins w:id="5258" w:author="Aleksander Hansen" w:date="2013-02-14T12:00:00Z">
              <w:r w:rsidRPr="00644197">
                <w:rPr>
                  <w:rFonts w:ascii="Calibri" w:eastAsia="Times New Roman" w:hAnsi="Calibri" w:cs="Times New Roman"/>
                  <w:color w:val="000000"/>
                </w:rPr>
                <w:t>Next Coupon (+ days)</w:t>
              </w:r>
            </w:ins>
          </w:p>
        </w:tc>
        <w:tc>
          <w:tcPr>
            <w:tcW w:w="236" w:type="dxa"/>
            <w:tcBorders>
              <w:top w:val="nil"/>
              <w:left w:val="nil"/>
              <w:bottom w:val="nil"/>
              <w:right w:val="nil"/>
            </w:tcBorders>
            <w:shd w:val="clear" w:color="000000" w:fill="FFFFFF"/>
            <w:noWrap/>
            <w:vAlign w:val="bottom"/>
            <w:hideMark/>
            <w:tcPrChange w:id="5259"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3598E55E" w14:textId="77777777" w:rsidR="003108B5" w:rsidRPr="00644197" w:rsidRDefault="003108B5" w:rsidP="003108B5">
            <w:pPr>
              <w:rPr>
                <w:ins w:id="5260" w:author="Aleksander Hansen" w:date="2013-02-14T12:00:00Z"/>
                <w:rFonts w:ascii="Calibri" w:eastAsia="Times New Roman" w:hAnsi="Calibri" w:cs="Times New Roman"/>
                <w:color w:val="000000"/>
              </w:rPr>
            </w:pPr>
            <w:ins w:id="5261"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5262" w:author="Aleksander Hansen" w:date="2013-02-14T12:43:00Z">
              <w:tcPr>
                <w:tcW w:w="1266" w:type="dxa"/>
                <w:gridSpan w:val="2"/>
                <w:tcBorders>
                  <w:top w:val="nil"/>
                  <w:left w:val="nil"/>
                  <w:bottom w:val="nil"/>
                  <w:right w:val="nil"/>
                </w:tcBorders>
                <w:shd w:val="clear" w:color="000000" w:fill="FFFFFF"/>
                <w:vAlign w:val="center"/>
                <w:hideMark/>
              </w:tcPr>
            </w:tcPrChange>
          </w:tcPr>
          <w:p w14:paraId="45A40544" w14:textId="77777777" w:rsidR="003108B5" w:rsidRPr="00644197" w:rsidRDefault="003108B5">
            <w:pPr>
              <w:rPr>
                <w:ins w:id="5263" w:author="Aleksander Hansen" w:date="2013-02-14T12:00:00Z"/>
                <w:rFonts w:ascii="Calibri" w:eastAsia="Times New Roman" w:hAnsi="Calibri" w:cs="Times New Roman"/>
                <w:color w:val="000000"/>
              </w:rPr>
              <w:pPrChange w:id="5264" w:author="Aleksander Hansen" w:date="2013-02-14T12:39:00Z">
                <w:pPr>
                  <w:jc w:val="right"/>
                </w:pPr>
              </w:pPrChange>
            </w:pPr>
            <w:ins w:id="5265" w:author="Aleksander Hansen" w:date="2013-02-14T12:00:00Z">
              <w:r w:rsidRPr="00644197">
                <w:rPr>
                  <w:rFonts w:ascii="Calibri" w:eastAsia="Times New Roman" w:hAnsi="Calibri" w:cs="Times New Roman"/>
                  <w:color w:val="000000"/>
                </w:rPr>
                <w:t>122</w:t>
              </w:r>
            </w:ins>
          </w:p>
        </w:tc>
      </w:tr>
      <w:tr w:rsidR="00CC188C" w:rsidRPr="00CC188C" w14:paraId="1E532EA6" w14:textId="77777777" w:rsidTr="007E311A">
        <w:tblPrEx>
          <w:tblPrExChange w:id="5266" w:author="Aleksander Hansen" w:date="2013-02-14T12:43:00Z">
            <w:tblPrEx>
              <w:tblW w:w="3860" w:type="dxa"/>
            </w:tblPrEx>
          </w:tblPrExChange>
        </w:tblPrEx>
        <w:trPr>
          <w:gridAfter w:val="2"/>
          <w:wAfter w:w="1262" w:type="dxa"/>
          <w:trHeight w:val="300"/>
          <w:jc w:val="center"/>
          <w:ins w:id="5267" w:author="Aleksander Hansen" w:date="2013-02-14T10:47:00Z"/>
          <w:trPrChange w:id="5268" w:author="Aleksander Hansen" w:date="2013-02-14T12:43:00Z">
            <w:trPr>
              <w:gridAfter w:val="2"/>
              <w:trHeight w:val="300"/>
            </w:trPr>
          </w:trPrChange>
        </w:trPr>
        <w:tc>
          <w:tcPr>
            <w:tcW w:w="3935" w:type="dxa"/>
            <w:gridSpan w:val="4"/>
            <w:tcBorders>
              <w:top w:val="nil"/>
              <w:left w:val="nil"/>
              <w:bottom w:val="nil"/>
              <w:right w:val="nil"/>
            </w:tcBorders>
            <w:shd w:val="clear" w:color="000000" w:fill="A2B593"/>
            <w:noWrap/>
            <w:vAlign w:val="bottom"/>
            <w:hideMark/>
            <w:tcPrChange w:id="5269" w:author="Aleksander Hansen" w:date="2013-02-14T12:43:00Z">
              <w:tcPr>
                <w:tcW w:w="3860" w:type="dxa"/>
                <w:gridSpan w:val="3"/>
                <w:tcBorders>
                  <w:top w:val="nil"/>
                  <w:left w:val="nil"/>
                  <w:bottom w:val="nil"/>
                  <w:right w:val="nil"/>
                </w:tcBorders>
                <w:shd w:val="clear" w:color="000000" w:fill="FFFFFF"/>
                <w:noWrap/>
                <w:vAlign w:val="bottom"/>
                <w:hideMark/>
              </w:tcPr>
            </w:tcPrChange>
          </w:tcPr>
          <w:p w14:paraId="3D4BC1B6" w14:textId="77777777" w:rsidR="00CC188C" w:rsidRPr="00CC188C" w:rsidRDefault="00CC188C" w:rsidP="00CC188C">
            <w:pPr>
              <w:rPr>
                <w:ins w:id="5270" w:author="Aleksander Hansen" w:date="2013-02-14T10:47:00Z"/>
                <w:rFonts w:ascii="Calibri" w:eastAsia="Times New Roman" w:hAnsi="Calibri" w:cs="Times New Roman"/>
                <w:color w:val="000000"/>
              </w:rPr>
            </w:pPr>
            <w:ins w:id="5271" w:author="Aleksander Hansen" w:date="2013-02-14T10:47:00Z">
              <w:r w:rsidRPr="00CC188C">
                <w:rPr>
                  <w:rFonts w:ascii="Calibri" w:eastAsia="Times New Roman" w:hAnsi="Calibri" w:cs="Times New Roman"/>
                  <w:color w:val="000000"/>
                </w:rPr>
                <w:t>Cheapest to Deliver Calculation</w:t>
              </w:r>
            </w:ins>
          </w:p>
        </w:tc>
      </w:tr>
      <w:tr w:rsidR="00CC188C" w:rsidRPr="00CC188C" w14:paraId="396BFDCF" w14:textId="77777777" w:rsidTr="007E311A">
        <w:tblPrEx>
          <w:tblPrExChange w:id="5272" w:author="Aleksander Hansen" w:date="2013-02-14T12:43:00Z">
            <w:tblPrEx>
              <w:tblW w:w="3860" w:type="dxa"/>
            </w:tblPrEx>
          </w:tblPrExChange>
        </w:tblPrEx>
        <w:trPr>
          <w:gridAfter w:val="2"/>
          <w:wAfter w:w="1262" w:type="dxa"/>
          <w:trHeight w:val="300"/>
          <w:jc w:val="center"/>
          <w:ins w:id="5273" w:author="Aleksander Hansen" w:date="2013-02-14T10:47:00Z"/>
          <w:trPrChange w:id="5274" w:author="Aleksander Hansen" w:date="2013-02-14T12:43:00Z">
            <w:trPr>
              <w:gridAfter w:val="2"/>
              <w:trHeight w:val="300"/>
            </w:trPr>
          </w:trPrChange>
        </w:trPr>
        <w:tc>
          <w:tcPr>
            <w:tcW w:w="2706" w:type="dxa"/>
            <w:tcBorders>
              <w:top w:val="nil"/>
              <w:left w:val="nil"/>
              <w:bottom w:val="nil"/>
              <w:right w:val="nil"/>
            </w:tcBorders>
            <w:shd w:val="clear" w:color="000000" w:fill="FFFFFF"/>
            <w:vAlign w:val="center"/>
            <w:hideMark/>
            <w:tcPrChange w:id="5275" w:author="Aleksander Hansen" w:date="2013-02-14T12:43:00Z">
              <w:tcPr>
                <w:tcW w:w="2805" w:type="dxa"/>
                <w:gridSpan w:val="2"/>
                <w:tcBorders>
                  <w:top w:val="nil"/>
                  <w:left w:val="nil"/>
                  <w:bottom w:val="nil"/>
                  <w:right w:val="nil"/>
                </w:tcBorders>
                <w:shd w:val="clear" w:color="000000" w:fill="FFFFFF"/>
                <w:vAlign w:val="center"/>
                <w:hideMark/>
              </w:tcPr>
            </w:tcPrChange>
          </w:tcPr>
          <w:p w14:paraId="78314D60" w14:textId="77777777" w:rsidR="00CC188C" w:rsidRPr="00CC188C" w:rsidRDefault="00CC188C" w:rsidP="00CC188C">
            <w:pPr>
              <w:rPr>
                <w:ins w:id="5276" w:author="Aleksander Hansen" w:date="2013-02-14T10:47:00Z"/>
                <w:rFonts w:ascii="Calibri" w:eastAsia="Times New Roman" w:hAnsi="Calibri" w:cs="Times New Roman"/>
                <w:color w:val="000000"/>
              </w:rPr>
            </w:pPr>
            <w:ins w:id="5277" w:author="Aleksander Hansen" w:date="2013-02-14T10:47:00Z">
              <w:r w:rsidRPr="00CC188C">
                <w:rPr>
                  <w:rFonts w:ascii="Calibri" w:eastAsia="Times New Roman" w:hAnsi="Calibri" w:cs="Times New Roman"/>
                  <w:color w:val="000000"/>
                </w:rPr>
                <w:t>Accrued Interest</w:t>
              </w:r>
            </w:ins>
          </w:p>
        </w:tc>
        <w:tc>
          <w:tcPr>
            <w:tcW w:w="1229" w:type="dxa"/>
            <w:gridSpan w:val="3"/>
            <w:tcBorders>
              <w:top w:val="nil"/>
              <w:left w:val="nil"/>
              <w:bottom w:val="nil"/>
              <w:right w:val="nil"/>
            </w:tcBorders>
            <w:shd w:val="clear" w:color="000000" w:fill="FFFFFF"/>
            <w:vAlign w:val="center"/>
            <w:hideMark/>
            <w:tcPrChange w:id="5278" w:author="Aleksander Hansen" w:date="2013-02-14T12:43:00Z">
              <w:tcPr>
                <w:tcW w:w="1055" w:type="dxa"/>
                <w:tcBorders>
                  <w:top w:val="nil"/>
                  <w:left w:val="nil"/>
                  <w:bottom w:val="nil"/>
                  <w:right w:val="nil"/>
                </w:tcBorders>
                <w:shd w:val="clear" w:color="000000" w:fill="FFFFFF"/>
                <w:vAlign w:val="center"/>
                <w:hideMark/>
              </w:tcPr>
            </w:tcPrChange>
          </w:tcPr>
          <w:p w14:paraId="16724920" w14:textId="1ECA1144" w:rsidR="00CC188C" w:rsidRPr="00CC188C" w:rsidRDefault="00CC188C" w:rsidP="009927FB">
            <w:pPr>
              <w:jc w:val="right"/>
              <w:rPr>
                <w:ins w:id="5279" w:author="Aleksander Hansen" w:date="2013-02-14T10:47:00Z"/>
                <w:rFonts w:ascii="Calibri" w:eastAsia="Times New Roman" w:hAnsi="Calibri" w:cs="Times New Roman"/>
                <w:color w:val="000000"/>
              </w:rPr>
            </w:pPr>
            <w:ins w:id="5280" w:author="Aleksander Hansen" w:date="2013-02-14T10:47:00Z">
              <w:r w:rsidRPr="00CC188C">
                <w:rPr>
                  <w:rFonts w:ascii="Calibri" w:eastAsia="Times New Roman" w:hAnsi="Calibri" w:cs="Times New Roman"/>
                  <w:color w:val="000000"/>
                </w:rPr>
                <w:t>$1.9</w:t>
              </w:r>
            </w:ins>
            <w:ins w:id="5281" w:author="Aleksander Hansen" w:date="2013-02-14T12:42:00Z">
              <w:r w:rsidR="008506C7">
                <w:rPr>
                  <w:rFonts w:ascii="Calibri" w:eastAsia="Times New Roman" w:hAnsi="Calibri" w:cs="Times New Roman"/>
                  <w:color w:val="000000"/>
                </w:rPr>
                <w:t>78</w:t>
              </w:r>
            </w:ins>
            <w:ins w:id="5282" w:author="Aleksander Hansen" w:date="2013-02-14T10:47:00Z">
              <w:r w:rsidRPr="00CC188C">
                <w:rPr>
                  <w:rFonts w:ascii="Calibri" w:eastAsia="Times New Roman" w:hAnsi="Calibri" w:cs="Times New Roman"/>
                  <w:color w:val="000000"/>
                </w:rPr>
                <w:t xml:space="preserve"> </w:t>
              </w:r>
            </w:ins>
          </w:p>
        </w:tc>
      </w:tr>
      <w:tr w:rsidR="00CC188C" w:rsidRPr="00CC188C" w14:paraId="5CE14F26" w14:textId="77777777" w:rsidTr="007E311A">
        <w:tblPrEx>
          <w:tblPrExChange w:id="5283" w:author="Aleksander Hansen" w:date="2013-02-14T12:43:00Z">
            <w:tblPrEx>
              <w:tblW w:w="3860" w:type="dxa"/>
            </w:tblPrEx>
          </w:tblPrExChange>
        </w:tblPrEx>
        <w:trPr>
          <w:gridAfter w:val="2"/>
          <w:wAfter w:w="1262" w:type="dxa"/>
          <w:trHeight w:val="300"/>
          <w:jc w:val="center"/>
          <w:ins w:id="5284" w:author="Aleksander Hansen" w:date="2013-02-14T10:47:00Z"/>
          <w:trPrChange w:id="5285" w:author="Aleksander Hansen" w:date="2013-02-14T12:43:00Z">
            <w:trPr>
              <w:gridAfter w:val="2"/>
              <w:trHeight w:val="300"/>
            </w:trPr>
          </w:trPrChange>
        </w:trPr>
        <w:tc>
          <w:tcPr>
            <w:tcW w:w="2706" w:type="dxa"/>
            <w:tcBorders>
              <w:top w:val="nil"/>
              <w:left w:val="nil"/>
              <w:bottom w:val="nil"/>
              <w:right w:val="nil"/>
            </w:tcBorders>
            <w:shd w:val="clear" w:color="000000" w:fill="FFFFFF"/>
            <w:vAlign w:val="center"/>
            <w:hideMark/>
            <w:tcPrChange w:id="5286" w:author="Aleksander Hansen" w:date="2013-02-14T12:43:00Z">
              <w:tcPr>
                <w:tcW w:w="2805" w:type="dxa"/>
                <w:gridSpan w:val="2"/>
                <w:tcBorders>
                  <w:top w:val="nil"/>
                  <w:left w:val="nil"/>
                  <w:bottom w:val="nil"/>
                  <w:right w:val="nil"/>
                </w:tcBorders>
                <w:shd w:val="clear" w:color="000000" w:fill="FFFFFF"/>
                <w:vAlign w:val="center"/>
                <w:hideMark/>
              </w:tcPr>
            </w:tcPrChange>
          </w:tcPr>
          <w:p w14:paraId="7EF4B5FA" w14:textId="77777777" w:rsidR="00CC188C" w:rsidRPr="00CC188C" w:rsidRDefault="00CC188C" w:rsidP="00CC188C">
            <w:pPr>
              <w:rPr>
                <w:ins w:id="5287" w:author="Aleksander Hansen" w:date="2013-02-14T10:47:00Z"/>
                <w:rFonts w:ascii="Calibri" w:eastAsia="Times New Roman" w:hAnsi="Calibri" w:cs="Times New Roman"/>
                <w:color w:val="000000"/>
              </w:rPr>
            </w:pPr>
            <w:ins w:id="5288" w:author="Aleksander Hansen" w:date="2013-02-14T10:47:00Z">
              <w:r w:rsidRPr="00CC188C">
                <w:rPr>
                  <w:rFonts w:ascii="Calibri" w:eastAsia="Times New Roman" w:hAnsi="Calibri" w:cs="Times New Roman"/>
                  <w:color w:val="000000"/>
                </w:rPr>
                <w:t>Cash (Dirty Price)</w:t>
              </w:r>
            </w:ins>
          </w:p>
        </w:tc>
        <w:tc>
          <w:tcPr>
            <w:tcW w:w="1229" w:type="dxa"/>
            <w:gridSpan w:val="3"/>
            <w:tcBorders>
              <w:top w:val="nil"/>
              <w:left w:val="nil"/>
              <w:bottom w:val="nil"/>
              <w:right w:val="nil"/>
            </w:tcBorders>
            <w:shd w:val="clear" w:color="000000" w:fill="FFFFFF"/>
            <w:vAlign w:val="center"/>
            <w:hideMark/>
            <w:tcPrChange w:id="5289" w:author="Aleksander Hansen" w:date="2013-02-14T12:43:00Z">
              <w:tcPr>
                <w:tcW w:w="1055" w:type="dxa"/>
                <w:tcBorders>
                  <w:top w:val="nil"/>
                  <w:left w:val="nil"/>
                  <w:bottom w:val="nil"/>
                  <w:right w:val="nil"/>
                </w:tcBorders>
                <w:shd w:val="clear" w:color="000000" w:fill="FFFFFF"/>
                <w:vAlign w:val="center"/>
                <w:hideMark/>
              </w:tcPr>
            </w:tcPrChange>
          </w:tcPr>
          <w:p w14:paraId="0CF6387A" w14:textId="14804E50" w:rsidR="00CC188C" w:rsidRPr="00CC188C" w:rsidRDefault="00460244" w:rsidP="00CC188C">
            <w:pPr>
              <w:jc w:val="right"/>
              <w:rPr>
                <w:ins w:id="5290" w:author="Aleksander Hansen" w:date="2013-02-14T10:47:00Z"/>
                <w:rFonts w:ascii="Calibri" w:eastAsia="Times New Roman" w:hAnsi="Calibri" w:cs="Times New Roman"/>
                <w:color w:val="000000"/>
              </w:rPr>
            </w:pPr>
            <w:ins w:id="5291" w:author="Aleksander Hansen" w:date="2013-02-14T10:47:00Z">
              <w:r>
                <w:rPr>
                  <w:rFonts w:ascii="Calibri" w:eastAsia="Times New Roman" w:hAnsi="Calibri" w:cs="Times New Roman"/>
                  <w:color w:val="000000"/>
                </w:rPr>
                <w:t>$116.978</w:t>
              </w:r>
              <w:r w:rsidR="00CC188C" w:rsidRPr="00CC188C">
                <w:rPr>
                  <w:rFonts w:ascii="Calibri" w:eastAsia="Times New Roman" w:hAnsi="Calibri" w:cs="Times New Roman"/>
                  <w:color w:val="000000"/>
                </w:rPr>
                <w:t xml:space="preserve"> </w:t>
              </w:r>
            </w:ins>
          </w:p>
        </w:tc>
      </w:tr>
      <w:tr w:rsidR="00CC188C" w:rsidRPr="00CC188C" w14:paraId="04B3D204" w14:textId="77777777" w:rsidTr="007E311A">
        <w:tblPrEx>
          <w:tblPrExChange w:id="5292" w:author="Aleksander Hansen" w:date="2013-02-14T12:43:00Z">
            <w:tblPrEx>
              <w:tblW w:w="3860" w:type="dxa"/>
            </w:tblPrEx>
          </w:tblPrExChange>
        </w:tblPrEx>
        <w:trPr>
          <w:gridAfter w:val="2"/>
          <w:wAfter w:w="1262" w:type="dxa"/>
          <w:trHeight w:val="300"/>
          <w:jc w:val="center"/>
          <w:ins w:id="5293" w:author="Aleksander Hansen" w:date="2013-02-14T10:47:00Z"/>
          <w:trPrChange w:id="5294" w:author="Aleksander Hansen" w:date="2013-02-14T12:43:00Z">
            <w:trPr>
              <w:gridAfter w:val="2"/>
              <w:trHeight w:val="300"/>
            </w:trPr>
          </w:trPrChange>
        </w:trPr>
        <w:tc>
          <w:tcPr>
            <w:tcW w:w="2706" w:type="dxa"/>
            <w:tcBorders>
              <w:top w:val="nil"/>
              <w:left w:val="nil"/>
              <w:bottom w:val="nil"/>
              <w:right w:val="nil"/>
            </w:tcBorders>
            <w:shd w:val="clear" w:color="000000" w:fill="FFFFFF"/>
            <w:vAlign w:val="center"/>
            <w:hideMark/>
            <w:tcPrChange w:id="5295" w:author="Aleksander Hansen" w:date="2013-02-14T12:43:00Z">
              <w:tcPr>
                <w:tcW w:w="2805" w:type="dxa"/>
                <w:gridSpan w:val="2"/>
                <w:tcBorders>
                  <w:top w:val="nil"/>
                  <w:left w:val="nil"/>
                  <w:bottom w:val="nil"/>
                  <w:right w:val="nil"/>
                </w:tcBorders>
                <w:shd w:val="clear" w:color="000000" w:fill="FFFFFF"/>
                <w:vAlign w:val="center"/>
                <w:hideMark/>
              </w:tcPr>
            </w:tcPrChange>
          </w:tcPr>
          <w:p w14:paraId="4AA652CD" w14:textId="0E97C8A3" w:rsidR="00CC188C" w:rsidRPr="00CC188C" w:rsidRDefault="00CC188C" w:rsidP="00CC188C">
            <w:pPr>
              <w:rPr>
                <w:ins w:id="5296" w:author="Aleksander Hansen" w:date="2013-02-14T10:47:00Z"/>
                <w:rFonts w:ascii="Calibri" w:eastAsia="Times New Roman" w:hAnsi="Calibri" w:cs="Times New Roman"/>
                <w:color w:val="000000"/>
              </w:rPr>
            </w:pPr>
            <w:ins w:id="5297" w:author="Aleksander Hansen" w:date="2013-02-14T10:47:00Z">
              <w:r w:rsidRPr="00CC188C">
                <w:rPr>
                  <w:rFonts w:ascii="Calibri" w:eastAsia="Times New Roman" w:hAnsi="Calibri" w:cs="Times New Roman"/>
                  <w:color w:val="000000"/>
                </w:rPr>
                <w:t>PV of coupon</w:t>
              </w:r>
            </w:ins>
            <w:ins w:id="5298" w:author="Aleksander Hansen" w:date="2013-02-15T17:09:00Z">
              <w:r w:rsidR="00FF184E">
                <w:rPr>
                  <w:rFonts w:ascii="Calibri" w:eastAsia="Times New Roman" w:hAnsi="Calibri" w:cs="Times New Roman"/>
                  <w:color w:val="000000"/>
                </w:rPr>
                <w:fldChar w:fldCharType="begin"/>
              </w:r>
              <w:r w:rsidR="00FF184E">
                <w:instrText xml:space="preserve"> XE "</w:instrText>
              </w:r>
            </w:ins>
            <w:r w:rsidR="00FF184E" w:rsidRPr="008568A7">
              <w:rPr>
                <w:rFonts w:ascii="Calibri" w:hAnsi="Calibri"/>
              </w:rPr>
              <w:instrText>coupon</w:instrText>
            </w:r>
            <w:ins w:id="5299" w:author="Aleksander Hansen" w:date="2013-02-15T17:09:00Z">
              <w:r w:rsidR="00FF184E">
                <w:instrText xml:space="preserve">" </w:instrText>
              </w:r>
              <w:r w:rsidR="00FF184E">
                <w:rPr>
                  <w:rFonts w:ascii="Calibri" w:eastAsia="Times New Roman" w:hAnsi="Calibri" w:cs="Times New Roman"/>
                  <w:color w:val="000000"/>
                </w:rPr>
                <w:fldChar w:fldCharType="end"/>
              </w:r>
            </w:ins>
          </w:p>
        </w:tc>
        <w:tc>
          <w:tcPr>
            <w:tcW w:w="1229" w:type="dxa"/>
            <w:gridSpan w:val="3"/>
            <w:tcBorders>
              <w:top w:val="nil"/>
              <w:left w:val="nil"/>
              <w:bottom w:val="nil"/>
              <w:right w:val="nil"/>
            </w:tcBorders>
            <w:shd w:val="clear" w:color="000000" w:fill="FFFFFF"/>
            <w:vAlign w:val="center"/>
            <w:hideMark/>
            <w:tcPrChange w:id="5300" w:author="Aleksander Hansen" w:date="2013-02-14T12:43:00Z">
              <w:tcPr>
                <w:tcW w:w="1055" w:type="dxa"/>
                <w:tcBorders>
                  <w:top w:val="nil"/>
                  <w:left w:val="nil"/>
                  <w:bottom w:val="nil"/>
                  <w:right w:val="nil"/>
                </w:tcBorders>
                <w:shd w:val="clear" w:color="000000" w:fill="FFFFFF"/>
                <w:vAlign w:val="center"/>
                <w:hideMark/>
              </w:tcPr>
            </w:tcPrChange>
          </w:tcPr>
          <w:p w14:paraId="69C34ED3" w14:textId="7DD59A3B" w:rsidR="00CC188C" w:rsidRPr="00CC188C" w:rsidRDefault="00CC188C" w:rsidP="00CC188C">
            <w:pPr>
              <w:jc w:val="right"/>
              <w:rPr>
                <w:ins w:id="5301" w:author="Aleksander Hansen" w:date="2013-02-14T10:47:00Z"/>
                <w:rFonts w:ascii="Calibri" w:eastAsia="Times New Roman" w:hAnsi="Calibri" w:cs="Times New Roman"/>
                <w:color w:val="000000"/>
              </w:rPr>
            </w:pPr>
            <w:ins w:id="5302" w:author="Aleksander Hansen" w:date="2013-02-14T10:47:00Z">
              <w:r w:rsidRPr="00CC188C">
                <w:rPr>
                  <w:rFonts w:ascii="Calibri" w:eastAsia="Times New Roman" w:hAnsi="Calibri" w:cs="Times New Roman"/>
                  <w:color w:val="000000"/>
                </w:rPr>
                <w:t>$5.80</w:t>
              </w:r>
            </w:ins>
            <w:ins w:id="5303" w:author="Aleksander Hansen" w:date="2013-02-14T12:25:00Z">
              <w:r w:rsidR="00460244">
                <w:rPr>
                  <w:rFonts w:ascii="Calibri" w:eastAsia="Times New Roman" w:hAnsi="Calibri" w:cs="Times New Roman"/>
                  <w:color w:val="000000"/>
                </w:rPr>
                <w:t>3</w:t>
              </w:r>
            </w:ins>
            <w:ins w:id="5304" w:author="Aleksander Hansen" w:date="2013-02-14T10:47:00Z">
              <w:r w:rsidRPr="00CC188C">
                <w:rPr>
                  <w:rFonts w:ascii="Calibri" w:eastAsia="Times New Roman" w:hAnsi="Calibri" w:cs="Times New Roman"/>
                  <w:color w:val="000000"/>
                </w:rPr>
                <w:t xml:space="preserve"> </w:t>
              </w:r>
            </w:ins>
          </w:p>
        </w:tc>
      </w:tr>
      <w:tr w:rsidR="00CC188C" w:rsidRPr="00CC188C" w14:paraId="1BDF6D98" w14:textId="77777777" w:rsidTr="007E311A">
        <w:tblPrEx>
          <w:tblPrExChange w:id="5305" w:author="Aleksander Hansen" w:date="2013-02-14T12:43:00Z">
            <w:tblPrEx>
              <w:tblW w:w="3860" w:type="dxa"/>
            </w:tblPrEx>
          </w:tblPrExChange>
        </w:tblPrEx>
        <w:trPr>
          <w:gridAfter w:val="2"/>
          <w:wAfter w:w="1262" w:type="dxa"/>
          <w:trHeight w:val="300"/>
          <w:jc w:val="center"/>
          <w:ins w:id="5306" w:author="Aleksander Hansen" w:date="2013-02-14T10:47:00Z"/>
          <w:trPrChange w:id="5307" w:author="Aleksander Hansen" w:date="2013-02-14T12:43:00Z">
            <w:trPr>
              <w:gridAfter w:val="2"/>
              <w:trHeight w:val="300"/>
            </w:trPr>
          </w:trPrChange>
        </w:trPr>
        <w:tc>
          <w:tcPr>
            <w:tcW w:w="2706" w:type="dxa"/>
            <w:tcBorders>
              <w:top w:val="nil"/>
              <w:left w:val="nil"/>
              <w:bottom w:val="nil"/>
              <w:right w:val="nil"/>
            </w:tcBorders>
            <w:shd w:val="clear" w:color="000000" w:fill="FFFFFF"/>
            <w:vAlign w:val="center"/>
            <w:hideMark/>
            <w:tcPrChange w:id="5308" w:author="Aleksander Hansen" w:date="2013-02-14T12:43:00Z">
              <w:tcPr>
                <w:tcW w:w="2805" w:type="dxa"/>
                <w:gridSpan w:val="2"/>
                <w:tcBorders>
                  <w:top w:val="nil"/>
                  <w:left w:val="nil"/>
                  <w:bottom w:val="nil"/>
                  <w:right w:val="nil"/>
                </w:tcBorders>
                <w:shd w:val="clear" w:color="000000" w:fill="FFFFFF"/>
                <w:vAlign w:val="center"/>
                <w:hideMark/>
              </w:tcPr>
            </w:tcPrChange>
          </w:tcPr>
          <w:p w14:paraId="018CA35F" w14:textId="330D8D9D" w:rsidR="00CC188C" w:rsidRPr="00CC188C" w:rsidRDefault="00CC188C" w:rsidP="00CC188C">
            <w:pPr>
              <w:rPr>
                <w:ins w:id="5309" w:author="Aleksander Hansen" w:date="2013-02-14T10:47:00Z"/>
                <w:rFonts w:ascii="Calibri" w:eastAsia="Times New Roman" w:hAnsi="Calibri" w:cs="Times New Roman"/>
                <w:color w:val="000000"/>
              </w:rPr>
            </w:pPr>
            <w:ins w:id="5310" w:author="Aleksander Hansen" w:date="2013-02-14T10:47:00Z">
              <w:r w:rsidRPr="00CC188C">
                <w:rPr>
                  <w:rFonts w:ascii="Calibri" w:eastAsia="Times New Roman" w:hAnsi="Calibri" w:cs="Times New Roman"/>
                  <w:color w:val="000000"/>
                </w:rPr>
                <w:t>Cash Futures</w:t>
              </w:r>
            </w:ins>
            <w:ins w:id="5311" w:author="Aleksander Hansen" w:date="2013-02-15T16:31:00Z">
              <w:r w:rsidR="008A28C4">
                <w:rPr>
                  <w:rFonts w:ascii="Calibri" w:eastAsia="Times New Roman" w:hAnsi="Calibri" w:cs="Times New Roman"/>
                  <w:color w:val="000000"/>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312" w:author="Aleksander Hansen" w:date="2013-02-15T16:31:00Z">
              <w:r w:rsidR="008A28C4">
                <w:instrText xml:space="preserve">" </w:instrText>
              </w:r>
              <w:r w:rsidR="008A28C4">
                <w:rPr>
                  <w:rFonts w:ascii="Calibri" w:eastAsia="Times New Roman" w:hAnsi="Calibri" w:cs="Times New Roman"/>
                  <w:color w:val="000000"/>
                </w:rPr>
                <w:fldChar w:fldCharType="end"/>
              </w:r>
            </w:ins>
            <w:ins w:id="5313" w:author="Aleksander Hansen" w:date="2013-02-14T10:47:00Z">
              <w:r w:rsidRPr="00CC188C">
                <w:rPr>
                  <w:rFonts w:ascii="Calibri" w:eastAsia="Times New Roman" w:hAnsi="Calibri" w:cs="Times New Roman"/>
                  <w:color w:val="000000"/>
                </w:rPr>
                <w:t xml:space="preserve"> Price</w:t>
              </w:r>
            </w:ins>
          </w:p>
        </w:tc>
        <w:tc>
          <w:tcPr>
            <w:tcW w:w="1229" w:type="dxa"/>
            <w:gridSpan w:val="3"/>
            <w:tcBorders>
              <w:top w:val="nil"/>
              <w:left w:val="nil"/>
              <w:bottom w:val="nil"/>
              <w:right w:val="nil"/>
            </w:tcBorders>
            <w:shd w:val="clear" w:color="000000" w:fill="FFFFFF"/>
            <w:vAlign w:val="center"/>
            <w:hideMark/>
            <w:tcPrChange w:id="5314" w:author="Aleksander Hansen" w:date="2013-02-14T12:43:00Z">
              <w:tcPr>
                <w:tcW w:w="1055" w:type="dxa"/>
                <w:tcBorders>
                  <w:top w:val="nil"/>
                  <w:left w:val="nil"/>
                  <w:bottom w:val="nil"/>
                  <w:right w:val="nil"/>
                </w:tcBorders>
                <w:shd w:val="clear" w:color="000000" w:fill="FFFFFF"/>
                <w:vAlign w:val="center"/>
                <w:hideMark/>
              </w:tcPr>
            </w:tcPrChange>
          </w:tcPr>
          <w:p w14:paraId="0B6424AB" w14:textId="2030DD75" w:rsidR="00CC188C" w:rsidRPr="00CC188C" w:rsidRDefault="00460244" w:rsidP="00CC188C">
            <w:pPr>
              <w:jc w:val="right"/>
              <w:rPr>
                <w:ins w:id="5315" w:author="Aleksander Hansen" w:date="2013-02-14T10:47:00Z"/>
                <w:rFonts w:ascii="Calibri" w:eastAsia="Times New Roman" w:hAnsi="Calibri" w:cs="Times New Roman"/>
                <w:color w:val="000000"/>
              </w:rPr>
            </w:pPr>
            <w:ins w:id="5316" w:author="Aleksander Hansen" w:date="2013-02-14T10:47:00Z">
              <w:r>
                <w:rPr>
                  <w:rFonts w:ascii="Calibri" w:eastAsia="Times New Roman" w:hAnsi="Calibri" w:cs="Times New Roman"/>
                  <w:color w:val="000000"/>
                </w:rPr>
                <w:t>$119.711</w:t>
              </w:r>
              <w:r w:rsidR="00CC188C" w:rsidRPr="00CC188C">
                <w:rPr>
                  <w:rFonts w:ascii="Calibri" w:eastAsia="Times New Roman" w:hAnsi="Calibri" w:cs="Times New Roman"/>
                  <w:color w:val="000000"/>
                </w:rPr>
                <w:t xml:space="preserve"> </w:t>
              </w:r>
            </w:ins>
          </w:p>
        </w:tc>
      </w:tr>
      <w:tr w:rsidR="00CC188C" w:rsidRPr="00CC188C" w14:paraId="20A65811" w14:textId="77777777" w:rsidTr="007E311A">
        <w:tblPrEx>
          <w:tblPrExChange w:id="5317" w:author="Aleksander Hansen" w:date="2013-02-14T12:43:00Z">
            <w:tblPrEx>
              <w:tblW w:w="3860" w:type="dxa"/>
            </w:tblPrEx>
          </w:tblPrExChange>
        </w:tblPrEx>
        <w:trPr>
          <w:gridAfter w:val="2"/>
          <w:wAfter w:w="1262" w:type="dxa"/>
          <w:trHeight w:val="300"/>
          <w:jc w:val="center"/>
          <w:ins w:id="5318" w:author="Aleksander Hansen" w:date="2013-02-14T10:47:00Z"/>
          <w:trPrChange w:id="5319" w:author="Aleksander Hansen" w:date="2013-02-14T12:43:00Z">
            <w:trPr>
              <w:gridAfter w:val="2"/>
              <w:trHeight w:val="300"/>
            </w:trPr>
          </w:trPrChange>
        </w:trPr>
        <w:tc>
          <w:tcPr>
            <w:tcW w:w="2706" w:type="dxa"/>
            <w:tcBorders>
              <w:top w:val="nil"/>
              <w:left w:val="nil"/>
              <w:bottom w:val="nil"/>
              <w:right w:val="nil"/>
            </w:tcBorders>
            <w:shd w:val="clear" w:color="000000" w:fill="FFFFFF"/>
            <w:vAlign w:val="center"/>
            <w:hideMark/>
            <w:tcPrChange w:id="5320" w:author="Aleksander Hansen" w:date="2013-02-14T12:43:00Z">
              <w:tcPr>
                <w:tcW w:w="2805" w:type="dxa"/>
                <w:gridSpan w:val="2"/>
                <w:tcBorders>
                  <w:top w:val="nil"/>
                  <w:left w:val="nil"/>
                  <w:bottom w:val="nil"/>
                  <w:right w:val="nil"/>
                </w:tcBorders>
                <w:shd w:val="clear" w:color="000000" w:fill="FFFFFF"/>
                <w:vAlign w:val="center"/>
                <w:hideMark/>
              </w:tcPr>
            </w:tcPrChange>
          </w:tcPr>
          <w:p w14:paraId="657C2B68" w14:textId="77777777" w:rsidR="00CC188C" w:rsidRPr="00CC188C" w:rsidRDefault="00CC188C" w:rsidP="00CC188C">
            <w:pPr>
              <w:rPr>
                <w:ins w:id="5321" w:author="Aleksander Hansen" w:date="2013-02-14T10:47:00Z"/>
                <w:rFonts w:ascii="Calibri" w:eastAsia="Times New Roman" w:hAnsi="Calibri" w:cs="Times New Roman"/>
                <w:color w:val="000000"/>
              </w:rPr>
            </w:pPr>
            <w:ins w:id="5322" w:author="Aleksander Hansen" w:date="2013-02-14T10:47:00Z">
              <w:r w:rsidRPr="00CC188C">
                <w:rPr>
                  <w:rFonts w:ascii="Calibri" w:eastAsia="Times New Roman" w:hAnsi="Calibri" w:cs="Times New Roman"/>
                  <w:color w:val="000000"/>
                </w:rPr>
                <w:t>Days Accrue, @ delivery</w:t>
              </w:r>
            </w:ins>
          </w:p>
        </w:tc>
        <w:tc>
          <w:tcPr>
            <w:tcW w:w="1229" w:type="dxa"/>
            <w:gridSpan w:val="3"/>
            <w:tcBorders>
              <w:top w:val="nil"/>
              <w:left w:val="nil"/>
              <w:bottom w:val="nil"/>
              <w:right w:val="nil"/>
            </w:tcBorders>
            <w:shd w:val="clear" w:color="000000" w:fill="FFFFFF"/>
            <w:vAlign w:val="center"/>
            <w:hideMark/>
            <w:tcPrChange w:id="5323" w:author="Aleksander Hansen" w:date="2013-02-14T12:43:00Z">
              <w:tcPr>
                <w:tcW w:w="1055" w:type="dxa"/>
                <w:tcBorders>
                  <w:top w:val="nil"/>
                  <w:left w:val="nil"/>
                  <w:bottom w:val="nil"/>
                  <w:right w:val="nil"/>
                </w:tcBorders>
                <w:shd w:val="clear" w:color="000000" w:fill="FFFFFF"/>
                <w:vAlign w:val="center"/>
                <w:hideMark/>
              </w:tcPr>
            </w:tcPrChange>
          </w:tcPr>
          <w:p w14:paraId="679A2C67" w14:textId="77777777" w:rsidR="00CC188C" w:rsidRPr="00CC188C" w:rsidRDefault="00CC188C" w:rsidP="00CC188C">
            <w:pPr>
              <w:jc w:val="right"/>
              <w:rPr>
                <w:ins w:id="5324" w:author="Aleksander Hansen" w:date="2013-02-14T10:47:00Z"/>
                <w:rFonts w:ascii="Calibri" w:eastAsia="Times New Roman" w:hAnsi="Calibri" w:cs="Times New Roman"/>
                <w:color w:val="000000"/>
              </w:rPr>
            </w:pPr>
            <w:ins w:id="5325" w:author="Aleksander Hansen" w:date="2013-02-14T10:47:00Z">
              <w:r w:rsidRPr="00CC188C">
                <w:rPr>
                  <w:rFonts w:ascii="Calibri" w:eastAsia="Times New Roman" w:hAnsi="Calibri" w:cs="Times New Roman"/>
                  <w:color w:val="000000"/>
                </w:rPr>
                <w:t>148</w:t>
              </w:r>
            </w:ins>
          </w:p>
        </w:tc>
      </w:tr>
      <w:tr w:rsidR="00CC188C" w:rsidRPr="00CC188C" w14:paraId="48C0C8C9" w14:textId="77777777" w:rsidTr="007E311A">
        <w:tblPrEx>
          <w:tblPrExChange w:id="5326" w:author="Aleksander Hansen" w:date="2013-02-14T12:43:00Z">
            <w:tblPrEx>
              <w:tblW w:w="3860" w:type="dxa"/>
            </w:tblPrEx>
          </w:tblPrExChange>
        </w:tblPrEx>
        <w:trPr>
          <w:gridAfter w:val="2"/>
          <w:wAfter w:w="1262" w:type="dxa"/>
          <w:trHeight w:val="300"/>
          <w:jc w:val="center"/>
          <w:ins w:id="5327" w:author="Aleksander Hansen" w:date="2013-02-14T10:47:00Z"/>
          <w:trPrChange w:id="5328" w:author="Aleksander Hansen" w:date="2013-02-14T12:43:00Z">
            <w:trPr>
              <w:gridAfter w:val="2"/>
              <w:trHeight w:val="300"/>
            </w:trPr>
          </w:trPrChange>
        </w:trPr>
        <w:tc>
          <w:tcPr>
            <w:tcW w:w="2706" w:type="dxa"/>
            <w:tcBorders>
              <w:top w:val="nil"/>
              <w:left w:val="nil"/>
              <w:bottom w:val="nil"/>
              <w:right w:val="nil"/>
            </w:tcBorders>
            <w:shd w:val="clear" w:color="000000" w:fill="FFFFFF"/>
            <w:vAlign w:val="center"/>
            <w:hideMark/>
            <w:tcPrChange w:id="5329" w:author="Aleksander Hansen" w:date="2013-02-14T12:43:00Z">
              <w:tcPr>
                <w:tcW w:w="2805" w:type="dxa"/>
                <w:gridSpan w:val="2"/>
                <w:tcBorders>
                  <w:top w:val="nil"/>
                  <w:left w:val="nil"/>
                  <w:bottom w:val="nil"/>
                  <w:right w:val="nil"/>
                </w:tcBorders>
                <w:shd w:val="clear" w:color="000000" w:fill="FFFFFF"/>
                <w:vAlign w:val="center"/>
                <w:hideMark/>
              </w:tcPr>
            </w:tcPrChange>
          </w:tcPr>
          <w:p w14:paraId="288D4630" w14:textId="77777777" w:rsidR="00CC188C" w:rsidRPr="00CC188C" w:rsidRDefault="00CC188C" w:rsidP="00CC188C">
            <w:pPr>
              <w:rPr>
                <w:ins w:id="5330" w:author="Aleksander Hansen" w:date="2013-02-14T10:47:00Z"/>
                <w:rFonts w:ascii="Calibri" w:eastAsia="Times New Roman" w:hAnsi="Calibri" w:cs="Times New Roman"/>
                <w:color w:val="000000"/>
              </w:rPr>
            </w:pPr>
            <w:ins w:id="5331" w:author="Aleksander Hansen" w:date="2013-02-14T10:47:00Z">
              <w:r w:rsidRPr="00CC188C">
                <w:rPr>
                  <w:rFonts w:ascii="Calibri" w:eastAsia="Times New Roman" w:hAnsi="Calibri" w:cs="Times New Roman"/>
                  <w:color w:val="000000"/>
                </w:rPr>
                <w:t>Days Remain, @ delivery</w:t>
              </w:r>
            </w:ins>
          </w:p>
        </w:tc>
        <w:tc>
          <w:tcPr>
            <w:tcW w:w="1229" w:type="dxa"/>
            <w:gridSpan w:val="3"/>
            <w:tcBorders>
              <w:top w:val="nil"/>
              <w:left w:val="nil"/>
              <w:bottom w:val="nil"/>
              <w:right w:val="nil"/>
            </w:tcBorders>
            <w:shd w:val="clear" w:color="000000" w:fill="FFFFFF"/>
            <w:vAlign w:val="center"/>
            <w:hideMark/>
            <w:tcPrChange w:id="5332" w:author="Aleksander Hansen" w:date="2013-02-14T12:43:00Z">
              <w:tcPr>
                <w:tcW w:w="1055" w:type="dxa"/>
                <w:tcBorders>
                  <w:top w:val="nil"/>
                  <w:left w:val="nil"/>
                  <w:bottom w:val="nil"/>
                  <w:right w:val="nil"/>
                </w:tcBorders>
                <w:shd w:val="clear" w:color="000000" w:fill="FFFFFF"/>
                <w:vAlign w:val="center"/>
                <w:hideMark/>
              </w:tcPr>
            </w:tcPrChange>
          </w:tcPr>
          <w:p w14:paraId="4ECA7A40" w14:textId="77777777" w:rsidR="00CC188C" w:rsidRPr="00CC188C" w:rsidRDefault="00CC188C" w:rsidP="00CC188C">
            <w:pPr>
              <w:jc w:val="right"/>
              <w:rPr>
                <w:ins w:id="5333" w:author="Aleksander Hansen" w:date="2013-02-14T10:47:00Z"/>
                <w:rFonts w:ascii="Calibri" w:eastAsia="Times New Roman" w:hAnsi="Calibri" w:cs="Times New Roman"/>
                <w:color w:val="000000"/>
              </w:rPr>
            </w:pPr>
            <w:ins w:id="5334" w:author="Aleksander Hansen" w:date="2013-02-14T10:47:00Z">
              <w:r w:rsidRPr="00CC188C">
                <w:rPr>
                  <w:rFonts w:ascii="Calibri" w:eastAsia="Times New Roman" w:hAnsi="Calibri" w:cs="Times New Roman"/>
                  <w:color w:val="000000"/>
                </w:rPr>
                <w:t>35</w:t>
              </w:r>
            </w:ins>
          </w:p>
        </w:tc>
      </w:tr>
      <w:tr w:rsidR="00CC188C" w:rsidRPr="00CC188C" w14:paraId="34F7D276" w14:textId="77777777" w:rsidTr="007E311A">
        <w:tblPrEx>
          <w:tblPrExChange w:id="5335" w:author="Aleksander Hansen" w:date="2013-02-14T12:43:00Z">
            <w:tblPrEx>
              <w:tblW w:w="3860" w:type="dxa"/>
            </w:tblPrEx>
          </w:tblPrExChange>
        </w:tblPrEx>
        <w:trPr>
          <w:gridAfter w:val="2"/>
          <w:wAfter w:w="1262" w:type="dxa"/>
          <w:trHeight w:val="300"/>
          <w:jc w:val="center"/>
          <w:ins w:id="5336" w:author="Aleksander Hansen" w:date="2013-02-14T10:47:00Z"/>
          <w:trPrChange w:id="5337" w:author="Aleksander Hansen" w:date="2013-02-14T12:43:00Z">
            <w:trPr>
              <w:gridAfter w:val="2"/>
              <w:trHeight w:val="300"/>
            </w:trPr>
          </w:trPrChange>
        </w:trPr>
        <w:tc>
          <w:tcPr>
            <w:tcW w:w="2706" w:type="dxa"/>
            <w:tcBorders>
              <w:top w:val="nil"/>
              <w:left w:val="nil"/>
              <w:bottom w:val="single" w:sz="4" w:space="0" w:color="auto"/>
              <w:right w:val="nil"/>
            </w:tcBorders>
            <w:shd w:val="clear" w:color="000000" w:fill="FFFFFF"/>
            <w:vAlign w:val="center"/>
            <w:hideMark/>
            <w:tcPrChange w:id="5338" w:author="Aleksander Hansen" w:date="2013-02-14T12:43:00Z">
              <w:tcPr>
                <w:tcW w:w="2805" w:type="dxa"/>
                <w:gridSpan w:val="2"/>
                <w:tcBorders>
                  <w:top w:val="nil"/>
                  <w:left w:val="nil"/>
                  <w:bottom w:val="nil"/>
                  <w:right w:val="nil"/>
                </w:tcBorders>
                <w:shd w:val="clear" w:color="000000" w:fill="FFFFFF"/>
                <w:vAlign w:val="center"/>
                <w:hideMark/>
              </w:tcPr>
            </w:tcPrChange>
          </w:tcPr>
          <w:p w14:paraId="26E39133" w14:textId="6A0BC44D" w:rsidR="00CC188C" w:rsidRPr="00CC188C" w:rsidRDefault="00CC188C" w:rsidP="00CC188C">
            <w:pPr>
              <w:rPr>
                <w:ins w:id="5339" w:author="Aleksander Hansen" w:date="2013-02-14T10:47:00Z"/>
                <w:rFonts w:ascii="Calibri" w:eastAsia="Times New Roman" w:hAnsi="Calibri" w:cs="Times New Roman"/>
                <w:color w:val="000000"/>
              </w:rPr>
            </w:pPr>
            <w:ins w:id="5340" w:author="Aleksander Hansen" w:date="2013-02-14T10:47:00Z">
              <w:r w:rsidRPr="00CC188C">
                <w:rPr>
                  <w:rFonts w:ascii="Calibri" w:eastAsia="Times New Roman" w:hAnsi="Calibri" w:cs="Times New Roman"/>
                  <w:color w:val="000000"/>
                </w:rPr>
                <w:t>Quoted FP, 12% bond</w:t>
              </w:r>
            </w:ins>
            <w:ins w:id="5341" w:author="Aleksander Hansen" w:date="2013-02-15T17:07:00Z">
              <w:r w:rsidR="00FF184E">
                <w:rPr>
                  <w:rFonts w:ascii="Calibri" w:eastAsia="Times New Roman" w:hAnsi="Calibri" w:cs="Times New Roman"/>
                  <w:color w:val="000000"/>
                </w:rPr>
                <w:fldChar w:fldCharType="begin"/>
              </w:r>
              <w:r w:rsidR="00FF184E">
                <w:instrText xml:space="preserve"> XE "</w:instrText>
              </w:r>
            </w:ins>
            <w:r w:rsidR="00FF184E" w:rsidRPr="008568A7">
              <w:rPr>
                <w:rFonts w:ascii="Calibri" w:hAnsi="Calibri"/>
              </w:rPr>
              <w:instrText>bond</w:instrText>
            </w:r>
            <w:ins w:id="5342" w:author="Aleksander Hansen" w:date="2013-02-15T17:07:00Z">
              <w:r w:rsidR="00FF184E">
                <w:instrText xml:space="preserve">" </w:instrText>
              </w:r>
              <w:r w:rsidR="00FF184E">
                <w:rPr>
                  <w:rFonts w:ascii="Calibri" w:eastAsia="Times New Roman" w:hAnsi="Calibri" w:cs="Times New Roman"/>
                  <w:color w:val="000000"/>
                </w:rPr>
                <w:fldChar w:fldCharType="end"/>
              </w:r>
            </w:ins>
          </w:p>
        </w:tc>
        <w:tc>
          <w:tcPr>
            <w:tcW w:w="1229" w:type="dxa"/>
            <w:gridSpan w:val="3"/>
            <w:tcBorders>
              <w:top w:val="nil"/>
              <w:left w:val="nil"/>
              <w:bottom w:val="single" w:sz="4" w:space="0" w:color="auto"/>
              <w:right w:val="nil"/>
            </w:tcBorders>
            <w:shd w:val="clear" w:color="000000" w:fill="FFFFFF"/>
            <w:vAlign w:val="center"/>
            <w:hideMark/>
            <w:tcPrChange w:id="5343" w:author="Aleksander Hansen" w:date="2013-02-14T12:43:00Z">
              <w:tcPr>
                <w:tcW w:w="1055" w:type="dxa"/>
                <w:tcBorders>
                  <w:top w:val="nil"/>
                  <w:left w:val="nil"/>
                  <w:bottom w:val="nil"/>
                  <w:right w:val="nil"/>
                </w:tcBorders>
                <w:shd w:val="clear" w:color="000000" w:fill="FFFFFF"/>
                <w:vAlign w:val="center"/>
                <w:hideMark/>
              </w:tcPr>
            </w:tcPrChange>
          </w:tcPr>
          <w:p w14:paraId="034624A0" w14:textId="2BBC9CBC" w:rsidR="00CC188C" w:rsidRPr="00CC188C" w:rsidRDefault="00460244" w:rsidP="00CC188C">
            <w:pPr>
              <w:jc w:val="right"/>
              <w:rPr>
                <w:ins w:id="5344" w:author="Aleksander Hansen" w:date="2013-02-14T10:47:00Z"/>
                <w:rFonts w:ascii="Calibri" w:eastAsia="Times New Roman" w:hAnsi="Calibri" w:cs="Times New Roman"/>
                <w:color w:val="000000"/>
              </w:rPr>
            </w:pPr>
            <w:ins w:id="5345" w:author="Aleksander Hansen" w:date="2013-02-14T10:47:00Z">
              <w:r>
                <w:rPr>
                  <w:rFonts w:ascii="Calibri" w:eastAsia="Times New Roman" w:hAnsi="Calibri" w:cs="Times New Roman"/>
                  <w:color w:val="000000"/>
                </w:rPr>
                <w:t>$114.859</w:t>
              </w:r>
              <w:r w:rsidR="00CC188C" w:rsidRPr="00CC188C">
                <w:rPr>
                  <w:rFonts w:ascii="Calibri" w:eastAsia="Times New Roman" w:hAnsi="Calibri" w:cs="Times New Roman"/>
                  <w:color w:val="000000"/>
                </w:rPr>
                <w:t xml:space="preserve"> </w:t>
              </w:r>
            </w:ins>
          </w:p>
        </w:tc>
      </w:tr>
      <w:tr w:rsidR="00CC188C" w:rsidRPr="00CC188C" w14:paraId="21B74988" w14:textId="77777777" w:rsidTr="007E311A">
        <w:tblPrEx>
          <w:tblPrExChange w:id="5346" w:author="Aleksander Hansen" w:date="2013-02-14T12:43:00Z">
            <w:tblPrEx>
              <w:tblW w:w="3860" w:type="dxa"/>
            </w:tblPrEx>
          </w:tblPrExChange>
        </w:tblPrEx>
        <w:trPr>
          <w:gridAfter w:val="2"/>
          <w:wAfter w:w="1262" w:type="dxa"/>
          <w:trHeight w:val="300"/>
          <w:jc w:val="center"/>
          <w:ins w:id="5347" w:author="Aleksander Hansen" w:date="2013-02-14T10:47:00Z"/>
          <w:trPrChange w:id="5348" w:author="Aleksander Hansen" w:date="2013-02-14T12:43:00Z">
            <w:trPr>
              <w:gridAfter w:val="2"/>
              <w:trHeight w:val="300"/>
            </w:trPr>
          </w:trPrChange>
        </w:trPr>
        <w:tc>
          <w:tcPr>
            <w:tcW w:w="2706" w:type="dxa"/>
            <w:tcBorders>
              <w:top w:val="single" w:sz="4" w:space="0" w:color="auto"/>
              <w:left w:val="nil"/>
              <w:bottom w:val="single" w:sz="4" w:space="0" w:color="auto"/>
              <w:right w:val="nil"/>
            </w:tcBorders>
            <w:shd w:val="clear" w:color="000000" w:fill="FFFFFF"/>
            <w:vAlign w:val="center"/>
            <w:hideMark/>
            <w:tcPrChange w:id="5349" w:author="Aleksander Hansen" w:date="2013-02-14T12:43:00Z">
              <w:tcPr>
                <w:tcW w:w="2805" w:type="dxa"/>
                <w:gridSpan w:val="2"/>
                <w:tcBorders>
                  <w:top w:val="nil"/>
                  <w:left w:val="nil"/>
                  <w:bottom w:val="nil"/>
                  <w:right w:val="nil"/>
                </w:tcBorders>
                <w:shd w:val="clear" w:color="000000" w:fill="FFFFFF"/>
                <w:vAlign w:val="center"/>
                <w:hideMark/>
              </w:tcPr>
            </w:tcPrChange>
          </w:tcPr>
          <w:p w14:paraId="2251C586" w14:textId="77777777" w:rsidR="00CC188C" w:rsidRPr="00CC188C" w:rsidRDefault="00CC188C" w:rsidP="00CC188C">
            <w:pPr>
              <w:rPr>
                <w:ins w:id="5350" w:author="Aleksander Hansen" w:date="2013-02-14T10:47:00Z"/>
                <w:rFonts w:ascii="Calibri" w:eastAsia="Times New Roman" w:hAnsi="Calibri" w:cs="Times New Roman"/>
                <w:color w:val="000000"/>
              </w:rPr>
            </w:pPr>
            <w:ins w:id="5351" w:author="Aleksander Hansen" w:date="2013-02-14T10:47:00Z">
              <w:r w:rsidRPr="00CC188C">
                <w:rPr>
                  <w:rFonts w:ascii="Calibri" w:eastAsia="Times New Roman" w:hAnsi="Calibri" w:cs="Times New Roman"/>
                  <w:color w:val="000000"/>
                </w:rPr>
                <w:t>Quoted FP, CTD</w:t>
              </w:r>
            </w:ins>
          </w:p>
        </w:tc>
        <w:tc>
          <w:tcPr>
            <w:tcW w:w="1229" w:type="dxa"/>
            <w:gridSpan w:val="3"/>
            <w:tcBorders>
              <w:top w:val="single" w:sz="4" w:space="0" w:color="auto"/>
              <w:left w:val="nil"/>
              <w:bottom w:val="single" w:sz="4" w:space="0" w:color="auto"/>
              <w:right w:val="nil"/>
            </w:tcBorders>
            <w:shd w:val="clear" w:color="000000" w:fill="FFFFFF"/>
            <w:vAlign w:val="center"/>
            <w:hideMark/>
            <w:tcPrChange w:id="5352" w:author="Aleksander Hansen" w:date="2013-02-14T12:43:00Z">
              <w:tcPr>
                <w:tcW w:w="1055" w:type="dxa"/>
                <w:tcBorders>
                  <w:top w:val="nil"/>
                  <w:left w:val="nil"/>
                  <w:bottom w:val="nil"/>
                  <w:right w:val="nil"/>
                </w:tcBorders>
                <w:shd w:val="clear" w:color="000000" w:fill="FFFFFF"/>
                <w:vAlign w:val="center"/>
                <w:hideMark/>
              </w:tcPr>
            </w:tcPrChange>
          </w:tcPr>
          <w:p w14:paraId="36136931" w14:textId="784AB6C5" w:rsidR="00CC188C" w:rsidRPr="00CC188C" w:rsidRDefault="00460244" w:rsidP="00CC188C">
            <w:pPr>
              <w:jc w:val="right"/>
              <w:rPr>
                <w:ins w:id="5353" w:author="Aleksander Hansen" w:date="2013-02-14T10:47:00Z"/>
                <w:rFonts w:ascii="Calibri" w:eastAsia="Times New Roman" w:hAnsi="Calibri" w:cs="Times New Roman"/>
                <w:color w:val="000000"/>
              </w:rPr>
            </w:pPr>
            <w:ins w:id="5354" w:author="Aleksander Hansen" w:date="2013-02-14T10:47:00Z">
              <w:r>
                <w:rPr>
                  <w:rFonts w:ascii="Calibri" w:eastAsia="Times New Roman" w:hAnsi="Calibri" w:cs="Times New Roman"/>
                  <w:color w:val="000000"/>
                </w:rPr>
                <w:t>$71.79</w:t>
              </w:r>
              <w:r w:rsidR="00CC188C" w:rsidRPr="00CC188C">
                <w:rPr>
                  <w:rFonts w:ascii="Calibri" w:eastAsia="Times New Roman" w:hAnsi="Calibri" w:cs="Times New Roman"/>
                  <w:color w:val="000000"/>
                </w:rPr>
                <w:t xml:space="preserve"> </w:t>
              </w:r>
            </w:ins>
          </w:p>
        </w:tc>
      </w:tr>
    </w:tbl>
    <w:p w14:paraId="1A904604" w14:textId="77777777" w:rsidR="00CC188C" w:rsidRDefault="00CC188C" w:rsidP="005F2397">
      <w:pPr>
        <w:rPr>
          <w:ins w:id="5355" w:author="Aleksander Hansen" w:date="2013-02-14T10:43:00Z"/>
          <w:rFonts w:ascii="Calibri" w:hAnsi="Calibri"/>
        </w:rPr>
      </w:pPr>
    </w:p>
    <w:p w14:paraId="2BDAC7AB" w14:textId="77777777" w:rsidR="00CC188C" w:rsidRDefault="00CC188C" w:rsidP="005F2397">
      <w:pPr>
        <w:rPr>
          <w:ins w:id="5356" w:author="Aleksander Hansen" w:date="2013-02-14T10:43:00Z"/>
          <w:rFonts w:ascii="Calibri" w:hAnsi="Calibri"/>
        </w:rPr>
      </w:pPr>
    </w:p>
    <w:p w14:paraId="032AB827" w14:textId="77777777" w:rsidR="00CC188C" w:rsidRDefault="00CC188C" w:rsidP="005F2397">
      <w:pPr>
        <w:rPr>
          <w:ins w:id="5357" w:author="Aleksander Hansen" w:date="2013-02-14T10:43:00Z"/>
          <w:rFonts w:ascii="Calibri" w:hAnsi="Calibri"/>
        </w:rPr>
      </w:pPr>
    </w:p>
    <w:p w14:paraId="18E75928" w14:textId="77777777" w:rsidR="00CC188C" w:rsidRDefault="00CC188C" w:rsidP="005F2397">
      <w:pPr>
        <w:rPr>
          <w:ins w:id="5358" w:author="Aleksander Hansen" w:date="2013-02-14T10:43:00Z"/>
          <w:rFonts w:ascii="Calibri" w:hAnsi="Calibri"/>
        </w:rPr>
      </w:pPr>
    </w:p>
    <w:p w14:paraId="7E5414B8" w14:textId="77777777" w:rsidR="00CC188C" w:rsidRDefault="00CC188C" w:rsidP="005F2397">
      <w:pPr>
        <w:rPr>
          <w:ins w:id="5359" w:author="Aleksander Hansen" w:date="2013-02-14T10:43:00Z"/>
          <w:rFonts w:ascii="Calibri" w:hAnsi="Calibri"/>
        </w:rPr>
      </w:pPr>
    </w:p>
    <w:p w14:paraId="6BE37ED2" w14:textId="594FAEA9" w:rsidR="005F2397" w:rsidRPr="008568A7" w:rsidRDefault="005F2397" w:rsidP="005F2397">
      <w:pPr>
        <w:rPr>
          <w:rFonts w:ascii="Calibri" w:hAnsi="Calibri"/>
        </w:rPr>
      </w:pPr>
      <w:r w:rsidRPr="008568A7">
        <w:rPr>
          <w:rFonts w:ascii="Calibri" w:hAnsi="Calibri"/>
        </w:rPr>
        <w:br w:type="page"/>
      </w:r>
    </w:p>
    <w:p w14:paraId="11851C07" w14:textId="70E6B42A" w:rsidR="005F2397" w:rsidRPr="008568A7" w:rsidRDefault="005F2397">
      <w:pPr>
        <w:pStyle w:val="Heading2"/>
        <w:pPrChange w:id="5360" w:author="Aleksander Hansen" w:date="2013-02-15T20:42:00Z">
          <w:pPr/>
        </w:pPrChange>
      </w:pPr>
      <w:bookmarkStart w:id="5361" w:name="_Toc222580674"/>
      <w:r w:rsidRPr="008568A7">
        <w:t xml:space="preserve">Calculate the final contract price on a Eurodollar </w:t>
      </w:r>
      <w:r w:rsidR="00972464" w:rsidRPr="008568A7">
        <w:t>Futures</w:t>
      </w:r>
      <w:ins w:id="5362"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363" w:author="Aleksander Hansen" w:date="2013-02-15T16:31:00Z">
        <w:r w:rsidR="008A28C4">
          <w:instrText xml:space="preserve">" </w:instrText>
        </w:r>
        <w:r w:rsidR="008A28C4">
          <w:fldChar w:fldCharType="end"/>
        </w:r>
      </w:ins>
      <w:r w:rsidRPr="008568A7">
        <w:t xml:space="preserve"> contract</w:t>
      </w:r>
      <w:bookmarkEnd w:id="5361"/>
    </w:p>
    <w:p w14:paraId="3A90F503" w14:textId="77777777" w:rsidR="00FC4DD3" w:rsidRPr="008568A7" w:rsidRDefault="00FC4DD3" w:rsidP="005F2397">
      <w:pPr>
        <w:rPr>
          <w:rFonts w:ascii="Calibri" w:hAnsi="Calibri"/>
        </w:rPr>
      </w:pPr>
    </w:p>
    <w:p w14:paraId="66143DF8" w14:textId="003BA95F" w:rsidR="005F2397" w:rsidRPr="008568A7" w:rsidRDefault="005F2397" w:rsidP="005F2397">
      <w:pPr>
        <w:rPr>
          <w:rFonts w:ascii="Calibri" w:hAnsi="Calibri"/>
        </w:rPr>
      </w:pPr>
      <w:r w:rsidRPr="008568A7">
        <w:rPr>
          <w:rFonts w:ascii="Calibri" w:hAnsi="Calibri"/>
        </w:rPr>
        <w:t>If (R) is the LIBOR</w:t>
      </w:r>
      <w:ins w:id="5364" w:author="Aleksander Hansen" w:date="2013-02-15T16:37:00Z">
        <w:r w:rsidR="008A28C4">
          <w:rPr>
            <w:rFonts w:ascii="Calibri" w:hAnsi="Calibri"/>
          </w:rPr>
          <w:fldChar w:fldCharType="begin"/>
        </w:r>
        <w:r w:rsidR="008A28C4">
          <w:instrText xml:space="preserve"> XE "</w:instrText>
        </w:r>
      </w:ins>
      <w:ins w:id="5365" w:author="Aleksander Hansen" w:date="2013-02-10T14:20:00Z">
        <w:r w:rsidR="008A28C4">
          <w:instrText>LIBOR</w:instrText>
        </w:r>
      </w:ins>
      <w:ins w:id="5366"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interest</w:t>
      </w:r>
      <w:ins w:id="5367"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5368"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w:t>
      </w:r>
      <w:r w:rsidR="00696474" w:rsidRPr="008568A7">
        <w:rPr>
          <w:rFonts w:ascii="Calibri" w:hAnsi="Calibri"/>
        </w:rPr>
        <w:t>rate;</w:t>
      </w:r>
      <w:r w:rsidRPr="008568A7">
        <w:rPr>
          <w:rFonts w:ascii="Calibri" w:hAnsi="Calibri"/>
        </w:rPr>
        <w:t xml:space="preserve"> the contract price is set to 100 – R. </w:t>
      </w:r>
    </w:p>
    <w:p w14:paraId="319A30AE" w14:textId="165C08BE" w:rsidR="005F2397" w:rsidRPr="008568A7" w:rsidRDefault="005F2397" w:rsidP="005F2397">
      <w:pPr>
        <w:rPr>
          <w:rFonts w:ascii="Calibri" w:hAnsi="Calibri"/>
        </w:rPr>
      </w:pPr>
      <w:r w:rsidRPr="008568A7">
        <w:rPr>
          <w:rFonts w:ascii="Calibri" w:hAnsi="Calibri"/>
        </w:rPr>
        <w:t>In the following example, in June, the investor buys a Eurodollar contract at quote of 94.79 (implied LIBOR</w:t>
      </w:r>
      <w:ins w:id="5369" w:author="Aleksander Hansen" w:date="2013-02-15T16:37:00Z">
        <w:r w:rsidR="008A28C4">
          <w:rPr>
            <w:rFonts w:ascii="Calibri" w:hAnsi="Calibri"/>
          </w:rPr>
          <w:fldChar w:fldCharType="begin"/>
        </w:r>
        <w:r w:rsidR="008A28C4">
          <w:instrText xml:space="preserve"> XE "</w:instrText>
        </w:r>
      </w:ins>
      <w:ins w:id="5370" w:author="Aleksander Hansen" w:date="2013-02-10T14:20:00Z">
        <w:r w:rsidR="008A28C4">
          <w:instrText>LIBOR</w:instrText>
        </w:r>
      </w:ins>
      <w:ins w:id="5371"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 100 – 94.79 = 5.21%). Go forward</w:t>
      </w:r>
      <w:ins w:id="5372"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5373"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to June, when contract settles: LIBOR is 4%, so quote is 96 (100 – 4 = 96). </w:t>
      </w:r>
    </w:p>
    <w:p w14:paraId="034A5809" w14:textId="77777777" w:rsidR="005F2397" w:rsidRPr="008568A7" w:rsidRDefault="005F2397" w:rsidP="005F2397">
      <w:pPr>
        <w:rPr>
          <w:rFonts w:ascii="Calibri" w:hAnsi="Calibri"/>
        </w:rPr>
      </w:pPr>
      <w:r w:rsidRPr="008568A7">
        <w:rPr>
          <w:rFonts w:ascii="Calibri" w:hAnsi="Calibri"/>
        </w:rPr>
        <w:t>Since contract price = 10,000 * [100 – 0.25 * (100 – Quote)]</w:t>
      </w:r>
    </w:p>
    <w:p w14:paraId="561FF60F" w14:textId="77777777" w:rsidR="005F2397" w:rsidRPr="008568A7" w:rsidRDefault="005F2397" w:rsidP="005F2397">
      <w:pPr>
        <w:rPr>
          <w:rFonts w:ascii="Calibri" w:hAnsi="Calibri"/>
        </w:rPr>
      </w:pPr>
      <w:r w:rsidRPr="008568A7">
        <w:rPr>
          <w:rFonts w:ascii="Calibri" w:hAnsi="Calibri"/>
        </w:rPr>
        <w:t>January contract price = 10,000 * [100 – 0.25 * (100 – 94.790)] = $986,975</w:t>
      </w:r>
    </w:p>
    <w:p w14:paraId="232F7E69" w14:textId="77777777" w:rsidR="005F2397" w:rsidRPr="008568A7" w:rsidRDefault="005F2397" w:rsidP="005F2397">
      <w:pPr>
        <w:rPr>
          <w:rFonts w:ascii="Calibri" w:hAnsi="Calibri"/>
        </w:rPr>
      </w:pPr>
      <w:r w:rsidRPr="008568A7">
        <w:rPr>
          <w:rFonts w:ascii="Calibri" w:hAnsi="Calibri"/>
        </w:rPr>
        <w:t>June (settlement) contract price = 10,000 * [100 – 0.25 * (100 – 96.000)] = $990,000</w:t>
      </w:r>
    </w:p>
    <w:p w14:paraId="70114E45" w14:textId="77777777" w:rsidR="005F2397" w:rsidRPr="008568A7" w:rsidRDefault="005F2397" w:rsidP="005F2397">
      <w:pPr>
        <w:rPr>
          <w:rFonts w:ascii="Calibri" w:hAnsi="Calibri"/>
        </w:rPr>
      </w:pPr>
      <w:r w:rsidRPr="008568A7">
        <w:rPr>
          <w:rFonts w:ascii="Calibri" w:hAnsi="Calibri"/>
        </w:rPr>
        <w:t>For gain on this long position of $3,025</w:t>
      </w:r>
    </w:p>
    <w:p w14:paraId="62F49BE2" w14:textId="77777777" w:rsidR="005F2397" w:rsidRPr="008568A7" w:rsidRDefault="005F2397" w:rsidP="005F2397">
      <w:pPr>
        <w:rPr>
          <w:rFonts w:ascii="Calibri" w:hAnsi="Calibri"/>
        </w:rPr>
      </w:pPr>
      <w:r w:rsidRPr="008568A7">
        <w:rPr>
          <w:rFonts w:ascii="Calibri" w:hAnsi="Calibri"/>
        </w:rPr>
        <w:t>By design, each contract pays $25 per basis point: 1.21 * $25 * 100 = $3,025 gain</w:t>
      </w:r>
    </w:p>
    <w:p w14:paraId="5D0D1FD1" w14:textId="77777777" w:rsidR="005F2397" w:rsidRPr="008568A7" w:rsidRDefault="005F2397" w:rsidP="005F2397">
      <w:pPr>
        <w:rPr>
          <w:rFonts w:ascii="Calibri" w:hAnsi="Calibri"/>
        </w:rPr>
      </w:pPr>
    </w:p>
    <w:tbl>
      <w:tblPr>
        <w:tblW w:w="7859" w:type="dxa"/>
        <w:tblCellMar>
          <w:left w:w="0" w:type="dxa"/>
          <w:right w:w="0" w:type="dxa"/>
        </w:tblCellMar>
        <w:tblLook w:val="04A0" w:firstRow="1" w:lastRow="0" w:firstColumn="1" w:lastColumn="0" w:noHBand="0" w:noVBand="1"/>
      </w:tblPr>
      <w:tblGrid>
        <w:gridCol w:w="1817"/>
        <w:gridCol w:w="2698"/>
        <w:gridCol w:w="990"/>
        <w:gridCol w:w="909"/>
        <w:gridCol w:w="1445"/>
      </w:tblGrid>
      <w:tr w:rsidR="005F2397" w:rsidRPr="008568A7" w14:paraId="2075A9A1" w14:textId="77777777" w:rsidTr="006223B9">
        <w:trPr>
          <w:trHeight w:val="144"/>
        </w:trPr>
        <w:tc>
          <w:tcPr>
            <w:tcW w:w="6414"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5B8A7249" w14:textId="0E31E6AF" w:rsidR="005F2397" w:rsidRPr="008568A7" w:rsidRDefault="005F2397" w:rsidP="005F2397">
            <w:pPr>
              <w:rPr>
                <w:rFonts w:ascii="Calibri" w:hAnsi="Calibri"/>
              </w:rPr>
            </w:pPr>
            <w:r w:rsidRPr="008568A7">
              <w:rPr>
                <w:rFonts w:ascii="Calibri" w:hAnsi="Calibri"/>
              </w:rPr>
              <w:t>Hull</w:t>
            </w:r>
            <w:ins w:id="5374"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5375"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Table 6-1: Eurodollar Futures</w:t>
            </w:r>
            <w:ins w:id="537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377"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w:t>
            </w: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694F40CB" w14:textId="77777777" w:rsidR="005F2397" w:rsidRPr="008568A7" w:rsidRDefault="005F2397" w:rsidP="005F2397">
            <w:pPr>
              <w:rPr>
                <w:rFonts w:ascii="Calibri" w:hAnsi="Calibri"/>
              </w:rPr>
            </w:pPr>
          </w:p>
        </w:tc>
      </w:tr>
      <w:tr w:rsidR="005F2397" w:rsidRPr="008568A7" w14:paraId="04C1FE44" w14:textId="77777777" w:rsidTr="00FC4DD3">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5CF93EF5" w14:textId="77777777" w:rsidR="005F2397" w:rsidRPr="008568A7" w:rsidRDefault="005F2397" w:rsidP="005F2397">
            <w:pPr>
              <w:rPr>
                <w:rFonts w:ascii="Calibri" w:hAnsi="Calibri"/>
              </w:rPr>
            </w:pPr>
          </w:p>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60F1230E" w14:textId="77777777" w:rsidR="005F2397" w:rsidRPr="008568A7" w:rsidRDefault="005F2397" w:rsidP="005F2397">
            <w:pPr>
              <w:rPr>
                <w:rFonts w:ascii="Calibri" w:hAnsi="Calibri"/>
              </w:rPr>
            </w:pP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DDAB910" w14:textId="77777777" w:rsidR="005F2397" w:rsidRPr="008568A7" w:rsidRDefault="005F2397" w:rsidP="005F2397">
            <w:pPr>
              <w:rPr>
                <w:rFonts w:ascii="Calibri" w:hAnsi="Calibri"/>
              </w:rPr>
            </w:pPr>
            <w:r w:rsidRPr="008568A7">
              <w:rPr>
                <w:rFonts w:ascii="Calibri" w:hAnsi="Calibri"/>
              </w:rPr>
              <w:t>Quote</w:t>
            </w:r>
          </w:p>
        </w:tc>
        <w:tc>
          <w:tcPr>
            <w:tcW w:w="90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AFA60A5" w14:textId="4B7F53F5" w:rsidR="005F2397" w:rsidRPr="008568A7" w:rsidRDefault="005F2397" w:rsidP="005F2397">
            <w:pPr>
              <w:rPr>
                <w:rFonts w:ascii="Calibri" w:hAnsi="Calibri"/>
              </w:rPr>
            </w:pPr>
            <w:r w:rsidRPr="008568A7">
              <w:rPr>
                <w:rFonts w:ascii="Calibri" w:hAnsi="Calibri"/>
              </w:rPr>
              <w:t>LIBOR</w:t>
            </w:r>
            <w:ins w:id="5378" w:author="Aleksander Hansen" w:date="2013-02-15T16:37:00Z">
              <w:r w:rsidR="008A28C4">
                <w:rPr>
                  <w:rFonts w:ascii="Calibri" w:hAnsi="Calibri"/>
                </w:rPr>
                <w:fldChar w:fldCharType="begin"/>
              </w:r>
              <w:r w:rsidR="008A28C4">
                <w:instrText xml:space="preserve"> XE "</w:instrText>
              </w:r>
            </w:ins>
            <w:ins w:id="5379" w:author="Aleksander Hansen" w:date="2013-02-10T14:20:00Z">
              <w:r w:rsidR="008A28C4">
                <w:instrText>LIBOR</w:instrText>
              </w:r>
            </w:ins>
            <w:ins w:id="5380" w:author="Aleksander Hansen" w:date="2013-02-15T16:37:00Z">
              <w:r w:rsidR="008A28C4">
                <w:instrText xml:space="preserve">" </w:instrText>
              </w:r>
              <w:r w:rsidR="008A28C4">
                <w:rPr>
                  <w:rFonts w:ascii="Calibri" w:hAnsi="Calibri"/>
                </w:rPr>
                <w:fldChar w:fldCharType="end"/>
              </w:r>
            </w:ins>
          </w:p>
        </w:tc>
        <w:tc>
          <w:tcPr>
            <w:tcW w:w="144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25A7EDF" w14:textId="77777777" w:rsidR="005F2397" w:rsidRPr="008568A7" w:rsidRDefault="005F2397" w:rsidP="005F2397">
            <w:pPr>
              <w:rPr>
                <w:rFonts w:ascii="Calibri" w:hAnsi="Calibri"/>
              </w:rPr>
            </w:pPr>
            <w:r w:rsidRPr="008568A7">
              <w:rPr>
                <w:rFonts w:ascii="Calibri" w:hAnsi="Calibri"/>
              </w:rPr>
              <w:t> </w:t>
            </w:r>
          </w:p>
        </w:tc>
      </w:tr>
      <w:tr w:rsidR="005F2397" w:rsidRPr="008568A7" w14:paraId="7C08308A" w14:textId="77777777" w:rsidTr="00FC4DD3">
        <w:trPr>
          <w:trHeight w:val="144"/>
        </w:trPr>
        <w:tc>
          <w:tcPr>
            <w:tcW w:w="45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443499" w14:textId="77777777" w:rsidR="005F2397" w:rsidRPr="008568A7" w:rsidRDefault="005F2397" w:rsidP="005F2397">
            <w:pPr>
              <w:rPr>
                <w:rFonts w:ascii="Calibri" w:hAnsi="Calibri"/>
              </w:rPr>
            </w:pPr>
            <w:r w:rsidRPr="008568A7">
              <w:rPr>
                <w:rFonts w:ascii="Calibri" w:hAnsi="Calibri"/>
              </w:rPr>
              <w:t>January (June 2007 contract)</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A28668" w14:textId="77777777" w:rsidR="005F2397" w:rsidRPr="008568A7" w:rsidRDefault="005F2397" w:rsidP="005F2397">
            <w:pPr>
              <w:rPr>
                <w:rFonts w:ascii="Calibri" w:hAnsi="Calibri"/>
              </w:rPr>
            </w:pPr>
            <w:r w:rsidRPr="008568A7">
              <w:rPr>
                <w:rFonts w:ascii="Calibri" w:hAnsi="Calibri"/>
              </w:rPr>
              <w:t xml:space="preserve">94.790 </w:t>
            </w:r>
          </w:p>
        </w:tc>
        <w:tc>
          <w:tcPr>
            <w:tcW w:w="90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60B1FCC" w14:textId="77777777" w:rsidR="005F2397" w:rsidRPr="008568A7" w:rsidRDefault="005F2397" w:rsidP="005F2397">
            <w:pPr>
              <w:rPr>
                <w:rFonts w:ascii="Calibri" w:hAnsi="Calibri"/>
              </w:rPr>
            </w:pPr>
            <w:r w:rsidRPr="008568A7">
              <w:rPr>
                <w:rFonts w:ascii="Calibri" w:hAnsi="Calibri"/>
              </w:rPr>
              <w:t xml:space="preserve">5.21 </w:t>
            </w:r>
          </w:p>
        </w:tc>
        <w:tc>
          <w:tcPr>
            <w:tcW w:w="144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CF8AAE" w14:textId="77777777" w:rsidR="005F2397" w:rsidRPr="008568A7" w:rsidRDefault="005F2397" w:rsidP="005F2397">
            <w:pPr>
              <w:rPr>
                <w:rFonts w:ascii="Calibri" w:hAnsi="Calibri"/>
              </w:rPr>
            </w:pPr>
            <w:r w:rsidRPr="008568A7">
              <w:rPr>
                <w:rFonts w:ascii="Calibri" w:hAnsi="Calibri"/>
              </w:rPr>
              <w:t xml:space="preserve">    986,975 </w:t>
            </w:r>
          </w:p>
        </w:tc>
      </w:tr>
      <w:tr w:rsidR="005F2397" w:rsidRPr="008568A7" w14:paraId="1ED24229" w14:textId="77777777" w:rsidTr="00FC4DD3">
        <w:trPr>
          <w:trHeight w:val="144"/>
        </w:trPr>
        <w:tc>
          <w:tcPr>
            <w:tcW w:w="45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13B1DBC" w14:textId="77777777" w:rsidR="005F2397" w:rsidRPr="008568A7" w:rsidRDefault="005F2397" w:rsidP="005F2397">
            <w:pPr>
              <w:rPr>
                <w:rFonts w:ascii="Calibri" w:hAnsi="Calibri"/>
              </w:rPr>
            </w:pPr>
            <w:r w:rsidRPr="008568A7">
              <w:rPr>
                <w:rFonts w:ascii="Calibri" w:hAnsi="Calibri"/>
              </w:rPr>
              <w:t>June (Settlement)</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3F09C06" w14:textId="77777777" w:rsidR="005F2397" w:rsidRPr="008568A7" w:rsidRDefault="005F2397" w:rsidP="005F2397">
            <w:pPr>
              <w:rPr>
                <w:rFonts w:ascii="Calibri" w:hAnsi="Calibri"/>
              </w:rPr>
            </w:pPr>
            <w:r w:rsidRPr="008568A7">
              <w:rPr>
                <w:rFonts w:ascii="Calibri" w:hAnsi="Calibri"/>
              </w:rPr>
              <w:t>96.000</w:t>
            </w:r>
          </w:p>
        </w:tc>
        <w:tc>
          <w:tcPr>
            <w:tcW w:w="90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09E6D25" w14:textId="77777777" w:rsidR="005F2397" w:rsidRPr="008568A7" w:rsidRDefault="005F2397" w:rsidP="005F2397">
            <w:pPr>
              <w:rPr>
                <w:rFonts w:ascii="Calibri" w:hAnsi="Calibri"/>
              </w:rPr>
            </w:pPr>
            <w:r w:rsidRPr="008568A7">
              <w:rPr>
                <w:rFonts w:ascii="Calibri" w:hAnsi="Calibri"/>
              </w:rPr>
              <w:t>4.00</w:t>
            </w:r>
          </w:p>
        </w:tc>
        <w:tc>
          <w:tcPr>
            <w:tcW w:w="144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8CDEB8C" w14:textId="77777777" w:rsidR="005F2397" w:rsidRPr="008568A7" w:rsidRDefault="005F2397" w:rsidP="005F2397">
            <w:pPr>
              <w:rPr>
                <w:rFonts w:ascii="Calibri" w:hAnsi="Calibri"/>
              </w:rPr>
            </w:pPr>
            <w:r w:rsidRPr="008568A7">
              <w:rPr>
                <w:rFonts w:ascii="Calibri" w:hAnsi="Calibri"/>
              </w:rPr>
              <w:t xml:space="preserve">  990,000 </w:t>
            </w:r>
          </w:p>
        </w:tc>
      </w:tr>
      <w:tr w:rsidR="005F2397" w:rsidRPr="008568A7" w14:paraId="01705F20" w14:textId="77777777" w:rsidTr="00FC4DD3">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0340F2BE" w14:textId="77777777" w:rsidR="005F2397" w:rsidRPr="008568A7" w:rsidRDefault="005F2397" w:rsidP="005F2397">
            <w:pPr>
              <w:rPr>
                <w:rFonts w:ascii="Calibri" w:hAnsi="Calibri"/>
              </w:rPr>
            </w:pPr>
          </w:p>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6DAD2050"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5BD8D3C" w14:textId="77777777" w:rsidR="005F2397" w:rsidRPr="008568A7" w:rsidRDefault="005F2397" w:rsidP="005F2397">
            <w:pPr>
              <w:rPr>
                <w:rFonts w:ascii="Calibri" w:hAnsi="Calibri"/>
              </w:rPr>
            </w:pPr>
            <w:r w:rsidRPr="008568A7">
              <w:rPr>
                <w:rFonts w:ascii="Calibri" w:hAnsi="Calibri"/>
              </w:rPr>
              <w:t>1.210</w:t>
            </w:r>
          </w:p>
        </w:tc>
        <w:tc>
          <w:tcPr>
            <w:tcW w:w="90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DFFE0D" w14:textId="77777777" w:rsidR="005F2397" w:rsidRPr="008568A7" w:rsidRDefault="005F2397" w:rsidP="005F2397">
            <w:pPr>
              <w:rPr>
                <w:rFonts w:ascii="Calibri" w:hAnsi="Calibri"/>
              </w:rPr>
            </w:pPr>
          </w:p>
        </w:tc>
        <w:tc>
          <w:tcPr>
            <w:tcW w:w="144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222EF5" w14:textId="77777777" w:rsidR="005F2397" w:rsidRPr="008568A7" w:rsidRDefault="005F2397" w:rsidP="005F2397">
            <w:pPr>
              <w:rPr>
                <w:rFonts w:ascii="Calibri" w:hAnsi="Calibri"/>
              </w:rPr>
            </w:pPr>
            <w:r w:rsidRPr="008568A7">
              <w:rPr>
                <w:rFonts w:ascii="Calibri" w:hAnsi="Calibri"/>
              </w:rPr>
              <w:t xml:space="preserve">3,025 </w:t>
            </w:r>
          </w:p>
        </w:tc>
      </w:tr>
      <w:tr w:rsidR="005F2397" w:rsidRPr="008568A7" w14:paraId="5B63AB18" w14:textId="77777777" w:rsidTr="006223B9">
        <w:trPr>
          <w:trHeight w:val="144"/>
        </w:trPr>
        <w:tc>
          <w:tcPr>
            <w:tcW w:w="1817" w:type="dxa"/>
            <w:tcBorders>
              <w:top w:val="nil"/>
              <w:left w:val="nil"/>
              <w:right w:val="nil"/>
            </w:tcBorders>
            <w:shd w:val="clear" w:color="auto" w:fill="auto"/>
            <w:tcMar>
              <w:top w:w="15" w:type="dxa"/>
              <w:left w:w="15" w:type="dxa"/>
              <w:bottom w:w="0" w:type="dxa"/>
              <w:right w:w="15" w:type="dxa"/>
            </w:tcMar>
            <w:vAlign w:val="center"/>
            <w:hideMark/>
          </w:tcPr>
          <w:p w14:paraId="4EFDF450" w14:textId="77777777" w:rsidR="005F2397" w:rsidRPr="008568A7" w:rsidRDefault="005F2397" w:rsidP="005F2397">
            <w:pPr>
              <w:rPr>
                <w:rFonts w:ascii="Calibri" w:hAnsi="Calibri"/>
              </w:rPr>
            </w:pPr>
          </w:p>
        </w:tc>
        <w:tc>
          <w:tcPr>
            <w:tcW w:w="2698" w:type="dxa"/>
            <w:tcBorders>
              <w:top w:val="nil"/>
              <w:left w:val="nil"/>
              <w:right w:val="nil"/>
            </w:tcBorders>
            <w:shd w:val="clear" w:color="auto" w:fill="auto"/>
            <w:tcMar>
              <w:top w:w="15" w:type="dxa"/>
              <w:left w:w="15" w:type="dxa"/>
              <w:bottom w:w="0" w:type="dxa"/>
              <w:right w:w="15" w:type="dxa"/>
            </w:tcMar>
            <w:vAlign w:val="center"/>
            <w:hideMark/>
          </w:tcPr>
          <w:p w14:paraId="7F9288E9"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339B54DF" w14:textId="77777777" w:rsidR="005F2397" w:rsidRPr="008568A7" w:rsidRDefault="005F2397" w:rsidP="005F2397">
            <w:pPr>
              <w:rPr>
                <w:rFonts w:ascii="Calibri" w:hAnsi="Calibri"/>
              </w:rPr>
            </w:pPr>
          </w:p>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6913BD29" w14:textId="77777777" w:rsidR="005F2397" w:rsidRPr="008568A7" w:rsidRDefault="005F2397" w:rsidP="005F2397">
            <w:pPr>
              <w:rPr>
                <w:rFonts w:ascii="Calibri" w:hAnsi="Calibri"/>
              </w:rPr>
            </w:pP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354CB90B" w14:textId="77777777" w:rsidR="005F2397" w:rsidRPr="008568A7" w:rsidRDefault="005F2397" w:rsidP="005F2397">
            <w:pPr>
              <w:rPr>
                <w:rFonts w:ascii="Calibri" w:hAnsi="Calibri"/>
              </w:rPr>
            </w:pPr>
          </w:p>
        </w:tc>
      </w:tr>
      <w:tr w:rsidR="005F2397" w:rsidRPr="008568A7" w14:paraId="2CFD8D5C" w14:textId="77777777" w:rsidTr="006223B9">
        <w:trPr>
          <w:trHeight w:val="144"/>
        </w:trPr>
        <w:tc>
          <w:tcPr>
            <w:tcW w:w="4515" w:type="dxa"/>
            <w:gridSpan w:val="2"/>
            <w:tcBorders>
              <w:top w:val="nil"/>
              <w:left w:val="nil"/>
              <w:bottom w:val="nil"/>
              <w:right w:val="nil"/>
            </w:tcBorders>
            <w:shd w:val="clear" w:color="auto" w:fill="A2B593"/>
            <w:tcMar>
              <w:top w:w="15" w:type="dxa"/>
              <w:left w:w="15" w:type="dxa"/>
              <w:bottom w:w="0" w:type="dxa"/>
              <w:right w:w="15" w:type="dxa"/>
            </w:tcMar>
            <w:vAlign w:val="center"/>
            <w:hideMark/>
          </w:tcPr>
          <w:p w14:paraId="19A7983B" w14:textId="77777777" w:rsidR="005F2397" w:rsidRPr="008568A7" w:rsidRDefault="005F2397" w:rsidP="005F2397">
            <w:pPr>
              <w:rPr>
                <w:rFonts w:ascii="Calibri" w:hAnsi="Calibri"/>
              </w:rPr>
            </w:pPr>
            <w:r w:rsidRPr="008568A7">
              <w:rPr>
                <w:rFonts w:ascii="Calibri" w:hAnsi="Calibri"/>
              </w:rPr>
              <w:t>Gain/Loss Per 1 bps</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4D87C11C" w14:textId="77777777" w:rsidR="005F2397" w:rsidRPr="008568A7" w:rsidRDefault="005F2397" w:rsidP="005F2397">
            <w:pPr>
              <w:rPr>
                <w:rFonts w:ascii="Calibri" w:hAnsi="Calibri"/>
              </w:rPr>
            </w:pPr>
            <w:r w:rsidRPr="008568A7">
              <w:rPr>
                <w:rFonts w:ascii="Calibri" w:hAnsi="Calibri"/>
              </w:rPr>
              <w:t xml:space="preserve">25.00 </w:t>
            </w:r>
          </w:p>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6C08396B" w14:textId="77777777" w:rsidR="005F2397" w:rsidRPr="008568A7" w:rsidRDefault="005F2397" w:rsidP="005F2397">
            <w:pPr>
              <w:rPr>
                <w:rFonts w:ascii="Calibri" w:hAnsi="Calibri"/>
              </w:rPr>
            </w:pP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128FAD71" w14:textId="77777777" w:rsidR="005F2397" w:rsidRPr="008568A7" w:rsidRDefault="005F2397" w:rsidP="005F2397">
            <w:pPr>
              <w:rPr>
                <w:rFonts w:ascii="Calibri" w:hAnsi="Calibri"/>
              </w:rPr>
            </w:pPr>
          </w:p>
        </w:tc>
      </w:tr>
    </w:tbl>
    <w:p w14:paraId="2584EDEE" w14:textId="77777777" w:rsidR="000828A3" w:rsidRDefault="000828A3" w:rsidP="005F2397">
      <w:pPr>
        <w:rPr>
          <w:ins w:id="5381" w:author="Aleksander Hansen" w:date="2013-02-14T10:31:00Z"/>
          <w:rFonts w:ascii="Calibri" w:hAnsi="Calibri"/>
        </w:rPr>
      </w:pPr>
    </w:p>
    <w:p w14:paraId="77A88279" w14:textId="77777777" w:rsidR="000828A3" w:rsidRDefault="000828A3" w:rsidP="005F2397">
      <w:pPr>
        <w:rPr>
          <w:ins w:id="5382" w:author="Aleksander Hansen" w:date="2013-02-14T10:31:00Z"/>
          <w:rFonts w:ascii="Calibri" w:hAnsi="Calibri"/>
        </w:rPr>
      </w:pPr>
    </w:p>
    <w:p w14:paraId="1624DCF0" w14:textId="72F881DB" w:rsidR="00FC4DD3" w:rsidRPr="008568A7" w:rsidRDefault="000828A3" w:rsidP="005F2397">
      <w:pPr>
        <w:rPr>
          <w:rFonts w:ascii="Calibri" w:hAnsi="Calibri"/>
        </w:rPr>
      </w:pPr>
      <w:ins w:id="5383" w:author="Aleksander Hansen" w:date="2013-02-14T10:30:00Z">
        <w:r>
          <w:rPr>
            <w:rFonts w:ascii="Calibri" w:hAnsi="Calibri"/>
            <w:noProof/>
            <w:rPrChange w:id="5384">
              <w:rPr>
                <w:noProof/>
              </w:rPr>
            </w:rPrChange>
          </w:rPr>
          <mc:AlternateContent>
            <mc:Choice Requires="wps">
              <w:drawing>
                <wp:inline distT="0" distB="0" distL="0" distR="0" wp14:anchorId="3A79DD34" wp14:editId="3D826566">
                  <wp:extent cx="5136515" cy="1028065"/>
                  <wp:effectExtent l="76200" t="76200" r="95885" b="89535"/>
                  <wp:docPr id="26" name="Text Box 26"/>
                  <wp:cNvGraphicFramePr/>
                  <a:graphic xmlns:a="http://schemas.openxmlformats.org/drawingml/2006/main">
                    <a:graphicData uri="http://schemas.microsoft.com/office/word/2010/wordprocessingShape">
                      <wps:wsp>
                        <wps:cNvSpPr txBox="1"/>
                        <wps:spPr>
                          <a:xfrm>
                            <a:off x="0" y="0"/>
                            <a:ext cx="5136515" cy="1028065"/>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78D0BF" w14:textId="20709D45" w:rsidR="003D168C" w:rsidRDefault="003D168C">
                              <w:pPr>
                                <w:ind w:left="144"/>
                                <w:rPr>
                                  <w:ins w:id="5385" w:author="Aleksander Hansen" w:date="2013-02-14T10:32:00Z"/>
                                  <w:rFonts w:ascii="Calibri" w:hAnsi="Calibri"/>
                                </w:rPr>
                                <w:pPrChange w:id="5386" w:author="Aleksander Hansen" w:date="2013-02-14T10:31:00Z">
                                  <w:pPr/>
                                </w:pPrChange>
                              </w:pPr>
                              <w:ins w:id="5387" w:author="Aleksander Hansen" w:date="2013-02-14T10:32:00Z">
                                <w:r>
                                  <w:rPr>
                                    <w:rFonts w:ascii="Calibri" w:hAnsi="Calibri"/>
                                  </w:rPr>
                                  <w:t>IMPORTANT CONCEPT:</w:t>
                                </w:r>
                              </w:ins>
                            </w:p>
                            <w:p w14:paraId="0BED0F4C" w14:textId="77777777" w:rsidR="003D168C" w:rsidRDefault="003D168C">
                              <w:pPr>
                                <w:ind w:left="144"/>
                                <w:rPr>
                                  <w:ins w:id="5388" w:author="Aleksander Hansen" w:date="2013-02-14T10:32:00Z"/>
                                  <w:rFonts w:ascii="Calibri" w:hAnsi="Calibri"/>
                                </w:rPr>
                                <w:pPrChange w:id="5389" w:author="Aleksander Hansen" w:date="2013-02-14T10:31:00Z">
                                  <w:pPr/>
                                </w:pPrChange>
                              </w:pPr>
                            </w:p>
                            <w:p w14:paraId="0B6A2F84" w14:textId="77777777" w:rsidR="003D168C" w:rsidRPr="008568A7" w:rsidRDefault="003D168C">
                              <w:pPr>
                                <w:ind w:left="144"/>
                                <w:rPr>
                                  <w:rFonts w:ascii="Calibri" w:hAnsi="Calibri"/>
                                </w:rPr>
                                <w:pPrChange w:id="5390" w:author="Aleksander Hansen" w:date="2013-02-14T10:31:00Z">
                                  <w:pPr/>
                                </w:pPrChange>
                              </w:pPr>
                              <w:moveToRangeStart w:id="5391" w:author="Aleksander Hansen" w:date="2013-02-14T10:31:00Z" w:name="move222457192"/>
                              <w:moveTo w:id="5392" w:author="Aleksander Hansen" w:date="2013-02-14T10:31:00Z">
                                <w:r w:rsidRPr="008568A7">
                                  <w:rPr>
                                    <w:rFonts w:ascii="Calibri" w:hAnsi="Calibri"/>
                                  </w:rPr>
                                  <w:t>If the Eurodollar Futures quote increases by 1 basis point, long position gains $25 and short position loses $25.</w:t>
                                </w:r>
                              </w:moveTo>
                            </w:p>
                            <w:p w14:paraId="03AD976D" w14:textId="77777777" w:rsidR="003D168C" w:rsidRPr="008568A7" w:rsidRDefault="003D168C">
                              <w:pPr>
                                <w:ind w:left="144"/>
                                <w:rPr>
                                  <w:rFonts w:ascii="Calibri" w:hAnsi="Calibri"/>
                                </w:rPr>
                                <w:pPrChange w:id="5393" w:author="Aleksander Hansen" w:date="2013-02-14T10:31:00Z">
                                  <w:pPr/>
                                </w:pPrChange>
                              </w:pPr>
                              <w:moveTo w:id="5394" w:author="Aleksander Hansen" w:date="2013-02-14T10:31:00Z">
                                <w:r w:rsidRPr="008568A7">
                                  <w:rPr>
                                    <w:rFonts w:ascii="Calibri" w:hAnsi="Calibri"/>
                                  </w:rPr>
                                  <w:t>If the Eurodollar Futures quote decreases by 1 basis point, long position loses $25 and short position gains $25.</w:t>
                                </w:r>
                              </w:moveTo>
                            </w:p>
                            <w:moveToRangeEnd w:id="5391"/>
                            <w:p w14:paraId="62E4979F" w14:textId="77777777" w:rsidR="003D168C" w:rsidRDefault="003D168C"/>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inline>
              </w:drawing>
            </mc:Choice>
            <mc:Fallback>
              <w:pict>
                <v:shape id="Text Box 26" o:spid="_x0000_s1044" type="#_x0000_t202" style="width:404.45pt;height:80.9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" filled="f" strokeweight=".5pt">
                  <v:textbox style="mso-fit-shape-to-text:t" inset="2emu">
                    <w:txbxContent>
                      <w:p w14:paraId="4E78D0BF" w14:textId="20709D45" w:rsidR="003D168C" w:rsidRDefault="003D168C">
                        <w:pPr>
                          <w:ind w:left="144"/>
                          <w:rPr>
                            <w:ins w:id="5442" w:author="Aleksander Hansen" w:date="2013-02-14T10:32:00Z"/>
                            <w:rFonts w:ascii="Calibri" w:hAnsi="Calibri"/>
                          </w:rPr>
                          <w:pPrChange w:id="5443" w:author="Aleksander Hansen" w:date="2013-02-14T10:31:00Z">
                            <w:pPr/>
                          </w:pPrChange>
                        </w:pPr>
                        <w:ins w:id="5444" w:author="Aleksander Hansen" w:date="2013-02-14T10:32:00Z">
                          <w:r>
                            <w:rPr>
                              <w:rFonts w:ascii="Calibri" w:hAnsi="Calibri"/>
                            </w:rPr>
                            <w:t>IMPORTANT CONCEPT:</w:t>
                          </w:r>
                        </w:ins>
                      </w:p>
                      <w:p w14:paraId="0BED0F4C" w14:textId="77777777" w:rsidR="003D168C" w:rsidRDefault="003D168C">
                        <w:pPr>
                          <w:ind w:left="144"/>
                          <w:rPr>
                            <w:ins w:id="5445" w:author="Aleksander Hansen" w:date="2013-02-14T10:32:00Z"/>
                            <w:rFonts w:ascii="Calibri" w:hAnsi="Calibri"/>
                          </w:rPr>
                          <w:pPrChange w:id="5446" w:author="Aleksander Hansen" w:date="2013-02-14T10:31:00Z">
                            <w:pPr/>
                          </w:pPrChange>
                        </w:pPr>
                      </w:p>
                      <w:p w14:paraId="0B6A2F84" w14:textId="77777777" w:rsidR="003D168C" w:rsidRPr="008568A7" w:rsidRDefault="003D168C">
                        <w:pPr>
                          <w:ind w:left="144"/>
                          <w:rPr>
                            <w:rFonts w:ascii="Calibri" w:hAnsi="Calibri"/>
                          </w:rPr>
                          <w:pPrChange w:id="5447" w:author="Aleksander Hansen" w:date="2013-02-14T10:31:00Z">
                            <w:pPr/>
                          </w:pPrChange>
                        </w:pPr>
                        <w:moveToRangeStart w:id="5448" w:author="Aleksander Hansen" w:date="2013-02-14T10:31:00Z" w:name="move222457192"/>
                        <w:moveTo w:id="5449" w:author="Aleksander Hansen" w:date="2013-02-14T10:31:00Z">
                          <w:r w:rsidRPr="008568A7">
                            <w:rPr>
                              <w:rFonts w:ascii="Calibri" w:hAnsi="Calibri"/>
                            </w:rPr>
                            <w:t>If the Eurodollar Futures quote increases by 1 basis point, long position gains $25 and short position loses $25.</w:t>
                          </w:r>
                        </w:moveTo>
                      </w:p>
                      <w:p w14:paraId="03AD976D" w14:textId="77777777" w:rsidR="003D168C" w:rsidRPr="008568A7" w:rsidRDefault="003D168C">
                        <w:pPr>
                          <w:ind w:left="144"/>
                          <w:rPr>
                            <w:rFonts w:ascii="Calibri" w:hAnsi="Calibri"/>
                          </w:rPr>
                          <w:pPrChange w:id="5450" w:author="Aleksander Hansen" w:date="2013-02-14T10:31:00Z">
                            <w:pPr/>
                          </w:pPrChange>
                        </w:pPr>
                        <w:moveTo w:id="5451" w:author="Aleksander Hansen" w:date="2013-02-14T10:31:00Z">
                          <w:r w:rsidRPr="008568A7">
                            <w:rPr>
                              <w:rFonts w:ascii="Calibri" w:hAnsi="Calibri"/>
                            </w:rPr>
                            <w:t>If the Eurodollar Futures quote decreases by 1 basis point, long position loses $25 and short position gains $25.</w:t>
                          </w:r>
                        </w:moveTo>
                      </w:p>
                      <w:moveToRangeEnd w:id="5448"/>
                      <w:p w14:paraId="62E4979F" w14:textId="77777777" w:rsidR="003D168C" w:rsidRDefault="003D168C"/>
                    </w:txbxContent>
                  </v:textbox>
                  <w10:anchorlock/>
                </v:shape>
              </w:pict>
            </mc:Fallback>
          </mc:AlternateContent>
        </w:r>
      </w:ins>
    </w:p>
    <w:p w14:paraId="1F3CA6DA" w14:textId="108E8F83" w:rsidR="005F2397" w:rsidRPr="008568A7" w:rsidDel="000828A3" w:rsidRDefault="005F2397" w:rsidP="005F2397">
      <w:pPr>
        <w:rPr>
          <w:del w:id="5395" w:author="Aleksander Hansen" w:date="2013-02-14T10:30:00Z"/>
          <w:rFonts w:ascii="Calibri" w:hAnsi="Calibri"/>
        </w:rPr>
      </w:pPr>
      <w:del w:id="5396" w:author="Aleksander Hansen" w:date="2013-02-14T10:30:00Z">
        <w:r w:rsidRPr="008568A7" w:rsidDel="000828A3">
          <w:rPr>
            <w:rFonts w:ascii="Calibri" w:hAnsi="Calibri"/>
          </w:rPr>
          <w:delText>Please note:</w:delText>
        </w:r>
      </w:del>
    </w:p>
    <w:p w14:paraId="74D9AD7E" w14:textId="3381BC42" w:rsidR="005F2397" w:rsidRPr="008568A7" w:rsidDel="000828A3" w:rsidRDefault="005F2397" w:rsidP="005F2397">
      <w:pPr>
        <w:rPr>
          <w:rFonts w:ascii="Calibri" w:hAnsi="Calibri"/>
        </w:rPr>
      </w:pPr>
      <w:moveFromRangeStart w:id="5397" w:author="Aleksander Hansen" w:date="2013-02-14T10:31:00Z" w:name="move222457192"/>
      <w:moveFrom w:id="5398" w:author="Aleksander Hansen" w:date="2013-02-14T10:31:00Z">
        <w:r w:rsidRPr="008568A7" w:rsidDel="000828A3">
          <w:rPr>
            <w:rFonts w:ascii="Calibri" w:hAnsi="Calibri"/>
          </w:rPr>
          <w:t xml:space="preserve">If the Eurodollar </w:t>
        </w:r>
        <w:r w:rsidR="00972464" w:rsidRPr="008568A7" w:rsidDel="000828A3">
          <w:rPr>
            <w:rFonts w:ascii="Calibri" w:hAnsi="Calibri"/>
          </w:rPr>
          <w:t>Futures</w:t>
        </w:r>
        <w:r w:rsidRPr="008568A7" w:rsidDel="000828A3">
          <w:rPr>
            <w:rFonts w:ascii="Calibri" w:hAnsi="Calibri"/>
          </w:rPr>
          <w:t xml:space="preserve"> quote increases by 1 basis point, long position gains $25 and short position loses $25</w:t>
        </w:r>
        <w:r w:rsidR="00FC4DD3" w:rsidRPr="008568A7" w:rsidDel="000828A3">
          <w:rPr>
            <w:rFonts w:ascii="Calibri" w:hAnsi="Calibri"/>
          </w:rPr>
          <w:t>.</w:t>
        </w:r>
      </w:moveFrom>
    </w:p>
    <w:p w14:paraId="5DE1B2BB" w14:textId="0E0EA2AE" w:rsidR="005F2397" w:rsidRPr="008568A7" w:rsidDel="000828A3" w:rsidRDefault="005F2397" w:rsidP="005F2397">
      <w:pPr>
        <w:rPr>
          <w:rFonts w:ascii="Calibri" w:hAnsi="Calibri"/>
        </w:rPr>
      </w:pPr>
      <w:moveFrom w:id="5399" w:author="Aleksander Hansen" w:date="2013-02-14T10:31:00Z">
        <w:r w:rsidRPr="008568A7" w:rsidDel="000828A3">
          <w:rPr>
            <w:rFonts w:ascii="Calibri" w:hAnsi="Calibri"/>
          </w:rPr>
          <w:t xml:space="preserve">If the Eurodollar </w:t>
        </w:r>
        <w:r w:rsidR="00972464" w:rsidRPr="008568A7" w:rsidDel="000828A3">
          <w:rPr>
            <w:rFonts w:ascii="Calibri" w:hAnsi="Calibri"/>
          </w:rPr>
          <w:t>Futures</w:t>
        </w:r>
        <w:r w:rsidRPr="008568A7" w:rsidDel="000828A3">
          <w:rPr>
            <w:rFonts w:ascii="Calibri" w:hAnsi="Calibri"/>
          </w:rPr>
          <w:t xml:space="preserve"> quote decreases by 1 basis point, long position loses $25 and short position gains $25</w:t>
        </w:r>
        <w:r w:rsidR="00FC4DD3" w:rsidRPr="008568A7" w:rsidDel="000828A3">
          <w:rPr>
            <w:rFonts w:ascii="Calibri" w:hAnsi="Calibri"/>
          </w:rPr>
          <w:t>.</w:t>
        </w:r>
      </w:moveFrom>
    </w:p>
    <w:moveFromRangeEnd w:id="5397"/>
    <w:p w14:paraId="6DFD7A03" w14:textId="77777777" w:rsidR="000828A3" w:rsidRPr="008568A7" w:rsidDel="000828A3" w:rsidRDefault="000828A3">
      <w:pPr>
        <w:pStyle w:val="Heading2"/>
        <w:rPr>
          <w:del w:id="5400" w:author="Aleksander Hansen" w:date="2013-02-14T10:31:00Z"/>
        </w:rPr>
        <w:pPrChange w:id="5401" w:author="Aleksander Hansen" w:date="2013-02-15T20:42:00Z">
          <w:pPr/>
        </w:pPrChange>
      </w:pPr>
    </w:p>
    <w:p w14:paraId="33624D10" w14:textId="7C6AFAEC" w:rsidR="005F2397" w:rsidRPr="008568A7" w:rsidRDefault="005F2397">
      <w:pPr>
        <w:pStyle w:val="Heading2"/>
        <w:pPrChange w:id="5402" w:author="Aleksander Hansen" w:date="2013-02-15T20:42:00Z">
          <w:pPr/>
        </w:pPrChange>
      </w:pPr>
      <w:bookmarkStart w:id="5403" w:name="_Toc222580675"/>
      <w:r w:rsidRPr="008568A7">
        <w:t xml:space="preserve">Describe and compute the Eurodollar </w:t>
      </w:r>
      <w:r w:rsidR="00972464" w:rsidRPr="008568A7">
        <w:t>Futures</w:t>
      </w:r>
      <w:ins w:id="5404" w:author="Aleksander Hansen" w:date="2013-02-15T16:31:00Z">
        <w:r w:rsidR="008A28C4">
          <w:fldChar w:fldCharType="begin"/>
        </w:r>
        <w:r w:rsidR="008A28C4">
          <w:instrText xml:space="preserve"> XE "</w:instrText>
        </w:r>
      </w:ins>
      <w:r w:rsidR="008A28C4" w:rsidRPr="00052AE0">
        <w:rPr>
          <w:rFonts w:eastAsia="Times New Roman" w:cs="Times New Roman"/>
          <w:color w:val="000000"/>
        </w:rPr>
        <w:instrText>Futures</w:instrText>
      </w:r>
      <w:ins w:id="5405" w:author="Aleksander Hansen" w:date="2013-02-15T16:31:00Z">
        <w:r w:rsidR="008A28C4">
          <w:instrText xml:space="preserve">" </w:instrText>
        </w:r>
        <w:r w:rsidR="008A28C4">
          <w:fldChar w:fldCharType="end"/>
        </w:r>
      </w:ins>
      <w:r w:rsidRPr="008568A7">
        <w:t xml:space="preserve"> contract convexity</w:t>
      </w:r>
      <w:ins w:id="5406" w:author="Aleksander Hansen" w:date="2013-02-15T17:05:00Z">
        <w:r w:rsidR="00FF184E">
          <w:fldChar w:fldCharType="begin"/>
        </w:r>
        <w:r w:rsidR="00FF184E">
          <w:instrText xml:space="preserve"> XE "</w:instrText>
        </w:r>
      </w:ins>
      <w:r w:rsidR="00FF184E" w:rsidRPr="008568A7">
        <w:instrText>convexity</w:instrText>
      </w:r>
      <w:ins w:id="5407" w:author="Aleksander Hansen" w:date="2013-02-15T17:05:00Z">
        <w:r w:rsidR="00FF184E">
          <w:instrText xml:space="preserve">" </w:instrText>
        </w:r>
        <w:r w:rsidR="00FF184E">
          <w:fldChar w:fldCharType="end"/>
        </w:r>
      </w:ins>
      <w:r w:rsidRPr="008568A7">
        <w:t xml:space="preserve"> adjustment</w:t>
      </w:r>
      <w:bookmarkEnd w:id="5403"/>
      <w:r w:rsidR="00FC4DD3" w:rsidRPr="008568A7">
        <w:br/>
      </w:r>
    </w:p>
    <w:p w14:paraId="5D332611" w14:textId="4F1B33E6" w:rsidR="005F2397" w:rsidRPr="008568A7" w:rsidRDefault="005F2397" w:rsidP="005F2397">
      <w:pPr>
        <w:rPr>
          <w:rFonts w:ascii="Calibri" w:hAnsi="Calibri"/>
        </w:rPr>
      </w:pPr>
      <w:r w:rsidRPr="008568A7">
        <w:rPr>
          <w:rFonts w:ascii="Calibri" w:hAnsi="Calibri"/>
        </w:rPr>
        <w:t>The convexity</w:t>
      </w:r>
      <w:ins w:id="5408"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convexity</w:instrText>
      </w:r>
      <w:ins w:id="5409"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adjustment assumes continuous compounding</w:t>
      </w:r>
      <w:ins w:id="5410"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compounding</w:instrText>
      </w:r>
      <w:ins w:id="5411" w:author="Aleksander Hansen" w:date="2013-02-15T17:09:00Z">
        <w:r w:rsidR="00FF184E">
          <w:instrText xml:space="preserve">" </w:instrText>
        </w:r>
        <w:r w:rsidR="00FF184E">
          <w:rPr>
            <w:rFonts w:ascii="Calibri" w:hAnsi="Calibri"/>
          </w:rPr>
          <w:fldChar w:fldCharType="end"/>
        </w:r>
      </w:ins>
      <w:r w:rsidRPr="008568A7">
        <w:rPr>
          <w:rFonts w:ascii="Calibri" w:hAnsi="Calibri"/>
        </w:rPr>
        <w:t>. Given that (</w:t>
      </w:r>
      <w:r w:rsidRPr="008568A7">
        <w:rPr>
          <w:rFonts w:ascii="Calibri" w:hAnsi="Calibri"/>
        </w:rPr>
        <w:sym w:font="Symbol" w:char="F073"/>
      </w:r>
      <w:r w:rsidRPr="008568A7">
        <w:rPr>
          <w:rFonts w:ascii="Calibri" w:hAnsi="Calibri"/>
        </w:rPr>
        <w:t>) is the standard deviation of the change in the short-term interest</w:t>
      </w:r>
      <w:ins w:id="541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5413"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in one year, t1 is the time to maturity of the </w:t>
      </w:r>
      <w:r w:rsidR="00972464" w:rsidRPr="008568A7">
        <w:rPr>
          <w:rFonts w:ascii="Calibri" w:hAnsi="Calibri"/>
        </w:rPr>
        <w:t>Futures</w:t>
      </w:r>
      <w:ins w:id="541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415"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and t2 is the time to maturity of the rate underlying the </w:t>
      </w:r>
      <w:r w:rsidR="00972464" w:rsidRPr="008568A7">
        <w:rPr>
          <w:rFonts w:ascii="Calibri" w:hAnsi="Calibri"/>
        </w:rPr>
        <w:t>Futures</w:t>
      </w:r>
      <w:r w:rsidRPr="008568A7">
        <w:rPr>
          <w:rFonts w:ascii="Calibri" w:hAnsi="Calibri"/>
        </w:rPr>
        <w:t xml:space="preserve"> contract. Under </w:t>
      </w:r>
      <w:r w:rsidR="00FC4DD3" w:rsidRPr="008568A7">
        <w:rPr>
          <w:rFonts w:ascii="Calibri" w:hAnsi="Calibri"/>
        </w:rPr>
        <w:t>the Hull</w:t>
      </w:r>
      <w:ins w:id="5416"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5417" w:author="Aleksander Hansen" w:date="2013-02-15T16:38:00Z">
        <w:r w:rsidR="008A28C4">
          <w:instrText xml:space="preserve">" </w:instrText>
        </w:r>
        <w:r w:rsidR="008A28C4">
          <w:rPr>
            <w:rFonts w:ascii="Calibri" w:hAnsi="Calibri"/>
          </w:rPr>
          <w:fldChar w:fldCharType="end"/>
        </w:r>
      </w:ins>
      <w:r w:rsidR="00FC4DD3" w:rsidRPr="008568A7">
        <w:rPr>
          <w:rFonts w:ascii="Calibri" w:hAnsi="Calibri"/>
        </w:rPr>
        <w:t>-Lee model</w:t>
      </w:r>
      <w:r w:rsidRPr="008568A7">
        <w:rPr>
          <w:rFonts w:ascii="Calibri" w:hAnsi="Calibri"/>
        </w:rPr>
        <w:t>, the forward</w:t>
      </w:r>
      <w:ins w:id="5418"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5419"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rate is less than the </w:t>
      </w:r>
      <w:r w:rsidR="00972464" w:rsidRPr="008568A7">
        <w:rPr>
          <w:rFonts w:ascii="Calibri" w:hAnsi="Calibri"/>
        </w:rPr>
        <w:t>Futures</w:t>
      </w:r>
      <w:r w:rsidRPr="008568A7">
        <w:rPr>
          <w:rFonts w:ascii="Calibri" w:hAnsi="Calibri"/>
        </w:rPr>
        <w:t xml:space="preserve"> rate as a function of variance:</w:t>
      </w:r>
    </w:p>
    <w:p w14:paraId="0E48506A" w14:textId="77777777" w:rsidR="005F2397" w:rsidRPr="008568A7" w:rsidRDefault="005F2397">
      <w:pPr>
        <w:jc w:val="center"/>
        <w:rPr>
          <w:rFonts w:ascii="Calibri" w:hAnsi="Calibri"/>
        </w:rPr>
        <w:pPrChange w:id="5420" w:author="Aleksander Hansen" w:date="2013-02-14T10:25:00Z">
          <w:pPr/>
        </w:pPrChange>
      </w:pPr>
      <w:r w:rsidRPr="008568A7">
        <w:rPr>
          <w:rFonts w:ascii="Calibri" w:hAnsi="Calibri"/>
          <w:noProof/>
        </w:rPr>
        <w:drawing>
          <wp:inline distT="0" distB="0" distL="0" distR="0" wp14:anchorId="0A838576" wp14:editId="22D99750">
            <wp:extent cx="2392594" cy="472788"/>
            <wp:effectExtent l="0" t="0" r="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92594" cy="472788"/>
                    </a:xfrm>
                    <a:prstGeom prst="rect">
                      <a:avLst/>
                    </a:prstGeom>
                    <a:noFill/>
                    <a:ln>
                      <a:noFill/>
                    </a:ln>
                  </pic:spPr>
                </pic:pic>
              </a:graphicData>
            </a:graphic>
          </wp:inline>
        </w:drawing>
      </w:r>
    </w:p>
    <w:p w14:paraId="0741BE1D" w14:textId="6918F5CD" w:rsidR="005F2397" w:rsidRPr="008568A7" w:rsidRDefault="005F2397" w:rsidP="005F2397">
      <w:pPr>
        <w:rPr>
          <w:rFonts w:ascii="Calibri" w:hAnsi="Calibri"/>
        </w:rPr>
      </w:pPr>
      <w:r w:rsidRPr="008568A7">
        <w:rPr>
          <w:rFonts w:ascii="Calibri" w:hAnsi="Calibri"/>
        </w:rPr>
        <w:t xml:space="preserve">The primary difference is due to daily settlement of </w:t>
      </w:r>
      <w:r w:rsidR="00972464" w:rsidRPr="008568A7">
        <w:rPr>
          <w:rFonts w:ascii="Calibri" w:hAnsi="Calibri"/>
        </w:rPr>
        <w:t>Futures</w:t>
      </w:r>
      <w:ins w:id="542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422"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contracts: as they settle daily, this leads to interim cash flows (i.e., margin</w:t>
      </w:r>
      <w:ins w:id="5423"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5424" w:author="Aleksander Hansen" w:date="2013-02-15T17:15:00Z">
        <w:r w:rsidR="003578F0">
          <w:instrText xml:space="preserve">" </w:instrText>
        </w:r>
        <w:r w:rsidR="003578F0">
          <w:rPr>
            <w:rFonts w:ascii="Calibri" w:hAnsi="Calibri"/>
          </w:rPr>
          <w:fldChar w:fldCharType="end"/>
        </w:r>
      </w:ins>
      <w:r w:rsidRPr="008568A7">
        <w:rPr>
          <w:rFonts w:ascii="Calibri" w:hAnsi="Calibri"/>
        </w:rPr>
        <w:t xml:space="preserve"> calls or excess margin).</w:t>
      </w:r>
    </w:p>
    <w:tbl>
      <w:tblPr>
        <w:tblW w:w="9105" w:type="dxa"/>
        <w:tblCellMar>
          <w:left w:w="0" w:type="dxa"/>
          <w:right w:w="0" w:type="dxa"/>
        </w:tblCellMar>
        <w:tblLook w:val="04A0" w:firstRow="1" w:lastRow="0" w:firstColumn="1" w:lastColumn="0" w:noHBand="0" w:noVBand="1"/>
      </w:tblPr>
      <w:tblGrid>
        <w:gridCol w:w="1417"/>
        <w:gridCol w:w="1208"/>
        <w:gridCol w:w="936"/>
        <w:gridCol w:w="5544"/>
      </w:tblGrid>
      <w:tr w:rsidR="005F2397" w:rsidRPr="008568A7" w14:paraId="77801C86" w14:textId="77777777" w:rsidTr="006223B9">
        <w:trPr>
          <w:trHeight w:val="283"/>
        </w:trPr>
        <w:tc>
          <w:tcPr>
            <w:tcW w:w="9105"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00271C94" w14:textId="474F5351" w:rsidR="005F2397" w:rsidRPr="008568A7" w:rsidRDefault="005F2397" w:rsidP="005F2397">
            <w:pPr>
              <w:rPr>
                <w:rFonts w:ascii="Calibri" w:hAnsi="Calibri"/>
              </w:rPr>
            </w:pPr>
            <w:r w:rsidRPr="008568A7">
              <w:rPr>
                <w:rFonts w:ascii="Calibri" w:hAnsi="Calibri"/>
              </w:rPr>
              <w:t>Hull</w:t>
            </w:r>
            <w:ins w:id="542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5426"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6.3: Convexity Adjustment</w:t>
            </w:r>
          </w:p>
        </w:tc>
      </w:tr>
      <w:tr w:rsidR="005F2397" w:rsidRPr="008568A7" w14:paraId="717F373F" w14:textId="77777777" w:rsidTr="00FC4DD3">
        <w:trPr>
          <w:trHeight w:val="283"/>
        </w:trPr>
        <w:tc>
          <w:tcPr>
            <w:tcW w:w="1417" w:type="dxa"/>
            <w:tcBorders>
              <w:top w:val="nil"/>
              <w:left w:val="nil"/>
              <w:right w:val="nil"/>
            </w:tcBorders>
            <w:shd w:val="clear" w:color="auto" w:fill="auto"/>
            <w:tcMar>
              <w:top w:w="15" w:type="dxa"/>
              <w:left w:w="15" w:type="dxa"/>
              <w:bottom w:w="0" w:type="dxa"/>
              <w:right w:w="15" w:type="dxa"/>
            </w:tcMar>
            <w:vAlign w:val="bottom"/>
            <w:hideMark/>
          </w:tcPr>
          <w:p w14:paraId="08D33AD1" w14:textId="77777777" w:rsidR="005F2397" w:rsidRPr="008568A7" w:rsidRDefault="005F2397" w:rsidP="005F2397">
            <w:pPr>
              <w:rPr>
                <w:rFonts w:ascii="Calibri" w:hAnsi="Calibri"/>
              </w:rPr>
            </w:pPr>
          </w:p>
        </w:tc>
        <w:tc>
          <w:tcPr>
            <w:tcW w:w="1208" w:type="dxa"/>
            <w:tcBorders>
              <w:top w:val="nil"/>
              <w:left w:val="nil"/>
              <w:right w:val="nil"/>
            </w:tcBorders>
            <w:shd w:val="clear" w:color="auto" w:fill="auto"/>
            <w:tcMar>
              <w:top w:w="15" w:type="dxa"/>
              <w:left w:w="15" w:type="dxa"/>
              <w:bottom w:w="0" w:type="dxa"/>
              <w:right w:w="15" w:type="dxa"/>
            </w:tcMar>
            <w:vAlign w:val="bottom"/>
            <w:hideMark/>
          </w:tcPr>
          <w:p w14:paraId="2A8428A3" w14:textId="77777777" w:rsidR="005F2397" w:rsidRPr="008568A7" w:rsidRDefault="005F2397" w:rsidP="005F2397">
            <w:pPr>
              <w:rPr>
                <w:rFonts w:ascii="Calibri" w:hAnsi="Calibri"/>
              </w:rPr>
            </w:pPr>
          </w:p>
        </w:tc>
        <w:tc>
          <w:tcPr>
            <w:tcW w:w="936" w:type="dxa"/>
            <w:tcBorders>
              <w:top w:val="nil"/>
              <w:left w:val="nil"/>
              <w:right w:val="nil"/>
            </w:tcBorders>
            <w:shd w:val="clear" w:color="auto" w:fill="auto"/>
            <w:tcMar>
              <w:top w:w="15" w:type="dxa"/>
              <w:left w:w="15" w:type="dxa"/>
              <w:bottom w:w="0" w:type="dxa"/>
              <w:right w:w="15" w:type="dxa"/>
            </w:tcMar>
            <w:vAlign w:val="bottom"/>
            <w:hideMark/>
          </w:tcPr>
          <w:p w14:paraId="2B17BE59"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48EE1A99" w14:textId="77777777" w:rsidR="005F2397" w:rsidRPr="008568A7" w:rsidRDefault="005F2397" w:rsidP="005F2397">
            <w:pPr>
              <w:rPr>
                <w:rFonts w:ascii="Calibri" w:hAnsi="Calibri"/>
              </w:rPr>
            </w:pPr>
          </w:p>
        </w:tc>
      </w:tr>
      <w:tr w:rsidR="005F2397" w:rsidRPr="008568A7" w14:paraId="2ADAA810" w14:textId="77777777" w:rsidTr="00FC4DD3">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87759A8" w14:textId="77777777" w:rsidR="005F2397" w:rsidRPr="008568A7" w:rsidRDefault="005F2397" w:rsidP="005F2397">
            <w:pPr>
              <w:rPr>
                <w:rFonts w:ascii="Calibri" w:hAnsi="Calibri"/>
              </w:rPr>
            </w:pPr>
            <w:r w:rsidRPr="008568A7">
              <w:rPr>
                <w:rFonts w:ascii="Calibri" w:hAnsi="Calibri"/>
              </w:rPr>
              <w:t>Volatility of short rate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55B75FEA" w14:textId="77777777" w:rsidR="005F2397" w:rsidRPr="008568A7" w:rsidRDefault="005F2397" w:rsidP="005F2397">
            <w:pPr>
              <w:rPr>
                <w:rFonts w:ascii="Calibri" w:hAnsi="Calibri"/>
              </w:rPr>
            </w:pPr>
            <w:r w:rsidRPr="008568A7">
              <w:rPr>
                <w:rFonts w:ascii="Calibri" w:hAnsi="Calibri"/>
              </w:rPr>
              <w:t>2.0%</w:t>
            </w:r>
          </w:p>
        </w:tc>
        <w:tc>
          <w:tcPr>
            <w:tcW w:w="5544" w:type="dxa"/>
            <w:tcBorders>
              <w:top w:val="nil"/>
              <w:left w:val="nil"/>
              <w:bottom w:val="nil"/>
              <w:right w:val="nil"/>
            </w:tcBorders>
            <w:shd w:val="clear" w:color="auto" w:fill="auto"/>
          </w:tcPr>
          <w:p w14:paraId="76E784B2" w14:textId="77777777" w:rsidR="005F2397" w:rsidRPr="008568A7" w:rsidRDefault="005F2397" w:rsidP="005F2397">
            <w:pPr>
              <w:rPr>
                <w:rFonts w:ascii="Calibri" w:hAnsi="Calibri"/>
              </w:rPr>
            </w:pPr>
          </w:p>
        </w:tc>
      </w:tr>
      <w:tr w:rsidR="005F2397" w:rsidRPr="008568A7" w14:paraId="6DE80990" w14:textId="77777777" w:rsidTr="00FC4DD3">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6E29FB" w14:textId="6CE70630" w:rsidR="005F2397" w:rsidRPr="008568A7" w:rsidRDefault="005F2397" w:rsidP="005F2397">
            <w:pPr>
              <w:rPr>
                <w:rFonts w:ascii="Calibri" w:hAnsi="Calibri"/>
              </w:rPr>
            </w:pPr>
            <w:r w:rsidRPr="008568A7">
              <w:rPr>
                <w:rFonts w:ascii="Calibri" w:hAnsi="Calibri"/>
              </w:rPr>
              <w:t xml:space="preserve">Eurodollar </w:t>
            </w:r>
            <w:r w:rsidR="00972464" w:rsidRPr="008568A7">
              <w:rPr>
                <w:rFonts w:ascii="Calibri" w:hAnsi="Calibri"/>
              </w:rPr>
              <w:t>Futures</w:t>
            </w:r>
            <w:ins w:id="5427"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428"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1A4D568E" w14:textId="77777777" w:rsidR="005F2397" w:rsidRPr="008568A7" w:rsidRDefault="005F2397" w:rsidP="005F2397">
            <w:pPr>
              <w:rPr>
                <w:rFonts w:ascii="Calibri" w:hAnsi="Calibri"/>
              </w:rPr>
            </w:pPr>
            <w:r w:rsidRPr="008568A7">
              <w:rPr>
                <w:rFonts w:ascii="Calibri" w:hAnsi="Calibri"/>
              </w:rPr>
              <w:t>95</w:t>
            </w:r>
          </w:p>
        </w:tc>
        <w:tc>
          <w:tcPr>
            <w:tcW w:w="5544" w:type="dxa"/>
            <w:tcBorders>
              <w:top w:val="nil"/>
              <w:left w:val="nil"/>
              <w:bottom w:val="nil"/>
              <w:right w:val="nil"/>
            </w:tcBorders>
            <w:shd w:val="clear" w:color="auto" w:fill="auto"/>
          </w:tcPr>
          <w:p w14:paraId="23FE4D4B" w14:textId="77777777" w:rsidR="005F2397" w:rsidRPr="008568A7" w:rsidRDefault="005F2397" w:rsidP="005F2397">
            <w:pPr>
              <w:rPr>
                <w:rFonts w:ascii="Calibri" w:hAnsi="Calibri"/>
              </w:rPr>
            </w:pPr>
          </w:p>
        </w:tc>
      </w:tr>
      <w:tr w:rsidR="005F2397" w:rsidRPr="008568A7" w14:paraId="64C8FEC1" w14:textId="77777777" w:rsidTr="00FC4DD3">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79C3D8EA" w14:textId="77777777" w:rsidR="005F2397" w:rsidRPr="008568A7" w:rsidRDefault="005F2397" w:rsidP="005F2397">
            <w:pPr>
              <w:rPr>
                <w:rFonts w:ascii="Calibri" w:hAnsi="Calibri"/>
              </w:rPr>
            </w:pPr>
            <w:r w:rsidRPr="008568A7">
              <w:rPr>
                <w:rFonts w:ascii="Calibri" w:hAnsi="Calibri"/>
              </w:rPr>
              <w:t>T1</w:t>
            </w: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69656FBB"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737C5A55" w14:textId="77777777" w:rsidR="005F2397" w:rsidRPr="008568A7" w:rsidRDefault="005F2397" w:rsidP="005F2397">
            <w:pPr>
              <w:rPr>
                <w:rFonts w:ascii="Calibri" w:hAnsi="Calibri"/>
              </w:rPr>
            </w:pPr>
            <w:r w:rsidRPr="008568A7">
              <w:rPr>
                <w:rFonts w:ascii="Calibri" w:hAnsi="Calibri"/>
              </w:rPr>
              <w:t>4.00</w:t>
            </w:r>
          </w:p>
        </w:tc>
        <w:tc>
          <w:tcPr>
            <w:tcW w:w="5544" w:type="dxa"/>
            <w:tcBorders>
              <w:top w:val="nil"/>
              <w:left w:val="nil"/>
              <w:bottom w:val="nil"/>
              <w:right w:val="nil"/>
            </w:tcBorders>
            <w:shd w:val="clear" w:color="auto" w:fill="auto"/>
          </w:tcPr>
          <w:p w14:paraId="04A26352" w14:textId="77777777" w:rsidR="005F2397" w:rsidRPr="008568A7" w:rsidRDefault="005F2397" w:rsidP="005F2397">
            <w:pPr>
              <w:rPr>
                <w:rFonts w:ascii="Calibri" w:hAnsi="Calibri"/>
              </w:rPr>
            </w:pPr>
          </w:p>
        </w:tc>
      </w:tr>
      <w:tr w:rsidR="005F2397" w:rsidRPr="008568A7" w14:paraId="6D20DDDF"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DE21446" w14:textId="77777777" w:rsidR="005F2397" w:rsidRPr="008568A7" w:rsidRDefault="005F2397" w:rsidP="005F2397">
            <w:pPr>
              <w:rPr>
                <w:rFonts w:ascii="Calibri" w:hAnsi="Calibri"/>
              </w:rPr>
            </w:pPr>
            <w:r w:rsidRPr="008568A7">
              <w:rPr>
                <w:rFonts w:ascii="Calibri" w:hAnsi="Calibri"/>
              </w:rPr>
              <w:t>T2 (three month rate)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53072F5" w14:textId="77777777" w:rsidR="005F2397" w:rsidRPr="008568A7" w:rsidRDefault="005F2397" w:rsidP="005F2397">
            <w:pPr>
              <w:rPr>
                <w:rFonts w:ascii="Calibri" w:hAnsi="Calibri"/>
              </w:rPr>
            </w:pPr>
            <w:r w:rsidRPr="008568A7">
              <w:rPr>
                <w:rFonts w:ascii="Calibri" w:hAnsi="Calibri"/>
              </w:rPr>
              <w:t>4.25</w:t>
            </w:r>
          </w:p>
        </w:tc>
        <w:tc>
          <w:tcPr>
            <w:tcW w:w="5544" w:type="dxa"/>
            <w:tcBorders>
              <w:top w:val="nil"/>
              <w:left w:val="nil"/>
              <w:bottom w:val="nil"/>
              <w:right w:val="nil"/>
            </w:tcBorders>
            <w:shd w:val="clear" w:color="auto" w:fill="auto"/>
          </w:tcPr>
          <w:p w14:paraId="1EB6FD51" w14:textId="77777777" w:rsidR="005F2397" w:rsidRPr="008568A7" w:rsidRDefault="005F2397" w:rsidP="005F2397">
            <w:pPr>
              <w:rPr>
                <w:rFonts w:ascii="Calibri" w:hAnsi="Calibri"/>
              </w:rPr>
            </w:pPr>
          </w:p>
        </w:tc>
      </w:tr>
      <w:tr w:rsidR="005F2397" w:rsidRPr="008568A7" w14:paraId="2DFE6CD8"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20EC9EDD"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309738A9"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46583F6"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358442AB" w14:textId="77777777" w:rsidR="005F2397" w:rsidRPr="008568A7" w:rsidRDefault="005F2397" w:rsidP="005F2397">
            <w:pPr>
              <w:rPr>
                <w:rFonts w:ascii="Calibri" w:hAnsi="Calibri"/>
              </w:rPr>
            </w:pPr>
          </w:p>
        </w:tc>
      </w:tr>
      <w:tr w:rsidR="005F2397" w:rsidRPr="008568A7" w14:paraId="21C9087B"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4A26254" w14:textId="77777777" w:rsidR="005F2397" w:rsidRPr="008568A7" w:rsidRDefault="005F2397" w:rsidP="005F2397">
            <w:pPr>
              <w:rPr>
                <w:rFonts w:ascii="Calibri" w:hAnsi="Calibri"/>
              </w:rPr>
            </w:pPr>
            <w:r w:rsidRPr="008568A7">
              <w:rPr>
                <w:rFonts w:ascii="Calibri" w:hAnsi="Calibri"/>
              </w:rPr>
              <w:t>Convexity adjustment</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4A2EB69" w14:textId="77777777" w:rsidR="005F2397" w:rsidRPr="008568A7" w:rsidRDefault="005F2397" w:rsidP="005F2397">
            <w:pPr>
              <w:rPr>
                <w:rFonts w:ascii="Calibri" w:hAnsi="Calibri"/>
              </w:rPr>
            </w:pPr>
            <w:r w:rsidRPr="008568A7">
              <w:rPr>
                <w:rFonts w:ascii="Calibri" w:hAnsi="Calibri"/>
              </w:rPr>
              <w:t>0.3400%</w:t>
            </w:r>
          </w:p>
        </w:tc>
        <w:tc>
          <w:tcPr>
            <w:tcW w:w="5544" w:type="dxa"/>
            <w:tcBorders>
              <w:top w:val="nil"/>
              <w:left w:val="nil"/>
              <w:bottom w:val="nil"/>
              <w:right w:val="nil"/>
            </w:tcBorders>
            <w:shd w:val="clear" w:color="auto" w:fill="auto"/>
          </w:tcPr>
          <w:p w14:paraId="692DEC24" w14:textId="77777777" w:rsidR="005F2397" w:rsidRPr="008568A7" w:rsidRDefault="005F2397" w:rsidP="005F2397">
            <w:pPr>
              <w:rPr>
                <w:rFonts w:ascii="Calibri" w:hAnsi="Calibri"/>
              </w:rPr>
            </w:pPr>
            <w:r w:rsidRPr="008568A7">
              <w:rPr>
                <w:rFonts w:ascii="Calibri" w:hAnsi="Calibri"/>
              </w:rPr>
              <w:t xml:space="preserve"> 0.5 * 2%^2*(4)*(4.25)</w:t>
            </w:r>
          </w:p>
        </w:tc>
      </w:tr>
      <w:tr w:rsidR="005F2397" w:rsidRPr="008568A7" w14:paraId="23B839A2"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385723A3"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01FEEC9A"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2BC76EE4"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1CF5FB59" w14:textId="77777777" w:rsidR="005F2397" w:rsidRPr="008568A7" w:rsidRDefault="005F2397" w:rsidP="005F2397">
            <w:pPr>
              <w:rPr>
                <w:rFonts w:ascii="Calibri" w:hAnsi="Calibri"/>
              </w:rPr>
            </w:pPr>
          </w:p>
        </w:tc>
      </w:tr>
      <w:tr w:rsidR="005F2397" w:rsidRPr="008568A7" w14:paraId="1ADF39C1"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D87CD72" w14:textId="3FC55C5C" w:rsidR="005F2397" w:rsidRPr="008568A7" w:rsidRDefault="005F2397" w:rsidP="005F2397">
            <w:pPr>
              <w:rPr>
                <w:rFonts w:ascii="Calibri" w:hAnsi="Calibri"/>
              </w:rPr>
            </w:pPr>
            <w:r w:rsidRPr="008568A7">
              <w:rPr>
                <w:rFonts w:ascii="Calibri" w:hAnsi="Calibri"/>
              </w:rPr>
              <w:t>Futures</w:t>
            </w:r>
            <w:ins w:id="5429"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430"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rate (ACT/360)</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0DE18734" w14:textId="77777777" w:rsidR="005F2397" w:rsidRPr="008568A7" w:rsidRDefault="005F2397" w:rsidP="005F2397">
            <w:pPr>
              <w:rPr>
                <w:rFonts w:ascii="Calibri" w:hAnsi="Calibri"/>
              </w:rPr>
            </w:pPr>
            <w:r w:rsidRPr="008568A7">
              <w:rPr>
                <w:rFonts w:ascii="Calibri" w:hAnsi="Calibri"/>
              </w:rPr>
              <w:t>5.000%</w:t>
            </w:r>
          </w:p>
        </w:tc>
        <w:tc>
          <w:tcPr>
            <w:tcW w:w="5544" w:type="dxa"/>
            <w:tcBorders>
              <w:top w:val="nil"/>
              <w:left w:val="nil"/>
              <w:bottom w:val="nil"/>
              <w:right w:val="nil"/>
            </w:tcBorders>
            <w:shd w:val="clear" w:color="auto" w:fill="auto"/>
          </w:tcPr>
          <w:p w14:paraId="200C81E0" w14:textId="77777777" w:rsidR="005F2397" w:rsidRPr="008568A7" w:rsidRDefault="005F2397" w:rsidP="005F2397">
            <w:pPr>
              <w:rPr>
                <w:rFonts w:ascii="Calibri" w:hAnsi="Calibri"/>
              </w:rPr>
            </w:pPr>
            <w:r w:rsidRPr="008568A7">
              <w:rPr>
                <w:rFonts w:ascii="Calibri" w:hAnsi="Calibri"/>
              </w:rPr>
              <w:t>= 100 – 95 price</w:t>
            </w:r>
          </w:p>
        </w:tc>
      </w:tr>
      <w:tr w:rsidR="005F2397" w:rsidRPr="008568A7" w14:paraId="301CFF18"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00B7709E"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1868062A"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69C1258A" w14:textId="77777777" w:rsidR="005F2397" w:rsidRPr="008568A7" w:rsidRDefault="005F2397" w:rsidP="005F2397">
            <w:pPr>
              <w:rPr>
                <w:rFonts w:ascii="Calibri" w:hAnsi="Calibri"/>
              </w:rPr>
            </w:pPr>
            <w:r w:rsidRPr="008568A7">
              <w:rPr>
                <w:rFonts w:ascii="Calibri" w:hAnsi="Calibri"/>
              </w:rPr>
              <w:t>1.250%</w:t>
            </w:r>
          </w:p>
        </w:tc>
        <w:tc>
          <w:tcPr>
            <w:tcW w:w="5544" w:type="dxa"/>
            <w:tcBorders>
              <w:top w:val="nil"/>
              <w:left w:val="nil"/>
              <w:bottom w:val="nil"/>
              <w:right w:val="nil"/>
            </w:tcBorders>
            <w:shd w:val="clear" w:color="auto" w:fill="auto"/>
          </w:tcPr>
          <w:p w14:paraId="31CA11E3" w14:textId="77777777" w:rsidR="005F2397" w:rsidRPr="008568A7" w:rsidRDefault="005F2397" w:rsidP="005F2397">
            <w:pPr>
              <w:rPr>
                <w:rFonts w:ascii="Calibri" w:hAnsi="Calibri"/>
              </w:rPr>
            </w:pPr>
            <w:r w:rsidRPr="008568A7">
              <w:rPr>
                <w:rFonts w:ascii="Calibri" w:hAnsi="Calibri"/>
              </w:rPr>
              <w:t xml:space="preserve">  Per 90 days</w:t>
            </w:r>
          </w:p>
        </w:tc>
      </w:tr>
      <w:tr w:rsidR="005F2397" w:rsidRPr="008568A7" w14:paraId="20741A78" w14:textId="77777777" w:rsidTr="00FC4DD3">
        <w:trPr>
          <w:trHeight w:val="74"/>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6372F616"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4C5796F0"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57465312" w14:textId="77777777" w:rsidR="005F2397" w:rsidRPr="008568A7" w:rsidRDefault="005F2397" w:rsidP="005F2397">
            <w:pPr>
              <w:rPr>
                <w:rFonts w:ascii="Calibri" w:hAnsi="Calibri"/>
              </w:rPr>
            </w:pPr>
            <w:r w:rsidRPr="008568A7">
              <w:rPr>
                <w:rFonts w:ascii="Calibri" w:hAnsi="Calibri"/>
              </w:rPr>
              <w:t>5.038%</w:t>
            </w:r>
          </w:p>
        </w:tc>
        <w:tc>
          <w:tcPr>
            <w:tcW w:w="5544" w:type="dxa"/>
            <w:tcBorders>
              <w:top w:val="nil"/>
              <w:left w:val="nil"/>
              <w:bottom w:val="nil"/>
              <w:right w:val="nil"/>
            </w:tcBorders>
            <w:shd w:val="clear" w:color="auto" w:fill="auto"/>
          </w:tcPr>
          <w:p w14:paraId="3FEDCA3B" w14:textId="3E5DF913" w:rsidR="005F2397" w:rsidRPr="008568A7" w:rsidRDefault="005F2397" w:rsidP="005F2397">
            <w:pPr>
              <w:rPr>
                <w:rFonts w:ascii="Calibri" w:hAnsi="Calibri"/>
              </w:rPr>
            </w:pPr>
            <w:r w:rsidRPr="008568A7">
              <w:rPr>
                <w:rFonts w:ascii="Calibri" w:hAnsi="Calibri"/>
              </w:rPr>
              <w:t xml:space="preserve"> = </w:t>
            </w:r>
            <w:del w:id="5431" w:author="Aleksander Hansen" w:date="2013-02-14T10:25:00Z">
              <w:r w:rsidRPr="008568A7" w:rsidDel="000828A3">
                <w:rPr>
                  <w:rFonts w:ascii="Calibri" w:hAnsi="Calibri"/>
                </w:rPr>
                <w:delText>LN(</w:delText>
              </w:r>
            </w:del>
            <w:ins w:id="5432" w:author="Aleksander Hansen" w:date="2013-02-14T10:25:00Z">
              <w:r w:rsidR="000828A3" w:rsidRPr="008568A7">
                <w:rPr>
                  <w:rFonts w:ascii="Calibri" w:hAnsi="Calibri"/>
                </w:rPr>
                <w:t>LN (</w:t>
              </w:r>
            </w:ins>
            <w:r w:rsidRPr="008568A7">
              <w:rPr>
                <w:rFonts w:ascii="Calibri" w:hAnsi="Calibri"/>
              </w:rPr>
              <w:t>1.0125)*365/90; i.e., continuous &amp; actual/365</w:t>
            </w:r>
          </w:p>
        </w:tc>
      </w:tr>
      <w:tr w:rsidR="005F2397" w:rsidRPr="008568A7" w14:paraId="19F7D910" w14:textId="77777777" w:rsidTr="00FC4DD3">
        <w:trPr>
          <w:trHeight w:val="692"/>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2829B0" w14:textId="77777777" w:rsidR="005F2397" w:rsidRPr="008568A7" w:rsidRDefault="005F2397" w:rsidP="005F2397">
            <w:pPr>
              <w:rPr>
                <w:rFonts w:ascii="Calibri" w:hAnsi="Calibri"/>
              </w:rPr>
            </w:pPr>
            <w:r w:rsidRPr="008568A7">
              <w:rPr>
                <w:rFonts w:ascii="Calibri" w:hAnsi="Calibri"/>
              </w:rPr>
              <w:t>Forward (continuous)</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1CD41257" w14:textId="77777777" w:rsidR="005F2397" w:rsidRPr="008568A7" w:rsidRDefault="005F2397" w:rsidP="005F2397">
            <w:pPr>
              <w:rPr>
                <w:rFonts w:ascii="Calibri" w:hAnsi="Calibri"/>
              </w:rPr>
            </w:pPr>
            <w:r w:rsidRPr="008568A7">
              <w:rPr>
                <w:rFonts w:ascii="Calibri" w:hAnsi="Calibri"/>
              </w:rPr>
              <w:t>4.698%</w:t>
            </w:r>
          </w:p>
        </w:tc>
        <w:tc>
          <w:tcPr>
            <w:tcW w:w="5544" w:type="dxa"/>
            <w:tcBorders>
              <w:top w:val="nil"/>
              <w:left w:val="nil"/>
              <w:bottom w:val="nil"/>
              <w:right w:val="nil"/>
            </w:tcBorders>
            <w:shd w:val="clear" w:color="auto" w:fill="auto"/>
          </w:tcPr>
          <w:p w14:paraId="0ED05F70" w14:textId="77777777" w:rsidR="005F2397" w:rsidRPr="008568A7" w:rsidRDefault="005F2397" w:rsidP="005F2397">
            <w:pPr>
              <w:rPr>
                <w:rFonts w:ascii="Calibri" w:hAnsi="Calibri"/>
              </w:rPr>
            </w:pPr>
            <w:r w:rsidRPr="008568A7">
              <w:rPr>
                <w:rFonts w:ascii="Calibri" w:hAnsi="Calibri"/>
              </w:rPr>
              <w:t xml:space="preserve"> </w:t>
            </w:r>
          </w:p>
          <w:p w14:paraId="6AE9F844" w14:textId="7F4CF38B" w:rsidR="00FC4DD3" w:rsidRPr="008568A7" w:rsidRDefault="00FC4DD3" w:rsidP="005F2397">
            <w:pPr>
              <w:rPr>
                <w:rFonts w:ascii="Calibri" w:hAnsi="Calibri"/>
              </w:rPr>
            </w:pPr>
            <w:r w:rsidRPr="008568A7">
              <w:rPr>
                <w:rFonts w:ascii="Calibri" w:hAnsi="Calibri"/>
              </w:rPr>
              <w:t>= Future – convexity</w:t>
            </w:r>
            <w:ins w:id="5433"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convexity</w:instrText>
            </w:r>
            <w:ins w:id="5434"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adjustment</w:t>
            </w:r>
          </w:p>
          <w:p w14:paraId="2CE64BD4" w14:textId="77777777" w:rsidR="00FC4DD3" w:rsidRPr="008568A7" w:rsidRDefault="00FC4DD3" w:rsidP="005F2397">
            <w:pPr>
              <w:rPr>
                <w:rFonts w:ascii="Calibri" w:hAnsi="Calibri"/>
              </w:rPr>
            </w:pPr>
          </w:p>
        </w:tc>
      </w:tr>
    </w:tbl>
    <w:p w14:paraId="544EF482" w14:textId="5B8F7590" w:rsidR="005F2397" w:rsidRPr="008568A7" w:rsidRDefault="005F2397">
      <w:pPr>
        <w:pStyle w:val="Heading2"/>
        <w:pPrChange w:id="5435" w:author="Aleksander Hansen" w:date="2013-02-15T20:42:00Z">
          <w:pPr/>
        </w:pPrChange>
      </w:pPr>
      <w:bookmarkStart w:id="5436" w:name="_Toc222580676"/>
      <w:r w:rsidRPr="008568A7">
        <w:t xml:space="preserve">Explain how Eurodollar </w:t>
      </w:r>
      <w:r w:rsidR="00972464" w:rsidRPr="008568A7">
        <w:t>Futures</w:t>
      </w:r>
      <w:ins w:id="5437"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438" w:author="Aleksander Hansen" w:date="2013-02-15T16:31:00Z">
        <w:r w:rsidR="008A28C4">
          <w:instrText xml:space="preserve">" </w:instrText>
        </w:r>
        <w:r w:rsidR="008A28C4">
          <w:fldChar w:fldCharType="end"/>
        </w:r>
      </w:ins>
      <w:r w:rsidRPr="008568A7">
        <w:t xml:space="preserve"> can be used to extend the LIBOR</w:t>
      </w:r>
      <w:ins w:id="5439" w:author="Aleksander Hansen" w:date="2013-02-15T16:37:00Z">
        <w:r w:rsidR="008A28C4">
          <w:fldChar w:fldCharType="begin"/>
        </w:r>
        <w:r w:rsidR="008A28C4">
          <w:instrText xml:space="preserve"> XE "</w:instrText>
        </w:r>
      </w:ins>
      <w:ins w:id="5440" w:author="Aleksander Hansen" w:date="2013-02-10T14:20:00Z">
        <w:r w:rsidR="008A28C4">
          <w:instrText>LIBOR</w:instrText>
        </w:r>
      </w:ins>
      <w:ins w:id="5441" w:author="Aleksander Hansen" w:date="2013-02-15T16:37:00Z">
        <w:r w:rsidR="008A28C4">
          <w:instrText xml:space="preserve">" </w:instrText>
        </w:r>
        <w:r w:rsidR="008A28C4">
          <w:fldChar w:fldCharType="end"/>
        </w:r>
      </w:ins>
      <w:r w:rsidRPr="008568A7">
        <w:t xml:space="preserve"> zero curve</w:t>
      </w:r>
      <w:bookmarkEnd w:id="5436"/>
      <w:r w:rsidR="008B15F3" w:rsidRPr="008568A7">
        <w:br/>
      </w:r>
    </w:p>
    <w:p w14:paraId="7406F3D1" w14:textId="1D2B9D40" w:rsidR="005F2397" w:rsidRPr="008568A7" w:rsidRDefault="005F2397" w:rsidP="005F2397">
      <w:pPr>
        <w:rPr>
          <w:rFonts w:ascii="Calibri" w:hAnsi="Calibri"/>
        </w:rPr>
      </w:pPr>
      <w:r w:rsidRPr="008568A7">
        <w:rPr>
          <w:rFonts w:ascii="Calibri" w:hAnsi="Calibri"/>
        </w:rPr>
        <w:t>The bootstrap procedure can be used to extend the LIBOR</w:t>
      </w:r>
      <w:ins w:id="5442" w:author="Aleksander Hansen" w:date="2013-02-15T16:37:00Z">
        <w:r w:rsidR="008A28C4">
          <w:rPr>
            <w:rFonts w:ascii="Calibri" w:hAnsi="Calibri"/>
          </w:rPr>
          <w:fldChar w:fldCharType="begin"/>
        </w:r>
        <w:r w:rsidR="008A28C4">
          <w:instrText xml:space="preserve"> XE "</w:instrText>
        </w:r>
      </w:ins>
      <w:ins w:id="5443" w:author="Aleksander Hansen" w:date="2013-02-10T14:20:00Z">
        <w:r w:rsidR="008A28C4">
          <w:instrText>LIBOR</w:instrText>
        </w:r>
      </w:ins>
      <w:ins w:id="5444"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zero curve:</w:t>
      </w:r>
    </w:p>
    <w:tbl>
      <w:tblPr>
        <w:tblW w:w="5415" w:type="dxa"/>
        <w:tblCellMar>
          <w:left w:w="0" w:type="dxa"/>
          <w:right w:w="0" w:type="dxa"/>
        </w:tblCellMar>
        <w:tblLook w:val="04A0" w:firstRow="1" w:lastRow="0" w:firstColumn="1" w:lastColumn="0" w:noHBand="0" w:noVBand="1"/>
      </w:tblPr>
      <w:tblGrid>
        <w:gridCol w:w="1095"/>
        <w:gridCol w:w="1080"/>
        <w:gridCol w:w="1620"/>
        <w:gridCol w:w="1620"/>
      </w:tblGrid>
      <w:tr w:rsidR="005F2397" w:rsidRPr="008568A7" w14:paraId="3550BA4B" w14:textId="77777777" w:rsidTr="006223B9">
        <w:trPr>
          <w:trHeight w:val="288"/>
        </w:trPr>
        <w:tc>
          <w:tcPr>
            <w:tcW w:w="10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49C49BE6" w14:textId="77777777" w:rsidR="005F2397" w:rsidRPr="008568A7" w:rsidRDefault="005F2397" w:rsidP="005F2397">
            <w:pPr>
              <w:rPr>
                <w:rFonts w:ascii="Calibri" w:hAnsi="Calibri"/>
              </w:rPr>
            </w:pPr>
            <w:r w:rsidRPr="008568A7">
              <w:rPr>
                <w:rFonts w:ascii="Calibri" w:hAnsi="Calibri"/>
              </w:rPr>
              <w:t>Start</w:t>
            </w:r>
          </w:p>
        </w:tc>
        <w:tc>
          <w:tcPr>
            <w:tcW w:w="108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69DB3E1" w14:textId="77777777" w:rsidR="005F2397" w:rsidRPr="008568A7" w:rsidRDefault="005F2397" w:rsidP="005F2397">
            <w:pPr>
              <w:rPr>
                <w:rFonts w:ascii="Calibri" w:hAnsi="Calibri"/>
              </w:rPr>
            </w:pPr>
            <w:r w:rsidRPr="008568A7">
              <w:rPr>
                <w:rFonts w:ascii="Calibri" w:hAnsi="Calibri"/>
              </w:rPr>
              <w:t>Days</w:t>
            </w:r>
          </w:p>
        </w:tc>
        <w:tc>
          <w:tcPr>
            <w:tcW w:w="162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B0A72BD" w14:textId="77777777" w:rsidR="005F2397" w:rsidRPr="008568A7" w:rsidRDefault="008B15F3" w:rsidP="005F2397">
            <w:pPr>
              <w:rPr>
                <w:rFonts w:ascii="Calibri" w:hAnsi="Calibri"/>
              </w:rPr>
            </w:pPr>
            <w:r w:rsidRPr="008568A7">
              <w:rPr>
                <w:rFonts w:ascii="Calibri" w:hAnsi="Calibri"/>
              </w:rPr>
              <w:t>Forward (</w:t>
            </w:r>
            <w:r w:rsidR="005F2397" w:rsidRPr="008568A7">
              <w:rPr>
                <w:rFonts w:ascii="Calibri" w:hAnsi="Calibri"/>
              </w:rPr>
              <w:t xml:space="preserve">F) </w:t>
            </w:r>
          </w:p>
        </w:tc>
        <w:tc>
          <w:tcPr>
            <w:tcW w:w="162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AE098C0" w14:textId="77777777" w:rsidR="005F2397" w:rsidRPr="008568A7" w:rsidRDefault="005F2397" w:rsidP="005F2397">
            <w:pPr>
              <w:rPr>
                <w:rFonts w:ascii="Calibri" w:hAnsi="Calibri"/>
              </w:rPr>
            </w:pPr>
            <w:r w:rsidRPr="008568A7">
              <w:rPr>
                <w:rFonts w:ascii="Calibri" w:hAnsi="Calibri"/>
              </w:rPr>
              <w:t xml:space="preserve">Zero(R) </w:t>
            </w:r>
          </w:p>
        </w:tc>
      </w:tr>
      <w:tr w:rsidR="005F2397" w:rsidRPr="008568A7" w14:paraId="3F851329" w14:textId="77777777" w:rsidTr="005F2397">
        <w:trPr>
          <w:trHeight w:val="288"/>
        </w:trPr>
        <w:tc>
          <w:tcPr>
            <w:tcW w:w="10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07A017" w14:textId="77777777" w:rsidR="005F2397" w:rsidRPr="008568A7" w:rsidRDefault="005F2397" w:rsidP="005F2397">
            <w:pPr>
              <w:rPr>
                <w:rFonts w:ascii="Calibri" w:hAnsi="Calibri"/>
              </w:rPr>
            </w:pPr>
            <w:r w:rsidRPr="008568A7">
              <w:rPr>
                <w:rFonts w:ascii="Calibri" w:hAnsi="Calibri"/>
              </w:rPr>
              <w:t>0</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95922F" w14:textId="77777777" w:rsidR="005F2397" w:rsidRPr="008568A7" w:rsidRDefault="005F2397" w:rsidP="005F2397">
            <w:pPr>
              <w:rPr>
                <w:rFonts w:ascii="Calibri" w:hAnsi="Calibri"/>
              </w:rPr>
            </w:pPr>
            <w:r w:rsidRPr="008568A7">
              <w:rPr>
                <w:rFonts w:ascii="Calibri" w:hAnsi="Calibri"/>
              </w:rPr>
              <w:t>400</w:t>
            </w:r>
          </w:p>
        </w:tc>
        <w:tc>
          <w:tcPr>
            <w:tcW w:w="16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515EA6B" w14:textId="77777777" w:rsidR="005F2397" w:rsidRPr="008568A7" w:rsidRDefault="005F2397" w:rsidP="005F2397">
            <w:pPr>
              <w:rPr>
                <w:rFonts w:ascii="Calibri" w:hAnsi="Calibri"/>
              </w:rPr>
            </w:pPr>
            <w:r w:rsidRPr="008568A7">
              <w:rPr>
                <w:rFonts w:ascii="Calibri" w:hAnsi="Calibri"/>
              </w:rPr>
              <w:t>4.80%</w:t>
            </w:r>
          </w:p>
        </w:tc>
        <w:tc>
          <w:tcPr>
            <w:tcW w:w="16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4CEE070" w14:textId="77777777" w:rsidR="005F2397" w:rsidRPr="008568A7" w:rsidRDefault="005F2397" w:rsidP="005F2397">
            <w:pPr>
              <w:rPr>
                <w:rFonts w:ascii="Calibri" w:hAnsi="Calibri"/>
              </w:rPr>
            </w:pPr>
          </w:p>
        </w:tc>
      </w:tr>
      <w:tr w:rsidR="005F2397" w:rsidRPr="008568A7" w14:paraId="276B4C96"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6F3CEA14" w14:textId="77777777" w:rsidR="005F2397" w:rsidRPr="008568A7" w:rsidRDefault="005F2397" w:rsidP="005F2397">
            <w:pPr>
              <w:rPr>
                <w:rFonts w:ascii="Calibri" w:hAnsi="Calibri"/>
              </w:rPr>
            </w:pPr>
            <w:r w:rsidRPr="008568A7">
              <w:rPr>
                <w:rFonts w:ascii="Calibri" w:hAnsi="Calibri"/>
              </w:rPr>
              <w:t>400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EECE779"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3178B725" w14:textId="77777777" w:rsidR="005F2397" w:rsidRPr="008568A7" w:rsidRDefault="005F2397" w:rsidP="005F2397">
            <w:pPr>
              <w:rPr>
                <w:rFonts w:ascii="Calibri" w:hAnsi="Calibri"/>
              </w:rPr>
            </w:pPr>
            <w:r w:rsidRPr="008568A7">
              <w:rPr>
                <w:rFonts w:ascii="Calibri" w:hAnsi="Calibri"/>
              </w:rPr>
              <w:t>5.30%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7F16C407" w14:textId="77777777" w:rsidR="005F2397" w:rsidRPr="008568A7" w:rsidRDefault="005F2397" w:rsidP="005F2397">
            <w:pPr>
              <w:rPr>
                <w:rFonts w:ascii="Calibri" w:hAnsi="Calibri"/>
              </w:rPr>
            </w:pPr>
            <w:r w:rsidRPr="008568A7">
              <w:rPr>
                <w:rFonts w:ascii="Calibri" w:hAnsi="Calibri"/>
              </w:rPr>
              <w:t>4.800%</w:t>
            </w:r>
          </w:p>
        </w:tc>
      </w:tr>
      <w:tr w:rsidR="005F2397" w:rsidRPr="008568A7" w14:paraId="55C34C6A"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5A65DCB3" w14:textId="77777777" w:rsidR="005F2397" w:rsidRPr="008568A7" w:rsidRDefault="005F2397" w:rsidP="005F2397">
            <w:pPr>
              <w:rPr>
                <w:rFonts w:ascii="Calibri" w:hAnsi="Calibri"/>
              </w:rPr>
            </w:pPr>
            <w:r w:rsidRPr="008568A7">
              <w:rPr>
                <w:rFonts w:ascii="Calibri" w:hAnsi="Calibri"/>
              </w:rPr>
              <w:t>491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0D0A070"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2EA7A142" w14:textId="77777777" w:rsidR="005F2397" w:rsidRPr="008568A7" w:rsidRDefault="005F2397" w:rsidP="005F2397">
            <w:pPr>
              <w:rPr>
                <w:rFonts w:ascii="Calibri" w:hAnsi="Calibri"/>
              </w:rPr>
            </w:pPr>
            <w:r w:rsidRPr="008568A7">
              <w:rPr>
                <w:rFonts w:ascii="Calibri" w:hAnsi="Calibri"/>
              </w:rPr>
              <w:t>5.50%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6FE24022" w14:textId="77777777" w:rsidR="005F2397" w:rsidRPr="008568A7" w:rsidRDefault="005F2397" w:rsidP="005F2397">
            <w:pPr>
              <w:rPr>
                <w:rFonts w:ascii="Calibri" w:hAnsi="Calibri"/>
              </w:rPr>
            </w:pPr>
            <w:r w:rsidRPr="008568A7">
              <w:rPr>
                <w:rFonts w:ascii="Calibri" w:hAnsi="Calibri"/>
              </w:rPr>
              <w:t>4.893%</w:t>
            </w:r>
          </w:p>
        </w:tc>
      </w:tr>
      <w:tr w:rsidR="005F2397" w:rsidRPr="008568A7" w14:paraId="2CAE98DD"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0576649" w14:textId="77777777" w:rsidR="005F2397" w:rsidRPr="008568A7" w:rsidRDefault="005F2397" w:rsidP="005F2397">
            <w:pPr>
              <w:rPr>
                <w:rFonts w:ascii="Calibri" w:hAnsi="Calibri"/>
              </w:rPr>
            </w:pPr>
            <w:r w:rsidRPr="008568A7">
              <w:rPr>
                <w:rFonts w:ascii="Calibri" w:hAnsi="Calibri"/>
              </w:rPr>
              <w:t>589</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3FBC7F2"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1D328F6B" w14:textId="77777777" w:rsidR="005F2397" w:rsidRPr="008568A7" w:rsidRDefault="005F2397" w:rsidP="005F2397">
            <w:pPr>
              <w:rPr>
                <w:rFonts w:ascii="Calibri" w:hAnsi="Calibri"/>
              </w:rPr>
            </w:pPr>
            <w:r w:rsidRPr="008568A7">
              <w:rPr>
                <w:rFonts w:ascii="Calibri" w:hAnsi="Calibri"/>
              </w:rPr>
              <w:t>5.60%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37B4C321" w14:textId="77777777" w:rsidR="005F2397" w:rsidRPr="008568A7" w:rsidRDefault="005F2397" w:rsidP="005F2397">
            <w:pPr>
              <w:rPr>
                <w:rFonts w:ascii="Calibri" w:hAnsi="Calibri"/>
              </w:rPr>
            </w:pPr>
            <w:r w:rsidRPr="008568A7">
              <w:rPr>
                <w:rFonts w:ascii="Calibri" w:hAnsi="Calibri"/>
              </w:rPr>
              <w:t>4.994%</w:t>
            </w:r>
          </w:p>
        </w:tc>
      </w:tr>
    </w:tbl>
    <w:p w14:paraId="412B21E3" w14:textId="77777777" w:rsidR="005F2397" w:rsidRPr="008568A7" w:rsidRDefault="005F2397" w:rsidP="005F2397">
      <w:pPr>
        <w:rPr>
          <w:rFonts w:ascii="Calibri" w:hAnsi="Calibri"/>
        </w:rPr>
      </w:pPr>
    </w:p>
    <w:p w14:paraId="2EBFE5DF" w14:textId="77777777" w:rsidR="005F2397" w:rsidRPr="008568A7" w:rsidRDefault="00DE5CF7">
      <w:pPr>
        <w:jc w:val="center"/>
        <w:rPr>
          <w:rFonts w:ascii="Calibri" w:hAnsi="Calibri"/>
        </w:rPr>
        <w:pPrChange w:id="5445" w:author="Aleksander Hansen" w:date="2013-02-14T13:37:00Z">
          <w:pPr/>
        </w:pPrChange>
      </w:pPr>
      <w:r>
        <w:rPr>
          <w:rFonts w:ascii="Calibri" w:hAnsi="Calibri"/>
        </w:rPr>
        <w:pict w14:anchorId="71B4BC24">
          <v:shape id="_x0000_i1039" type="#_x0000_t75" style="width:174pt;height:49pt">
            <v:imagedata r:id="rId75" o:title=""/>
          </v:shape>
        </w:pict>
      </w:r>
    </w:p>
    <w:p w14:paraId="12E25EC7" w14:textId="77777777" w:rsidR="005F2397" w:rsidRPr="008568A7" w:rsidRDefault="005F2397" w:rsidP="005F2397">
      <w:pPr>
        <w:rPr>
          <w:rFonts w:ascii="Calibri" w:hAnsi="Calibri"/>
        </w:rPr>
      </w:pPr>
      <w:r w:rsidRPr="008568A7">
        <w:rPr>
          <w:rFonts w:ascii="Calibri" w:hAnsi="Calibri"/>
        </w:rPr>
        <w:t>For example:</w:t>
      </w:r>
    </w:p>
    <w:p w14:paraId="115AA5B4" w14:textId="7E997209" w:rsidR="005F2397" w:rsidRPr="008568A7" w:rsidRDefault="005F2397" w:rsidP="005F2397">
      <w:pPr>
        <w:rPr>
          <w:rFonts w:ascii="Calibri" w:hAnsi="Calibri"/>
        </w:rPr>
      </w:pPr>
      <w:r w:rsidRPr="008568A7">
        <w:rPr>
          <w:rFonts w:ascii="Calibri" w:hAnsi="Calibri"/>
        </w:rPr>
        <w:t>We use the second forward</w:t>
      </w:r>
      <w:ins w:id="5446"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5447"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rate to obtain the 589-day rate: 4.994% = [(491 days * 4.893% zero rate</w:t>
      </w:r>
      <w:ins w:id="5448"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zero rate</w:instrText>
      </w:r>
      <w:r w:rsidR="00FF184E">
        <w:rPr>
          <w:rFonts w:ascii="Calibri" w:hAnsi="Calibri"/>
        </w:rPr>
        <w:instrText>:</w:instrText>
      </w:r>
      <w:ins w:id="5449" w:author="Aleksander Hansen" w:date="2013-02-15T17:09:00Z">
        <w:r w:rsidR="00FF184E">
          <w:instrText xml:space="preserve">zero rate curve" </w:instrText>
        </w:r>
        <w:r w:rsidR="00FF184E">
          <w:rPr>
            <w:rFonts w:ascii="Calibri" w:hAnsi="Calibri"/>
          </w:rPr>
          <w:fldChar w:fldCharType="end"/>
        </w:r>
      </w:ins>
      <w:r w:rsidRPr="008568A7">
        <w:rPr>
          <w:rFonts w:ascii="Calibri" w:hAnsi="Calibri"/>
        </w:rPr>
        <w:t xml:space="preserve">) + (98 day difference * 5.5% forward rate)] / 589 days </w:t>
      </w:r>
    </w:p>
    <w:p w14:paraId="5D93A0B6" w14:textId="77777777" w:rsidR="005F2397" w:rsidRPr="008568A7" w:rsidRDefault="005F2397" w:rsidP="005F2397">
      <w:pPr>
        <w:rPr>
          <w:rFonts w:ascii="Calibri" w:hAnsi="Calibri"/>
        </w:rPr>
      </w:pPr>
      <w:r w:rsidRPr="008568A7">
        <w:rPr>
          <w:rFonts w:ascii="Calibri" w:hAnsi="Calibri"/>
        </w:rPr>
        <w:br w:type="page"/>
      </w:r>
    </w:p>
    <w:p w14:paraId="03895A69" w14:textId="1F07942F" w:rsidR="005F2397" w:rsidRPr="008568A7" w:rsidRDefault="005F2397">
      <w:pPr>
        <w:pStyle w:val="Heading2"/>
        <w:pPrChange w:id="5450" w:author="Aleksander Hansen" w:date="2013-02-15T20:42:00Z">
          <w:pPr/>
        </w:pPrChange>
      </w:pPr>
      <w:bookmarkStart w:id="5451" w:name="_Toc222580677"/>
      <w:r w:rsidRPr="008568A7">
        <w:t>Calculate the duration</w:t>
      </w:r>
      <w:r w:rsidRPr="008568A7">
        <w:rPr>
          <w:rFonts w:cs="Monaco"/>
        </w:rPr>
        <w:t>‐</w:t>
      </w:r>
      <w:r w:rsidRPr="008568A7">
        <w:t>based hedge</w:t>
      </w:r>
      <w:ins w:id="5452" w:author="Aleksander Hansen" w:date="2013-02-15T16:51:00Z">
        <w:r w:rsidR="00AC5507">
          <w:fldChar w:fldCharType="begin"/>
        </w:r>
        <w:r w:rsidR="00AC5507">
          <w:instrText xml:space="preserve"> XE "</w:instrText>
        </w:r>
      </w:ins>
      <w:r w:rsidR="00AC5507" w:rsidRPr="008568A7">
        <w:rPr>
          <w:rFonts w:ascii="Calibri" w:hAnsi="Calibri"/>
        </w:rPr>
        <w:instrText>hedge</w:instrText>
      </w:r>
      <w:ins w:id="5453" w:author="Aleksander Hansen" w:date="2013-02-15T16:51:00Z">
        <w:r w:rsidR="00AC5507">
          <w:instrText xml:space="preserve">" </w:instrText>
        </w:r>
        <w:r w:rsidR="00AC5507">
          <w:fldChar w:fldCharType="end"/>
        </w:r>
      </w:ins>
      <w:r w:rsidRPr="008568A7">
        <w:t xml:space="preserve"> ratio and describe a duration</w:t>
      </w:r>
      <w:r w:rsidRPr="008568A7">
        <w:rPr>
          <w:rFonts w:cs="Monaco"/>
        </w:rPr>
        <w:t>‐</w:t>
      </w:r>
      <w:r w:rsidRPr="008568A7">
        <w:t>based hedging strategy using interest</w:t>
      </w:r>
      <w:ins w:id="5454"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5455" w:author="Aleksander Hansen" w:date="2013-02-15T16:38:00Z">
        <w:r w:rsidR="008A28C4">
          <w:instrText xml:space="preserve">" </w:instrText>
        </w:r>
        <w:r w:rsidR="008A28C4">
          <w:fldChar w:fldCharType="end"/>
        </w:r>
      </w:ins>
      <w:r w:rsidRPr="008568A7">
        <w:t xml:space="preserve"> rate </w:t>
      </w:r>
      <w:r w:rsidR="00972464" w:rsidRPr="008568A7">
        <w:t>Futures</w:t>
      </w:r>
      <w:bookmarkEnd w:id="5451"/>
      <w:ins w:id="5456"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457" w:author="Aleksander Hansen" w:date="2013-02-15T16:31:00Z">
        <w:r w:rsidR="008A28C4">
          <w:instrText xml:space="preserve">" </w:instrText>
        </w:r>
        <w:r w:rsidR="008A28C4">
          <w:fldChar w:fldCharType="end"/>
        </w:r>
      </w:ins>
      <w:r w:rsidR="008B15F3" w:rsidRPr="008568A7">
        <w:br/>
      </w:r>
    </w:p>
    <w:p w14:paraId="475E1E06" w14:textId="55D4EB8C" w:rsidR="005F2397" w:rsidRPr="008568A7" w:rsidRDefault="005F2397" w:rsidP="005F2397">
      <w:pPr>
        <w:rPr>
          <w:rFonts w:ascii="Calibri" w:hAnsi="Calibri"/>
        </w:rPr>
      </w:pPr>
      <w:r w:rsidRPr="008568A7">
        <w:rPr>
          <w:rFonts w:ascii="Calibri" w:hAnsi="Calibri"/>
        </w:rPr>
        <w:t>The number of contracts required to hedge</w:t>
      </w:r>
      <w:ins w:id="5458"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5459"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against an uncertain change in the yield</w:t>
      </w:r>
      <w:ins w:id="5460"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5461"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given by </w:t>
      </w:r>
      <w:r w:rsidRPr="008568A7">
        <w:rPr>
          <w:rFonts w:ascii="Calibri" w:hAnsi="Calibri"/>
        </w:rPr>
        <w:sym w:font="Symbol" w:char="F044"/>
      </w:r>
      <w:r w:rsidRPr="008568A7">
        <w:rPr>
          <w:rFonts w:ascii="Calibri" w:hAnsi="Calibri"/>
        </w:rPr>
        <w:t>y, is given by:</w:t>
      </w:r>
    </w:p>
    <w:p w14:paraId="00B2A8A5" w14:textId="6A1AADD7" w:rsidR="005F2397" w:rsidRPr="008568A7" w:rsidRDefault="005F2397">
      <w:pPr>
        <w:jc w:val="center"/>
        <w:rPr>
          <w:rFonts w:ascii="Calibri" w:hAnsi="Calibri"/>
        </w:rPr>
        <w:pPrChange w:id="5462" w:author="Aleksander Hansen" w:date="2013-02-14T13:37:00Z">
          <w:pPr/>
        </w:pPrChange>
      </w:pPr>
      <w:r w:rsidRPr="008568A7">
        <w:rPr>
          <w:rFonts w:ascii="Calibri" w:hAnsi="Calibri"/>
          <w:noProof/>
        </w:rPr>
        <w:drawing>
          <wp:inline distT="0" distB="0" distL="0" distR="0" wp14:anchorId="6BEA6C6C" wp14:editId="1B4E5FAD">
            <wp:extent cx="1028700" cy="57864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28700" cy="578644"/>
                    </a:xfrm>
                    <a:prstGeom prst="rect">
                      <a:avLst/>
                    </a:prstGeom>
                    <a:noFill/>
                    <a:ln>
                      <a:noFill/>
                    </a:ln>
                  </pic:spPr>
                </pic:pic>
              </a:graphicData>
            </a:graphic>
          </wp:inline>
        </w:drawing>
      </w:r>
    </w:p>
    <w:p w14:paraId="60FC7AF6" w14:textId="5450D99B" w:rsidR="005F2397" w:rsidRPr="008568A7" w:rsidRDefault="005F2397" w:rsidP="005F2397">
      <w:pPr>
        <w:rPr>
          <w:rFonts w:ascii="Calibri" w:hAnsi="Calibri"/>
        </w:rPr>
      </w:pPr>
      <w:r w:rsidRPr="008568A7">
        <w:rPr>
          <w:rFonts w:ascii="Calibri" w:hAnsi="Calibri"/>
        </w:rPr>
        <w:t>Note: FC = contract price for the interest</w:t>
      </w:r>
      <w:ins w:id="546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5464"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w:t>
      </w:r>
      <w:r w:rsidR="00972464" w:rsidRPr="008568A7">
        <w:rPr>
          <w:rFonts w:ascii="Calibri" w:hAnsi="Calibri"/>
        </w:rPr>
        <w:t>Futures</w:t>
      </w:r>
      <w:ins w:id="546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466"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DF = duration of asset underlying </w:t>
      </w:r>
      <w:r w:rsidR="00972464" w:rsidRPr="008568A7">
        <w:rPr>
          <w:rFonts w:ascii="Calibri" w:hAnsi="Calibri"/>
        </w:rPr>
        <w:t>Futures</w:t>
      </w:r>
      <w:r w:rsidRPr="008568A7">
        <w:rPr>
          <w:rFonts w:ascii="Calibri" w:hAnsi="Calibri"/>
        </w:rPr>
        <w:t xml:space="preserve"> contract at maturity. P = forward</w:t>
      </w:r>
      <w:ins w:id="5467"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5468"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value of the portfolio being hedged at the maturity of the hedge</w:t>
      </w:r>
      <w:ins w:id="5469"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5470"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(typically assumed to be today’s portfolio value). DP = duration of portfolio at maturity of the hedge</w:t>
      </w:r>
      <w:r w:rsidR="008B15F3" w:rsidRPr="008568A7">
        <w:rPr>
          <w:rFonts w:ascii="Calibri" w:hAnsi="Calibri"/>
        </w:rPr>
        <w:t>.</w:t>
      </w:r>
    </w:p>
    <w:p w14:paraId="510611F9" w14:textId="77777777" w:rsidR="008B15F3" w:rsidRPr="008568A7" w:rsidRDefault="008B15F3" w:rsidP="005F2397">
      <w:pPr>
        <w:rPr>
          <w:rFonts w:ascii="Calibri" w:hAnsi="Calibri"/>
        </w:rPr>
      </w:pPr>
    </w:p>
    <w:p w14:paraId="70EC6442" w14:textId="6743DD46" w:rsidR="005F2397" w:rsidRPr="008568A7" w:rsidRDefault="005F2397" w:rsidP="005F2397">
      <w:pPr>
        <w:rPr>
          <w:rFonts w:ascii="Calibri" w:hAnsi="Calibri"/>
        </w:rPr>
      </w:pPr>
      <w:r w:rsidRPr="008568A7">
        <w:rPr>
          <w:rFonts w:ascii="Calibri" w:hAnsi="Calibri"/>
        </w:rPr>
        <w:t xml:space="preserve">For example, assume a </w:t>
      </w:r>
      <w:r w:rsidR="008B15F3" w:rsidRPr="008568A7">
        <w:rPr>
          <w:rFonts w:ascii="Calibri" w:hAnsi="Calibri"/>
        </w:rPr>
        <w:t>portfolio</w:t>
      </w:r>
      <w:r w:rsidRPr="008568A7">
        <w:rPr>
          <w:rFonts w:ascii="Calibri" w:hAnsi="Calibri"/>
        </w:rPr>
        <w:t xml:space="preserve"> value of $10 million. The manager hedges with T-bond</w:t>
      </w:r>
      <w:ins w:id="5471"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5472"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w:t>
      </w:r>
      <w:r w:rsidR="00972464" w:rsidRPr="008568A7">
        <w:rPr>
          <w:rFonts w:ascii="Calibri" w:hAnsi="Calibri"/>
        </w:rPr>
        <w:t>Futures</w:t>
      </w:r>
      <w:ins w:id="547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474"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(each contract delivers $100,000) with a current price of </w:t>
      </w:r>
      <w:r w:rsidR="008B15F3" w:rsidRPr="008568A7">
        <w:rPr>
          <w:rFonts w:ascii="Calibri" w:hAnsi="Calibri"/>
        </w:rPr>
        <w:t>$</w:t>
      </w:r>
      <w:r w:rsidRPr="008568A7">
        <w:rPr>
          <w:rFonts w:ascii="Calibri" w:hAnsi="Calibri"/>
        </w:rPr>
        <w:t>98. She thinks the duration of the portfolio at hedge</w:t>
      </w:r>
      <w:ins w:id="5475"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5476"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maturity will be 6.0 and the duration of </w:t>
      </w:r>
      <w:r w:rsidR="00972464" w:rsidRPr="008568A7">
        <w:rPr>
          <w:rFonts w:ascii="Calibri" w:hAnsi="Calibri"/>
        </w:rPr>
        <w:t>Futures</w:t>
      </w:r>
      <w:r w:rsidR="008B15F3" w:rsidRPr="008568A7">
        <w:rPr>
          <w:rFonts w:ascii="Calibri" w:hAnsi="Calibri"/>
        </w:rPr>
        <w:t xml:space="preserve"> contract will</w:t>
      </w:r>
      <w:r w:rsidRPr="008568A7">
        <w:rPr>
          <w:rFonts w:ascii="Calibri" w:hAnsi="Calibri"/>
        </w:rPr>
        <w:t xml:space="preserve"> be 5.0. How many </w:t>
      </w:r>
      <w:r w:rsidR="00972464" w:rsidRPr="008568A7">
        <w:rPr>
          <w:rFonts w:ascii="Calibri" w:hAnsi="Calibri"/>
        </w:rPr>
        <w:t>Futures</w:t>
      </w:r>
      <w:r w:rsidRPr="008568A7">
        <w:rPr>
          <w:rFonts w:ascii="Calibri" w:hAnsi="Calibri"/>
        </w:rPr>
        <w:t xml:space="preserve"> contracts should be shorted?</w:t>
      </w:r>
    </w:p>
    <w:p w14:paraId="37CF19E9" w14:textId="77777777" w:rsidR="008B15F3" w:rsidRPr="008568A7" w:rsidRDefault="008B15F3" w:rsidP="005F2397">
      <w:pPr>
        <w:rPr>
          <w:rFonts w:ascii="Calibri" w:hAnsi="Calibri"/>
        </w:rPr>
      </w:pPr>
    </w:p>
    <w:p w14:paraId="1F21C2B5" w14:textId="77777777" w:rsidR="005F2397" w:rsidRPr="008568A7" w:rsidRDefault="005F2397">
      <w:pPr>
        <w:jc w:val="center"/>
        <w:rPr>
          <w:rFonts w:ascii="Calibri" w:hAnsi="Calibri"/>
        </w:rPr>
        <w:pPrChange w:id="5477" w:author="Aleksander Hansen" w:date="2013-02-14T13:37:00Z">
          <w:pPr/>
        </w:pPrChange>
      </w:pPr>
      <w:r w:rsidRPr="008568A7">
        <w:rPr>
          <w:rFonts w:ascii="Calibri" w:hAnsi="Calibri"/>
          <w:noProof/>
        </w:rPr>
        <w:drawing>
          <wp:inline distT="0" distB="0" distL="0" distR="0" wp14:anchorId="28B92DD1" wp14:editId="631F66B7">
            <wp:extent cx="3314700" cy="6161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14700" cy="616194"/>
                    </a:xfrm>
                    <a:prstGeom prst="rect">
                      <a:avLst/>
                    </a:prstGeom>
                    <a:noFill/>
                    <a:ln>
                      <a:noFill/>
                    </a:ln>
                  </pic:spPr>
                </pic:pic>
              </a:graphicData>
            </a:graphic>
          </wp:inline>
        </w:drawing>
      </w:r>
    </w:p>
    <w:p w14:paraId="6D376308" w14:textId="77777777" w:rsidR="008B15F3" w:rsidRPr="008568A7" w:rsidRDefault="008B15F3" w:rsidP="005F2397">
      <w:pPr>
        <w:rPr>
          <w:rFonts w:ascii="Calibri" w:hAnsi="Calibri"/>
        </w:rPr>
      </w:pPr>
    </w:p>
    <w:p w14:paraId="00DF1C7A" w14:textId="77777777" w:rsidR="005F2397" w:rsidRPr="008568A7" w:rsidRDefault="005F2397">
      <w:pPr>
        <w:pStyle w:val="Heading2"/>
        <w:pPrChange w:id="5478" w:author="Aleksander Hansen" w:date="2013-02-15T20:42:00Z">
          <w:pPr/>
        </w:pPrChange>
      </w:pPr>
      <w:bookmarkStart w:id="5479" w:name="_Toc222580678"/>
      <w:r w:rsidRPr="008568A7">
        <w:t>Explain the limitations of using a duration</w:t>
      </w:r>
      <w:r w:rsidRPr="008568A7">
        <w:rPr>
          <w:rFonts w:cs="Monaco"/>
        </w:rPr>
        <w:t>‐</w:t>
      </w:r>
      <w:r w:rsidRPr="008568A7">
        <w:t>based hedging strategy</w:t>
      </w:r>
      <w:bookmarkEnd w:id="5479"/>
      <w:r w:rsidR="008B15F3" w:rsidRPr="008568A7">
        <w:br/>
      </w:r>
    </w:p>
    <w:p w14:paraId="0A541D76" w14:textId="77777777" w:rsidR="005F2397" w:rsidRPr="008568A7" w:rsidRDefault="005F2397" w:rsidP="005F2397">
      <w:pPr>
        <w:rPr>
          <w:rFonts w:ascii="Calibri" w:hAnsi="Calibri"/>
        </w:rPr>
      </w:pPr>
      <w:r w:rsidRPr="008568A7">
        <w:rPr>
          <w:rFonts w:ascii="Calibri" w:hAnsi="Calibri"/>
        </w:rPr>
        <w:t xml:space="preserve">Portfolio immunization or duration matching is when a bank or fund matches the average duration of assets with the average duration of liabilities. </w:t>
      </w:r>
    </w:p>
    <w:p w14:paraId="57FAE0A1" w14:textId="6F07AB07" w:rsidR="005F2397" w:rsidRPr="008568A7" w:rsidRDefault="005F2397" w:rsidP="005F2397">
      <w:pPr>
        <w:rPr>
          <w:rFonts w:ascii="Calibri" w:hAnsi="Calibri"/>
        </w:rPr>
      </w:pPr>
      <w:r w:rsidRPr="008568A7">
        <w:rPr>
          <w:rFonts w:ascii="Calibri" w:hAnsi="Calibri"/>
        </w:rPr>
        <w:t>Duration</w:t>
      </w:r>
      <w:ins w:id="5480" w:author="Aleksander Hansen" w:date="2013-02-15T17:04:00Z">
        <w:r w:rsidR="00FF184E">
          <w:rPr>
            <w:rFonts w:ascii="Calibri" w:hAnsi="Calibri"/>
          </w:rPr>
          <w:fldChar w:fldCharType="begin"/>
        </w:r>
        <w:r w:rsidR="00FF184E">
          <w:instrText xml:space="preserve"> XE "</w:instrText>
        </w:r>
      </w:ins>
      <w:r w:rsidR="00FF184E" w:rsidRPr="008568A7">
        <w:rPr>
          <w:rFonts w:ascii="Calibri" w:hAnsi="Calibri"/>
        </w:rPr>
        <w:instrText>Duration</w:instrText>
      </w:r>
      <w:ins w:id="5481" w:author="Aleksander Hansen" w:date="2013-02-15T17:04:00Z">
        <w:r w:rsidR="00FF184E">
          <w:instrText xml:space="preserve">" </w:instrText>
        </w:r>
        <w:r w:rsidR="00FF184E">
          <w:rPr>
            <w:rFonts w:ascii="Calibri" w:hAnsi="Calibri"/>
          </w:rPr>
          <w:fldChar w:fldCharType="end"/>
        </w:r>
      </w:ins>
      <w:r w:rsidRPr="008568A7">
        <w:rPr>
          <w:rFonts w:ascii="Calibri" w:hAnsi="Calibri"/>
        </w:rPr>
        <w:t xml:space="preserve"> matching protects or “immunizes” against small, parallel shifts in the yield</w:t>
      </w:r>
      <w:ins w:id="5482"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5483"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(interest</w:t>
      </w:r>
      <w:ins w:id="5484"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5485"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curve. The limitation is that it does not protect against nonparallel shifts. The two most common nonparallel shifts are:</w:t>
      </w:r>
    </w:p>
    <w:p w14:paraId="4E885EA3" w14:textId="770A4395" w:rsidR="008B15F3" w:rsidRPr="008568A7" w:rsidRDefault="005F2397" w:rsidP="001A3067">
      <w:pPr>
        <w:pStyle w:val="ListParagraph"/>
        <w:numPr>
          <w:ilvl w:val="0"/>
          <w:numId w:val="19"/>
        </w:numPr>
        <w:rPr>
          <w:rFonts w:ascii="Calibri" w:hAnsi="Calibri"/>
        </w:rPr>
      </w:pPr>
      <w:r w:rsidRPr="008568A7">
        <w:rPr>
          <w:rFonts w:ascii="Calibri" w:hAnsi="Calibri"/>
        </w:rPr>
        <w:t>A twist in the slope of the yield</w:t>
      </w:r>
      <w:ins w:id="5486"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5487"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curve, or</w:t>
      </w:r>
    </w:p>
    <w:p w14:paraId="60A362C9" w14:textId="77777777" w:rsidR="005F2397" w:rsidRPr="008568A7" w:rsidRDefault="005F2397" w:rsidP="001A3067">
      <w:pPr>
        <w:pStyle w:val="ListParagraph"/>
        <w:numPr>
          <w:ilvl w:val="0"/>
          <w:numId w:val="19"/>
        </w:numPr>
        <w:rPr>
          <w:rFonts w:ascii="Calibri" w:hAnsi="Calibri"/>
        </w:rPr>
      </w:pPr>
      <w:r w:rsidRPr="008568A7">
        <w:rPr>
          <w:rFonts w:ascii="Calibri" w:hAnsi="Calibri"/>
        </w:rPr>
        <w:t>A change in curvature</w:t>
      </w:r>
    </w:p>
    <w:p w14:paraId="286F00E0" w14:textId="77777777" w:rsidR="00E66537" w:rsidRDefault="00E66537">
      <w:pPr>
        <w:rPr>
          <w:ins w:id="5488" w:author="Aleksander Hansen" w:date="2013-02-13T17:24:00Z"/>
          <w:rFonts w:ascii="Calibri" w:hAnsi="Calibri"/>
        </w:rPr>
      </w:pPr>
      <w:ins w:id="5489" w:author="Aleksander Hansen" w:date="2013-02-13T17:24:00Z">
        <w:r>
          <w:rPr>
            <w:rFonts w:ascii="Calibri" w:hAnsi="Calibri"/>
          </w:rPr>
          <w:br w:type="page"/>
        </w:r>
      </w:ins>
    </w:p>
    <w:p w14:paraId="2028E3CA" w14:textId="77777777" w:rsidR="007E311A" w:rsidRDefault="00E66537">
      <w:pPr>
        <w:pStyle w:val="Heading2"/>
        <w:rPr>
          <w:ins w:id="5490" w:author="Aleksander Hansen" w:date="2013-02-14T12:45:00Z"/>
        </w:rPr>
        <w:pPrChange w:id="5491" w:author="Aleksander Hansen" w:date="2013-02-15T20:42:00Z">
          <w:pPr/>
        </w:pPrChange>
      </w:pPr>
      <w:bookmarkStart w:id="5492" w:name="_Toc222580679"/>
      <w:ins w:id="5493" w:author="Aleksander Hansen" w:date="2013-02-13T17:24:00Z">
        <w:r w:rsidRPr="00CF2CCC">
          <w:t>Chapter Summary</w:t>
        </w:r>
      </w:ins>
      <w:bookmarkEnd w:id="5492"/>
    </w:p>
    <w:p w14:paraId="32CCFC2A" w14:textId="0EFA2945" w:rsidR="007E311A" w:rsidRDefault="007E311A">
      <w:pPr>
        <w:pStyle w:val="ListParagraph"/>
        <w:ind w:left="0"/>
        <w:rPr>
          <w:ins w:id="5494" w:author="Aleksander Hansen" w:date="2013-02-14T12:46:00Z"/>
          <w:rFonts w:ascii="Calibri" w:hAnsi="Calibri"/>
        </w:rPr>
        <w:pPrChange w:id="5495" w:author="Aleksander Hansen" w:date="2013-02-14T12:46:00Z">
          <w:pPr>
            <w:pStyle w:val="ListParagraph"/>
            <w:numPr>
              <w:numId w:val="83"/>
            </w:numPr>
            <w:ind w:hanging="360"/>
          </w:pPr>
        </w:pPrChange>
      </w:pPr>
      <w:ins w:id="5496" w:author="Aleksander Hansen" w:date="2013-02-14T12:46:00Z">
        <w:r>
          <w:br/>
        </w:r>
      </w:ins>
      <w:ins w:id="5497" w:author="Aleksander Hansen" w:date="2013-02-14T12:45:00Z">
        <w:r>
          <w:t xml:space="preserve">Different day-count conventions apply to </w:t>
        </w:r>
      </w:ins>
      <w:ins w:id="5498" w:author="Aleksander Hansen" w:date="2013-02-14T12:46:00Z">
        <w:r w:rsidRPr="00C46FD4">
          <w:rPr>
            <w:rFonts w:ascii="Calibri" w:hAnsi="Calibri"/>
          </w:rPr>
          <w:t>U.S. Treasury</w:t>
        </w:r>
      </w:ins>
      <w:ins w:id="5499"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5500" w:author="Aleksander Hansen" w:date="2013-02-15T16:37:00Z">
        <w:r w:rsidR="008A28C4">
          <w:instrText xml:space="preserve">" </w:instrText>
        </w:r>
        <w:r w:rsidR="008A28C4">
          <w:rPr>
            <w:rFonts w:ascii="Calibri" w:hAnsi="Calibri"/>
          </w:rPr>
          <w:fldChar w:fldCharType="end"/>
        </w:r>
      </w:ins>
      <w:ins w:id="5501" w:author="Aleksander Hansen" w:date="2013-02-14T12:46:00Z">
        <w:r w:rsidRPr="00C46FD4">
          <w:rPr>
            <w:rFonts w:ascii="Calibri" w:hAnsi="Calibri"/>
          </w:rPr>
          <w:t xml:space="preserve"> bonds</w:t>
        </w:r>
        <w:r>
          <w:rPr>
            <w:rFonts w:ascii="Calibri" w:hAnsi="Calibri"/>
          </w:rPr>
          <w:t xml:space="preserve">, </w:t>
        </w:r>
        <w:r w:rsidRPr="007E311A">
          <w:rPr>
            <w:rFonts w:ascii="Calibri" w:hAnsi="Calibri"/>
            <w:rPrChange w:id="5502" w:author="Aleksander Hansen" w:date="2013-02-14T12:46:00Z">
              <w:rPr/>
            </w:rPrChange>
          </w:rPr>
          <w:t>U.S. corporate and municipal bonds</w:t>
        </w:r>
        <w:r>
          <w:rPr>
            <w:rFonts w:ascii="Calibri" w:hAnsi="Calibri"/>
          </w:rPr>
          <w:t xml:space="preserve">, and </w:t>
        </w:r>
        <w:r w:rsidRPr="007E311A">
          <w:rPr>
            <w:rFonts w:ascii="Calibri" w:hAnsi="Calibri"/>
            <w:rPrChange w:id="5503" w:author="Aleksander Hansen" w:date="2013-02-14T12:46:00Z">
              <w:rPr/>
            </w:rPrChange>
          </w:rPr>
          <w:t>U.S. Treasury bills and other money market instruments</w:t>
        </w:r>
        <w:r>
          <w:rPr>
            <w:rFonts w:ascii="Calibri" w:hAnsi="Calibri"/>
          </w:rPr>
          <w:t>. Knowing which day count convention applies to each instrument is important in order to correctly calculate their respective prices.</w:t>
        </w:r>
      </w:ins>
    </w:p>
    <w:p w14:paraId="67CFFED7" w14:textId="3F47FAA7" w:rsidR="007E311A" w:rsidRPr="008568A7" w:rsidRDefault="007E311A" w:rsidP="007E311A">
      <w:pPr>
        <w:rPr>
          <w:ins w:id="5504" w:author="Aleksander Hansen" w:date="2013-02-14T12:48:00Z"/>
          <w:rFonts w:ascii="Calibri" w:hAnsi="Calibri"/>
        </w:rPr>
      </w:pPr>
      <w:ins w:id="5505" w:author="Aleksander Hansen" w:date="2013-02-14T12:48:00Z">
        <w:r>
          <w:rPr>
            <w:rFonts w:ascii="Calibri" w:hAnsi="Calibri"/>
          </w:rPr>
          <w:br/>
          <w:t>As we have seen</w:t>
        </w:r>
        <w:r w:rsidRPr="008568A7">
          <w:rPr>
            <w:rFonts w:ascii="Calibri" w:hAnsi="Calibri"/>
          </w:rPr>
          <w:t xml:space="preserve"> US Treasury</w:t>
        </w:r>
      </w:ins>
      <w:ins w:id="5506"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5507" w:author="Aleksander Hansen" w:date="2013-02-15T16:37:00Z">
        <w:r w:rsidR="008A28C4">
          <w:instrText xml:space="preserve">" </w:instrText>
        </w:r>
        <w:r w:rsidR="008A28C4">
          <w:rPr>
            <w:rFonts w:ascii="Calibri" w:hAnsi="Calibri"/>
          </w:rPr>
          <w:fldChar w:fldCharType="end"/>
        </w:r>
      </w:ins>
      <w:ins w:id="5508" w:author="Aleksander Hansen" w:date="2013-02-14T12:48:00Z">
        <w:r w:rsidRPr="008568A7">
          <w:rPr>
            <w:rFonts w:ascii="Calibri" w:hAnsi="Calibri"/>
          </w:rPr>
          <w:t xml:space="preserve"> bill is a discount</w:t>
        </w:r>
      </w:ins>
      <w:ins w:id="5509"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5510" w:author="Aleksander Hansen" w:date="2013-02-15T16:39:00Z">
        <w:r w:rsidR="008A28C4">
          <w:instrText xml:space="preserve">" </w:instrText>
        </w:r>
        <w:r w:rsidR="008A28C4">
          <w:rPr>
            <w:rFonts w:ascii="Calibri" w:hAnsi="Calibri"/>
          </w:rPr>
          <w:fldChar w:fldCharType="end"/>
        </w:r>
      </w:ins>
      <w:ins w:id="5511" w:author="Aleksander Hansen" w:date="2013-02-14T12:48:00Z">
        <w:r w:rsidRPr="008568A7">
          <w:rPr>
            <w:rFonts w:ascii="Calibri" w:hAnsi="Calibri"/>
          </w:rPr>
          <w:t xml:space="preserve"> instrument: the discount rate is expressed as a percentage o</w:t>
        </w:r>
        <w:r>
          <w:rPr>
            <w:rFonts w:ascii="Calibri" w:hAnsi="Calibri"/>
          </w:rPr>
          <w:t xml:space="preserve">f the face value, and consequently we need to employ </w:t>
        </w:r>
      </w:ins>
      <w:ins w:id="5512" w:author="Aleksander Hansen" w:date="2013-02-14T12:49:00Z">
        <w:r>
          <w:rPr>
            <w:rFonts w:ascii="Calibri" w:hAnsi="Calibri"/>
          </w:rPr>
          <w:t xml:space="preserve">some simple </w:t>
        </w:r>
      </w:ins>
      <w:ins w:id="5513" w:author="Aleksander Hansen" w:date="2013-02-14T12:48:00Z">
        <w:r>
          <w:rPr>
            <w:rFonts w:ascii="Calibri" w:hAnsi="Calibri"/>
          </w:rPr>
          <w:t>calculations in order to obtain the</w:t>
        </w:r>
        <w:r w:rsidRPr="008568A7">
          <w:rPr>
            <w:rFonts w:ascii="Calibri" w:hAnsi="Calibri"/>
          </w:rPr>
          <w:t xml:space="preserve"> true yield</w:t>
        </w:r>
      </w:ins>
      <w:ins w:id="5514"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5515" w:author="Aleksander Hansen" w:date="2013-02-15T17:05:00Z">
        <w:r w:rsidR="00FF184E">
          <w:instrText xml:space="preserve">" </w:instrText>
        </w:r>
        <w:r w:rsidR="00FF184E">
          <w:rPr>
            <w:rFonts w:ascii="Calibri" w:hAnsi="Calibri"/>
          </w:rPr>
          <w:fldChar w:fldCharType="end"/>
        </w:r>
      </w:ins>
      <w:ins w:id="5516" w:author="Aleksander Hansen" w:date="2013-02-14T12:48:00Z">
        <w:r w:rsidRPr="008568A7">
          <w:rPr>
            <w:rFonts w:ascii="Calibri" w:hAnsi="Calibri"/>
          </w:rPr>
          <w:t xml:space="preserve">. </w:t>
        </w:r>
      </w:ins>
    </w:p>
    <w:p w14:paraId="66863B1C" w14:textId="41294885" w:rsidR="007E311A" w:rsidRDefault="007E311A">
      <w:pPr>
        <w:pStyle w:val="ListParagraph"/>
        <w:ind w:left="0"/>
        <w:rPr>
          <w:ins w:id="5517" w:author="Aleksander Hansen" w:date="2013-02-14T12:47:00Z"/>
          <w:rFonts w:ascii="Calibri" w:hAnsi="Calibri"/>
        </w:rPr>
        <w:pPrChange w:id="5518" w:author="Aleksander Hansen" w:date="2013-02-14T12:46:00Z">
          <w:pPr>
            <w:pStyle w:val="ListParagraph"/>
            <w:numPr>
              <w:numId w:val="83"/>
            </w:numPr>
            <w:ind w:hanging="360"/>
          </w:pPr>
        </w:pPrChange>
      </w:pPr>
    </w:p>
    <w:p w14:paraId="1A49C21A" w14:textId="3904235C" w:rsidR="007E311A" w:rsidRDefault="007E311A">
      <w:pPr>
        <w:pStyle w:val="ListParagraph"/>
        <w:ind w:left="0"/>
        <w:rPr>
          <w:ins w:id="5519" w:author="Aleksander Hansen" w:date="2013-02-14T12:53:00Z"/>
        </w:rPr>
        <w:pPrChange w:id="5520" w:author="Aleksander Hansen" w:date="2013-02-14T12:46:00Z">
          <w:pPr>
            <w:pStyle w:val="ListParagraph"/>
            <w:numPr>
              <w:numId w:val="83"/>
            </w:numPr>
            <w:ind w:hanging="360"/>
          </w:pPr>
        </w:pPrChange>
      </w:pPr>
      <w:ins w:id="5521" w:author="Aleksander Hansen" w:date="2013-02-14T12:50:00Z">
        <w:r>
          <w:rPr>
            <w:rFonts w:ascii="Calibri" w:hAnsi="Calibri"/>
          </w:rPr>
          <w:t xml:space="preserve">Market conventions and participant tend to differentiate between the clean price and the dirty price of an instrument. </w:t>
        </w:r>
        <w:r>
          <w:t xml:space="preserve">The cash price = quoted price + </w:t>
        </w:r>
      </w:ins>
      <w:ins w:id="5522" w:author="Aleksander Hansen" w:date="2013-02-14T12:51:00Z">
        <w:r>
          <w:t>a</w:t>
        </w:r>
      </w:ins>
      <w:ins w:id="5523" w:author="Aleksander Hansen" w:date="2013-02-14T12:50:00Z">
        <w:r>
          <w:t>ccrued i</w:t>
        </w:r>
        <w:r w:rsidRPr="00922524">
          <w:t>nterest</w:t>
        </w:r>
      </w:ins>
      <w:ins w:id="5524"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5525" w:author="Aleksander Hansen" w:date="2013-02-15T16:38:00Z">
        <w:r w:rsidR="008A28C4">
          <w:instrText xml:space="preserve">" </w:instrText>
        </w:r>
        <w:r w:rsidR="008A28C4">
          <w:fldChar w:fldCharType="end"/>
        </w:r>
      </w:ins>
      <w:ins w:id="5526" w:author="Aleksander Hansen" w:date="2013-02-14T12:50:00Z">
        <w:r w:rsidRPr="00922524">
          <w:t xml:space="preserve"> since last coupon</w:t>
        </w:r>
      </w:ins>
      <w:ins w:id="5527" w:author="Aleksander Hansen" w:date="2013-02-15T17:09:00Z">
        <w:r w:rsidR="00FF184E">
          <w:fldChar w:fldCharType="begin"/>
        </w:r>
        <w:r w:rsidR="00FF184E">
          <w:instrText xml:space="preserve"> XE "</w:instrText>
        </w:r>
      </w:ins>
      <w:r w:rsidR="00FF184E" w:rsidRPr="008568A7">
        <w:rPr>
          <w:rFonts w:ascii="Calibri" w:hAnsi="Calibri"/>
        </w:rPr>
        <w:instrText>coupon</w:instrText>
      </w:r>
      <w:ins w:id="5528" w:author="Aleksander Hansen" w:date="2013-02-15T17:09:00Z">
        <w:r w:rsidR="00FF184E">
          <w:instrText xml:space="preserve">" </w:instrText>
        </w:r>
        <w:r w:rsidR="00FF184E">
          <w:fldChar w:fldCharType="end"/>
        </w:r>
      </w:ins>
      <w:ins w:id="5529" w:author="Aleksander Hansen" w:date="2013-02-14T12:50:00Z">
        <w:r w:rsidRPr="00922524">
          <w:t xml:space="preserve"> date.</w:t>
        </w:r>
      </w:ins>
      <w:ins w:id="5530" w:author="Aleksander Hansen" w:date="2013-02-14T12:52:00Z">
        <w:r w:rsidRPr="007E311A">
          <w:t xml:space="preserve"> </w:t>
        </w:r>
        <w:r>
          <w:t>The dirty price (the c</w:t>
        </w:r>
        <w:r w:rsidRPr="00922524">
          <w:t>ash price) adds the accrued interest to the clean price.</w:t>
        </w:r>
      </w:ins>
    </w:p>
    <w:p w14:paraId="30989829" w14:textId="77777777" w:rsidR="007E311A" w:rsidRDefault="007E311A">
      <w:pPr>
        <w:pStyle w:val="ListParagraph"/>
        <w:ind w:left="0"/>
        <w:rPr>
          <w:ins w:id="5531" w:author="Aleksander Hansen" w:date="2013-02-14T12:53:00Z"/>
        </w:rPr>
        <w:pPrChange w:id="5532" w:author="Aleksander Hansen" w:date="2013-02-14T12:46:00Z">
          <w:pPr>
            <w:pStyle w:val="ListParagraph"/>
            <w:numPr>
              <w:numId w:val="83"/>
            </w:numPr>
            <w:ind w:hanging="360"/>
          </w:pPr>
        </w:pPrChange>
      </w:pPr>
    </w:p>
    <w:p w14:paraId="0E6B5297" w14:textId="513C557C" w:rsidR="00C2631F" w:rsidRPr="008568A7" w:rsidRDefault="00C2631F" w:rsidP="00C2631F">
      <w:pPr>
        <w:rPr>
          <w:ins w:id="5533" w:author="Aleksander Hansen" w:date="2013-02-14T12:56:00Z"/>
          <w:rFonts w:ascii="Calibri" w:hAnsi="Calibri"/>
        </w:rPr>
      </w:pPr>
      <w:r>
        <w:rPr>
          <w:rFonts w:ascii="Calibri" w:hAnsi="Calibri"/>
        </w:rPr>
        <w:t>A</w:t>
      </w:r>
      <w:ins w:id="5534" w:author="Aleksander Hansen" w:date="2013-02-14T12:54:00Z">
        <w:r>
          <w:rPr>
            <w:rFonts w:ascii="Calibri" w:hAnsi="Calibri"/>
          </w:rPr>
          <w:t xml:space="preserve"> </w:t>
        </w:r>
        <w:r w:rsidRPr="008568A7">
          <w:rPr>
            <w:rFonts w:ascii="Calibri" w:hAnsi="Calibri"/>
          </w:rPr>
          <w:t>Treasury</w:t>
        </w:r>
      </w:ins>
      <w:ins w:id="5535"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5536" w:author="Aleksander Hansen" w:date="2013-02-15T16:37:00Z">
        <w:r w:rsidR="008A28C4">
          <w:instrText xml:space="preserve">" </w:instrText>
        </w:r>
        <w:r w:rsidR="008A28C4">
          <w:rPr>
            <w:rFonts w:ascii="Calibri" w:hAnsi="Calibri"/>
          </w:rPr>
          <w:fldChar w:fldCharType="end"/>
        </w:r>
      </w:ins>
      <w:ins w:id="5537" w:author="Aleksander Hansen" w:date="2013-02-14T12:54:00Z">
        <w:r w:rsidRPr="008568A7">
          <w:rPr>
            <w:rFonts w:ascii="Calibri" w:hAnsi="Calibri"/>
          </w:rPr>
          <w:t xml:space="preserve"> bond</w:t>
        </w:r>
      </w:ins>
      <w:ins w:id="5538"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5539" w:author="Aleksander Hansen" w:date="2013-02-15T17:07:00Z">
        <w:r w:rsidR="00FF184E">
          <w:instrText xml:space="preserve">" </w:instrText>
        </w:r>
        <w:r w:rsidR="00FF184E">
          <w:rPr>
            <w:rFonts w:ascii="Calibri" w:hAnsi="Calibri"/>
          </w:rPr>
          <w:fldChar w:fldCharType="end"/>
        </w:r>
      </w:ins>
      <w:ins w:id="5540" w:author="Aleksander Hansen" w:date="2013-02-14T12:54:00Z">
        <w:r w:rsidRPr="008568A7">
          <w:rPr>
            <w:rFonts w:ascii="Calibri" w:hAnsi="Calibri"/>
          </w:rPr>
          <w:t xml:space="preserve"> Futures</w:t>
        </w:r>
      </w:ins>
      <w:ins w:id="554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542" w:author="Aleksander Hansen" w:date="2013-02-15T16:31:00Z">
        <w:r w:rsidR="008A28C4">
          <w:instrText xml:space="preserve">" </w:instrText>
        </w:r>
        <w:r w:rsidR="008A28C4">
          <w:rPr>
            <w:rFonts w:ascii="Calibri" w:hAnsi="Calibri"/>
          </w:rPr>
          <w:fldChar w:fldCharType="end"/>
        </w:r>
      </w:ins>
      <w:ins w:id="5543" w:author="Aleksander Hansen" w:date="2013-02-14T12:54:00Z">
        <w:r w:rsidRPr="008568A7">
          <w:rPr>
            <w:rFonts w:ascii="Calibri" w:hAnsi="Calibri"/>
          </w:rPr>
          <w:t xml:space="preserve"> contract allows the party with the short position to deliver any bond with a maturity of more than 15 years and that is not callable within 15 years.</w:t>
        </w:r>
      </w:ins>
      <w:ins w:id="5544" w:author="Aleksander Hansen" w:date="2013-02-14T12:55:00Z">
        <w:r>
          <w:rPr>
            <w:rFonts w:ascii="Calibri" w:hAnsi="Calibri"/>
          </w:rPr>
          <w:t xml:space="preserve"> This flexibility leads to the Futures contract being less valuable.</w:t>
        </w:r>
      </w:ins>
      <w:ins w:id="5545" w:author="Aleksander Hansen" w:date="2013-02-14T12:45:00Z">
        <w:r w:rsidR="007E311A">
          <w:br/>
        </w:r>
        <w:r w:rsidR="007E311A">
          <w:br/>
        </w:r>
      </w:ins>
      <w:ins w:id="5546" w:author="Aleksander Hansen" w:date="2013-02-14T12:56:00Z">
        <w:r w:rsidRPr="008568A7">
          <w:rPr>
            <w:rFonts w:ascii="Calibri" w:hAnsi="Calibri"/>
          </w:rPr>
          <w:t xml:space="preserve">The cheapest to deliver (CTD) </w:t>
        </w:r>
      </w:ins>
      <w:ins w:id="5547" w:author="Aleksander Hansen" w:date="2013-02-14T12:57:00Z">
        <w:r>
          <w:rPr>
            <w:rFonts w:ascii="Calibri" w:hAnsi="Calibri"/>
          </w:rPr>
          <w:t xml:space="preserve">Treasury bond Futures contract </w:t>
        </w:r>
      </w:ins>
      <w:ins w:id="5548" w:author="Aleksander Hansen" w:date="2013-02-14T12:56:00Z">
        <w:r w:rsidRPr="008568A7">
          <w:rPr>
            <w:rFonts w:ascii="Calibri" w:hAnsi="Calibri"/>
          </w:rPr>
          <w:t>is:</w:t>
        </w:r>
      </w:ins>
    </w:p>
    <w:p w14:paraId="464C2633" w14:textId="7C6DBA99" w:rsidR="00C2631F" w:rsidRPr="008568A7" w:rsidRDefault="00C2631F" w:rsidP="00C2631F">
      <w:pPr>
        <w:rPr>
          <w:ins w:id="5549" w:author="Aleksander Hansen" w:date="2013-02-14T12:56:00Z"/>
          <w:rFonts w:ascii="Calibri" w:hAnsi="Calibri"/>
        </w:rPr>
      </w:pPr>
      <w:ins w:id="5550" w:author="Aleksander Hansen" w:date="2013-02-14T12:56:00Z">
        <w:r w:rsidRPr="008568A7">
          <w:rPr>
            <w:rFonts w:ascii="Calibri" w:hAnsi="Calibri"/>
          </w:rPr>
          <w:t>The bond</w:t>
        </w:r>
      </w:ins>
      <w:ins w:id="5551"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5552" w:author="Aleksander Hansen" w:date="2013-02-15T17:07:00Z">
        <w:r w:rsidR="00FF184E">
          <w:instrText xml:space="preserve">" </w:instrText>
        </w:r>
        <w:r w:rsidR="00FF184E">
          <w:rPr>
            <w:rFonts w:ascii="Calibri" w:hAnsi="Calibri"/>
          </w:rPr>
          <w:fldChar w:fldCharType="end"/>
        </w:r>
      </w:ins>
      <w:ins w:id="5553" w:author="Aleksander Hansen" w:date="2013-02-14T12:56:00Z">
        <w:r w:rsidRPr="008568A7">
          <w:rPr>
            <w:rFonts w:ascii="Calibri" w:hAnsi="Calibri"/>
          </w:rPr>
          <w:t xml:space="preserve"> that minimizes </w:t>
        </w:r>
        <w:r w:rsidRPr="008568A7">
          <w:rPr>
            <w:rFonts w:ascii="Calibri" w:hAnsi="Calibri"/>
          </w:rPr>
          <w:sym w:font="Wingdings" w:char="F0E0"/>
        </w:r>
        <w:r w:rsidRPr="008568A7">
          <w:rPr>
            <w:rFonts w:ascii="Calibri" w:hAnsi="Calibri"/>
          </w:rPr>
          <w:t xml:space="preserve"> MIN: Quoted Bond Price - (Settlement)(CF), or similarly</w:t>
        </w:r>
      </w:ins>
    </w:p>
    <w:p w14:paraId="726246F8" w14:textId="73C097EA" w:rsidR="00C2631F" w:rsidRDefault="00C2631F" w:rsidP="00C2631F">
      <w:pPr>
        <w:rPr>
          <w:ins w:id="5554" w:author="Aleksander Hansen" w:date="2013-02-14T12:59:00Z"/>
          <w:rFonts w:ascii="Calibri" w:hAnsi="Calibri"/>
        </w:rPr>
      </w:pPr>
      <w:ins w:id="5555" w:author="Aleksander Hansen" w:date="2013-02-14T12:56:00Z">
        <w:r w:rsidRPr="008568A7">
          <w:rPr>
            <w:rFonts w:ascii="Calibri" w:hAnsi="Calibri"/>
          </w:rPr>
          <w:t>The bond</w:t>
        </w:r>
      </w:ins>
      <w:ins w:id="5556"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5557" w:author="Aleksander Hansen" w:date="2013-02-15T17:07:00Z">
        <w:r w:rsidR="00FF184E">
          <w:instrText xml:space="preserve">" </w:instrText>
        </w:r>
        <w:r w:rsidR="00FF184E">
          <w:rPr>
            <w:rFonts w:ascii="Calibri" w:hAnsi="Calibri"/>
          </w:rPr>
          <w:fldChar w:fldCharType="end"/>
        </w:r>
      </w:ins>
      <w:ins w:id="5558" w:author="Aleksander Hansen" w:date="2013-02-14T12:56:00Z">
        <w:r w:rsidRPr="008568A7">
          <w:rPr>
            <w:rFonts w:ascii="Calibri" w:hAnsi="Calibri"/>
          </w:rPr>
          <w:t xml:space="preserve"> that maximizes </w:t>
        </w:r>
        <w:r w:rsidRPr="008568A7">
          <w:rPr>
            <w:rFonts w:ascii="Calibri" w:hAnsi="Calibri"/>
          </w:rPr>
          <w:sym w:font="Wingdings" w:char="F0E0"/>
        </w:r>
        <w:r w:rsidRPr="008568A7">
          <w:rPr>
            <w:rFonts w:ascii="Calibri" w:hAnsi="Calibri"/>
          </w:rPr>
          <w:t xml:space="preserve"> MAX: (Settlement)(CF) - Quoted Bond Price</w:t>
        </w:r>
      </w:ins>
    </w:p>
    <w:p w14:paraId="6557B10B" w14:textId="77777777" w:rsidR="00C2631F" w:rsidRDefault="00C2631F" w:rsidP="00C2631F">
      <w:pPr>
        <w:rPr>
          <w:ins w:id="5559" w:author="Aleksander Hansen" w:date="2013-02-14T13:00:00Z"/>
          <w:rFonts w:ascii="Calibri" w:hAnsi="Calibri"/>
        </w:rPr>
      </w:pPr>
    </w:p>
    <w:p w14:paraId="622B7F2B" w14:textId="6763986C" w:rsidR="00C2631F" w:rsidRDefault="00C2631F" w:rsidP="00C2631F">
      <w:pPr>
        <w:rPr>
          <w:ins w:id="5560" w:author="Aleksander Hansen" w:date="2013-02-14T13:00:00Z"/>
          <w:rFonts w:ascii="Calibri" w:hAnsi="Calibri"/>
        </w:rPr>
      </w:pPr>
      <w:ins w:id="5561" w:author="Aleksander Hansen" w:date="2013-02-14T12:59:00Z">
        <w:r>
          <w:rPr>
            <w:rFonts w:ascii="Calibri" w:hAnsi="Calibri"/>
          </w:rPr>
          <w:t xml:space="preserve">It is important to </w:t>
        </w:r>
      </w:ins>
      <w:ins w:id="5562" w:author="Aleksander Hansen" w:date="2013-02-14T13:00:00Z">
        <w:r>
          <w:rPr>
            <w:rFonts w:ascii="Calibri" w:hAnsi="Calibri"/>
          </w:rPr>
          <w:t>understand</w:t>
        </w:r>
      </w:ins>
      <w:ins w:id="5563" w:author="Aleksander Hansen" w:date="2013-02-14T12:59:00Z">
        <w:r>
          <w:rPr>
            <w:rFonts w:ascii="Calibri" w:hAnsi="Calibri"/>
          </w:rPr>
          <w:t xml:space="preserve"> </w:t>
        </w:r>
      </w:ins>
      <w:ins w:id="5564" w:author="Aleksander Hansen" w:date="2013-02-14T13:00:00Z">
        <w:r>
          <w:rPr>
            <w:rFonts w:ascii="Calibri" w:hAnsi="Calibri"/>
          </w:rPr>
          <w:t xml:space="preserve">how to </w:t>
        </w:r>
      </w:ins>
      <w:ins w:id="5565" w:author="Aleksander Hansen" w:date="2013-02-14T12:59:00Z">
        <w:r>
          <w:rPr>
            <w:rFonts w:ascii="Calibri" w:hAnsi="Calibri"/>
          </w:rPr>
          <w:t>calculate the theoretical Futures</w:t>
        </w:r>
      </w:ins>
      <w:ins w:id="556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567" w:author="Aleksander Hansen" w:date="2013-02-15T16:31:00Z">
        <w:r w:rsidR="008A28C4">
          <w:instrText xml:space="preserve">" </w:instrText>
        </w:r>
        <w:r w:rsidR="008A28C4">
          <w:rPr>
            <w:rFonts w:ascii="Calibri" w:hAnsi="Calibri"/>
          </w:rPr>
          <w:fldChar w:fldCharType="end"/>
        </w:r>
      </w:ins>
      <w:ins w:id="5568" w:author="Aleksander Hansen" w:date="2013-02-14T12:59:00Z">
        <w:r>
          <w:rPr>
            <w:rFonts w:ascii="Calibri" w:hAnsi="Calibri"/>
          </w:rPr>
          <w:t xml:space="preserve"> price for a</w:t>
        </w:r>
      </w:ins>
      <w:ins w:id="5569" w:author="Aleksander Hansen" w:date="2013-02-14T13:00:00Z">
        <w:r>
          <w:rPr>
            <w:rFonts w:ascii="Calibri" w:hAnsi="Calibri"/>
          </w:rPr>
          <w:t xml:space="preserve"> Treasury</w:t>
        </w:r>
      </w:ins>
      <w:ins w:id="5570"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5571" w:author="Aleksander Hansen" w:date="2013-02-15T16:37:00Z">
        <w:r w:rsidR="008A28C4">
          <w:instrText xml:space="preserve">" </w:instrText>
        </w:r>
        <w:r w:rsidR="008A28C4">
          <w:rPr>
            <w:rFonts w:ascii="Calibri" w:hAnsi="Calibri"/>
          </w:rPr>
          <w:fldChar w:fldCharType="end"/>
        </w:r>
      </w:ins>
      <w:ins w:id="5572" w:author="Aleksander Hansen" w:date="2013-02-14T13:00:00Z">
        <w:r>
          <w:rPr>
            <w:rFonts w:ascii="Calibri" w:hAnsi="Calibri"/>
          </w:rPr>
          <w:t xml:space="preserve"> bond</w:t>
        </w:r>
      </w:ins>
      <w:ins w:id="5573"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5574" w:author="Aleksander Hansen" w:date="2013-02-15T17:07:00Z">
        <w:r w:rsidR="00FF184E">
          <w:instrText xml:space="preserve">" </w:instrText>
        </w:r>
        <w:r w:rsidR="00FF184E">
          <w:rPr>
            <w:rFonts w:ascii="Calibri" w:hAnsi="Calibri"/>
          </w:rPr>
          <w:fldChar w:fldCharType="end"/>
        </w:r>
      </w:ins>
      <w:ins w:id="5575" w:author="Aleksander Hansen" w:date="2013-02-14T13:00:00Z">
        <w:r>
          <w:rPr>
            <w:rFonts w:ascii="Calibri" w:hAnsi="Calibri"/>
          </w:rPr>
          <w:t xml:space="preserve"> Futures contract.</w:t>
        </w:r>
      </w:ins>
    </w:p>
    <w:p w14:paraId="3DAF5CFB" w14:textId="77777777" w:rsidR="00C2631F" w:rsidRDefault="00C2631F" w:rsidP="00C2631F">
      <w:pPr>
        <w:rPr>
          <w:ins w:id="5576" w:author="Aleksander Hansen" w:date="2013-02-14T13:00:00Z"/>
          <w:rFonts w:ascii="Calibri" w:hAnsi="Calibri"/>
        </w:rPr>
      </w:pPr>
    </w:p>
    <w:p w14:paraId="0B8ED098" w14:textId="29D7CDEB" w:rsidR="00C2631F" w:rsidRDefault="00C2631F" w:rsidP="00C2631F">
      <w:pPr>
        <w:rPr>
          <w:ins w:id="5577" w:author="Aleksander Hansen" w:date="2013-02-14T13:03:00Z"/>
          <w:rFonts w:ascii="Calibri" w:hAnsi="Calibri"/>
        </w:rPr>
      </w:pPr>
      <w:ins w:id="5578" w:author="Aleksander Hansen" w:date="2013-02-14T13:01:00Z">
        <w:r>
          <w:rPr>
            <w:rFonts w:ascii="Calibri" w:hAnsi="Calibri"/>
          </w:rPr>
          <w:t>The Eurodollar Futures</w:t>
        </w:r>
      </w:ins>
      <w:ins w:id="5579"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580" w:author="Aleksander Hansen" w:date="2013-02-15T16:31:00Z">
        <w:r w:rsidR="008A28C4">
          <w:instrText xml:space="preserve">" </w:instrText>
        </w:r>
        <w:r w:rsidR="008A28C4">
          <w:rPr>
            <w:rFonts w:ascii="Calibri" w:hAnsi="Calibri"/>
          </w:rPr>
          <w:fldChar w:fldCharType="end"/>
        </w:r>
      </w:ins>
      <w:ins w:id="5581" w:author="Aleksander Hansen" w:date="2013-02-14T13:01:00Z">
        <w:r>
          <w:rPr>
            <w:rFonts w:ascii="Calibri" w:hAnsi="Calibri"/>
          </w:rPr>
          <w:t xml:space="preserve"> contract is important in building interest</w:t>
        </w:r>
      </w:ins>
      <w:ins w:id="558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5583" w:author="Aleksander Hansen" w:date="2013-02-15T16:38:00Z">
        <w:r w:rsidR="008A28C4">
          <w:instrText xml:space="preserve">" </w:instrText>
        </w:r>
        <w:r w:rsidR="008A28C4">
          <w:rPr>
            <w:rFonts w:ascii="Calibri" w:hAnsi="Calibri"/>
          </w:rPr>
          <w:fldChar w:fldCharType="end"/>
        </w:r>
      </w:ins>
      <w:ins w:id="5584" w:author="Aleksander Hansen" w:date="2013-02-14T13:01:00Z">
        <w:r>
          <w:rPr>
            <w:rFonts w:ascii="Calibri" w:hAnsi="Calibri"/>
          </w:rPr>
          <w:t xml:space="preserve"> rate curves, and knowing how to price a Eurodollar Futures</w:t>
        </w:r>
      </w:ins>
      <w:ins w:id="5585" w:author="Aleksander Hansen" w:date="2013-02-15T16:41:00Z">
        <w:r w:rsidR="008A28C4">
          <w:rPr>
            <w:rFonts w:ascii="Calibri" w:hAnsi="Calibri"/>
          </w:rPr>
          <w:fldChar w:fldCharType="begin"/>
        </w:r>
        <w:r w:rsidR="008A28C4">
          <w:instrText xml:space="preserve"> XE "</w:instrText>
        </w:r>
      </w:ins>
      <w:ins w:id="5586" w:author="Aleksander Hansen" w:date="2013-02-14T13:04:00Z">
        <w:r w:rsidR="008A28C4">
          <w:rPr>
            <w:rFonts w:ascii="Calibri" w:hAnsi="Calibri"/>
          </w:rPr>
          <w:instrText>Eurodollar Futures</w:instrText>
        </w:r>
      </w:ins>
      <w:del w:id="5587" w:author="Aleksander Hansen" w:date="2013-02-15T16:43:00Z">
        <w:r w:rsidR="008A28C4" w:rsidDel="00AC5507">
          <w:rPr>
            <w:rFonts w:ascii="Calibri" w:hAnsi="Calibri"/>
          </w:rPr>
          <w:delInstrText>:</w:delInstrText>
        </w:r>
      </w:del>
      <w:ins w:id="5588" w:author="Aleksander Hansen" w:date="2013-02-15T16:41:00Z">
        <w:r w:rsidR="008A28C4">
          <w:instrText xml:space="preserve">" </w:instrText>
        </w:r>
        <w:r w:rsidR="008A28C4">
          <w:rPr>
            <w:rFonts w:ascii="Calibri" w:hAnsi="Calibri"/>
          </w:rPr>
          <w:fldChar w:fldCharType="end"/>
        </w:r>
      </w:ins>
      <w:ins w:id="5589" w:author="Aleksander Hansen" w:date="2013-02-14T13:01:00Z">
        <w:r>
          <w:rPr>
            <w:rFonts w:ascii="Calibri" w:hAnsi="Calibri"/>
          </w:rPr>
          <w:t xml:space="preserve"> contract is imperative. Generally speaking, the price of a contract is </w:t>
        </w:r>
      </w:ins>
      <w:ins w:id="5590" w:author="Aleksander Hansen" w:date="2013-02-14T13:02:00Z">
        <w:r>
          <w:rPr>
            <w:rFonts w:ascii="Calibri" w:hAnsi="Calibri"/>
          </w:rPr>
          <w:t>100 – LIBOR</w:t>
        </w:r>
      </w:ins>
      <w:ins w:id="5591" w:author="Aleksander Hansen" w:date="2013-02-15T16:37:00Z">
        <w:r w:rsidR="008A28C4">
          <w:rPr>
            <w:rFonts w:ascii="Calibri" w:hAnsi="Calibri"/>
          </w:rPr>
          <w:fldChar w:fldCharType="begin"/>
        </w:r>
        <w:r w:rsidR="008A28C4">
          <w:instrText xml:space="preserve"> XE "</w:instrText>
        </w:r>
      </w:ins>
      <w:ins w:id="5592" w:author="Aleksander Hansen" w:date="2013-02-10T14:20:00Z">
        <w:r w:rsidR="008A28C4">
          <w:instrText>LIBOR</w:instrText>
        </w:r>
      </w:ins>
      <w:ins w:id="5593" w:author="Aleksander Hansen" w:date="2013-02-15T16:37:00Z">
        <w:r w:rsidR="008A28C4">
          <w:instrText xml:space="preserve">" </w:instrText>
        </w:r>
        <w:r w:rsidR="008A28C4">
          <w:rPr>
            <w:rFonts w:ascii="Calibri" w:hAnsi="Calibri"/>
          </w:rPr>
          <w:fldChar w:fldCharType="end"/>
        </w:r>
      </w:ins>
      <w:ins w:id="5594" w:author="Aleksander Hansen" w:date="2013-02-14T13:02:00Z">
        <w:r>
          <w:rPr>
            <w:rFonts w:ascii="Calibri" w:hAnsi="Calibri"/>
          </w:rPr>
          <w:t>.</w:t>
        </w:r>
      </w:ins>
      <w:ins w:id="5595" w:author="Aleksander Hansen" w:date="2013-02-14T13:03:00Z">
        <w:r w:rsidR="005F78D6" w:rsidRPr="005F78D6">
          <w:rPr>
            <w:rFonts w:ascii="Calibri" w:hAnsi="Calibri"/>
          </w:rPr>
          <w:t xml:space="preserve"> </w:t>
        </w:r>
        <w:r w:rsidR="005F78D6" w:rsidRPr="008568A7">
          <w:rPr>
            <w:rFonts w:ascii="Calibri" w:hAnsi="Calibri"/>
          </w:rPr>
          <w:t>By design, each co</w:t>
        </w:r>
        <w:r w:rsidR="005F78D6">
          <w:rPr>
            <w:rFonts w:ascii="Calibri" w:hAnsi="Calibri"/>
          </w:rPr>
          <w:t>ntract pays $25 per basis point.</w:t>
        </w:r>
      </w:ins>
    </w:p>
    <w:p w14:paraId="5A4BDC97" w14:textId="77777777" w:rsidR="005F78D6" w:rsidRDefault="005F78D6" w:rsidP="00C2631F">
      <w:pPr>
        <w:rPr>
          <w:ins w:id="5596" w:author="Aleksander Hansen" w:date="2013-02-14T13:00:00Z"/>
          <w:rFonts w:ascii="Calibri" w:hAnsi="Calibri"/>
        </w:rPr>
      </w:pPr>
    </w:p>
    <w:p w14:paraId="498A9A8B" w14:textId="1597F135" w:rsidR="00C2631F" w:rsidRDefault="005F78D6" w:rsidP="00C2631F">
      <w:pPr>
        <w:rPr>
          <w:ins w:id="5597" w:author="Aleksander Hansen" w:date="2013-02-14T13:22:00Z"/>
          <w:rFonts w:ascii="Calibri" w:hAnsi="Calibri"/>
        </w:rPr>
      </w:pPr>
      <w:ins w:id="5598" w:author="Aleksander Hansen" w:date="2013-02-14T13:04:00Z">
        <w:r>
          <w:rPr>
            <w:rFonts w:ascii="Calibri" w:hAnsi="Calibri"/>
          </w:rPr>
          <w:t>We have seen how to calculate a convexity</w:t>
        </w:r>
      </w:ins>
      <w:ins w:id="5599"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convexity</w:instrText>
      </w:r>
      <w:ins w:id="5600" w:author="Aleksander Hansen" w:date="2013-02-15T17:05:00Z">
        <w:r w:rsidR="00FF184E">
          <w:instrText xml:space="preserve">" </w:instrText>
        </w:r>
        <w:r w:rsidR="00FF184E">
          <w:rPr>
            <w:rFonts w:ascii="Calibri" w:hAnsi="Calibri"/>
          </w:rPr>
          <w:fldChar w:fldCharType="end"/>
        </w:r>
      </w:ins>
      <w:ins w:id="5601" w:author="Aleksander Hansen" w:date="2013-02-14T13:04:00Z">
        <w:r>
          <w:rPr>
            <w:rFonts w:ascii="Calibri" w:hAnsi="Calibri"/>
          </w:rPr>
          <w:t xml:space="preserve"> adjustment to a Eurodollar Futures</w:t>
        </w:r>
      </w:ins>
      <w:ins w:id="560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603" w:author="Aleksander Hansen" w:date="2013-02-15T16:31:00Z">
        <w:r w:rsidR="008A28C4">
          <w:instrText xml:space="preserve">" </w:instrText>
        </w:r>
        <w:r w:rsidR="008A28C4">
          <w:rPr>
            <w:rFonts w:ascii="Calibri" w:hAnsi="Calibri"/>
          </w:rPr>
          <w:fldChar w:fldCharType="end"/>
        </w:r>
      </w:ins>
      <w:ins w:id="5604" w:author="Aleksander Hansen" w:date="2013-02-14T13:04:00Z">
        <w:r>
          <w:rPr>
            <w:rFonts w:ascii="Calibri" w:hAnsi="Calibri"/>
          </w:rPr>
          <w:t xml:space="preserve"> contract, using the Hull</w:t>
        </w:r>
      </w:ins>
      <w:ins w:id="560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5606" w:author="Aleksander Hansen" w:date="2013-02-15T16:38:00Z">
        <w:r w:rsidR="008A28C4">
          <w:instrText xml:space="preserve">" </w:instrText>
        </w:r>
        <w:r w:rsidR="008A28C4">
          <w:rPr>
            <w:rFonts w:ascii="Calibri" w:hAnsi="Calibri"/>
          </w:rPr>
          <w:fldChar w:fldCharType="end"/>
        </w:r>
      </w:ins>
      <w:ins w:id="5607" w:author="Aleksander Hansen" w:date="2013-02-14T13:04:00Z">
        <w:r>
          <w:rPr>
            <w:rFonts w:ascii="Calibri" w:hAnsi="Calibri"/>
          </w:rPr>
          <w:t>-Lee model, which gives us a formula that explains and enables us to compute the difference between a forward</w:t>
        </w:r>
      </w:ins>
      <w:ins w:id="5608"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5609" w:author="Aleksander Hansen" w:date="2013-02-15T16:50:00Z">
        <w:r w:rsidR="00AC5507">
          <w:instrText xml:space="preserve">" </w:instrText>
        </w:r>
        <w:r w:rsidR="00AC5507">
          <w:rPr>
            <w:rFonts w:ascii="Calibri" w:hAnsi="Calibri"/>
          </w:rPr>
          <w:fldChar w:fldCharType="end"/>
        </w:r>
      </w:ins>
      <w:ins w:id="5610" w:author="Aleksander Hansen" w:date="2013-02-14T13:04:00Z">
        <w:r>
          <w:rPr>
            <w:rFonts w:ascii="Calibri" w:hAnsi="Calibri"/>
          </w:rPr>
          <w:t xml:space="preserve"> and a Futures contract. The primary difference between the two </w:t>
        </w:r>
        <w:r w:rsidRPr="008568A7">
          <w:rPr>
            <w:rFonts w:ascii="Calibri" w:hAnsi="Calibri"/>
          </w:rPr>
          <w:t xml:space="preserve">is due to </w:t>
        </w:r>
      </w:ins>
      <w:ins w:id="5611" w:author="Aleksander Hansen" w:date="2013-02-14T13:06:00Z">
        <w:r>
          <w:rPr>
            <w:rFonts w:ascii="Calibri" w:hAnsi="Calibri"/>
          </w:rPr>
          <w:t xml:space="preserve">the </w:t>
        </w:r>
      </w:ins>
      <w:ins w:id="5612" w:author="Aleksander Hansen" w:date="2013-02-14T13:04:00Z">
        <w:r w:rsidRPr="008568A7">
          <w:rPr>
            <w:rFonts w:ascii="Calibri" w:hAnsi="Calibri"/>
          </w:rPr>
          <w:t xml:space="preserve">daily settlement </w:t>
        </w:r>
      </w:ins>
      <w:ins w:id="5613" w:author="Aleksander Hansen" w:date="2013-02-14T13:06:00Z">
        <w:r>
          <w:rPr>
            <w:rFonts w:ascii="Calibri" w:hAnsi="Calibri"/>
          </w:rPr>
          <w:t xml:space="preserve">process </w:t>
        </w:r>
      </w:ins>
      <w:ins w:id="5614" w:author="Aleksander Hansen" w:date="2013-02-14T13:04:00Z">
        <w:r w:rsidRPr="008568A7">
          <w:rPr>
            <w:rFonts w:ascii="Calibri" w:hAnsi="Calibri"/>
          </w:rPr>
          <w:t>of Futures contracts</w:t>
        </w:r>
        <w:r>
          <w:rPr>
            <w:rFonts w:ascii="Calibri" w:hAnsi="Calibri"/>
          </w:rPr>
          <w:t>.</w:t>
        </w:r>
      </w:ins>
      <w:ins w:id="5615" w:author="Aleksander Hansen" w:date="2013-02-14T13:21:00Z">
        <w:r w:rsidR="001B5C82">
          <w:rPr>
            <w:rFonts w:ascii="Calibri" w:hAnsi="Calibri"/>
          </w:rPr>
          <w:t xml:space="preserve"> The bootstrap procedure that was mentioned in previous chapters was highlighted again in the context of extending the </w:t>
        </w:r>
      </w:ins>
      <w:ins w:id="5616" w:author="Aleksander Hansen" w:date="2013-02-14T13:22:00Z">
        <w:r w:rsidR="001B5C82">
          <w:rPr>
            <w:rFonts w:ascii="Calibri" w:hAnsi="Calibri"/>
          </w:rPr>
          <w:t>LIBOR</w:t>
        </w:r>
      </w:ins>
      <w:ins w:id="5617" w:author="Aleksander Hansen" w:date="2013-02-15T16:37:00Z">
        <w:r w:rsidR="008A28C4">
          <w:rPr>
            <w:rFonts w:ascii="Calibri" w:hAnsi="Calibri"/>
          </w:rPr>
          <w:fldChar w:fldCharType="begin"/>
        </w:r>
        <w:r w:rsidR="008A28C4">
          <w:instrText xml:space="preserve"> XE "</w:instrText>
        </w:r>
      </w:ins>
      <w:ins w:id="5618" w:author="Aleksander Hansen" w:date="2013-02-10T14:20:00Z">
        <w:r w:rsidR="008A28C4">
          <w:instrText>LIBOR</w:instrText>
        </w:r>
      </w:ins>
      <w:ins w:id="5619" w:author="Aleksander Hansen" w:date="2013-02-15T16:37:00Z">
        <w:r w:rsidR="008A28C4">
          <w:instrText xml:space="preserve">" </w:instrText>
        </w:r>
        <w:r w:rsidR="008A28C4">
          <w:rPr>
            <w:rFonts w:ascii="Calibri" w:hAnsi="Calibri"/>
          </w:rPr>
          <w:fldChar w:fldCharType="end"/>
        </w:r>
      </w:ins>
      <w:ins w:id="5620" w:author="Aleksander Hansen" w:date="2013-02-14T13:22:00Z">
        <w:r w:rsidR="001B5C82">
          <w:rPr>
            <w:rFonts w:ascii="Calibri" w:hAnsi="Calibri"/>
          </w:rPr>
          <w:t xml:space="preserve"> zero curve using the Eurodollar Futures</w:t>
        </w:r>
      </w:ins>
      <w:ins w:id="5621" w:author="Aleksander Hansen" w:date="2013-02-15T16:41:00Z">
        <w:r w:rsidR="008A28C4">
          <w:rPr>
            <w:rFonts w:ascii="Calibri" w:hAnsi="Calibri"/>
          </w:rPr>
          <w:fldChar w:fldCharType="begin"/>
        </w:r>
        <w:r w:rsidR="008A28C4">
          <w:instrText xml:space="preserve"> XE "</w:instrText>
        </w:r>
      </w:ins>
      <w:ins w:id="5622" w:author="Aleksander Hansen" w:date="2013-02-14T13:04:00Z">
        <w:r w:rsidR="008A28C4">
          <w:rPr>
            <w:rFonts w:ascii="Calibri" w:hAnsi="Calibri"/>
          </w:rPr>
          <w:instrText>Eurodollar Futures</w:instrText>
        </w:r>
      </w:ins>
      <w:r w:rsidR="008A28C4">
        <w:rPr>
          <w:rFonts w:ascii="Calibri" w:hAnsi="Calibri"/>
        </w:rPr>
        <w:instrText>:</w:instrText>
      </w:r>
      <w:ins w:id="5623" w:author="Aleksander Hansen" w:date="2013-02-15T16:41:00Z">
        <w:r w:rsidR="008A28C4">
          <w:instrText xml:space="preserve">Futures" </w:instrText>
        </w:r>
        <w:r w:rsidR="008A28C4">
          <w:rPr>
            <w:rFonts w:ascii="Calibri" w:hAnsi="Calibri"/>
          </w:rPr>
          <w:fldChar w:fldCharType="end"/>
        </w:r>
      </w:ins>
      <w:ins w:id="5624" w:author="Aleksander Hansen" w:date="2013-02-14T13:22:00Z">
        <w:r w:rsidR="001B5C82">
          <w:rPr>
            <w:rFonts w:ascii="Calibri" w:hAnsi="Calibri"/>
          </w:rPr>
          <w:t xml:space="preserve"> contracts.</w:t>
        </w:r>
      </w:ins>
    </w:p>
    <w:p w14:paraId="045F1B41" w14:textId="77777777" w:rsidR="001B5C82" w:rsidRDefault="001B5C82" w:rsidP="00C2631F">
      <w:pPr>
        <w:rPr>
          <w:ins w:id="5625" w:author="Aleksander Hansen" w:date="2013-02-14T13:22:00Z"/>
          <w:rFonts w:ascii="Calibri" w:hAnsi="Calibri"/>
        </w:rPr>
      </w:pPr>
    </w:p>
    <w:p w14:paraId="1350503E" w14:textId="537C2BA8" w:rsidR="001B5C82" w:rsidRDefault="001B5C82" w:rsidP="00C2631F">
      <w:pPr>
        <w:rPr>
          <w:ins w:id="5626" w:author="Aleksander Hansen" w:date="2013-02-14T13:04:00Z"/>
          <w:rFonts w:ascii="Calibri" w:hAnsi="Calibri"/>
        </w:rPr>
      </w:pPr>
      <w:ins w:id="5627" w:author="Aleksander Hansen" w:date="2013-02-14T13:22:00Z">
        <w:r>
          <w:rPr>
            <w:rFonts w:ascii="Calibri" w:hAnsi="Calibri"/>
          </w:rPr>
          <w:t>Hedging</w:t>
        </w:r>
      </w:ins>
      <w:ins w:id="5628" w:author="Aleksander Hansen" w:date="2013-02-15T16:31:00Z">
        <w:r w:rsidR="008A28C4">
          <w:rPr>
            <w:rFonts w:ascii="Calibri" w:hAnsi="Calibri"/>
          </w:rPr>
          <w:fldChar w:fldCharType="begin"/>
        </w:r>
        <w:r w:rsidR="008A28C4">
          <w:instrText xml:space="preserve"> XE "</w:instrText>
        </w:r>
      </w:ins>
      <w:r w:rsidR="008A28C4" w:rsidRPr="008568A7">
        <w:rPr>
          <w:rFonts w:ascii="Calibri" w:hAnsi="Calibri"/>
        </w:rPr>
        <w:instrText>Hedging</w:instrText>
      </w:r>
      <w:ins w:id="5629" w:author="Aleksander Hansen" w:date="2013-02-15T16:31:00Z">
        <w:r w:rsidR="008A28C4">
          <w:instrText xml:space="preserve">" </w:instrText>
        </w:r>
        <w:r w:rsidR="008A28C4">
          <w:rPr>
            <w:rFonts w:ascii="Calibri" w:hAnsi="Calibri"/>
          </w:rPr>
          <w:fldChar w:fldCharType="end"/>
        </w:r>
      </w:ins>
      <w:ins w:id="5630" w:author="Aleksander Hansen" w:date="2013-02-14T13:22:00Z">
        <w:r>
          <w:rPr>
            <w:rFonts w:ascii="Calibri" w:hAnsi="Calibri"/>
          </w:rPr>
          <w:t xml:space="preserve"> small parallel shifts in the yield</w:t>
        </w:r>
      </w:ins>
      <w:ins w:id="5631"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5632" w:author="Aleksander Hansen" w:date="2013-02-15T17:05:00Z">
        <w:r w:rsidR="00FF184E">
          <w:instrText xml:space="preserve">" </w:instrText>
        </w:r>
        <w:r w:rsidR="00FF184E">
          <w:rPr>
            <w:rFonts w:ascii="Calibri" w:hAnsi="Calibri"/>
          </w:rPr>
          <w:fldChar w:fldCharType="end"/>
        </w:r>
      </w:ins>
      <w:ins w:id="5633" w:author="Aleksander Hansen" w:date="2013-02-14T13:22:00Z">
        <w:r>
          <w:rPr>
            <w:rFonts w:ascii="Calibri" w:hAnsi="Calibri"/>
          </w:rPr>
          <w:t xml:space="preserve"> curve with duration hedging was once again explored, along with sensitivity analysis</w:t>
        </w:r>
      </w:ins>
      <w:ins w:id="5634" w:author="Aleksander Hansen" w:date="2013-02-14T13:23:00Z">
        <w:r>
          <w:rPr>
            <w:rFonts w:ascii="Calibri" w:hAnsi="Calibri"/>
          </w:rPr>
          <w:t xml:space="preserve"> and the number of contracts necessary to hedge</w:t>
        </w:r>
      </w:ins>
      <w:ins w:id="5635"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5636" w:author="Aleksander Hansen" w:date="2013-02-15T16:51:00Z">
        <w:r w:rsidR="00AC5507">
          <w:instrText xml:space="preserve">" </w:instrText>
        </w:r>
        <w:r w:rsidR="00AC5507">
          <w:rPr>
            <w:rFonts w:ascii="Calibri" w:hAnsi="Calibri"/>
          </w:rPr>
          <w:fldChar w:fldCharType="end"/>
        </w:r>
      </w:ins>
      <w:ins w:id="5637" w:author="Aleksander Hansen" w:date="2013-02-14T13:23:00Z">
        <w:r>
          <w:rPr>
            <w:rFonts w:ascii="Calibri" w:hAnsi="Calibri"/>
          </w:rPr>
          <w:t xml:space="preserve"> our</w:t>
        </w:r>
        <w:r w:rsidR="00862028">
          <w:rPr>
            <w:rFonts w:ascii="Calibri" w:hAnsi="Calibri"/>
          </w:rPr>
          <w:t xml:space="preserve"> exposure to such parallel shifts. As discussed in earlier chapters, duration based hedging is not a </w:t>
        </w:r>
      </w:ins>
      <w:ins w:id="5638" w:author="Aleksander Hansen" w:date="2013-02-14T13:25:00Z">
        <w:r w:rsidR="00862028">
          <w:rPr>
            <w:rFonts w:ascii="Calibri" w:hAnsi="Calibri"/>
          </w:rPr>
          <w:t xml:space="preserve">panacea as it fails to take into account such as non-linearity. </w:t>
        </w:r>
      </w:ins>
      <w:ins w:id="5639" w:author="Aleksander Hansen" w:date="2013-02-14T13:23:00Z">
        <w:r w:rsidR="00862028">
          <w:rPr>
            <w:rFonts w:ascii="Calibri" w:hAnsi="Calibri"/>
          </w:rPr>
          <w:t xml:space="preserve"> </w:t>
        </w:r>
      </w:ins>
      <w:ins w:id="5640" w:author="Aleksander Hansen" w:date="2013-02-14T13:25:00Z">
        <w:r w:rsidR="00862028">
          <w:rPr>
            <w:rFonts w:ascii="Calibri" w:hAnsi="Calibri"/>
          </w:rPr>
          <w:t xml:space="preserve">Since short term rates are often more volatile than longer term rates, the </w:t>
        </w:r>
      </w:ins>
      <w:ins w:id="5641" w:author="Aleksander Hansen" w:date="2013-02-14T13:26:00Z">
        <w:r w:rsidR="00862028">
          <w:rPr>
            <w:rFonts w:ascii="Calibri" w:hAnsi="Calibri"/>
          </w:rPr>
          <w:t>assumption</w:t>
        </w:r>
      </w:ins>
      <w:ins w:id="5642" w:author="Aleksander Hansen" w:date="2013-02-14T13:25:00Z">
        <w:r w:rsidR="00862028">
          <w:rPr>
            <w:rFonts w:ascii="Calibri" w:hAnsi="Calibri"/>
          </w:rPr>
          <w:t xml:space="preserve"> </w:t>
        </w:r>
      </w:ins>
      <w:ins w:id="5643" w:author="Aleksander Hansen" w:date="2013-02-14T13:26:00Z">
        <w:r w:rsidR="00862028">
          <w:rPr>
            <w:rFonts w:ascii="Calibri" w:hAnsi="Calibri"/>
          </w:rPr>
          <w:t>of parallel shifts is unlikely to hold up in actual markets.</w:t>
        </w:r>
      </w:ins>
    </w:p>
    <w:p w14:paraId="21FEF937" w14:textId="77777777" w:rsidR="005F78D6" w:rsidRDefault="005F78D6" w:rsidP="00C2631F">
      <w:pPr>
        <w:rPr>
          <w:ins w:id="5644" w:author="Aleksander Hansen" w:date="2013-02-14T13:06:00Z"/>
          <w:rFonts w:ascii="Calibri" w:hAnsi="Calibri"/>
        </w:rPr>
      </w:pPr>
    </w:p>
    <w:p w14:paraId="484091BB" w14:textId="77777777" w:rsidR="005F78D6" w:rsidRDefault="005F78D6" w:rsidP="00C2631F">
      <w:pPr>
        <w:rPr>
          <w:ins w:id="5645" w:author="Aleksander Hansen" w:date="2013-02-14T12:57:00Z"/>
          <w:rFonts w:ascii="Calibri" w:hAnsi="Calibri"/>
        </w:rPr>
      </w:pPr>
    </w:p>
    <w:p w14:paraId="77996889" w14:textId="272789CE" w:rsidR="00CF2CCC" w:rsidRPr="00F35B00" w:rsidDel="00862028" w:rsidRDefault="00007DCE">
      <w:pPr>
        <w:pStyle w:val="Heading2"/>
        <w:rPr>
          <w:del w:id="5646" w:author="Aleksander Hansen" w:date="2013-02-14T13:27:00Z"/>
        </w:rPr>
        <w:pPrChange w:id="5647" w:author="Aleksander Hansen" w:date="2013-02-15T20:42:00Z">
          <w:pPr/>
        </w:pPrChange>
      </w:pPr>
      <w:del w:id="5648" w:author="Aleksander Hansen" w:date="2013-02-14T13:27:00Z">
        <w:r w:rsidRPr="00CF2CCC" w:rsidDel="00862028">
          <w:br w:type="page"/>
        </w:r>
      </w:del>
    </w:p>
    <w:p w14:paraId="43C3628D" w14:textId="0B1AC188" w:rsidR="00007DCE" w:rsidRPr="008568A7" w:rsidRDefault="00E47E2D">
      <w:pPr>
        <w:pStyle w:val="Heading2"/>
        <w:pPrChange w:id="5649" w:author="Aleksander Hansen" w:date="2013-02-15T20:42:00Z">
          <w:pPr/>
        </w:pPrChange>
      </w:pPr>
      <w:bookmarkStart w:id="5650" w:name="_Toc222580680"/>
      <w:r>
        <w:t xml:space="preserve">6 </w:t>
      </w:r>
      <w:r w:rsidR="00007DCE">
        <w:t>Questions &amp; A</w:t>
      </w:r>
      <w:r w:rsidR="00007DCE" w:rsidRPr="008568A7">
        <w:t>nswers</w:t>
      </w:r>
      <w:bookmarkEnd w:id="5650"/>
      <w:r w:rsidR="00007DCE" w:rsidRPr="008568A7">
        <w:t xml:space="preserve">  </w:t>
      </w:r>
    </w:p>
    <w:p w14:paraId="39A89D28" w14:textId="77777777" w:rsidR="00007DCE" w:rsidRPr="008568A7" w:rsidRDefault="00007DCE" w:rsidP="00007DCE">
      <w:pPr>
        <w:rPr>
          <w:rFonts w:ascii="Calibri" w:hAnsi="Calibri"/>
        </w:rPr>
      </w:pPr>
    </w:p>
    <w:p w14:paraId="14A1E186" w14:textId="1C8EFF57" w:rsidR="00007DCE" w:rsidRDefault="00007DCE" w:rsidP="00007DCE">
      <w:pPr>
        <w:pStyle w:val="Heading3"/>
      </w:pPr>
      <w:bookmarkStart w:id="5651" w:name="_Toc222580681"/>
      <w:r w:rsidRPr="008568A7">
        <w:t>Questions</w:t>
      </w:r>
      <w:bookmarkEnd w:id="5651"/>
      <w:r w:rsidRPr="008568A7">
        <w:t xml:space="preserve">  </w:t>
      </w:r>
    </w:p>
    <w:p w14:paraId="1677CC49" w14:textId="3833AC13" w:rsidR="0008348D" w:rsidRDefault="007255D6" w:rsidP="00CD1C1B">
      <w:pPr>
        <w:pStyle w:val="Paragraph"/>
        <w:numPr>
          <w:ilvl w:val="1"/>
          <w:numId w:val="51"/>
        </w:numPr>
        <w:rPr>
          <w:rFonts w:ascii="Calibri" w:hAnsi="Calibri"/>
          <w:sz w:val="24"/>
          <w:szCs w:val="24"/>
        </w:rPr>
      </w:pPr>
      <w:r w:rsidRPr="006A2DE2">
        <w:rPr>
          <w:rFonts w:ascii="Calibri" w:hAnsi="Calibri"/>
          <w:sz w:val="24"/>
          <w:szCs w:val="24"/>
        </w:rPr>
        <w:t>If French money market instrument pays in Euros with an interest</w:t>
      </w:r>
      <w:ins w:id="5652"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5653" w:author="Aleksander Hansen" w:date="2013-02-15T16:38:00Z">
        <w:r w:rsidR="008A28C4">
          <w:instrText xml:space="preserve">" </w:instrText>
        </w:r>
        <w:r w:rsidR="008A28C4">
          <w:rPr>
            <w:rFonts w:ascii="Calibri" w:hAnsi="Calibri"/>
            <w:sz w:val="24"/>
            <w:szCs w:val="24"/>
          </w:rPr>
          <w:fldChar w:fldCharType="end"/>
        </w:r>
      </w:ins>
      <w:r w:rsidRPr="006A2DE2">
        <w:rPr>
          <w:rFonts w:ascii="Calibri" w:hAnsi="Calibri"/>
          <w:sz w:val="24"/>
          <w:szCs w:val="24"/>
        </w:rPr>
        <w:t xml:space="preserve"> rate of 5.0% per annum with (discrete) annual compounding</w:t>
      </w:r>
      <w:ins w:id="5654" w:author="Aleksander Hansen" w:date="2013-02-15T17:09: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compounding</w:instrText>
      </w:r>
      <w:ins w:id="5655" w:author="Aleksander Hansen" w:date="2013-02-15T17:09:00Z">
        <w:r w:rsidR="00FF184E">
          <w:instrText xml:space="preserve">" </w:instrText>
        </w:r>
        <w:r w:rsidR="00FF184E">
          <w:rPr>
            <w:rFonts w:ascii="Calibri" w:hAnsi="Calibri"/>
            <w:sz w:val="24"/>
            <w:szCs w:val="24"/>
          </w:rPr>
          <w:fldChar w:fldCharType="end"/>
        </w:r>
      </w:ins>
      <w:r w:rsidRPr="006A2DE2">
        <w:rPr>
          <w:rFonts w:ascii="Calibri" w:hAnsi="Calibri"/>
          <w:sz w:val="24"/>
          <w:szCs w:val="24"/>
        </w:rPr>
        <w:t xml:space="preserve"> and under an actual/360 day count (ACT/360) convention, what is the equivalent rate under continuous compounding under an actual/365 day count?</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a) </w:t>
      </w:r>
      <w:r w:rsidRPr="006A2DE2">
        <w:rPr>
          <w:rFonts w:ascii="Calibri" w:hAnsi="Calibri"/>
          <w:sz w:val="24"/>
          <w:szCs w:val="24"/>
        </w:rPr>
        <w:t>4.879%</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b) </w:t>
      </w:r>
      <w:r w:rsidRPr="006A2DE2">
        <w:rPr>
          <w:rFonts w:ascii="Calibri" w:hAnsi="Calibri"/>
          <w:sz w:val="24"/>
          <w:szCs w:val="24"/>
        </w:rPr>
        <w:t>4.947%</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c) </w:t>
      </w:r>
      <w:r w:rsidRPr="006A2DE2">
        <w:rPr>
          <w:rFonts w:ascii="Calibri" w:hAnsi="Calibri"/>
          <w:sz w:val="24"/>
          <w:szCs w:val="24"/>
        </w:rPr>
        <w:t>5.000%</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d) </w:t>
      </w:r>
      <w:r w:rsidRPr="006A2DE2">
        <w:rPr>
          <w:rFonts w:ascii="Calibri" w:hAnsi="Calibri"/>
          <w:sz w:val="24"/>
          <w:szCs w:val="24"/>
        </w:rPr>
        <w:t>5.069%</w:t>
      </w:r>
    </w:p>
    <w:p w14:paraId="5CD333EA" w14:textId="06CEB96A" w:rsidR="0008348D" w:rsidRDefault="006A2DE2" w:rsidP="00CD1C1B">
      <w:pPr>
        <w:pStyle w:val="Paragraph"/>
        <w:numPr>
          <w:ilvl w:val="1"/>
          <w:numId w:val="51"/>
        </w:numPr>
        <w:rPr>
          <w:rFonts w:ascii="Calibri" w:hAnsi="Calibri"/>
          <w:sz w:val="24"/>
          <w:szCs w:val="24"/>
        </w:rPr>
      </w:pPr>
      <w:r w:rsidRPr="0008348D">
        <w:rPr>
          <w:rFonts w:ascii="Calibri" w:hAnsi="Calibri"/>
          <w:sz w:val="24"/>
          <w:szCs w:val="24"/>
        </w:rPr>
        <w:t xml:space="preserve"> Interest rates (bond</w:t>
      </w:r>
      <w:ins w:id="5656" w:author="Aleksander Hansen" w:date="2013-02-15T17:07: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bond</w:instrText>
      </w:r>
      <w:ins w:id="5657" w:author="Aleksander Hansen" w:date="2013-02-15T17:07:00Z">
        <w:r w:rsidR="00FF184E">
          <w:instrText xml:space="preserve">" </w:instrText>
        </w:r>
        <w:r w:rsidR="00FF184E">
          <w:rPr>
            <w:rFonts w:ascii="Calibri" w:hAnsi="Calibri"/>
            <w:sz w:val="24"/>
            <w:szCs w:val="24"/>
          </w:rPr>
          <w:fldChar w:fldCharType="end"/>
        </w:r>
      </w:ins>
      <w:r w:rsidRPr="0008348D">
        <w:rPr>
          <w:rFonts w:ascii="Calibri" w:hAnsi="Calibri"/>
          <w:sz w:val="24"/>
          <w:szCs w:val="24"/>
        </w:rPr>
        <w:t xml:space="preserve"> yields) are currently below 6.0%. Which of the following bonds will the short position in U.S. Treasury</w:t>
      </w:r>
      <w:ins w:id="5658" w:author="Aleksander Hansen" w:date="2013-02-15T16:37:00Z">
        <w:r w:rsidR="008A28C4">
          <w:rPr>
            <w:rFonts w:ascii="Calibri" w:hAnsi="Calibri"/>
            <w:sz w:val="24"/>
            <w:szCs w:val="24"/>
          </w:rPr>
          <w:fldChar w:fldCharType="begin"/>
        </w:r>
        <w:r w:rsidR="008A28C4">
          <w:instrText xml:space="preserve"> XE "</w:instrText>
        </w:r>
      </w:ins>
      <w:r w:rsidR="008A28C4" w:rsidRPr="00070083">
        <w:rPr>
          <w:rFonts w:ascii="Calibri" w:hAnsi="Calibri"/>
        </w:rPr>
        <w:instrText>Treasury</w:instrText>
      </w:r>
      <w:ins w:id="5659" w:author="Aleksander Hansen" w:date="2013-02-15T16:37:00Z">
        <w:r w:rsidR="008A28C4">
          <w:instrText xml:space="preserve">" </w:instrText>
        </w:r>
        <w:r w:rsidR="008A28C4">
          <w:rPr>
            <w:rFonts w:ascii="Calibri" w:hAnsi="Calibri"/>
            <w:sz w:val="24"/>
            <w:szCs w:val="24"/>
          </w:rPr>
          <w:fldChar w:fldCharType="end"/>
        </w:r>
      </w:ins>
      <w:r w:rsidRPr="0008348D">
        <w:rPr>
          <w:rFonts w:ascii="Calibri" w:hAnsi="Calibri"/>
          <w:sz w:val="24"/>
          <w:szCs w:val="24"/>
        </w:rPr>
        <w:t xml:space="preserve"> bond futures contract be most likely to deliver; i.e., which will be CTD?</w:t>
      </w:r>
      <w:r w:rsidR="0008348D">
        <w:rPr>
          <w:rFonts w:ascii="Calibri" w:hAnsi="Calibri"/>
          <w:sz w:val="24"/>
          <w:szCs w:val="24"/>
        </w:rPr>
        <w:br/>
        <w:t xml:space="preserve">     a) </w:t>
      </w:r>
      <w:r w:rsidRPr="0008348D">
        <w:rPr>
          <w:rFonts w:ascii="Calibri" w:hAnsi="Calibri"/>
          <w:sz w:val="24"/>
          <w:szCs w:val="24"/>
        </w:rPr>
        <w:t>Short-maturity with low coupon</w:t>
      </w:r>
      <w:ins w:id="5660" w:author="Aleksander Hansen" w:date="2013-02-15T17:09: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coupon</w:instrText>
      </w:r>
      <w:ins w:id="5661" w:author="Aleksander Hansen" w:date="2013-02-15T17:09:00Z">
        <w:r w:rsidR="00FF184E">
          <w:instrText xml:space="preserve">" </w:instrText>
        </w:r>
        <w:r w:rsidR="00FF184E">
          <w:rPr>
            <w:rFonts w:ascii="Calibri" w:hAnsi="Calibri"/>
            <w:sz w:val="24"/>
            <w:szCs w:val="24"/>
          </w:rPr>
          <w:fldChar w:fldCharType="end"/>
        </w:r>
      </w:ins>
      <w:r w:rsidR="0008348D">
        <w:rPr>
          <w:rFonts w:ascii="Calibri" w:hAnsi="Calibri"/>
          <w:sz w:val="24"/>
          <w:szCs w:val="24"/>
        </w:rPr>
        <w:br/>
        <w:t xml:space="preserve">     b) </w:t>
      </w:r>
      <w:r w:rsidRPr="0008348D">
        <w:rPr>
          <w:rFonts w:ascii="Calibri" w:hAnsi="Calibri"/>
          <w:sz w:val="24"/>
          <w:szCs w:val="24"/>
        </w:rPr>
        <w:t>Short-maturity with high coupon</w:t>
      </w:r>
      <w:r w:rsidR="0008348D">
        <w:rPr>
          <w:rFonts w:ascii="Calibri" w:hAnsi="Calibri"/>
          <w:sz w:val="24"/>
          <w:szCs w:val="24"/>
        </w:rPr>
        <w:br/>
        <w:t xml:space="preserve">     c) Long-maturity with low coupon</w:t>
      </w:r>
      <w:r w:rsidR="0008348D">
        <w:rPr>
          <w:rFonts w:ascii="Calibri" w:hAnsi="Calibri"/>
          <w:sz w:val="24"/>
          <w:szCs w:val="24"/>
        </w:rPr>
        <w:br/>
        <w:t xml:space="preserve">     d) </w:t>
      </w:r>
      <w:r w:rsidRPr="0008348D">
        <w:rPr>
          <w:rFonts w:ascii="Calibri" w:hAnsi="Calibri"/>
          <w:sz w:val="24"/>
          <w:szCs w:val="24"/>
        </w:rPr>
        <w:t>Long-maturity with high coupon</w:t>
      </w:r>
    </w:p>
    <w:p w14:paraId="52ECE904" w14:textId="7BA36027" w:rsidR="0008348D" w:rsidRDefault="006A2DE2" w:rsidP="00CD1C1B">
      <w:pPr>
        <w:pStyle w:val="Paragraph"/>
        <w:numPr>
          <w:ilvl w:val="1"/>
          <w:numId w:val="51"/>
        </w:numPr>
        <w:rPr>
          <w:rFonts w:ascii="Calibri" w:hAnsi="Calibri"/>
          <w:sz w:val="24"/>
          <w:szCs w:val="24"/>
        </w:rPr>
      </w:pPr>
      <w:r w:rsidRPr="0008348D">
        <w:rPr>
          <w:rFonts w:ascii="Calibri" w:hAnsi="Calibri"/>
          <w:sz w:val="24"/>
          <w:szCs w:val="24"/>
        </w:rPr>
        <w:t xml:space="preserve"> Each of the following is TRUE about the Eurodollar futures contract EXCEPT:</w:t>
      </w:r>
      <w:r w:rsidR="0008348D">
        <w:rPr>
          <w:rFonts w:ascii="Calibri" w:hAnsi="Calibri"/>
          <w:sz w:val="24"/>
          <w:szCs w:val="24"/>
        </w:rPr>
        <w:br/>
        <w:t xml:space="preserve">     a) </w:t>
      </w:r>
      <w:r w:rsidRPr="0008348D">
        <w:rPr>
          <w:rFonts w:ascii="Calibri" w:hAnsi="Calibri"/>
          <w:sz w:val="24"/>
          <w:szCs w:val="24"/>
        </w:rPr>
        <w:t xml:space="preserve">A Eurodollar is a dollar denominated deposit in a bank that is not located in the </w:t>
      </w:r>
      <w:r w:rsidR="0008348D">
        <w:rPr>
          <w:rFonts w:ascii="Calibri" w:hAnsi="Calibri"/>
          <w:sz w:val="24"/>
          <w:szCs w:val="24"/>
        </w:rPr>
        <w:t xml:space="preserve">     </w:t>
      </w:r>
      <w:r w:rsidRPr="0008348D">
        <w:rPr>
          <w:rFonts w:ascii="Calibri" w:hAnsi="Calibri"/>
          <w:sz w:val="24"/>
          <w:szCs w:val="24"/>
        </w:rPr>
        <w:t>United States</w:t>
      </w:r>
      <w:r w:rsidR="0008348D">
        <w:rPr>
          <w:rFonts w:ascii="Calibri" w:hAnsi="Calibri"/>
          <w:sz w:val="24"/>
          <w:szCs w:val="24"/>
        </w:rPr>
        <w:br/>
        <w:t xml:space="preserve">     b) </w:t>
      </w:r>
      <w:r w:rsidRPr="0008348D">
        <w:rPr>
          <w:rFonts w:ascii="Calibri" w:hAnsi="Calibri"/>
          <w:sz w:val="24"/>
          <w:szCs w:val="24"/>
        </w:rPr>
        <w:t>The long position in a Eurodollar future contract promises to borrow $1,000,000 at maturity and repay this principal</w:t>
      </w:r>
      <w:ins w:id="5662"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principal</w:instrText>
      </w:r>
      <w:ins w:id="5663" w:author="Aleksander Hansen" w:date="2013-02-15T16:38:00Z">
        <w:r w:rsidR="008A28C4">
          <w:instrText xml:space="preserve">" </w:instrText>
        </w:r>
        <w:r w:rsidR="008A28C4">
          <w:rPr>
            <w:rFonts w:ascii="Calibri" w:hAnsi="Calibri"/>
            <w:sz w:val="24"/>
            <w:szCs w:val="24"/>
          </w:rPr>
          <w:fldChar w:fldCharType="end"/>
        </w:r>
      </w:ins>
      <w:r w:rsidRPr="0008348D">
        <w:rPr>
          <w:rFonts w:ascii="Calibri" w:hAnsi="Calibri"/>
          <w:sz w:val="24"/>
          <w:szCs w:val="24"/>
        </w:rPr>
        <w:t xml:space="preserve"> three months later </w:t>
      </w:r>
      <w:r w:rsidR="0008348D">
        <w:rPr>
          <w:rFonts w:ascii="Calibri" w:hAnsi="Calibri"/>
          <w:sz w:val="24"/>
          <w:szCs w:val="24"/>
        </w:rPr>
        <w:br/>
        <w:t xml:space="preserve">     c) </w:t>
      </w:r>
      <w:r w:rsidRPr="0008348D">
        <w:rPr>
          <w:rFonts w:ascii="Calibri" w:hAnsi="Calibri"/>
          <w:sz w:val="24"/>
          <w:szCs w:val="24"/>
        </w:rPr>
        <w:t>The notional</w:t>
      </w:r>
      <w:ins w:id="5664" w:author="Aleksander Hansen" w:date="2013-02-15T16:41: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notional</w:instrText>
      </w:r>
      <w:ins w:id="5665" w:author="Aleksander Hansen" w:date="2013-02-15T16:41:00Z">
        <w:r w:rsidR="008A28C4">
          <w:instrText xml:space="preserve">" </w:instrText>
        </w:r>
        <w:r w:rsidR="008A28C4">
          <w:rPr>
            <w:rFonts w:ascii="Calibri" w:hAnsi="Calibri"/>
            <w:sz w:val="24"/>
            <w:szCs w:val="24"/>
          </w:rPr>
          <w:fldChar w:fldCharType="end"/>
        </w:r>
      </w:ins>
      <w:r w:rsidRPr="0008348D">
        <w:rPr>
          <w:rFonts w:ascii="Calibri" w:hAnsi="Calibri"/>
          <w:sz w:val="24"/>
          <w:szCs w:val="24"/>
        </w:rPr>
        <w:t xml:space="preserve"> value of a single Eurodollar futures contract is $1,000,000 with delivery months of March, June, September and December</w:t>
      </w:r>
      <w:r w:rsidR="0008348D">
        <w:rPr>
          <w:rFonts w:ascii="Calibri" w:hAnsi="Calibri"/>
          <w:sz w:val="24"/>
          <w:szCs w:val="24"/>
        </w:rPr>
        <w:br/>
        <w:t xml:space="preserve">     d) </w:t>
      </w:r>
      <w:r w:rsidRPr="0008348D">
        <w:rPr>
          <w:rFonts w:ascii="Calibri" w:hAnsi="Calibri"/>
          <w:sz w:val="24"/>
          <w:szCs w:val="24"/>
        </w:rPr>
        <w:t>The short position in a Eurodollar futures contract gains when the LIBOR</w:t>
      </w:r>
      <w:ins w:id="5666" w:author="Aleksander Hansen" w:date="2013-02-15T16:37:00Z">
        <w:r w:rsidR="008A28C4">
          <w:rPr>
            <w:rFonts w:ascii="Calibri" w:hAnsi="Calibri"/>
            <w:sz w:val="24"/>
            <w:szCs w:val="24"/>
          </w:rPr>
          <w:fldChar w:fldCharType="begin"/>
        </w:r>
        <w:r w:rsidR="008A28C4">
          <w:instrText xml:space="preserve"> XE "</w:instrText>
        </w:r>
      </w:ins>
      <w:ins w:id="5667" w:author="Aleksander Hansen" w:date="2013-02-10T14:20:00Z">
        <w:r w:rsidR="008A28C4">
          <w:instrText>LIBOR</w:instrText>
        </w:r>
      </w:ins>
      <w:ins w:id="5668" w:author="Aleksander Hansen" w:date="2013-02-15T16:37:00Z">
        <w:r w:rsidR="008A28C4">
          <w:instrText xml:space="preserve">" </w:instrText>
        </w:r>
        <w:r w:rsidR="008A28C4">
          <w:rPr>
            <w:rFonts w:ascii="Calibri" w:hAnsi="Calibri"/>
            <w:sz w:val="24"/>
            <w:szCs w:val="24"/>
          </w:rPr>
          <w:fldChar w:fldCharType="end"/>
        </w:r>
      </w:ins>
      <w:r w:rsidRPr="0008348D">
        <w:rPr>
          <w:rFonts w:ascii="Calibri" w:hAnsi="Calibri"/>
          <w:sz w:val="24"/>
          <w:szCs w:val="24"/>
        </w:rPr>
        <w:t xml:space="preserve"> interest</w:t>
      </w:r>
      <w:ins w:id="5669"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5670" w:author="Aleksander Hansen" w:date="2013-02-15T16:38:00Z">
        <w:r w:rsidR="008A28C4">
          <w:instrText xml:space="preserve">" </w:instrText>
        </w:r>
        <w:r w:rsidR="008A28C4">
          <w:rPr>
            <w:rFonts w:ascii="Calibri" w:hAnsi="Calibri"/>
            <w:sz w:val="24"/>
            <w:szCs w:val="24"/>
          </w:rPr>
          <w:fldChar w:fldCharType="end"/>
        </w:r>
      </w:ins>
      <w:r w:rsidRPr="0008348D">
        <w:rPr>
          <w:rFonts w:ascii="Calibri" w:hAnsi="Calibri"/>
          <w:sz w:val="24"/>
          <w:szCs w:val="24"/>
        </w:rPr>
        <w:t xml:space="preserve"> rate increases</w:t>
      </w:r>
    </w:p>
    <w:p w14:paraId="6589D446" w14:textId="74B500C6" w:rsidR="006A2DE2" w:rsidRPr="0008348D" w:rsidRDefault="006A2DE2" w:rsidP="00CD1C1B">
      <w:pPr>
        <w:pStyle w:val="Paragraph"/>
        <w:numPr>
          <w:ilvl w:val="1"/>
          <w:numId w:val="51"/>
        </w:numPr>
        <w:rPr>
          <w:rFonts w:ascii="Calibri" w:hAnsi="Calibri"/>
          <w:sz w:val="24"/>
          <w:szCs w:val="24"/>
        </w:rPr>
      </w:pPr>
      <w:r w:rsidRPr="0008348D">
        <w:rPr>
          <w:rFonts w:ascii="Calibri" w:hAnsi="Calibri"/>
          <w:sz w:val="24"/>
          <w:szCs w:val="24"/>
        </w:rPr>
        <w:t>If a bond</w:t>
      </w:r>
      <w:ins w:id="5671" w:author="Aleksander Hansen" w:date="2013-02-15T17:07: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bond</w:instrText>
      </w:r>
      <w:ins w:id="5672" w:author="Aleksander Hansen" w:date="2013-02-15T17:07:00Z">
        <w:r w:rsidR="00FF184E">
          <w:instrText xml:space="preserve">" </w:instrText>
        </w:r>
        <w:r w:rsidR="00FF184E">
          <w:rPr>
            <w:rFonts w:ascii="Calibri" w:hAnsi="Calibri"/>
            <w:sz w:val="24"/>
            <w:szCs w:val="24"/>
          </w:rPr>
          <w:fldChar w:fldCharType="end"/>
        </w:r>
      </w:ins>
      <w:r w:rsidRPr="0008348D">
        <w:rPr>
          <w:rFonts w:ascii="Calibri" w:hAnsi="Calibri"/>
          <w:sz w:val="24"/>
          <w:szCs w:val="24"/>
        </w:rPr>
        <w:t xml:space="preserve"> portfolio with a duration of 9.0 years is hedged with futures contracts in which the underlying asset has a duration of only 3.0 years, but the volatility of the 3-year interest</w:t>
      </w:r>
      <w:ins w:id="5673"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5674" w:author="Aleksander Hansen" w:date="2013-02-15T16:38:00Z">
        <w:r w:rsidR="008A28C4">
          <w:instrText xml:space="preserve">" </w:instrText>
        </w:r>
        <w:r w:rsidR="008A28C4">
          <w:rPr>
            <w:rFonts w:ascii="Calibri" w:hAnsi="Calibri"/>
            <w:sz w:val="24"/>
            <w:szCs w:val="24"/>
          </w:rPr>
          <w:fldChar w:fldCharType="end"/>
        </w:r>
      </w:ins>
      <w:r w:rsidRPr="0008348D">
        <w:rPr>
          <w:rFonts w:ascii="Calibri" w:hAnsi="Calibri"/>
          <w:sz w:val="24"/>
          <w:szCs w:val="24"/>
        </w:rPr>
        <w:t xml:space="preserve"> rate is greater than the volatility of the 9-year interest rate, what is the likely impact on a duration-based hedge</w:t>
      </w:r>
      <w:ins w:id="5675" w:author="Aleksander Hansen" w:date="2013-02-15T16:51: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hedge</w:instrText>
      </w:r>
      <w:ins w:id="5676" w:author="Aleksander Hansen" w:date="2013-02-15T16:51:00Z">
        <w:r w:rsidR="00AC5507">
          <w:instrText xml:space="preserve">" </w:instrText>
        </w:r>
        <w:r w:rsidR="00AC5507">
          <w:rPr>
            <w:rFonts w:ascii="Calibri" w:hAnsi="Calibri"/>
            <w:sz w:val="24"/>
            <w:szCs w:val="24"/>
          </w:rPr>
          <w:fldChar w:fldCharType="end"/>
        </w:r>
      </w:ins>
      <w:r w:rsidRPr="0008348D">
        <w:rPr>
          <w:rFonts w:ascii="Calibri" w:hAnsi="Calibri"/>
          <w:sz w:val="24"/>
          <w:szCs w:val="24"/>
        </w:rPr>
        <w:t>?</w:t>
      </w:r>
      <w:r w:rsidR="0008348D" w:rsidRPr="0008348D">
        <w:rPr>
          <w:rFonts w:ascii="Calibri" w:hAnsi="Calibri"/>
          <w:sz w:val="24"/>
          <w:szCs w:val="24"/>
        </w:rPr>
        <w:br/>
        <w:t xml:space="preserve">         a) </w:t>
      </w:r>
      <w:r w:rsidRPr="0008348D">
        <w:rPr>
          <w:rFonts w:ascii="Calibri" w:hAnsi="Calibri"/>
          <w:sz w:val="24"/>
          <w:szCs w:val="24"/>
        </w:rPr>
        <w:t>The portfolio is likely to be over-hedged</w:t>
      </w:r>
      <w:r w:rsidR="0008348D" w:rsidRPr="0008348D">
        <w:rPr>
          <w:rFonts w:ascii="Calibri" w:hAnsi="Calibri"/>
          <w:sz w:val="24"/>
          <w:szCs w:val="24"/>
        </w:rPr>
        <w:br/>
        <w:t xml:space="preserve">         b) </w:t>
      </w:r>
      <w:r w:rsidRPr="0008348D">
        <w:rPr>
          <w:rFonts w:ascii="Calibri" w:hAnsi="Calibri"/>
          <w:sz w:val="24"/>
          <w:szCs w:val="24"/>
        </w:rPr>
        <w:t>The portfolio is likely to be under-hedged</w:t>
      </w:r>
      <w:r w:rsidR="0008348D" w:rsidRPr="0008348D">
        <w:rPr>
          <w:rFonts w:ascii="Calibri" w:hAnsi="Calibri"/>
          <w:sz w:val="24"/>
          <w:szCs w:val="24"/>
        </w:rPr>
        <w:br/>
        <w:t xml:space="preserve">         c) </w:t>
      </w:r>
      <w:r w:rsidRPr="0008348D">
        <w:rPr>
          <w:rFonts w:ascii="Calibri" w:hAnsi="Calibri"/>
          <w:sz w:val="24"/>
          <w:szCs w:val="24"/>
        </w:rPr>
        <w:t>The portfolio will be correctly hedged because volatility does not enter into the duration hedge</w:t>
      </w:r>
      <w:r w:rsidR="0008348D" w:rsidRPr="0008348D">
        <w:rPr>
          <w:rFonts w:ascii="Calibri" w:hAnsi="Calibri"/>
          <w:sz w:val="24"/>
          <w:szCs w:val="24"/>
        </w:rPr>
        <w:br/>
        <w:t xml:space="preserve">         d) </w:t>
      </w:r>
      <w:r w:rsidRPr="0008348D">
        <w:rPr>
          <w:rFonts w:ascii="Calibri" w:hAnsi="Calibri"/>
          <w:sz w:val="24"/>
          <w:szCs w:val="24"/>
        </w:rPr>
        <w:t>The portfolio will be correctly hedged because more hedge contracts (~ 3X) will simply equate the value (dollar) durations of the portfolio and the hedging instruments</w:t>
      </w:r>
    </w:p>
    <w:p w14:paraId="2F2A4829" w14:textId="062BC9DB" w:rsidR="00007DCE" w:rsidRPr="006A2DE2" w:rsidRDefault="00007DCE" w:rsidP="006A2DE2">
      <w:pPr>
        <w:pStyle w:val="Heading3"/>
        <w:rPr>
          <w:rFonts w:ascii="Cambria" w:hAnsi="Cambria"/>
          <w:sz w:val="22"/>
          <w:szCs w:val="22"/>
          <w:lang w:bidi="en-US"/>
        </w:rPr>
      </w:pPr>
      <w:bookmarkStart w:id="5677" w:name="_Toc222580682"/>
      <w:r>
        <w:t>Answers</w:t>
      </w:r>
      <w:bookmarkEnd w:id="5677"/>
      <w:r w:rsidRPr="008568A7">
        <w:t xml:space="preserve">  </w:t>
      </w:r>
    </w:p>
    <w:p w14:paraId="6AB159B4" w14:textId="0E36E3F2" w:rsidR="006A2DE2" w:rsidRDefault="007255D6" w:rsidP="006A2DE2">
      <w:pPr>
        <w:pStyle w:val="Paragraph"/>
        <w:rPr>
          <w:rFonts w:ascii="Calibri" w:hAnsi="Calibri"/>
          <w:sz w:val="24"/>
          <w:szCs w:val="24"/>
        </w:rPr>
      </w:pPr>
      <w:r w:rsidRPr="006A2DE2">
        <w:rPr>
          <w:rFonts w:ascii="Calibri" w:hAnsi="Calibri"/>
          <w:bCs/>
          <w:sz w:val="24"/>
          <w:szCs w:val="24"/>
        </w:rPr>
        <w:t>168.5. B. 4.947%</w:t>
      </w:r>
      <w:r w:rsidRPr="006A2DE2">
        <w:rPr>
          <w:rFonts w:ascii="Calibri" w:hAnsi="Calibri"/>
          <w:sz w:val="24"/>
          <w:szCs w:val="24"/>
        </w:rPr>
        <w:br/>
        <w:t>365/360*</w:t>
      </w:r>
      <w:del w:id="5678" w:author="Aleksander Hansen" w:date="2013-02-14T14:01:00Z">
        <w:r w:rsidRPr="006A2DE2" w:rsidDel="008B44BC">
          <w:rPr>
            <w:rFonts w:ascii="Calibri" w:hAnsi="Calibri"/>
            <w:sz w:val="24"/>
            <w:szCs w:val="24"/>
          </w:rPr>
          <w:delText>LN(</w:delText>
        </w:r>
      </w:del>
      <w:ins w:id="5679" w:author="Aleksander Hansen" w:date="2013-02-14T14:01:00Z">
        <w:r w:rsidR="008B44BC" w:rsidRPr="006A2DE2">
          <w:rPr>
            <w:rFonts w:ascii="Calibri" w:hAnsi="Calibri"/>
            <w:sz w:val="24"/>
            <w:szCs w:val="24"/>
          </w:rPr>
          <w:t>LN (</w:t>
        </w:r>
      </w:ins>
      <w:r w:rsidRPr="006A2DE2">
        <w:rPr>
          <w:rFonts w:ascii="Calibri" w:hAnsi="Calibri"/>
          <w:sz w:val="24"/>
          <w:szCs w:val="24"/>
        </w:rPr>
        <w:t>1+5%) = 4.947%</w:t>
      </w:r>
    </w:p>
    <w:p w14:paraId="094681D5" w14:textId="0CE97B59" w:rsidR="006A2DE2" w:rsidRDefault="007255D6" w:rsidP="006A2DE2">
      <w:pPr>
        <w:pStyle w:val="Paragraph"/>
        <w:rPr>
          <w:rFonts w:ascii="Calibri" w:hAnsi="Calibri"/>
          <w:sz w:val="24"/>
          <w:szCs w:val="24"/>
        </w:rPr>
      </w:pPr>
      <w:r w:rsidRPr="006A2DE2">
        <w:rPr>
          <w:rFonts w:ascii="Calibri" w:hAnsi="Calibri"/>
          <w:sz w:val="24"/>
          <w:szCs w:val="24"/>
        </w:rPr>
        <w:t xml:space="preserve"> </w:t>
      </w:r>
      <w:r w:rsidR="006A2DE2" w:rsidRPr="006A2DE2">
        <w:rPr>
          <w:rFonts w:ascii="Calibri" w:hAnsi="Calibri"/>
          <w:bCs/>
          <w:sz w:val="24"/>
          <w:szCs w:val="24"/>
        </w:rPr>
        <w:t>171.4. B. Short-maturity with high coupon</w:t>
      </w:r>
      <w:ins w:id="5680" w:author="Aleksander Hansen" w:date="2013-02-15T17:09:00Z">
        <w:r w:rsidR="00FF184E">
          <w:rPr>
            <w:rFonts w:ascii="Calibri" w:hAnsi="Calibri"/>
            <w:bCs/>
            <w:sz w:val="24"/>
            <w:szCs w:val="24"/>
          </w:rPr>
          <w:fldChar w:fldCharType="begin"/>
        </w:r>
        <w:r w:rsidR="00FF184E">
          <w:instrText xml:space="preserve"> XE "</w:instrText>
        </w:r>
      </w:ins>
      <w:r w:rsidR="00FF184E" w:rsidRPr="008568A7">
        <w:rPr>
          <w:rFonts w:ascii="Calibri" w:hAnsi="Calibri"/>
        </w:rPr>
        <w:instrText>coupon</w:instrText>
      </w:r>
      <w:ins w:id="5681" w:author="Aleksander Hansen" w:date="2013-02-15T17:09:00Z">
        <w:r w:rsidR="00FF184E">
          <w:instrText xml:space="preserve">" </w:instrText>
        </w:r>
        <w:r w:rsidR="00FF184E">
          <w:rPr>
            <w:rFonts w:ascii="Calibri" w:hAnsi="Calibri"/>
            <w:bCs/>
            <w:sz w:val="24"/>
            <w:szCs w:val="24"/>
          </w:rPr>
          <w:fldChar w:fldCharType="end"/>
        </w:r>
      </w:ins>
      <w:r w:rsidR="006A2DE2" w:rsidRPr="006A2DE2">
        <w:rPr>
          <w:rFonts w:ascii="Calibri" w:hAnsi="Calibri"/>
          <w:sz w:val="24"/>
          <w:szCs w:val="24"/>
        </w:rPr>
        <w:br/>
        <w:t>If yields are low (&lt; 6%), favors low duration bonds;</w:t>
      </w:r>
      <w:r w:rsidR="006A2DE2" w:rsidRPr="006A2DE2">
        <w:rPr>
          <w:rFonts w:ascii="Calibri" w:hAnsi="Calibri"/>
          <w:sz w:val="24"/>
          <w:szCs w:val="24"/>
        </w:rPr>
        <w:br/>
        <w:t xml:space="preserve">If yields are high (&gt;6%), favors high duration bonds; </w:t>
      </w:r>
    </w:p>
    <w:p w14:paraId="70EF7449" w14:textId="6C9B4D79" w:rsidR="006A2DE2" w:rsidRDefault="006A2DE2" w:rsidP="006A2DE2">
      <w:pPr>
        <w:pStyle w:val="Paragraph"/>
        <w:rPr>
          <w:rFonts w:ascii="Calibri" w:hAnsi="Calibri"/>
          <w:sz w:val="24"/>
          <w:szCs w:val="24"/>
        </w:rPr>
      </w:pPr>
      <w:r w:rsidRPr="006A2DE2">
        <w:rPr>
          <w:rFonts w:ascii="Calibri" w:hAnsi="Calibri"/>
          <w:bCs/>
          <w:sz w:val="24"/>
          <w:szCs w:val="24"/>
        </w:rPr>
        <w:t>172.4. B. The $1 MM is a notional</w:t>
      </w:r>
      <w:ins w:id="5682" w:author="Aleksander Hansen" w:date="2013-02-15T16:41:00Z">
        <w:r w:rsidR="008A28C4">
          <w:rPr>
            <w:rFonts w:ascii="Calibri" w:hAnsi="Calibri"/>
            <w:bCs/>
            <w:sz w:val="24"/>
            <w:szCs w:val="24"/>
          </w:rPr>
          <w:fldChar w:fldCharType="begin"/>
        </w:r>
        <w:r w:rsidR="008A28C4">
          <w:instrText xml:space="preserve"> XE "</w:instrText>
        </w:r>
      </w:ins>
      <w:r w:rsidR="008A28C4" w:rsidRPr="008568A7">
        <w:rPr>
          <w:rFonts w:ascii="Calibri" w:hAnsi="Calibri"/>
        </w:rPr>
        <w:instrText>notional</w:instrText>
      </w:r>
      <w:ins w:id="5683" w:author="Aleksander Hansen" w:date="2013-02-15T16:41:00Z">
        <w:r w:rsidR="008A28C4">
          <w:instrText xml:space="preserve">" </w:instrText>
        </w:r>
        <w:r w:rsidR="008A28C4">
          <w:rPr>
            <w:rFonts w:ascii="Calibri" w:hAnsi="Calibri"/>
            <w:bCs/>
            <w:sz w:val="24"/>
            <w:szCs w:val="24"/>
          </w:rPr>
          <w:fldChar w:fldCharType="end"/>
        </w:r>
      </w:ins>
      <w:r w:rsidRPr="006A2DE2">
        <w:rPr>
          <w:rFonts w:ascii="Calibri" w:hAnsi="Calibri"/>
          <w:bCs/>
          <w:sz w:val="24"/>
          <w:szCs w:val="24"/>
        </w:rPr>
        <w:t xml:space="preserve"> reference with the contract settling at maturity; the long does not actually borrow the $1 MM.</w:t>
      </w:r>
      <w:r w:rsidRPr="006A2DE2">
        <w:rPr>
          <w:rFonts w:ascii="Calibri" w:hAnsi="Calibri"/>
          <w:sz w:val="24"/>
          <w:szCs w:val="24"/>
        </w:rPr>
        <w:br/>
        <w:t>In regard to (A), (C) and (D), EACH is TRUE</w:t>
      </w:r>
    </w:p>
    <w:p w14:paraId="2D4CFF4B" w14:textId="146EDF99" w:rsidR="006A2DE2" w:rsidRPr="006A2DE2" w:rsidRDefault="006A2DE2" w:rsidP="006A2DE2">
      <w:pPr>
        <w:pStyle w:val="Paragraph"/>
        <w:rPr>
          <w:rFonts w:ascii="Calibri" w:hAnsi="Calibri"/>
          <w:sz w:val="24"/>
          <w:szCs w:val="24"/>
          <w:lang w:bidi="ar-SA"/>
        </w:rPr>
      </w:pPr>
      <w:r w:rsidRPr="006A2DE2">
        <w:rPr>
          <w:rFonts w:ascii="Calibri" w:hAnsi="Calibri"/>
          <w:bCs/>
          <w:sz w:val="24"/>
          <w:szCs w:val="24"/>
        </w:rPr>
        <w:t>173.4. A. The portfolio is likely to be over-hedged</w:t>
      </w:r>
      <w:r w:rsidRPr="006A2DE2">
        <w:rPr>
          <w:rFonts w:ascii="Calibri" w:hAnsi="Calibri"/>
          <w:sz w:val="24"/>
          <w:szCs w:val="24"/>
        </w:rPr>
        <w:br/>
        <w:t>In regard to (D), it is true that the hedge</w:t>
      </w:r>
      <w:ins w:id="5684" w:author="Aleksander Hansen" w:date="2013-02-15T16:51: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hedge</w:instrText>
      </w:r>
      <w:ins w:id="5685" w:author="Aleksander Hansen" w:date="2013-02-15T16:51:00Z">
        <w:r w:rsidR="00AC5507">
          <w:instrText xml:space="preserve">" </w:instrText>
        </w:r>
        <w:r w:rsidR="00AC5507">
          <w:rPr>
            <w:rFonts w:ascii="Calibri" w:hAnsi="Calibri"/>
            <w:sz w:val="24"/>
            <w:szCs w:val="24"/>
          </w:rPr>
          <w:fldChar w:fldCharType="end"/>
        </w:r>
      </w:ins>
      <w:r w:rsidRPr="006A2DE2">
        <w:rPr>
          <w:rFonts w:ascii="Calibri" w:hAnsi="Calibri"/>
          <w:sz w:val="24"/>
          <w:szCs w:val="24"/>
        </w:rPr>
        <w:t xml:space="preserve"> will equate the dollar durations and this would be correct under the naive assumption of SMALL, PARALLEL shifts in the yield</w:t>
      </w:r>
      <w:ins w:id="5686"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yield</w:instrText>
      </w:r>
      <w:ins w:id="5687" w:author="Aleksander Hansen" w:date="2013-02-15T17:05:00Z">
        <w:r w:rsidR="00FF184E">
          <w:instrText xml:space="preserve">" </w:instrText>
        </w:r>
        <w:r w:rsidR="00FF184E">
          <w:rPr>
            <w:rFonts w:ascii="Calibri" w:hAnsi="Calibri"/>
            <w:sz w:val="24"/>
            <w:szCs w:val="24"/>
          </w:rPr>
          <w:fldChar w:fldCharType="end"/>
        </w:r>
      </w:ins>
      <w:r w:rsidRPr="006A2DE2">
        <w:rPr>
          <w:rFonts w:ascii="Calibri" w:hAnsi="Calibri"/>
          <w:sz w:val="24"/>
          <w:szCs w:val="24"/>
        </w:rPr>
        <w:t xml:space="preserve"> curve. But the higher volatility of the short-rate is a realistic violation of the assumption and will imply over-hedging. </w:t>
      </w:r>
    </w:p>
    <w:p w14:paraId="7711B579" w14:textId="5FB6CF3D" w:rsidR="005F2397" w:rsidRPr="008568A7" w:rsidRDefault="005F2397" w:rsidP="005F2397">
      <w:pPr>
        <w:rPr>
          <w:rFonts w:ascii="Calibri" w:hAnsi="Calibri"/>
        </w:rPr>
      </w:pPr>
      <w:r w:rsidRPr="008568A7">
        <w:rPr>
          <w:rFonts w:ascii="Calibri" w:hAnsi="Calibri"/>
        </w:rPr>
        <w:br w:type="page"/>
      </w:r>
    </w:p>
    <w:p w14:paraId="7D6BD7D7" w14:textId="60401BB6" w:rsidR="005F2397" w:rsidRPr="008568A7" w:rsidRDefault="005F2397" w:rsidP="00944F42">
      <w:pPr>
        <w:pStyle w:val="Heading1"/>
        <w:rPr>
          <w:rFonts w:ascii="Calibri" w:hAnsi="Calibri"/>
        </w:rPr>
      </w:pPr>
      <w:bookmarkStart w:id="5688" w:name="_Toc254797388"/>
      <w:bookmarkStart w:id="5689" w:name="_Toc222580683"/>
      <w:r w:rsidRPr="008568A7">
        <w:rPr>
          <w:rFonts w:ascii="Calibri" w:hAnsi="Calibri"/>
        </w:rPr>
        <w:t>Hull</w:t>
      </w:r>
      <w:ins w:id="5690"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5691" w:author="Aleksander Hansen" w:date="2013-02-15T16:38:00Z">
        <w:r w:rsidR="008A28C4">
          <w:instrText xml:space="preserve">" </w:instrText>
        </w:r>
        <w:r w:rsidR="008A28C4">
          <w:rPr>
            <w:rFonts w:ascii="Calibri" w:hAnsi="Calibri"/>
          </w:rPr>
          <w:fldChar w:fldCharType="end"/>
        </w:r>
      </w:ins>
      <w:r w:rsidRPr="008568A7">
        <w:rPr>
          <w:rFonts w:ascii="Calibri" w:hAnsi="Calibri"/>
        </w:rPr>
        <w:t>, Chapter 7: Swaps</w:t>
      </w:r>
      <w:bookmarkEnd w:id="5688"/>
      <w:bookmarkEnd w:id="5689"/>
    </w:p>
    <w:p w14:paraId="2D446119" w14:textId="77777777" w:rsidR="005F2397" w:rsidRPr="008568A7" w:rsidRDefault="00AC0915" w:rsidP="005F2397">
      <w:pPr>
        <w:rPr>
          <w:rFonts w:ascii="Calibri" w:hAnsi="Calibri"/>
        </w:rPr>
      </w:pPr>
      <w:r w:rsidRPr="008568A7">
        <w:rPr>
          <w:rFonts w:ascii="Calibri" w:hAnsi="Calibri"/>
          <w:noProof/>
        </w:rPr>
        <mc:AlternateContent>
          <mc:Choice Requires="wps">
            <w:drawing>
              <wp:anchor distT="0" distB="0" distL="114300" distR="114300" simplePos="0" relativeHeight="251701760" behindDoc="0" locked="0" layoutInCell="1" allowOverlap="1" wp14:anchorId="46B478BC" wp14:editId="3CEF81E2">
                <wp:simplePos x="0" y="0"/>
                <wp:positionH relativeFrom="column">
                  <wp:posOffset>304800</wp:posOffset>
                </wp:positionH>
                <wp:positionV relativeFrom="paragraph">
                  <wp:posOffset>320040</wp:posOffset>
                </wp:positionV>
                <wp:extent cx="5829300" cy="6289675"/>
                <wp:effectExtent l="0" t="0" r="12700" b="9525"/>
                <wp:wrapSquare wrapText="bothSides"/>
                <wp:docPr id="239" name="Text Box 239"/>
                <wp:cNvGraphicFramePr/>
                <a:graphic xmlns:a="http://schemas.openxmlformats.org/drawingml/2006/main">
                  <a:graphicData uri="http://schemas.microsoft.com/office/word/2010/wordprocessingShape">
                    <wps:wsp>
                      <wps:cNvSpPr txBox="1"/>
                      <wps:spPr>
                        <a:xfrm>
                          <a:off x="0" y="0"/>
                          <a:ext cx="5829300" cy="628967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29E9B6" w14:textId="77777777" w:rsidR="003D168C" w:rsidRPr="005368C2" w:rsidRDefault="003D168C" w:rsidP="00AC0915">
                            <w:pPr>
                              <w:rPr>
                                <w:b/>
                              </w:rPr>
                            </w:pPr>
                            <w:r w:rsidRPr="005368C2">
                              <w:rPr>
                                <w:b/>
                              </w:rPr>
                              <w:t>Learning Outcomes:</w:t>
                            </w:r>
                          </w:p>
                          <w:p w14:paraId="1FF7D6CB" w14:textId="77777777" w:rsidR="003D168C" w:rsidRPr="005368C2" w:rsidRDefault="003D168C" w:rsidP="00AC0915"/>
                          <w:p w14:paraId="01F7DDE6" w14:textId="77777777" w:rsidR="003D168C" w:rsidRPr="005368C2" w:rsidRDefault="003D168C" w:rsidP="00AC0915">
                            <w:r w:rsidRPr="00AC0915">
                              <w:rPr>
                                <w:b/>
                              </w:rPr>
                              <w:t>Explain</w:t>
                            </w:r>
                            <w:r w:rsidRPr="005368C2">
                              <w:t xml:space="preserve"> the mechanics of a plain vanilla interest rate swap and compute its cash flows. </w:t>
                            </w:r>
                          </w:p>
                          <w:p w14:paraId="1D088438" w14:textId="77777777" w:rsidR="003D168C" w:rsidRPr="00AC0915" w:rsidRDefault="003D168C" w:rsidP="00AC0915">
                            <w:pPr>
                              <w:rPr>
                                <w:sz w:val="16"/>
                                <w:szCs w:val="16"/>
                              </w:rPr>
                            </w:pPr>
                          </w:p>
                          <w:p w14:paraId="6AC50CA5" w14:textId="77777777" w:rsidR="003D168C" w:rsidRDefault="003D168C" w:rsidP="00AC0915">
                            <w:r w:rsidRPr="00AC0915">
                              <w:rPr>
                                <w:b/>
                              </w:rPr>
                              <w:t>Explain</w:t>
                            </w:r>
                            <w:r w:rsidRPr="005368C2">
                              <w:t xml:space="preserve"> how a plain vanilla interest rate swap can be used to transform an asset or a liability and calculate the resulting cash flows. </w:t>
                            </w:r>
                          </w:p>
                          <w:p w14:paraId="2482FE8B" w14:textId="77777777" w:rsidR="003D168C" w:rsidRPr="00AC0915" w:rsidRDefault="003D168C" w:rsidP="00AC0915">
                            <w:pPr>
                              <w:rPr>
                                <w:sz w:val="16"/>
                                <w:szCs w:val="16"/>
                              </w:rPr>
                            </w:pPr>
                          </w:p>
                          <w:p w14:paraId="506BE3DA" w14:textId="77777777" w:rsidR="003D168C" w:rsidRDefault="003D168C" w:rsidP="00AC0915">
                            <w:r w:rsidRPr="00AC0915">
                              <w:rPr>
                                <w:b/>
                              </w:rPr>
                              <w:t>Explain</w:t>
                            </w:r>
                            <w:r w:rsidRPr="005368C2">
                              <w:t xml:space="preserve"> the role of financial intermediaries in the swaps market. </w:t>
                            </w:r>
                          </w:p>
                          <w:p w14:paraId="5610F55D" w14:textId="77777777" w:rsidR="003D168C" w:rsidRPr="00AC0915" w:rsidRDefault="003D168C" w:rsidP="00AC0915">
                            <w:pPr>
                              <w:rPr>
                                <w:sz w:val="16"/>
                                <w:szCs w:val="16"/>
                              </w:rPr>
                            </w:pPr>
                          </w:p>
                          <w:p w14:paraId="63A1E273" w14:textId="77777777" w:rsidR="003D168C" w:rsidRDefault="003D168C" w:rsidP="00AC0915">
                            <w:r w:rsidRPr="00AC0915">
                              <w:rPr>
                                <w:b/>
                              </w:rPr>
                              <w:t>Describe</w:t>
                            </w:r>
                            <w:r w:rsidRPr="005368C2">
                              <w:t xml:space="preserve"> the role of the confirmation in a swap transaction. </w:t>
                            </w:r>
                          </w:p>
                          <w:p w14:paraId="547944AC" w14:textId="77777777" w:rsidR="003D168C" w:rsidRPr="00AC0915" w:rsidRDefault="003D168C" w:rsidP="00AC0915">
                            <w:pPr>
                              <w:rPr>
                                <w:sz w:val="16"/>
                                <w:szCs w:val="16"/>
                              </w:rPr>
                            </w:pPr>
                          </w:p>
                          <w:p w14:paraId="4B4C4DBB" w14:textId="77777777" w:rsidR="003D168C" w:rsidRDefault="003D168C" w:rsidP="00AC0915">
                            <w:r w:rsidRPr="00AC0915">
                              <w:rPr>
                                <w:b/>
                              </w:rPr>
                              <w:t>Describe</w:t>
                            </w:r>
                            <w:r w:rsidRPr="005368C2">
                              <w:t xml:space="preserve"> the comparative advantage argument for the existence of interest rate swaps and discuss some of the criticisms of this argument. </w:t>
                            </w:r>
                          </w:p>
                          <w:p w14:paraId="494ED134" w14:textId="77777777" w:rsidR="003D168C" w:rsidRPr="00AC0915" w:rsidRDefault="003D168C" w:rsidP="00AC0915">
                            <w:pPr>
                              <w:rPr>
                                <w:sz w:val="16"/>
                                <w:szCs w:val="16"/>
                              </w:rPr>
                            </w:pPr>
                          </w:p>
                          <w:p w14:paraId="6FBCA2A9" w14:textId="77777777" w:rsidR="003D168C" w:rsidRDefault="003D168C" w:rsidP="00AC0915">
                            <w:r w:rsidRPr="00AC0915">
                              <w:rPr>
                                <w:b/>
                              </w:rPr>
                              <w:t>Explain</w:t>
                            </w:r>
                            <w:r w:rsidRPr="005368C2">
                              <w:t xml:space="preserve"> how the discount rates in a plain vanilla interest rate swap are computed. </w:t>
                            </w:r>
                          </w:p>
                          <w:p w14:paraId="32B92761" w14:textId="77777777" w:rsidR="003D168C" w:rsidRPr="00AC0915" w:rsidRDefault="003D168C" w:rsidP="00AC0915">
                            <w:pPr>
                              <w:rPr>
                                <w:sz w:val="16"/>
                                <w:szCs w:val="16"/>
                              </w:rPr>
                            </w:pPr>
                          </w:p>
                          <w:p w14:paraId="042882FE" w14:textId="5E468EFF" w:rsidR="003D168C" w:rsidRDefault="003D168C" w:rsidP="00AC0915">
                            <w:r w:rsidRPr="00AC0915">
                              <w:rPr>
                                <w:b/>
                              </w:rPr>
                              <w:t>Calculate</w:t>
                            </w:r>
                            <w:r w:rsidRPr="005368C2">
                              <w:t xml:space="preserve"> the value of a plain vanilla interest rate swap based on two simultaneous bond positions. </w:t>
                            </w:r>
                          </w:p>
                          <w:p w14:paraId="2135FA14" w14:textId="77777777" w:rsidR="003D168C" w:rsidRPr="00AC0915" w:rsidRDefault="003D168C" w:rsidP="00AC0915">
                            <w:pPr>
                              <w:rPr>
                                <w:sz w:val="16"/>
                                <w:szCs w:val="16"/>
                              </w:rPr>
                            </w:pPr>
                          </w:p>
                          <w:p w14:paraId="2EC7A6C3" w14:textId="3395825A" w:rsidR="003D168C" w:rsidRDefault="003D168C" w:rsidP="00AC0915">
                            <w:r w:rsidRPr="00AC0915">
                              <w:rPr>
                                <w:b/>
                              </w:rPr>
                              <w:t>Calculate</w:t>
                            </w:r>
                            <w:r w:rsidRPr="005368C2">
                              <w:t xml:space="preserve"> the value of a plain vanilla interest rate swap from a sequence of forward rate agreements (FRAs). </w:t>
                            </w:r>
                          </w:p>
                          <w:p w14:paraId="3C5543FB" w14:textId="77777777" w:rsidR="003D168C" w:rsidRPr="00AC0915" w:rsidRDefault="003D168C" w:rsidP="00AC0915">
                            <w:pPr>
                              <w:rPr>
                                <w:sz w:val="16"/>
                                <w:szCs w:val="16"/>
                              </w:rPr>
                            </w:pPr>
                          </w:p>
                          <w:p w14:paraId="2E1DD66A" w14:textId="77777777" w:rsidR="003D168C" w:rsidRDefault="003D168C" w:rsidP="00AC0915">
                            <w:r w:rsidRPr="00AC0915">
                              <w:rPr>
                                <w:b/>
                              </w:rPr>
                              <w:t>Explain</w:t>
                            </w:r>
                            <w:r w:rsidRPr="005368C2">
                              <w:t xml:space="preserve"> the mechanics of a currency swap and </w:t>
                            </w:r>
                            <w:r w:rsidRPr="00AC0915">
                              <w:rPr>
                                <w:b/>
                              </w:rPr>
                              <w:t>compute</w:t>
                            </w:r>
                            <w:r w:rsidRPr="005368C2">
                              <w:t xml:space="preserve"> its cash flows. </w:t>
                            </w:r>
                          </w:p>
                          <w:p w14:paraId="49B77F5E" w14:textId="77777777" w:rsidR="003D168C" w:rsidRPr="00AC0915" w:rsidRDefault="003D168C" w:rsidP="00AC0915">
                            <w:pPr>
                              <w:rPr>
                                <w:sz w:val="16"/>
                                <w:szCs w:val="16"/>
                              </w:rPr>
                            </w:pPr>
                          </w:p>
                          <w:p w14:paraId="1F9E1157" w14:textId="77777777" w:rsidR="003D168C" w:rsidRDefault="003D168C" w:rsidP="00AC0915">
                            <w:r w:rsidRPr="00AC0915">
                              <w:rPr>
                                <w:b/>
                              </w:rPr>
                              <w:t>Describe</w:t>
                            </w:r>
                            <w:r w:rsidRPr="005368C2">
                              <w:t xml:space="preserve"> the comparative advantage argument for the existence of currency swaps. </w:t>
                            </w:r>
                          </w:p>
                          <w:p w14:paraId="0E0C086E" w14:textId="77777777" w:rsidR="003D168C" w:rsidRPr="00AC0915" w:rsidRDefault="003D168C" w:rsidP="00AC0915">
                            <w:pPr>
                              <w:rPr>
                                <w:sz w:val="16"/>
                                <w:szCs w:val="16"/>
                              </w:rPr>
                            </w:pPr>
                          </w:p>
                          <w:p w14:paraId="7EAC24EC" w14:textId="77777777" w:rsidR="003D168C" w:rsidRDefault="003D168C" w:rsidP="00AC0915">
                            <w:r w:rsidRPr="00AC0915">
                              <w:rPr>
                                <w:b/>
                              </w:rPr>
                              <w:t>Explain</w:t>
                            </w:r>
                            <w:r w:rsidRPr="005368C2">
                              <w:t xml:space="preserve"> how a currency swap can be used to transform an asset or liability and </w:t>
                            </w:r>
                            <w:r w:rsidRPr="00AC0915">
                              <w:rPr>
                                <w:b/>
                              </w:rPr>
                              <w:t>calculate</w:t>
                            </w:r>
                            <w:r w:rsidRPr="005368C2">
                              <w:t xml:space="preserve"> the resulting cash flows. </w:t>
                            </w:r>
                          </w:p>
                          <w:p w14:paraId="2D115E15" w14:textId="77777777" w:rsidR="003D168C" w:rsidRPr="00AC0915" w:rsidRDefault="003D168C" w:rsidP="00AC0915">
                            <w:pPr>
                              <w:rPr>
                                <w:sz w:val="16"/>
                                <w:szCs w:val="16"/>
                              </w:rPr>
                            </w:pPr>
                          </w:p>
                          <w:p w14:paraId="0E531849" w14:textId="77777777" w:rsidR="003D168C" w:rsidRDefault="003D168C" w:rsidP="00AC0915">
                            <w:r w:rsidRPr="00AC0915">
                              <w:rPr>
                                <w:b/>
                              </w:rPr>
                              <w:t>Calculate</w:t>
                            </w:r>
                            <w:r w:rsidRPr="005368C2">
                              <w:t xml:space="preserve"> the value of a currency swap based on two simultaneous bond positions. </w:t>
                            </w:r>
                          </w:p>
                          <w:p w14:paraId="24D75507" w14:textId="77777777" w:rsidR="003D168C" w:rsidRPr="00AC0915" w:rsidRDefault="003D168C" w:rsidP="00AC0915">
                            <w:pPr>
                              <w:rPr>
                                <w:sz w:val="16"/>
                                <w:szCs w:val="16"/>
                              </w:rPr>
                            </w:pPr>
                          </w:p>
                          <w:p w14:paraId="73E5C355" w14:textId="77777777" w:rsidR="003D168C" w:rsidRDefault="003D168C" w:rsidP="00AC0915">
                            <w:r w:rsidRPr="00AC0915">
                              <w:rPr>
                                <w:b/>
                              </w:rPr>
                              <w:t>Calculate</w:t>
                            </w:r>
                            <w:r w:rsidRPr="005368C2">
                              <w:t xml:space="preserve"> the value of a currency swap based on a sequence of FRAs. </w:t>
                            </w:r>
                          </w:p>
                          <w:p w14:paraId="50839342" w14:textId="77777777" w:rsidR="003D168C" w:rsidRPr="00AC0915" w:rsidRDefault="003D168C" w:rsidP="00AC0915">
                            <w:pPr>
                              <w:rPr>
                                <w:sz w:val="16"/>
                                <w:szCs w:val="16"/>
                              </w:rPr>
                            </w:pPr>
                          </w:p>
                          <w:p w14:paraId="62B51CB9" w14:textId="77777777" w:rsidR="003D168C" w:rsidRDefault="003D168C" w:rsidP="00AC0915">
                            <w:r w:rsidRPr="00AC0915">
                              <w:rPr>
                                <w:b/>
                              </w:rPr>
                              <w:t>Describe</w:t>
                            </w:r>
                            <w:r w:rsidRPr="005368C2">
                              <w:t xml:space="preserve"> the role of credit risk inherent in an existing swap position. </w:t>
                            </w:r>
                          </w:p>
                          <w:p w14:paraId="591BC590" w14:textId="77777777" w:rsidR="003D168C" w:rsidRPr="00AC0915" w:rsidRDefault="003D168C" w:rsidP="00AC0915">
                            <w:pPr>
                              <w:rPr>
                                <w:sz w:val="16"/>
                                <w:szCs w:val="16"/>
                              </w:rPr>
                            </w:pPr>
                          </w:p>
                          <w:p w14:paraId="197715C8" w14:textId="77777777" w:rsidR="003D168C" w:rsidRPr="005368C2" w:rsidRDefault="003D168C" w:rsidP="00AC0915">
                            <w:r w:rsidRPr="00AC0915">
                              <w:rPr>
                                <w:b/>
                              </w:rPr>
                              <w:t>Identify</w:t>
                            </w:r>
                            <w:r w:rsidRPr="005368C2">
                              <w:t xml:space="preserve"> and describe other types of swaps, including commodity, volatility and exotic swaps.</w:t>
                            </w:r>
                          </w:p>
                          <w:p w14:paraId="088B65C9" w14:textId="77777777" w:rsidR="003D168C" w:rsidRPr="005368C2" w:rsidRDefault="003D168C" w:rsidP="00AC09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9" o:spid="_x0000_s1045" type="#_x0000_t202" style="position:absolute;margin-left:24pt;margin-top:25.2pt;width:459pt;height:495.25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" fillcolor="#b1c2a3" stroked="f">
                <v:textbox>
                  <w:txbxContent>
                    <w:p w14:paraId="6129E9B6" w14:textId="77777777" w:rsidR="003D168C" w:rsidRPr="005368C2" w:rsidRDefault="003D168C" w:rsidP="00AC0915">
                      <w:pPr>
                        <w:rPr>
                          <w:b/>
                        </w:rPr>
                      </w:pPr>
                      <w:r w:rsidRPr="005368C2">
                        <w:rPr>
                          <w:b/>
                        </w:rPr>
                        <w:t>Learning Outcomes:</w:t>
                      </w:r>
                    </w:p>
                    <w:p w14:paraId="1FF7D6CB" w14:textId="77777777" w:rsidR="003D168C" w:rsidRPr="005368C2" w:rsidRDefault="003D168C" w:rsidP="00AC0915"/>
                    <w:p w14:paraId="01F7DDE6" w14:textId="77777777" w:rsidR="003D168C" w:rsidRPr="005368C2" w:rsidRDefault="003D168C" w:rsidP="00AC0915">
                      <w:r w:rsidRPr="00AC0915">
                        <w:rPr>
                          <w:b/>
                        </w:rPr>
                        <w:t>Explain</w:t>
                      </w:r>
                      <w:r w:rsidRPr="005368C2">
                        <w:t xml:space="preserve"> the mechanics of a plain vanilla interest rate swap and compute its cash flows. </w:t>
                      </w:r>
                    </w:p>
                    <w:p w14:paraId="1D088438" w14:textId="77777777" w:rsidR="003D168C" w:rsidRPr="00AC0915" w:rsidRDefault="003D168C" w:rsidP="00AC0915">
                      <w:pPr>
                        <w:rPr>
                          <w:sz w:val="16"/>
                          <w:szCs w:val="16"/>
                        </w:rPr>
                      </w:pPr>
                    </w:p>
                    <w:p w14:paraId="6AC50CA5" w14:textId="77777777" w:rsidR="003D168C" w:rsidRDefault="003D168C" w:rsidP="00AC0915">
                      <w:r w:rsidRPr="00AC0915">
                        <w:rPr>
                          <w:b/>
                        </w:rPr>
                        <w:t>Explain</w:t>
                      </w:r>
                      <w:r w:rsidRPr="005368C2">
                        <w:t xml:space="preserve"> how a plain vanilla interest rate swap can be used to transform an asset or a liability and calculate the resulting cash flows. </w:t>
                      </w:r>
                    </w:p>
                    <w:p w14:paraId="2482FE8B" w14:textId="77777777" w:rsidR="003D168C" w:rsidRPr="00AC0915" w:rsidRDefault="003D168C" w:rsidP="00AC0915">
                      <w:pPr>
                        <w:rPr>
                          <w:sz w:val="16"/>
                          <w:szCs w:val="16"/>
                        </w:rPr>
                      </w:pPr>
                    </w:p>
                    <w:p w14:paraId="506BE3DA" w14:textId="77777777" w:rsidR="003D168C" w:rsidRDefault="003D168C" w:rsidP="00AC0915">
                      <w:r w:rsidRPr="00AC0915">
                        <w:rPr>
                          <w:b/>
                        </w:rPr>
                        <w:t>Explain</w:t>
                      </w:r>
                      <w:r w:rsidRPr="005368C2">
                        <w:t xml:space="preserve"> the role of financial intermediaries in the swaps market. </w:t>
                      </w:r>
                    </w:p>
                    <w:p w14:paraId="5610F55D" w14:textId="77777777" w:rsidR="003D168C" w:rsidRPr="00AC0915" w:rsidRDefault="003D168C" w:rsidP="00AC0915">
                      <w:pPr>
                        <w:rPr>
                          <w:sz w:val="16"/>
                          <w:szCs w:val="16"/>
                        </w:rPr>
                      </w:pPr>
                    </w:p>
                    <w:p w14:paraId="63A1E273" w14:textId="77777777" w:rsidR="003D168C" w:rsidRDefault="003D168C" w:rsidP="00AC0915">
                      <w:r w:rsidRPr="00AC0915">
                        <w:rPr>
                          <w:b/>
                        </w:rPr>
                        <w:t>Describe</w:t>
                      </w:r>
                      <w:r w:rsidRPr="005368C2">
                        <w:t xml:space="preserve"> the role of the confirmation in a swap transaction. </w:t>
                      </w:r>
                    </w:p>
                    <w:p w14:paraId="547944AC" w14:textId="77777777" w:rsidR="003D168C" w:rsidRPr="00AC0915" w:rsidRDefault="003D168C" w:rsidP="00AC0915">
                      <w:pPr>
                        <w:rPr>
                          <w:sz w:val="16"/>
                          <w:szCs w:val="16"/>
                        </w:rPr>
                      </w:pPr>
                    </w:p>
                    <w:p w14:paraId="4B4C4DBB" w14:textId="77777777" w:rsidR="003D168C" w:rsidRDefault="003D168C" w:rsidP="00AC0915">
                      <w:r w:rsidRPr="00AC0915">
                        <w:rPr>
                          <w:b/>
                        </w:rPr>
                        <w:t>Describe</w:t>
                      </w:r>
                      <w:r w:rsidRPr="005368C2">
                        <w:t xml:space="preserve"> the comparative advantage argument for the existence of interest rate swaps and discuss some of the criticisms of this argument. </w:t>
                      </w:r>
                    </w:p>
                    <w:p w14:paraId="494ED134" w14:textId="77777777" w:rsidR="003D168C" w:rsidRPr="00AC0915" w:rsidRDefault="003D168C" w:rsidP="00AC0915">
                      <w:pPr>
                        <w:rPr>
                          <w:sz w:val="16"/>
                          <w:szCs w:val="16"/>
                        </w:rPr>
                      </w:pPr>
                    </w:p>
                    <w:p w14:paraId="6FBCA2A9" w14:textId="77777777" w:rsidR="003D168C" w:rsidRDefault="003D168C" w:rsidP="00AC0915">
                      <w:r w:rsidRPr="00AC0915">
                        <w:rPr>
                          <w:b/>
                        </w:rPr>
                        <w:t>Explain</w:t>
                      </w:r>
                      <w:r w:rsidRPr="005368C2">
                        <w:t xml:space="preserve"> how the discount rates in a plain vanilla interest rate swap are computed. </w:t>
                      </w:r>
                    </w:p>
                    <w:p w14:paraId="32B92761" w14:textId="77777777" w:rsidR="003D168C" w:rsidRPr="00AC0915" w:rsidRDefault="003D168C" w:rsidP="00AC0915">
                      <w:pPr>
                        <w:rPr>
                          <w:sz w:val="16"/>
                          <w:szCs w:val="16"/>
                        </w:rPr>
                      </w:pPr>
                    </w:p>
                    <w:p w14:paraId="042882FE" w14:textId="5E468EFF" w:rsidR="003D168C" w:rsidRDefault="003D168C" w:rsidP="00AC0915">
                      <w:r w:rsidRPr="00AC0915">
                        <w:rPr>
                          <w:b/>
                        </w:rPr>
                        <w:t>Calculate</w:t>
                      </w:r>
                      <w:r w:rsidRPr="005368C2">
                        <w:t xml:space="preserve"> the value of a plain vanilla interest rate swap based on two simultaneous bond positions. </w:t>
                      </w:r>
                    </w:p>
                    <w:p w14:paraId="2135FA14" w14:textId="77777777" w:rsidR="003D168C" w:rsidRPr="00AC0915" w:rsidRDefault="003D168C" w:rsidP="00AC0915">
                      <w:pPr>
                        <w:rPr>
                          <w:sz w:val="16"/>
                          <w:szCs w:val="16"/>
                        </w:rPr>
                      </w:pPr>
                    </w:p>
                    <w:p w14:paraId="2EC7A6C3" w14:textId="3395825A" w:rsidR="003D168C" w:rsidRDefault="003D168C" w:rsidP="00AC0915">
                      <w:r w:rsidRPr="00AC0915">
                        <w:rPr>
                          <w:b/>
                        </w:rPr>
                        <w:t>Calculate</w:t>
                      </w:r>
                      <w:r w:rsidRPr="005368C2">
                        <w:t xml:space="preserve"> the value of a plain vanilla interest rate swap from a sequence of forward rate agreements (FRAs). </w:t>
                      </w:r>
                    </w:p>
                    <w:p w14:paraId="3C5543FB" w14:textId="77777777" w:rsidR="003D168C" w:rsidRPr="00AC0915" w:rsidRDefault="003D168C" w:rsidP="00AC0915">
                      <w:pPr>
                        <w:rPr>
                          <w:sz w:val="16"/>
                          <w:szCs w:val="16"/>
                        </w:rPr>
                      </w:pPr>
                    </w:p>
                    <w:p w14:paraId="2E1DD66A" w14:textId="77777777" w:rsidR="003D168C" w:rsidRDefault="003D168C" w:rsidP="00AC0915">
                      <w:r w:rsidRPr="00AC0915">
                        <w:rPr>
                          <w:b/>
                        </w:rPr>
                        <w:t>Explain</w:t>
                      </w:r>
                      <w:r w:rsidRPr="005368C2">
                        <w:t xml:space="preserve"> the mechanics of a currency swap and </w:t>
                      </w:r>
                      <w:r w:rsidRPr="00AC0915">
                        <w:rPr>
                          <w:b/>
                        </w:rPr>
                        <w:t>compute</w:t>
                      </w:r>
                      <w:r w:rsidRPr="005368C2">
                        <w:t xml:space="preserve"> its cash flows. </w:t>
                      </w:r>
                    </w:p>
                    <w:p w14:paraId="49B77F5E" w14:textId="77777777" w:rsidR="003D168C" w:rsidRPr="00AC0915" w:rsidRDefault="003D168C" w:rsidP="00AC0915">
                      <w:pPr>
                        <w:rPr>
                          <w:sz w:val="16"/>
                          <w:szCs w:val="16"/>
                        </w:rPr>
                      </w:pPr>
                    </w:p>
                    <w:p w14:paraId="1F9E1157" w14:textId="77777777" w:rsidR="003D168C" w:rsidRDefault="003D168C" w:rsidP="00AC0915">
                      <w:r w:rsidRPr="00AC0915">
                        <w:rPr>
                          <w:b/>
                        </w:rPr>
                        <w:t>Describe</w:t>
                      </w:r>
                      <w:r w:rsidRPr="005368C2">
                        <w:t xml:space="preserve"> the comparative advantage argument for the existence of currency swaps. </w:t>
                      </w:r>
                    </w:p>
                    <w:p w14:paraId="0E0C086E" w14:textId="77777777" w:rsidR="003D168C" w:rsidRPr="00AC0915" w:rsidRDefault="003D168C" w:rsidP="00AC0915">
                      <w:pPr>
                        <w:rPr>
                          <w:sz w:val="16"/>
                          <w:szCs w:val="16"/>
                        </w:rPr>
                      </w:pPr>
                    </w:p>
                    <w:p w14:paraId="7EAC24EC" w14:textId="77777777" w:rsidR="003D168C" w:rsidRDefault="003D168C" w:rsidP="00AC0915">
                      <w:r w:rsidRPr="00AC0915">
                        <w:rPr>
                          <w:b/>
                        </w:rPr>
                        <w:t>Explain</w:t>
                      </w:r>
                      <w:r w:rsidRPr="005368C2">
                        <w:t xml:space="preserve"> how a currency swap can be used to transform an asset or liability and </w:t>
                      </w:r>
                      <w:r w:rsidRPr="00AC0915">
                        <w:rPr>
                          <w:b/>
                        </w:rPr>
                        <w:t>calculate</w:t>
                      </w:r>
                      <w:r w:rsidRPr="005368C2">
                        <w:t xml:space="preserve"> the resulting cash flows. </w:t>
                      </w:r>
                    </w:p>
                    <w:p w14:paraId="2D115E15" w14:textId="77777777" w:rsidR="003D168C" w:rsidRPr="00AC0915" w:rsidRDefault="003D168C" w:rsidP="00AC0915">
                      <w:pPr>
                        <w:rPr>
                          <w:sz w:val="16"/>
                          <w:szCs w:val="16"/>
                        </w:rPr>
                      </w:pPr>
                    </w:p>
                    <w:p w14:paraId="0E531849" w14:textId="77777777" w:rsidR="003D168C" w:rsidRDefault="003D168C" w:rsidP="00AC0915">
                      <w:r w:rsidRPr="00AC0915">
                        <w:rPr>
                          <w:b/>
                        </w:rPr>
                        <w:t>Calculate</w:t>
                      </w:r>
                      <w:r w:rsidRPr="005368C2">
                        <w:t xml:space="preserve"> the value of a currency swap based on two simultaneous bond positions. </w:t>
                      </w:r>
                    </w:p>
                    <w:p w14:paraId="24D75507" w14:textId="77777777" w:rsidR="003D168C" w:rsidRPr="00AC0915" w:rsidRDefault="003D168C" w:rsidP="00AC0915">
                      <w:pPr>
                        <w:rPr>
                          <w:sz w:val="16"/>
                          <w:szCs w:val="16"/>
                        </w:rPr>
                      </w:pPr>
                    </w:p>
                    <w:p w14:paraId="73E5C355" w14:textId="77777777" w:rsidR="003D168C" w:rsidRDefault="003D168C" w:rsidP="00AC0915">
                      <w:r w:rsidRPr="00AC0915">
                        <w:rPr>
                          <w:b/>
                        </w:rPr>
                        <w:t>Calculate</w:t>
                      </w:r>
                      <w:r w:rsidRPr="005368C2">
                        <w:t xml:space="preserve"> the value of a currency swap based on a sequence of FRAs. </w:t>
                      </w:r>
                    </w:p>
                    <w:p w14:paraId="50839342" w14:textId="77777777" w:rsidR="003D168C" w:rsidRPr="00AC0915" w:rsidRDefault="003D168C" w:rsidP="00AC0915">
                      <w:pPr>
                        <w:rPr>
                          <w:sz w:val="16"/>
                          <w:szCs w:val="16"/>
                        </w:rPr>
                      </w:pPr>
                    </w:p>
                    <w:p w14:paraId="62B51CB9" w14:textId="77777777" w:rsidR="003D168C" w:rsidRDefault="003D168C" w:rsidP="00AC0915">
                      <w:r w:rsidRPr="00AC0915">
                        <w:rPr>
                          <w:b/>
                        </w:rPr>
                        <w:t>Describe</w:t>
                      </w:r>
                      <w:r w:rsidRPr="005368C2">
                        <w:t xml:space="preserve"> the role of credit risk inherent in an existing swap position. </w:t>
                      </w:r>
                    </w:p>
                    <w:p w14:paraId="591BC590" w14:textId="77777777" w:rsidR="003D168C" w:rsidRPr="00AC0915" w:rsidRDefault="003D168C" w:rsidP="00AC0915">
                      <w:pPr>
                        <w:rPr>
                          <w:sz w:val="16"/>
                          <w:szCs w:val="16"/>
                        </w:rPr>
                      </w:pPr>
                    </w:p>
                    <w:p w14:paraId="197715C8" w14:textId="77777777" w:rsidR="003D168C" w:rsidRPr="005368C2" w:rsidRDefault="003D168C" w:rsidP="00AC0915">
                      <w:r w:rsidRPr="00AC0915">
                        <w:rPr>
                          <w:b/>
                        </w:rPr>
                        <w:t>Identify</w:t>
                      </w:r>
                      <w:r w:rsidRPr="005368C2">
                        <w:t xml:space="preserve"> and describe other types of swaps, including commodity, volatility and exotic swaps.</w:t>
                      </w:r>
                    </w:p>
                    <w:p w14:paraId="088B65C9" w14:textId="77777777" w:rsidR="003D168C" w:rsidRPr="005368C2" w:rsidRDefault="003D168C" w:rsidP="00AC0915"/>
                  </w:txbxContent>
                </v:textbox>
                <w10:wrap type="square"/>
              </v:shape>
            </w:pict>
          </mc:Fallback>
        </mc:AlternateContent>
      </w:r>
      <w:r w:rsidR="005F2397" w:rsidRPr="008568A7">
        <w:rPr>
          <w:rFonts w:ascii="Calibri" w:hAnsi="Calibri"/>
        </w:rPr>
        <w:br w:type="page"/>
      </w:r>
    </w:p>
    <w:p w14:paraId="334DB7A7" w14:textId="3DDA060A" w:rsidR="005F2397" w:rsidRPr="008568A7" w:rsidRDefault="005F2397">
      <w:pPr>
        <w:pStyle w:val="Heading2"/>
        <w:pPrChange w:id="5692" w:author="Aleksander Hansen" w:date="2013-02-15T20:42:00Z">
          <w:pPr/>
        </w:pPrChange>
      </w:pPr>
      <w:bookmarkStart w:id="5693" w:name="_Toc222580684"/>
      <w:r w:rsidRPr="008568A7">
        <w:t>Explain the mechanics of a plain vanilla interest</w:t>
      </w:r>
      <w:ins w:id="5694"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5695" w:author="Aleksander Hansen" w:date="2013-02-15T16:38:00Z">
        <w:r w:rsidR="008A28C4">
          <w:instrText xml:space="preserve">" </w:instrText>
        </w:r>
        <w:r w:rsidR="008A28C4">
          <w:fldChar w:fldCharType="end"/>
        </w:r>
      </w:ins>
      <w:r w:rsidRPr="008568A7">
        <w:t xml:space="preserve"> rate swap</w:t>
      </w:r>
      <w:ins w:id="5696"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5697" w:author="Aleksander Hansen" w:date="2013-02-15T16:37:00Z">
        <w:r w:rsidR="008A28C4">
          <w:instrText xml:space="preserve">" </w:instrText>
        </w:r>
        <w:r w:rsidR="008A28C4">
          <w:fldChar w:fldCharType="end"/>
        </w:r>
      </w:ins>
      <w:r w:rsidRPr="008568A7">
        <w:t xml:space="preserve"> and compute its cash flows</w:t>
      </w:r>
      <w:bookmarkEnd w:id="5693"/>
      <w:r w:rsidR="00070083">
        <w:br/>
      </w:r>
    </w:p>
    <w:p w14:paraId="478B44A7" w14:textId="48250993" w:rsidR="005F2397" w:rsidRPr="008568A7" w:rsidRDefault="005F2397" w:rsidP="005F2397">
      <w:pPr>
        <w:rPr>
          <w:rFonts w:ascii="Calibri" w:hAnsi="Calibri"/>
        </w:rPr>
      </w:pPr>
      <w:r w:rsidRPr="008568A7">
        <w:rPr>
          <w:rFonts w:ascii="Calibri" w:hAnsi="Calibri"/>
        </w:rPr>
        <w:t>In a plain-vanilla interest</w:t>
      </w:r>
      <w:ins w:id="5698"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5699" w:author="Aleksander Hansen" w:date="2013-02-15T16:38:00Z">
        <w:r w:rsidR="008A28C4">
          <w:instrText xml:space="preserve">" </w:instrText>
        </w:r>
        <w:r w:rsidR="008A28C4">
          <w:rPr>
            <w:rFonts w:ascii="Calibri" w:hAnsi="Calibri"/>
          </w:rPr>
          <w:fldChar w:fldCharType="end"/>
        </w:r>
      </w:ins>
      <w:r w:rsidRPr="008568A7">
        <w:rPr>
          <w:rFonts w:ascii="Calibri" w:hAnsi="Calibri"/>
        </w:rPr>
        <w:t>-rate swap</w:t>
      </w:r>
      <w:ins w:id="5700"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701" w:author="Aleksander Hansen" w:date="2013-02-15T16:37:00Z">
        <w:r w:rsidR="008A28C4">
          <w:instrText xml:space="preserve">" </w:instrText>
        </w:r>
        <w:r w:rsidR="008A28C4">
          <w:rPr>
            <w:rFonts w:ascii="Calibri" w:hAnsi="Calibri"/>
          </w:rPr>
          <w:fldChar w:fldCharType="end"/>
        </w:r>
      </w:ins>
      <w:r w:rsidRPr="008568A7">
        <w:rPr>
          <w:rFonts w:ascii="Calibri" w:hAnsi="Calibri"/>
        </w:rPr>
        <w:t>, one company agrees to pay a fixed interest rate and receive a variable interest rate (i.e., “pay-fixed and receive-floating”) and the other company (a.k.a., the counterparty) agrees to pay a variable rate and receive a fixed interest rate (i.e., “pay-floating and receive-</w:t>
      </w:r>
      <w:commentRangeStart w:id="5702"/>
      <w:r w:rsidRPr="008568A7">
        <w:rPr>
          <w:rFonts w:ascii="Calibri" w:hAnsi="Calibri"/>
        </w:rPr>
        <w:t>fixed</w:t>
      </w:r>
      <w:commentRangeEnd w:id="5702"/>
      <w:r w:rsidR="004B1CE2" w:rsidRPr="008568A7">
        <w:rPr>
          <w:rStyle w:val="CommentReference"/>
          <w:rFonts w:ascii="Calibri" w:hAnsi="Calibri"/>
        </w:rPr>
        <w:commentReference w:id="5702"/>
      </w:r>
      <w:r w:rsidRPr="008568A7">
        <w:rPr>
          <w:rFonts w:ascii="Calibri" w:hAnsi="Calibr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gridCol w:w="4597"/>
      </w:tblGrid>
      <w:tr w:rsidR="005F2397" w:rsidRPr="008568A7" w14:paraId="319E074C" w14:textId="77777777" w:rsidTr="005F2397">
        <w:tc>
          <w:tcPr>
            <w:tcW w:w="4788" w:type="dxa"/>
          </w:tcPr>
          <w:p w14:paraId="44D5A358" w14:textId="77777777" w:rsidR="005F2397" w:rsidRPr="008568A7" w:rsidRDefault="005F2397" w:rsidP="005F2397">
            <w:pPr>
              <w:rPr>
                <w:rFonts w:ascii="Calibri" w:hAnsi="Calibri"/>
              </w:rPr>
            </w:pPr>
            <w:r w:rsidRPr="008568A7">
              <w:rPr>
                <w:rFonts w:ascii="Calibri" w:hAnsi="Calibri"/>
                <w:noProof/>
              </w:rPr>
              <w:drawing>
                <wp:inline distT="0" distB="0" distL="0" distR="0" wp14:anchorId="5886521E" wp14:editId="340933BF">
                  <wp:extent cx="1685925" cy="2095500"/>
                  <wp:effectExtent l="19050" t="0" r="9525" b="0"/>
                  <wp:docPr id="29"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78" cstate="print"/>
                          <a:srcRect/>
                          <a:stretch>
                            <a:fillRect/>
                          </a:stretch>
                        </pic:blipFill>
                        <pic:spPr bwMode="auto">
                          <a:xfrm>
                            <a:off x="0" y="0"/>
                            <a:ext cx="1685925" cy="2095500"/>
                          </a:xfrm>
                          <a:prstGeom prst="rect">
                            <a:avLst/>
                          </a:prstGeom>
                          <a:noFill/>
                          <a:ln w="9525">
                            <a:noFill/>
                            <a:miter lim="800000"/>
                            <a:headEnd/>
                            <a:tailEnd/>
                          </a:ln>
                        </pic:spPr>
                      </pic:pic>
                    </a:graphicData>
                  </a:graphic>
                </wp:inline>
              </w:drawing>
            </w:r>
          </w:p>
        </w:tc>
        <w:tc>
          <w:tcPr>
            <w:tcW w:w="4788" w:type="dxa"/>
          </w:tcPr>
          <w:p w14:paraId="52E8374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37248" behindDoc="0" locked="0" layoutInCell="1" allowOverlap="1" wp14:anchorId="601300F9" wp14:editId="54194173">
                  <wp:simplePos x="0" y="0"/>
                  <wp:positionH relativeFrom="column">
                    <wp:posOffset>-1905</wp:posOffset>
                  </wp:positionH>
                  <wp:positionV relativeFrom="paragraph">
                    <wp:posOffset>9525</wp:posOffset>
                  </wp:positionV>
                  <wp:extent cx="2247900" cy="2038350"/>
                  <wp:effectExtent l="19050" t="0" r="0" b="0"/>
                  <wp:wrapNone/>
                  <wp:docPr id="22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9" cstate="print"/>
                          <a:srcRect/>
                          <a:stretch>
                            <a:fillRect/>
                          </a:stretch>
                        </pic:blipFill>
                        <pic:spPr bwMode="auto">
                          <a:xfrm>
                            <a:off x="0" y="0"/>
                            <a:ext cx="2247900" cy="2038350"/>
                          </a:xfrm>
                          <a:prstGeom prst="rect">
                            <a:avLst/>
                          </a:prstGeom>
                          <a:noFill/>
                          <a:ln w="9525">
                            <a:noFill/>
                            <a:miter lim="800000"/>
                            <a:headEnd/>
                            <a:tailEnd/>
                          </a:ln>
                        </pic:spPr>
                      </pic:pic>
                    </a:graphicData>
                  </a:graphic>
                </wp:anchor>
              </w:drawing>
            </w:r>
          </w:p>
        </w:tc>
      </w:tr>
    </w:tbl>
    <w:p w14:paraId="168ABA4A" w14:textId="77777777" w:rsidR="005F2397" w:rsidRPr="008568A7" w:rsidRDefault="005F2397" w:rsidP="005F2397">
      <w:pPr>
        <w:rPr>
          <w:rFonts w:ascii="Calibri" w:hAnsi="Calibri"/>
        </w:rPr>
      </w:pPr>
      <w:r w:rsidRPr="008568A7">
        <w:rPr>
          <w:rFonts w:ascii="Calibri" w:hAnsi="Calibri"/>
        </w:rPr>
        <w:t>An illustration with the following assumption:</w:t>
      </w:r>
    </w:p>
    <w:p w14:paraId="63196DE4" w14:textId="25A395FC" w:rsidR="005F2397" w:rsidRPr="008568A7" w:rsidRDefault="005F2397" w:rsidP="005F2397">
      <w:pPr>
        <w:rPr>
          <w:rFonts w:ascii="Calibri" w:hAnsi="Calibri"/>
        </w:rPr>
      </w:pPr>
      <w:r w:rsidRPr="008568A7">
        <w:rPr>
          <w:rFonts w:ascii="Calibri" w:hAnsi="Calibri"/>
        </w:rPr>
        <w:t>Notional principal</w:t>
      </w:r>
      <w:ins w:id="570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5704" w:author="Aleksander Hansen" w:date="2013-02-15T16:38:00Z">
        <w:r w:rsidR="008A28C4">
          <w:instrText xml:space="preserve">" </w:instrText>
        </w:r>
        <w:r w:rsidR="008A28C4">
          <w:rPr>
            <w:rFonts w:ascii="Calibri" w:hAnsi="Calibri"/>
          </w:rPr>
          <w:fldChar w:fldCharType="end"/>
        </w:r>
      </w:ins>
      <w:r w:rsidRPr="008568A7">
        <w:rPr>
          <w:rFonts w:ascii="Calibri" w:hAnsi="Calibri"/>
        </w:rPr>
        <w:t>: $100 million (it is called notional</w:t>
      </w:r>
      <w:ins w:id="5705" w:author="Aleksander Hansen" w:date="2013-02-15T16:41:00Z">
        <w:r w:rsidR="008A28C4">
          <w:rPr>
            <w:rFonts w:ascii="Calibri" w:hAnsi="Calibri"/>
          </w:rPr>
          <w:fldChar w:fldCharType="begin"/>
        </w:r>
        <w:r w:rsidR="008A28C4">
          <w:instrText xml:space="preserve"> XE "</w:instrText>
        </w:r>
      </w:ins>
      <w:r w:rsidR="008A28C4" w:rsidRPr="008568A7">
        <w:rPr>
          <w:rFonts w:ascii="Calibri" w:hAnsi="Calibri"/>
        </w:rPr>
        <w:instrText>notional</w:instrText>
      </w:r>
      <w:ins w:id="5706" w:author="Aleksander Hansen" w:date="2013-02-15T16:41:00Z">
        <w:r w:rsidR="008A28C4">
          <w:instrText xml:space="preserve">" </w:instrText>
        </w:r>
        <w:r w:rsidR="008A28C4">
          <w:rPr>
            <w:rFonts w:ascii="Calibri" w:hAnsi="Calibri"/>
          </w:rPr>
          <w:fldChar w:fldCharType="end"/>
        </w:r>
      </w:ins>
      <w:r w:rsidRPr="008568A7">
        <w:rPr>
          <w:rFonts w:ascii="Calibri" w:hAnsi="Calibri"/>
        </w:rPr>
        <w:t xml:space="preserve"> principal because, in this type of swap</w:t>
      </w:r>
      <w:ins w:id="5707"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708" w:author="Aleksander Hansen" w:date="2013-02-15T16:37:00Z">
        <w:r w:rsidR="008A28C4">
          <w:instrText xml:space="preserve">" </w:instrText>
        </w:r>
        <w:r w:rsidR="008A28C4">
          <w:rPr>
            <w:rFonts w:ascii="Calibri" w:hAnsi="Calibri"/>
          </w:rPr>
          <w:fldChar w:fldCharType="end"/>
        </w:r>
      </w:ins>
      <w:r w:rsidRPr="008568A7">
        <w:rPr>
          <w:rFonts w:ascii="Calibri" w:hAnsi="Calibri"/>
        </w:rPr>
        <w:t>, the principal is not exchanged)</w:t>
      </w:r>
    </w:p>
    <w:p w14:paraId="6199A8D4" w14:textId="57876EA5" w:rsidR="005F2397" w:rsidRPr="008568A7" w:rsidRDefault="005F2397" w:rsidP="005F2397">
      <w:pPr>
        <w:rPr>
          <w:rFonts w:ascii="Calibri" w:hAnsi="Calibri"/>
        </w:rPr>
      </w:pPr>
      <w:r w:rsidRPr="008568A7">
        <w:rPr>
          <w:rFonts w:ascii="Calibri" w:hAnsi="Calibri"/>
        </w:rPr>
        <w:t>Swap agreement: Pay fixed rate of 5% and receive LIBOR</w:t>
      </w:r>
      <w:ins w:id="5709" w:author="Aleksander Hansen" w:date="2013-02-15T16:37:00Z">
        <w:r w:rsidR="008A28C4">
          <w:rPr>
            <w:rFonts w:ascii="Calibri" w:hAnsi="Calibri"/>
          </w:rPr>
          <w:fldChar w:fldCharType="begin"/>
        </w:r>
        <w:r w:rsidR="008A28C4">
          <w:instrText xml:space="preserve"> XE "</w:instrText>
        </w:r>
      </w:ins>
      <w:ins w:id="5710" w:author="Aleksander Hansen" w:date="2013-02-10T14:20:00Z">
        <w:r w:rsidR="008A28C4">
          <w:instrText>LIBOR</w:instrText>
        </w:r>
      </w:ins>
      <w:ins w:id="5711" w:author="Aleksander Hansen" w:date="2013-02-15T16:37:00Z">
        <w:r w:rsidR="008A28C4">
          <w:instrText xml:space="preserve">" </w:instrText>
        </w:r>
        <w:r w:rsidR="008A28C4">
          <w:rPr>
            <w:rFonts w:ascii="Calibri" w:hAnsi="Calibri"/>
          </w:rPr>
          <w:fldChar w:fldCharType="end"/>
        </w:r>
      </w:ins>
    </w:p>
    <w:p w14:paraId="5EEEC786" w14:textId="77777777" w:rsidR="005F2397" w:rsidRPr="008568A7" w:rsidRDefault="005F2397" w:rsidP="005F2397">
      <w:pPr>
        <w:rPr>
          <w:rFonts w:ascii="Calibri" w:hAnsi="Calibri"/>
        </w:rPr>
      </w:pPr>
      <w:r w:rsidRPr="008568A7">
        <w:rPr>
          <w:rFonts w:ascii="Calibri" w:hAnsi="Calibri"/>
        </w:rPr>
        <w:t>Term: 3 years with payments every six months</w:t>
      </w:r>
    </w:p>
    <w:tbl>
      <w:tblPr>
        <w:tblStyle w:val="LightShading-Accent3"/>
        <w:tblW w:w="0" w:type="auto"/>
        <w:jc w:val="center"/>
        <w:tblLook w:val="0620" w:firstRow="1" w:lastRow="0" w:firstColumn="0" w:lastColumn="0" w:noHBand="1" w:noVBand="1"/>
      </w:tblPr>
      <w:tblGrid>
        <w:gridCol w:w="1665"/>
        <w:gridCol w:w="1593"/>
        <w:gridCol w:w="1412"/>
        <w:gridCol w:w="1392"/>
        <w:gridCol w:w="1407"/>
      </w:tblGrid>
      <w:tr w:rsidR="005F2397" w:rsidRPr="008568A7" w14:paraId="2BD186FA" w14:textId="77777777" w:rsidTr="006223B9">
        <w:trPr>
          <w:cnfStyle w:val="100000000000" w:firstRow="1" w:lastRow="0" w:firstColumn="0" w:lastColumn="0" w:oddVBand="0" w:evenVBand="0" w:oddHBand="0" w:evenHBand="0" w:firstRowFirstColumn="0" w:firstRowLastColumn="0" w:lastRowFirstColumn="0" w:lastRowLastColumn="0"/>
          <w:trHeight w:val="318"/>
          <w:jc w:val="center"/>
        </w:trPr>
        <w:tc>
          <w:tcPr>
            <w:tcW w:w="1665" w:type="dxa"/>
            <w:shd w:val="clear" w:color="auto" w:fill="A2B593"/>
          </w:tcPr>
          <w:p w14:paraId="096938D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 xml:space="preserve">End of </w:t>
            </w:r>
            <w:r w:rsidRPr="008568A7">
              <w:rPr>
                <w:rFonts w:ascii="Calibri" w:hAnsi="Calibri"/>
                <w:color w:val="000000" w:themeColor="text1"/>
              </w:rPr>
              <w:br/>
              <w:t>Period</w:t>
            </w:r>
            <w:r w:rsidRPr="008568A7">
              <w:rPr>
                <w:rFonts w:ascii="Calibri" w:hAnsi="Calibri"/>
                <w:color w:val="000000" w:themeColor="text1"/>
              </w:rPr>
              <w:br/>
              <w:t>(6 months)</w:t>
            </w:r>
          </w:p>
        </w:tc>
        <w:tc>
          <w:tcPr>
            <w:tcW w:w="1593" w:type="dxa"/>
            <w:shd w:val="clear" w:color="auto" w:fill="A2B593"/>
          </w:tcPr>
          <w:p w14:paraId="24B69627" w14:textId="26A821B4" w:rsidR="005F2397" w:rsidRPr="008568A7" w:rsidRDefault="005F2397" w:rsidP="005F2397">
            <w:pPr>
              <w:rPr>
                <w:rFonts w:ascii="Calibri" w:hAnsi="Calibri"/>
                <w:color w:val="000000" w:themeColor="text1"/>
              </w:rPr>
            </w:pPr>
            <w:r w:rsidRPr="008568A7">
              <w:rPr>
                <w:rFonts w:ascii="Calibri" w:hAnsi="Calibri"/>
                <w:color w:val="000000" w:themeColor="text1"/>
              </w:rPr>
              <w:t>LIBOR</w:t>
            </w:r>
            <w:ins w:id="5712" w:author="Aleksander Hansen" w:date="2013-02-15T16:37:00Z">
              <w:r w:rsidR="008A28C4">
                <w:rPr>
                  <w:rFonts w:ascii="Calibri" w:hAnsi="Calibri"/>
                  <w:color w:val="000000" w:themeColor="text1"/>
                </w:rPr>
                <w:fldChar w:fldCharType="begin"/>
              </w:r>
              <w:r w:rsidR="008A28C4">
                <w:instrText xml:space="preserve"> XE "</w:instrText>
              </w:r>
            </w:ins>
            <w:ins w:id="5713" w:author="Aleksander Hansen" w:date="2013-02-10T14:20:00Z">
              <w:r w:rsidR="008A28C4">
                <w:instrText>LIBOR</w:instrText>
              </w:r>
            </w:ins>
            <w:ins w:id="5714" w:author="Aleksander Hansen" w:date="2013-02-15T16:37:00Z">
              <w:r w:rsidR="008A28C4">
                <w:instrText xml:space="preserve">" </w:instrText>
              </w:r>
              <w:r w:rsidR="008A28C4">
                <w:rPr>
                  <w:rFonts w:ascii="Calibri" w:hAnsi="Calibri"/>
                  <w:color w:val="000000" w:themeColor="text1"/>
                </w:rPr>
                <w:fldChar w:fldCharType="end"/>
              </w:r>
            </w:ins>
            <w:r w:rsidRPr="008568A7">
              <w:rPr>
                <w:rFonts w:ascii="Calibri" w:hAnsi="Calibri"/>
                <w:color w:val="000000" w:themeColor="text1"/>
              </w:rPr>
              <w:t xml:space="preserve"> at the Start of Period</w:t>
            </w:r>
          </w:p>
        </w:tc>
        <w:tc>
          <w:tcPr>
            <w:tcW w:w="1412" w:type="dxa"/>
            <w:shd w:val="clear" w:color="auto" w:fill="A2B593"/>
          </w:tcPr>
          <w:p w14:paraId="0BAB2E4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Pay Fixed Cash Flow</w:t>
            </w:r>
          </w:p>
        </w:tc>
        <w:tc>
          <w:tcPr>
            <w:tcW w:w="1392" w:type="dxa"/>
            <w:shd w:val="clear" w:color="auto" w:fill="A2B593"/>
          </w:tcPr>
          <w:p w14:paraId="411B716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 xml:space="preserve">Receive Floating </w:t>
            </w:r>
            <w:r w:rsidRPr="008568A7">
              <w:rPr>
                <w:rFonts w:ascii="Calibri" w:hAnsi="Calibri"/>
                <w:color w:val="000000" w:themeColor="text1"/>
              </w:rPr>
              <w:br/>
              <w:t>Cash Flow</w:t>
            </w:r>
          </w:p>
        </w:tc>
        <w:tc>
          <w:tcPr>
            <w:tcW w:w="1407" w:type="dxa"/>
            <w:shd w:val="clear" w:color="auto" w:fill="A2B593"/>
          </w:tcPr>
          <w:p w14:paraId="54D934F5"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Net Cash Flow</w:t>
            </w:r>
          </w:p>
        </w:tc>
      </w:tr>
      <w:tr w:rsidR="005F2397" w:rsidRPr="008568A7" w14:paraId="500C96B8" w14:textId="77777777" w:rsidTr="005F2397">
        <w:trPr>
          <w:jc w:val="center"/>
        </w:trPr>
        <w:tc>
          <w:tcPr>
            <w:tcW w:w="1665" w:type="dxa"/>
          </w:tcPr>
          <w:p w14:paraId="2033F4D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w:t>
            </w:r>
          </w:p>
        </w:tc>
        <w:tc>
          <w:tcPr>
            <w:tcW w:w="1593" w:type="dxa"/>
          </w:tcPr>
          <w:p w14:paraId="0444DC0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5.0%</w:t>
            </w:r>
          </w:p>
        </w:tc>
        <w:tc>
          <w:tcPr>
            <w:tcW w:w="1412" w:type="dxa"/>
          </w:tcPr>
          <w:p w14:paraId="60B914E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3763325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407" w:type="dxa"/>
          </w:tcPr>
          <w:p w14:paraId="738F0054"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0.0</w:t>
            </w:r>
          </w:p>
        </w:tc>
      </w:tr>
      <w:tr w:rsidR="005F2397" w:rsidRPr="008568A7" w14:paraId="6D81831F" w14:textId="77777777" w:rsidTr="005F2397">
        <w:trPr>
          <w:jc w:val="center"/>
        </w:trPr>
        <w:tc>
          <w:tcPr>
            <w:tcW w:w="1665" w:type="dxa"/>
          </w:tcPr>
          <w:p w14:paraId="0DFEE29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 (Year 1)</w:t>
            </w:r>
          </w:p>
        </w:tc>
        <w:tc>
          <w:tcPr>
            <w:tcW w:w="1593" w:type="dxa"/>
          </w:tcPr>
          <w:p w14:paraId="06479B3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5.2%</w:t>
            </w:r>
          </w:p>
        </w:tc>
        <w:tc>
          <w:tcPr>
            <w:tcW w:w="1412" w:type="dxa"/>
          </w:tcPr>
          <w:p w14:paraId="041A571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018BB32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+2.6</w:t>
            </w:r>
          </w:p>
        </w:tc>
        <w:tc>
          <w:tcPr>
            <w:tcW w:w="1407" w:type="dxa"/>
          </w:tcPr>
          <w:p w14:paraId="676374B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+0.1</w:t>
            </w:r>
          </w:p>
        </w:tc>
      </w:tr>
      <w:tr w:rsidR="005F2397" w:rsidRPr="008568A7" w14:paraId="0EA728CE" w14:textId="77777777" w:rsidTr="005F2397">
        <w:trPr>
          <w:jc w:val="center"/>
        </w:trPr>
        <w:tc>
          <w:tcPr>
            <w:tcW w:w="1665" w:type="dxa"/>
          </w:tcPr>
          <w:p w14:paraId="1C901E1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w:t>
            </w:r>
          </w:p>
        </w:tc>
        <w:tc>
          <w:tcPr>
            <w:tcW w:w="1593" w:type="dxa"/>
          </w:tcPr>
          <w:p w14:paraId="5FE0476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5.4%</w:t>
            </w:r>
          </w:p>
        </w:tc>
        <w:tc>
          <w:tcPr>
            <w:tcW w:w="1412" w:type="dxa"/>
          </w:tcPr>
          <w:p w14:paraId="3A211B55"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2322539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+2.7</w:t>
            </w:r>
          </w:p>
        </w:tc>
        <w:tc>
          <w:tcPr>
            <w:tcW w:w="1407" w:type="dxa"/>
          </w:tcPr>
          <w:p w14:paraId="76ED74C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+0.2</w:t>
            </w:r>
          </w:p>
        </w:tc>
      </w:tr>
      <w:tr w:rsidR="005F2397" w:rsidRPr="008568A7" w14:paraId="720D04F9" w14:textId="77777777" w:rsidTr="005F2397">
        <w:trPr>
          <w:jc w:val="center"/>
        </w:trPr>
        <w:tc>
          <w:tcPr>
            <w:tcW w:w="1665" w:type="dxa"/>
          </w:tcPr>
          <w:p w14:paraId="3DD5273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 (Year 2)</w:t>
            </w:r>
          </w:p>
        </w:tc>
        <w:tc>
          <w:tcPr>
            <w:tcW w:w="1593" w:type="dxa"/>
          </w:tcPr>
          <w:p w14:paraId="354DAA7E"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5.0%</w:t>
            </w:r>
          </w:p>
        </w:tc>
        <w:tc>
          <w:tcPr>
            <w:tcW w:w="1412" w:type="dxa"/>
          </w:tcPr>
          <w:p w14:paraId="7F926AE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2F1B220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407" w:type="dxa"/>
          </w:tcPr>
          <w:p w14:paraId="3EF5AD7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0.0</w:t>
            </w:r>
          </w:p>
        </w:tc>
      </w:tr>
      <w:tr w:rsidR="005F2397" w:rsidRPr="008568A7" w14:paraId="09015B0F" w14:textId="77777777" w:rsidTr="00AC0915">
        <w:trPr>
          <w:trHeight w:val="80"/>
          <w:jc w:val="center"/>
        </w:trPr>
        <w:tc>
          <w:tcPr>
            <w:tcW w:w="1665" w:type="dxa"/>
            <w:tcBorders>
              <w:bottom w:val="nil"/>
            </w:tcBorders>
          </w:tcPr>
          <w:p w14:paraId="7884B49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w:t>
            </w:r>
          </w:p>
        </w:tc>
        <w:tc>
          <w:tcPr>
            <w:tcW w:w="1593" w:type="dxa"/>
            <w:tcBorders>
              <w:bottom w:val="nil"/>
            </w:tcBorders>
          </w:tcPr>
          <w:p w14:paraId="161234D2"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4.8%</w:t>
            </w:r>
          </w:p>
        </w:tc>
        <w:tc>
          <w:tcPr>
            <w:tcW w:w="1412" w:type="dxa"/>
            <w:tcBorders>
              <w:bottom w:val="nil"/>
            </w:tcBorders>
          </w:tcPr>
          <w:p w14:paraId="538115E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Borders>
              <w:bottom w:val="nil"/>
            </w:tcBorders>
          </w:tcPr>
          <w:p w14:paraId="1A32594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w:t>
            </w:r>
          </w:p>
        </w:tc>
        <w:tc>
          <w:tcPr>
            <w:tcW w:w="1407" w:type="dxa"/>
            <w:tcBorders>
              <w:bottom w:val="nil"/>
            </w:tcBorders>
          </w:tcPr>
          <w:p w14:paraId="18978CC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-0.1</w:t>
            </w:r>
          </w:p>
        </w:tc>
      </w:tr>
      <w:tr w:rsidR="005F2397" w:rsidRPr="008568A7" w14:paraId="3658A61B" w14:textId="77777777" w:rsidTr="00AC0915">
        <w:trPr>
          <w:jc w:val="center"/>
        </w:trPr>
        <w:tc>
          <w:tcPr>
            <w:tcW w:w="1665" w:type="dxa"/>
            <w:tcBorders>
              <w:top w:val="nil"/>
              <w:bottom w:val="single" w:sz="8" w:space="0" w:color="000000" w:themeColor="text1"/>
            </w:tcBorders>
            <w:shd w:val="clear" w:color="auto" w:fill="auto"/>
          </w:tcPr>
          <w:p w14:paraId="140F05F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6 (Year 3)</w:t>
            </w:r>
          </w:p>
        </w:tc>
        <w:tc>
          <w:tcPr>
            <w:tcW w:w="1593" w:type="dxa"/>
            <w:tcBorders>
              <w:top w:val="nil"/>
              <w:bottom w:val="single" w:sz="8" w:space="0" w:color="000000" w:themeColor="text1"/>
            </w:tcBorders>
            <w:shd w:val="clear" w:color="auto" w:fill="auto"/>
          </w:tcPr>
          <w:p w14:paraId="1F64EBC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4.6%</w:t>
            </w:r>
          </w:p>
        </w:tc>
        <w:tc>
          <w:tcPr>
            <w:tcW w:w="1412" w:type="dxa"/>
            <w:tcBorders>
              <w:top w:val="nil"/>
              <w:bottom w:val="single" w:sz="8" w:space="0" w:color="000000" w:themeColor="text1"/>
            </w:tcBorders>
            <w:shd w:val="clear" w:color="auto" w:fill="auto"/>
          </w:tcPr>
          <w:p w14:paraId="7DB65F0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Borders>
              <w:top w:val="nil"/>
              <w:bottom w:val="single" w:sz="8" w:space="0" w:color="000000" w:themeColor="text1"/>
            </w:tcBorders>
            <w:shd w:val="clear" w:color="auto" w:fill="auto"/>
          </w:tcPr>
          <w:p w14:paraId="5869582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+2.3</w:t>
            </w:r>
          </w:p>
        </w:tc>
        <w:tc>
          <w:tcPr>
            <w:tcW w:w="1407" w:type="dxa"/>
            <w:tcBorders>
              <w:top w:val="nil"/>
              <w:bottom w:val="single" w:sz="8" w:space="0" w:color="000000" w:themeColor="text1"/>
            </w:tcBorders>
            <w:shd w:val="clear" w:color="auto" w:fill="auto"/>
          </w:tcPr>
          <w:p w14:paraId="5C68AA4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-0.2</w:t>
            </w:r>
          </w:p>
        </w:tc>
      </w:tr>
    </w:tbl>
    <w:p w14:paraId="01E92484" w14:textId="77777777" w:rsidR="005F2397" w:rsidRPr="008568A7" w:rsidRDefault="005F2397" w:rsidP="005F2397">
      <w:pPr>
        <w:rPr>
          <w:rFonts w:ascii="Calibri" w:hAnsi="Calibri"/>
        </w:rPr>
      </w:pPr>
    </w:p>
    <w:p w14:paraId="682A9319" w14:textId="42BB1F3F" w:rsidR="005F2397" w:rsidRDefault="005F2397" w:rsidP="005F2397">
      <w:pPr>
        <w:rPr>
          <w:ins w:id="5715" w:author="Aleksander Hansen" w:date="2013-02-10T13:12:00Z"/>
          <w:rFonts w:ascii="Calibri" w:hAnsi="Calibri"/>
        </w:rPr>
      </w:pPr>
      <w:r w:rsidRPr="008568A7">
        <w:rPr>
          <w:rFonts w:ascii="Calibri" w:hAnsi="Calibri"/>
        </w:rPr>
        <w:t>The notional</w:t>
      </w:r>
      <w:ins w:id="5716" w:author="Aleksander Hansen" w:date="2013-02-15T16:41:00Z">
        <w:r w:rsidR="008A28C4">
          <w:rPr>
            <w:rFonts w:ascii="Calibri" w:hAnsi="Calibri"/>
          </w:rPr>
          <w:fldChar w:fldCharType="begin"/>
        </w:r>
        <w:r w:rsidR="008A28C4">
          <w:instrText xml:space="preserve"> XE "</w:instrText>
        </w:r>
      </w:ins>
      <w:r w:rsidR="008A28C4" w:rsidRPr="008568A7">
        <w:rPr>
          <w:rFonts w:ascii="Calibri" w:hAnsi="Calibri"/>
        </w:rPr>
        <w:instrText>notional</w:instrText>
      </w:r>
      <w:ins w:id="5717" w:author="Aleksander Hansen" w:date="2013-02-15T16:41:00Z">
        <w:r w:rsidR="008A28C4">
          <w:instrText xml:space="preserve">" </w:instrText>
        </w:r>
        <w:r w:rsidR="008A28C4">
          <w:rPr>
            <w:rFonts w:ascii="Calibri" w:hAnsi="Calibri"/>
          </w:rPr>
          <w:fldChar w:fldCharType="end"/>
        </w:r>
      </w:ins>
      <w:r w:rsidRPr="008568A7">
        <w:rPr>
          <w:rFonts w:ascii="Calibri" w:hAnsi="Calibri"/>
        </w:rPr>
        <w:t xml:space="preserve"> is not exchanged in the plain vanilla interest</w:t>
      </w:r>
      <w:ins w:id="5718"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5719"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swap</w:t>
      </w:r>
      <w:ins w:id="5720"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721" w:author="Aleksander Hansen" w:date="2013-02-15T16:37:00Z">
        <w:r w:rsidR="008A28C4">
          <w:instrText xml:space="preserve">" </w:instrText>
        </w:r>
        <w:r w:rsidR="008A28C4">
          <w:rPr>
            <w:rFonts w:ascii="Calibri" w:hAnsi="Calibri"/>
          </w:rPr>
          <w:fldChar w:fldCharType="end"/>
        </w:r>
      </w:ins>
      <w:r w:rsidRPr="008568A7">
        <w:rPr>
          <w:rFonts w:ascii="Calibri" w:hAnsi="Calibri"/>
        </w:rPr>
        <w:t>. Also, the first floating rate payment is known at inception because the floating rate that applies is the rate that prevails at the start of the six month swap interval.</w:t>
      </w:r>
    </w:p>
    <w:p w14:paraId="09FA545F" w14:textId="77777777" w:rsidR="00A325D4" w:rsidRDefault="00A325D4" w:rsidP="005F2397">
      <w:pPr>
        <w:rPr>
          <w:ins w:id="5722" w:author="Aleksander Hansen" w:date="2013-02-10T13:12:00Z"/>
          <w:rFonts w:ascii="Calibri" w:hAnsi="Calibri"/>
        </w:rPr>
      </w:pPr>
    </w:p>
    <w:p w14:paraId="0FAC7848" w14:textId="13CE7CDB" w:rsidR="00A325D4" w:rsidRPr="001D6872" w:rsidRDefault="00A325D4" w:rsidP="00A325D4">
      <w:pPr>
        <w:pStyle w:val="Heading3SubGTNI"/>
        <w:rPr>
          <w:ins w:id="5723" w:author="Aleksander Hansen" w:date="2013-02-10T13:13:00Z"/>
        </w:rPr>
      </w:pPr>
      <w:bookmarkStart w:id="5724" w:name="_Toc222580685"/>
      <w:ins w:id="5725" w:author="Aleksander Hansen" w:date="2013-02-10T13:12:00Z">
        <w:r>
          <w:t>A note on discounting in wake of the LIBOR</w:t>
        </w:r>
      </w:ins>
      <w:ins w:id="5726" w:author="Aleksander Hansen" w:date="2013-02-15T16:37:00Z">
        <w:r w:rsidR="008A28C4">
          <w:fldChar w:fldCharType="begin"/>
        </w:r>
        <w:r w:rsidR="008A28C4">
          <w:instrText xml:space="preserve"> XE "</w:instrText>
        </w:r>
      </w:ins>
      <w:ins w:id="5727" w:author="Aleksander Hansen" w:date="2013-02-10T14:20:00Z">
        <w:r w:rsidR="008A28C4">
          <w:instrText>LIBOR</w:instrText>
        </w:r>
      </w:ins>
      <w:ins w:id="5728" w:author="Aleksander Hansen" w:date="2013-02-15T16:37:00Z">
        <w:r w:rsidR="008A28C4">
          <w:instrText xml:space="preserve">" </w:instrText>
        </w:r>
        <w:r w:rsidR="008A28C4">
          <w:fldChar w:fldCharType="end"/>
        </w:r>
      </w:ins>
      <w:ins w:id="5729" w:author="Aleksander Hansen" w:date="2013-02-10T13:12:00Z">
        <w:r>
          <w:t xml:space="preserve"> scandal and financial crisis</w:t>
        </w:r>
      </w:ins>
      <w:bookmarkEnd w:id="5724"/>
      <w:ins w:id="5730" w:author="Aleksander Hansen" w:date="2013-02-15T16:41:00Z">
        <w:r w:rsidR="008A28C4">
          <w:fldChar w:fldCharType="begin"/>
        </w:r>
        <w:r w:rsidR="008A28C4">
          <w:instrText xml:space="preserve"> XE "</w:instrText>
        </w:r>
      </w:ins>
      <w:ins w:id="5731" w:author="Aleksander Hansen" w:date="2013-02-10T13:16:00Z">
        <w:r w:rsidR="008A28C4">
          <w:rPr>
            <w:rFonts w:ascii="Calibri" w:hAnsi="Calibri"/>
          </w:rPr>
          <w:instrText>financial crisis</w:instrText>
        </w:r>
      </w:ins>
      <w:ins w:id="5732" w:author="Aleksander Hansen" w:date="2013-02-15T16:41:00Z">
        <w:r w:rsidR="008A28C4">
          <w:instrText xml:space="preserve">" </w:instrText>
        </w:r>
        <w:r w:rsidR="008A28C4">
          <w:fldChar w:fldCharType="end"/>
        </w:r>
      </w:ins>
    </w:p>
    <w:p w14:paraId="4361D577" w14:textId="7E2F4D8B" w:rsidR="00A325D4" w:rsidRPr="00A325D4" w:rsidRDefault="00A325D4" w:rsidP="00A325D4">
      <w:ins w:id="5733" w:author="Aleksander Hansen" w:date="2013-02-10T13:13:00Z">
        <w:r>
          <w:rPr>
            <w:rFonts w:ascii="Calibri" w:hAnsi="Calibri"/>
          </w:rPr>
          <w:t>Throughout the assigned readings and in the examples presented in these notes, the LIBOR</w:t>
        </w:r>
      </w:ins>
      <w:ins w:id="5734" w:author="Aleksander Hansen" w:date="2013-02-15T16:37:00Z">
        <w:r w:rsidR="008A28C4">
          <w:rPr>
            <w:rFonts w:ascii="Calibri" w:hAnsi="Calibri"/>
          </w:rPr>
          <w:fldChar w:fldCharType="begin"/>
        </w:r>
        <w:r w:rsidR="008A28C4">
          <w:instrText xml:space="preserve"> XE "</w:instrText>
        </w:r>
      </w:ins>
      <w:ins w:id="5735" w:author="Aleksander Hansen" w:date="2013-02-10T14:20:00Z">
        <w:r w:rsidR="008A28C4">
          <w:instrText>LIBOR</w:instrText>
        </w:r>
      </w:ins>
      <w:ins w:id="5736" w:author="Aleksander Hansen" w:date="2013-02-15T16:37:00Z">
        <w:r w:rsidR="008A28C4">
          <w:instrText xml:space="preserve">" </w:instrText>
        </w:r>
        <w:r w:rsidR="008A28C4">
          <w:rPr>
            <w:rFonts w:ascii="Calibri" w:hAnsi="Calibri"/>
          </w:rPr>
          <w:fldChar w:fldCharType="end"/>
        </w:r>
      </w:ins>
      <w:ins w:id="5737" w:author="Aleksander Hansen" w:date="2013-02-10T13:13:00Z">
        <w:r>
          <w:rPr>
            <w:rFonts w:ascii="Calibri" w:hAnsi="Calibri"/>
          </w:rPr>
          <w:t xml:space="preserve"> rate is used both to </w:t>
        </w:r>
      </w:ins>
      <w:ins w:id="5738" w:author="Aleksander Hansen" w:date="2013-02-10T13:14:00Z">
        <w:r>
          <w:rPr>
            <w:rFonts w:ascii="Calibri" w:hAnsi="Calibri"/>
            <w:i/>
          </w:rPr>
          <w:t xml:space="preserve">infer </w:t>
        </w:r>
        <w:r>
          <w:rPr>
            <w:rFonts w:ascii="Calibri" w:hAnsi="Calibri"/>
          </w:rPr>
          <w:t xml:space="preserve">the future cash flows, as well as the risk-free rate to </w:t>
        </w:r>
      </w:ins>
      <w:ins w:id="5739" w:author="Aleksander Hansen" w:date="2013-02-10T13:15:00Z">
        <w:r>
          <w:rPr>
            <w:rFonts w:ascii="Calibri" w:hAnsi="Calibri"/>
            <w:i/>
          </w:rPr>
          <w:t>discount</w:t>
        </w:r>
      </w:ins>
      <w:ins w:id="5740" w:author="Aleksander Hansen" w:date="2013-02-15T16:39:00Z">
        <w:r w:rsidR="008A28C4">
          <w:rPr>
            <w:rFonts w:ascii="Calibri" w:hAnsi="Calibri"/>
            <w:i/>
          </w:rPr>
          <w:fldChar w:fldCharType="begin"/>
        </w:r>
        <w:r w:rsidR="008A28C4">
          <w:instrText xml:space="preserve"> XE "</w:instrText>
        </w:r>
      </w:ins>
      <w:r w:rsidR="008A28C4" w:rsidRPr="008568A7">
        <w:instrText>discount</w:instrText>
      </w:r>
      <w:ins w:id="5741" w:author="Aleksander Hansen" w:date="2013-02-15T16:39:00Z">
        <w:r w:rsidR="008A28C4">
          <w:instrText xml:space="preserve">" </w:instrText>
        </w:r>
        <w:r w:rsidR="008A28C4">
          <w:rPr>
            <w:rFonts w:ascii="Calibri" w:hAnsi="Calibri"/>
            <w:i/>
          </w:rPr>
          <w:fldChar w:fldCharType="end"/>
        </w:r>
      </w:ins>
      <w:ins w:id="5742" w:author="Aleksander Hansen" w:date="2013-02-10T13:15:00Z">
        <w:r>
          <w:rPr>
            <w:rFonts w:ascii="Calibri" w:hAnsi="Calibri"/>
          </w:rPr>
          <w:t xml:space="preserve"> the future cash flows. In practice this is not the way the market operates. In wake of the LIBOR scandal, in which Governmental agencies tasked with </w:t>
        </w:r>
      </w:ins>
      <w:ins w:id="5743" w:author="Aleksander Hansen" w:date="2013-02-10T13:16:00Z">
        <w:r>
          <w:rPr>
            <w:rFonts w:ascii="Calibri" w:hAnsi="Calibri"/>
          </w:rPr>
          <w:t>overseeing</w:t>
        </w:r>
      </w:ins>
      <w:ins w:id="5744" w:author="Aleksander Hansen" w:date="2013-02-10T13:15:00Z">
        <w:r>
          <w:rPr>
            <w:rFonts w:ascii="Calibri" w:hAnsi="Calibri"/>
          </w:rPr>
          <w:t xml:space="preserve"> </w:t>
        </w:r>
      </w:ins>
      <w:ins w:id="5745" w:author="Aleksander Hansen" w:date="2013-02-10T13:16:00Z">
        <w:r>
          <w:rPr>
            <w:rFonts w:ascii="Calibri" w:hAnsi="Calibri"/>
          </w:rPr>
          <w:t>banks and financial markets have investigated banks, and several banks have admitted to sending in artificially high or low LIBOR rates to the BBA during the financial crisis</w:t>
        </w:r>
      </w:ins>
      <w:ins w:id="5746" w:author="Aleksander Hansen" w:date="2013-02-15T16:41:00Z">
        <w:r w:rsidR="008A28C4">
          <w:rPr>
            <w:rFonts w:ascii="Calibri" w:hAnsi="Calibri"/>
          </w:rPr>
          <w:fldChar w:fldCharType="begin"/>
        </w:r>
        <w:r w:rsidR="008A28C4">
          <w:instrText xml:space="preserve"> XE "</w:instrText>
        </w:r>
      </w:ins>
      <w:ins w:id="5747" w:author="Aleksander Hansen" w:date="2013-02-10T13:16:00Z">
        <w:r w:rsidR="008A28C4">
          <w:rPr>
            <w:rFonts w:ascii="Calibri" w:hAnsi="Calibri"/>
          </w:rPr>
          <w:instrText>financial crisis</w:instrText>
        </w:r>
      </w:ins>
      <w:ins w:id="5748" w:author="Aleksander Hansen" w:date="2013-02-15T16:41:00Z">
        <w:r w:rsidR="008A28C4">
          <w:instrText xml:space="preserve">" </w:instrText>
        </w:r>
        <w:r w:rsidR="008A28C4">
          <w:rPr>
            <w:rFonts w:ascii="Calibri" w:hAnsi="Calibri"/>
          </w:rPr>
          <w:fldChar w:fldCharType="end"/>
        </w:r>
      </w:ins>
      <w:ins w:id="5749" w:author="Aleksander Hansen" w:date="2013-02-10T13:16:00Z">
        <w:r>
          <w:rPr>
            <w:rFonts w:ascii="Calibri" w:hAnsi="Calibri"/>
          </w:rPr>
          <w:t xml:space="preserve">, in order to appear more creditworthy, the LIBOR rate has received a lot of negative attention. Moreover it shed light on shoddy practices by banks, as well as the </w:t>
        </w:r>
      </w:ins>
      <w:ins w:id="5750" w:author="Aleksander Hansen" w:date="2013-02-10T13:19:00Z">
        <w:r>
          <w:rPr>
            <w:rFonts w:ascii="Calibri" w:hAnsi="Calibri"/>
          </w:rPr>
          <w:t>vulnerability</w:t>
        </w:r>
      </w:ins>
      <w:ins w:id="5751" w:author="Aleksander Hansen" w:date="2013-02-10T13:16:00Z">
        <w:r>
          <w:rPr>
            <w:rFonts w:ascii="Calibri" w:hAnsi="Calibri"/>
          </w:rPr>
          <w:t xml:space="preserve"> of the LIBOR rate</w:t>
        </w:r>
      </w:ins>
      <w:ins w:id="5752" w:author="Aleksander Hansen" w:date="2013-02-10T13:19:00Z">
        <w:r>
          <w:rPr>
            <w:rFonts w:ascii="Calibri" w:hAnsi="Calibri"/>
          </w:rPr>
          <w:t xml:space="preserve"> to be manipulated. Banks and financial institutions today do not use LIBOR as the risk free rate at which they discount cash flows. Rather they use the Overnight Indexed Swap rate (OIS</w:t>
        </w:r>
      </w:ins>
      <w:ins w:id="5753" w:author="Aleksander Hansen" w:date="2013-02-15T16:40:00Z">
        <w:r w:rsidR="008A28C4">
          <w:rPr>
            <w:rFonts w:ascii="Calibri" w:hAnsi="Calibri"/>
          </w:rPr>
          <w:fldChar w:fldCharType="begin"/>
        </w:r>
        <w:r w:rsidR="008A28C4">
          <w:instrText xml:space="preserve"> XE "</w:instrText>
        </w:r>
      </w:ins>
      <w:ins w:id="5754" w:author="Aleksander Hansen" w:date="2013-02-10T13:23:00Z">
        <w:r w:rsidR="008A28C4">
          <w:rPr>
            <w:rFonts w:ascii="Calibri" w:hAnsi="Calibri"/>
          </w:rPr>
          <w:instrText>OIS</w:instrText>
        </w:r>
      </w:ins>
      <w:ins w:id="5755" w:author="Aleksander Hansen" w:date="2013-02-15T16:40:00Z">
        <w:r w:rsidR="008A28C4">
          <w:instrText xml:space="preserve">" </w:instrText>
        </w:r>
        <w:r w:rsidR="008A28C4">
          <w:rPr>
            <w:rFonts w:ascii="Calibri" w:hAnsi="Calibri"/>
          </w:rPr>
          <w:fldChar w:fldCharType="end"/>
        </w:r>
      </w:ins>
      <w:ins w:id="5756" w:author="Aleksander Hansen" w:date="2013-02-10T13:19:00Z">
        <w:r>
          <w:rPr>
            <w:rFonts w:ascii="Calibri" w:hAnsi="Calibri"/>
          </w:rPr>
          <w:t xml:space="preserve">). The OIS rate is perceived to be nearly risk-free, and the spread between LIBOR </w:t>
        </w:r>
      </w:ins>
      <w:ins w:id="5757" w:author="Aleksander Hansen" w:date="2013-02-10T13:21:00Z">
        <w:r>
          <w:rPr>
            <w:rFonts w:ascii="Calibri" w:hAnsi="Calibri"/>
          </w:rPr>
          <w:t>–</w:t>
        </w:r>
      </w:ins>
      <w:ins w:id="5758" w:author="Aleksander Hansen" w:date="2013-02-10T13:19:00Z">
        <w:r>
          <w:rPr>
            <w:rFonts w:ascii="Calibri" w:hAnsi="Calibri"/>
          </w:rPr>
          <w:t xml:space="preserve"> OIS </w:t>
        </w:r>
      </w:ins>
      <w:ins w:id="5759" w:author="Aleksander Hansen" w:date="2013-02-10T13:21:00Z">
        <w:r>
          <w:rPr>
            <w:rFonts w:ascii="Calibri" w:hAnsi="Calibri"/>
          </w:rPr>
          <w:t>is closely monitored in markets to gauge banks’ willingness to lend to one another, as well as overall liquidity and financial conditions. As Hull</w:t>
        </w:r>
      </w:ins>
      <w:ins w:id="5760"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5761" w:author="Aleksander Hansen" w:date="2013-02-15T16:38:00Z">
        <w:r w:rsidR="008A28C4">
          <w:instrText xml:space="preserve">" </w:instrText>
        </w:r>
        <w:r w:rsidR="008A28C4">
          <w:rPr>
            <w:rFonts w:ascii="Calibri" w:hAnsi="Calibri"/>
          </w:rPr>
          <w:fldChar w:fldCharType="end"/>
        </w:r>
      </w:ins>
      <w:ins w:id="5762" w:author="Aleksander Hansen" w:date="2013-02-10T13:21:00Z">
        <w:r>
          <w:rPr>
            <w:rFonts w:ascii="Calibri" w:hAnsi="Calibri"/>
          </w:rPr>
          <w:t xml:space="preserve"> states in the assigned reading, </w:t>
        </w:r>
      </w:ins>
      <w:ins w:id="5763" w:author="Aleksander Hansen" w:date="2013-02-10T13:22:00Z">
        <w:r>
          <w:rPr>
            <w:rFonts w:ascii="Calibri" w:hAnsi="Calibri"/>
          </w:rPr>
          <w:t>“In normal market conditions, it [the LIBOR – OIS spread] is about 10 basis points.</w:t>
        </w:r>
      </w:ins>
      <w:ins w:id="5764" w:author="Aleksander Hansen" w:date="2013-02-10T13:23:00Z">
        <w:r>
          <w:rPr>
            <w:rFonts w:ascii="Calibri" w:hAnsi="Calibri"/>
          </w:rPr>
          <w:t xml:space="preserve">” However, during and in the wake of the financial crisis the spread experienced unprecedented volatility, as well as spikes as high as several hundred basis points. Clearly, this rate is not risk-free by any means, as the risk-free rate is supposed to be fairly constant. The OIS rate </w:t>
        </w:r>
      </w:ins>
      <w:ins w:id="5765" w:author="Aleksander Hansen" w:date="2013-02-10T13:24:00Z">
        <w:r>
          <w:rPr>
            <w:rFonts w:ascii="Calibri" w:hAnsi="Calibri"/>
          </w:rPr>
          <w:t>on the</w:t>
        </w:r>
      </w:ins>
      <w:ins w:id="5766" w:author="Aleksander Hansen" w:date="2013-02-10T13:23:00Z">
        <w:r>
          <w:rPr>
            <w:rFonts w:ascii="Calibri" w:hAnsi="Calibri"/>
          </w:rPr>
          <w:t xml:space="preserve"> </w:t>
        </w:r>
      </w:ins>
      <w:ins w:id="5767" w:author="Aleksander Hansen" w:date="2013-02-10T13:24:00Z">
        <w:r>
          <w:rPr>
            <w:rFonts w:ascii="Calibri" w:hAnsi="Calibri"/>
          </w:rPr>
          <w:t xml:space="preserve">other hand did remain fairly constant compared to LIBOR. As a result banks today discount cash flows at the OIS rate. This has led to a phenomenon called </w:t>
        </w:r>
      </w:ins>
      <w:ins w:id="5768" w:author="Aleksander Hansen" w:date="2013-02-10T13:25:00Z">
        <w:r>
          <w:rPr>
            <w:rFonts w:ascii="Calibri" w:hAnsi="Calibri"/>
            <w:i/>
          </w:rPr>
          <w:t>dual-curve stripping</w:t>
        </w:r>
        <w:r>
          <w:rPr>
            <w:rFonts w:ascii="Calibri" w:hAnsi="Calibri"/>
          </w:rPr>
          <w:t xml:space="preserve">. Dual curve stripping arises from the fact that, while the LIBOR </w:t>
        </w:r>
      </w:ins>
      <w:ins w:id="5769" w:author="Aleksander Hansen" w:date="2013-02-10T13:26:00Z">
        <m:oMath>
          <m:r>
            <w:rPr>
              <w:rFonts w:ascii="Cambria Math" w:hAnsi="Cambria Math"/>
            </w:rPr>
            <m:t>±</m:t>
          </m:r>
        </m:oMath>
        <w:r w:rsidR="00B076F2">
          <w:rPr>
            <w:rFonts w:ascii="Calibri" w:hAnsi="Calibri"/>
          </w:rPr>
          <w:t xml:space="preserve">any spread is used to </w:t>
        </w:r>
        <w:r w:rsidR="00B076F2">
          <w:rPr>
            <w:rFonts w:ascii="Calibri" w:hAnsi="Calibri"/>
            <w:i/>
          </w:rPr>
          <w:t xml:space="preserve">infer </w:t>
        </w:r>
        <w:r w:rsidR="00B076F2">
          <w:rPr>
            <w:rFonts w:ascii="Calibri" w:hAnsi="Calibri"/>
          </w:rPr>
          <w:t>the future cash flows on the floating leg of, e.g. a swap</w:t>
        </w:r>
      </w:ins>
      <w:ins w:id="5770"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771" w:author="Aleksander Hansen" w:date="2013-02-15T16:37:00Z">
        <w:r w:rsidR="008A28C4">
          <w:instrText xml:space="preserve">" </w:instrText>
        </w:r>
        <w:r w:rsidR="008A28C4">
          <w:rPr>
            <w:rFonts w:ascii="Calibri" w:hAnsi="Calibri"/>
          </w:rPr>
          <w:fldChar w:fldCharType="end"/>
        </w:r>
      </w:ins>
      <w:ins w:id="5772" w:author="Aleksander Hansen" w:date="2013-02-10T13:26:00Z">
        <w:r w:rsidR="00B076F2">
          <w:rPr>
            <w:rFonts w:ascii="Calibri" w:hAnsi="Calibri"/>
          </w:rPr>
          <w:t xml:space="preserve">, the rate which is used to discount the future cash flows is the OIS rate, hence the name </w:t>
        </w:r>
      </w:ins>
      <w:ins w:id="5773" w:author="Aleksander Hansen" w:date="2013-02-10T13:27:00Z">
        <w:r w:rsidR="00B076F2">
          <w:rPr>
            <w:rFonts w:ascii="Calibri" w:hAnsi="Calibri"/>
            <w:i/>
          </w:rPr>
          <w:t>dual-curve</w:t>
        </w:r>
        <w:r w:rsidR="00B076F2">
          <w:rPr>
            <w:rFonts w:ascii="Calibri" w:hAnsi="Calibri"/>
          </w:rPr>
          <w:t xml:space="preserve"> stripping. As a consequence, at inception, the value of a swap may not equal zero</w:t>
        </w:r>
      </w:ins>
      <w:ins w:id="5774" w:author="Aleksander Hansen" w:date="2013-02-10T13:28:00Z">
        <w:r w:rsidR="00451ADE">
          <w:rPr>
            <w:rFonts w:ascii="Calibri" w:hAnsi="Calibri"/>
          </w:rPr>
          <w:t>, although it is likely to be fairly close</w:t>
        </w:r>
        <w:r w:rsidR="00451ADE">
          <w:rPr>
            <w:rStyle w:val="FootnoteReference"/>
            <w:rFonts w:ascii="Calibri" w:hAnsi="Calibri"/>
          </w:rPr>
          <w:footnoteReference w:id="8"/>
        </w:r>
        <w:r w:rsidR="00451ADE">
          <w:rPr>
            <w:rFonts w:ascii="Calibri" w:hAnsi="Calibri"/>
          </w:rPr>
          <w:t>.</w:t>
        </w:r>
      </w:ins>
      <w:ins w:id="5779" w:author="Aleksander Hansen" w:date="2013-02-10T13:30:00Z">
        <w:r w:rsidR="00525A5C">
          <w:rPr>
            <w:rFonts w:ascii="Calibri" w:hAnsi="Calibri"/>
          </w:rPr>
          <w:t xml:space="preserve"> There is however a logical fallacy in Hull’s statement. Although the historical average has been a LIBOR-OIS </w:t>
        </w:r>
      </w:ins>
      <w:ins w:id="5780" w:author="Aleksander Hansen" w:date="2013-02-10T13:31:00Z">
        <w:r w:rsidR="00525A5C">
          <w:rPr>
            <w:rFonts w:ascii="Calibri" w:hAnsi="Calibri"/>
          </w:rPr>
          <w:t>spread of</w:t>
        </w:r>
      </w:ins>
      <w:ins w:id="5781" w:author="Aleksander Hansen" w:date="2013-02-10T13:30:00Z">
        <w:r w:rsidR="00525A5C">
          <w:rPr>
            <w:rFonts w:ascii="Calibri" w:hAnsi="Calibri"/>
          </w:rPr>
          <w:t xml:space="preserve"> roughly 10 basis </w:t>
        </w:r>
      </w:ins>
      <w:ins w:id="5782" w:author="Aleksander Hansen" w:date="2013-02-10T13:31:00Z">
        <w:r w:rsidR="00525A5C">
          <w:rPr>
            <w:rFonts w:ascii="Calibri" w:hAnsi="Calibri"/>
          </w:rPr>
          <w:t>points that</w:t>
        </w:r>
      </w:ins>
      <w:ins w:id="5783" w:author="Aleksander Hansen" w:date="2013-02-10T13:30:00Z">
        <w:r w:rsidR="00525A5C">
          <w:rPr>
            <w:rFonts w:ascii="Calibri" w:hAnsi="Calibri"/>
          </w:rPr>
          <w:t xml:space="preserve"> does </w:t>
        </w:r>
      </w:ins>
      <w:ins w:id="5784" w:author="Aleksander Hansen" w:date="2013-02-10T13:31:00Z">
        <w:r w:rsidR="00525A5C">
          <w:rPr>
            <w:rFonts w:ascii="Calibri" w:hAnsi="Calibri"/>
            <w:i/>
          </w:rPr>
          <w:t xml:space="preserve">not </w:t>
        </w:r>
        <w:r w:rsidR="00525A5C">
          <w:rPr>
            <w:rFonts w:ascii="Calibri" w:hAnsi="Calibri"/>
          </w:rPr>
          <w:t xml:space="preserve">imply that this will continue in the future. Moreover, the notion of, </w:t>
        </w:r>
      </w:ins>
      <w:ins w:id="5785" w:author="Aleksander Hansen" w:date="2013-02-10T13:32:00Z">
        <w:r w:rsidR="00525A5C">
          <w:rPr>
            <w:rFonts w:ascii="Calibri" w:hAnsi="Calibri"/>
          </w:rPr>
          <w:t xml:space="preserve">“normal market conditions” is </w:t>
        </w:r>
      </w:ins>
      <w:ins w:id="5786" w:author="Aleksander Hansen" w:date="2013-02-10T13:34:00Z">
        <w:r w:rsidR="00F213E5">
          <w:rPr>
            <w:rFonts w:ascii="Calibri" w:hAnsi="Calibri"/>
          </w:rPr>
          <w:t>at best highly stylized</w:t>
        </w:r>
      </w:ins>
      <w:ins w:id="5787" w:author="Aleksander Hansen" w:date="2013-02-10T13:32:00Z">
        <w:r w:rsidR="00F213E5">
          <w:rPr>
            <w:rFonts w:ascii="Calibri" w:hAnsi="Calibri"/>
          </w:rPr>
          <w:t xml:space="preserve">; it </w:t>
        </w:r>
      </w:ins>
      <w:ins w:id="5788" w:author="Aleksander Hansen" w:date="2013-02-10T13:34:00Z">
        <w:r w:rsidR="00F213E5">
          <w:rPr>
            <w:rFonts w:ascii="Calibri" w:hAnsi="Calibri"/>
          </w:rPr>
          <w:t>presupposes</w:t>
        </w:r>
      </w:ins>
      <w:ins w:id="5789" w:author="Aleksander Hansen" w:date="2013-02-10T13:32:00Z">
        <w:r w:rsidR="00F213E5">
          <w:rPr>
            <w:rFonts w:ascii="Calibri" w:hAnsi="Calibri"/>
          </w:rPr>
          <w:t xml:space="preserve"> </w:t>
        </w:r>
      </w:ins>
      <w:ins w:id="5790" w:author="Aleksander Hansen" w:date="2013-02-10T13:34:00Z">
        <w:r w:rsidR="00F213E5">
          <w:rPr>
            <w:rFonts w:ascii="Calibri" w:hAnsi="Calibri"/>
          </w:rPr>
          <w:t xml:space="preserve">that there is such a thing as normal market conditions, AND that we as observers are able to infer what is and what is not </w:t>
        </w:r>
      </w:ins>
      <w:ins w:id="5791" w:author="Aleksander Hansen" w:date="2013-02-10T13:35:00Z">
        <w:r w:rsidR="00F213E5">
          <w:rPr>
            <w:rFonts w:ascii="Calibri" w:hAnsi="Calibri"/>
            <w:i/>
          </w:rPr>
          <w:t xml:space="preserve">normal. </w:t>
        </w:r>
      </w:ins>
      <w:ins w:id="5792" w:author="Aleksander Hansen" w:date="2013-02-10T13:36:00Z">
        <w:r w:rsidR="00F213E5">
          <w:rPr>
            <w:rFonts w:ascii="Calibri" w:hAnsi="Calibri"/>
          </w:rPr>
          <w:t>T</w:t>
        </w:r>
      </w:ins>
      <w:ins w:id="5793" w:author="Aleksander Hansen" w:date="2013-02-10T13:35:00Z">
        <w:r w:rsidR="00F213E5">
          <w:rPr>
            <w:rFonts w:ascii="Calibri" w:hAnsi="Calibri"/>
          </w:rPr>
          <w:t>hat is a bold assumption indeed.</w:t>
        </w:r>
      </w:ins>
      <w:ins w:id="5794" w:author="Aleksander Hansen" w:date="2013-02-10T13:13:00Z">
        <w:r>
          <w:br/>
        </w:r>
      </w:ins>
    </w:p>
    <w:p w14:paraId="445A1A4C" w14:textId="77777777" w:rsidR="005F2397" w:rsidRPr="008568A7" w:rsidRDefault="005F2397" w:rsidP="005F2397">
      <w:pPr>
        <w:rPr>
          <w:rFonts w:ascii="Calibri" w:hAnsi="Calibri"/>
        </w:rPr>
      </w:pPr>
      <w:r w:rsidRPr="008568A7">
        <w:rPr>
          <w:rFonts w:ascii="Calibri" w:hAnsi="Calibri"/>
        </w:rPr>
        <w:br w:type="page"/>
      </w:r>
    </w:p>
    <w:p w14:paraId="4FAFBBE3" w14:textId="49ECC45F" w:rsidR="005F2397" w:rsidRPr="008568A7" w:rsidRDefault="005F2397">
      <w:pPr>
        <w:pStyle w:val="Heading2"/>
      </w:pPr>
      <w:bookmarkStart w:id="5795" w:name="_Toc222580686"/>
      <w:r w:rsidRPr="008568A7">
        <w:t>Explain how a plain vanilla interest</w:t>
      </w:r>
      <w:ins w:id="5796"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5797" w:author="Aleksander Hansen" w:date="2013-02-15T16:38:00Z">
        <w:r w:rsidR="008A28C4">
          <w:instrText xml:space="preserve">" </w:instrText>
        </w:r>
        <w:r w:rsidR="008A28C4">
          <w:fldChar w:fldCharType="end"/>
        </w:r>
      </w:ins>
      <w:r w:rsidRPr="008568A7">
        <w:t xml:space="preserve"> rate swap</w:t>
      </w:r>
      <w:ins w:id="5798"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5799" w:author="Aleksander Hansen" w:date="2013-02-15T16:37:00Z">
        <w:r w:rsidR="008A28C4">
          <w:instrText xml:space="preserve">" </w:instrText>
        </w:r>
        <w:r w:rsidR="008A28C4">
          <w:fldChar w:fldCharType="end"/>
        </w:r>
      </w:ins>
      <w:r w:rsidRPr="008568A7">
        <w:t xml:space="preserve"> can be used to transform an asset or a liability and calculate the resulting cash flows</w:t>
      </w:r>
      <w:bookmarkEnd w:id="5795"/>
      <w:r w:rsidR="00E81FD9">
        <w:br/>
      </w:r>
    </w:p>
    <w:p w14:paraId="23C7CAFC" w14:textId="3157116B" w:rsidR="005F2397" w:rsidRPr="008568A7" w:rsidRDefault="005F2397" w:rsidP="005F2397">
      <w:pPr>
        <w:rPr>
          <w:rFonts w:ascii="Calibri" w:hAnsi="Calibri"/>
        </w:rPr>
      </w:pPr>
      <w:r w:rsidRPr="008568A7">
        <w:rPr>
          <w:rFonts w:ascii="Calibri" w:hAnsi="Calibri"/>
        </w:rPr>
        <w:t>If a company owns a fixed-rate bond</w:t>
      </w:r>
      <w:ins w:id="5800"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5801"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(e.g., say the company receives 5% fixed), then it can enter into an interest</w:t>
      </w:r>
      <w:ins w:id="580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5803" w:author="Aleksander Hansen" w:date="2013-02-15T16:38:00Z">
        <w:r w:rsidR="008A28C4">
          <w:instrText xml:space="preserve">" </w:instrText>
        </w:r>
        <w:r w:rsidR="008A28C4">
          <w:rPr>
            <w:rFonts w:ascii="Calibri" w:hAnsi="Calibri"/>
          </w:rPr>
          <w:fldChar w:fldCharType="end"/>
        </w:r>
      </w:ins>
      <w:r w:rsidRPr="008568A7">
        <w:rPr>
          <w:rFonts w:ascii="Calibri" w:hAnsi="Calibri"/>
        </w:rPr>
        <w:t>-rate swap</w:t>
      </w:r>
      <w:ins w:id="5804"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805"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in order to transform its asset. Under the swap, the company may pay 5% fixed and receive LIBOR</w:t>
      </w:r>
      <w:ins w:id="5806" w:author="Aleksander Hansen" w:date="2013-02-15T16:37:00Z">
        <w:r w:rsidR="008A28C4">
          <w:rPr>
            <w:rFonts w:ascii="Calibri" w:hAnsi="Calibri"/>
          </w:rPr>
          <w:fldChar w:fldCharType="begin"/>
        </w:r>
        <w:r w:rsidR="008A28C4">
          <w:instrText xml:space="preserve"> XE "</w:instrText>
        </w:r>
      </w:ins>
      <w:ins w:id="5807" w:author="Aleksander Hansen" w:date="2013-02-10T14:20:00Z">
        <w:r w:rsidR="008A28C4">
          <w:instrText>LIBOR</w:instrText>
        </w:r>
      </w:ins>
      <w:ins w:id="5808"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 After the swap, the company is earning a variable rate.</w:t>
      </w:r>
    </w:p>
    <w:p w14:paraId="42C2DF04" w14:textId="77777777" w:rsidR="005F2397" w:rsidRPr="008568A7" w:rsidRDefault="005F2397" w:rsidP="005F2397">
      <w:pPr>
        <w:rPr>
          <w:rFonts w:ascii="Calibri" w:hAnsi="Calibri"/>
        </w:rPr>
      </w:pPr>
      <w:r w:rsidRPr="008568A7">
        <w:rPr>
          <w:rFonts w:ascii="Calibri" w:hAnsi="Calibri"/>
          <w:noProof/>
        </w:rPr>
        <w:drawing>
          <wp:inline distT="0" distB="0" distL="0" distR="0" wp14:anchorId="67F0AF51" wp14:editId="1782AEC3">
            <wp:extent cx="5046132" cy="765544"/>
            <wp:effectExtent l="0" t="0" r="2540" b="0"/>
            <wp:docPr id="248" name="Picture 5"/>
            <wp:cNvGraphicFramePr/>
            <a:graphic xmlns:a="http://schemas.openxmlformats.org/drawingml/2006/main">
              <a:graphicData uri="http://schemas.openxmlformats.org/drawingml/2006/picture">
                <pic:pic xmlns:pic="http://schemas.openxmlformats.org/drawingml/2006/picture">
                  <pic:nvPicPr>
                    <pic:cNvPr id="1959937" name="Picture 1"/>
                    <pic:cNvPicPr>
                      <a:picLocks noChangeAspect="1" noChangeArrowheads="1"/>
                    </pic:cNvPicPr>
                  </pic:nvPicPr>
                  <pic:blipFill>
                    <a:blip r:embed="rId80" cstate="print"/>
                    <a:srcRect/>
                    <a:stretch>
                      <a:fillRect/>
                    </a:stretch>
                  </pic:blipFill>
                  <pic:spPr bwMode="auto">
                    <a:xfrm>
                      <a:off x="0" y="0"/>
                      <a:ext cx="5045190" cy="765401"/>
                    </a:xfrm>
                    <a:prstGeom prst="rect">
                      <a:avLst/>
                    </a:prstGeom>
                    <a:noFill/>
                    <a:ln w="9525">
                      <a:noFill/>
                      <a:miter lim="800000"/>
                      <a:headEnd/>
                      <a:tailEnd/>
                    </a:ln>
                    <a:effectLst/>
                  </pic:spPr>
                </pic:pic>
              </a:graphicData>
            </a:graphic>
          </wp:inline>
        </w:drawing>
      </w:r>
    </w:p>
    <w:p w14:paraId="48F28281" w14:textId="27D1A57E" w:rsidR="005F2397" w:rsidRPr="008568A7" w:rsidRDefault="005F2397">
      <w:pPr>
        <w:pStyle w:val="Heading2"/>
      </w:pPr>
      <w:bookmarkStart w:id="5809" w:name="_Toc222580687"/>
      <w:r w:rsidRPr="008568A7">
        <w:t>Explain the role of financial intermediaries in the swaps market</w:t>
      </w:r>
      <w:bookmarkEnd w:id="5809"/>
      <w:r w:rsidR="00E81FD9">
        <w:br/>
      </w:r>
    </w:p>
    <w:p w14:paraId="1A8577D7" w14:textId="283AFD64" w:rsidR="005F2397" w:rsidRPr="008568A7" w:rsidRDefault="005F2397" w:rsidP="005F2397">
      <w:pPr>
        <w:rPr>
          <w:rFonts w:ascii="Calibri" w:hAnsi="Calibri"/>
        </w:rPr>
      </w:pPr>
      <w:r w:rsidRPr="008568A7">
        <w:rPr>
          <w:rFonts w:ascii="Calibri" w:hAnsi="Calibri"/>
        </w:rPr>
        <w:t>Usually two non-financial swap</w:t>
      </w:r>
      <w:ins w:id="5810"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811"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counterparties do not deal with each other directly</w:t>
      </w:r>
    </w:p>
    <w:p w14:paraId="0D5338F1" w14:textId="77777777" w:rsidR="005F2397" w:rsidRPr="008568A7" w:rsidRDefault="005F2397" w:rsidP="005F2397">
      <w:pPr>
        <w:rPr>
          <w:rFonts w:ascii="Calibri" w:hAnsi="Calibri"/>
        </w:rPr>
      </w:pPr>
      <w:r w:rsidRPr="008568A7">
        <w:rPr>
          <w:rFonts w:ascii="Calibri" w:hAnsi="Calibri"/>
        </w:rPr>
        <w:t>Financial intermediary may earn 3 or 4 basis points (0.03% or 0.04%) on a pair of offsetting transactions</w:t>
      </w:r>
    </w:p>
    <w:p w14:paraId="4CBC341E" w14:textId="4C6C1BC5" w:rsidR="005F2397" w:rsidRPr="008568A7" w:rsidRDefault="005F2397" w:rsidP="005F2397">
      <w:pPr>
        <w:rPr>
          <w:rFonts w:ascii="Calibri" w:hAnsi="Calibri"/>
        </w:rPr>
      </w:pPr>
      <w:r w:rsidRPr="008568A7">
        <w:rPr>
          <w:rFonts w:ascii="Calibri" w:hAnsi="Calibri"/>
        </w:rPr>
        <w:t>In practice, intermediary is prepared to enter swap</w:t>
      </w:r>
      <w:ins w:id="5812"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813"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without having offsetting swap (warehousing)</w:t>
      </w:r>
    </w:p>
    <w:p w14:paraId="6B283013" w14:textId="3A080CE6" w:rsidR="005F2397" w:rsidRPr="008568A7" w:rsidRDefault="005F2397">
      <w:pPr>
        <w:pStyle w:val="Heading2"/>
      </w:pPr>
      <w:bookmarkStart w:id="5814" w:name="_Toc222580688"/>
      <w:r w:rsidRPr="008568A7">
        <w:t>Describe the role of the confirmation in a swap</w:t>
      </w:r>
      <w:ins w:id="5815"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5816" w:author="Aleksander Hansen" w:date="2013-02-15T16:37:00Z">
        <w:r w:rsidR="008A28C4">
          <w:instrText xml:space="preserve">" </w:instrText>
        </w:r>
        <w:r w:rsidR="008A28C4">
          <w:fldChar w:fldCharType="end"/>
        </w:r>
      </w:ins>
      <w:r w:rsidRPr="008568A7">
        <w:t xml:space="preserve"> transaction</w:t>
      </w:r>
      <w:bookmarkEnd w:id="5814"/>
      <w:r w:rsidR="00E81FD9">
        <w:br/>
      </w:r>
    </w:p>
    <w:p w14:paraId="7FC9262F" w14:textId="7E8BEDDC" w:rsidR="005F2397" w:rsidRPr="008568A7" w:rsidRDefault="005F2397" w:rsidP="005F2397">
      <w:pPr>
        <w:rPr>
          <w:rFonts w:ascii="Calibri" w:hAnsi="Calibri"/>
        </w:rPr>
      </w:pPr>
      <w:r w:rsidRPr="008568A7">
        <w:rPr>
          <w:rFonts w:ascii="Calibri" w:hAnsi="Calibri"/>
        </w:rPr>
        <w:t>Confirmation is a legal agreement underlying a swap</w:t>
      </w:r>
      <w:ins w:id="5817"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818"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and is signed by representatives of two parties. </w:t>
      </w:r>
    </w:p>
    <w:p w14:paraId="62CADED2" w14:textId="77777777" w:rsidR="005F2397" w:rsidRPr="008568A7" w:rsidRDefault="005F2397" w:rsidP="005F2397">
      <w:pPr>
        <w:rPr>
          <w:rFonts w:ascii="Calibri" w:hAnsi="Calibri"/>
        </w:rPr>
      </w:pPr>
      <w:r w:rsidRPr="008568A7">
        <w:rPr>
          <w:rFonts w:ascii="Calibri" w:hAnsi="Calibri"/>
        </w:rPr>
        <w:t>Drafting of confirmations is facilitated by the ISDA</w:t>
      </w:r>
    </w:p>
    <w:p w14:paraId="1BD300F9" w14:textId="4F80E420" w:rsidR="005F2397" w:rsidRPr="008568A7" w:rsidRDefault="005F2397" w:rsidP="005F2397">
      <w:pPr>
        <w:rPr>
          <w:rFonts w:ascii="Calibri" w:hAnsi="Calibri"/>
        </w:rPr>
      </w:pPr>
      <w:r w:rsidRPr="008568A7">
        <w:rPr>
          <w:rFonts w:ascii="Calibri" w:hAnsi="Calibri"/>
        </w:rPr>
        <w:t>ISDA has produced a number of master agreements</w:t>
      </w:r>
      <w:ins w:id="5819" w:author="Aleksander Hansen" w:date="2013-02-09T15:23:00Z">
        <w:r w:rsidR="009643F5">
          <w:rPr>
            <w:rFonts w:ascii="Calibri" w:hAnsi="Calibri"/>
          </w:rPr>
          <w:t xml:space="preserve"> and so called credit support annexes</w:t>
        </w:r>
      </w:ins>
      <w:r w:rsidRPr="008568A7">
        <w:rPr>
          <w:rFonts w:ascii="Calibri" w:hAnsi="Calibri"/>
        </w:rPr>
        <w:t xml:space="preserve"> that include well-defined clauses</w:t>
      </w:r>
      <w:ins w:id="5820" w:author="Aleksander Hansen" w:date="2013-02-09T15:23:00Z">
        <w:r w:rsidR="009643F5">
          <w:rPr>
            <w:rFonts w:ascii="Calibri" w:hAnsi="Calibri"/>
          </w:rPr>
          <w:t>. In the US, it is commonplace for companies to require an ISDA be entered into before entering into a swap</w:t>
        </w:r>
      </w:ins>
      <w:ins w:id="5821"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822" w:author="Aleksander Hansen" w:date="2013-02-15T16:37:00Z">
        <w:r w:rsidR="008A28C4">
          <w:instrText xml:space="preserve">" </w:instrText>
        </w:r>
        <w:r w:rsidR="008A28C4">
          <w:rPr>
            <w:rFonts w:ascii="Calibri" w:hAnsi="Calibri"/>
          </w:rPr>
          <w:fldChar w:fldCharType="end"/>
        </w:r>
      </w:ins>
      <w:ins w:id="5823" w:author="Aleksander Hansen" w:date="2013-02-09T15:23:00Z">
        <w:r w:rsidR="009643F5">
          <w:rPr>
            <w:rFonts w:ascii="Calibri" w:hAnsi="Calibri"/>
          </w:rPr>
          <w:t xml:space="preserve"> transaction. This is then supplemented with a credit support annex, which stipulates further terms specific to the transaction. An ISDA can include description of the terms of the swap contracts including such as netting arrangement</w:t>
        </w:r>
      </w:ins>
      <w:ins w:id="5824" w:author="Aleksander Hansen" w:date="2013-02-09T15:27:00Z">
        <w:r w:rsidR="009643F5">
          <w:rPr>
            <w:rFonts w:ascii="Calibri" w:hAnsi="Calibri"/>
          </w:rPr>
          <w:t>s</w:t>
        </w:r>
      </w:ins>
      <w:ins w:id="5825" w:author="Aleksander Hansen" w:date="2013-02-09T15:23:00Z">
        <w:r w:rsidR="009643F5">
          <w:rPr>
            <w:rFonts w:ascii="Calibri" w:hAnsi="Calibri"/>
          </w:rPr>
          <w:t xml:space="preserve">, collateral and </w:t>
        </w:r>
      </w:ins>
      <w:ins w:id="5826" w:author="Aleksander Hansen" w:date="2013-02-09T15:27:00Z">
        <w:r w:rsidR="009643F5">
          <w:rPr>
            <w:rFonts w:ascii="Calibri" w:hAnsi="Calibri"/>
          </w:rPr>
          <w:t>non-performance clauses. It would be highly unusual for a firm to enter into a swap transaction in the OTC market without some form of agreement such as the ISDA.</w:t>
        </w:r>
      </w:ins>
    </w:p>
    <w:p w14:paraId="08D90C67" w14:textId="7EBF3755" w:rsidR="005F2397" w:rsidRPr="008568A7" w:rsidRDefault="005F2397">
      <w:pPr>
        <w:pStyle w:val="Heading2"/>
      </w:pPr>
      <w:bookmarkStart w:id="5827" w:name="_Toc222580689"/>
      <w:r w:rsidRPr="008568A7">
        <w:t>Describe the comparative advantage argument for the existence of interest</w:t>
      </w:r>
      <w:ins w:id="5828"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5829" w:author="Aleksander Hansen" w:date="2013-02-15T16:38:00Z">
        <w:r w:rsidR="008A28C4">
          <w:instrText xml:space="preserve">" </w:instrText>
        </w:r>
        <w:r w:rsidR="008A28C4">
          <w:fldChar w:fldCharType="end"/>
        </w:r>
      </w:ins>
      <w:r w:rsidRPr="008568A7">
        <w:t xml:space="preserve"> rate swaps and discuss some of the criticisms of this argument</w:t>
      </w:r>
      <w:bookmarkEnd w:id="5827"/>
      <w:r w:rsidR="00E81FD9">
        <w:br/>
      </w:r>
    </w:p>
    <w:p w14:paraId="09BD8AE3" w14:textId="77777777" w:rsidR="005F2397" w:rsidRPr="008568A7" w:rsidRDefault="005F2397" w:rsidP="005F2397">
      <w:pPr>
        <w:rPr>
          <w:rFonts w:ascii="Calibri" w:hAnsi="Calibri"/>
        </w:rPr>
      </w:pPr>
      <w:r w:rsidRPr="008568A7">
        <w:rPr>
          <w:rFonts w:ascii="Calibri" w:hAnsi="Calibri"/>
        </w:rPr>
        <w:t>The comparative-advantage argument is used to explain the popularity (or utility) of swaps. Consider two companies: BetterCreditCorp has a better credit rating than WorseCreditCorp. Their respective borrowing rates are given below:</w:t>
      </w:r>
    </w:p>
    <w:tbl>
      <w:tblPr>
        <w:tblW w:w="0" w:type="auto"/>
        <w:jc w:val="center"/>
        <w:tblBorders>
          <w:top w:val="single" w:sz="12" w:space="0" w:color="008000"/>
          <w:bottom w:val="single" w:sz="12" w:space="0" w:color="008000"/>
        </w:tblBorders>
        <w:tblLook w:val="01E0" w:firstRow="1" w:lastRow="1" w:firstColumn="1" w:lastColumn="1" w:noHBand="0" w:noVBand="0"/>
      </w:tblPr>
      <w:tblGrid>
        <w:gridCol w:w="2192"/>
        <w:gridCol w:w="1209"/>
        <w:gridCol w:w="1726"/>
      </w:tblGrid>
      <w:tr w:rsidR="005F2397" w:rsidRPr="008568A7" w14:paraId="3DBDA5B2" w14:textId="77777777" w:rsidTr="005F2397">
        <w:trPr>
          <w:trHeight w:val="288"/>
          <w:jc w:val="center"/>
        </w:trPr>
        <w:tc>
          <w:tcPr>
            <w:tcW w:w="2192" w:type="dxa"/>
            <w:tcBorders>
              <w:top w:val="nil"/>
              <w:bottom w:val="single" w:sz="12" w:space="0" w:color="008000"/>
            </w:tcBorders>
            <w:shd w:val="clear" w:color="auto" w:fill="auto"/>
          </w:tcPr>
          <w:p w14:paraId="4785D42C" w14:textId="77777777" w:rsidR="005F2397" w:rsidRPr="008568A7" w:rsidRDefault="005F2397" w:rsidP="005F2397">
            <w:pPr>
              <w:rPr>
                <w:rFonts w:ascii="Calibri" w:hAnsi="Calibri"/>
              </w:rPr>
            </w:pPr>
          </w:p>
        </w:tc>
        <w:tc>
          <w:tcPr>
            <w:tcW w:w="1209" w:type="dxa"/>
            <w:tcBorders>
              <w:top w:val="nil"/>
              <w:bottom w:val="single" w:sz="12" w:space="0" w:color="008000"/>
            </w:tcBorders>
            <w:shd w:val="clear" w:color="auto" w:fill="auto"/>
          </w:tcPr>
          <w:p w14:paraId="74296E2E" w14:textId="77777777" w:rsidR="005F2397" w:rsidRPr="008568A7" w:rsidRDefault="005F2397" w:rsidP="005F2397">
            <w:pPr>
              <w:rPr>
                <w:rFonts w:ascii="Calibri" w:hAnsi="Calibri"/>
              </w:rPr>
            </w:pPr>
            <w:r w:rsidRPr="008568A7">
              <w:rPr>
                <w:rFonts w:ascii="Calibri" w:hAnsi="Calibri"/>
              </w:rPr>
              <w:t>Fixed</w:t>
            </w:r>
          </w:p>
        </w:tc>
        <w:tc>
          <w:tcPr>
            <w:tcW w:w="1726" w:type="dxa"/>
            <w:tcBorders>
              <w:top w:val="nil"/>
              <w:bottom w:val="single" w:sz="12" w:space="0" w:color="008000"/>
            </w:tcBorders>
            <w:shd w:val="clear" w:color="auto" w:fill="auto"/>
          </w:tcPr>
          <w:p w14:paraId="7474BE83" w14:textId="77777777" w:rsidR="005F2397" w:rsidRPr="008568A7" w:rsidRDefault="005F2397" w:rsidP="005F2397">
            <w:pPr>
              <w:rPr>
                <w:rFonts w:ascii="Calibri" w:hAnsi="Calibri"/>
              </w:rPr>
            </w:pPr>
            <w:r w:rsidRPr="008568A7">
              <w:rPr>
                <w:rFonts w:ascii="Calibri" w:hAnsi="Calibri"/>
              </w:rPr>
              <w:t>Floating</w:t>
            </w:r>
          </w:p>
        </w:tc>
      </w:tr>
      <w:tr w:rsidR="005F2397" w:rsidRPr="008568A7" w14:paraId="0741BA61" w14:textId="77777777" w:rsidTr="005F2397">
        <w:trPr>
          <w:trHeight w:val="288"/>
          <w:jc w:val="center"/>
        </w:trPr>
        <w:tc>
          <w:tcPr>
            <w:tcW w:w="2192" w:type="dxa"/>
            <w:tcBorders>
              <w:top w:val="single" w:sz="12" w:space="0" w:color="008000"/>
            </w:tcBorders>
            <w:shd w:val="clear" w:color="auto" w:fill="auto"/>
          </w:tcPr>
          <w:p w14:paraId="2F8A6C1E" w14:textId="77777777" w:rsidR="005F2397" w:rsidRPr="008568A7" w:rsidRDefault="005F2397" w:rsidP="005F2397">
            <w:pPr>
              <w:rPr>
                <w:rFonts w:ascii="Calibri" w:hAnsi="Calibri"/>
              </w:rPr>
            </w:pPr>
            <w:r w:rsidRPr="008568A7">
              <w:rPr>
                <w:rFonts w:ascii="Calibri" w:hAnsi="Calibri"/>
              </w:rPr>
              <w:t>BetterCreditCorp</w:t>
            </w:r>
          </w:p>
        </w:tc>
        <w:tc>
          <w:tcPr>
            <w:tcW w:w="1209" w:type="dxa"/>
            <w:tcBorders>
              <w:top w:val="single" w:sz="12" w:space="0" w:color="008000"/>
            </w:tcBorders>
            <w:shd w:val="clear" w:color="auto" w:fill="auto"/>
          </w:tcPr>
          <w:p w14:paraId="6C627531" w14:textId="77777777" w:rsidR="005F2397" w:rsidRPr="008568A7" w:rsidRDefault="005F2397" w:rsidP="005F2397">
            <w:pPr>
              <w:rPr>
                <w:rFonts w:ascii="Calibri" w:hAnsi="Calibri"/>
              </w:rPr>
            </w:pPr>
            <w:r w:rsidRPr="008568A7">
              <w:rPr>
                <w:rFonts w:ascii="Calibri" w:hAnsi="Calibri"/>
              </w:rPr>
              <w:t>4%</w:t>
            </w:r>
          </w:p>
        </w:tc>
        <w:tc>
          <w:tcPr>
            <w:tcW w:w="1726" w:type="dxa"/>
            <w:tcBorders>
              <w:top w:val="single" w:sz="12" w:space="0" w:color="008000"/>
            </w:tcBorders>
            <w:shd w:val="clear" w:color="auto" w:fill="auto"/>
          </w:tcPr>
          <w:p w14:paraId="1836BEC8" w14:textId="00C34F26" w:rsidR="005F2397" w:rsidRPr="008568A7" w:rsidRDefault="005F2397" w:rsidP="005F2397">
            <w:pPr>
              <w:rPr>
                <w:rFonts w:ascii="Calibri" w:hAnsi="Calibri"/>
              </w:rPr>
            </w:pPr>
            <w:r w:rsidRPr="008568A7">
              <w:rPr>
                <w:rFonts w:ascii="Calibri" w:hAnsi="Calibri"/>
              </w:rPr>
              <w:t>LIBOR</w:t>
            </w:r>
            <w:ins w:id="5830" w:author="Aleksander Hansen" w:date="2013-02-15T16:37:00Z">
              <w:r w:rsidR="008A28C4">
                <w:rPr>
                  <w:rFonts w:ascii="Calibri" w:hAnsi="Calibri"/>
                </w:rPr>
                <w:fldChar w:fldCharType="begin"/>
              </w:r>
              <w:r w:rsidR="008A28C4">
                <w:instrText xml:space="preserve"> XE "</w:instrText>
              </w:r>
            </w:ins>
            <w:ins w:id="5831" w:author="Aleksander Hansen" w:date="2013-02-10T14:20:00Z">
              <w:r w:rsidR="008A28C4">
                <w:instrText>LIBOR</w:instrText>
              </w:r>
            </w:ins>
            <w:ins w:id="5832"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+ 1%</w:t>
            </w:r>
          </w:p>
        </w:tc>
      </w:tr>
      <w:tr w:rsidR="005F2397" w:rsidRPr="008568A7" w14:paraId="5A01D4FD" w14:textId="77777777" w:rsidTr="005F2397">
        <w:trPr>
          <w:trHeight w:val="288"/>
          <w:jc w:val="center"/>
        </w:trPr>
        <w:tc>
          <w:tcPr>
            <w:tcW w:w="2192" w:type="dxa"/>
            <w:tcBorders>
              <w:top w:val="single" w:sz="6" w:space="0" w:color="008000"/>
              <w:bottom w:val="nil"/>
            </w:tcBorders>
            <w:shd w:val="clear" w:color="auto" w:fill="auto"/>
          </w:tcPr>
          <w:p w14:paraId="7F97C5CB" w14:textId="77777777" w:rsidR="005F2397" w:rsidRPr="008568A7" w:rsidRDefault="005F2397" w:rsidP="005F2397">
            <w:pPr>
              <w:rPr>
                <w:rFonts w:ascii="Calibri" w:hAnsi="Calibri"/>
              </w:rPr>
            </w:pPr>
            <w:r w:rsidRPr="008568A7">
              <w:rPr>
                <w:rFonts w:ascii="Calibri" w:hAnsi="Calibri"/>
              </w:rPr>
              <w:t>WorseCreditCorp</w:t>
            </w:r>
          </w:p>
        </w:tc>
        <w:tc>
          <w:tcPr>
            <w:tcW w:w="1209" w:type="dxa"/>
            <w:tcBorders>
              <w:top w:val="single" w:sz="6" w:space="0" w:color="008000"/>
              <w:bottom w:val="nil"/>
            </w:tcBorders>
            <w:shd w:val="clear" w:color="auto" w:fill="auto"/>
          </w:tcPr>
          <w:p w14:paraId="7C8C038A" w14:textId="77777777" w:rsidR="005F2397" w:rsidRPr="008568A7" w:rsidRDefault="005F2397" w:rsidP="005F2397">
            <w:pPr>
              <w:rPr>
                <w:rFonts w:ascii="Calibri" w:hAnsi="Calibri"/>
              </w:rPr>
            </w:pPr>
            <w:r w:rsidRPr="008568A7">
              <w:rPr>
                <w:rFonts w:ascii="Calibri" w:hAnsi="Calibri"/>
              </w:rPr>
              <w:t>6%</w:t>
            </w:r>
          </w:p>
        </w:tc>
        <w:tc>
          <w:tcPr>
            <w:tcW w:w="1726" w:type="dxa"/>
            <w:tcBorders>
              <w:top w:val="single" w:sz="6" w:space="0" w:color="008000"/>
              <w:bottom w:val="nil"/>
            </w:tcBorders>
            <w:shd w:val="clear" w:color="auto" w:fill="auto"/>
          </w:tcPr>
          <w:p w14:paraId="2270BCA5" w14:textId="7492EB8D" w:rsidR="005F2397" w:rsidRPr="008568A7" w:rsidRDefault="005F2397" w:rsidP="005F2397">
            <w:pPr>
              <w:rPr>
                <w:rFonts w:ascii="Calibri" w:hAnsi="Calibri"/>
              </w:rPr>
            </w:pPr>
            <w:r w:rsidRPr="008568A7">
              <w:rPr>
                <w:rFonts w:ascii="Calibri" w:hAnsi="Calibri"/>
              </w:rPr>
              <w:t>LIBOR</w:t>
            </w:r>
            <w:ins w:id="5833" w:author="Aleksander Hansen" w:date="2013-02-15T16:37:00Z">
              <w:r w:rsidR="008A28C4">
                <w:rPr>
                  <w:rFonts w:ascii="Calibri" w:hAnsi="Calibri"/>
                </w:rPr>
                <w:fldChar w:fldCharType="begin"/>
              </w:r>
              <w:r w:rsidR="008A28C4">
                <w:instrText xml:space="preserve"> XE "</w:instrText>
              </w:r>
            </w:ins>
            <w:ins w:id="5834" w:author="Aleksander Hansen" w:date="2013-02-10T14:20:00Z">
              <w:r w:rsidR="008A28C4">
                <w:instrText>LIBOR</w:instrText>
              </w:r>
            </w:ins>
            <w:ins w:id="5835"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+ 2%</w:t>
            </w:r>
          </w:p>
        </w:tc>
      </w:tr>
    </w:tbl>
    <w:p w14:paraId="1354DFF4" w14:textId="08C07B82" w:rsidR="005F2397" w:rsidRPr="008568A7" w:rsidRDefault="005F2397" w:rsidP="005F2397">
      <w:pPr>
        <w:rPr>
          <w:rFonts w:ascii="Calibri" w:hAnsi="Calibri"/>
        </w:rPr>
      </w:pPr>
      <w:r w:rsidRPr="008568A7">
        <w:rPr>
          <w:rFonts w:ascii="Calibri" w:hAnsi="Calibri"/>
        </w:rPr>
        <w:t>Now assume that these two corporations enter into an interest</w:t>
      </w:r>
      <w:ins w:id="5836"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5837"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swap</w:t>
      </w:r>
      <w:ins w:id="5838"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839" w:author="Aleksander Hansen" w:date="2013-02-15T16:37:00Z">
        <w:r w:rsidR="008A28C4">
          <w:instrText xml:space="preserve">" </w:instrText>
        </w:r>
        <w:r w:rsidR="008A28C4">
          <w:rPr>
            <w:rFonts w:ascii="Calibri" w:hAnsi="Calibri"/>
          </w:rPr>
          <w:fldChar w:fldCharType="end"/>
        </w:r>
      </w:ins>
      <w:r w:rsidRPr="008568A7">
        <w:rPr>
          <w:rFonts w:ascii="Calibri" w:hAnsi="Calibri"/>
        </w:rPr>
        <w:t>. BetterCreditCorp will pay LIBOR</w:t>
      </w:r>
      <w:ins w:id="5840" w:author="Aleksander Hansen" w:date="2013-02-15T16:37:00Z">
        <w:r w:rsidR="008A28C4">
          <w:rPr>
            <w:rFonts w:ascii="Calibri" w:hAnsi="Calibri"/>
          </w:rPr>
          <w:fldChar w:fldCharType="begin"/>
        </w:r>
        <w:r w:rsidR="008A28C4">
          <w:instrText xml:space="preserve"> XE "</w:instrText>
        </w:r>
      </w:ins>
      <w:ins w:id="5841" w:author="Aleksander Hansen" w:date="2013-02-10T14:20:00Z">
        <w:r w:rsidR="008A28C4">
          <w:instrText>LIBOR</w:instrText>
        </w:r>
      </w:ins>
      <w:ins w:id="5842"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+ 0.5% to WorseCreditCorp and WorseCreditCorp will pay 4% fixed to BetterCreditCorp (we are ignoring transaction costs):</w:t>
      </w:r>
    </w:p>
    <w:p w14:paraId="3A2058A6" w14:textId="77777777" w:rsidR="005F2397" w:rsidRPr="008568A7" w:rsidRDefault="005F2397" w:rsidP="005F2397">
      <w:pPr>
        <w:rPr>
          <w:rFonts w:ascii="Calibri" w:hAnsi="Calibri"/>
        </w:rPr>
      </w:pPr>
      <w:r w:rsidRPr="008568A7">
        <w:rPr>
          <w:rFonts w:ascii="Calibri" w:hAnsi="Calibri"/>
          <w:noProof/>
        </w:rPr>
        <w:drawing>
          <wp:inline distT="0" distB="0" distL="0" distR="0" wp14:anchorId="0B773DBE" wp14:editId="78885FC3">
            <wp:extent cx="4808131" cy="1111110"/>
            <wp:effectExtent l="19050" t="0" r="0" b="0"/>
            <wp:docPr id="249" name="Picture 6"/>
            <wp:cNvGraphicFramePr/>
            <a:graphic xmlns:a="http://schemas.openxmlformats.org/drawingml/2006/main">
              <a:graphicData uri="http://schemas.openxmlformats.org/drawingml/2006/picture">
                <pic:pic xmlns:pic="http://schemas.openxmlformats.org/drawingml/2006/picture">
                  <pic:nvPicPr>
                    <pic:cNvPr id="2103298" name="Picture 2"/>
                    <pic:cNvPicPr>
                      <a:picLocks noChangeAspect="1" noChangeArrowheads="1"/>
                    </pic:cNvPicPr>
                  </pic:nvPicPr>
                  <pic:blipFill>
                    <a:blip r:embed="rId81" cstate="print"/>
                    <a:srcRect/>
                    <a:stretch>
                      <a:fillRect/>
                    </a:stretch>
                  </pic:blipFill>
                  <pic:spPr bwMode="auto">
                    <a:xfrm>
                      <a:off x="0" y="0"/>
                      <a:ext cx="4814809" cy="1112653"/>
                    </a:xfrm>
                    <a:prstGeom prst="rect">
                      <a:avLst/>
                    </a:prstGeom>
                    <a:noFill/>
                    <a:ln w="9525">
                      <a:noFill/>
                      <a:miter lim="800000"/>
                      <a:headEnd/>
                      <a:tailEnd/>
                    </a:ln>
                    <a:effectLst/>
                  </pic:spPr>
                </pic:pic>
              </a:graphicData>
            </a:graphic>
          </wp:inline>
        </w:drawing>
      </w:r>
    </w:p>
    <w:p w14:paraId="05F5BD50" w14:textId="18567420" w:rsidR="005F2397" w:rsidRPr="008568A7" w:rsidRDefault="005F2397" w:rsidP="005F2397">
      <w:pPr>
        <w:rPr>
          <w:rFonts w:ascii="Calibri" w:hAnsi="Calibri"/>
        </w:rPr>
      </w:pPr>
      <w:r w:rsidRPr="008568A7">
        <w:rPr>
          <w:rFonts w:ascii="Calibri" w:hAnsi="Calibri"/>
        </w:rPr>
        <w:t>Under this swap</w:t>
      </w:r>
      <w:ins w:id="5843"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844" w:author="Aleksander Hansen" w:date="2013-02-15T16:37:00Z">
        <w:r w:rsidR="008A28C4">
          <w:instrText xml:space="preserve">" </w:instrText>
        </w:r>
        <w:r w:rsidR="008A28C4">
          <w:rPr>
            <w:rFonts w:ascii="Calibri" w:hAnsi="Calibri"/>
          </w:rPr>
          <w:fldChar w:fldCharType="end"/>
        </w:r>
      </w:ins>
      <w:r w:rsidRPr="008568A7">
        <w:rPr>
          <w:rFonts w:ascii="Calibri" w:hAnsi="Calibri"/>
        </w:rPr>
        <w:t>, BetterCreditCorp is paying LIBOR</w:t>
      </w:r>
      <w:ins w:id="5845" w:author="Aleksander Hansen" w:date="2013-02-15T16:37:00Z">
        <w:r w:rsidR="008A28C4">
          <w:rPr>
            <w:rFonts w:ascii="Calibri" w:hAnsi="Calibri"/>
          </w:rPr>
          <w:fldChar w:fldCharType="begin"/>
        </w:r>
        <w:r w:rsidR="008A28C4">
          <w:instrText xml:space="preserve"> XE "</w:instrText>
        </w:r>
      </w:ins>
      <w:ins w:id="5846" w:author="Aleksander Hansen" w:date="2013-02-10T14:20:00Z">
        <w:r w:rsidR="008A28C4">
          <w:instrText>LIBOR</w:instrText>
        </w:r>
      </w:ins>
      <w:ins w:id="5847"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+ 0.5% (since the fixed payments from WorseCreditCorp essentially pass-through) and WorseCreditC</w:t>
      </w:r>
      <w:del w:id="5848" w:author="Aleksander Hansen" w:date="2013-02-09T14:59:00Z">
        <w:r w:rsidRPr="008568A7" w:rsidDel="00F443C5">
          <w:rPr>
            <w:rFonts w:ascii="Calibri" w:hAnsi="Calibri"/>
          </w:rPr>
          <w:delText>r</w:delText>
        </w:r>
      </w:del>
      <w:r w:rsidRPr="008568A7">
        <w:rPr>
          <w:rFonts w:ascii="Calibri" w:hAnsi="Calibri"/>
        </w:rPr>
        <w:t>o</w:t>
      </w:r>
      <w:ins w:id="5849" w:author="Aleksander Hansen" w:date="2013-02-09T14:59:00Z">
        <w:r w:rsidR="00F443C5">
          <w:rPr>
            <w:rFonts w:ascii="Calibri" w:hAnsi="Calibri"/>
          </w:rPr>
          <w:t>r</w:t>
        </w:r>
      </w:ins>
      <w:r w:rsidRPr="008568A7">
        <w:rPr>
          <w:rFonts w:ascii="Calibri" w:hAnsi="Calibri"/>
        </w:rPr>
        <w:t>p is paying 5.5% fixed (i.e., 4% fixed to BetterCreditCorp plus 1.5 on the additional LIBOR). Notice that both have improved their cost of capital:</w:t>
      </w:r>
    </w:p>
    <w:p w14:paraId="3F6C53D8" w14:textId="61992D81" w:rsidR="005F2397" w:rsidRPr="00B24098" w:rsidRDefault="005F2397">
      <w:pPr>
        <w:pStyle w:val="ListParagraph"/>
        <w:numPr>
          <w:ilvl w:val="0"/>
          <w:numId w:val="87"/>
        </w:numPr>
        <w:rPr>
          <w:rFonts w:ascii="Calibri" w:hAnsi="Calibri"/>
          <w:rPrChange w:id="5850" w:author="Aleksander Hansen" w:date="2013-02-09T15:08:00Z">
            <w:rPr/>
          </w:rPrChange>
        </w:rPr>
        <w:pPrChange w:id="5851" w:author="Aleksander Hansen" w:date="2013-02-09T15:08:00Z">
          <w:pPr/>
        </w:pPrChange>
      </w:pPr>
      <w:r w:rsidRPr="00B24098">
        <w:rPr>
          <w:rFonts w:ascii="Calibri" w:hAnsi="Calibri"/>
          <w:rPrChange w:id="5852" w:author="Aleksander Hansen" w:date="2013-02-09T15:08:00Z">
            <w:rPr/>
          </w:rPrChange>
        </w:rPr>
        <w:t>BetterCreditCorp pays LIBOR</w:t>
      </w:r>
      <w:ins w:id="5853" w:author="Aleksander Hansen" w:date="2013-02-15T16:37:00Z">
        <w:r w:rsidR="008A28C4">
          <w:rPr>
            <w:rFonts w:ascii="Calibri" w:hAnsi="Calibri"/>
          </w:rPr>
          <w:fldChar w:fldCharType="begin"/>
        </w:r>
        <w:r w:rsidR="008A28C4">
          <w:instrText xml:space="preserve"> XE "</w:instrText>
        </w:r>
      </w:ins>
      <w:ins w:id="5854" w:author="Aleksander Hansen" w:date="2013-02-10T14:20:00Z">
        <w:r w:rsidR="008A28C4">
          <w:instrText>LIBOR</w:instrText>
        </w:r>
      </w:ins>
      <w:ins w:id="5855" w:author="Aleksander Hansen" w:date="2013-02-15T16:37:00Z">
        <w:r w:rsidR="008A28C4">
          <w:instrText xml:space="preserve">" </w:instrText>
        </w:r>
        <w:r w:rsidR="008A28C4">
          <w:rPr>
            <w:rFonts w:ascii="Calibri" w:hAnsi="Calibri"/>
          </w:rPr>
          <w:fldChar w:fldCharType="end"/>
        </w:r>
      </w:ins>
      <w:r w:rsidRPr="00B24098">
        <w:rPr>
          <w:rFonts w:ascii="Calibri" w:hAnsi="Calibri"/>
          <w:rPrChange w:id="5856" w:author="Aleksander Hansen" w:date="2013-02-09T15:08:00Z">
            <w:rPr/>
          </w:rPrChange>
        </w:rPr>
        <w:t xml:space="preserve"> + 0.5%</w:t>
      </w:r>
      <w:del w:id="5857" w:author="Aleksander Hansen" w:date="2013-02-09T15:02:00Z">
        <w:r w:rsidRPr="00B24098" w:rsidDel="00B24098">
          <w:rPr>
            <w:rFonts w:ascii="Calibri" w:hAnsi="Calibri"/>
            <w:rPrChange w:id="5858" w:author="Aleksander Hansen" w:date="2013-02-09T15:08:00Z">
              <w:rPr/>
            </w:rPrChange>
          </w:rPr>
          <w:delText>)</w:delText>
        </w:r>
      </w:del>
      <w:r w:rsidRPr="00B24098">
        <w:rPr>
          <w:rFonts w:ascii="Calibri" w:hAnsi="Calibri"/>
          <w:rPrChange w:id="5859" w:author="Aleksander Hansen" w:date="2013-02-09T15:08:00Z">
            <w:rPr/>
          </w:rPrChange>
        </w:rPr>
        <w:t>: 0.5% less than its “competitive” floating rate</w:t>
      </w:r>
      <w:ins w:id="5860" w:author="Aleksander Hansen" w:date="2013-02-09T15:02:00Z">
        <w:r w:rsidR="00B24098" w:rsidRPr="00B24098">
          <w:rPr>
            <w:rFonts w:ascii="Calibri" w:hAnsi="Calibri"/>
            <w:rPrChange w:id="5861" w:author="Aleksander Hansen" w:date="2013-02-09T15:08:00Z">
              <w:rPr/>
            </w:rPrChange>
          </w:rPr>
          <w:t>, whilst</w:t>
        </w:r>
      </w:ins>
    </w:p>
    <w:p w14:paraId="39D95EA2" w14:textId="77777777" w:rsidR="005F2397" w:rsidRPr="00B24098" w:rsidRDefault="005F2397">
      <w:pPr>
        <w:pStyle w:val="ListParagraph"/>
        <w:numPr>
          <w:ilvl w:val="0"/>
          <w:numId w:val="87"/>
        </w:numPr>
        <w:rPr>
          <w:rFonts w:ascii="Calibri" w:hAnsi="Calibri"/>
          <w:rPrChange w:id="5862" w:author="Aleksander Hansen" w:date="2013-02-09T15:08:00Z">
            <w:rPr/>
          </w:rPrChange>
        </w:rPr>
        <w:pPrChange w:id="5863" w:author="Aleksander Hansen" w:date="2013-02-09T15:08:00Z">
          <w:pPr/>
        </w:pPrChange>
      </w:pPr>
      <w:r w:rsidRPr="00B24098">
        <w:rPr>
          <w:rFonts w:ascii="Calibri" w:hAnsi="Calibri"/>
          <w:rPrChange w:id="5864" w:author="Aleksander Hansen" w:date="2013-02-09T15:08:00Z">
            <w:rPr/>
          </w:rPrChange>
        </w:rPr>
        <w:t>WorseCreditCorp pays 5.5% fixed: 0.5% less than its “competitive” fixed rate</w:t>
      </w:r>
    </w:p>
    <w:p w14:paraId="63104C88" w14:textId="32CB6B09" w:rsidR="005F2397" w:rsidRPr="00210591" w:rsidDel="00210591" w:rsidRDefault="00B24098" w:rsidP="005F2397">
      <w:pPr>
        <w:rPr>
          <w:del w:id="5865" w:author="Aleksander Hansen" w:date="2013-02-09T15:16:00Z"/>
          <w:rFonts w:ascii="Calibri" w:hAnsi="Calibri"/>
          <w:i/>
          <w:rPrChange w:id="5866" w:author="Aleksander Hansen" w:date="2013-02-09T15:16:00Z">
            <w:rPr>
              <w:del w:id="5867" w:author="Aleksander Hansen" w:date="2013-02-09T15:16:00Z"/>
              <w:rFonts w:ascii="Calibri" w:hAnsi="Calibri"/>
            </w:rPr>
          </w:rPrChange>
        </w:rPr>
      </w:pPr>
      <w:ins w:id="5868" w:author="Aleksander Hansen" w:date="2013-02-09T15:08:00Z">
        <w:r>
          <w:rPr>
            <w:rFonts w:ascii="Calibri" w:hAnsi="Calibri"/>
          </w:rPr>
          <w:br/>
          <w:t xml:space="preserve">Notice that BetterCreditCorp has an advantage in </w:t>
        </w:r>
        <w:r>
          <w:rPr>
            <w:rFonts w:ascii="Calibri" w:hAnsi="Calibri"/>
            <w:i/>
          </w:rPr>
          <w:t xml:space="preserve">both </w:t>
        </w:r>
        <w:r>
          <w:rPr>
            <w:rFonts w:ascii="Calibri" w:hAnsi="Calibri"/>
          </w:rPr>
          <w:t xml:space="preserve">the fixed and the floating market. When one company has an advantage in a market, it is called an </w:t>
        </w:r>
      </w:ins>
      <w:ins w:id="5869" w:author="Aleksander Hansen" w:date="2013-02-09T15:09:00Z">
        <w:r>
          <w:rPr>
            <w:rFonts w:ascii="Calibri" w:hAnsi="Calibri"/>
            <w:i/>
          </w:rPr>
          <w:t xml:space="preserve">absolute </w:t>
        </w:r>
        <w:r w:rsidRPr="009643F5">
          <w:rPr>
            <w:rFonts w:ascii="Calibri" w:hAnsi="Calibri"/>
            <w:i/>
          </w:rPr>
          <w:t>advantage</w:t>
        </w:r>
        <w:r>
          <w:rPr>
            <w:rFonts w:ascii="Calibri" w:hAnsi="Calibri"/>
          </w:rPr>
          <w:t xml:space="preserve">. It is important to note that it is </w:t>
        </w:r>
      </w:ins>
      <w:ins w:id="5870" w:author="Aleksander Hansen" w:date="2013-02-09T15:12:00Z">
        <w:r w:rsidR="00210591">
          <w:rPr>
            <w:rFonts w:ascii="Calibri" w:hAnsi="Calibri"/>
          </w:rPr>
          <w:t xml:space="preserve">a </w:t>
        </w:r>
      </w:ins>
      <w:ins w:id="5871" w:author="Aleksander Hansen" w:date="2013-02-09T15:10:00Z">
        <w:r>
          <w:rPr>
            <w:rFonts w:ascii="Calibri" w:hAnsi="Calibri"/>
            <w:i/>
          </w:rPr>
          <w:t xml:space="preserve">comparative advantage </w:t>
        </w:r>
        <w:r>
          <w:rPr>
            <w:rFonts w:ascii="Calibri" w:hAnsi="Calibri"/>
          </w:rPr>
          <w:t xml:space="preserve">and not </w:t>
        </w:r>
      </w:ins>
      <w:ins w:id="5872" w:author="Aleksander Hansen" w:date="2013-02-09T15:12:00Z">
        <w:r w:rsidR="00210591">
          <w:rPr>
            <w:rFonts w:ascii="Calibri" w:hAnsi="Calibri"/>
          </w:rPr>
          <w:t>an</w:t>
        </w:r>
      </w:ins>
      <w:ins w:id="5873" w:author="Aleksander Hansen" w:date="2013-02-09T15:10:00Z">
        <w:r>
          <w:rPr>
            <w:rFonts w:ascii="Calibri" w:hAnsi="Calibri"/>
          </w:rPr>
          <w:t xml:space="preserve"> </w:t>
        </w:r>
        <w:r>
          <w:rPr>
            <w:rFonts w:ascii="Calibri" w:hAnsi="Calibri"/>
            <w:i/>
          </w:rPr>
          <w:t xml:space="preserve">absolute advantage </w:t>
        </w:r>
        <w:r w:rsidR="00210591">
          <w:rPr>
            <w:rFonts w:ascii="Calibri" w:hAnsi="Calibri"/>
          </w:rPr>
          <w:t>that make</w:t>
        </w:r>
        <w:r>
          <w:rPr>
            <w:rFonts w:ascii="Calibri" w:hAnsi="Calibri"/>
          </w:rPr>
          <w:t xml:space="preserve"> the above savings possible</w:t>
        </w:r>
        <w:r w:rsidR="00210591">
          <w:rPr>
            <w:rFonts w:ascii="Calibri" w:hAnsi="Calibri"/>
          </w:rPr>
          <w:t>: by engaging in a mutually beneficial transaction, both parties are better off. Why is it that even BetterCreditCorp, which has an absolute advantage in both markets can benefit from transacting with WorseCreditCorp?</w:t>
        </w:r>
      </w:ins>
      <w:del w:id="5874" w:author="Aleksander Hansen" w:date="2013-02-09T15:12:00Z">
        <w:r w:rsidR="005F2397" w:rsidRPr="009643F5" w:rsidDel="00210591">
          <w:rPr>
            <w:rFonts w:ascii="Calibri" w:hAnsi="Calibri"/>
          </w:rPr>
          <w:delText>What</w:delText>
        </w:r>
        <w:r w:rsidR="005F2397" w:rsidRPr="008568A7" w:rsidDel="00210591">
          <w:rPr>
            <w:rFonts w:ascii="Calibri" w:hAnsi="Calibri"/>
          </w:rPr>
          <w:delText xml:space="preserve"> makes this possible?</w:delText>
        </w:r>
      </w:del>
      <w:r w:rsidR="005F2397" w:rsidRPr="008568A7">
        <w:rPr>
          <w:rFonts w:ascii="Calibri" w:hAnsi="Calibri"/>
        </w:rPr>
        <w:t xml:space="preserve"> </w:t>
      </w:r>
      <w:ins w:id="5875" w:author="Aleksander Hansen" w:date="2013-02-09T15:14:00Z">
        <w:r w:rsidR="00210591">
          <w:rPr>
            <w:rFonts w:ascii="Calibri" w:hAnsi="Calibri"/>
          </w:rPr>
          <w:t>Because</w:t>
        </w:r>
      </w:ins>
      <w:del w:id="5876" w:author="Aleksander Hansen" w:date="2013-02-09T15:14:00Z">
        <w:r w:rsidR="005F2397" w:rsidRPr="008568A7" w:rsidDel="00210591">
          <w:rPr>
            <w:rFonts w:ascii="Calibri" w:hAnsi="Calibri"/>
          </w:rPr>
          <w:delText>Only that</w:delText>
        </w:r>
      </w:del>
      <w:r w:rsidR="005F2397" w:rsidRPr="008568A7">
        <w:rPr>
          <w:rFonts w:ascii="Calibri" w:hAnsi="Calibri"/>
        </w:rPr>
        <w:t xml:space="preserve"> the 2% spread in their fixed rates (6% - 4% = 2%) is greater than the 1% spread in their variable rates</w:t>
      </w:r>
      <w:ins w:id="5877" w:author="Aleksander Hansen" w:date="2013-02-09T15:15:00Z">
        <w:r w:rsidR="00210591">
          <w:rPr>
            <w:rFonts w:ascii="Calibri" w:hAnsi="Calibri"/>
          </w:rPr>
          <w:t xml:space="preserve"> (LIBOR</w:t>
        </w:r>
      </w:ins>
      <w:ins w:id="5878" w:author="Aleksander Hansen" w:date="2013-02-15T16:37:00Z">
        <w:r w:rsidR="008A28C4">
          <w:rPr>
            <w:rFonts w:ascii="Calibri" w:hAnsi="Calibri"/>
          </w:rPr>
          <w:fldChar w:fldCharType="begin"/>
        </w:r>
        <w:r w:rsidR="008A28C4">
          <w:instrText xml:space="preserve"> XE "</w:instrText>
        </w:r>
      </w:ins>
      <w:ins w:id="5879" w:author="Aleksander Hansen" w:date="2013-02-10T14:20:00Z">
        <w:r w:rsidR="008A28C4">
          <w:instrText>LIBOR</w:instrText>
        </w:r>
      </w:ins>
      <w:ins w:id="5880" w:author="Aleksander Hansen" w:date="2013-02-15T16:37:00Z">
        <w:r w:rsidR="008A28C4">
          <w:instrText xml:space="preserve">" </w:instrText>
        </w:r>
        <w:r w:rsidR="008A28C4">
          <w:rPr>
            <w:rFonts w:ascii="Calibri" w:hAnsi="Calibri"/>
          </w:rPr>
          <w:fldChar w:fldCharType="end"/>
        </w:r>
      </w:ins>
      <w:ins w:id="5881" w:author="Aleksander Hansen" w:date="2013-02-09T15:15:00Z">
        <w:r w:rsidR="00210591">
          <w:rPr>
            <w:rFonts w:ascii="Calibri" w:hAnsi="Calibri"/>
          </w:rPr>
          <w:t xml:space="preserve"> + spread)</w:t>
        </w:r>
      </w:ins>
      <w:r w:rsidR="005F2397" w:rsidRPr="008568A7">
        <w:rPr>
          <w:rFonts w:ascii="Calibri" w:hAnsi="Calibri"/>
        </w:rPr>
        <w:t xml:space="preserve">. WorseCreditCorp is said to have a </w:t>
      </w:r>
      <w:r w:rsidR="005F2397" w:rsidRPr="00B24098">
        <w:rPr>
          <w:rFonts w:ascii="Calibri" w:hAnsi="Calibri"/>
          <w:i/>
          <w:rPrChange w:id="5882" w:author="Aleksander Hansen" w:date="2013-02-09T15:03:00Z">
            <w:rPr>
              <w:rFonts w:ascii="Calibri" w:hAnsi="Calibri"/>
            </w:rPr>
          </w:rPrChange>
        </w:rPr>
        <w:t>comparative advantage</w:t>
      </w:r>
      <w:r w:rsidR="005F2397" w:rsidRPr="008568A7">
        <w:rPr>
          <w:rFonts w:ascii="Calibri" w:hAnsi="Calibri"/>
        </w:rPr>
        <w:t xml:space="preserve"> in the floating-rate market; </w:t>
      </w:r>
      <w:ins w:id="5883" w:author="Aleksander Hansen" w:date="2013-02-09T15:16:00Z">
        <w:r w:rsidR="00210591">
          <w:rPr>
            <w:rFonts w:ascii="Calibri" w:hAnsi="Calibri"/>
          </w:rPr>
          <w:t xml:space="preserve">and </w:t>
        </w:r>
      </w:ins>
      <w:r w:rsidR="005F2397" w:rsidRPr="008568A7">
        <w:rPr>
          <w:rFonts w:ascii="Calibri" w:hAnsi="Calibri"/>
        </w:rPr>
        <w:t>BetterCreditCorp is said to have a</w:t>
      </w:r>
      <w:del w:id="5884" w:author="Aleksander Hansen" w:date="2013-02-09T15:16:00Z">
        <w:r w:rsidR="005F2397" w:rsidRPr="008568A7" w:rsidDel="00210591">
          <w:rPr>
            <w:rFonts w:ascii="Calibri" w:hAnsi="Calibri"/>
          </w:rPr>
          <w:delText>n</w:delText>
        </w:r>
      </w:del>
      <w:r w:rsidR="005F2397" w:rsidRPr="008568A7">
        <w:rPr>
          <w:rFonts w:ascii="Calibri" w:hAnsi="Calibri"/>
        </w:rPr>
        <w:t xml:space="preserve"> </w:t>
      </w:r>
      <w:ins w:id="5885" w:author="Aleksander Hansen" w:date="2013-02-09T15:15:00Z">
        <w:r w:rsidR="00210591" w:rsidRPr="009643F5">
          <w:rPr>
            <w:rFonts w:ascii="Calibri" w:hAnsi="Calibri"/>
            <w:i/>
          </w:rPr>
          <w:t>comparative</w:t>
        </w:r>
        <w:r w:rsidR="00210591">
          <w:rPr>
            <w:rFonts w:ascii="Calibri" w:hAnsi="Calibri"/>
            <w:i/>
          </w:rPr>
          <w:t xml:space="preserve"> </w:t>
        </w:r>
      </w:ins>
      <w:ins w:id="5886" w:author="Aleksander Hansen" w:date="2013-02-09T15:16:00Z">
        <w:r w:rsidR="00210591">
          <w:rPr>
            <w:rFonts w:ascii="Calibri" w:hAnsi="Calibri"/>
            <w:i/>
          </w:rPr>
          <w:t>advantage</w:t>
        </w:r>
      </w:ins>
      <w:del w:id="5887" w:author="Aleksander Hansen" w:date="2013-02-09T15:15:00Z">
        <w:r w:rsidR="005F2397" w:rsidRPr="008568A7" w:rsidDel="00210591">
          <w:rPr>
            <w:rFonts w:ascii="Calibri" w:hAnsi="Calibri"/>
          </w:rPr>
          <w:delText>advantage</w:delText>
        </w:r>
      </w:del>
      <w:r w:rsidR="005F2397" w:rsidRPr="008568A7">
        <w:rPr>
          <w:rFonts w:ascii="Calibri" w:hAnsi="Calibri"/>
        </w:rPr>
        <w:t xml:space="preserve"> in the fixed-rate market. </w:t>
      </w:r>
      <w:ins w:id="5888" w:author="Aleksander Hansen" w:date="2013-02-09T15:16:00Z">
        <w:r w:rsidR="00210591">
          <w:rPr>
            <w:rFonts w:ascii="Calibri" w:hAnsi="Calibri"/>
          </w:rPr>
          <w:t xml:space="preserve">To generalize, we can say that a </w:t>
        </w:r>
      </w:ins>
    </w:p>
    <w:p w14:paraId="0354FBE4" w14:textId="39DF67CE" w:rsidR="005F2397" w:rsidRPr="008568A7" w:rsidRDefault="005F2397" w:rsidP="005F2397">
      <w:pPr>
        <w:rPr>
          <w:rFonts w:ascii="Calibri" w:hAnsi="Calibri"/>
        </w:rPr>
      </w:pPr>
      <w:del w:id="5889" w:author="Aleksander Hansen" w:date="2013-02-09T15:16:00Z">
        <w:r w:rsidRPr="00210591" w:rsidDel="00210591">
          <w:rPr>
            <w:rFonts w:ascii="Calibri" w:hAnsi="Calibri"/>
            <w:i/>
            <w:rPrChange w:id="5890" w:author="Aleksander Hansen" w:date="2013-02-09T15:16:00Z">
              <w:rPr>
                <w:rFonts w:ascii="Calibri" w:hAnsi="Calibri"/>
              </w:rPr>
            </w:rPrChange>
          </w:rPr>
          <w:delText xml:space="preserve">A </w:delText>
        </w:r>
      </w:del>
      <w:r w:rsidRPr="00210591">
        <w:rPr>
          <w:rFonts w:ascii="Calibri" w:hAnsi="Calibri"/>
          <w:i/>
          <w:rPrChange w:id="5891" w:author="Aleksander Hansen" w:date="2013-02-09T15:16:00Z">
            <w:rPr>
              <w:rFonts w:ascii="Calibri" w:hAnsi="Calibri"/>
            </w:rPr>
          </w:rPrChange>
        </w:rPr>
        <w:t>comparative advantage</w:t>
      </w:r>
      <w:r w:rsidRPr="008568A7">
        <w:rPr>
          <w:rFonts w:ascii="Calibri" w:hAnsi="Calibri"/>
        </w:rPr>
        <w:t xml:space="preserve"> exists when two companies face different interest</w:t>
      </w:r>
      <w:ins w:id="589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5893"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markets: the difference in fixed rate markets (i.e., between the companies; call this “a”) is greater than the difference in floating rate markets (call this “b”). </w:t>
      </w:r>
    </w:p>
    <w:p w14:paraId="6E4FFE51" w14:textId="228B7C8F" w:rsidR="005F2397" w:rsidRDefault="005F2397" w:rsidP="005F2397">
      <w:pPr>
        <w:rPr>
          <w:ins w:id="5894" w:author="Aleksander Hansen" w:date="2013-02-09T15:07:00Z"/>
          <w:rFonts w:ascii="Calibri" w:hAnsi="Calibri"/>
        </w:rPr>
      </w:pPr>
      <w:r w:rsidRPr="008568A7">
        <w:rPr>
          <w:rFonts w:ascii="Calibri" w:hAnsi="Calibri"/>
        </w:rPr>
        <w:t>Under these circumstances, a swap</w:t>
      </w:r>
      <w:ins w:id="5895"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896"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arrangement can produce a total gain</w:t>
      </w:r>
      <w:ins w:id="5897" w:author="Aleksander Hansen" w:date="2013-02-09T15:04:00Z">
        <w:r w:rsidR="00B24098">
          <w:rPr>
            <w:rFonts w:ascii="Calibri" w:hAnsi="Calibri"/>
          </w:rPr>
          <w:t>, that is,</w:t>
        </w:r>
      </w:ins>
      <w:del w:id="5898" w:author="Aleksander Hansen" w:date="2013-02-09T15:04:00Z">
        <w:r w:rsidRPr="008568A7" w:rsidDel="00B24098">
          <w:rPr>
            <w:rFonts w:ascii="Calibri" w:hAnsi="Calibri"/>
          </w:rPr>
          <w:delText xml:space="preserve"> (i.e.,</w:delText>
        </w:r>
      </w:del>
      <w:r w:rsidRPr="008568A7">
        <w:rPr>
          <w:rFonts w:ascii="Calibri" w:hAnsi="Calibri"/>
        </w:rPr>
        <w:t xml:space="preserve"> to both parties, before any transaction costs</w:t>
      </w:r>
      <w:ins w:id="5899" w:author="Aleksander Hansen" w:date="2013-02-09T15:04:00Z">
        <w:r w:rsidR="00B24098">
          <w:rPr>
            <w:rFonts w:ascii="Calibri" w:hAnsi="Calibri"/>
          </w:rPr>
          <w:t>,</w:t>
        </w:r>
      </w:ins>
      <w:del w:id="5900" w:author="Aleksander Hansen" w:date="2013-02-09T15:04:00Z">
        <w:r w:rsidRPr="008568A7" w:rsidDel="00B24098">
          <w:rPr>
            <w:rFonts w:ascii="Calibri" w:hAnsi="Calibri"/>
          </w:rPr>
          <w:delText>)</w:delText>
        </w:r>
      </w:del>
      <w:r w:rsidRPr="008568A7">
        <w:rPr>
          <w:rFonts w:ascii="Calibri" w:hAnsi="Calibri"/>
        </w:rPr>
        <w:t xml:space="preserve"> equal to: a–b.</w:t>
      </w:r>
      <w:ins w:id="5901" w:author="Aleksander Hansen" w:date="2013-02-09T15:17:00Z">
        <w:r w:rsidR="00210591">
          <w:rPr>
            <w:rFonts w:ascii="Calibri" w:hAnsi="Calibri"/>
          </w:rPr>
          <w:t xml:space="preserve"> Consequently, if both firms could borrow in the fixed and the floating market at exactly the same terms, </w:t>
        </w:r>
      </w:ins>
      <w:ins w:id="5902" w:author="Aleksander Hansen" w:date="2013-02-09T15:20:00Z">
        <w:r w:rsidR="00210591">
          <w:rPr>
            <w:rFonts w:ascii="Calibri" w:hAnsi="Calibri"/>
          </w:rPr>
          <w:t xml:space="preserve">neither firm would have a </w:t>
        </w:r>
      </w:ins>
      <w:ins w:id="5903" w:author="Aleksander Hansen" w:date="2013-02-09T15:17:00Z">
        <w:r w:rsidR="00210591">
          <w:rPr>
            <w:rFonts w:ascii="Calibri" w:hAnsi="Calibri"/>
          </w:rPr>
          <w:t>comparative advantage, and no transaction would take place.</w:t>
        </w:r>
      </w:ins>
    </w:p>
    <w:p w14:paraId="5BEF8CCD" w14:textId="77777777" w:rsidR="00B24098" w:rsidRDefault="00B24098" w:rsidP="005F2397">
      <w:pPr>
        <w:rPr>
          <w:ins w:id="5904" w:author="Aleksander Hansen" w:date="2013-02-09T15:04:00Z"/>
          <w:rFonts w:ascii="Calibri" w:hAnsi="Calibri"/>
        </w:rPr>
      </w:pPr>
    </w:p>
    <w:p w14:paraId="0064D043" w14:textId="2703E61F" w:rsidR="00B24098" w:rsidRDefault="00B24098" w:rsidP="005F2397">
      <w:pPr>
        <w:rPr>
          <w:ins w:id="5905" w:author="Aleksander Hansen" w:date="2013-02-09T15:04:00Z"/>
          <w:rFonts w:ascii="Calibri" w:hAnsi="Calibri"/>
        </w:rPr>
      </w:pPr>
      <w:ins w:id="5906" w:author="Aleksander Hansen" w:date="2013-02-09T15:05:00Z">
        <w:r>
          <w:rPr>
            <w:rFonts w:ascii="Calibri" w:hAnsi="Calibri"/>
            <w:noProof/>
            <w:rPrChange w:id="5907">
              <w:rPr>
                <w:noProof/>
              </w:rPr>
            </w:rPrChange>
          </w:rPr>
          <mc:AlternateContent>
            <mc:Choice Requires="wps">
              <w:drawing>
                <wp:inline distT="0" distB="0" distL="0" distR="0" wp14:anchorId="46127B53" wp14:editId="0D91EC2E">
                  <wp:extent cx="4686300" cy="1400175"/>
                  <wp:effectExtent l="76200" t="76200" r="114300" b="98425"/>
                  <wp:docPr id="18" name="Text Box 18"/>
                  <wp:cNvGraphicFramePr/>
                  <a:graphic xmlns:a="http://schemas.openxmlformats.org/drawingml/2006/main">
                    <a:graphicData uri="http://schemas.microsoft.com/office/word/2010/wordprocessingShape">
                      <wps:wsp>
                        <wps:cNvSpPr txBox="1"/>
                        <wps:spPr>
                          <a:xfrm>
                            <a:off x="0" y="0"/>
                            <a:ext cx="4686300" cy="1400175"/>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89D047" w14:textId="321E5BFB" w:rsidR="003D168C" w:rsidRDefault="003D168C">
                              <w:pPr>
                                <w:ind w:left="140"/>
                                <w:rPr>
                                  <w:ins w:id="5908" w:author="Aleksander Hansen" w:date="2013-02-09T15:05:00Z"/>
                                </w:rPr>
                                <w:pPrChange w:id="5909" w:author="Aleksander Hansen" w:date="2013-02-09T15:05:00Z">
                                  <w:pPr/>
                                </w:pPrChange>
                              </w:pPr>
                              <w:ins w:id="5910" w:author="Aleksander Hansen" w:date="2013-02-09T15:05:00Z">
                                <w:r>
                                  <w:t>IMPORTANT CONCEPT:</w:t>
                                </w:r>
                                <w:r>
                                  <w:br/>
                                </w:r>
                                <w:r>
                                  <w:br/>
                                </w:r>
                                <w:r>
                                  <w:tab/>
                                  <w:t xml:space="preserve">A </w:t>
                                </w:r>
                                <w:r>
                                  <w:rPr>
                                    <w:i/>
                                  </w:rPr>
                                  <w:t>comparative advantage</w:t>
                                </w:r>
                                <w:r>
                                  <w:t xml:space="preserve"> exists when [two] companies face different interest rates in the market. Both companies benefit from entering into a swap, even if one company has an </w:t>
                                </w:r>
                                <w:r w:rsidRPr="00210591">
                                  <w:rPr>
                                    <w:i/>
                                    <w:rPrChange w:id="5911" w:author="Aleksander Hansen" w:date="2013-02-09T15:19:00Z">
                                      <w:rPr/>
                                    </w:rPrChange>
                                  </w:rPr>
                                  <w:t>absolute advantage</w:t>
                                </w:r>
                                <w:r>
                                  <w:t xml:space="preserve"> in both the fixed and the floating market.</w:t>
                                </w:r>
                              </w:ins>
                              <w:ins w:id="5912" w:author="Aleksander Hansen" w:date="2013-02-09T15:19:00Z">
                                <w:r>
                                  <w:t xml:space="preserve"> This is a common test question so be sure you know the difference, and how to calculate the gain to each party.</w:t>
                                </w:r>
                              </w:ins>
                            </w:p>
                            <w:p w14:paraId="474E01F3" w14:textId="77777777" w:rsidR="003D168C" w:rsidRPr="009643F5" w:rsidRDefault="003D168C">
                              <w:pPr>
                                <w:ind w:left="140"/>
                                <w:pPrChange w:id="5913" w:author="Aleksander Hansen" w:date="2013-02-09T15:05:00Z">
                                  <w:pPr/>
                                </w:pPrChange>
                              </w:pP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inline>
              </w:drawing>
            </mc:Choice>
            <mc:Fallback>
              <w:pict>
                <v:shape id="Text Box 18" o:spid="_x0000_s1046" type="#_x0000_t202" style="width:369pt;height:110.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" filled="f" strokeweight=".5pt">
                  <v:textbox style="mso-fit-shape-to-text:t" inset="2emu">
                    <w:txbxContent>
                      <w:p w14:paraId="5189D047" w14:textId="321E5BFB" w:rsidR="003D168C" w:rsidRDefault="003D168C">
                        <w:pPr>
                          <w:ind w:left="140"/>
                          <w:rPr>
                            <w:ins w:id="5975" w:author="Aleksander Hansen" w:date="2013-02-09T15:05:00Z"/>
                          </w:rPr>
                          <w:pPrChange w:id="5976" w:author="Aleksander Hansen" w:date="2013-02-09T15:05:00Z">
                            <w:pPr/>
                          </w:pPrChange>
                        </w:pPr>
                        <w:ins w:id="5977" w:author="Aleksander Hansen" w:date="2013-02-09T15:05:00Z">
                          <w:r>
                            <w:t>IMPORTANT CONCEPT:</w:t>
                          </w:r>
                          <w:r>
                            <w:br/>
                          </w:r>
                          <w:r>
                            <w:br/>
                          </w:r>
                          <w:r>
                            <w:tab/>
                            <w:t xml:space="preserve">A </w:t>
                          </w:r>
                          <w:r>
                            <w:rPr>
                              <w:i/>
                            </w:rPr>
                            <w:t>comparative advantage</w:t>
                          </w:r>
                          <w:r>
                            <w:t xml:space="preserve"> exists when [two] companies face different interest rates in the market. Both companies benefit from entering into a swap, even if one company has an </w:t>
                          </w:r>
                          <w:r w:rsidRPr="00210591">
                            <w:rPr>
                              <w:i/>
                              <w:rPrChange w:id="5978" w:author="Aleksander Hansen" w:date="2013-02-09T15:19:00Z">
                                <w:rPr/>
                              </w:rPrChange>
                            </w:rPr>
                            <w:t>absolute advantage</w:t>
                          </w:r>
                          <w:r>
                            <w:t xml:space="preserve"> in both the fixed and the floating market.</w:t>
                          </w:r>
                        </w:ins>
                        <w:ins w:id="5979" w:author="Aleksander Hansen" w:date="2013-02-09T15:19:00Z">
                          <w:r>
                            <w:t xml:space="preserve"> This is a common test question so be sure you know the difference, and how to calculate the gain to each party.</w:t>
                          </w:r>
                        </w:ins>
                      </w:p>
                      <w:p w14:paraId="474E01F3" w14:textId="77777777" w:rsidR="003D168C" w:rsidRPr="009643F5" w:rsidRDefault="003D168C">
                        <w:pPr>
                          <w:ind w:left="140"/>
                          <w:pPrChange w:id="5980" w:author="Aleksander Hansen" w:date="2013-02-09T15:05:00Z">
                            <w:pPr/>
                          </w:pPrChange>
                        </w:pPr>
                      </w:p>
                    </w:txbxContent>
                  </v:textbox>
                  <w10:anchorlock/>
                </v:shape>
              </w:pict>
            </mc:Fallback>
          </mc:AlternateContent>
        </w:r>
      </w:ins>
    </w:p>
    <w:p w14:paraId="32FD0ECB" w14:textId="77777777" w:rsidR="00AC43FF" w:rsidRDefault="00AC43FF" w:rsidP="005F2397">
      <w:pPr>
        <w:rPr>
          <w:ins w:id="5914" w:author="Aleksander Hansen" w:date="2013-02-09T14:24:00Z"/>
          <w:rFonts w:ascii="Calibri" w:hAnsi="Calibri"/>
        </w:rPr>
      </w:pPr>
    </w:p>
    <w:p w14:paraId="312D5F08" w14:textId="02A03A9F" w:rsidR="00AC43FF" w:rsidRPr="008568A7" w:rsidRDefault="00AC43FF">
      <w:pPr>
        <w:pStyle w:val="Heading3SubGTNI"/>
        <w:pPrChange w:id="5915" w:author="Aleksander Hansen" w:date="2013-02-09T14:24:00Z">
          <w:pPr/>
        </w:pPrChange>
      </w:pPr>
      <w:bookmarkStart w:id="5916" w:name="_Toc222580690"/>
      <w:ins w:id="5917" w:author="Aleksander Hansen" w:date="2013-02-09T14:24:00Z">
        <w:r>
          <w:t>Criticism of the comparative advantage argument</w:t>
        </w:r>
      </w:ins>
      <w:bookmarkEnd w:id="5916"/>
    </w:p>
    <w:p w14:paraId="0DDC54E1" w14:textId="0313D54C" w:rsidR="005F2397" w:rsidRPr="008568A7" w:rsidRDefault="005F2397" w:rsidP="005F2397">
      <w:pPr>
        <w:rPr>
          <w:rFonts w:ascii="Calibri" w:hAnsi="Calibri"/>
        </w:rPr>
      </w:pPr>
      <w:r w:rsidRPr="008568A7">
        <w:rPr>
          <w:rFonts w:ascii="Calibri" w:hAnsi="Calibri"/>
        </w:rPr>
        <w:t xml:space="preserve">The contrary view concerns arbitrage: if markets </w:t>
      </w:r>
      <w:del w:id="5918" w:author="Aleksander Hansen" w:date="2013-02-09T14:24:00Z">
        <w:r w:rsidRPr="008568A7" w:rsidDel="00AC43FF">
          <w:rPr>
            <w:rFonts w:ascii="Calibri" w:hAnsi="Calibri"/>
          </w:rPr>
          <w:delText>are</w:delText>
        </w:r>
      </w:del>
      <w:ins w:id="5919" w:author="Aleksander Hansen" w:date="2013-02-09T14:24:00Z">
        <w:r w:rsidR="00AC43FF" w:rsidRPr="008568A7">
          <w:rPr>
            <w:rFonts w:ascii="Calibri" w:hAnsi="Calibri"/>
          </w:rPr>
          <w:t>were</w:t>
        </w:r>
      </w:ins>
      <w:r w:rsidRPr="008568A7">
        <w:rPr>
          <w:rFonts w:ascii="Calibri" w:hAnsi="Calibri"/>
        </w:rPr>
        <w:t xml:space="preserve"> efficient, we would expect the differentials</w:t>
      </w:r>
      <w:ins w:id="5920" w:author="Aleksander Hansen" w:date="2013-02-09T14:25:00Z">
        <w:r w:rsidR="00AC43FF">
          <w:rPr>
            <w:rFonts w:ascii="Calibri" w:hAnsi="Calibri"/>
          </w:rPr>
          <w:t>,</w:t>
        </w:r>
      </w:ins>
      <w:r w:rsidRPr="008568A7">
        <w:rPr>
          <w:rFonts w:ascii="Calibri" w:hAnsi="Calibri"/>
        </w:rPr>
        <w:t xml:space="preserve"> </w:t>
      </w:r>
      <w:del w:id="5921" w:author="Aleksander Hansen" w:date="2013-02-09T14:25:00Z">
        <w:r w:rsidRPr="008568A7" w:rsidDel="00AC43FF">
          <w:rPr>
            <w:rFonts w:ascii="Calibri" w:hAnsi="Calibri"/>
          </w:rPr>
          <w:delText xml:space="preserve">(i.e., </w:delText>
        </w:r>
      </w:del>
      <w:r w:rsidRPr="008568A7">
        <w:rPr>
          <w:rFonts w:ascii="Calibri" w:hAnsi="Calibri"/>
        </w:rPr>
        <w:t>that allow for the comparative advantage</w:t>
      </w:r>
      <w:ins w:id="5922" w:author="Aleksander Hansen" w:date="2013-02-09T14:25:00Z">
        <w:r w:rsidR="00AC43FF">
          <w:rPr>
            <w:rFonts w:ascii="Calibri" w:hAnsi="Calibri"/>
          </w:rPr>
          <w:t xml:space="preserve"> in the first place,</w:t>
        </w:r>
      </w:ins>
      <w:del w:id="5923" w:author="Aleksander Hansen" w:date="2013-02-09T14:25:00Z">
        <w:r w:rsidRPr="008568A7" w:rsidDel="00AC43FF">
          <w:rPr>
            <w:rFonts w:ascii="Calibri" w:hAnsi="Calibri"/>
          </w:rPr>
          <w:delText>)</w:delText>
        </w:r>
      </w:del>
      <w:r w:rsidRPr="008568A7">
        <w:rPr>
          <w:rFonts w:ascii="Calibri" w:hAnsi="Calibri"/>
        </w:rPr>
        <w:t xml:space="preserve"> to erode. A further criticism is the duration difference between the typical market rates: the floating rate is typically LIBOR</w:t>
      </w:r>
      <w:ins w:id="5924" w:author="Aleksander Hansen" w:date="2013-02-15T16:37:00Z">
        <w:r w:rsidR="008A28C4">
          <w:rPr>
            <w:rFonts w:ascii="Calibri" w:hAnsi="Calibri"/>
          </w:rPr>
          <w:fldChar w:fldCharType="begin"/>
        </w:r>
        <w:r w:rsidR="008A28C4">
          <w:instrText xml:space="preserve"> XE "</w:instrText>
        </w:r>
      </w:ins>
      <w:ins w:id="5925" w:author="Aleksander Hansen" w:date="2013-02-10T14:20:00Z">
        <w:r w:rsidR="008A28C4">
          <w:instrText>LIBOR</w:instrText>
        </w:r>
      </w:ins>
      <w:ins w:id="5926" w:author="Aleksander Hansen" w:date="2013-02-15T16:37:00Z">
        <w:r w:rsidR="008A28C4">
          <w:instrText xml:space="preserve">" </w:instrText>
        </w:r>
        <w:r w:rsidR="008A28C4">
          <w:rPr>
            <w:rFonts w:ascii="Calibri" w:hAnsi="Calibri"/>
          </w:rPr>
          <w:fldChar w:fldCharType="end"/>
        </w:r>
      </w:ins>
      <w:ins w:id="5927" w:author="Aleksander Hansen" w:date="2013-02-09T14:26:00Z">
        <w:r w:rsidR="00AC43FF">
          <w:rPr>
            <w:rFonts w:ascii="Calibri" w:hAnsi="Calibri"/>
          </w:rPr>
          <w:t xml:space="preserve"> +</w:t>
        </w:r>
      </w:ins>
      <w:del w:id="5928" w:author="Aleksander Hansen" w:date="2013-02-09T14:26:00Z">
        <w:r w:rsidRPr="008568A7" w:rsidDel="00AC43FF">
          <w:rPr>
            <w:rFonts w:ascii="Calibri" w:hAnsi="Calibri"/>
          </w:rPr>
          <w:delText>+</w:delText>
        </w:r>
      </w:del>
      <w:ins w:id="5929" w:author="Aleksander Hansen" w:date="2013-02-09T14:26:00Z">
        <w:r w:rsidR="00AC43FF">
          <w:rPr>
            <w:rFonts w:ascii="Calibri" w:hAnsi="Calibri"/>
          </w:rPr>
          <w:t xml:space="preserve"> a spread,</w:t>
        </w:r>
      </w:ins>
      <w:r w:rsidRPr="008568A7">
        <w:rPr>
          <w:rFonts w:ascii="Calibri" w:hAnsi="Calibri"/>
        </w:rPr>
        <w:t xml:space="preserve"> and </w:t>
      </w:r>
      <w:ins w:id="5930" w:author="Aleksander Hansen" w:date="2013-02-09T14:26:00Z">
        <w:r w:rsidR="00AC43FF">
          <w:rPr>
            <w:rFonts w:ascii="Calibri" w:hAnsi="Calibri"/>
          </w:rPr>
          <w:t xml:space="preserve">is </w:t>
        </w:r>
      </w:ins>
      <w:r w:rsidRPr="008568A7">
        <w:rPr>
          <w:rFonts w:ascii="Calibri" w:hAnsi="Calibri"/>
        </w:rPr>
        <w:t>adjusted</w:t>
      </w:r>
      <w:ins w:id="5931" w:author="Aleksander Hansen" w:date="2013-02-09T14:26:00Z">
        <w:r w:rsidR="00AC43FF">
          <w:rPr>
            <w:rFonts w:ascii="Calibri" w:hAnsi="Calibri"/>
          </w:rPr>
          <w:t xml:space="preserve">, or </w:t>
        </w:r>
        <w:r w:rsidR="00AC43FF" w:rsidRPr="00AC43FF">
          <w:rPr>
            <w:rFonts w:ascii="Calibri" w:hAnsi="Calibri"/>
            <w:i/>
            <w:rPrChange w:id="5932" w:author="Aleksander Hansen" w:date="2013-02-09T14:27:00Z">
              <w:rPr>
                <w:rFonts w:ascii="Calibri" w:hAnsi="Calibri"/>
              </w:rPr>
            </w:rPrChange>
          </w:rPr>
          <w:t>reset</w:t>
        </w:r>
        <w:r w:rsidR="00AC43FF">
          <w:rPr>
            <w:rFonts w:ascii="Calibri" w:hAnsi="Calibri"/>
          </w:rPr>
          <w:t>,</w:t>
        </w:r>
      </w:ins>
      <w:r w:rsidRPr="008568A7">
        <w:rPr>
          <w:rFonts w:ascii="Calibri" w:hAnsi="Calibri"/>
        </w:rPr>
        <w:t xml:space="preserve"> every six months</w:t>
      </w:r>
      <w:ins w:id="5933" w:author="Aleksander Hansen" w:date="2013-02-09T14:27:00Z">
        <w:r w:rsidR="00AC43FF">
          <w:rPr>
            <w:rFonts w:ascii="Calibri" w:hAnsi="Calibri"/>
          </w:rPr>
          <w:t>;</w:t>
        </w:r>
      </w:ins>
      <w:del w:id="5934" w:author="Aleksander Hansen" w:date="2013-02-09T14:27:00Z">
        <w:r w:rsidRPr="008568A7" w:rsidDel="00AC43FF">
          <w:rPr>
            <w:rFonts w:ascii="Calibri" w:hAnsi="Calibri"/>
          </w:rPr>
          <w:delText>,</w:delText>
        </w:r>
      </w:del>
      <w:r w:rsidRPr="008568A7">
        <w:rPr>
          <w:rFonts w:ascii="Calibri" w:hAnsi="Calibri"/>
        </w:rPr>
        <w:t xml:space="preserve"> while the fixed rate loan may be longer. The comparative advantage argument assumes that the floating rates will not adjust and converge</w:t>
      </w:r>
      <w:ins w:id="5935" w:author="Aleksander Hansen" w:date="2013-02-09T14:27:00Z">
        <w:r w:rsidR="00AC43FF">
          <w:rPr>
            <w:rFonts w:ascii="Calibri" w:hAnsi="Calibri"/>
          </w:rPr>
          <w:t xml:space="preserve">, an </w:t>
        </w:r>
      </w:ins>
      <w:ins w:id="5936" w:author="Aleksander Hansen" w:date="2013-02-09T14:28:00Z">
        <w:r w:rsidR="00AC43FF">
          <w:rPr>
            <w:rFonts w:ascii="Calibri" w:hAnsi="Calibri"/>
          </w:rPr>
          <w:t>assumption, which</w:t>
        </w:r>
      </w:ins>
      <w:ins w:id="5937" w:author="Aleksander Hansen" w:date="2013-02-09T14:27:00Z">
        <w:r w:rsidR="00AC43FF">
          <w:rPr>
            <w:rFonts w:ascii="Calibri" w:hAnsi="Calibri"/>
          </w:rPr>
          <w:t xml:space="preserve"> in practice does not hold up</w:t>
        </w:r>
      </w:ins>
      <w:r w:rsidRPr="008568A7">
        <w:rPr>
          <w:rFonts w:ascii="Calibri" w:hAnsi="Calibri"/>
        </w:rPr>
        <w:t>.</w:t>
      </w:r>
    </w:p>
    <w:p w14:paraId="58B0F20F" w14:textId="7AF9B7F9" w:rsidR="005F2397" w:rsidRPr="008568A7" w:rsidDel="00AC43FF" w:rsidRDefault="005F2397" w:rsidP="005F2397">
      <w:pPr>
        <w:rPr>
          <w:del w:id="5938" w:author="Aleksander Hansen" w:date="2013-02-09T14:29:00Z"/>
          <w:rFonts w:ascii="Calibri" w:hAnsi="Calibri"/>
        </w:rPr>
      </w:pPr>
      <w:r w:rsidRPr="008568A7">
        <w:rPr>
          <w:rFonts w:ascii="Calibri" w:hAnsi="Calibri"/>
        </w:rPr>
        <w:t>The 4.0% and 5.2% rates available to AAA</w:t>
      </w:r>
      <w:ins w:id="5939" w:author="Aleksander Hansen" w:date="2013-02-09T14:28:00Z">
        <w:r w:rsidR="00AC43FF">
          <w:rPr>
            <w:rFonts w:ascii="Calibri" w:hAnsi="Calibri"/>
          </w:rPr>
          <w:t xml:space="preserve"> </w:t>
        </w:r>
      </w:ins>
      <w:r w:rsidRPr="008568A7">
        <w:rPr>
          <w:rFonts w:ascii="Calibri" w:hAnsi="Calibri"/>
        </w:rPr>
        <w:t>Corp and BBB</w:t>
      </w:r>
      <w:ins w:id="5940" w:author="Aleksander Hansen" w:date="2013-02-09T14:28:00Z">
        <w:r w:rsidR="00AC43FF">
          <w:rPr>
            <w:rFonts w:ascii="Calibri" w:hAnsi="Calibri"/>
          </w:rPr>
          <w:t xml:space="preserve"> </w:t>
        </w:r>
      </w:ins>
      <w:r w:rsidRPr="008568A7">
        <w:rPr>
          <w:rFonts w:ascii="Calibri" w:hAnsi="Calibri"/>
        </w:rPr>
        <w:t>Corp in fixed rate markets are 5-year rates</w:t>
      </w:r>
      <w:ins w:id="5941" w:author="Aleksander Hansen" w:date="2013-02-09T14:29:00Z">
        <w:r w:rsidR="00AC43FF">
          <w:rPr>
            <w:rFonts w:ascii="Calibri" w:hAnsi="Calibri"/>
          </w:rPr>
          <w:t xml:space="preserve">, however; </w:t>
        </w:r>
      </w:ins>
    </w:p>
    <w:p w14:paraId="17431DBE" w14:textId="2A05291B" w:rsidR="005F2397" w:rsidRPr="008568A7" w:rsidDel="00AC43FF" w:rsidRDefault="00AC43FF" w:rsidP="005F2397">
      <w:pPr>
        <w:rPr>
          <w:del w:id="5942" w:author="Aleksander Hansen" w:date="2013-02-09T14:30:00Z"/>
          <w:rFonts w:ascii="Calibri" w:hAnsi="Calibri"/>
        </w:rPr>
      </w:pPr>
      <w:ins w:id="5943" w:author="Aleksander Hansen" w:date="2013-02-09T14:29:00Z">
        <w:r>
          <w:rPr>
            <w:rFonts w:ascii="Calibri" w:hAnsi="Calibri"/>
          </w:rPr>
          <w:t>t</w:t>
        </w:r>
      </w:ins>
      <w:del w:id="5944" w:author="Aleksander Hansen" w:date="2013-02-09T14:29:00Z">
        <w:r w:rsidR="005F2397" w:rsidRPr="008568A7" w:rsidDel="00AC43FF">
          <w:rPr>
            <w:rFonts w:ascii="Calibri" w:hAnsi="Calibri"/>
          </w:rPr>
          <w:delText>T</w:delText>
        </w:r>
      </w:del>
      <w:r w:rsidR="005F2397" w:rsidRPr="008568A7">
        <w:rPr>
          <w:rFonts w:ascii="Calibri" w:hAnsi="Calibri"/>
        </w:rPr>
        <w:t>he LIBOR</w:t>
      </w:r>
      <w:ins w:id="5945" w:author="Aleksander Hansen" w:date="2013-02-15T16:37:00Z">
        <w:r w:rsidR="008A28C4">
          <w:rPr>
            <w:rFonts w:ascii="Calibri" w:hAnsi="Calibri"/>
          </w:rPr>
          <w:fldChar w:fldCharType="begin"/>
        </w:r>
        <w:r w:rsidR="008A28C4">
          <w:instrText xml:space="preserve"> XE "</w:instrText>
        </w:r>
      </w:ins>
      <w:ins w:id="5946" w:author="Aleksander Hansen" w:date="2013-02-10T14:20:00Z">
        <w:r w:rsidR="008A28C4">
          <w:instrText>LIBOR</w:instrText>
        </w:r>
      </w:ins>
      <w:ins w:id="5947" w:author="Aleksander Hansen" w:date="2013-02-15T16:37:00Z">
        <w:r w:rsidR="008A28C4">
          <w:instrText xml:space="preserve">" </w:instrText>
        </w:r>
        <w:r w:rsidR="008A28C4">
          <w:rPr>
            <w:rFonts w:ascii="Calibri" w:hAnsi="Calibri"/>
          </w:rPr>
          <w:fldChar w:fldCharType="end"/>
        </w:r>
      </w:ins>
      <w:r w:rsidR="005F2397" w:rsidRPr="008568A7">
        <w:rPr>
          <w:rFonts w:ascii="Calibri" w:hAnsi="Calibri" w:cs="Times New Roman"/>
        </w:rPr>
        <w:t>−</w:t>
      </w:r>
      <w:r w:rsidR="005F2397" w:rsidRPr="008568A7">
        <w:rPr>
          <w:rFonts w:ascii="Calibri" w:hAnsi="Calibri"/>
        </w:rPr>
        <w:t>0.1% and LIBOR+0.6% rates available in the floating rate market are six-month rates</w:t>
      </w:r>
      <w:ins w:id="5948" w:author="Aleksander Hansen" w:date="2013-02-09T14:30:00Z">
        <w:r>
          <w:rPr>
            <w:rFonts w:ascii="Calibri" w:hAnsi="Calibri"/>
          </w:rPr>
          <w:t xml:space="preserve">. </w:t>
        </w:r>
      </w:ins>
    </w:p>
    <w:p w14:paraId="04D8B1E8" w14:textId="7ED243A7" w:rsidR="005F2397" w:rsidRDefault="005F2397" w:rsidP="005F2397">
      <w:pPr>
        <w:rPr>
          <w:rFonts w:ascii="Calibri" w:hAnsi="Calibri"/>
        </w:rPr>
      </w:pPr>
      <w:r w:rsidRPr="008568A7">
        <w:rPr>
          <w:rFonts w:ascii="Calibri" w:hAnsi="Calibri"/>
        </w:rPr>
        <w:t>BBB</w:t>
      </w:r>
      <w:ins w:id="5949" w:author="Aleksander Hansen" w:date="2013-02-09T14:28:00Z">
        <w:r w:rsidR="00AC43FF">
          <w:rPr>
            <w:rFonts w:ascii="Calibri" w:hAnsi="Calibri"/>
          </w:rPr>
          <w:t xml:space="preserve"> </w:t>
        </w:r>
      </w:ins>
      <w:r w:rsidRPr="008568A7">
        <w:rPr>
          <w:rFonts w:ascii="Calibri" w:hAnsi="Calibri"/>
        </w:rPr>
        <w:t>Corp’s fixed rate depends on the spread above LIBOR</w:t>
      </w:r>
      <w:ins w:id="5950" w:author="Aleksander Hansen" w:date="2013-02-15T16:37:00Z">
        <w:r w:rsidR="008A28C4">
          <w:rPr>
            <w:rFonts w:ascii="Calibri" w:hAnsi="Calibri"/>
          </w:rPr>
          <w:fldChar w:fldCharType="begin"/>
        </w:r>
        <w:r w:rsidR="008A28C4">
          <w:instrText xml:space="preserve"> XE "</w:instrText>
        </w:r>
      </w:ins>
      <w:ins w:id="5951" w:author="Aleksander Hansen" w:date="2013-02-10T14:20:00Z">
        <w:r w:rsidR="008A28C4">
          <w:instrText>LIBOR</w:instrText>
        </w:r>
      </w:ins>
      <w:ins w:id="5952"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it borrows at in the future</w:t>
      </w:r>
      <w:r w:rsidR="0097111C">
        <w:rPr>
          <w:rFonts w:ascii="Calibri" w:hAnsi="Calibri"/>
        </w:rPr>
        <w:t>.</w:t>
      </w:r>
    </w:p>
    <w:p w14:paraId="2447F56C" w14:textId="77777777" w:rsidR="0097111C" w:rsidRPr="008568A7" w:rsidRDefault="0097111C" w:rsidP="005F2397">
      <w:pPr>
        <w:rPr>
          <w:rFonts w:ascii="Calibri" w:hAnsi="Calibri"/>
        </w:rPr>
      </w:pPr>
    </w:p>
    <w:p w14:paraId="082DC762" w14:textId="43DF3AAB" w:rsidR="005F2397" w:rsidRPr="008568A7" w:rsidRDefault="005F2397">
      <w:pPr>
        <w:pStyle w:val="Heading2"/>
        <w:pPrChange w:id="5953" w:author="Aleksander Hansen" w:date="2013-02-15T20:42:00Z">
          <w:pPr/>
        </w:pPrChange>
      </w:pPr>
      <w:bookmarkStart w:id="5954" w:name="_Toc222580691"/>
      <w:r w:rsidRPr="008568A7">
        <w:t>Explain how the discount</w:t>
      </w:r>
      <w:ins w:id="5955" w:author="Aleksander Hansen" w:date="2013-02-15T16:39:00Z">
        <w:r w:rsidR="008A28C4">
          <w:fldChar w:fldCharType="begin"/>
        </w:r>
        <w:r w:rsidR="008A28C4">
          <w:instrText xml:space="preserve"> XE "</w:instrText>
        </w:r>
      </w:ins>
      <w:r w:rsidR="008A28C4" w:rsidRPr="008568A7">
        <w:instrText>discount</w:instrText>
      </w:r>
      <w:ins w:id="5956" w:author="Aleksander Hansen" w:date="2013-02-15T16:39:00Z">
        <w:r w:rsidR="008A28C4">
          <w:instrText xml:space="preserve">" </w:instrText>
        </w:r>
        <w:r w:rsidR="008A28C4">
          <w:fldChar w:fldCharType="end"/>
        </w:r>
      </w:ins>
      <w:r w:rsidRPr="008568A7">
        <w:t xml:space="preserve"> rates in a plain vanilla interest</w:t>
      </w:r>
      <w:ins w:id="5957"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5958" w:author="Aleksander Hansen" w:date="2013-02-15T16:38:00Z">
        <w:r w:rsidR="008A28C4">
          <w:instrText xml:space="preserve">" </w:instrText>
        </w:r>
        <w:r w:rsidR="008A28C4">
          <w:fldChar w:fldCharType="end"/>
        </w:r>
      </w:ins>
      <w:r w:rsidRPr="008568A7">
        <w:t xml:space="preserve"> rate swap</w:t>
      </w:r>
      <w:ins w:id="5959"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5960" w:author="Aleksander Hansen" w:date="2013-02-15T16:37:00Z">
        <w:r w:rsidR="008A28C4">
          <w:instrText xml:space="preserve">" </w:instrText>
        </w:r>
        <w:r w:rsidR="008A28C4">
          <w:fldChar w:fldCharType="end"/>
        </w:r>
      </w:ins>
      <w:r w:rsidRPr="008568A7">
        <w:t xml:space="preserve"> are computed</w:t>
      </w:r>
      <w:bookmarkEnd w:id="5954"/>
      <w:r w:rsidR="0097111C">
        <w:br/>
      </w:r>
    </w:p>
    <w:p w14:paraId="6BAD4B55" w14:textId="2DC6B123" w:rsidR="009643F5" w:rsidRDefault="005F2397" w:rsidP="005F2397">
      <w:pPr>
        <w:rPr>
          <w:ins w:id="5961" w:author="Aleksander Hansen" w:date="2013-02-09T15:31:00Z"/>
          <w:rFonts w:ascii="Calibri" w:hAnsi="Calibri"/>
        </w:rPr>
      </w:pPr>
      <w:r w:rsidRPr="008568A7">
        <w:rPr>
          <w:rFonts w:ascii="Calibri" w:hAnsi="Calibri"/>
        </w:rPr>
        <w:t>LIBOR</w:t>
      </w:r>
      <w:ins w:id="5962" w:author="Aleksander Hansen" w:date="2013-02-15T16:37:00Z">
        <w:r w:rsidR="008A28C4">
          <w:rPr>
            <w:rFonts w:ascii="Calibri" w:hAnsi="Calibri"/>
          </w:rPr>
          <w:fldChar w:fldCharType="begin"/>
        </w:r>
        <w:r w:rsidR="008A28C4">
          <w:instrText xml:space="preserve"> XE "</w:instrText>
        </w:r>
      </w:ins>
      <w:ins w:id="5963" w:author="Aleksander Hansen" w:date="2013-02-10T14:20:00Z">
        <w:r w:rsidR="008A28C4">
          <w:instrText>LIBOR</w:instrText>
        </w:r>
      </w:ins>
      <w:ins w:id="5964"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rates are observable only for short time periods</w:t>
      </w:r>
      <w:ins w:id="5965" w:author="Aleksander Hansen" w:date="2013-02-09T15:29:00Z">
        <w:r w:rsidR="009643F5">
          <w:rPr>
            <w:rFonts w:ascii="Calibri" w:hAnsi="Calibri"/>
          </w:rPr>
          <w:t>, typically from one day to one year.</w:t>
        </w:r>
      </w:ins>
      <w:ins w:id="5966" w:author="Aleksander Hansen" w:date="2013-02-09T15:31:00Z">
        <w:r w:rsidR="009643F5">
          <w:rPr>
            <w:rFonts w:ascii="Calibri" w:hAnsi="Calibri"/>
          </w:rPr>
          <w:t xml:space="preserve"> For longer durations, typically 1 year to </w:t>
        </w:r>
      </w:ins>
      <w:ins w:id="5967" w:author="Aleksander Hansen" w:date="2013-02-09T15:32:00Z">
        <w:r w:rsidR="00EA3001">
          <w:rPr>
            <w:rFonts w:ascii="Calibri" w:hAnsi="Calibri"/>
          </w:rPr>
          <w:t>3 years, Eurodollar Futures</w:t>
        </w:r>
      </w:ins>
      <w:ins w:id="5968"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969" w:author="Aleksander Hansen" w:date="2013-02-15T16:31:00Z">
        <w:r w:rsidR="008A28C4">
          <w:instrText xml:space="preserve">" </w:instrText>
        </w:r>
        <w:r w:rsidR="008A28C4">
          <w:rPr>
            <w:rFonts w:ascii="Calibri" w:hAnsi="Calibri"/>
          </w:rPr>
          <w:fldChar w:fldCharType="end"/>
        </w:r>
      </w:ins>
      <w:ins w:id="5970" w:author="Aleksander Hansen" w:date="2013-02-09T15:32:00Z">
        <w:r w:rsidR="00EA3001">
          <w:rPr>
            <w:rFonts w:ascii="Calibri" w:hAnsi="Calibri"/>
          </w:rPr>
          <w:t xml:space="preserve"> are used, and then from year 3 to year 30, the “swap</w:t>
        </w:r>
      </w:ins>
      <w:ins w:id="5971"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972" w:author="Aleksander Hansen" w:date="2013-02-15T16:37:00Z">
        <w:r w:rsidR="008A28C4">
          <w:instrText xml:space="preserve">" </w:instrText>
        </w:r>
        <w:r w:rsidR="008A28C4">
          <w:rPr>
            <w:rFonts w:ascii="Calibri" w:hAnsi="Calibri"/>
          </w:rPr>
          <w:fldChar w:fldCharType="end"/>
        </w:r>
      </w:ins>
      <w:ins w:id="5973" w:author="Aleksander Hansen" w:date="2013-02-09T15:32:00Z">
        <w:r w:rsidR="00EA3001">
          <w:rPr>
            <w:rFonts w:ascii="Calibri" w:hAnsi="Calibri"/>
          </w:rPr>
          <w:t xml:space="preserve"> curve” is used. The reason multiple curves are used has to do with the liquidity of the instrument at the different time-horizons.</w:t>
        </w:r>
      </w:ins>
      <w:del w:id="5974" w:author="Aleksander Hansen" w:date="2013-02-09T15:29:00Z">
        <w:r w:rsidRPr="008568A7" w:rsidDel="009643F5">
          <w:rPr>
            <w:rFonts w:ascii="Calibri" w:hAnsi="Calibri"/>
          </w:rPr>
          <w:delText xml:space="preserve"> (i.e., one year or less).</w:delText>
        </w:r>
      </w:del>
      <w:r w:rsidRPr="008568A7">
        <w:rPr>
          <w:rFonts w:ascii="Calibri" w:hAnsi="Calibri"/>
        </w:rPr>
        <w:t xml:space="preserve"> To compute the discount</w:t>
      </w:r>
      <w:ins w:id="5975"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5976"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rate for the LIBOR/swap zero curve, we can use the bootstrap method. </w:t>
      </w:r>
    </w:p>
    <w:p w14:paraId="357F0808" w14:textId="77777777" w:rsidR="009643F5" w:rsidRDefault="009643F5" w:rsidP="005F2397">
      <w:pPr>
        <w:rPr>
          <w:ins w:id="5977" w:author="Aleksander Hansen" w:date="2013-02-09T15:31:00Z"/>
          <w:rFonts w:ascii="Calibri" w:hAnsi="Calibri"/>
        </w:rPr>
      </w:pPr>
    </w:p>
    <w:p w14:paraId="5F46B39F" w14:textId="722FF962" w:rsidR="005F2397" w:rsidRPr="008568A7" w:rsidRDefault="005F2397" w:rsidP="005F2397">
      <w:pPr>
        <w:rPr>
          <w:rFonts w:ascii="Calibri" w:hAnsi="Calibri"/>
        </w:rPr>
      </w:pPr>
      <w:r w:rsidRPr="008568A7">
        <w:rPr>
          <w:rFonts w:ascii="Calibri" w:hAnsi="Calibri"/>
        </w:rPr>
        <w:t>For example:</w:t>
      </w:r>
    </w:p>
    <w:p w14:paraId="3665BD5E" w14:textId="204E10FA" w:rsidR="005F2397" w:rsidRPr="008568A7" w:rsidRDefault="005F2397" w:rsidP="005F2397">
      <w:pPr>
        <w:rPr>
          <w:rFonts w:ascii="Calibri" w:hAnsi="Calibri"/>
        </w:rPr>
      </w:pPr>
      <w:r w:rsidRPr="008568A7">
        <w:rPr>
          <w:rFonts w:ascii="Calibri" w:hAnsi="Calibri"/>
        </w:rPr>
        <w:t>Assume that LIBOR</w:t>
      </w:r>
      <w:ins w:id="5978" w:author="Aleksander Hansen" w:date="2013-02-15T16:37:00Z">
        <w:r w:rsidR="008A28C4">
          <w:rPr>
            <w:rFonts w:ascii="Calibri" w:hAnsi="Calibri"/>
          </w:rPr>
          <w:fldChar w:fldCharType="begin"/>
        </w:r>
        <w:r w:rsidR="008A28C4">
          <w:instrText xml:space="preserve"> XE "</w:instrText>
        </w:r>
      </w:ins>
      <w:ins w:id="5979" w:author="Aleksander Hansen" w:date="2013-02-10T14:20:00Z">
        <w:r w:rsidR="008A28C4">
          <w:instrText>LIBOR</w:instrText>
        </w:r>
      </w:ins>
      <w:ins w:id="5980" w:author="Aleksander Hansen" w:date="2013-02-15T16:37:00Z">
        <w:r w:rsidR="008A28C4">
          <w:instrText xml:space="preserve">" </w:instrText>
        </w:r>
        <w:r w:rsidR="008A28C4">
          <w:rPr>
            <w:rFonts w:ascii="Calibri" w:hAnsi="Calibri"/>
          </w:rPr>
          <w:fldChar w:fldCharType="end"/>
        </w:r>
      </w:ins>
      <w:r w:rsidRPr="008568A7">
        <w:rPr>
          <w:rFonts w:ascii="Calibri" w:hAnsi="Calibri"/>
        </w:rPr>
        <w:t>/swap</w:t>
      </w:r>
      <w:ins w:id="5981"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982"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zero rates are given: six-month = 3%, one-year = 3.5%, and eighteen months = 4%.</w:t>
      </w:r>
    </w:p>
    <w:p w14:paraId="781E9A7C" w14:textId="4093EBB1" w:rsidR="005F2397" w:rsidRPr="008568A7" w:rsidRDefault="005F2397" w:rsidP="005F2397">
      <w:pPr>
        <w:rPr>
          <w:rFonts w:ascii="Calibri" w:hAnsi="Calibri"/>
        </w:rPr>
      </w:pPr>
      <w:r w:rsidRPr="008568A7">
        <w:rPr>
          <w:rFonts w:ascii="Calibri" w:hAnsi="Calibri"/>
        </w:rPr>
        <w:t xml:space="preserve">The </w:t>
      </w:r>
      <w:r w:rsidR="0097111C" w:rsidRPr="008568A7">
        <w:rPr>
          <w:rFonts w:ascii="Calibri" w:hAnsi="Calibri"/>
        </w:rPr>
        <w:t>2-year</w:t>
      </w:r>
      <w:r w:rsidRPr="008568A7">
        <w:rPr>
          <w:rFonts w:ascii="Calibri" w:hAnsi="Calibri"/>
        </w:rPr>
        <w:t xml:space="preserve"> swap</w:t>
      </w:r>
      <w:ins w:id="5983"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984"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rate is 5</w:t>
      </w:r>
      <w:r w:rsidR="0097111C" w:rsidRPr="008568A7">
        <w:rPr>
          <w:rFonts w:ascii="Calibri" w:hAnsi="Calibri"/>
        </w:rPr>
        <w:t>%, which</w:t>
      </w:r>
      <w:r w:rsidRPr="008568A7">
        <w:rPr>
          <w:rFonts w:ascii="Calibri" w:hAnsi="Calibri"/>
        </w:rPr>
        <w:t xml:space="preserve"> implies that a $100 face value bond</w:t>
      </w:r>
      <w:ins w:id="5985"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5986"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with a 5% coupon</w:t>
      </w:r>
      <w:ins w:id="5987"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5988"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will sell exactly at par (why? Because the 5% coupons are discounted at 5%</w:t>
      </w:r>
      <w:ins w:id="5989" w:author="Aleksander Hansen" w:date="2013-02-09T15:37:00Z">
        <w:r w:rsidR="00EA3001">
          <w:rPr>
            <w:rStyle w:val="FootnoteReference"/>
            <w:rFonts w:ascii="Calibri" w:hAnsi="Calibri"/>
          </w:rPr>
          <w:footnoteReference w:id="9"/>
        </w:r>
      </w:ins>
      <w:r w:rsidRPr="008568A7">
        <w:rPr>
          <w:rFonts w:ascii="Calibri" w:hAnsi="Calibri"/>
        </w:rPr>
        <w:t>)</w:t>
      </w:r>
    </w:p>
    <w:p w14:paraId="491970FF" w14:textId="2B23BBDB" w:rsidR="005F2397" w:rsidRPr="008568A7" w:rsidRDefault="005F2397" w:rsidP="005F2397">
      <w:pPr>
        <w:rPr>
          <w:rFonts w:ascii="Calibri" w:hAnsi="Calibri"/>
        </w:rPr>
      </w:pPr>
      <w:r w:rsidRPr="008568A7">
        <w:rPr>
          <w:rFonts w:ascii="Calibri" w:hAnsi="Calibri"/>
        </w:rPr>
        <w:t>We can solve for the two year zero rate</w:t>
      </w:r>
      <w:ins w:id="5991"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zero rate</w:instrText>
      </w:r>
      <w:r w:rsidR="00FF184E">
        <w:rPr>
          <w:rFonts w:ascii="Calibri" w:hAnsi="Calibri"/>
        </w:rPr>
        <w:instrText>:</w:instrText>
      </w:r>
      <w:ins w:id="5992" w:author="Aleksander Hansen" w:date="2013-02-15T17:09:00Z">
        <w:r w:rsidR="00FF184E">
          <w:instrText xml:space="preserve">zero rate curve" </w:instrText>
        </w:r>
        <w:r w:rsidR="00FF184E">
          <w:rPr>
            <w:rFonts w:ascii="Calibri" w:hAnsi="Calibri"/>
          </w:rPr>
          <w:fldChar w:fldCharType="end"/>
        </w:r>
      </w:ins>
      <w:r w:rsidRPr="008568A7">
        <w:rPr>
          <w:rFonts w:ascii="Calibri" w:hAnsi="Calibri"/>
        </w:rPr>
        <w:t xml:space="preserve"> (R) because it is the unknown</w:t>
      </w:r>
    </w:p>
    <w:p w14:paraId="7010BA7B" w14:textId="77777777" w:rsidR="005F2397" w:rsidRPr="008568A7" w:rsidRDefault="005F2397" w:rsidP="005F2397">
      <w:pPr>
        <w:rPr>
          <w:rFonts w:ascii="Calibri" w:hAnsi="Calibri"/>
        </w:rPr>
      </w:pPr>
    </w:p>
    <w:tbl>
      <w:tblPr>
        <w:tblStyle w:val="LightShading-Accent3"/>
        <w:tblW w:w="0" w:type="auto"/>
        <w:jc w:val="center"/>
        <w:tblLook w:val="0660" w:firstRow="1" w:lastRow="1" w:firstColumn="0" w:lastColumn="0" w:noHBand="1" w:noVBand="1"/>
      </w:tblPr>
      <w:tblGrid>
        <w:gridCol w:w="1772"/>
        <w:gridCol w:w="1771"/>
        <w:gridCol w:w="1771"/>
        <w:gridCol w:w="1772"/>
      </w:tblGrid>
      <w:tr w:rsidR="005F2397" w:rsidRPr="008568A7" w14:paraId="1DC775EB" w14:textId="77777777" w:rsidTr="001D66B1">
        <w:trPr>
          <w:cnfStyle w:val="100000000000" w:firstRow="1" w:lastRow="0" w:firstColumn="0" w:lastColumn="0" w:oddVBand="0" w:evenVBand="0" w:oddHBand="0" w:evenHBand="0" w:firstRowFirstColumn="0" w:firstRowLastColumn="0" w:lastRowFirstColumn="0" w:lastRowLastColumn="0"/>
          <w:trHeight w:val="288"/>
          <w:jc w:val="center"/>
        </w:trPr>
        <w:tc>
          <w:tcPr>
            <w:tcW w:w="1772" w:type="dxa"/>
            <w:shd w:val="clear" w:color="auto" w:fill="A2B593"/>
          </w:tcPr>
          <w:p w14:paraId="4CCEE45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r>
            <w:r w:rsidRPr="008568A7">
              <w:rPr>
                <w:rFonts w:ascii="Calibri" w:hAnsi="Calibri"/>
                <w:color w:val="000000" w:themeColor="text1"/>
              </w:rPr>
              <w:br/>
              <w:t>Period</w:t>
            </w:r>
          </w:p>
        </w:tc>
        <w:tc>
          <w:tcPr>
            <w:tcW w:w="1771" w:type="dxa"/>
            <w:shd w:val="clear" w:color="auto" w:fill="A2B593"/>
          </w:tcPr>
          <w:p w14:paraId="381AA78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r>
            <w:r w:rsidRPr="008568A7">
              <w:rPr>
                <w:rFonts w:ascii="Calibri" w:hAnsi="Calibri"/>
                <w:color w:val="000000" w:themeColor="text1"/>
              </w:rPr>
              <w:br/>
              <w:t>Cash flow</w:t>
            </w:r>
          </w:p>
        </w:tc>
        <w:tc>
          <w:tcPr>
            <w:tcW w:w="1771" w:type="dxa"/>
            <w:shd w:val="clear" w:color="auto" w:fill="A2B593"/>
          </w:tcPr>
          <w:p w14:paraId="719AFD80" w14:textId="2D2A208D" w:rsidR="005F2397" w:rsidRPr="008568A7" w:rsidRDefault="005F2397" w:rsidP="005F2397">
            <w:pPr>
              <w:rPr>
                <w:rFonts w:ascii="Calibri" w:hAnsi="Calibri"/>
                <w:color w:val="000000" w:themeColor="text1"/>
              </w:rPr>
            </w:pPr>
            <w:r w:rsidRPr="008568A7">
              <w:rPr>
                <w:rFonts w:ascii="Calibri" w:hAnsi="Calibri"/>
                <w:color w:val="000000" w:themeColor="text1"/>
              </w:rPr>
              <w:br/>
              <w:t>LIBOR</w:t>
            </w:r>
            <w:ins w:id="5993" w:author="Aleksander Hansen" w:date="2013-02-15T16:37:00Z">
              <w:r w:rsidR="008A28C4">
                <w:rPr>
                  <w:rFonts w:ascii="Calibri" w:hAnsi="Calibri"/>
                  <w:color w:val="000000" w:themeColor="text1"/>
                </w:rPr>
                <w:fldChar w:fldCharType="begin"/>
              </w:r>
              <w:r w:rsidR="008A28C4">
                <w:instrText xml:space="preserve"> XE "</w:instrText>
              </w:r>
            </w:ins>
            <w:ins w:id="5994" w:author="Aleksander Hansen" w:date="2013-02-10T14:20:00Z">
              <w:r w:rsidR="008A28C4">
                <w:instrText>LIBOR</w:instrText>
              </w:r>
            </w:ins>
            <w:ins w:id="5995" w:author="Aleksander Hansen" w:date="2013-02-15T16:37:00Z">
              <w:r w:rsidR="008A28C4">
                <w:instrText xml:space="preserve">" </w:instrText>
              </w:r>
              <w:r w:rsidR="008A28C4">
                <w:rPr>
                  <w:rFonts w:ascii="Calibri" w:hAnsi="Calibri"/>
                  <w:color w:val="000000" w:themeColor="text1"/>
                </w:rPr>
                <w:fldChar w:fldCharType="end"/>
              </w:r>
            </w:ins>
            <w:r w:rsidRPr="008568A7">
              <w:rPr>
                <w:rFonts w:ascii="Calibri" w:hAnsi="Calibri"/>
                <w:color w:val="000000" w:themeColor="text1"/>
              </w:rPr>
              <w:t>/swap</w:t>
            </w:r>
            <w:ins w:id="5996" w:author="Aleksander Hansen" w:date="2013-02-15T16:37:00Z">
              <w:r w:rsidR="008A28C4">
                <w:rPr>
                  <w:rFonts w:ascii="Calibri" w:hAnsi="Calibri"/>
                  <w:color w:val="000000" w:themeColor="text1"/>
                </w:rPr>
                <w:fldChar w:fldCharType="begin"/>
              </w:r>
              <w:r w:rsidR="008A28C4">
                <w:instrText xml:space="preserve"> XE "</w:instrText>
              </w:r>
            </w:ins>
            <w:r w:rsidR="008A28C4" w:rsidRPr="00070083">
              <w:rPr>
                <w:rFonts w:ascii="Calibri" w:hAnsi="Calibri"/>
              </w:rPr>
              <w:instrText>swap</w:instrText>
            </w:r>
            <w:ins w:id="5997" w:author="Aleksander Hansen" w:date="2013-02-15T16:37:00Z">
              <w:r w:rsidR="008A28C4">
                <w:instrText xml:space="preserve">" </w:instrText>
              </w:r>
              <w:r w:rsidR="008A28C4">
                <w:rPr>
                  <w:rFonts w:ascii="Calibri" w:hAnsi="Calibri"/>
                  <w:color w:val="000000" w:themeColor="text1"/>
                </w:rPr>
                <w:fldChar w:fldCharType="end"/>
              </w:r>
            </w:ins>
            <w:r w:rsidRPr="008568A7">
              <w:rPr>
                <w:rFonts w:ascii="Calibri" w:hAnsi="Calibri"/>
                <w:color w:val="000000" w:themeColor="text1"/>
              </w:rPr>
              <w:t xml:space="preserve"> zero rates</w:t>
            </w:r>
          </w:p>
        </w:tc>
        <w:tc>
          <w:tcPr>
            <w:tcW w:w="1772" w:type="dxa"/>
            <w:shd w:val="clear" w:color="auto" w:fill="A2B593"/>
          </w:tcPr>
          <w:p w14:paraId="61FC0E8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Present</w:t>
            </w:r>
            <w:r w:rsidRPr="008568A7">
              <w:rPr>
                <w:rFonts w:ascii="Calibri" w:hAnsi="Calibri"/>
                <w:color w:val="000000" w:themeColor="text1"/>
              </w:rPr>
              <w:br/>
              <w:t>Value of</w:t>
            </w:r>
            <w:r w:rsidRPr="008568A7">
              <w:rPr>
                <w:rFonts w:ascii="Calibri" w:hAnsi="Calibri"/>
                <w:color w:val="000000" w:themeColor="text1"/>
              </w:rPr>
              <w:br/>
              <w:t>Cash Flow</w:t>
            </w:r>
          </w:p>
        </w:tc>
      </w:tr>
      <w:tr w:rsidR="005F2397" w:rsidRPr="008568A7" w14:paraId="71BA48E2" w14:textId="77777777" w:rsidTr="00AC0915">
        <w:trPr>
          <w:trHeight w:val="288"/>
          <w:jc w:val="center"/>
        </w:trPr>
        <w:tc>
          <w:tcPr>
            <w:tcW w:w="1772" w:type="dxa"/>
            <w:tcBorders>
              <w:top w:val="single" w:sz="8" w:space="0" w:color="9BBB59" w:themeColor="accent3"/>
            </w:tcBorders>
            <w:shd w:val="clear" w:color="auto" w:fill="auto"/>
          </w:tcPr>
          <w:p w14:paraId="0803766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0.5</w:t>
            </w:r>
          </w:p>
        </w:tc>
        <w:tc>
          <w:tcPr>
            <w:tcW w:w="1771" w:type="dxa"/>
            <w:tcBorders>
              <w:top w:val="single" w:sz="8" w:space="0" w:color="9BBB59" w:themeColor="accent3"/>
            </w:tcBorders>
            <w:shd w:val="clear" w:color="auto" w:fill="auto"/>
          </w:tcPr>
          <w:p w14:paraId="07E2834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tcBorders>
              <w:top w:val="single" w:sz="8" w:space="0" w:color="9BBB59" w:themeColor="accent3"/>
            </w:tcBorders>
            <w:shd w:val="clear" w:color="auto" w:fill="auto"/>
          </w:tcPr>
          <w:p w14:paraId="17D2C1D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3.0%</w:t>
            </w:r>
          </w:p>
        </w:tc>
        <w:tc>
          <w:tcPr>
            <w:tcW w:w="1772" w:type="dxa"/>
            <w:tcBorders>
              <w:top w:val="single" w:sz="8" w:space="0" w:color="9BBB59" w:themeColor="accent3"/>
            </w:tcBorders>
            <w:shd w:val="clear" w:color="auto" w:fill="auto"/>
          </w:tcPr>
          <w:p w14:paraId="0B630B6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$2.46</w:t>
            </w:r>
          </w:p>
        </w:tc>
      </w:tr>
      <w:tr w:rsidR="005F2397" w:rsidRPr="008568A7" w14:paraId="3947849C" w14:textId="77777777" w:rsidTr="00AC0915">
        <w:trPr>
          <w:trHeight w:val="288"/>
          <w:jc w:val="center"/>
        </w:trPr>
        <w:tc>
          <w:tcPr>
            <w:tcW w:w="1772" w:type="dxa"/>
            <w:shd w:val="clear" w:color="auto" w:fill="auto"/>
          </w:tcPr>
          <w:p w14:paraId="128B02B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w:t>
            </w:r>
          </w:p>
        </w:tc>
        <w:tc>
          <w:tcPr>
            <w:tcW w:w="1771" w:type="dxa"/>
            <w:shd w:val="clear" w:color="auto" w:fill="auto"/>
          </w:tcPr>
          <w:p w14:paraId="79F3B64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shd w:val="clear" w:color="auto" w:fill="auto"/>
          </w:tcPr>
          <w:p w14:paraId="15A51B3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3.5%</w:t>
            </w:r>
          </w:p>
        </w:tc>
        <w:tc>
          <w:tcPr>
            <w:tcW w:w="1772" w:type="dxa"/>
            <w:shd w:val="clear" w:color="auto" w:fill="auto"/>
          </w:tcPr>
          <w:p w14:paraId="7A12AB6E"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$2.41</w:t>
            </w:r>
          </w:p>
        </w:tc>
      </w:tr>
      <w:tr w:rsidR="005F2397" w:rsidRPr="008568A7" w14:paraId="082A76CA" w14:textId="77777777" w:rsidTr="00AC0915">
        <w:trPr>
          <w:trHeight w:val="288"/>
          <w:jc w:val="center"/>
        </w:trPr>
        <w:tc>
          <w:tcPr>
            <w:tcW w:w="1772" w:type="dxa"/>
            <w:shd w:val="clear" w:color="auto" w:fill="auto"/>
          </w:tcPr>
          <w:p w14:paraId="07B7330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1.5</w:t>
            </w:r>
          </w:p>
        </w:tc>
        <w:tc>
          <w:tcPr>
            <w:tcW w:w="1771" w:type="dxa"/>
            <w:shd w:val="clear" w:color="auto" w:fill="auto"/>
          </w:tcPr>
          <w:p w14:paraId="1A2CA181"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shd w:val="clear" w:color="auto" w:fill="auto"/>
          </w:tcPr>
          <w:p w14:paraId="3D3C9A2B"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4.0%</w:t>
            </w:r>
          </w:p>
        </w:tc>
        <w:tc>
          <w:tcPr>
            <w:tcW w:w="1772" w:type="dxa"/>
            <w:shd w:val="clear" w:color="auto" w:fill="auto"/>
          </w:tcPr>
          <w:p w14:paraId="58F3485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$2.35</w:t>
            </w:r>
          </w:p>
        </w:tc>
      </w:tr>
      <w:tr w:rsidR="005F2397" w:rsidRPr="008568A7" w14:paraId="2A92BF2B" w14:textId="77777777" w:rsidTr="00AC0915">
        <w:trPr>
          <w:trHeight w:val="288"/>
          <w:jc w:val="center"/>
        </w:trPr>
        <w:tc>
          <w:tcPr>
            <w:tcW w:w="1772" w:type="dxa"/>
            <w:tcBorders>
              <w:bottom w:val="single" w:sz="8" w:space="0" w:color="000000" w:themeColor="text1"/>
            </w:tcBorders>
            <w:shd w:val="clear" w:color="auto" w:fill="auto"/>
          </w:tcPr>
          <w:p w14:paraId="601BE6AB"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2.0</w:t>
            </w:r>
          </w:p>
        </w:tc>
        <w:tc>
          <w:tcPr>
            <w:tcW w:w="1771" w:type="dxa"/>
            <w:tcBorders>
              <w:bottom w:val="single" w:sz="8" w:space="0" w:color="000000" w:themeColor="text1"/>
            </w:tcBorders>
            <w:shd w:val="clear" w:color="auto" w:fill="auto"/>
          </w:tcPr>
          <w:p w14:paraId="296D0C4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$102.50</w:t>
            </w:r>
          </w:p>
        </w:tc>
        <w:tc>
          <w:tcPr>
            <w:tcW w:w="1771" w:type="dxa"/>
            <w:tcBorders>
              <w:bottom w:val="single" w:sz="8" w:space="0" w:color="000000" w:themeColor="text1"/>
            </w:tcBorders>
            <w:shd w:val="clear" w:color="auto" w:fill="auto"/>
          </w:tcPr>
          <w:p w14:paraId="577DF28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X?</w:t>
            </w:r>
          </w:p>
        </w:tc>
        <w:tc>
          <w:tcPr>
            <w:tcW w:w="1772" w:type="dxa"/>
            <w:tcBorders>
              <w:bottom w:val="single" w:sz="8" w:space="0" w:color="000000" w:themeColor="text1"/>
            </w:tcBorders>
            <w:shd w:val="clear" w:color="auto" w:fill="auto"/>
          </w:tcPr>
          <w:p w14:paraId="15CE68A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102.5e-2R</w:t>
            </w:r>
          </w:p>
        </w:tc>
      </w:tr>
      <w:tr w:rsidR="005F2397" w:rsidRPr="008568A7" w14:paraId="0DE6666A" w14:textId="77777777" w:rsidTr="00AC0915">
        <w:trPr>
          <w:cnfStyle w:val="010000000000" w:firstRow="0" w:lastRow="1" w:firstColumn="0" w:lastColumn="0" w:oddVBand="0" w:evenVBand="0" w:oddHBand="0" w:evenHBand="0" w:firstRowFirstColumn="0" w:firstRowLastColumn="0" w:lastRowFirstColumn="0" w:lastRowLastColumn="0"/>
          <w:trHeight w:val="288"/>
          <w:jc w:val="center"/>
        </w:trPr>
        <w:tc>
          <w:tcPr>
            <w:tcW w:w="1772" w:type="dxa"/>
            <w:tcBorders>
              <w:top w:val="single" w:sz="8" w:space="0" w:color="000000" w:themeColor="text1"/>
              <w:bottom w:val="single" w:sz="8" w:space="0" w:color="000000" w:themeColor="text1"/>
            </w:tcBorders>
            <w:shd w:val="clear" w:color="auto" w:fill="auto"/>
          </w:tcPr>
          <w:p w14:paraId="5ABC93EF" w14:textId="77777777" w:rsidR="005F2397" w:rsidRPr="008568A7" w:rsidRDefault="005F2397" w:rsidP="005F2397">
            <w:pPr>
              <w:rPr>
                <w:rFonts w:ascii="Calibri" w:hAnsi="Calibri"/>
                <w:color w:val="000000" w:themeColor="text1"/>
              </w:rPr>
            </w:pPr>
          </w:p>
        </w:tc>
        <w:tc>
          <w:tcPr>
            <w:tcW w:w="1771" w:type="dxa"/>
            <w:tcBorders>
              <w:top w:val="single" w:sz="8" w:space="0" w:color="000000" w:themeColor="text1"/>
              <w:bottom w:val="single" w:sz="8" w:space="0" w:color="000000" w:themeColor="text1"/>
            </w:tcBorders>
            <w:shd w:val="clear" w:color="auto" w:fill="auto"/>
          </w:tcPr>
          <w:p w14:paraId="0F842453" w14:textId="77777777" w:rsidR="005F2397" w:rsidRPr="008568A7" w:rsidRDefault="005F2397" w:rsidP="005F2397">
            <w:pPr>
              <w:rPr>
                <w:rFonts w:ascii="Calibri" w:hAnsi="Calibri"/>
                <w:color w:val="000000" w:themeColor="text1"/>
              </w:rPr>
            </w:pPr>
          </w:p>
        </w:tc>
        <w:tc>
          <w:tcPr>
            <w:tcW w:w="1771" w:type="dxa"/>
            <w:tcBorders>
              <w:top w:val="single" w:sz="8" w:space="0" w:color="000000" w:themeColor="text1"/>
              <w:bottom w:val="single" w:sz="8" w:space="0" w:color="000000" w:themeColor="text1"/>
            </w:tcBorders>
            <w:shd w:val="clear" w:color="auto" w:fill="auto"/>
          </w:tcPr>
          <w:p w14:paraId="5B72383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Total PV</w:t>
            </w:r>
          </w:p>
        </w:tc>
        <w:tc>
          <w:tcPr>
            <w:tcW w:w="1772" w:type="dxa"/>
            <w:tcBorders>
              <w:top w:val="single" w:sz="8" w:space="0" w:color="000000" w:themeColor="text1"/>
              <w:bottom w:val="single" w:sz="8" w:space="0" w:color="000000" w:themeColor="text1"/>
            </w:tcBorders>
            <w:shd w:val="clear" w:color="auto" w:fill="auto"/>
          </w:tcPr>
          <w:p w14:paraId="47E3EC2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ab/>
              <w:t>$100.00</w:t>
            </w:r>
          </w:p>
        </w:tc>
      </w:tr>
    </w:tbl>
    <w:p w14:paraId="5AF39B5E" w14:textId="50B304BB" w:rsidR="005F2397" w:rsidRPr="008568A7" w:rsidRDefault="005F2397" w:rsidP="005F2397">
      <w:pPr>
        <w:rPr>
          <w:rFonts w:ascii="Calibri" w:hAnsi="Calibri"/>
        </w:rPr>
      </w:pPr>
      <w:r w:rsidRPr="008568A7">
        <w:rPr>
          <w:rFonts w:ascii="Calibri" w:hAnsi="Calibri"/>
        </w:rPr>
        <w:t>We solve for R as follows:</w:t>
      </w:r>
      <w:ins w:id="5998" w:author="Aleksander Hansen" w:date="2013-02-10T22:19:00Z">
        <w:r w:rsidR="00015C12">
          <w:rPr>
            <w:rFonts w:ascii="Calibri" w:hAnsi="Calibri"/>
          </w:rPr>
          <w:br/>
        </w:r>
      </w:ins>
    </w:p>
    <w:p w14:paraId="4E9C3B17" w14:textId="77777777" w:rsidR="005F2397" w:rsidRPr="008568A7" w:rsidRDefault="005F2397">
      <w:pPr>
        <w:jc w:val="center"/>
        <w:rPr>
          <w:rFonts w:ascii="Calibri" w:hAnsi="Calibri"/>
        </w:rPr>
        <w:pPrChange w:id="5999" w:author="Aleksander Hansen" w:date="2013-02-10T22:19:00Z">
          <w:pPr/>
        </w:pPrChange>
      </w:pPr>
      <w:r w:rsidRPr="008568A7">
        <w:rPr>
          <w:rFonts w:ascii="Calibri" w:hAnsi="Calibri"/>
          <w:noProof/>
        </w:rPr>
        <w:drawing>
          <wp:inline distT="0" distB="0" distL="0" distR="0" wp14:anchorId="22CEAF75" wp14:editId="219448A1">
            <wp:extent cx="4654193" cy="913377"/>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56285" cy="913788"/>
                    </a:xfrm>
                    <a:prstGeom prst="rect">
                      <a:avLst/>
                    </a:prstGeom>
                    <a:noFill/>
                    <a:ln>
                      <a:noFill/>
                    </a:ln>
                  </pic:spPr>
                </pic:pic>
              </a:graphicData>
            </a:graphic>
          </wp:inline>
        </w:drawing>
      </w:r>
    </w:p>
    <w:p w14:paraId="5A93C84E" w14:textId="77777777" w:rsidR="005F2397" w:rsidRPr="008568A7" w:rsidRDefault="005F2397" w:rsidP="005F2397">
      <w:pPr>
        <w:rPr>
          <w:rFonts w:ascii="Calibri" w:hAnsi="Calibri"/>
        </w:rPr>
      </w:pPr>
    </w:p>
    <w:p w14:paraId="2E58D06C" w14:textId="77777777" w:rsidR="00EA3001" w:rsidRDefault="00EA3001" w:rsidP="005F2397">
      <w:pPr>
        <w:rPr>
          <w:ins w:id="6000" w:author="Aleksander Hansen" w:date="2013-02-09T15:39:00Z"/>
          <w:rFonts w:ascii="Calibri" w:hAnsi="Calibri"/>
        </w:rPr>
      </w:pPr>
      <w:bookmarkStart w:id="6001" w:name="_Toc199673701"/>
    </w:p>
    <w:p w14:paraId="20408526" w14:textId="77777777" w:rsidR="00EA3001" w:rsidRDefault="00EA3001" w:rsidP="005F2397">
      <w:pPr>
        <w:rPr>
          <w:ins w:id="6002" w:author="Aleksander Hansen" w:date="2013-02-09T15:39:00Z"/>
          <w:rFonts w:ascii="Calibri" w:hAnsi="Calibri"/>
        </w:rPr>
      </w:pPr>
    </w:p>
    <w:p w14:paraId="72784833" w14:textId="05540CFA" w:rsidR="005F2397" w:rsidRPr="00EA3001" w:rsidDel="001D6872" w:rsidRDefault="005F2397">
      <w:pPr>
        <w:pStyle w:val="Heading2"/>
        <w:rPr>
          <w:del w:id="6003" w:author="Aleksander Hansen" w:date="2013-02-09T15:43:00Z"/>
        </w:rPr>
        <w:pPrChange w:id="6004" w:author="Aleksander Hansen" w:date="2013-02-15T20:42:00Z">
          <w:pPr/>
        </w:pPrChange>
      </w:pPr>
      <w:del w:id="6005" w:author="Aleksander Hansen" w:date="2013-02-09T15:43:00Z">
        <w:r w:rsidRPr="00EA3001" w:rsidDel="001D6872">
          <w:delText>Interpretation of Swap</w:delText>
        </w:r>
        <w:bookmarkEnd w:id="6001"/>
      </w:del>
    </w:p>
    <w:p w14:paraId="0B76D400" w14:textId="40BE06C0" w:rsidR="005F2397" w:rsidRPr="008568A7" w:rsidDel="001D6872" w:rsidRDefault="005F2397">
      <w:pPr>
        <w:pStyle w:val="Heading2"/>
        <w:rPr>
          <w:del w:id="6006" w:author="Aleksander Hansen" w:date="2013-02-09T15:43:00Z"/>
        </w:rPr>
        <w:pPrChange w:id="6007" w:author="Aleksander Hansen" w:date="2013-02-15T20:42:00Z">
          <w:pPr/>
        </w:pPrChange>
      </w:pPr>
      <w:del w:id="6008" w:author="Aleksander Hansen" w:date="2013-02-09T15:43:00Z">
        <w:r w:rsidRPr="008568A7" w:rsidDel="001D6872">
          <w:delText>If two companies enter into an interest rate swap arrangement, then one of the companies has a swap position that is equivalent to a long position in floating-rate bond and a short position in a fixed-rate bond.</w:delText>
        </w:r>
      </w:del>
    </w:p>
    <w:p w14:paraId="68AFC70F" w14:textId="5515D5D5" w:rsidR="005F2397" w:rsidRPr="008568A7" w:rsidDel="001D6872" w:rsidRDefault="005F2397">
      <w:pPr>
        <w:pStyle w:val="Heading2"/>
        <w:rPr>
          <w:del w:id="6009" w:author="Aleksander Hansen" w:date="2013-02-09T15:43:00Z"/>
        </w:rPr>
        <w:pPrChange w:id="6010" w:author="Aleksander Hansen" w:date="2013-02-15T20:42:00Z">
          <w:pPr/>
        </w:pPrChange>
      </w:pPr>
      <w:del w:id="6011" w:author="Aleksander Hansen" w:date="2013-02-09T15:43:00Z">
        <w:r w:rsidRPr="008568A7" w:rsidDel="001D6872">
          <w:delText>VSWAP = BFL - BFIX</w:delText>
        </w:r>
      </w:del>
    </w:p>
    <w:p w14:paraId="3A747A18" w14:textId="41B91D4D" w:rsidR="005F2397" w:rsidRPr="008568A7" w:rsidDel="001D6872" w:rsidRDefault="005F2397">
      <w:pPr>
        <w:pStyle w:val="Heading2"/>
        <w:rPr>
          <w:del w:id="6012" w:author="Aleksander Hansen" w:date="2013-02-09T15:43:00Z"/>
        </w:rPr>
        <w:pPrChange w:id="6013" w:author="Aleksander Hansen" w:date="2013-02-15T20:42:00Z">
          <w:pPr/>
        </w:pPrChange>
      </w:pPr>
      <w:del w:id="6014" w:author="Aleksander Hansen" w:date="2013-02-09T15:43:00Z">
        <w:r w:rsidRPr="008568A7" w:rsidDel="001D6872">
          <w:delText>The counterparty to the same swap has the equivalent of a long position in a fixed-rate bond and a short position in a floating-rate bond:</w:delText>
        </w:r>
      </w:del>
    </w:p>
    <w:p w14:paraId="6640B8FA" w14:textId="551EAD52" w:rsidR="00EA3001" w:rsidRPr="008568A7" w:rsidDel="00015C12" w:rsidRDefault="005F2397">
      <w:pPr>
        <w:pStyle w:val="Heading2"/>
        <w:rPr>
          <w:del w:id="6015" w:author="Aleksander Hansen" w:date="2013-02-10T22:19:00Z"/>
        </w:rPr>
        <w:pPrChange w:id="6016" w:author="Aleksander Hansen" w:date="2013-02-15T20:42:00Z">
          <w:pPr/>
        </w:pPrChange>
      </w:pPr>
      <w:del w:id="6017" w:author="Aleksander Hansen" w:date="2013-02-09T15:43:00Z">
        <w:r w:rsidRPr="008568A7" w:rsidDel="001D6872">
          <w:delText xml:space="preserve">VSWAP Counterparty = BFIX </w:delText>
        </w:r>
      </w:del>
      <w:del w:id="6018" w:author="Aleksander Hansen" w:date="2013-02-09T15:41:00Z">
        <w:r w:rsidRPr="008568A7" w:rsidDel="00EA3001">
          <w:delText>-</w:delText>
        </w:r>
      </w:del>
      <w:del w:id="6019" w:author="Aleksander Hansen" w:date="2013-02-09T15:43:00Z">
        <w:r w:rsidRPr="008568A7" w:rsidDel="001D6872">
          <w:delText>BFL</w:delText>
        </w:r>
      </w:del>
    </w:p>
    <w:p w14:paraId="48824B28" w14:textId="183E736E" w:rsidR="005F2397" w:rsidRPr="00EA3001" w:rsidRDefault="005F2397">
      <w:pPr>
        <w:pStyle w:val="Heading2"/>
        <w:rPr>
          <w:ins w:id="6020" w:author="Aleksander Hansen" w:date="2013-02-09T15:41:00Z"/>
        </w:rPr>
        <w:pPrChange w:id="6021" w:author="Aleksander Hansen" w:date="2013-02-15T20:42:00Z">
          <w:pPr/>
        </w:pPrChange>
      </w:pPr>
      <w:bookmarkStart w:id="6022" w:name="_Toc222580692"/>
      <w:r w:rsidRPr="00EA3001">
        <w:t>Calculate the value of a plain vanilla interest</w:t>
      </w:r>
      <w:ins w:id="6023" w:author="Aleksander Hansen" w:date="2013-02-15T16:38:00Z">
        <w:r w:rsidR="008A28C4">
          <w:fldChar w:fldCharType="begin"/>
        </w:r>
        <w:r w:rsidR="008A28C4">
          <w:instrText xml:space="preserve"> XE "</w:instrText>
        </w:r>
      </w:ins>
      <w:r w:rsidR="008A28C4" w:rsidRPr="008568A7">
        <w:instrText>interest</w:instrText>
      </w:r>
      <w:ins w:id="6024" w:author="Aleksander Hansen" w:date="2013-02-15T16:38:00Z">
        <w:r w:rsidR="008A28C4">
          <w:instrText xml:space="preserve">" </w:instrText>
        </w:r>
        <w:r w:rsidR="008A28C4">
          <w:fldChar w:fldCharType="end"/>
        </w:r>
      </w:ins>
      <w:r w:rsidRPr="00EA3001">
        <w:t xml:space="preserve"> rate swap</w:t>
      </w:r>
      <w:ins w:id="6025" w:author="Aleksander Hansen" w:date="2013-02-15T16:37:00Z">
        <w:r w:rsidR="008A28C4">
          <w:fldChar w:fldCharType="begin"/>
        </w:r>
        <w:r w:rsidR="008A28C4">
          <w:instrText xml:space="preserve"> XE "</w:instrText>
        </w:r>
      </w:ins>
      <w:r w:rsidR="008A28C4" w:rsidRPr="00070083">
        <w:instrText>swap</w:instrText>
      </w:r>
      <w:ins w:id="6026" w:author="Aleksander Hansen" w:date="2013-02-15T16:37:00Z">
        <w:r w:rsidR="008A28C4">
          <w:instrText xml:space="preserve">" </w:instrText>
        </w:r>
        <w:r w:rsidR="008A28C4">
          <w:fldChar w:fldCharType="end"/>
        </w:r>
      </w:ins>
      <w:r w:rsidRPr="00EA3001">
        <w:t xml:space="preserve"> based on two simultaneous bond</w:t>
      </w:r>
      <w:ins w:id="6027" w:author="Aleksander Hansen" w:date="2013-02-15T17:07:00Z">
        <w:r w:rsidR="00FF184E">
          <w:fldChar w:fldCharType="begin"/>
        </w:r>
        <w:r w:rsidR="00FF184E">
          <w:instrText xml:space="preserve"> XE "</w:instrText>
        </w:r>
      </w:ins>
      <w:r w:rsidR="00FF184E" w:rsidRPr="008568A7">
        <w:instrText>bond</w:instrText>
      </w:r>
      <w:ins w:id="6028" w:author="Aleksander Hansen" w:date="2013-02-15T17:07:00Z">
        <w:r w:rsidR="00FF184E">
          <w:instrText xml:space="preserve">" </w:instrText>
        </w:r>
        <w:r w:rsidR="00FF184E">
          <w:fldChar w:fldCharType="end"/>
        </w:r>
      </w:ins>
      <w:r w:rsidRPr="00EA3001">
        <w:t xml:space="preserve"> positions</w:t>
      </w:r>
      <w:bookmarkEnd w:id="6022"/>
    </w:p>
    <w:p w14:paraId="77EC524E" w14:textId="77777777" w:rsidR="00EA3001" w:rsidRDefault="00EA3001" w:rsidP="005F2397">
      <w:pPr>
        <w:rPr>
          <w:ins w:id="6029" w:author="Aleksander Hansen" w:date="2013-02-09T15:43:00Z"/>
          <w:rFonts w:ascii="Calibri" w:hAnsi="Calibri"/>
        </w:rPr>
      </w:pPr>
    </w:p>
    <w:p w14:paraId="3F46FBA1" w14:textId="77777777" w:rsidR="001D6872" w:rsidRPr="001D6872" w:rsidRDefault="001D6872" w:rsidP="001D6872">
      <w:pPr>
        <w:pStyle w:val="Heading3SubGTNI"/>
        <w:rPr>
          <w:ins w:id="6030" w:author="Aleksander Hansen" w:date="2013-02-09T15:43:00Z"/>
        </w:rPr>
      </w:pPr>
      <w:bookmarkStart w:id="6031" w:name="_Toc222580693"/>
      <w:ins w:id="6032" w:author="Aleksander Hansen" w:date="2013-02-09T15:43:00Z">
        <w:r w:rsidRPr="001D6872">
          <w:t>Interpretation of Swap</w:t>
        </w:r>
        <w:bookmarkEnd w:id="6031"/>
      </w:ins>
    </w:p>
    <w:p w14:paraId="21303518" w14:textId="0A0FCEA1" w:rsidR="001D6872" w:rsidRPr="008568A7" w:rsidRDefault="001D6872" w:rsidP="001D6872">
      <w:pPr>
        <w:rPr>
          <w:ins w:id="6033" w:author="Aleksander Hansen" w:date="2013-02-09T15:43:00Z"/>
          <w:rFonts w:ascii="Calibri" w:hAnsi="Calibri"/>
        </w:rPr>
      </w:pPr>
      <w:ins w:id="6034" w:author="Aleksander Hansen" w:date="2013-02-09T15:43:00Z">
        <w:r w:rsidRPr="008568A7">
          <w:rPr>
            <w:rFonts w:ascii="Calibri" w:hAnsi="Calibri"/>
          </w:rPr>
          <w:t>If two companies enter into an interest</w:t>
        </w:r>
      </w:ins>
      <w:ins w:id="603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6036" w:author="Aleksander Hansen" w:date="2013-02-15T16:38:00Z">
        <w:r w:rsidR="008A28C4">
          <w:instrText xml:space="preserve">" </w:instrText>
        </w:r>
        <w:r w:rsidR="008A28C4">
          <w:rPr>
            <w:rFonts w:ascii="Calibri" w:hAnsi="Calibri"/>
          </w:rPr>
          <w:fldChar w:fldCharType="end"/>
        </w:r>
      </w:ins>
      <w:ins w:id="6037" w:author="Aleksander Hansen" w:date="2013-02-09T15:43:00Z">
        <w:r w:rsidRPr="008568A7">
          <w:rPr>
            <w:rFonts w:ascii="Calibri" w:hAnsi="Calibri"/>
          </w:rPr>
          <w:t xml:space="preserve"> rate swap</w:t>
        </w:r>
      </w:ins>
      <w:ins w:id="6038"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039" w:author="Aleksander Hansen" w:date="2013-02-15T16:37:00Z">
        <w:r w:rsidR="008A28C4">
          <w:instrText xml:space="preserve">" </w:instrText>
        </w:r>
        <w:r w:rsidR="008A28C4">
          <w:rPr>
            <w:rFonts w:ascii="Calibri" w:hAnsi="Calibri"/>
          </w:rPr>
          <w:fldChar w:fldCharType="end"/>
        </w:r>
      </w:ins>
      <w:ins w:id="6040" w:author="Aleksander Hansen" w:date="2013-02-09T15:43:00Z">
        <w:r w:rsidRPr="008568A7">
          <w:rPr>
            <w:rFonts w:ascii="Calibri" w:hAnsi="Calibri"/>
          </w:rPr>
          <w:t xml:space="preserve"> arrangement, then one of the companies has a swap position that is equivalent to a long position in floating-rate bond</w:t>
        </w:r>
      </w:ins>
      <w:ins w:id="6041"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6042" w:author="Aleksander Hansen" w:date="2013-02-15T17:07:00Z">
        <w:r w:rsidR="00FF184E">
          <w:instrText xml:space="preserve">" </w:instrText>
        </w:r>
        <w:r w:rsidR="00FF184E">
          <w:rPr>
            <w:rFonts w:ascii="Calibri" w:hAnsi="Calibri"/>
          </w:rPr>
          <w:fldChar w:fldCharType="end"/>
        </w:r>
      </w:ins>
      <w:ins w:id="6043" w:author="Aleksander Hansen" w:date="2013-02-09T15:43:00Z">
        <w:r w:rsidRPr="008568A7">
          <w:rPr>
            <w:rFonts w:ascii="Calibri" w:hAnsi="Calibri"/>
          </w:rPr>
          <w:t xml:space="preserve"> and a short position in a fixed-rate bond.</w:t>
        </w:r>
      </w:ins>
    </w:p>
    <w:p w14:paraId="0C5A54AB" w14:textId="77777777" w:rsidR="00AF1B1C" w:rsidRPr="00AF1B1C" w:rsidRDefault="00DE5CF7" w:rsidP="001D6872">
      <w:pPr>
        <w:rPr>
          <w:ins w:id="6044" w:author="Aleksander Hansen" w:date="2013-02-09T16:43:00Z"/>
          <w:rFonts w:ascii="Calibri" w:hAnsi="Calibri"/>
          <w:iCs/>
          <w:sz w:val="28"/>
          <w:szCs w:val="28"/>
          <w:rPrChange w:id="6045" w:author="Aleksander Hansen" w:date="2013-02-09T16:43:00Z">
            <w:rPr>
              <w:ins w:id="6046" w:author="Aleksander Hansen" w:date="2013-02-09T16:43:00Z"/>
              <w:rFonts w:ascii="Cambria Math" w:hAnsi="Cambria Math"/>
              <w:i/>
              <w:iCs/>
              <w:sz w:val="28"/>
              <w:szCs w:val="28"/>
            </w:rPr>
          </w:rPrChange>
        </w:rPr>
      </w:pPr>
      <m:oMathPara>
        <m:oMath>
          <m:sSub>
            <m:sSubPr>
              <m:ctrlPr>
                <w:ins w:id="6047" w:author="Aleksander Hansen" w:date="2013-02-09T16:43:00Z">
                  <w:rPr>
                    <w:rFonts w:ascii="Cambria Math" w:hAnsi="Cambria Math"/>
                    <w:i/>
                    <w:iCs/>
                    <w:sz w:val="28"/>
                    <w:szCs w:val="28"/>
                  </w:rPr>
                </w:ins>
              </m:ctrlPr>
            </m:sSubPr>
            <m:e>
              <w:ins w:id="6048" w:author="Aleksander Hansen" w:date="2013-02-09T16:43:00Z">
                <m:r>
                  <w:rPr>
                    <w:rFonts w:ascii="Cambria Math" w:hAnsi="Cambria Math"/>
                    <w:sz w:val="28"/>
                    <w:szCs w:val="28"/>
                  </w:rPr>
                  <m:t>V</m:t>
                </m:r>
              </w:ins>
            </m:e>
            <m:sub>
              <w:ins w:id="6049" w:author="Aleksander Hansen" w:date="2013-02-09T16:43:00Z">
                <m:r>
                  <w:rPr>
                    <w:rFonts w:ascii="Cambria Math" w:hAnsi="Cambria Math"/>
                    <w:sz w:val="28"/>
                    <w:szCs w:val="28"/>
                  </w:rPr>
                  <m:t>Swap</m:t>
                </m:r>
              </w:ins>
            </m:sub>
          </m:sSub>
          <w:ins w:id="6050" w:author="Aleksander Hansen" w:date="2013-02-09T16:43:00Z">
            <m:r>
              <w:rPr>
                <w:rFonts w:ascii="Cambria Math" w:hAnsi="Cambria Math"/>
                <w:sz w:val="28"/>
                <w:szCs w:val="28"/>
              </w:rPr>
              <m:t>=</m:t>
            </m:r>
          </w:ins>
          <m:sSub>
            <m:sSubPr>
              <m:ctrlPr>
                <w:ins w:id="6051" w:author="Aleksander Hansen" w:date="2013-02-09T16:43:00Z">
                  <w:rPr>
                    <w:rFonts w:ascii="Cambria Math" w:hAnsi="Cambria Math"/>
                    <w:i/>
                    <w:iCs/>
                    <w:sz w:val="28"/>
                    <w:szCs w:val="28"/>
                  </w:rPr>
                </w:ins>
              </m:ctrlPr>
            </m:sSubPr>
            <m:e>
              <w:ins w:id="6052" w:author="Aleksander Hansen" w:date="2013-02-09T16:43:00Z">
                <m:r>
                  <w:rPr>
                    <w:rFonts w:ascii="Cambria Math" w:hAnsi="Cambria Math"/>
                    <w:sz w:val="28"/>
                    <w:szCs w:val="28"/>
                  </w:rPr>
                  <m:t>B</m:t>
                </m:r>
              </w:ins>
            </m:e>
            <m:sub>
              <w:ins w:id="6053" w:author="Aleksander Hansen" w:date="2013-02-09T16:43:00Z">
                <m:r>
                  <w:rPr>
                    <w:rFonts w:ascii="Cambria Math" w:hAnsi="Cambria Math"/>
                    <w:sz w:val="28"/>
                    <w:szCs w:val="28"/>
                  </w:rPr>
                  <m:t>Float</m:t>
                </m:r>
              </w:ins>
            </m:sub>
          </m:sSub>
          <w:ins w:id="6054" w:author="Aleksander Hansen" w:date="2013-02-09T16:43:00Z">
            <m:r>
              <w:rPr>
                <w:rFonts w:ascii="Cambria Math" w:hAnsi="Cambria Math"/>
                <w:sz w:val="28"/>
                <w:szCs w:val="28"/>
              </w:rPr>
              <m:t>-</m:t>
            </m:r>
          </w:ins>
          <m:sSub>
            <m:sSubPr>
              <m:ctrlPr>
                <w:ins w:id="6055" w:author="Aleksander Hansen" w:date="2013-02-09T16:43:00Z">
                  <w:rPr>
                    <w:rFonts w:ascii="Cambria Math" w:hAnsi="Cambria Math"/>
                    <w:i/>
                    <w:iCs/>
                    <w:sz w:val="28"/>
                    <w:szCs w:val="28"/>
                  </w:rPr>
                </w:ins>
              </m:ctrlPr>
            </m:sSubPr>
            <m:e>
              <w:ins w:id="6056" w:author="Aleksander Hansen" w:date="2013-02-09T16:43:00Z">
                <m:r>
                  <w:rPr>
                    <w:rFonts w:ascii="Cambria Math" w:hAnsi="Cambria Math"/>
                    <w:sz w:val="28"/>
                    <w:szCs w:val="28"/>
                  </w:rPr>
                  <m:t>B</m:t>
                </m:r>
              </w:ins>
            </m:e>
            <m:sub>
              <w:ins w:id="6057" w:author="Aleksander Hansen" w:date="2013-02-09T16:43:00Z">
                <m:r>
                  <w:rPr>
                    <w:rFonts w:ascii="Cambria Math" w:hAnsi="Cambria Math"/>
                    <w:sz w:val="28"/>
                    <w:szCs w:val="28"/>
                  </w:rPr>
                  <m:t>Fixed</m:t>
                </m:r>
              </w:ins>
            </m:sub>
          </m:sSub>
        </m:oMath>
      </m:oMathPara>
    </w:p>
    <w:p w14:paraId="0E02F4AA" w14:textId="61059589" w:rsidR="001D6872" w:rsidRPr="00AF1B1C" w:rsidRDefault="001D6872" w:rsidP="001D6872">
      <w:pPr>
        <w:rPr>
          <w:ins w:id="6058" w:author="Aleksander Hansen" w:date="2013-02-09T15:43:00Z"/>
          <w:rFonts w:ascii="Calibri" w:hAnsi="Calibri"/>
        </w:rPr>
      </w:pPr>
      <w:ins w:id="6059" w:author="Aleksander Hansen" w:date="2013-02-09T15:43:00Z">
        <w:r w:rsidRPr="008568A7">
          <w:rPr>
            <w:rFonts w:ascii="Calibri" w:hAnsi="Calibri"/>
          </w:rPr>
          <w:t>The counterparty to the same swap</w:t>
        </w:r>
      </w:ins>
      <w:ins w:id="6060"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061" w:author="Aleksander Hansen" w:date="2013-02-15T16:37:00Z">
        <w:r w:rsidR="008A28C4">
          <w:instrText xml:space="preserve">" </w:instrText>
        </w:r>
        <w:r w:rsidR="008A28C4">
          <w:rPr>
            <w:rFonts w:ascii="Calibri" w:hAnsi="Calibri"/>
          </w:rPr>
          <w:fldChar w:fldCharType="end"/>
        </w:r>
      </w:ins>
      <w:ins w:id="6062" w:author="Aleksander Hansen" w:date="2013-02-09T15:43:00Z">
        <w:r w:rsidRPr="008568A7">
          <w:rPr>
            <w:rFonts w:ascii="Calibri" w:hAnsi="Calibri"/>
          </w:rPr>
          <w:t xml:space="preserve"> has the equivalent of a long position in a fixed-rate bond</w:t>
        </w:r>
      </w:ins>
      <w:ins w:id="6063"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6064" w:author="Aleksander Hansen" w:date="2013-02-15T17:07:00Z">
        <w:r w:rsidR="00FF184E">
          <w:instrText xml:space="preserve">" </w:instrText>
        </w:r>
        <w:r w:rsidR="00FF184E">
          <w:rPr>
            <w:rFonts w:ascii="Calibri" w:hAnsi="Calibri"/>
          </w:rPr>
          <w:fldChar w:fldCharType="end"/>
        </w:r>
      </w:ins>
      <w:ins w:id="6065" w:author="Aleksander Hansen" w:date="2013-02-09T15:43:00Z">
        <w:r w:rsidRPr="008568A7">
          <w:rPr>
            <w:rFonts w:ascii="Calibri" w:hAnsi="Calibri"/>
          </w:rPr>
          <w:t xml:space="preserve"> and a short position in a floating-rate bond:</w:t>
        </w:r>
      </w:ins>
    </w:p>
    <w:p w14:paraId="14EC10A3" w14:textId="52C5C60F" w:rsidR="001D6872" w:rsidRPr="008568A7" w:rsidRDefault="00DE5CF7" w:rsidP="005F2397">
      <w:pPr>
        <w:rPr>
          <w:rFonts w:ascii="Calibri" w:hAnsi="Calibri"/>
        </w:rPr>
      </w:pPr>
      <m:oMathPara>
        <m:oMath>
          <m:sSub>
            <m:sSubPr>
              <m:ctrlPr>
                <w:ins w:id="6066" w:author="Aleksander Hansen" w:date="2013-02-09T16:43:00Z">
                  <w:rPr>
                    <w:rFonts w:ascii="Cambria Math" w:hAnsi="Cambria Math"/>
                    <w:i/>
                    <w:iCs/>
                    <w:sz w:val="28"/>
                    <w:szCs w:val="28"/>
                  </w:rPr>
                </w:ins>
              </m:ctrlPr>
            </m:sSubPr>
            <m:e>
              <w:ins w:id="6067" w:author="Aleksander Hansen" w:date="2013-02-09T16:43:00Z">
                <m:r>
                  <w:rPr>
                    <w:rFonts w:ascii="Cambria Math" w:hAnsi="Cambria Math"/>
                    <w:sz w:val="28"/>
                    <w:szCs w:val="28"/>
                  </w:rPr>
                  <m:t>V</m:t>
                </m:r>
              </w:ins>
            </m:e>
            <m:sub>
              <w:ins w:id="6068" w:author="Aleksander Hansen" w:date="2013-02-09T16:43:00Z">
                <m:r>
                  <w:rPr>
                    <w:rFonts w:ascii="Cambria Math" w:hAnsi="Cambria Math"/>
                    <w:sz w:val="28"/>
                    <w:szCs w:val="28"/>
                  </w:rPr>
                  <m:t>Swap Counterparty</m:t>
                </m:r>
              </w:ins>
            </m:sub>
          </m:sSub>
          <w:ins w:id="6069" w:author="Aleksander Hansen" w:date="2013-02-09T16:43:00Z">
            <m:r>
              <w:rPr>
                <w:rFonts w:ascii="Cambria Math" w:hAnsi="Cambria Math"/>
                <w:sz w:val="28"/>
                <w:szCs w:val="28"/>
              </w:rPr>
              <m:t>=</m:t>
            </m:r>
          </w:ins>
          <m:sSub>
            <m:sSubPr>
              <m:ctrlPr>
                <w:ins w:id="6070" w:author="Aleksander Hansen" w:date="2013-02-09T16:43:00Z">
                  <w:rPr>
                    <w:rFonts w:ascii="Cambria Math" w:hAnsi="Cambria Math"/>
                    <w:i/>
                    <w:iCs/>
                    <w:sz w:val="28"/>
                    <w:szCs w:val="28"/>
                  </w:rPr>
                </w:ins>
              </m:ctrlPr>
            </m:sSubPr>
            <m:e>
              <w:ins w:id="6071" w:author="Aleksander Hansen" w:date="2013-02-09T16:43:00Z">
                <m:r>
                  <w:rPr>
                    <w:rFonts w:ascii="Cambria Math" w:hAnsi="Cambria Math"/>
                    <w:sz w:val="28"/>
                    <w:szCs w:val="28"/>
                  </w:rPr>
                  <m:t>B</m:t>
                </m:r>
              </w:ins>
            </m:e>
            <m:sub>
              <w:ins w:id="6072" w:author="Aleksander Hansen" w:date="2013-02-09T16:43:00Z">
                <m:r>
                  <w:rPr>
                    <w:rFonts w:ascii="Cambria Math" w:hAnsi="Cambria Math"/>
                    <w:sz w:val="28"/>
                    <w:szCs w:val="28"/>
                  </w:rPr>
                  <m:t>Fixed</m:t>
                </m:r>
              </w:ins>
            </m:sub>
          </m:sSub>
          <w:ins w:id="6073" w:author="Aleksander Hansen" w:date="2013-02-09T16:43:00Z">
            <m:r>
              <w:rPr>
                <w:rFonts w:ascii="Cambria Math" w:hAnsi="Cambria Math"/>
                <w:sz w:val="28"/>
                <w:szCs w:val="28"/>
              </w:rPr>
              <m:t>-</m:t>
            </m:r>
          </w:ins>
          <m:sSub>
            <m:sSubPr>
              <m:ctrlPr>
                <w:ins w:id="6074" w:author="Aleksander Hansen" w:date="2013-02-09T16:43:00Z">
                  <w:rPr>
                    <w:rFonts w:ascii="Cambria Math" w:hAnsi="Cambria Math"/>
                    <w:i/>
                    <w:iCs/>
                    <w:sz w:val="28"/>
                    <w:szCs w:val="28"/>
                  </w:rPr>
                </w:ins>
              </m:ctrlPr>
            </m:sSubPr>
            <m:e>
              <w:ins w:id="6075" w:author="Aleksander Hansen" w:date="2013-02-09T16:43:00Z">
                <m:r>
                  <w:rPr>
                    <w:rFonts w:ascii="Cambria Math" w:hAnsi="Cambria Math"/>
                    <w:sz w:val="28"/>
                    <w:szCs w:val="28"/>
                  </w:rPr>
                  <m:t>B</m:t>
                </m:r>
              </w:ins>
            </m:e>
            <m:sub>
              <w:ins w:id="6076" w:author="Aleksander Hansen" w:date="2013-02-09T16:43:00Z">
                <m:r>
                  <w:rPr>
                    <w:rFonts w:ascii="Cambria Math" w:hAnsi="Cambria Math"/>
                    <w:sz w:val="28"/>
                    <w:szCs w:val="28"/>
                  </w:rPr>
                  <m:t>Float</m:t>
                </m:r>
              </w:ins>
            </m:sub>
          </m:sSub>
        </m:oMath>
      </m:oMathPara>
    </w:p>
    <w:p w14:paraId="498A2C0D" w14:textId="71025631" w:rsidR="005F2397" w:rsidRPr="008568A7" w:rsidRDefault="005F2397" w:rsidP="005F2397">
      <w:pPr>
        <w:rPr>
          <w:rFonts w:ascii="Calibri" w:hAnsi="Calibri"/>
        </w:rPr>
      </w:pPr>
      <w:r w:rsidRPr="008568A7">
        <w:rPr>
          <w:rFonts w:ascii="Calibri" w:hAnsi="Calibri"/>
        </w:rPr>
        <w:t>For a fixed-rate payer (who therefore receives floating), the value of an interest</w:t>
      </w:r>
      <w:ins w:id="6077"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6078"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swap</w:t>
      </w:r>
      <w:ins w:id="6079"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080"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is:</w:t>
      </w:r>
    </w:p>
    <w:p w14:paraId="54C8C57D" w14:textId="6A8195F1" w:rsidR="005F2397" w:rsidRPr="008568A7" w:rsidRDefault="005F2397">
      <w:pPr>
        <w:jc w:val="center"/>
        <w:rPr>
          <w:rFonts w:ascii="Calibri" w:hAnsi="Calibri"/>
        </w:rPr>
        <w:pPrChange w:id="6081" w:author="Aleksander Hansen" w:date="2013-02-09T15:49:00Z">
          <w:pPr/>
        </w:pPrChange>
      </w:pPr>
      <w:del w:id="6082" w:author="Aleksander Hansen" w:date="2013-02-09T15:48:00Z">
        <w:r w:rsidRPr="008568A7" w:rsidDel="001D6872">
          <w:rPr>
            <w:rFonts w:ascii="Calibri" w:hAnsi="Calibri"/>
          </w:rPr>
          <w:delText>VSWAP = BFL - BFIX</w:delText>
        </w:r>
      </w:del>
      <m:oMath>
        <m:sSub>
          <m:sSubPr>
            <m:ctrlPr>
              <w:ins w:id="6083" w:author="Aleksander Hansen" w:date="2013-02-09T15:46:00Z">
                <w:rPr>
                  <w:rFonts w:ascii="Cambria Math" w:hAnsi="Cambria Math"/>
                  <w:i/>
                  <w:iCs/>
                  <w:sz w:val="28"/>
                  <w:szCs w:val="28"/>
                </w:rPr>
              </w:ins>
            </m:ctrlPr>
          </m:sSubPr>
          <m:e>
            <w:ins w:id="6084" w:author="Aleksander Hansen" w:date="2013-02-09T15:46:00Z">
              <m:r>
                <w:rPr>
                  <w:rFonts w:ascii="Cambria Math" w:hAnsi="Cambria Math"/>
                  <w:sz w:val="28"/>
                  <w:szCs w:val="28"/>
                  <w:rPrChange w:id="6085" w:author="Aleksander Hansen" w:date="2013-02-09T16:31:00Z">
                    <w:rPr>
                      <w:rFonts w:ascii="Cambria Math" w:hAnsi="Cambria Math"/>
                    </w:rPr>
                  </w:rPrChange>
                </w:rPr>
                <m:t>V</m:t>
              </m:r>
            </w:ins>
          </m:e>
          <m:sub>
            <w:ins w:id="6086" w:author="Aleksander Hansen" w:date="2013-02-09T15:46:00Z">
              <m:r>
                <w:rPr>
                  <w:rFonts w:ascii="Cambria Math" w:hAnsi="Cambria Math"/>
                  <w:sz w:val="28"/>
                  <w:szCs w:val="28"/>
                  <w:rPrChange w:id="6087" w:author="Aleksander Hansen" w:date="2013-02-09T16:31:00Z">
                    <w:rPr>
                      <w:rFonts w:ascii="Cambria Math" w:hAnsi="Cambria Math"/>
                    </w:rPr>
                  </w:rPrChange>
                </w:rPr>
                <m:t>Swap</m:t>
              </m:r>
            </w:ins>
          </m:sub>
        </m:sSub>
        <w:ins w:id="6088" w:author="Aleksander Hansen" w:date="2013-02-09T15:46:00Z">
          <m:r>
            <w:rPr>
              <w:rFonts w:ascii="Cambria Math" w:hAnsi="Cambria Math"/>
              <w:sz w:val="28"/>
              <w:szCs w:val="28"/>
              <w:rPrChange w:id="6089" w:author="Aleksander Hansen" w:date="2013-02-09T16:31:00Z">
                <w:rPr>
                  <w:rFonts w:ascii="Cambria Math" w:hAnsi="Cambria Math"/>
                </w:rPr>
              </w:rPrChange>
            </w:rPr>
            <m:t>=</m:t>
          </m:r>
        </w:ins>
        <m:sSub>
          <m:sSubPr>
            <m:ctrlPr>
              <w:ins w:id="6090" w:author="Aleksander Hansen" w:date="2013-02-09T15:46:00Z">
                <w:rPr>
                  <w:rFonts w:ascii="Cambria Math" w:hAnsi="Cambria Math"/>
                  <w:i/>
                  <w:iCs/>
                  <w:sz w:val="28"/>
                  <w:szCs w:val="28"/>
                </w:rPr>
              </w:ins>
            </m:ctrlPr>
          </m:sSubPr>
          <m:e>
            <w:ins w:id="6091" w:author="Aleksander Hansen" w:date="2013-02-09T15:46:00Z">
              <m:r>
                <w:rPr>
                  <w:rFonts w:ascii="Cambria Math" w:hAnsi="Cambria Math"/>
                  <w:sz w:val="28"/>
                  <w:szCs w:val="28"/>
                  <w:rPrChange w:id="6092" w:author="Aleksander Hansen" w:date="2013-02-09T16:31:00Z">
                    <w:rPr>
                      <w:rFonts w:ascii="Cambria Math" w:hAnsi="Cambria Math"/>
                    </w:rPr>
                  </w:rPrChange>
                </w:rPr>
                <m:t>B</m:t>
              </m:r>
            </w:ins>
          </m:e>
          <m:sub>
            <w:ins w:id="6093" w:author="Aleksander Hansen" w:date="2013-02-09T15:46:00Z">
              <m:r>
                <w:rPr>
                  <w:rFonts w:ascii="Cambria Math" w:hAnsi="Cambria Math"/>
                  <w:sz w:val="28"/>
                  <w:szCs w:val="28"/>
                  <w:rPrChange w:id="6094" w:author="Aleksander Hansen" w:date="2013-02-09T16:31:00Z">
                    <w:rPr>
                      <w:rFonts w:ascii="Cambria Math" w:hAnsi="Cambria Math"/>
                    </w:rPr>
                  </w:rPrChange>
                </w:rPr>
                <m:t>Float</m:t>
              </m:r>
            </w:ins>
          </m:sub>
        </m:sSub>
        <w:ins w:id="6095" w:author="Aleksander Hansen" w:date="2013-02-09T15:46:00Z">
          <m:r>
            <w:rPr>
              <w:rFonts w:ascii="Cambria Math" w:hAnsi="Cambria Math"/>
              <w:sz w:val="28"/>
              <w:szCs w:val="28"/>
              <w:rPrChange w:id="6096" w:author="Aleksander Hansen" w:date="2013-02-09T16:31:00Z">
                <w:rPr>
                  <w:rFonts w:ascii="Cambria Math" w:hAnsi="Cambria Math"/>
                </w:rPr>
              </w:rPrChange>
            </w:rPr>
            <m:t>-</m:t>
          </m:r>
        </w:ins>
        <m:sSub>
          <m:sSubPr>
            <m:ctrlPr>
              <w:ins w:id="6097" w:author="Aleksander Hansen" w:date="2013-02-09T15:46:00Z">
                <w:rPr>
                  <w:rFonts w:ascii="Cambria Math" w:hAnsi="Cambria Math"/>
                  <w:i/>
                  <w:iCs/>
                  <w:sz w:val="28"/>
                  <w:szCs w:val="28"/>
                </w:rPr>
              </w:ins>
            </m:ctrlPr>
          </m:sSubPr>
          <m:e>
            <w:ins w:id="6098" w:author="Aleksander Hansen" w:date="2013-02-09T15:46:00Z">
              <m:r>
                <w:rPr>
                  <w:rFonts w:ascii="Cambria Math" w:hAnsi="Cambria Math"/>
                  <w:sz w:val="28"/>
                  <w:szCs w:val="28"/>
                  <w:rPrChange w:id="6099" w:author="Aleksander Hansen" w:date="2013-02-09T16:31:00Z">
                    <w:rPr>
                      <w:rFonts w:ascii="Cambria Math" w:hAnsi="Cambria Math"/>
                    </w:rPr>
                  </w:rPrChange>
                </w:rPr>
                <m:t>B</m:t>
              </m:r>
            </w:ins>
          </m:e>
          <m:sub>
            <w:ins w:id="6100" w:author="Aleksander Hansen" w:date="2013-02-09T15:46:00Z">
              <m:r>
                <w:rPr>
                  <w:rFonts w:ascii="Cambria Math" w:hAnsi="Cambria Math"/>
                  <w:sz w:val="28"/>
                  <w:szCs w:val="28"/>
                  <w:rPrChange w:id="6101" w:author="Aleksander Hansen" w:date="2013-02-09T16:31:00Z">
                    <w:rPr>
                      <w:rFonts w:ascii="Cambria Math" w:hAnsi="Cambria Math"/>
                    </w:rPr>
                  </w:rPrChange>
                </w:rPr>
                <m:t>Fixed</m:t>
              </m:r>
            </w:ins>
          </m:sub>
        </m:sSub>
      </m:oMath>
    </w:p>
    <w:p w14:paraId="443C6ED0" w14:textId="77777777" w:rsidR="001D6872" w:rsidRDefault="001D6872" w:rsidP="005F2397">
      <w:pPr>
        <w:rPr>
          <w:ins w:id="6102" w:author="Aleksander Hansen" w:date="2013-02-09T15:48:00Z"/>
          <w:rFonts w:ascii="Calibri" w:hAnsi="Calibri"/>
        </w:rPr>
      </w:pPr>
    </w:p>
    <w:tbl>
      <w:tblPr>
        <w:tblW w:w="8867" w:type="dxa"/>
        <w:tblInd w:w="108" w:type="dxa"/>
        <w:tblLook w:val="04A0" w:firstRow="1" w:lastRow="0" w:firstColumn="1" w:lastColumn="0" w:noHBand="0" w:noVBand="1"/>
        <w:tblPrChange w:id="6103" w:author="Aleksander Hansen" w:date="2013-02-09T16:38:00Z">
          <w:tblPr>
            <w:tblW w:w="8640" w:type="dxa"/>
            <w:tblInd w:w="108" w:type="dxa"/>
            <w:tblLook w:val="04A0" w:firstRow="1" w:lastRow="0" w:firstColumn="1" w:lastColumn="0" w:noHBand="0" w:noVBand="1"/>
          </w:tblPr>
        </w:tblPrChange>
      </w:tblPr>
      <w:tblGrid>
        <w:gridCol w:w="7556"/>
        <w:gridCol w:w="1311"/>
        <w:tblGridChange w:id="6104">
          <w:tblGrid>
            <w:gridCol w:w="7556"/>
            <w:gridCol w:w="1311"/>
          </w:tblGrid>
        </w:tblGridChange>
      </w:tblGrid>
      <w:tr w:rsidR="005D6197" w:rsidRPr="005D6197" w14:paraId="18159BA9" w14:textId="77777777" w:rsidTr="005D6197">
        <w:trPr>
          <w:trHeight w:val="300"/>
          <w:ins w:id="6105" w:author="Aleksander Hansen" w:date="2013-02-09T16:36:00Z"/>
          <w:trPrChange w:id="6106" w:author="Aleksander Hansen" w:date="2013-02-09T16:38:00Z">
            <w:trPr>
              <w:trHeight w:val="300"/>
            </w:trPr>
          </w:trPrChange>
        </w:trPr>
        <w:tc>
          <w:tcPr>
            <w:tcW w:w="7556" w:type="dxa"/>
            <w:tcBorders>
              <w:top w:val="nil"/>
              <w:left w:val="nil"/>
              <w:bottom w:val="nil"/>
              <w:right w:val="nil"/>
            </w:tcBorders>
            <w:shd w:val="clear" w:color="auto" w:fill="A2B593"/>
            <w:noWrap/>
            <w:vAlign w:val="bottom"/>
            <w:hideMark/>
            <w:tcPrChange w:id="6107" w:author="Aleksander Hansen" w:date="2013-02-09T16:38:00Z">
              <w:tcPr>
                <w:tcW w:w="7329" w:type="dxa"/>
                <w:tcBorders>
                  <w:top w:val="nil"/>
                  <w:left w:val="nil"/>
                  <w:bottom w:val="nil"/>
                  <w:right w:val="nil"/>
                </w:tcBorders>
                <w:shd w:val="clear" w:color="auto" w:fill="auto"/>
                <w:noWrap/>
                <w:vAlign w:val="bottom"/>
                <w:hideMark/>
              </w:tcPr>
            </w:tcPrChange>
          </w:tcPr>
          <w:p w14:paraId="4B13DC05" w14:textId="28122E21" w:rsidR="005D6197" w:rsidRPr="005D6197" w:rsidRDefault="005D6197" w:rsidP="005D6197">
            <w:pPr>
              <w:rPr>
                <w:ins w:id="6108" w:author="Aleksander Hansen" w:date="2013-02-09T16:36:00Z"/>
                <w:rFonts w:ascii="Calibri" w:eastAsia="Times New Roman" w:hAnsi="Calibri" w:cs="Times New Roman"/>
                <w:color w:val="000000"/>
              </w:rPr>
            </w:pPr>
          </w:p>
          <w:tbl>
            <w:tblPr>
              <w:tblW w:w="0" w:type="auto"/>
              <w:tblCellSpacing w:w="0" w:type="dxa"/>
              <w:shd w:val="clear" w:color="auto" w:fill="A2B593"/>
              <w:tblCellMar>
                <w:left w:w="0" w:type="dxa"/>
                <w:right w:w="0" w:type="dxa"/>
              </w:tblCellMar>
              <w:tblLook w:val="04A0" w:firstRow="1" w:lastRow="0" w:firstColumn="1" w:lastColumn="0" w:noHBand="0" w:noVBand="1"/>
              <w:tblPrChange w:id="6109" w:author="Aleksander Hansen" w:date="2013-02-09T16:38:00Z">
                <w:tblPr>
                  <w:tblW w:w="0" w:type="auto"/>
                  <w:tblCellSpacing w:w="0" w:type="dxa"/>
                  <w:tblCellMar>
                    <w:left w:w="0" w:type="dxa"/>
                    <w:right w:w="0" w:type="dxa"/>
                  </w:tblCellMar>
                  <w:tblLook w:val="04A0" w:firstRow="1" w:lastRow="0" w:firstColumn="1" w:lastColumn="0" w:noHBand="0" w:noVBand="1"/>
                </w:tblPr>
              </w:tblPrChange>
            </w:tblPr>
            <w:tblGrid>
              <w:gridCol w:w="7340"/>
              <w:tblGridChange w:id="6110">
                <w:tblGrid>
                  <w:gridCol w:w="7340"/>
                </w:tblGrid>
              </w:tblGridChange>
            </w:tblGrid>
            <w:tr w:rsidR="005D6197" w:rsidRPr="005D6197" w14:paraId="351DC0B4" w14:textId="77777777" w:rsidTr="005D6197">
              <w:trPr>
                <w:trHeight w:val="300"/>
                <w:tblCellSpacing w:w="0" w:type="dxa"/>
                <w:ins w:id="6111" w:author="Aleksander Hansen" w:date="2013-02-09T16:36:00Z"/>
                <w:trPrChange w:id="6112" w:author="Aleksander Hansen" w:date="2013-02-09T16:38:00Z">
                  <w:trPr>
                    <w:trHeight w:val="300"/>
                    <w:tblCellSpacing w:w="0" w:type="dxa"/>
                  </w:trPr>
                </w:trPrChange>
              </w:trPr>
              <w:tc>
                <w:tcPr>
                  <w:tcW w:w="7340" w:type="dxa"/>
                  <w:shd w:val="clear" w:color="auto" w:fill="A2B593"/>
                  <w:noWrap/>
                  <w:vAlign w:val="center"/>
                  <w:hideMark/>
                  <w:tcPrChange w:id="6113" w:author="Aleksander Hansen" w:date="2013-02-09T16:38:00Z">
                    <w:tcPr>
                      <w:tcW w:w="7340" w:type="dxa"/>
                      <w:tcBorders>
                        <w:top w:val="nil"/>
                        <w:left w:val="nil"/>
                        <w:bottom w:val="nil"/>
                        <w:right w:val="nil"/>
                      </w:tcBorders>
                      <w:shd w:val="clear" w:color="auto" w:fill="auto"/>
                      <w:noWrap/>
                      <w:vAlign w:val="center"/>
                      <w:hideMark/>
                    </w:tcPr>
                  </w:tcPrChange>
                </w:tcPr>
                <w:p w14:paraId="53EC8E59" w14:textId="77777777" w:rsidR="005D6197" w:rsidRPr="005D6197" w:rsidRDefault="005D6197" w:rsidP="005D6197">
                  <w:pPr>
                    <w:rPr>
                      <w:ins w:id="6114" w:author="Aleksander Hansen" w:date="2013-02-09T16:36:00Z"/>
                      <w:rFonts w:ascii="Calibri" w:eastAsia="Times New Roman" w:hAnsi="Calibri" w:cs="Times New Roman"/>
                      <w:color w:val="000000"/>
                    </w:rPr>
                  </w:pPr>
                  <w:ins w:id="6115" w:author="Aleksander Hansen" w:date="2013-02-09T16:36:00Z">
                    <w:r w:rsidRPr="005D6197">
                      <w:rPr>
                        <w:rFonts w:ascii="Calibri" w:eastAsia="Times New Roman" w:hAnsi="Calibri" w:cs="Times New Roman"/>
                        <w:color w:val="000000"/>
                      </w:rPr>
                      <w:t>Here is the notation:</w:t>
                    </w:r>
                  </w:ins>
                </w:p>
              </w:tc>
            </w:tr>
          </w:tbl>
          <w:p w14:paraId="51768119" w14:textId="77777777" w:rsidR="005D6197" w:rsidRPr="005D6197" w:rsidRDefault="005D6197" w:rsidP="005D6197">
            <w:pPr>
              <w:rPr>
                <w:ins w:id="6116" w:author="Aleksander Hansen" w:date="2013-02-09T16:36:00Z"/>
                <w:rFonts w:ascii="Calibri" w:eastAsia="Times New Roman" w:hAnsi="Calibri" w:cs="Times New Roman"/>
                <w:color w:val="000000"/>
              </w:rPr>
            </w:pPr>
          </w:p>
        </w:tc>
        <w:tc>
          <w:tcPr>
            <w:tcW w:w="1311" w:type="dxa"/>
            <w:tcBorders>
              <w:top w:val="nil"/>
              <w:left w:val="nil"/>
              <w:bottom w:val="nil"/>
              <w:right w:val="nil"/>
            </w:tcBorders>
            <w:shd w:val="clear" w:color="auto" w:fill="A2B593"/>
            <w:noWrap/>
            <w:vAlign w:val="bottom"/>
            <w:hideMark/>
            <w:tcPrChange w:id="6117" w:author="Aleksander Hansen" w:date="2013-02-09T16:38:00Z">
              <w:tcPr>
                <w:tcW w:w="1311" w:type="dxa"/>
                <w:tcBorders>
                  <w:top w:val="nil"/>
                  <w:left w:val="nil"/>
                  <w:bottom w:val="nil"/>
                  <w:right w:val="nil"/>
                </w:tcBorders>
                <w:shd w:val="clear" w:color="auto" w:fill="auto"/>
                <w:noWrap/>
                <w:vAlign w:val="bottom"/>
                <w:hideMark/>
              </w:tcPr>
            </w:tcPrChange>
          </w:tcPr>
          <w:p w14:paraId="4A436F67" w14:textId="77777777" w:rsidR="005D6197" w:rsidRPr="005D6197" w:rsidRDefault="005D6197" w:rsidP="005D6197">
            <w:pPr>
              <w:rPr>
                <w:ins w:id="6118" w:author="Aleksander Hansen" w:date="2013-02-09T16:36:00Z"/>
                <w:rFonts w:ascii="Calibri" w:eastAsia="Times New Roman" w:hAnsi="Calibri" w:cs="Times New Roman"/>
                <w:color w:val="000000"/>
              </w:rPr>
            </w:pPr>
            <w:ins w:id="6119" w:author="Aleksander Hansen" w:date="2013-02-09T16:36:00Z">
              <w:r w:rsidRPr="005D6197">
                <w:rPr>
                  <w:rFonts w:ascii="Calibri" w:eastAsia="Times New Roman" w:hAnsi="Calibri" w:cs="Times New Roman"/>
                  <w:color w:val="000000"/>
                </w:rPr>
                <w:t>Symbol</w:t>
              </w:r>
            </w:ins>
          </w:p>
        </w:tc>
      </w:tr>
      <w:tr w:rsidR="00AF1B1C" w:rsidRPr="005D6197" w14:paraId="78B05744" w14:textId="77777777" w:rsidTr="00AF1B1C">
        <w:trPr>
          <w:trHeight w:val="300"/>
          <w:ins w:id="6120" w:author="Aleksander Hansen" w:date="2013-02-09T16:36:00Z"/>
          <w:trPrChange w:id="6121" w:author="Aleksander Hansen" w:date="2013-02-09T16:40:00Z">
            <w:trPr>
              <w:trHeight w:val="300"/>
            </w:trPr>
          </w:trPrChange>
        </w:trPr>
        <w:tc>
          <w:tcPr>
            <w:tcW w:w="7556" w:type="dxa"/>
            <w:tcBorders>
              <w:top w:val="nil"/>
              <w:left w:val="nil"/>
              <w:bottom w:val="nil"/>
              <w:right w:val="nil"/>
            </w:tcBorders>
            <w:shd w:val="clear" w:color="auto" w:fill="auto"/>
            <w:noWrap/>
            <w:vAlign w:val="center"/>
            <w:hideMark/>
            <w:tcPrChange w:id="6122" w:author="Aleksander Hansen" w:date="2013-02-09T16:40:00Z">
              <w:tcPr>
                <w:tcW w:w="7329" w:type="dxa"/>
                <w:tcBorders>
                  <w:top w:val="nil"/>
                  <w:left w:val="nil"/>
                  <w:bottom w:val="nil"/>
                  <w:right w:val="nil"/>
                </w:tcBorders>
                <w:shd w:val="clear" w:color="auto" w:fill="auto"/>
                <w:noWrap/>
                <w:vAlign w:val="center"/>
                <w:hideMark/>
              </w:tcPr>
            </w:tcPrChange>
          </w:tcPr>
          <w:p w14:paraId="100162B0" w14:textId="0B22D4B1" w:rsidR="00AF1B1C" w:rsidRPr="005D6197" w:rsidRDefault="00AF1B1C">
            <w:pPr>
              <w:rPr>
                <w:ins w:id="6123" w:author="Aleksander Hansen" w:date="2013-02-09T16:36:00Z"/>
                <w:rFonts w:ascii="Calibri" w:eastAsia="Times New Roman" w:hAnsi="Calibri" w:cs="Times New Roman"/>
                <w:color w:val="000000"/>
              </w:rPr>
            </w:pPr>
            <w:ins w:id="6124" w:author="Aleksander Hansen" w:date="2013-02-09T16:36:00Z">
              <w:r w:rsidRPr="005D6197">
                <w:rPr>
                  <w:rFonts w:ascii="Calibri" w:eastAsia="Times New Roman" w:hAnsi="Calibri" w:cs="Times New Roman"/>
                  <w:color w:val="000000"/>
                </w:rPr>
                <w:t xml:space="preserve">Time until </w:t>
              </w:r>
            </w:ins>
            <m:oMath>
              <m:sSup>
                <m:sSupPr>
                  <m:ctrlPr>
                    <w:ins w:id="6125" w:author="Aleksander Hansen" w:date="2013-02-09T16:42:00Z">
                      <w:rPr>
                        <w:rFonts w:ascii="Cambria Math" w:eastAsia="Times New Roman" w:hAnsi="Cambria Math" w:cs="Times New Roman"/>
                        <w:i/>
                        <w:color w:val="000000"/>
                      </w:rPr>
                    </w:ins>
                  </m:ctrlPr>
                </m:sSupPr>
                <m:e>
                  <w:ins w:id="6126" w:author="Aleksander Hansen" w:date="2013-02-09T16:42:00Z">
                    <m:r>
                      <w:rPr>
                        <w:rFonts w:ascii="Cambria Math" w:eastAsia="Times New Roman" w:hAnsi="Cambria Math" w:cs="Times New Roman"/>
                        <w:color w:val="000000"/>
                      </w:rPr>
                      <m:t>i</m:t>
                    </m:r>
                  </w:ins>
                </m:e>
                <m:sup>
                  <w:ins w:id="6127" w:author="Aleksander Hansen" w:date="2013-02-09T16:42:00Z">
                    <m:r>
                      <w:rPr>
                        <w:rFonts w:ascii="Cambria Math" w:eastAsia="Times New Roman" w:hAnsi="Cambria Math" w:cs="Times New Roman"/>
                        <w:color w:val="000000"/>
                      </w:rPr>
                      <m:t>th</m:t>
                    </m:r>
                  </w:ins>
                </m:sup>
              </m:sSup>
            </m:oMath>
            <w:ins w:id="6128" w:author="Aleksander Hansen" w:date="2013-02-09T16:36:00Z">
              <w:r w:rsidRPr="005D6197">
                <w:rPr>
                  <w:rFonts w:ascii="Calibri" w:eastAsia="Times New Roman" w:hAnsi="Calibri" w:cs="Times New Roman"/>
                  <w:color w:val="000000"/>
                </w:rPr>
                <w:t>payments are exchanged:</w:t>
              </w:r>
            </w:ins>
          </w:p>
        </w:tc>
        <w:tc>
          <w:tcPr>
            <w:tcW w:w="1311" w:type="dxa"/>
            <w:tcBorders>
              <w:top w:val="nil"/>
              <w:left w:val="nil"/>
              <w:bottom w:val="nil"/>
              <w:right w:val="nil"/>
            </w:tcBorders>
            <w:shd w:val="clear" w:color="auto" w:fill="auto"/>
            <w:noWrap/>
            <w:vAlign w:val="bottom"/>
            <w:tcPrChange w:id="6129" w:author="Aleksander Hansen" w:date="2013-02-09T16:40:00Z">
              <w:tcPr>
                <w:tcW w:w="1311" w:type="dxa"/>
                <w:tcBorders>
                  <w:top w:val="nil"/>
                  <w:left w:val="nil"/>
                  <w:bottom w:val="nil"/>
                  <w:right w:val="nil"/>
                </w:tcBorders>
                <w:shd w:val="clear" w:color="auto" w:fill="auto"/>
                <w:noWrap/>
                <w:vAlign w:val="bottom"/>
              </w:tcPr>
            </w:tcPrChange>
          </w:tcPr>
          <w:p w14:paraId="2033A792" w14:textId="3EEB5F01" w:rsidR="00AF1B1C" w:rsidRPr="00AF1B1C" w:rsidRDefault="00DE5CF7" w:rsidP="005D6197">
            <w:pPr>
              <w:rPr>
                <w:ins w:id="6130" w:author="Aleksander Hansen" w:date="2013-02-09T16:36:00Z"/>
                <w:rFonts w:ascii="Calibri" w:eastAsia="Times New Roman" w:hAnsi="Calibri" w:cs="Times New Roman"/>
                <w:color w:val="000000"/>
              </w:rPr>
            </w:pPr>
            <m:oMathPara>
              <m:oMathParaPr>
                <m:jc m:val="left"/>
              </m:oMathParaPr>
              <m:oMath>
                <m:sSub>
                  <m:sSubPr>
                    <m:ctrlPr>
                      <w:ins w:id="6131" w:author="Aleksander Hansen" w:date="2013-02-09T16:41:00Z">
                        <w:rPr>
                          <w:rFonts w:ascii="Cambria Math" w:eastAsia="Times New Roman" w:hAnsi="Cambria Math" w:cs="Times New Roman"/>
                          <w:i/>
                          <w:color w:val="000000"/>
                        </w:rPr>
                      </w:ins>
                    </m:ctrlPr>
                  </m:sSubPr>
                  <m:e>
                    <w:ins w:id="6132" w:author="Aleksander Hansen" w:date="2013-02-09T16:41:00Z">
                      <m:r>
                        <w:rPr>
                          <w:rFonts w:ascii="Cambria Math" w:eastAsia="Times New Roman" w:hAnsi="Cambria Math" w:cs="Times New Roman"/>
                          <w:color w:val="000000"/>
                        </w:rPr>
                        <m:t>t</m:t>
                      </m:r>
                    </w:ins>
                  </m:e>
                  <m:sub>
                    <w:ins w:id="6133" w:author="Aleksander Hansen" w:date="2013-02-09T16:41:00Z">
                      <m:r>
                        <w:rPr>
                          <w:rFonts w:ascii="Cambria Math" w:eastAsia="Times New Roman" w:hAnsi="Cambria Math" w:cs="Times New Roman"/>
                          <w:color w:val="000000"/>
                        </w:rPr>
                        <m:t>i</m:t>
                      </m:r>
                    </w:ins>
                  </m:sub>
                </m:sSub>
              </m:oMath>
            </m:oMathPara>
          </w:p>
        </w:tc>
      </w:tr>
      <w:tr w:rsidR="00AF1B1C" w:rsidRPr="005D6197" w14:paraId="028BC954" w14:textId="77777777" w:rsidTr="00AF1B1C">
        <w:trPr>
          <w:trHeight w:val="300"/>
          <w:ins w:id="6134" w:author="Aleksander Hansen" w:date="2013-02-09T16:36:00Z"/>
          <w:trPrChange w:id="6135" w:author="Aleksander Hansen" w:date="2013-02-09T16:40:00Z">
            <w:trPr>
              <w:trHeight w:val="300"/>
            </w:trPr>
          </w:trPrChange>
        </w:trPr>
        <w:tc>
          <w:tcPr>
            <w:tcW w:w="7556" w:type="dxa"/>
            <w:tcBorders>
              <w:top w:val="nil"/>
              <w:left w:val="nil"/>
              <w:bottom w:val="nil"/>
              <w:right w:val="nil"/>
            </w:tcBorders>
            <w:shd w:val="clear" w:color="auto" w:fill="auto"/>
            <w:noWrap/>
            <w:vAlign w:val="center"/>
            <w:hideMark/>
            <w:tcPrChange w:id="6136" w:author="Aleksander Hansen" w:date="2013-02-09T16:40:00Z">
              <w:tcPr>
                <w:tcW w:w="7329" w:type="dxa"/>
                <w:tcBorders>
                  <w:top w:val="nil"/>
                  <w:left w:val="nil"/>
                  <w:bottom w:val="nil"/>
                  <w:right w:val="nil"/>
                </w:tcBorders>
                <w:shd w:val="clear" w:color="auto" w:fill="auto"/>
                <w:noWrap/>
                <w:vAlign w:val="center"/>
                <w:hideMark/>
              </w:tcPr>
            </w:tcPrChange>
          </w:tcPr>
          <w:p w14:paraId="2010B3A2" w14:textId="0AAF763C" w:rsidR="00AF1B1C" w:rsidRPr="005D6197" w:rsidRDefault="00AF1B1C" w:rsidP="005D6197">
            <w:pPr>
              <w:rPr>
                <w:ins w:id="6137" w:author="Aleksander Hansen" w:date="2013-02-09T16:36:00Z"/>
                <w:rFonts w:ascii="Calibri" w:eastAsia="Times New Roman" w:hAnsi="Calibri" w:cs="Times New Roman"/>
                <w:color w:val="000000"/>
              </w:rPr>
            </w:pPr>
            <w:ins w:id="6138" w:author="Aleksander Hansen" w:date="2013-02-09T16:36:00Z">
              <w:r w:rsidRPr="005D6197">
                <w:rPr>
                  <w:rFonts w:ascii="Calibri" w:eastAsia="Times New Roman" w:hAnsi="Calibri" w:cs="Times New Roman"/>
                  <w:color w:val="000000"/>
                </w:rPr>
                <w:t>Notional principal</w:t>
              </w:r>
            </w:ins>
            <w:ins w:id="6139" w:author="Aleksander Hansen" w:date="2013-02-15T16:38:00Z">
              <w:r w:rsidR="008A28C4">
                <w:rPr>
                  <w:rFonts w:ascii="Calibri" w:eastAsia="Times New Roman" w:hAnsi="Calibri" w:cs="Times New Roman"/>
                  <w:color w:val="000000"/>
                </w:rPr>
                <w:fldChar w:fldCharType="begin"/>
              </w:r>
              <w:r w:rsidR="008A28C4">
                <w:instrText xml:space="preserve"> XE "</w:instrText>
              </w:r>
            </w:ins>
            <w:r w:rsidR="008A28C4" w:rsidRPr="008568A7">
              <w:rPr>
                <w:rFonts w:ascii="Calibri" w:hAnsi="Calibri"/>
              </w:rPr>
              <w:instrText>principal</w:instrText>
            </w:r>
            <w:ins w:id="6140" w:author="Aleksander Hansen" w:date="2013-02-15T16:38:00Z">
              <w:r w:rsidR="008A28C4">
                <w:instrText xml:space="preserve">" </w:instrText>
              </w:r>
              <w:r w:rsidR="008A28C4">
                <w:rPr>
                  <w:rFonts w:ascii="Calibri" w:eastAsia="Times New Roman" w:hAnsi="Calibri" w:cs="Times New Roman"/>
                  <w:color w:val="000000"/>
                </w:rPr>
                <w:fldChar w:fldCharType="end"/>
              </w:r>
            </w:ins>
            <w:ins w:id="6141" w:author="Aleksander Hansen" w:date="2013-02-09T16:36:00Z">
              <w:r w:rsidRPr="005D6197">
                <w:rPr>
                  <w:rFonts w:ascii="Calibri" w:eastAsia="Times New Roman" w:hAnsi="Calibri" w:cs="Times New Roman"/>
                  <w:color w:val="000000"/>
                </w:rPr>
                <w:t xml:space="preserve"> in swap</w:t>
              </w:r>
            </w:ins>
            <w:ins w:id="6142" w:author="Aleksander Hansen" w:date="2013-02-15T16:37:00Z">
              <w:r w:rsidR="008A28C4">
                <w:rPr>
                  <w:rFonts w:ascii="Calibri" w:eastAsia="Times New Roman" w:hAnsi="Calibri" w:cs="Times New Roman"/>
                  <w:color w:val="000000"/>
                </w:rPr>
                <w:fldChar w:fldCharType="begin"/>
              </w:r>
              <w:r w:rsidR="008A28C4">
                <w:instrText xml:space="preserve"> XE "</w:instrText>
              </w:r>
            </w:ins>
            <w:r w:rsidR="008A28C4" w:rsidRPr="00070083">
              <w:rPr>
                <w:rFonts w:ascii="Calibri" w:hAnsi="Calibri"/>
              </w:rPr>
              <w:instrText>swap</w:instrText>
            </w:r>
            <w:ins w:id="6143" w:author="Aleksander Hansen" w:date="2013-02-15T16:37:00Z">
              <w:r w:rsidR="008A28C4">
                <w:instrText xml:space="preserve">" </w:instrText>
              </w:r>
              <w:r w:rsidR="008A28C4">
                <w:rPr>
                  <w:rFonts w:ascii="Calibri" w:eastAsia="Times New Roman" w:hAnsi="Calibri" w:cs="Times New Roman"/>
                  <w:color w:val="000000"/>
                </w:rPr>
                <w:fldChar w:fldCharType="end"/>
              </w:r>
            </w:ins>
            <w:ins w:id="6144" w:author="Aleksander Hansen" w:date="2013-02-09T16:36:00Z">
              <w:r w:rsidRPr="005D6197">
                <w:rPr>
                  <w:rFonts w:ascii="Calibri" w:eastAsia="Times New Roman" w:hAnsi="Calibri" w:cs="Times New Roman"/>
                  <w:color w:val="000000"/>
                </w:rPr>
                <w:t xml:space="preserve"> agreement:</w:t>
              </w:r>
            </w:ins>
          </w:p>
        </w:tc>
        <w:tc>
          <w:tcPr>
            <w:tcW w:w="1311" w:type="dxa"/>
            <w:tcBorders>
              <w:top w:val="nil"/>
              <w:left w:val="nil"/>
              <w:bottom w:val="nil"/>
              <w:right w:val="nil"/>
            </w:tcBorders>
            <w:shd w:val="clear" w:color="auto" w:fill="auto"/>
            <w:noWrap/>
            <w:vAlign w:val="center"/>
            <w:tcPrChange w:id="6145" w:author="Aleksander Hansen" w:date="2013-02-09T16:40:00Z">
              <w:tcPr>
                <w:tcW w:w="1311" w:type="dxa"/>
                <w:tcBorders>
                  <w:top w:val="nil"/>
                  <w:left w:val="nil"/>
                  <w:bottom w:val="nil"/>
                  <w:right w:val="nil"/>
                </w:tcBorders>
                <w:shd w:val="clear" w:color="auto" w:fill="auto"/>
                <w:noWrap/>
                <w:vAlign w:val="center"/>
              </w:tcPr>
            </w:tcPrChange>
          </w:tcPr>
          <w:p w14:paraId="3BC7FEEE" w14:textId="6003D9DA" w:rsidR="00AF1B1C" w:rsidRPr="005D6197" w:rsidRDefault="00AF1B1C" w:rsidP="005D6197">
            <w:pPr>
              <w:rPr>
                <w:ins w:id="6146" w:author="Aleksander Hansen" w:date="2013-02-09T16:36:00Z"/>
                <w:rFonts w:ascii="Calibri" w:eastAsia="Times New Roman" w:hAnsi="Calibri" w:cs="Times New Roman"/>
                <w:color w:val="000000"/>
              </w:rPr>
            </w:pPr>
            <w:ins w:id="6147" w:author="Aleksander Hansen" w:date="2013-02-09T16:41:00Z">
              <w:r w:rsidRPr="005D6197">
                <w:rPr>
                  <w:rFonts w:ascii="Calibri" w:eastAsia="Times New Roman" w:hAnsi="Calibri" w:cs="Times New Roman"/>
                  <w:color w:val="000000"/>
                </w:rPr>
                <w:t>L</w:t>
              </w:r>
            </w:ins>
          </w:p>
        </w:tc>
      </w:tr>
      <w:tr w:rsidR="00AF1B1C" w:rsidRPr="005D6197" w14:paraId="2A4FC602" w14:textId="77777777" w:rsidTr="00AF1B1C">
        <w:trPr>
          <w:trHeight w:val="300"/>
          <w:ins w:id="6148" w:author="Aleksander Hansen" w:date="2013-02-09T16:36:00Z"/>
          <w:trPrChange w:id="6149" w:author="Aleksander Hansen" w:date="2013-02-09T16:40:00Z">
            <w:trPr>
              <w:trHeight w:val="300"/>
            </w:trPr>
          </w:trPrChange>
        </w:trPr>
        <w:tc>
          <w:tcPr>
            <w:tcW w:w="7556" w:type="dxa"/>
            <w:tcBorders>
              <w:top w:val="nil"/>
              <w:left w:val="nil"/>
              <w:bottom w:val="nil"/>
              <w:right w:val="nil"/>
            </w:tcBorders>
            <w:shd w:val="clear" w:color="auto" w:fill="auto"/>
            <w:noWrap/>
            <w:vAlign w:val="center"/>
            <w:hideMark/>
            <w:tcPrChange w:id="6150" w:author="Aleksander Hansen" w:date="2013-02-09T16:40:00Z">
              <w:tcPr>
                <w:tcW w:w="7329" w:type="dxa"/>
                <w:tcBorders>
                  <w:top w:val="nil"/>
                  <w:left w:val="nil"/>
                  <w:bottom w:val="nil"/>
                  <w:right w:val="nil"/>
                </w:tcBorders>
                <w:shd w:val="clear" w:color="auto" w:fill="auto"/>
                <w:noWrap/>
                <w:vAlign w:val="bottom"/>
                <w:hideMark/>
              </w:tcPr>
            </w:tcPrChange>
          </w:tcPr>
          <w:p w14:paraId="4840FB10" w14:textId="7A217DD1" w:rsidR="00AF1B1C" w:rsidRPr="005D6197" w:rsidRDefault="00AF1B1C" w:rsidP="005D6197">
            <w:pPr>
              <w:rPr>
                <w:ins w:id="6151" w:author="Aleksander Hansen" w:date="2013-02-09T16:36:00Z"/>
                <w:rFonts w:ascii="Calibri" w:eastAsia="Times New Roman" w:hAnsi="Calibri" w:cs="Times New Roman"/>
                <w:color w:val="000000"/>
              </w:rPr>
            </w:pPr>
            <w:ins w:id="6152" w:author="Aleksander Hansen" w:date="2013-02-09T16:37:00Z">
              <w:r w:rsidRPr="005D6197">
                <w:rPr>
                  <w:rFonts w:ascii="Calibri" w:eastAsia="Times New Roman" w:hAnsi="Calibri" w:cs="Times New Roman"/>
                  <w:color w:val="000000"/>
                </w:rPr>
                <w:t>Fixed payment made on each payment date:</w:t>
              </w:r>
            </w:ins>
          </w:p>
        </w:tc>
        <w:tc>
          <w:tcPr>
            <w:tcW w:w="1311" w:type="dxa"/>
            <w:tcBorders>
              <w:top w:val="nil"/>
              <w:left w:val="nil"/>
              <w:bottom w:val="nil"/>
              <w:right w:val="nil"/>
            </w:tcBorders>
            <w:shd w:val="clear" w:color="auto" w:fill="auto"/>
            <w:noWrap/>
            <w:vAlign w:val="bottom"/>
            <w:tcPrChange w:id="6153" w:author="Aleksander Hansen" w:date="2013-02-09T16:40:00Z">
              <w:tcPr>
                <w:tcW w:w="1311" w:type="dxa"/>
                <w:tcBorders>
                  <w:top w:val="nil"/>
                  <w:left w:val="nil"/>
                  <w:bottom w:val="nil"/>
                  <w:right w:val="nil"/>
                </w:tcBorders>
                <w:shd w:val="clear" w:color="auto" w:fill="auto"/>
                <w:noWrap/>
                <w:vAlign w:val="bottom"/>
              </w:tcPr>
            </w:tcPrChange>
          </w:tcPr>
          <w:p w14:paraId="7FEC60F0" w14:textId="26029F98" w:rsidR="00AF1B1C" w:rsidRPr="005D6197" w:rsidRDefault="00AF1B1C" w:rsidP="005D6197">
            <w:pPr>
              <w:rPr>
                <w:ins w:id="6154" w:author="Aleksander Hansen" w:date="2013-02-09T16:36:00Z"/>
                <w:rFonts w:ascii="Calibri" w:eastAsia="Times New Roman" w:hAnsi="Calibri" w:cs="Times New Roman"/>
                <w:color w:val="000000"/>
              </w:rPr>
            </w:pPr>
            <w:ins w:id="6155" w:author="Aleksander Hansen" w:date="2013-02-09T16:41:00Z">
              <w:r>
                <w:rPr>
                  <w:rFonts w:ascii="Calibri" w:eastAsia="Times New Roman" w:hAnsi="Calibri" w:cs="Times New Roman"/>
                  <w:color w:val="000000"/>
                </w:rPr>
                <w:t>k</w:t>
              </w:r>
            </w:ins>
          </w:p>
        </w:tc>
      </w:tr>
      <w:tr w:rsidR="00AF1B1C" w:rsidRPr="005D6197" w14:paraId="328C4B67" w14:textId="77777777" w:rsidTr="00AF1B1C">
        <w:trPr>
          <w:trHeight w:val="300"/>
          <w:ins w:id="6156" w:author="Aleksander Hansen" w:date="2013-02-09T16:36:00Z"/>
          <w:trPrChange w:id="6157" w:author="Aleksander Hansen" w:date="2013-02-09T16:40:00Z">
            <w:trPr>
              <w:trHeight w:val="300"/>
            </w:trPr>
          </w:trPrChange>
        </w:trPr>
        <w:tc>
          <w:tcPr>
            <w:tcW w:w="7556" w:type="dxa"/>
            <w:tcBorders>
              <w:top w:val="nil"/>
              <w:left w:val="nil"/>
              <w:bottom w:val="nil"/>
              <w:right w:val="nil"/>
            </w:tcBorders>
            <w:shd w:val="clear" w:color="auto" w:fill="auto"/>
            <w:noWrap/>
            <w:vAlign w:val="center"/>
            <w:hideMark/>
            <w:tcPrChange w:id="6158" w:author="Aleksander Hansen" w:date="2013-02-09T16:40:00Z">
              <w:tcPr>
                <w:tcW w:w="7329" w:type="dxa"/>
                <w:tcBorders>
                  <w:top w:val="nil"/>
                  <w:left w:val="nil"/>
                  <w:bottom w:val="nil"/>
                  <w:right w:val="nil"/>
                </w:tcBorders>
                <w:shd w:val="clear" w:color="auto" w:fill="auto"/>
                <w:noWrap/>
                <w:vAlign w:val="center"/>
                <w:hideMark/>
              </w:tcPr>
            </w:tcPrChange>
          </w:tcPr>
          <w:p w14:paraId="516C0714" w14:textId="6F338F6D" w:rsidR="00AF1B1C" w:rsidRPr="005D6197" w:rsidRDefault="00AF1B1C" w:rsidP="005D6197">
            <w:pPr>
              <w:rPr>
                <w:ins w:id="6159" w:author="Aleksander Hansen" w:date="2013-02-09T16:36:00Z"/>
                <w:rFonts w:ascii="Calibri" w:eastAsia="Times New Roman" w:hAnsi="Calibri" w:cs="Times New Roman"/>
                <w:color w:val="000000"/>
              </w:rPr>
            </w:pPr>
            <w:ins w:id="6160" w:author="Aleksander Hansen" w:date="2013-02-09T16:37:00Z">
              <w:r w:rsidRPr="005D6197">
                <w:rPr>
                  <w:rFonts w:ascii="Calibri" w:eastAsia="Times New Roman" w:hAnsi="Calibri" w:cs="Times New Roman"/>
                  <w:color w:val="000000"/>
                </w:rPr>
                <w:t xml:space="preserve">The next floating-rate payment to be made on the next payment date: </w:t>
              </w:r>
            </w:ins>
          </w:p>
        </w:tc>
        <w:tc>
          <w:tcPr>
            <w:tcW w:w="1311" w:type="dxa"/>
            <w:tcBorders>
              <w:top w:val="nil"/>
              <w:left w:val="nil"/>
              <w:bottom w:val="nil"/>
              <w:right w:val="nil"/>
            </w:tcBorders>
            <w:shd w:val="clear" w:color="auto" w:fill="auto"/>
            <w:noWrap/>
            <w:vAlign w:val="bottom"/>
            <w:tcPrChange w:id="6161" w:author="Aleksander Hansen" w:date="2013-02-09T16:40:00Z">
              <w:tcPr>
                <w:tcW w:w="1311" w:type="dxa"/>
                <w:tcBorders>
                  <w:top w:val="nil"/>
                  <w:left w:val="nil"/>
                  <w:bottom w:val="nil"/>
                  <w:right w:val="nil"/>
                </w:tcBorders>
                <w:shd w:val="clear" w:color="auto" w:fill="auto"/>
                <w:noWrap/>
                <w:vAlign w:val="bottom"/>
              </w:tcPr>
            </w:tcPrChange>
          </w:tcPr>
          <w:p w14:paraId="385867A1" w14:textId="7B311BC0" w:rsidR="00AF1B1C" w:rsidRPr="005D6197" w:rsidRDefault="00AF1B1C" w:rsidP="005D6197">
            <w:pPr>
              <w:rPr>
                <w:ins w:id="6162" w:author="Aleksander Hansen" w:date="2013-02-09T16:36:00Z"/>
                <w:rFonts w:ascii="Calibri" w:eastAsia="Times New Roman" w:hAnsi="Calibri" w:cs="Times New Roman"/>
                <w:color w:val="000000"/>
              </w:rPr>
            </w:pPr>
            <w:ins w:id="6163" w:author="Aleksander Hansen" w:date="2013-02-09T16:41:00Z">
              <w:r w:rsidRPr="005D6197">
                <w:rPr>
                  <w:rFonts w:ascii="Calibri" w:eastAsia="Times New Roman" w:hAnsi="Calibri" w:cs="Times New Roman"/>
                  <w:color w:val="000000"/>
                </w:rPr>
                <w:t>k*</w:t>
              </w:r>
            </w:ins>
          </w:p>
        </w:tc>
      </w:tr>
      <w:tr w:rsidR="00AF1B1C" w:rsidRPr="005D6197" w14:paraId="012C7016" w14:textId="77777777" w:rsidTr="00AF1B1C">
        <w:trPr>
          <w:trHeight w:val="300"/>
          <w:ins w:id="6164" w:author="Aleksander Hansen" w:date="2013-02-09T16:36:00Z"/>
          <w:trPrChange w:id="6165" w:author="Aleksander Hansen" w:date="2013-02-09T16:40:00Z">
            <w:trPr>
              <w:trHeight w:val="300"/>
            </w:trPr>
          </w:trPrChange>
        </w:trPr>
        <w:tc>
          <w:tcPr>
            <w:tcW w:w="7556" w:type="dxa"/>
            <w:tcBorders>
              <w:top w:val="nil"/>
              <w:left w:val="nil"/>
              <w:bottom w:val="nil"/>
              <w:right w:val="nil"/>
            </w:tcBorders>
            <w:shd w:val="clear" w:color="auto" w:fill="auto"/>
            <w:noWrap/>
            <w:vAlign w:val="center"/>
            <w:tcPrChange w:id="6166" w:author="Aleksander Hansen" w:date="2013-02-09T16:40:00Z">
              <w:tcPr>
                <w:tcW w:w="7329" w:type="dxa"/>
                <w:tcBorders>
                  <w:top w:val="nil"/>
                  <w:left w:val="nil"/>
                  <w:bottom w:val="nil"/>
                  <w:right w:val="nil"/>
                </w:tcBorders>
                <w:shd w:val="clear" w:color="auto" w:fill="auto"/>
                <w:noWrap/>
                <w:vAlign w:val="center"/>
              </w:tcPr>
            </w:tcPrChange>
          </w:tcPr>
          <w:p w14:paraId="4B3585EF" w14:textId="272C12D3" w:rsidR="00AF1B1C" w:rsidRPr="005D6197" w:rsidRDefault="00AF1B1C" w:rsidP="005D6197">
            <w:pPr>
              <w:rPr>
                <w:ins w:id="6167" w:author="Aleksander Hansen" w:date="2013-02-09T16:36:00Z"/>
                <w:rFonts w:ascii="Calibri" w:eastAsia="Times New Roman" w:hAnsi="Calibri" w:cs="Times New Roman"/>
                <w:color w:val="000000"/>
              </w:rPr>
            </w:pPr>
          </w:p>
        </w:tc>
        <w:tc>
          <w:tcPr>
            <w:tcW w:w="1311" w:type="dxa"/>
            <w:tcBorders>
              <w:top w:val="nil"/>
              <w:left w:val="nil"/>
              <w:bottom w:val="nil"/>
              <w:right w:val="nil"/>
            </w:tcBorders>
            <w:shd w:val="clear" w:color="auto" w:fill="auto"/>
            <w:noWrap/>
            <w:vAlign w:val="bottom"/>
            <w:tcPrChange w:id="6168" w:author="Aleksander Hansen" w:date="2013-02-09T16:40:00Z">
              <w:tcPr>
                <w:tcW w:w="1311" w:type="dxa"/>
                <w:tcBorders>
                  <w:top w:val="nil"/>
                  <w:left w:val="nil"/>
                  <w:bottom w:val="nil"/>
                  <w:right w:val="nil"/>
                </w:tcBorders>
                <w:shd w:val="clear" w:color="auto" w:fill="auto"/>
                <w:noWrap/>
                <w:vAlign w:val="bottom"/>
              </w:tcPr>
            </w:tcPrChange>
          </w:tcPr>
          <w:p w14:paraId="5F6001A8" w14:textId="196C850F" w:rsidR="00AF1B1C" w:rsidRPr="005D6197" w:rsidRDefault="00AF1B1C" w:rsidP="005D6197">
            <w:pPr>
              <w:rPr>
                <w:ins w:id="6169" w:author="Aleksander Hansen" w:date="2013-02-09T16:36:00Z"/>
                <w:rFonts w:ascii="Calibri" w:eastAsia="Times New Roman" w:hAnsi="Calibri" w:cs="Times New Roman"/>
                <w:color w:val="000000"/>
              </w:rPr>
            </w:pPr>
          </w:p>
        </w:tc>
      </w:tr>
    </w:tbl>
    <w:p w14:paraId="354D334A" w14:textId="2BE6FB00" w:rsidR="005F2397" w:rsidRPr="008568A7" w:rsidDel="005D6197" w:rsidRDefault="005F2397" w:rsidP="005F2397">
      <w:pPr>
        <w:rPr>
          <w:del w:id="6170" w:author="Aleksander Hansen" w:date="2013-02-09T16:36:00Z"/>
          <w:rFonts w:ascii="Calibri" w:hAnsi="Calibri"/>
        </w:rPr>
      </w:pPr>
      <w:del w:id="6171" w:author="Aleksander Hansen" w:date="2013-02-09T16:36:00Z">
        <w:r w:rsidRPr="008568A7" w:rsidDel="005D6197">
          <w:rPr>
            <w:rFonts w:ascii="Calibri" w:hAnsi="Calibri"/>
          </w:rPr>
          <w:delText>Here is the notation:</w:delText>
        </w:r>
      </w:del>
    </w:p>
    <w:p w14:paraId="6DB5606B" w14:textId="1FB64087" w:rsidR="005F2397" w:rsidRPr="008568A7" w:rsidDel="005D6197" w:rsidRDefault="005F2397" w:rsidP="005F2397">
      <w:pPr>
        <w:rPr>
          <w:del w:id="6172" w:author="Aleksander Hansen" w:date="2013-02-09T16:36:00Z"/>
          <w:rFonts w:ascii="Calibri" w:hAnsi="Calibri"/>
        </w:rPr>
      </w:pPr>
      <w:del w:id="6173" w:author="Aleksander Hansen" w:date="2013-02-09T15:46:00Z">
        <w:r w:rsidRPr="008568A7" w:rsidDel="001D6872">
          <w:rPr>
            <w:rFonts w:ascii="Calibri" w:hAnsi="Calibri"/>
          </w:rPr>
          <w:delText>ti</w:delText>
        </w:r>
      </w:del>
      <w:del w:id="6174" w:author="Aleksander Hansen" w:date="2013-02-09T16:32:00Z">
        <w:r w:rsidRPr="008568A7" w:rsidDel="005D6197">
          <w:rPr>
            <w:rFonts w:ascii="Calibri" w:hAnsi="Calibri"/>
          </w:rPr>
          <w:tab/>
        </w:r>
      </w:del>
      <w:del w:id="6175" w:author="Aleksander Hansen" w:date="2013-02-09T16:36:00Z">
        <w:r w:rsidRPr="008568A7" w:rsidDel="005D6197">
          <w:rPr>
            <w:rFonts w:ascii="Calibri" w:hAnsi="Calibri"/>
          </w:rPr>
          <w:delText xml:space="preserve">Time until </w:delText>
        </w:r>
      </w:del>
      <w:del w:id="6176" w:author="Aleksander Hansen" w:date="2013-02-09T16:31:00Z">
        <w:r w:rsidRPr="008568A7" w:rsidDel="005D6197">
          <w:rPr>
            <w:rFonts w:ascii="Calibri" w:hAnsi="Calibri"/>
          </w:rPr>
          <w:delText xml:space="preserve">ith </w:delText>
        </w:r>
      </w:del>
      <w:del w:id="6177" w:author="Aleksander Hansen" w:date="2013-02-09T16:36:00Z">
        <w:r w:rsidRPr="008568A7" w:rsidDel="005D6197">
          <w:rPr>
            <w:rFonts w:ascii="Calibri" w:hAnsi="Calibri"/>
          </w:rPr>
          <w:delText>payments are exchanged</w:delText>
        </w:r>
      </w:del>
    </w:p>
    <w:p w14:paraId="6240CE19" w14:textId="69E0C986" w:rsidR="005F2397" w:rsidRPr="008568A7" w:rsidDel="005D6197" w:rsidRDefault="005F2397" w:rsidP="005F2397">
      <w:pPr>
        <w:rPr>
          <w:del w:id="6178" w:author="Aleksander Hansen" w:date="2013-02-09T16:36:00Z"/>
          <w:rFonts w:ascii="Calibri" w:hAnsi="Calibri"/>
        </w:rPr>
      </w:pPr>
      <w:del w:id="6179" w:author="Aleksander Hansen" w:date="2013-02-09T16:32:00Z">
        <w:r w:rsidRPr="008568A7" w:rsidDel="005D6197">
          <w:rPr>
            <w:rFonts w:ascii="Calibri" w:hAnsi="Calibri"/>
          </w:rPr>
          <w:delText>L</w:delText>
        </w:r>
        <w:r w:rsidRPr="008568A7" w:rsidDel="005D6197">
          <w:rPr>
            <w:rFonts w:ascii="Calibri" w:hAnsi="Calibri"/>
          </w:rPr>
          <w:tab/>
        </w:r>
      </w:del>
      <w:del w:id="6180" w:author="Aleksander Hansen" w:date="2013-02-09T16:36:00Z">
        <w:r w:rsidRPr="008568A7" w:rsidDel="005D6197">
          <w:rPr>
            <w:rFonts w:ascii="Calibri" w:hAnsi="Calibri"/>
          </w:rPr>
          <w:delText>Notional principal in swap agreement</w:delText>
        </w:r>
      </w:del>
    </w:p>
    <w:p w14:paraId="6B2F7E34" w14:textId="17010159" w:rsidR="005F2397" w:rsidRPr="008568A7" w:rsidDel="005D6197" w:rsidRDefault="005F2397" w:rsidP="005F2397">
      <w:pPr>
        <w:rPr>
          <w:del w:id="6181" w:author="Aleksander Hansen" w:date="2013-02-09T16:36:00Z"/>
          <w:rFonts w:ascii="Calibri" w:hAnsi="Calibri"/>
        </w:rPr>
      </w:pPr>
      <w:del w:id="6182" w:author="Aleksander Hansen" w:date="2013-02-09T15:47:00Z">
        <w:r w:rsidRPr="008568A7" w:rsidDel="001D6872">
          <w:rPr>
            <w:rFonts w:ascii="Calibri" w:hAnsi="Calibri"/>
          </w:rPr>
          <w:delText>ri</w:delText>
        </w:r>
      </w:del>
      <w:del w:id="6183" w:author="Aleksander Hansen" w:date="2013-02-09T16:32:00Z">
        <w:r w:rsidRPr="008568A7" w:rsidDel="005D6197">
          <w:rPr>
            <w:rFonts w:ascii="Calibri" w:hAnsi="Calibri"/>
          </w:rPr>
          <w:tab/>
        </w:r>
      </w:del>
      <w:del w:id="6184" w:author="Aleksander Hansen" w:date="2013-02-09T16:36:00Z">
        <w:r w:rsidRPr="008568A7" w:rsidDel="005D6197">
          <w:rPr>
            <w:rFonts w:ascii="Calibri" w:hAnsi="Calibri"/>
          </w:rPr>
          <w:delText xml:space="preserve">LIBOR zero rate corresponding to maturity </w:delText>
        </w:r>
      </w:del>
      <w:del w:id="6185" w:author="Aleksander Hansen" w:date="2013-02-09T15:47:00Z">
        <w:r w:rsidRPr="008568A7" w:rsidDel="001D6872">
          <w:rPr>
            <w:rFonts w:ascii="Calibri" w:hAnsi="Calibri"/>
          </w:rPr>
          <w:delText>ti</w:delText>
        </w:r>
      </w:del>
    </w:p>
    <w:p w14:paraId="18098B07" w14:textId="0574D886" w:rsidR="005F2397" w:rsidRPr="008568A7" w:rsidDel="005D6197" w:rsidRDefault="005F2397" w:rsidP="005F2397">
      <w:pPr>
        <w:rPr>
          <w:del w:id="6186" w:author="Aleksander Hansen" w:date="2013-02-09T16:36:00Z"/>
          <w:rFonts w:ascii="Calibri" w:hAnsi="Calibri"/>
        </w:rPr>
      </w:pPr>
      <w:del w:id="6187" w:author="Aleksander Hansen" w:date="2013-02-09T16:32:00Z">
        <w:r w:rsidRPr="008568A7" w:rsidDel="005D6197">
          <w:rPr>
            <w:rFonts w:ascii="Calibri" w:hAnsi="Calibri"/>
          </w:rPr>
          <w:delText>k</w:delText>
        </w:r>
        <w:r w:rsidRPr="008568A7" w:rsidDel="005D6197">
          <w:rPr>
            <w:rFonts w:ascii="Calibri" w:hAnsi="Calibri"/>
          </w:rPr>
          <w:tab/>
        </w:r>
      </w:del>
      <w:del w:id="6188" w:author="Aleksander Hansen" w:date="2013-02-09T16:36:00Z">
        <w:r w:rsidRPr="008568A7" w:rsidDel="005D6197">
          <w:rPr>
            <w:rFonts w:ascii="Calibri" w:hAnsi="Calibri"/>
          </w:rPr>
          <w:delText>Fixed payment made on each payment date</w:delText>
        </w:r>
      </w:del>
    </w:p>
    <w:p w14:paraId="4F9DADEC" w14:textId="576F71ED" w:rsidR="001D6872" w:rsidRPr="008568A7" w:rsidRDefault="005F2397" w:rsidP="005F2397">
      <w:pPr>
        <w:rPr>
          <w:rFonts w:ascii="Calibri" w:hAnsi="Calibri"/>
        </w:rPr>
      </w:pPr>
      <w:del w:id="6189" w:author="Aleksander Hansen" w:date="2013-02-09T16:33:00Z">
        <w:r w:rsidRPr="008568A7" w:rsidDel="005D6197">
          <w:rPr>
            <w:rFonts w:ascii="Calibri" w:hAnsi="Calibri"/>
          </w:rPr>
          <w:delText>k*</w:delText>
        </w:r>
        <w:r w:rsidRPr="008568A7" w:rsidDel="005D6197">
          <w:rPr>
            <w:rFonts w:ascii="Calibri" w:hAnsi="Calibri"/>
          </w:rPr>
          <w:tab/>
        </w:r>
      </w:del>
      <w:del w:id="6190" w:author="Aleksander Hansen" w:date="2013-02-09T16:36:00Z">
        <w:r w:rsidRPr="008568A7" w:rsidDel="005D6197">
          <w:rPr>
            <w:rFonts w:ascii="Calibri" w:hAnsi="Calibri"/>
          </w:rPr>
          <w:delText>The next floating-rate payment to be made on the next payment date</w:delText>
        </w:r>
      </w:del>
    </w:p>
    <w:p w14:paraId="1A1C6F51" w14:textId="556908D7" w:rsidR="005F2397" w:rsidRPr="008568A7" w:rsidRDefault="005F2397" w:rsidP="005F2397">
      <w:pPr>
        <w:rPr>
          <w:rFonts w:ascii="Calibri" w:hAnsi="Calibri"/>
        </w:rPr>
      </w:pPr>
      <w:r w:rsidRPr="008568A7">
        <w:rPr>
          <w:rFonts w:ascii="Calibri" w:hAnsi="Calibri"/>
        </w:rPr>
        <w:t>The swap</w:t>
      </w:r>
      <w:ins w:id="6191"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192"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is the present value of receive-floating cash flow stream minus the present value of the pay-fixed cash flow stream:</w:t>
      </w:r>
    </w:p>
    <w:p w14:paraId="5E972FEE" w14:textId="77777777" w:rsidR="001D6872" w:rsidRPr="001D6872" w:rsidRDefault="00DE5CF7" w:rsidP="005F2397">
      <w:pPr>
        <w:rPr>
          <w:ins w:id="6193" w:author="Aleksander Hansen" w:date="2013-02-09T15:49:00Z"/>
          <w:rFonts w:ascii="Calibri" w:hAnsi="Calibri"/>
          <w:rPrChange w:id="6194" w:author="Aleksander Hansen" w:date="2013-02-09T15:49:00Z">
            <w:rPr>
              <w:ins w:id="6195" w:author="Aleksander Hansen" w:date="2013-02-09T15:49:00Z"/>
              <w:rFonts w:ascii="Cambria Math" w:hAnsi="Cambria Math"/>
              <w:i/>
            </w:rPr>
          </w:rPrChange>
        </w:rPr>
      </w:pPr>
      <m:oMathPara>
        <m:oMath>
          <m:sSub>
            <m:sSubPr>
              <m:ctrlPr>
                <w:ins w:id="6196" w:author="Aleksander Hansen" w:date="2013-02-09T15:49:00Z">
                  <w:rPr>
                    <w:rFonts w:ascii="Cambria Math" w:hAnsi="Cambria Math"/>
                    <w:i/>
                    <w:iCs/>
                    <w:sz w:val="28"/>
                    <w:szCs w:val="28"/>
                  </w:rPr>
                </w:ins>
              </m:ctrlPr>
            </m:sSubPr>
            <m:e>
              <w:ins w:id="6197" w:author="Aleksander Hansen" w:date="2013-02-09T15:49:00Z">
                <m:r>
                  <w:rPr>
                    <w:rFonts w:ascii="Cambria Math" w:hAnsi="Cambria Math"/>
                    <w:sz w:val="28"/>
                    <w:szCs w:val="28"/>
                    <w:rPrChange w:id="6198" w:author="Aleksander Hansen" w:date="2013-02-09T16:31:00Z">
                      <w:rPr>
                        <w:rFonts w:ascii="Cambria Math" w:hAnsi="Cambria Math"/>
                      </w:rPr>
                    </w:rPrChange>
                  </w:rPr>
                  <m:t>V</m:t>
                </m:r>
              </w:ins>
            </m:e>
            <m:sub>
              <w:ins w:id="6199" w:author="Aleksander Hansen" w:date="2013-02-09T15:49:00Z">
                <m:r>
                  <w:rPr>
                    <w:rFonts w:ascii="Cambria Math" w:hAnsi="Cambria Math"/>
                    <w:sz w:val="28"/>
                    <w:szCs w:val="28"/>
                    <w:rPrChange w:id="6200" w:author="Aleksander Hansen" w:date="2013-02-09T16:31:00Z">
                      <w:rPr>
                        <w:rFonts w:ascii="Cambria Math" w:hAnsi="Cambria Math"/>
                      </w:rPr>
                    </w:rPrChange>
                  </w:rPr>
                  <m:t>Swap</m:t>
                </m:r>
              </w:ins>
            </m:sub>
          </m:sSub>
          <w:ins w:id="6201" w:author="Aleksander Hansen" w:date="2013-02-09T15:49:00Z">
            <m:r>
              <w:rPr>
                <w:rFonts w:ascii="Cambria Math" w:hAnsi="Cambria Math"/>
                <w:sz w:val="28"/>
                <w:szCs w:val="28"/>
                <w:rPrChange w:id="6202" w:author="Aleksander Hansen" w:date="2013-02-09T16:31:00Z">
                  <w:rPr>
                    <w:rFonts w:ascii="Cambria Math" w:hAnsi="Cambria Math"/>
                  </w:rPr>
                </w:rPrChange>
              </w:rPr>
              <m:t>=</m:t>
            </m:r>
          </w:ins>
          <m:sSub>
            <m:sSubPr>
              <m:ctrlPr>
                <w:ins w:id="6203" w:author="Aleksander Hansen" w:date="2013-02-09T15:49:00Z">
                  <w:rPr>
                    <w:rFonts w:ascii="Cambria Math" w:hAnsi="Cambria Math"/>
                    <w:i/>
                    <w:iCs/>
                    <w:sz w:val="28"/>
                    <w:szCs w:val="28"/>
                  </w:rPr>
                </w:ins>
              </m:ctrlPr>
            </m:sSubPr>
            <m:e>
              <w:ins w:id="6204" w:author="Aleksander Hansen" w:date="2013-02-09T15:49:00Z">
                <m:r>
                  <w:rPr>
                    <w:rFonts w:ascii="Cambria Math" w:hAnsi="Cambria Math"/>
                    <w:sz w:val="28"/>
                    <w:szCs w:val="28"/>
                    <w:rPrChange w:id="6205" w:author="Aleksander Hansen" w:date="2013-02-09T16:31:00Z">
                      <w:rPr>
                        <w:rFonts w:ascii="Cambria Math" w:hAnsi="Cambria Math"/>
                      </w:rPr>
                    </w:rPrChange>
                  </w:rPr>
                  <m:t>B</m:t>
                </m:r>
              </w:ins>
            </m:e>
            <m:sub>
              <w:ins w:id="6206" w:author="Aleksander Hansen" w:date="2013-02-09T15:49:00Z">
                <m:r>
                  <w:rPr>
                    <w:rFonts w:ascii="Cambria Math" w:hAnsi="Cambria Math"/>
                    <w:sz w:val="28"/>
                    <w:szCs w:val="28"/>
                    <w:rPrChange w:id="6207" w:author="Aleksander Hansen" w:date="2013-02-09T16:31:00Z">
                      <w:rPr>
                        <w:rFonts w:ascii="Cambria Math" w:hAnsi="Cambria Math"/>
                      </w:rPr>
                    </w:rPrChange>
                  </w:rPr>
                  <m:t>Float</m:t>
                </m:r>
              </w:ins>
            </m:sub>
          </m:sSub>
          <w:ins w:id="6208" w:author="Aleksander Hansen" w:date="2013-02-09T15:49:00Z">
            <m:r>
              <w:rPr>
                <w:rFonts w:ascii="Cambria Math" w:hAnsi="Cambria Math"/>
                <w:sz w:val="28"/>
                <w:szCs w:val="28"/>
                <w:rPrChange w:id="6209" w:author="Aleksander Hansen" w:date="2013-02-09T16:31:00Z">
                  <w:rPr>
                    <w:rFonts w:ascii="Cambria Math" w:hAnsi="Cambria Math"/>
                  </w:rPr>
                </w:rPrChange>
              </w:rPr>
              <m:t>-</m:t>
            </m:r>
          </w:ins>
          <m:sSub>
            <m:sSubPr>
              <m:ctrlPr>
                <w:ins w:id="6210" w:author="Aleksander Hansen" w:date="2013-02-09T15:49:00Z">
                  <w:rPr>
                    <w:rFonts w:ascii="Cambria Math" w:hAnsi="Cambria Math"/>
                    <w:i/>
                    <w:iCs/>
                    <w:sz w:val="28"/>
                    <w:szCs w:val="28"/>
                  </w:rPr>
                </w:ins>
              </m:ctrlPr>
            </m:sSubPr>
            <m:e>
              <w:ins w:id="6211" w:author="Aleksander Hansen" w:date="2013-02-09T15:49:00Z">
                <m:r>
                  <w:rPr>
                    <w:rFonts w:ascii="Cambria Math" w:hAnsi="Cambria Math"/>
                    <w:sz w:val="28"/>
                    <w:szCs w:val="28"/>
                    <w:rPrChange w:id="6212" w:author="Aleksander Hansen" w:date="2013-02-09T16:31:00Z">
                      <w:rPr>
                        <w:rFonts w:ascii="Cambria Math" w:hAnsi="Cambria Math"/>
                      </w:rPr>
                    </w:rPrChange>
                  </w:rPr>
                  <m:t>B</m:t>
                </m:r>
              </w:ins>
            </m:e>
            <m:sub>
              <w:ins w:id="6213" w:author="Aleksander Hansen" w:date="2013-02-09T15:49:00Z">
                <m:r>
                  <w:rPr>
                    <w:rFonts w:ascii="Cambria Math" w:hAnsi="Cambria Math"/>
                    <w:sz w:val="28"/>
                    <w:szCs w:val="28"/>
                    <w:rPrChange w:id="6214" w:author="Aleksander Hansen" w:date="2013-02-09T16:31:00Z">
                      <w:rPr>
                        <w:rFonts w:ascii="Cambria Math" w:hAnsi="Cambria Math"/>
                      </w:rPr>
                    </w:rPrChange>
                  </w:rPr>
                  <m:t>Fixed</m:t>
                </m:r>
              </w:ins>
            </m:sub>
          </m:sSub>
        </m:oMath>
      </m:oMathPara>
    </w:p>
    <w:p w14:paraId="4FE7446D" w14:textId="6916B6C5" w:rsidR="005F2397" w:rsidRPr="001D6872" w:rsidDel="001D6872" w:rsidRDefault="005F2397" w:rsidP="005F2397">
      <w:pPr>
        <w:rPr>
          <w:del w:id="6215" w:author="Aleksander Hansen" w:date="2013-02-09T15:49:00Z"/>
          <w:rFonts w:ascii="Calibri" w:hAnsi="Calibri"/>
        </w:rPr>
      </w:pPr>
      <w:del w:id="6216" w:author="Aleksander Hansen" w:date="2013-02-09T15:49:00Z">
        <w:r w:rsidRPr="008568A7" w:rsidDel="001D6872">
          <w:rPr>
            <w:rFonts w:ascii="Calibri" w:hAnsi="Calibri"/>
            <w:noProof/>
            <w:rPrChange w:id="6217">
              <w:rPr>
                <w:noProof/>
              </w:rPr>
            </w:rPrChange>
          </w:rPr>
          <w:drawing>
            <wp:inline distT="0" distB="0" distL="0" distR="0" wp14:anchorId="6FFCB2BF" wp14:editId="4C6247CA">
              <wp:extent cx="1371600" cy="259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71600" cy="259080"/>
                      </a:xfrm>
                      <a:prstGeom prst="rect">
                        <a:avLst/>
                      </a:prstGeom>
                      <a:noFill/>
                      <a:ln>
                        <a:noFill/>
                      </a:ln>
                    </pic:spPr>
                  </pic:pic>
                </a:graphicData>
              </a:graphic>
            </wp:inline>
          </w:drawing>
        </w:r>
      </w:del>
    </w:p>
    <w:p w14:paraId="7638E6CE" w14:textId="6AD94588" w:rsidR="005F2397" w:rsidRPr="008568A7" w:rsidRDefault="005F2397" w:rsidP="005F2397">
      <w:pPr>
        <w:rPr>
          <w:rFonts w:ascii="Calibri" w:hAnsi="Calibri"/>
        </w:rPr>
      </w:pPr>
      <w:r w:rsidRPr="008568A7">
        <w:rPr>
          <w:rFonts w:ascii="Calibri" w:hAnsi="Calibri"/>
        </w:rPr>
        <w:t>The value of the fixed rate cash flows requires the discounting of each coupon</w:t>
      </w:r>
      <w:ins w:id="6218"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6219"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and the final payment:</w:t>
      </w:r>
    </w:p>
    <w:p w14:paraId="7FFB6B89" w14:textId="0ECC2EBE" w:rsidR="005F2397" w:rsidRPr="008568A7" w:rsidRDefault="005F2397">
      <w:pPr>
        <w:jc w:val="center"/>
        <w:rPr>
          <w:rFonts w:ascii="Calibri" w:hAnsi="Calibri"/>
        </w:rPr>
        <w:pPrChange w:id="6220" w:author="Aleksander Hansen" w:date="2013-02-09T15:59:00Z">
          <w:pPr/>
        </w:pPrChange>
      </w:pPr>
      <w:del w:id="6221" w:author="Aleksander Hansen" w:date="2013-02-09T15:59:00Z">
        <w:r w:rsidRPr="008568A7" w:rsidDel="00EC5D77">
          <w:rPr>
            <w:rFonts w:ascii="Calibri" w:hAnsi="Calibri"/>
            <w:noProof/>
            <w:rPrChange w:id="6222">
              <w:rPr>
                <w:noProof/>
              </w:rPr>
            </w:rPrChange>
          </w:rPr>
          <w:drawing>
            <wp:inline distT="0" distB="0" distL="0" distR="0" wp14:anchorId="7168FAB4" wp14:editId="36A20165">
              <wp:extent cx="1714500" cy="495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14500" cy="495300"/>
                      </a:xfrm>
                      <a:prstGeom prst="rect">
                        <a:avLst/>
                      </a:prstGeom>
                      <a:noFill/>
                      <a:ln>
                        <a:noFill/>
                      </a:ln>
                    </pic:spPr>
                  </pic:pic>
                </a:graphicData>
              </a:graphic>
            </wp:inline>
          </w:drawing>
        </w:r>
      </w:del>
      <m:oMath>
        <m:sSub>
          <m:sSubPr>
            <m:ctrlPr>
              <w:ins w:id="6223" w:author="Aleksander Hansen" w:date="2013-02-09T15:49:00Z">
                <w:rPr>
                  <w:rFonts w:ascii="Cambria Math" w:hAnsi="Cambria Math"/>
                  <w:i/>
                  <w:iCs/>
                  <w:sz w:val="28"/>
                  <w:szCs w:val="28"/>
                </w:rPr>
              </w:ins>
            </m:ctrlPr>
          </m:sSubPr>
          <m:e>
            <w:ins w:id="6224" w:author="Aleksander Hansen" w:date="2013-02-09T15:49:00Z">
              <m:r>
                <w:rPr>
                  <w:rFonts w:ascii="Cambria Math" w:hAnsi="Cambria Math"/>
                  <w:sz w:val="28"/>
                  <w:szCs w:val="28"/>
                  <w:rPrChange w:id="6225" w:author="Aleksander Hansen" w:date="2013-02-09T16:31:00Z">
                    <w:rPr>
                      <w:rFonts w:ascii="Cambria Math" w:hAnsi="Cambria Math"/>
                    </w:rPr>
                  </w:rPrChange>
                </w:rPr>
                <m:t>B</m:t>
              </m:r>
            </w:ins>
          </m:e>
          <m:sub>
            <w:ins w:id="6226" w:author="Aleksander Hansen" w:date="2013-02-09T15:49:00Z">
              <m:r>
                <w:rPr>
                  <w:rFonts w:ascii="Cambria Math" w:hAnsi="Cambria Math"/>
                  <w:sz w:val="28"/>
                  <w:szCs w:val="28"/>
                  <w:rPrChange w:id="6227" w:author="Aleksander Hansen" w:date="2013-02-09T16:31:00Z">
                    <w:rPr>
                      <w:rFonts w:ascii="Cambria Math" w:hAnsi="Cambria Math"/>
                    </w:rPr>
                  </w:rPrChange>
                </w:rPr>
                <m:t>Fixed</m:t>
              </m:r>
            </w:ins>
          </m:sub>
        </m:sSub>
        <w:ins w:id="6228" w:author="Aleksander Hansen" w:date="2013-02-09T15:49:00Z">
          <m:r>
            <w:rPr>
              <w:rFonts w:ascii="Cambria Math" w:hAnsi="Cambria Math"/>
              <w:sz w:val="28"/>
              <w:szCs w:val="28"/>
              <w:rPrChange w:id="6229" w:author="Aleksander Hansen" w:date="2013-02-09T16:31:00Z">
                <w:rPr>
                  <w:rFonts w:ascii="Cambria Math" w:hAnsi="Cambria Math"/>
                </w:rPr>
              </w:rPrChange>
            </w:rPr>
            <m:t xml:space="preserve">= </m:t>
          </m:r>
        </w:ins>
        <m:nary>
          <m:naryPr>
            <m:chr m:val="∑"/>
            <m:limLoc m:val="undOvr"/>
            <m:ctrlPr>
              <w:ins w:id="6230" w:author="Aleksander Hansen" w:date="2013-02-09T15:50:00Z">
                <w:rPr>
                  <w:rFonts w:ascii="Cambria Math" w:hAnsi="Cambria Math"/>
                  <w:i/>
                  <w:iCs/>
                  <w:sz w:val="28"/>
                  <w:szCs w:val="28"/>
                </w:rPr>
              </w:ins>
            </m:ctrlPr>
          </m:naryPr>
          <m:sub>
            <w:ins w:id="6231" w:author="Aleksander Hansen" w:date="2013-02-09T15:50:00Z">
              <m:r>
                <w:rPr>
                  <w:rFonts w:ascii="Cambria Math" w:hAnsi="Cambria Math"/>
                  <w:sz w:val="28"/>
                  <w:szCs w:val="28"/>
                  <w:rPrChange w:id="6232" w:author="Aleksander Hansen" w:date="2013-02-09T16:31:00Z">
                    <w:rPr>
                      <w:rFonts w:ascii="Cambria Math" w:hAnsi="Cambria Math"/>
                    </w:rPr>
                  </w:rPrChange>
                </w:rPr>
                <m:t>i=1</m:t>
              </m:r>
            </w:ins>
          </m:sub>
          <m:sup>
            <w:ins w:id="6233" w:author="Aleksander Hansen" w:date="2013-02-09T15:50:00Z">
              <m:r>
                <w:rPr>
                  <w:rFonts w:ascii="Cambria Math" w:hAnsi="Cambria Math"/>
                  <w:sz w:val="28"/>
                  <w:szCs w:val="28"/>
                  <w:rPrChange w:id="6234" w:author="Aleksander Hansen" w:date="2013-02-09T16:31:00Z">
                    <w:rPr>
                      <w:rFonts w:ascii="Cambria Math" w:hAnsi="Cambria Math"/>
                    </w:rPr>
                  </w:rPrChange>
                </w:rPr>
                <m:t>n</m:t>
              </m:r>
            </w:ins>
          </m:sup>
          <m:e>
            <w:ins w:id="6235" w:author="Aleksander Hansen" w:date="2013-02-09T15:50:00Z">
              <m:r>
                <w:rPr>
                  <w:rFonts w:ascii="Cambria Math" w:hAnsi="Cambria Math"/>
                  <w:sz w:val="28"/>
                  <w:szCs w:val="28"/>
                  <w:rPrChange w:id="6236" w:author="Aleksander Hansen" w:date="2013-02-09T16:31:00Z">
                    <w:rPr>
                      <w:rFonts w:ascii="Cambria Math" w:hAnsi="Cambria Math"/>
                    </w:rPr>
                  </w:rPrChange>
                </w:rPr>
                <m:t>k</m:t>
              </m:r>
            </w:ins>
            <m:sSup>
              <m:sSupPr>
                <m:ctrlPr>
                  <w:ins w:id="6237" w:author="Aleksander Hansen" w:date="2013-02-09T15:50:00Z">
                    <w:rPr>
                      <w:rFonts w:ascii="Cambria Math" w:hAnsi="Cambria Math"/>
                      <w:i/>
                      <w:iCs/>
                      <w:sz w:val="28"/>
                      <w:szCs w:val="28"/>
                    </w:rPr>
                  </w:ins>
                </m:ctrlPr>
              </m:sSupPr>
              <m:e>
                <w:ins w:id="6238" w:author="Aleksander Hansen" w:date="2013-02-09T15:50:00Z">
                  <m:r>
                    <w:rPr>
                      <w:rFonts w:ascii="Cambria Math" w:hAnsi="Cambria Math"/>
                      <w:sz w:val="28"/>
                      <w:szCs w:val="28"/>
                      <w:rPrChange w:id="6239" w:author="Aleksander Hansen" w:date="2013-02-09T16:31:00Z">
                        <w:rPr>
                          <w:rFonts w:ascii="Cambria Math" w:hAnsi="Cambria Math"/>
                        </w:rPr>
                      </w:rPrChange>
                    </w:rPr>
                    <m:t>e</m:t>
                  </m:r>
                </w:ins>
              </m:e>
              <m:sup>
                <w:ins w:id="6240" w:author="Aleksander Hansen" w:date="2013-02-09T15:50:00Z">
                  <m:r>
                    <w:rPr>
                      <w:rFonts w:ascii="Cambria Math" w:hAnsi="Cambria Math"/>
                      <w:sz w:val="28"/>
                      <w:szCs w:val="28"/>
                      <w:rPrChange w:id="6241" w:author="Aleksander Hansen" w:date="2013-02-09T16:31:00Z">
                        <w:rPr>
                          <w:rFonts w:ascii="Cambria Math" w:hAnsi="Cambria Math"/>
                        </w:rPr>
                      </w:rPrChange>
                    </w:rPr>
                    <m:t>-</m:t>
                  </m:r>
                </w:ins>
                <m:sSub>
                  <m:sSubPr>
                    <m:ctrlPr>
                      <w:ins w:id="6242" w:author="Aleksander Hansen" w:date="2013-02-09T15:50:00Z">
                        <w:rPr>
                          <w:rFonts w:ascii="Cambria Math" w:hAnsi="Cambria Math"/>
                          <w:i/>
                          <w:iCs/>
                          <w:sz w:val="28"/>
                          <w:szCs w:val="28"/>
                        </w:rPr>
                      </w:ins>
                    </m:ctrlPr>
                  </m:sSubPr>
                  <m:e>
                    <w:ins w:id="6243" w:author="Aleksander Hansen" w:date="2013-02-09T15:50:00Z">
                      <m:r>
                        <w:rPr>
                          <w:rFonts w:ascii="Cambria Math" w:hAnsi="Cambria Math"/>
                          <w:sz w:val="28"/>
                          <w:szCs w:val="28"/>
                          <w:rPrChange w:id="6244" w:author="Aleksander Hansen" w:date="2013-02-09T16:31:00Z">
                            <w:rPr>
                              <w:rFonts w:ascii="Cambria Math" w:hAnsi="Cambria Math"/>
                            </w:rPr>
                          </w:rPrChange>
                        </w:rPr>
                        <m:t>r</m:t>
                      </m:r>
                    </w:ins>
                  </m:e>
                  <m:sub>
                    <w:ins w:id="6245" w:author="Aleksander Hansen" w:date="2013-02-09T15:51:00Z">
                      <m:r>
                        <w:rPr>
                          <w:rFonts w:ascii="Cambria Math" w:hAnsi="Cambria Math"/>
                          <w:sz w:val="28"/>
                          <w:szCs w:val="28"/>
                          <w:rPrChange w:id="6246" w:author="Aleksander Hansen" w:date="2013-02-09T16:31:00Z">
                            <w:rPr>
                              <w:rFonts w:ascii="Cambria Math" w:hAnsi="Cambria Math"/>
                            </w:rPr>
                          </w:rPrChange>
                        </w:rPr>
                        <m:t>i</m:t>
                      </m:r>
                    </w:ins>
                  </m:sub>
                </m:sSub>
                <m:sSub>
                  <m:sSubPr>
                    <m:ctrlPr>
                      <w:ins w:id="6247" w:author="Aleksander Hansen" w:date="2013-02-09T15:51:00Z">
                        <w:rPr>
                          <w:rFonts w:ascii="Cambria Math" w:hAnsi="Cambria Math"/>
                          <w:i/>
                          <w:iCs/>
                          <w:sz w:val="28"/>
                          <w:szCs w:val="28"/>
                        </w:rPr>
                      </w:ins>
                    </m:ctrlPr>
                  </m:sSubPr>
                  <m:e>
                    <w:ins w:id="6248" w:author="Aleksander Hansen" w:date="2013-02-09T15:51:00Z">
                      <m:r>
                        <w:rPr>
                          <w:rFonts w:ascii="Cambria Math" w:hAnsi="Cambria Math"/>
                          <w:sz w:val="28"/>
                          <w:szCs w:val="28"/>
                          <w:rPrChange w:id="6249" w:author="Aleksander Hansen" w:date="2013-02-09T16:31:00Z">
                            <w:rPr>
                              <w:rFonts w:ascii="Cambria Math" w:hAnsi="Cambria Math"/>
                            </w:rPr>
                          </w:rPrChange>
                        </w:rPr>
                        <m:t>t</m:t>
                      </m:r>
                    </w:ins>
                  </m:e>
                  <m:sub>
                    <w:ins w:id="6250" w:author="Aleksander Hansen" w:date="2013-02-09T15:51:00Z">
                      <m:r>
                        <w:rPr>
                          <w:rFonts w:ascii="Cambria Math" w:hAnsi="Cambria Math"/>
                          <w:sz w:val="28"/>
                          <w:szCs w:val="28"/>
                          <w:rPrChange w:id="6251" w:author="Aleksander Hansen" w:date="2013-02-09T16:31:00Z">
                            <w:rPr>
                              <w:rFonts w:ascii="Cambria Math" w:hAnsi="Cambria Math"/>
                            </w:rPr>
                          </w:rPrChange>
                        </w:rPr>
                        <m:t>i</m:t>
                      </m:r>
                    </w:ins>
                  </m:sub>
                </m:sSub>
              </m:sup>
            </m:sSup>
            <w:ins w:id="6252" w:author="Aleksander Hansen" w:date="2013-02-09T15:51:00Z">
              <m:r>
                <w:rPr>
                  <w:rFonts w:ascii="Cambria Math" w:hAnsi="Cambria Math"/>
                  <w:sz w:val="28"/>
                  <w:szCs w:val="28"/>
                  <w:rPrChange w:id="6253" w:author="Aleksander Hansen" w:date="2013-02-09T16:31:00Z">
                    <w:rPr>
                      <w:rFonts w:ascii="Cambria Math" w:hAnsi="Cambria Math"/>
                    </w:rPr>
                  </w:rPrChange>
                </w:rPr>
                <m:t>+L</m:t>
              </m:r>
            </w:ins>
            <m:sSup>
              <m:sSupPr>
                <m:ctrlPr>
                  <w:ins w:id="6254" w:author="Aleksander Hansen" w:date="2013-02-09T15:52:00Z">
                    <w:rPr>
                      <w:rFonts w:ascii="Cambria Math" w:hAnsi="Cambria Math"/>
                      <w:i/>
                      <w:iCs/>
                      <w:sz w:val="28"/>
                      <w:szCs w:val="28"/>
                    </w:rPr>
                  </w:ins>
                </m:ctrlPr>
              </m:sSupPr>
              <m:e>
                <w:ins w:id="6255" w:author="Aleksander Hansen" w:date="2013-02-09T15:52:00Z">
                  <m:r>
                    <w:rPr>
                      <w:rFonts w:ascii="Cambria Math" w:hAnsi="Cambria Math"/>
                      <w:sz w:val="28"/>
                      <w:szCs w:val="28"/>
                      <w:rPrChange w:id="6256" w:author="Aleksander Hansen" w:date="2013-02-09T16:31:00Z">
                        <w:rPr>
                          <w:rFonts w:ascii="Cambria Math" w:hAnsi="Cambria Math"/>
                        </w:rPr>
                      </w:rPrChange>
                    </w:rPr>
                    <m:t>e</m:t>
                  </m:r>
                </w:ins>
              </m:e>
              <m:sup>
                <m:sSub>
                  <m:sSubPr>
                    <m:ctrlPr>
                      <w:ins w:id="6257" w:author="Aleksander Hansen" w:date="2013-02-09T16:44:00Z">
                        <w:rPr>
                          <w:rFonts w:ascii="Cambria Math" w:hAnsi="Cambria Math"/>
                          <w:i/>
                          <w:iCs/>
                          <w:sz w:val="28"/>
                          <w:szCs w:val="28"/>
                        </w:rPr>
                      </w:ins>
                    </m:ctrlPr>
                  </m:sSubPr>
                  <m:e>
                    <w:ins w:id="6258" w:author="Aleksander Hansen" w:date="2013-02-09T16:45:00Z">
                      <m:r>
                        <w:rPr>
                          <w:rFonts w:ascii="Cambria Math" w:hAnsi="Cambria Math"/>
                          <w:sz w:val="28"/>
                          <w:szCs w:val="28"/>
                        </w:rPr>
                        <m:t>-r</m:t>
                      </m:r>
                    </w:ins>
                  </m:e>
                  <m:sub>
                    <w:ins w:id="6259" w:author="Aleksander Hansen" w:date="2013-02-09T16:45:00Z">
                      <m:r>
                        <w:rPr>
                          <w:rFonts w:ascii="Cambria Math" w:hAnsi="Cambria Math"/>
                          <w:sz w:val="28"/>
                          <w:szCs w:val="28"/>
                        </w:rPr>
                        <m:t>n</m:t>
                      </m:r>
                    </w:ins>
                  </m:sub>
                </m:sSub>
                <m:sSub>
                  <m:sSubPr>
                    <m:ctrlPr>
                      <w:ins w:id="6260" w:author="Aleksander Hansen" w:date="2013-02-09T16:45:00Z">
                        <w:rPr>
                          <w:rFonts w:ascii="Cambria Math" w:hAnsi="Cambria Math"/>
                          <w:i/>
                          <w:iCs/>
                          <w:sz w:val="28"/>
                          <w:szCs w:val="28"/>
                        </w:rPr>
                      </w:ins>
                    </m:ctrlPr>
                  </m:sSubPr>
                  <m:e>
                    <w:ins w:id="6261" w:author="Aleksander Hansen" w:date="2013-02-09T16:45:00Z">
                      <m:r>
                        <w:rPr>
                          <w:rFonts w:ascii="Cambria Math" w:hAnsi="Cambria Math"/>
                          <w:sz w:val="28"/>
                          <w:szCs w:val="28"/>
                        </w:rPr>
                        <m:t>t</m:t>
                      </m:r>
                    </w:ins>
                  </m:e>
                  <m:sub>
                    <w:ins w:id="6262" w:author="Aleksander Hansen" w:date="2013-02-09T16:45:00Z">
                      <m:r>
                        <w:rPr>
                          <w:rFonts w:ascii="Cambria Math" w:hAnsi="Cambria Math"/>
                          <w:sz w:val="28"/>
                          <w:szCs w:val="28"/>
                        </w:rPr>
                        <m:t>n</m:t>
                      </m:r>
                    </w:ins>
                  </m:sub>
                </m:sSub>
              </m:sup>
            </m:sSup>
          </m:e>
        </m:nary>
      </m:oMath>
    </w:p>
    <w:p w14:paraId="6B596CF7" w14:textId="2575DB94" w:rsidR="005F2397" w:rsidRPr="008568A7" w:rsidRDefault="005F2397" w:rsidP="005F2397">
      <w:pPr>
        <w:rPr>
          <w:rFonts w:ascii="Calibri" w:hAnsi="Calibri"/>
        </w:rPr>
      </w:pPr>
      <w:r w:rsidRPr="008568A7">
        <w:rPr>
          <w:rFonts w:ascii="Calibri" w:hAnsi="Calibri"/>
        </w:rPr>
        <w:t>The floating-rate stream is easier! We only need to discount</w:t>
      </w:r>
      <w:ins w:id="6263"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6264"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the sum of the notional</w:t>
      </w:r>
      <w:ins w:id="6265" w:author="Aleksander Hansen" w:date="2013-02-15T16:41:00Z">
        <w:r w:rsidR="008A28C4">
          <w:rPr>
            <w:rFonts w:ascii="Calibri" w:hAnsi="Calibri"/>
          </w:rPr>
          <w:fldChar w:fldCharType="begin"/>
        </w:r>
        <w:r w:rsidR="008A28C4">
          <w:instrText xml:space="preserve"> XE "</w:instrText>
        </w:r>
      </w:ins>
      <w:r w:rsidR="008A28C4" w:rsidRPr="008568A7">
        <w:rPr>
          <w:rFonts w:ascii="Calibri" w:hAnsi="Calibri"/>
        </w:rPr>
        <w:instrText>notional</w:instrText>
      </w:r>
      <w:ins w:id="6266" w:author="Aleksander Hansen" w:date="2013-02-15T16:41:00Z">
        <w:r w:rsidR="008A28C4">
          <w:instrText xml:space="preserve">" </w:instrText>
        </w:r>
        <w:r w:rsidR="008A28C4">
          <w:rPr>
            <w:rFonts w:ascii="Calibri" w:hAnsi="Calibri"/>
          </w:rPr>
          <w:fldChar w:fldCharType="end"/>
        </w:r>
      </w:ins>
      <w:r w:rsidRPr="008568A7">
        <w:rPr>
          <w:rFonts w:ascii="Calibri" w:hAnsi="Calibri"/>
        </w:rPr>
        <w:t xml:space="preserve"> principal</w:t>
      </w:r>
      <w:ins w:id="6267"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6268"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(L) and the next floating-rate payment:</w:t>
      </w:r>
      <w:ins w:id="6269" w:author="Aleksander Hansen" w:date="2013-02-09T16:46:00Z">
        <w:r w:rsidR="00AF1B1C">
          <w:rPr>
            <w:rFonts w:ascii="Calibri" w:hAnsi="Calibri"/>
          </w:rPr>
          <w:br/>
        </w:r>
      </w:ins>
    </w:p>
    <w:p w14:paraId="60B625DB" w14:textId="56B52179" w:rsidR="005F2397" w:rsidRPr="008568A7" w:rsidRDefault="005F2397">
      <w:pPr>
        <w:jc w:val="center"/>
        <w:rPr>
          <w:rFonts w:ascii="Calibri" w:hAnsi="Calibri"/>
        </w:rPr>
        <w:pPrChange w:id="6270" w:author="Aleksander Hansen" w:date="2013-02-09T16:31:00Z">
          <w:pPr/>
        </w:pPrChange>
      </w:pPr>
      <w:del w:id="6271" w:author="Aleksander Hansen" w:date="2013-02-09T16:30:00Z">
        <w:r w:rsidRPr="008568A7" w:rsidDel="00BE5976">
          <w:rPr>
            <w:rFonts w:ascii="Calibri" w:hAnsi="Calibri"/>
            <w:noProof/>
            <w:rPrChange w:id="6272">
              <w:rPr>
                <w:noProof/>
              </w:rPr>
            </w:rPrChange>
          </w:rPr>
          <w:drawing>
            <wp:inline distT="0" distB="0" distL="0" distR="0" wp14:anchorId="782A88B8" wp14:editId="73E8DBAA">
              <wp:extent cx="1356360" cy="297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56360" cy="297180"/>
                      </a:xfrm>
                      <a:prstGeom prst="rect">
                        <a:avLst/>
                      </a:prstGeom>
                      <a:noFill/>
                      <a:ln>
                        <a:noFill/>
                      </a:ln>
                    </pic:spPr>
                  </pic:pic>
                </a:graphicData>
              </a:graphic>
            </wp:inline>
          </w:drawing>
        </w:r>
      </w:del>
      <m:oMath>
        <m:sSub>
          <m:sSubPr>
            <m:ctrlPr>
              <w:ins w:id="6273" w:author="Aleksander Hansen" w:date="2013-02-09T16:29:00Z">
                <w:rPr>
                  <w:rFonts w:ascii="Cambria Math" w:hAnsi="Cambria Math"/>
                  <w:i/>
                  <w:iCs/>
                  <w:sz w:val="28"/>
                  <w:szCs w:val="28"/>
                </w:rPr>
              </w:ins>
            </m:ctrlPr>
          </m:sSubPr>
          <m:e>
            <w:ins w:id="6274" w:author="Aleksander Hansen" w:date="2013-02-09T16:29:00Z">
              <m:r>
                <w:rPr>
                  <w:rFonts w:ascii="Cambria Math" w:hAnsi="Cambria Math"/>
                  <w:sz w:val="28"/>
                  <w:szCs w:val="28"/>
                  <w:rPrChange w:id="6275" w:author="Aleksander Hansen" w:date="2013-02-09T16:31:00Z">
                    <w:rPr>
                      <w:rFonts w:ascii="Cambria Math" w:hAnsi="Cambria Math"/>
                    </w:rPr>
                  </w:rPrChange>
                </w:rPr>
                <m:t>B</m:t>
              </m:r>
            </w:ins>
          </m:e>
          <m:sub>
            <w:ins w:id="6276" w:author="Aleksander Hansen" w:date="2013-02-09T16:29:00Z">
              <m:r>
                <w:rPr>
                  <w:rFonts w:ascii="Cambria Math" w:hAnsi="Cambria Math"/>
                  <w:sz w:val="28"/>
                  <w:szCs w:val="28"/>
                  <w:rPrChange w:id="6277" w:author="Aleksander Hansen" w:date="2013-02-09T16:31:00Z">
                    <w:rPr>
                      <w:rFonts w:ascii="Cambria Math" w:hAnsi="Cambria Math"/>
                    </w:rPr>
                  </w:rPrChange>
                </w:rPr>
                <m:t>Float</m:t>
              </m:r>
            </w:ins>
          </m:sub>
        </m:sSub>
        <w:ins w:id="6278" w:author="Aleksander Hansen" w:date="2013-02-09T16:29:00Z">
          <m:r>
            <w:rPr>
              <w:rFonts w:ascii="Cambria Math" w:hAnsi="Cambria Math"/>
              <w:sz w:val="28"/>
              <w:szCs w:val="28"/>
              <w:rPrChange w:id="6279" w:author="Aleksander Hansen" w:date="2013-02-09T16:31:00Z">
                <w:rPr>
                  <w:rFonts w:ascii="Cambria Math" w:hAnsi="Cambria Math"/>
                </w:rPr>
              </w:rPrChange>
            </w:rPr>
            <m:t>=(L+</m:t>
          </m:r>
        </w:ins>
        <m:sSup>
          <m:sSupPr>
            <m:ctrlPr>
              <w:ins w:id="6280" w:author="Aleksander Hansen" w:date="2013-02-09T16:29:00Z">
                <w:rPr>
                  <w:rFonts w:ascii="Cambria Math" w:hAnsi="Cambria Math"/>
                  <w:i/>
                  <w:iCs/>
                  <w:sz w:val="28"/>
                  <w:szCs w:val="28"/>
                </w:rPr>
              </w:ins>
            </m:ctrlPr>
          </m:sSupPr>
          <m:e>
            <w:ins w:id="6281" w:author="Aleksander Hansen" w:date="2013-02-09T16:29:00Z">
              <m:r>
                <w:rPr>
                  <w:rFonts w:ascii="Cambria Math" w:hAnsi="Cambria Math"/>
                  <w:sz w:val="28"/>
                  <w:szCs w:val="28"/>
                  <w:rPrChange w:id="6282" w:author="Aleksander Hansen" w:date="2013-02-09T16:31:00Z">
                    <w:rPr>
                      <w:rFonts w:ascii="Cambria Math" w:hAnsi="Cambria Math"/>
                    </w:rPr>
                  </w:rPrChange>
                </w:rPr>
                <m:t>k</m:t>
              </m:r>
            </w:ins>
          </m:e>
          <m:sup>
            <w:ins w:id="6283" w:author="Aleksander Hansen" w:date="2013-02-09T16:29:00Z">
              <m:r>
                <w:rPr>
                  <w:rFonts w:ascii="Cambria Math" w:hAnsi="Cambria Math"/>
                  <w:sz w:val="28"/>
                  <w:szCs w:val="28"/>
                  <w:rPrChange w:id="6284" w:author="Aleksander Hansen" w:date="2013-02-09T16:31:00Z">
                    <w:rPr>
                      <w:rFonts w:ascii="Cambria Math" w:hAnsi="Cambria Math"/>
                    </w:rPr>
                  </w:rPrChange>
                </w:rPr>
                <m:t>*</m:t>
              </m:r>
            </w:ins>
          </m:sup>
        </m:sSup>
        <w:ins w:id="6285" w:author="Aleksander Hansen" w:date="2013-02-09T16:29:00Z">
          <m:r>
            <w:rPr>
              <w:rFonts w:ascii="Cambria Math" w:hAnsi="Cambria Math"/>
              <w:sz w:val="28"/>
              <w:szCs w:val="28"/>
              <w:rPrChange w:id="6286" w:author="Aleksander Hansen" w:date="2013-02-09T16:31:00Z">
                <w:rPr>
                  <w:rFonts w:ascii="Cambria Math" w:hAnsi="Cambria Math"/>
                </w:rPr>
              </w:rPrChange>
            </w:rPr>
            <m:t>)</m:t>
          </m:r>
        </w:ins>
        <m:sSup>
          <m:sSupPr>
            <m:ctrlPr>
              <w:ins w:id="6287" w:author="Aleksander Hansen" w:date="2013-02-09T16:29:00Z">
                <w:rPr>
                  <w:rFonts w:ascii="Cambria Math" w:hAnsi="Cambria Math"/>
                  <w:i/>
                  <w:iCs/>
                  <w:sz w:val="28"/>
                  <w:szCs w:val="28"/>
                </w:rPr>
              </w:ins>
            </m:ctrlPr>
          </m:sSupPr>
          <m:e>
            <w:ins w:id="6288" w:author="Aleksander Hansen" w:date="2013-02-09T16:29:00Z">
              <m:r>
                <w:rPr>
                  <w:rFonts w:ascii="Cambria Math" w:hAnsi="Cambria Math"/>
                  <w:sz w:val="28"/>
                  <w:szCs w:val="28"/>
                  <w:rPrChange w:id="6289" w:author="Aleksander Hansen" w:date="2013-02-09T16:31:00Z">
                    <w:rPr>
                      <w:rFonts w:ascii="Cambria Math" w:hAnsi="Cambria Math"/>
                    </w:rPr>
                  </w:rPrChange>
                </w:rPr>
                <m:t>e</m:t>
              </m:r>
            </w:ins>
          </m:e>
          <m:sup>
            <w:ins w:id="6290" w:author="Aleksander Hansen" w:date="2013-02-09T16:29:00Z">
              <m:r>
                <w:rPr>
                  <w:rFonts w:ascii="Cambria Math" w:hAnsi="Cambria Math"/>
                  <w:sz w:val="28"/>
                  <w:szCs w:val="28"/>
                  <w:rPrChange w:id="6291" w:author="Aleksander Hansen" w:date="2013-02-09T16:31:00Z">
                    <w:rPr>
                      <w:rFonts w:ascii="Cambria Math" w:hAnsi="Cambria Math"/>
                    </w:rPr>
                  </w:rPrChange>
                </w:rPr>
                <m:t>-</m:t>
              </m:r>
            </w:ins>
            <m:sSub>
              <m:sSubPr>
                <m:ctrlPr>
                  <w:ins w:id="6292" w:author="Aleksander Hansen" w:date="2013-02-09T16:30:00Z">
                    <w:rPr>
                      <w:rFonts w:ascii="Cambria Math" w:hAnsi="Cambria Math"/>
                      <w:i/>
                      <w:iCs/>
                      <w:sz w:val="28"/>
                      <w:szCs w:val="28"/>
                    </w:rPr>
                  </w:ins>
                </m:ctrlPr>
              </m:sSubPr>
              <m:e>
                <w:ins w:id="6293" w:author="Aleksander Hansen" w:date="2013-02-09T16:30:00Z">
                  <m:r>
                    <w:rPr>
                      <w:rFonts w:ascii="Cambria Math" w:hAnsi="Cambria Math"/>
                      <w:sz w:val="28"/>
                      <w:szCs w:val="28"/>
                      <w:rPrChange w:id="6294" w:author="Aleksander Hansen" w:date="2013-02-09T16:31:00Z">
                        <w:rPr>
                          <w:rFonts w:ascii="Cambria Math" w:hAnsi="Cambria Math"/>
                        </w:rPr>
                      </w:rPrChange>
                    </w:rPr>
                    <m:t>r</m:t>
                  </m:r>
                </w:ins>
              </m:e>
              <m:sub>
                <w:ins w:id="6295" w:author="Aleksander Hansen" w:date="2013-02-09T16:30:00Z">
                  <m:r>
                    <w:rPr>
                      <w:rFonts w:ascii="Cambria Math" w:hAnsi="Cambria Math"/>
                      <w:sz w:val="28"/>
                      <w:szCs w:val="28"/>
                      <w:rPrChange w:id="6296" w:author="Aleksander Hansen" w:date="2013-02-09T16:31:00Z">
                        <w:rPr>
                          <w:rFonts w:ascii="Cambria Math" w:hAnsi="Cambria Math"/>
                        </w:rPr>
                      </w:rPrChange>
                    </w:rPr>
                    <m:t>1</m:t>
                  </m:r>
                </w:ins>
              </m:sub>
            </m:sSub>
            <m:sSub>
              <m:sSubPr>
                <m:ctrlPr>
                  <w:ins w:id="6297" w:author="Aleksander Hansen" w:date="2013-02-09T16:30:00Z">
                    <w:rPr>
                      <w:rFonts w:ascii="Cambria Math" w:hAnsi="Cambria Math"/>
                      <w:i/>
                      <w:iCs/>
                      <w:sz w:val="28"/>
                      <w:szCs w:val="28"/>
                    </w:rPr>
                  </w:ins>
                </m:ctrlPr>
              </m:sSubPr>
              <m:e>
                <w:ins w:id="6298" w:author="Aleksander Hansen" w:date="2013-02-09T16:30:00Z">
                  <m:r>
                    <w:rPr>
                      <w:rFonts w:ascii="Cambria Math" w:hAnsi="Cambria Math"/>
                      <w:sz w:val="28"/>
                      <w:szCs w:val="28"/>
                      <w:rPrChange w:id="6299" w:author="Aleksander Hansen" w:date="2013-02-09T16:31:00Z">
                        <w:rPr>
                          <w:rFonts w:ascii="Cambria Math" w:hAnsi="Cambria Math"/>
                        </w:rPr>
                      </w:rPrChange>
                    </w:rPr>
                    <m:t>t</m:t>
                  </m:r>
                </w:ins>
              </m:e>
              <m:sub>
                <w:ins w:id="6300" w:author="Aleksander Hansen" w:date="2013-02-09T16:30:00Z">
                  <m:r>
                    <w:rPr>
                      <w:rFonts w:ascii="Cambria Math" w:hAnsi="Cambria Math"/>
                      <w:sz w:val="28"/>
                      <w:szCs w:val="28"/>
                      <w:rPrChange w:id="6301" w:author="Aleksander Hansen" w:date="2013-02-09T16:31:00Z">
                        <w:rPr>
                          <w:rFonts w:ascii="Cambria Math" w:hAnsi="Cambria Math"/>
                        </w:rPr>
                      </w:rPrChange>
                    </w:rPr>
                    <m:t>1</m:t>
                  </m:r>
                </w:ins>
              </m:sub>
            </m:sSub>
          </m:sup>
        </m:sSup>
      </m:oMath>
    </w:p>
    <w:p w14:paraId="46D73294" w14:textId="77777777" w:rsidR="005F2397" w:rsidRPr="008568A7" w:rsidRDefault="005F2397" w:rsidP="005F2397">
      <w:pPr>
        <w:rPr>
          <w:rFonts w:ascii="Calibri" w:hAnsi="Calibri"/>
        </w:rPr>
      </w:pPr>
      <w:r w:rsidRPr="008568A7">
        <w:rPr>
          <w:rFonts w:ascii="Calibri" w:hAnsi="Calibri"/>
        </w:rPr>
        <w:br w:type="page"/>
      </w:r>
    </w:p>
    <w:p w14:paraId="42B8279F" w14:textId="77777777" w:rsidR="00AF1B1C" w:rsidRDefault="005F2397" w:rsidP="005F2397">
      <w:pPr>
        <w:rPr>
          <w:ins w:id="6302" w:author="Aleksander Hansen" w:date="2013-02-09T16:46:00Z"/>
          <w:rFonts w:ascii="Calibri" w:hAnsi="Calibri"/>
        </w:rPr>
      </w:pPr>
      <w:r w:rsidRPr="008568A7">
        <w:rPr>
          <w:rFonts w:ascii="Calibri" w:hAnsi="Calibri"/>
        </w:rPr>
        <w:t>Let’s look at an example</w:t>
      </w:r>
      <w:ins w:id="6303" w:author="Aleksander Hansen" w:date="2013-02-09T16:46:00Z">
        <w:r w:rsidR="00AF1B1C">
          <w:rPr>
            <w:rFonts w:ascii="Calibri" w:hAnsi="Calibri"/>
          </w:rPr>
          <w:t>:</w:t>
        </w:r>
      </w:ins>
    </w:p>
    <w:p w14:paraId="48BC2072" w14:textId="27A4DA0C" w:rsidR="005F2397" w:rsidRDefault="005F2397" w:rsidP="005F2397">
      <w:pPr>
        <w:rPr>
          <w:ins w:id="6304" w:author="Aleksander Hansen" w:date="2013-02-09T16:46:00Z"/>
          <w:rFonts w:ascii="Calibri" w:hAnsi="Calibri"/>
        </w:rPr>
      </w:pPr>
      <w:del w:id="6305" w:author="Aleksander Hansen" w:date="2013-02-09T16:46:00Z">
        <w:r w:rsidRPr="008568A7" w:rsidDel="00AF1B1C">
          <w:rPr>
            <w:rFonts w:ascii="Calibri" w:hAnsi="Calibri"/>
          </w:rPr>
          <w:delText xml:space="preserve">. </w:delText>
        </w:r>
      </w:del>
      <w:r w:rsidRPr="008568A7">
        <w:rPr>
          <w:rFonts w:ascii="Calibri" w:hAnsi="Calibri"/>
        </w:rPr>
        <w:t>We assume a notional</w:t>
      </w:r>
      <w:ins w:id="6306" w:author="Aleksander Hansen" w:date="2013-02-15T16:41:00Z">
        <w:r w:rsidR="008A28C4">
          <w:rPr>
            <w:rFonts w:ascii="Calibri" w:hAnsi="Calibri"/>
          </w:rPr>
          <w:fldChar w:fldCharType="begin"/>
        </w:r>
        <w:r w:rsidR="008A28C4">
          <w:instrText xml:space="preserve"> XE "</w:instrText>
        </w:r>
      </w:ins>
      <w:r w:rsidR="008A28C4" w:rsidRPr="008568A7">
        <w:rPr>
          <w:rFonts w:ascii="Calibri" w:hAnsi="Calibri"/>
        </w:rPr>
        <w:instrText>notional</w:instrText>
      </w:r>
      <w:ins w:id="6307" w:author="Aleksander Hansen" w:date="2013-02-15T16:41:00Z">
        <w:r w:rsidR="008A28C4">
          <w:instrText xml:space="preserve">" </w:instrText>
        </w:r>
        <w:r w:rsidR="008A28C4">
          <w:rPr>
            <w:rFonts w:ascii="Calibri" w:hAnsi="Calibri"/>
          </w:rPr>
          <w:fldChar w:fldCharType="end"/>
        </w:r>
      </w:ins>
      <w:r w:rsidRPr="008568A7">
        <w:rPr>
          <w:rFonts w:ascii="Calibri" w:hAnsi="Calibri"/>
        </w:rPr>
        <w:t xml:space="preserve"> principal</w:t>
      </w:r>
      <w:ins w:id="6308"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6309"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of $100 million (L = $100 million). In this case, we will receive fixed-rate payments at 4% per annum. The LIBOR</w:t>
      </w:r>
      <w:ins w:id="6310" w:author="Aleksander Hansen" w:date="2013-02-15T16:37:00Z">
        <w:r w:rsidR="008A28C4">
          <w:rPr>
            <w:rFonts w:ascii="Calibri" w:hAnsi="Calibri"/>
          </w:rPr>
          <w:fldChar w:fldCharType="begin"/>
        </w:r>
        <w:r w:rsidR="008A28C4">
          <w:instrText xml:space="preserve"> XE "</w:instrText>
        </w:r>
      </w:ins>
      <w:ins w:id="6311" w:author="Aleksander Hansen" w:date="2013-02-10T14:20:00Z">
        <w:r w:rsidR="008A28C4">
          <w:instrText>LIBOR</w:instrText>
        </w:r>
      </w:ins>
      <w:ins w:id="6312"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rates at 3-months, 9-months, and 15-months are, respectively, 5%, 6% and 7%. The 6-month LIBOR is 5.5% and our company is going to “pay floating” such that the first floating payment is based on this six-month LIBOR. The swap</w:t>
      </w:r>
      <w:ins w:id="6313"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314"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expires in 15 months. We’ll assume the LIBOR curve does not shift over time.</w:t>
      </w:r>
    </w:p>
    <w:p w14:paraId="5A721303" w14:textId="77777777" w:rsidR="00AF1B1C" w:rsidRPr="008568A7" w:rsidRDefault="00AF1B1C" w:rsidP="005F2397">
      <w:pPr>
        <w:rPr>
          <w:rFonts w:ascii="Calibri" w:hAnsi="Calibri"/>
        </w:rPr>
      </w:pPr>
    </w:p>
    <w:tbl>
      <w:tblPr>
        <w:tblW w:w="3080" w:type="dxa"/>
        <w:tblCellMar>
          <w:left w:w="0" w:type="dxa"/>
          <w:right w:w="0" w:type="dxa"/>
        </w:tblCellMar>
        <w:tblLook w:val="04A0" w:firstRow="1" w:lastRow="0" w:firstColumn="1" w:lastColumn="0" w:noHBand="0" w:noVBand="1"/>
        <w:tblPrChange w:id="6315" w:author="Aleksander Hansen" w:date="2013-02-09T16:46:00Z">
          <w:tblPr>
            <w:tblW w:w="3080" w:type="dxa"/>
            <w:tblCellMar>
              <w:left w:w="0" w:type="dxa"/>
              <w:right w:w="0" w:type="dxa"/>
            </w:tblCellMar>
            <w:tblLook w:val="04A0" w:firstRow="1" w:lastRow="0" w:firstColumn="1" w:lastColumn="0" w:noHBand="0" w:noVBand="1"/>
          </w:tblPr>
        </w:tblPrChange>
      </w:tblPr>
      <w:tblGrid>
        <w:gridCol w:w="780"/>
        <w:gridCol w:w="780"/>
        <w:gridCol w:w="700"/>
        <w:gridCol w:w="820"/>
        <w:tblGridChange w:id="6316">
          <w:tblGrid>
            <w:gridCol w:w="204"/>
            <w:gridCol w:w="780"/>
            <w:gridCol w:w="576"/>
            <w:gridCol w:w="204"/>
            <w:gridCol w:w="496"/>
            <w:gridCol w:w="204"/>
            <w:gridCol w:w="616"/>
            <w:gridCol w:w="204"/>
          </w:tblGrid>
        </w:tblGridChange>
      </w:tblGrid>
      <w:tr w:rsidR="005F2397" w:rsidRPr="008568A7" w14:paraId="54ED83BD" w14:textId="77777777" w:rsidTr="00AF1B1C">
        <w:trPr>
          <w:trHeight w:val="255"/>
          <w:trPrChange w:id="6317" w:author="Aleksander Hansen" w:date="2013-02-09T16:46:00Z">
            <w:trPr>
              <w:gridBefore w:val="1"/>
              <w:trHeight w:val="255"/>
            </w:trPr>
          </w:trPrChange>
        </w:trPr>
        <w:tc>
          <w:tcPr>
            <w:tcW w:w="1560" w:type="dxa"/>
            <w:gridSpan w:val="2"/>
            <w:tcBorders>
              <w:top w:val="single" w:sz="4" w:space="0" w:color="000000" w:themeColor="text1"/>
              <w:left w:val="single" w:sz="4" w:space="0" w:color="000000" w:themeColor="text1"/>
              <w:bottom w:val="single" w:sz="4" w:space="0" w:color="000000"/>
              <w:right w:val="nil"/>
            </w:tcBorders>
            <w:shd w:val="clear" w:color="auto" w:fill="A2B593"/>
            <w:noWrap/>
            <w:tcMar>
              <w:top w:w="17" w:type="dxa"/>
              <w:left w:w="17" w:type="dxa"/>
              <w:bottom w:w="0" w:type="dxa"/>
              <w:right w:w="17" w:type="dxa"/>
            </w:tcMar>
            <w:vAlign w:val="center"/>
            <w:hideMark/>
            <w:tcPrChange w:id="6318" w:author="Aleksander Hansen" w:date="2013-02-09T16:46:00Z">
              <w:tcPr>
                <w:tcW w:w="1560" w:type="dxa"/>
                <w:gridSpan w:val="3"/>
                <w:tcBorders>
                  <w:top w:val="single" w:sz="4" w:space="0" w:color="000000" w:themeColor="text1"/>
                  <w:left w:val="single" w:sz="4" w:space="0" w:color="000000" w:themeColor="text1"/>
                  <w:bottom w:val="single" w:sz="4" w:space="0" w:color="000000"/>
                  <w:right w:val="nil"/>
                </w:tcBorders>
                <w:shd w:val="clear" w:color="auto" w:fill="auto"/>
                <w:noWrap/>
                <w:tcMar>
                  <w:top w:w="17" w:type="dxa"/>
                  <w:left w:w="17" w:type="dxa"/>
                  <w:bottom w:w="0" w:type="dxa"/>
                  <w:right w:w="17" w:type="dxa"/>
                </w:tcMar>
                <w:vAlign w:val="center"/>
                <w:hideMark/>
              </w:tcPr>
            </w:tcPrChange>
          </w:tcPr>
          <w:p w14:paraId="74359698" w14:textId="77777777" w:rsidR="005F2397" w:rsidRPr="008568A7" w:rsidRDefault="005F2397" w:rsidP="005F2397">
            <w:pPr>
              <w:rPr>
                <w:rFonts w:ascii="Calibri" w:hAnsi="Calibri"/>
                <w:b/>
              </w:rPr>
            </w:pPr>
            <w:r w:rsidRPr="008568A7">
              <w:rPr>
                <w:rFonts w:ascii="Calibri" w:hAnsi="Calibri"/>
                <w:b/>
              </w:rPr>
              <w:t>Assumptions</w:t>
            </w:r>
          </w:p>
        </w:tc>
        <w:tc>
          <w:tcPr>
            <w:tcW w:w="700" w:type="dxa"/>
            <w:tcBorders>
              <w:top w:val="single" w:sz="4" w:space="0" w:color="000000" w:themeColor="text1"/>
              <w:left w:val="nil"/>
              <w:bottom w:val="single" w:sz="4" w:space="0" w:color="000000"/>
              <w:right w:val="nil"/>
            </w:tcBorders>
            <w:shd w:val="clear" w:color="auto" w:fill="A2B593"/>
            <w:noWrap/>
            <w:tcMar>
              <w:top w:w="17" w:type="dxa"/>
              <w:left w:w="17" w:type="dxa"/>
              <w:bottom w:w="0" w:type="dxa"/>
              <w:right w:w="17" w:type="dxa"/>
            </w:tcMar>
            <w:vAlign w:val="bottom"/>
            <w:hideMark/>
            <w:tcPrChange w:id="6319" w:author="Aleksander Hansen" w:date="2013-02-09T16:46:00Z">
              <w:tcPr>
                <w:tcW w:w="700" w:type="dxa"/>
                <w:gridSpan w:val="2"/>
                <w:tcBorders>
                  <w:top w:val="single" w:sz="4" w:space="0" w:color="000000" w:themeColor="text1"/>
                  <w:left w:val="nil"/>
                  <w:bottom w:val="single" w:sz="4" w:space="0" w:color="000000"/>
                  <w:right w:val="nil"/>
                </w:tcBorders>
                <w:shd w:val="clear" w:color="auto" w:fill="auto"/>
                <w:noWrap/>
                <w:tcMar>
                  <w:top w:w="17" w:type="dxa"/>
                  <w:left w:w="17" w:type="dxa"/>
                  <w:bottom w:w="0" w:type="dxa"/>
                  <w:right w:w="17" w:type="dxa"/>
                </w:tcMar>
                <w:vAlign w:val="bottom"/>
                <w:hideMark/>
              </w:tcPr>
            </w:tcPrChange>
          </w:tcPr>
          <w:p w14:paraId="46DF359C" w14:textId="77777777" w:rsidR="005F2397" w:rsidRPr="008568A7" w:rsidRDefault="005F2397" w:rsidP="005F2397">
            <w:pPr>
              <w:rPr>
                <w:rFonts w:ascii="Calibri" w:hAnsi="Calibri"/>
              </w:rPr>
            </w:pPr>
            <w:r w:rsidRPr="008568A7">
              <w:rPr>
                <w:rFonts w:ascii="Calibri" w:hAnsi="Calibri"/>
              </w:rPr>
              <w:t> </w:t>
            </w:r>
          </w:p>
        </w:tc>
        <w:tc>
          <w:tcPr>
            <w:tcW w:w="820" w:type="dxa"/>
            <w:tcBorders>
              <w:top w:val="single" w:sz="4" w:space="0" w:color="000000" w:themeColor="text1"/>
              <w:left w:val="nil"/>
              <w:bottom w:val="single" w:sz="4" w:space="0" w:color="000000"/>
              <w:right w:val="single" w:sz="4" w:space="0" w:color="000000" w:themeColor="text1"/>
            </w:tcBorders>
            <w:shd w:val="clear" w:color="auto" w:fill="A2B593"/>
            <w:noWrap/>
            <w:tcMar>
              <w:top w:w="17" w:type="dxa"/>
              <w:left w:w="17" w:type="dxa"/>
              <w:bottom w:w="0" w:type="dxa"/>
              <w:right w:w="17" w:type="dxa"/>
            </w:tcMar>
            <w:vAlign w:val="bottom"/>
            <w:hideMark/>
            <w:tcPrChange w:id="6320" w:author="Aleksander Hansen" w:date="2013-02-09T16:46:00Z">
              <w:tcPr>
                <w:tcW w:w="820" w:type="dxa"/>
                <w:gridSpan w:val="2"/>
                <w:tcBorders>
                  <w:top w:val="single" w:sz="4" w:space="0" w:color="000000" w:themeColor="text1"/>
                  <w:left w:val="nil"/>
                  <w:bottom w:val="single" w:sz="4" w:space="0" w:color="000000"/>
                  <w:right w:val="single" w:sz="4" w:space="0" w:color="000000" w:themeColor="text1"/>
                </w:tcBorders>
                <w:shd w:val="clear" w:color="auto" w:fill="auto"/>
                <w:noWrap/>
                <w:tcMar>
                  <w:top w:w="17" w:type="dxa"/>
                  <w:left w:w="17" w:type="dxa"/>
                  <w:bottom w:w="0" w:type="dxa"/>
                  <w:right w:w="17" w:type="dxa"/>
                </w:tcMar>
                <w:vAlign w:val="bottom"/>
                <w:hideMark/>
              </w:tcPr>
            </w:tcPrChange>
          </w:tcPr>
          <w:p w14:paraId="7C188D31" w14:textId="77777777" w:rsidR="005F2397" w:rsidRPr="008568A7" w:rsidRDefault="005F2397" w:rsidP="005F2397">
            <w:pPr>
              <w:rPr>
                <w:rFonts w:ascii="Calibri" w:hAnsi="Calibri"/>
              </w:rPr>
            </w:pPr>
            <w:r w:rsidRPr="008568A7">
              <w:rPr>
                <w:rFonts w:ascii="Calibri" w:hAnsi="Calibri"/>
              </w:rPr>
              <w:t> </w:t>
            </w:r>
            <w:r w:rsidR="004B1CE2" w:rsidRPr="008568A7">
              <w:rPr>
                <w:rStyle w:val="CommentReference"/>
                <w:rFonts w:ascii="Calibri" w:hAnsi="Calibri"/>
              </w:rPr>
              <w:commentReference w:id="6321"/>
            </w:r>
          </w:p>
        </w:tc>
      </w:tr>
      <w:tr w:rsidR="005F2397" w:rsidRPr="008568A7" w14:paraId="35A2CF9C"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36E3DC14" w14:textId="77777777" w:rsidR="005F2397" w:rsidRPr="008568A7" w:rsidRDefault="005F2397" w:rsidP="005F2397">
            <w:pPr>
              <w:rPr>
                <w:rFonts w:ascii="Calibri" w:hAnsi="Calibri"/>
              </w:rPr>
            </w:pPr>
            <w:r w:rsidRPr="008568A7">
              <w:rPr>
                <w:rFonts w:ascii="Calibri" w:hAnsi="Calibri"/>
              </w:rPr>
              <w:t>Notional</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E7EACC0" w14:textId="77777777" w:rsidR="005F2397" w:rsidRPr="008568A7" w:rsidRDefault="005F2397" w:rsidP="005F2397">
            <w:pPr>
              <w:rPr>
                <w:rFonts w:ascii="Calibri" w:hAnsi="Calibri"/>
              </w:rPr>
            </w:pPr>
          </w:p>
        </w:tc>
        <w:tc>
          <w:tcPr>
            <w:tcW w:w="0" w:type="auto"/>
            <w:tcBorders>
              <w:top w:val="single" w:sz="4" w:space="0" w:color="000000"/>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3CB63883" w14:textId="77777777" w:rsidR="005F2397" w:rsidRPr="008568A7" w:rsidRDefault="005F2397" w:rsidP="005F2397">
            <w:pPr>
              <w:rPr>
                <w:rFonts w:ascii="Calibri" w:hAnsi="Calibri"/>
              </w:rPr>
            </w:pPr>
            <w:bookmarkStart w:id="6322" w:name="RANGE!D2"/>
            <w:r w:rsidRPr="008568A7">
              <w:rPr>
                <w:rFonts w:ascii="Calibri" w:hAnsi="Calibri"/>
              </w:rPr>
              <w:t>100</w:t>
            </w:r>
            <w:bookmarkEnd w:id="6322"/>
          </w:p>
        </w:tc>
      </w:tr>
      <w:tr w:rsidR="005F2397" w:rsidRPr="008568A7" w14:paraId="100945B0" w14:textId="77777777" w:rsidTr="00415AE4">
        <w:trPr>
          <w:trHeight w:val="255"/>
        </w:trPr>
        <w:tc>
          <w:tcPr>
            <w:tcW w:w="0" w:type="auto"/>
            <w:gridSpan w:val="2"/>
            <w:tcBorders>
              <w:top w:val="nil"/>
              <w:left w:val="single" w:sz="4" w:space="0" w:color="000000" w:themeColor="text1"/>
              <w:bottom w:val="single" w:sz="4" w:space="0" w:color="000000" w:themeColor="text1"/>
              <w:right w:val="nil"/>
            </w:tcBorders>
            <w:shd w:val="clear" w:color="auto" w:fill="auto"/>
            <w:noWrap/>
            <w:tcMar>
              <w:top w:w="17" w:type="dxa"/>
              <w:left w:w="17" w:type="dxa"/>
              <w:bottom w:w="0" w:type="dxa"/>
              <w:right w:w="17" w:type="dxa"/>
            </w:tcMar>
            <w:vAlign w:val="center"/>
            <w:hideMark/>
          </w:tcPr>
          <w:p w14:paraId="42035B3B" w14:textId="77777777" w:rsidR="005F2397" w:rsidRPr="008568A7" w:rsidRDefault="005F2397" w:rsidP="005F2397">
            <w:pPr>
              <w:rPr>
                <w:rFonts w:ascii="Calibri" w:hAnsi="Calibri"/>
              </w:rPr>
            </w:pPr>
            <w:r w:rsidRPr="008568A7">
              <w:rPr>
                <w:rFonts w:ascii="Calibri" w:hAnsi="Calibri"/>
              </w:rPr>
              <w:t>Receive Fixed</w:t>
            </w:r>
          </w:p>
        </w:tc>
        <w:tc>
          <w:tcPr>
            <w:tcW w:w="0" w:type="auto"/>
            <w:tcBorders>
              <w:top w:val="nil"/>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15CFABD2" w14:textId="77777777" w:rsidR="005F2397" w:rsidRPr="008568A7" w:rsidRDefault="005F2397" w:rsidP="005F2397">
            <w:pPr>
              <w:rPr>
                <w:rFonts w:ascii="Calibri" w:hAnsi="Calibri"/>
              </w:rPr>
            </w:pPr>
          </w:p>
        </w:tc>
        <w:tc>
          <w:tcPr>
            <w:tcW w:w="0" w:type="auto"/>
            <w:tcBorders>
              <w:top w:val="nil"/>
              <w:left w:val="nil"/>
              <w:bottom w:val="single" w:sz="4" w:space="0" w:color="000000" w:themeColor="text1"/>
              <w:right w:val="single" w:sz="4" w:space="0" w:color="000000" w:themeColor="text1"/>
            </w:tcBorders>
            <w:shd w:val="clear" w:color="auto" w:fill="auto"/>
            <w:noWrap/>
            <w:tcMar>
              <w:top w:w="17" w:type="dxa"/>
              <w:left w:w="17" w:type="dxa"/>
              <w:bottom w:w="0" w:type="dxa"/>
              <w:right w:w="17" w:type="dxa"/>
            </w:tcMar>
            <w:vAlign w:val="center"/>
            <w:hideMark/>
          </w:tcPr>
          <w:p w14:paraId="5AFF5268" w14:textId="77777777" w:rsidR="005F2397" w:rsidRPr="008568A7" w:rsidRDefault="005F2397" w:rsidP="005F2397">
            <w:pPr>
              <w:rPr>
                <w:rFonts w:ascii="Calibri" w:hAnsi="Calibri"/>
              </w:rPr>
            </w:pPr>
            <w:r w:rsidRPr="008568A7">
              <w:rPr>
                <w:rFonts w:ascii="Calibri" w:hAnsi="Calibri"/>
              </w:rPr>
              <w:t>4.0%</w:t>
            </w:r>
          </w:p>
        </w:tc>
      </w:tr>
      <w:tr w:rsidR="005F2397" w:rsidRPr="008568A7" w14:paraId="0D992525" w14:textId="77777777" w:rsidTr="00AF1B1C">
        <w:trPr>
          <w:trHeight w:val="255"/>
          <w:trPrChange w:id="6323" w:author="Aleksander Hansen" w:date="2013-02-09T16:46:00Z">
            <w:trPr>
              <w:gridBefore w:val="1"/>
              <w:trHeight w:val="255"/>
            </w:trPr>
          </w:trPrChange>
        </w:trPr>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Change w:id="6324" w:author="Aleksander Hansen" w:date="2013-02-09T16:46:00Z">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tcPrChange>
          </w:tcPr>
          <w:p w14:paraId="4EC3259D"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Change w:id="6325" w:author="Aleksander Hansen" w:date="2013-02-09T16:46:00Z">
              <w:tcPr>
                <w:tcW w:w="0" w:type="auto"/>
                <w:gridSpan w:val="2"/>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tcPrChange>
          </w:tcPr>
          <w:p w14:paraId="2F86C61D"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Change w:id="6326" w:author="Aleksander Hansen" w:date="2013-02-09T16:46:00Z">
              <w:tcPr>
                <w:tcW w:w="0" w:type="auto"/>
                <w:gridSpan w:val="2"/>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tcPrChange>
          </w:tcPr>
          <w:p w14:paraId="606B0459"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Change w:id="6327" w:author="Aleksander Hansen" w:date="2013-02-09T16:46:00Z">
              <w:tcPr>
                <w:tcW w:w="0" w:type="auto"/>
                <w:gridSpan w:val="2"/>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tcPrChange>
          </w:tcPr>
          <w:p w14:paraId="0492C4EB" w14:textId="77777777" w:rsidR="005F2397" w:rsidRPr="008568A7" w:rsidRDefault="005F2397" w:rsidP="005F2397">
            <w:pPr>
              <w:rPr>
                <w:rFonts w:ascii="Calibri" w:hAnsi="Calibri"/>
              </w:rPr>
            </w:pPr>
          </w:p>
        </w:tc>
      </w:tr>
      <w:tr w:rsidR="005F2397" w:rsidRPr="008568A7" w14:paraId="222677DB" w14:textId="77777777" w:rsidTr="00AF1B1C">
        <w:trPr>
          <w:trHeight w:val="255"/>
          <w:trPrChange w:id="6328" w:author="Aleksander Hansen" w:date="2013-02-09T16:46:00Z">
            <w:trPr>
              <w:gridBefore w:val="1"/>
              <w:trHeight w:val="255"/>
            </w:trPr>
          </w:trPrChange>
        </w:trPr>
        <w:tc>
          <w:tcPr>
            <w:tcW w:w="0" w:type="auto"/>
            <w:gridSpan w:val="2"/>
            <w:tcBorders>
              <w:top w:val="single" w:sz="4" w:space="0" w:color="000000" w:themeColor="text1"/>
              <w:left w:val="single" w:sz="4" w:space="0" w:color="000000" w:themeColor="text1"/>
              <w:bottom w:val="single" w:sz="4" w:space="0" w:color="000000"/>
              <w:right w:val="nil"/>
            </w:tcBorders>
            <w:shd w:val="clear" w:color="auto" w:fill="A2B593"/>
            <w:noWrap/>
            <w:tcMar>
              <w:top w:w="17" w:type="dxa"/>
              <w:left w:w="17" w:type="dxa"/>
              <w:bottom w:w="0" w:type="dxa"/>
              <w:right w:w="17" w:type="dxa"/>
            </w:tcMar>
            <w:vAlign w:val="center"/>
            <w:hideMark/>
            <w:tcPrChange w:id="6329" w:author="Aleksander Hansen" w:date="2013-02-09T16:46:00Z">
              <w:tcPr>
                <w:tcW w:w="0" w:type="auto"/>
                <w:gridSpan w:val="3"/>
                <w:tcBorders>
                  <w:top w:val="single" w:sz="4" w:space="0" w:color="000000" w:themeColor="text1"/>
                  <w:left w:val="single" w:sz="4" w:space="0" w:color="000000" w:themeColor="text1"/>
                  <w:bottom w:val="single" w:sz="4" w:space="0" w:color="000000"/>
                  <w:right w:val="nil"/>
                </w:tcBorders>
                <w:shd w:val="clear" w:color="auto" w:fill="auto"/>
                <w:noWrap/>
                <w:tcMar>
                  <w:top w:w="17" w:type="dxa"/>
                  <w:left w:w="17" w:type="dxa"/>
                  <w:bottom w:w="0" w:type="dxa"/>
                  <w:right w:w="17" w:type="dxa"/>
                </w:tcMar>
                <w:vAlign w:val="center"/>
                <w:hideMark/>
              </w:tcPr>
            </w:tcPrChange>
          </w:tcPr>
          <w:p w14:paraId="4732B1A4" w14:textId="670416C7" w:rsidR="005F2397" w:rsidRPr="008568A7" w:rsidRDefault="005F2397" w:rsidP="005F2397">
            <w:pPr>
              <w:rPr>
                <w:rFonts w:ascii="Calibri" w:hAnsi="Calibri"/>
              </w:rPr>
            </w:pPr>
            <w:r w:rsidRPr="008568A7">
              <w:rPr>
                <w:rFonts w:ascii="Calibri" w:hAnsi="Calibri"/>
              </w:rPr>
              <w:t>LIBOR</w:t>
            </w:r>
            <w:ins w:id="6330" w:author="Aleksander Hansen" w:date="2013-02-15T16:37:00Z">
              <w:r w:rsidR="008A28C4">
                <w:rPr>
                  <w:rFonts w:ascii="Calibri" w:hAnsi="Calibri"/>
                </w:rPr>
                <w:fldChar w:fldCharType="begin"/>
              </w:r>
              <w:r w:rsidR="008A28C4">
                <w:instrText xml:space="preserve"> XE "</w:instrText>
              </w:r>
            </w:ins>
            <w:ins w:id="6331" w:author="Aleksander Hansen" w:date="2013-02-10T14:20:00Z">
              <w:r w:rsidR="008A28C4">
                <w:instrText>LIBOR</w:instrText>
              </w:r>
            </w:ins>
            <w:ins w:id="6332"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Rates</w:t>
            </w:r>
          </w:p>
        </w:tc>
        <w:tc>
          <w:tcPr>
            <w:tcW w:w="0" w:type="auto"/>
            <w:tcBorders>
              <w:top w:val="single" w:sz="4" w:space="0" w:color="000000" w:themeColor="text1"/>
              <w:left w:val="nil"/>
              <w:bottom w:val="single" w:sz="4" w:space="0" w:color="000000"/>
              <w:right w:val="nil"/>
            </w:tcBorders>
            <w:shd w:val="clear" w:color="auto" w:fill="A2B593"/>
            <w:noWrap/>
            <w:tcMar>
              <w:top w:w="17" w:type="dxa"/>
              <w:left w:w="17" w:type="dxa"/>
              <w:bottom w:w="0" w:type="dxa"/>
              <w:right w:w="17" w:type="dxa"/>
            </w:tcMar>
            <w:vAlign w:val="center"/>
            <w:hideMark/>
            <w:tcPrChange w:id="6333" w:author="Aleksander Hansen" w:date="2013-02-09T16:46:00Z">
              <w:tcPr>
                <w:tcW w:w="0" w:type="auto"/>
                <w:gridSpan w:val="2"/>
                <w:tcBorders>
                  <w:top w:val="single" w:sz="4" w:space="0" w:color="000000" w:themeColor="text1"/>
                  <w:left w:val="nil"/>
                  <w:bottom w:val="single" w:sz="4" w:space="0" w:color="000000"/>
                  <w:right w:val="nil"/>
                </w:tcBorders>
                <w:shd w:val="clear" w:color="auto" w:fill="auto"/>
                <w:noWrap/>
                <w:tcMar>
                  <w:top w:w="17" w:type="dxa"/>
                  <w:left w:w="17" w:type="dxa"/>
                  <w:bottom w:w="0" w:type="dxa"/>
                  <w:right w:w="17" w:type="dxa"/>
                </w:tcMar>
                <w:vAlign w:val="center"/>
                <w:hideMark/>
              </w:tcPr>
            </w:tcPrChange>
          </w:tcPr>
          <w:p w14:paraId="7ED5B911" w14:textId="77777777" w:rsidR="005F2397" w:rsidRPr="008568A7" w:rsidRDefault="005F2397" w:rsidP="005F2397">
            <w:pPr>
              <w:rPr>
                <w:rFonts w:ascii="Calibri" w:hAnsi="Calibri"/>
              </w:rPr>
            </w:pPr>
            <w:r w:rsidRPr="008568A7">
              <w:rPr>
                <w:rFonts w:ascii="Calibri" w:hAnsi="Calibri"/>
              </w:rPr>
              <w:t>T</w:t>
            </w:r>
          </w:p>
        </w:tc>
        <w:tc>
          <w:tcPr>
            <w:tcW w:w="0" w:type="auto"/>
            <w:tcBorders>
              <w:top w:val="single" w:sz="4" w:space="0" w:color="000000" w:themeColor="text1"/>
              <w:left w:val="nil"/>
              <w:bottom w:val="single" w:sz="4" w:space="0" w:color="000000"/>
              <w:right w:val="single" w:sz="4" w:space="0" w:color="000000" w:themeColor="text1"/>
            </w:tcBorders>
            <w:shd w:val="clear" w:color="auto" w:fill="A2B593"/>
            <w:noWrap/>
            <w:tcMar>
              <w:top w:w="17" w:type="dxa"/>
              <w:left w:w="17" w:type="dxa"/>
              <w:bottom w:w="0" w:type="dxa"/>
              <w:right w:w="17" w:type="dxa"/>
            </w:tcMar>
            <w:vAlign w:val="center"/>
            <w:hideMark/>
            <w:tcPrChange w:id="6334" w:author="Aleksander Hansen" w:date="2013-02-09T16:46:00Z">
              <w:tcPr>
                <w:tcW w:w="0" w:type="auto"/>
                <w:gridSpan w:val="2"/>
                <w:tcBorders>
                  <w:top w:val="single" w:sz="4" w:space="0" w:color="000000" w:themeColor="text1"/>
                  <w:left w:val="nil"/>
                  <w:bottom w:val="single" w:sz="4" w:space="0" w:color="000000"/>
                  <w:right w:val="single" w:sz="4" w:space="0" w:color="000000" w:themeColor="text1"/>
                </w:tcBorders>
                <w:shd w:val="clear" w:color="auto" w:fill="auto"/>
                <w:noWrap/>
                <w:tcMar>
                  <w:top w:w="17" w:type="dxa"/>
                  <w:left w:w="17" w:type="dxa"/>
                  <w:bottom w:w="0" w:type="dxa"/>
                  <w:right w:w="17" w:type="dxa"/>
                </w:tcMar>
                <w:vAlign w:val="center"/>
                <w:hideMark/>
              </w:tcPr>
            </w:tcPrChange>
          </w:tcPr>
          <w:p w14:paraId="6829AEDE" w14:textId="77777777" w:rsidR="005F2397" w:rsidRPr="008568A7" w:rsidRDefault="005F2397" w:rsidP="005F2397">
            <w:pPr>
              <w:rPr>
                <w:rFonts w:ascii="Calibri" w:hAnsi="Calibri"/>
              </w:rPr>
            </w:pPr>
            <w:r w:rsidRPr="008568A7">
              <w:rPr>
                <w:rFonts w:ascii="Calibri" w:hAnsi="Calibri"/>
              </w:rPr>
              <w:t> </w:t>
            </w:r>
          </w:p>
        </w:tc>
      </w:tr>
      <w:tr w:rsidR="005F2397" w:rsidRPr="008568A7" w14:paraId="2C4AA9EB"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38D0D40A" w14:textId="77777777" w:rsidR="005F2397" w:rsidRPr="008568A7" w:rsidRDefault="005F2397" w:rsidP="005F2397">
            <w:pPr>
              <w:rPr>
                <w:rFonts w:ascii="Calibri" w:hAnsi="Calibri"/>
              </w:rPr>
            </w:pPr>
            <w:r w:rsidRPr="008568A7">
              <w:rPr>
                <w:rFonts w:ascii="Calibri" w:hAnsi="Calibri"/>
              </w:rPr>
              <w:t>3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E636869" w14:textId="77777777" w:rsidR="005F2397" w:rsidRPr="008568A7" w:rsidRDefault="005F2397" w:rsidP="005F2397">
            <w:pPr>
              <w:rPr>
                <w:rFonts w:ascii="Calibri" w:hAnsi="Calibri"/>
              </w:rPr>
            </w:pPr>
            <w:r w:rsidRPr="008568A7">
              <w:rPr>
                <w:rFonts w:ascii="Calibri" w:hAnsi="Calibri"/>
              </w:rPr>
              <w:t>0.25</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06A969C0" w14:textId="77777777" w:rsidR="005F2397" w:rsidRPr="008568A7" w:rsidRDefault="005F2397" w:rsidP="005F2397">
            <w:pPr>
              <w:rPr>
                <w:rFonts w:ascii="Calibri" w:hAnsi="Calibri"/>
              </w:rPr>
            </w:pPr>
            <w:r w:rsidRPr="008568A7">
              <w:rPr>
                <w:rFonts w:ascii="Calibri" w:hAnsi="Calibri"/>
              </w:rPr>
              <w:t>5.0%</w:t>
            </w:r>
          </w:p>
        </w:tc>
      </w:tr>
      <w:tr w:rsidR="005F2397" w:rsidRPr="008568A7" w14:paraId="2D2C0F9D"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47655491" w14:textId="77777777" w:rsidR="005F2397" w:rsidRPr="008568A7" w:rsidRDefault="005F2397" w:rsidP="005F2397">
            <w:pPr>
              <w:rPr>
                <w:rFonts w:ascii="Calibri" w:hAnsi="Calibri"/>
              </w:rPr>
            </w:pPr>
            <w:r w:rsidRPr="008568A7">
              <w:rPr>
                <w:rFonts w:ascii="Calibri" w:hAnsi="Calibri"/>
              </w:rPr>
              <w:t>6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56A215C" w14:textId="77777777" w:rsidR="005F2397" w:rsidRPr="008568A7" w:rsidRDefault="005F2397" w:rsidP="005F2397">
            <w:pPr>
              <w:rPr>
                <w:rFonts w:ascii="Calibri" w:hAnsi="Calibri"/>
              </w:rPr>
            </w:pPr>
            <w:r w:rsidRPr="008568A7">
              <w:rPr>
                <w:rFonts w:ascii="Calibri" w:hAnsi="Calibri"/>
              </w:rPr>
              <w:t>0.50</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238E825E" w14:textId="77777777" w:rsidR="005F2397" w:rsidRPr="008568A7" w:rsidRDefault="005F2397" w:rsidP="005F2397">
            <w:pPr>
              <w:rPr>
                <w:rFonts w:ascii="Calibri" w:hAnsi="Calibri"/>
              </w:rPr>
            </w:pPr>
            <w:r w:rsidRPr="008568A7">
              <w:rPr>
                <w:rFonts w:ascii="Calibri" w:hAnsi="Calibri"/>
              </w:rPr>
              <w:t>5.5%</w:t>
            </w:r>
          </w:p>
        </w:tc>
      </w:tr>
      <w:tr w:rsidR="005F2397" w:rsidRPr="008568A7" w14:paraId="1F3F3F5D"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0E5FCE1C" w14:textId="77777777" w:rsidR="005F2397" w:rsidRPr="008568A7" w:rsidRDefault="005F2397" w:rsidP="005F2397">
            <w:pPr>
              <w:rPr>
                <w:rFonts w:ascii="Calibri" w:hAnsi="Calibri"/>
              </w:rPr>
            </w:pPr>
            <w:r w:rsidRPr="008568A7">
              <w:rPr>
                <w:rFonts w:ascii="Calibri" w:hAnsi="Calibri"/>
              </w:rPr>
              <w:t>9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C72B402" w14:textId="77777777" w:rsidR="005F2397" w:rsidRPr="008568A7" w:rsidRDefault="005F2397" w:rsidP="005F2397">
            <w:pPr>
              <w:rPr>
                <w:rFonts w:ascii="Calibri" w:hAnsi="Calibri"/>
              </w:rPr>
            </w:pPr>
            <w:r w:rsidRPr="008568A7">
              <w:rPr>
                <w:rFonts w:ascii="Calibri" w:hAnsi="Calibri"/>
              </w:rPr>
              <w:t>0.75</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27706E2B" w14:textId="77777777" w:rsidR="005F2397" w:rsidRPr="008568A7" w:rsidRDefault="005F2397" w:rsidP="005F2397">
            <w:pPr>
              <w:rPr>
                <w:rFonts w:ascii="Calibri" w:hAnsi="Calibri"/>
              </w:rPr>
            </w:pPr>
            <w:r w:rsidRPr="008568A7">
              <w:rPr>
                <w:rFonts w:ascii="Calibri" w:hAnsi="Calibri"/>
              </w:rPr>
              <w:t>6.0%</w:t>
            </w:r>
          </w:p>
        </w:tc>
      </w:tr>
      <w:tr w:rsidR="005F2397" w:rsidRPr="008568A7" w14:paraId="5677ABB3"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586EA129" w14:textId="77777777" w:rsidR="005F2397" w:rsidRPr="008568A7" w:rsidRDefault="005F2397" w:rsidP="005F2397">
            <w:pPr>
              <w:rPr>
                <w:rFonts w:ascii="Calibri" w:hAnsi="Calibri"/>
              </w:rPr>
            </w:pPr>
            <w:r w:rsidRPr="008568A7">
              <w:rPr>
                <w:rFonts w:ascii="Calibri" w:hAnsi="Calibri"/>
              </w:rPr>
              <w:t>12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7297B96" w14:textId="77777777" w:rsidR="005F2397" w:rsidRPr="008568A7" w:rsidRDefault="005F2397" w:rsidP="005F2397">
            <w:pPr>
              <w:rPr>
                <w:rFonts w:ascii="Calibri" w:hAnsi="Calibri"/>
              </w:rPr>
            </w:pPr>
            <w:r w:rsidRPr="008568A7">
              <w:rPr>
                <w:rFonts w:ascii="Calibri" w:hAnsi="Calibri"/>
              </w:rPr>
              <w:t>1.00</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7D76ED39" w14:textId="77777777" w:rsidR="005F2397" w:rsidRPr="008568A7" w:rsidRDefault="005F2397" w:rsidP="005F2397">
            <w:pPr>
              <w:rPr>
                <w:rFonts w:ascii="Calibri" w:hAnsi="Calibri"/>
              </w:rPr>
            </w:pPr>
            <w:r w:rsidRPr="008568A7">
              <w:rPr>
                <w:rFonts w:ascii="Calibri" w:hAnsi="Calibri"/>
              </w:rPr>
              <w:t>6.5%</w:t>
            </w:r>
          </w:p>
        </w:tc>
      </w:tr>
      <w:tr w:rsidR="005F2397" w:rsidRPr="008568A7" w14:paraId="5937AD7F" w14:textId="77777777" w:rsidTr="00415AE4">
        <w:trPr>
          <w:trHeight w:val="255"/>
        </w:trPr>
        <w:tc>
          <w:tcPr>
            <w:tcW w:w="0" w:type="auto"/>
            <w:gridSpan w:val="2"/>
            <w:tcBorders>
              <w:top w:val="nil"/>
              <w:left w:val="single" w:sz="4" w:space="0" w:color="000000" w:themeColor="text1"/>
              <w:bottom w:val="single" w:sz="4" w:space="0" w:color="000000" w:themeColor="text1"/>
              <w:right w:val="nil"/>
            </w:tcBorders>
            <w:shd w:val="clear" w:color="auto" w:fill="auto"/>
            <w:noWrap/>
            <w:tcMar>
              <w:top w:w="17" w:type="dxa"/>
              <w:left w:w="17" w:type="dxa"/>
              <w:bottom w:w="0" w:type="dxa"/>
              <w:right w:w="17" w:type="dxa"/>
            </w:tcMar>
            <w:vAlign w:val="center"/>
            <w:hideMark/>
          </w:tcPr>
          <w:p w14:paraId="4802E5F1" w14:textId="77777777" w:rsidR="005F2397" w:rsidRPr="008568A7" w:rsidRDefault="005F2397" w:rsidP="005F2397">
            <w:pPr>
              <w:rPr>
                <w:rFonts w:ascii="Calibri" w:hAnsi="Calibri"/>
              </w:rPr>
            </w:pPr>
            <w:r w:rsidRPr="008568A7">
              <w:rPr>
                <w:rFonts w:ascii="Calibri" w:hAnsi="Calibri"/>
              </w:rPr>
              <w:t>15 Months</w:t>
            </w:r>
          </w:p>
        </w:tc>
        <w:tc>
          <w:tcPr>
            <w:tcW w:w="0" w:type="auto"/>
            <w:tcBorders>
              <w:top w:val="nil"/>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323C2851" w14:textId="77777777" w:rsidR="005F2397" w:rsidRPr="008568A7" w:rsidRDefault="005F2397" w:rsidP="005F2397">
            <w:pPr>
              <w:rPr>
                <w:rFonts w:ascii="Calibri" w:hAnsi="Calibri"/>
              </w:rPr>
            </w:pPr>
            <w:r w:rsidRPr="008568A7">
              <w:rPr>
                <w:rFonts w:ascii="Calibri" w:hAnsi="Calibri"/>
              </w:rPr>
              <w:t>1.25</w:t>
            </w:r>
          </w:p>
        </w:tc>
        <w:tc>
          <w:tcPr>
            <w:tcW w:w="0" w:type="auto"/>
            <w:tcBorders>
              <w:top w:val="nil"/>
              <w:left w:val="nil"/>
              <w:bottom w:val="single" w:sz="4" w:space="0" w:color="000000" w:themeColor="text1"/>
              <w:right w:val="single" w:sz="4" w:space="0" w:color="000000" w:themeColor="text1"/>
            </w:tcBorders>
            <w:shd w:val="clear" w:color="auto" w:fill="auto"/>
            <w:noWrap/>
            <w:tcMar>
              <w:top w:w="17" w:type="dxa"/>
              <w:left w:w="17" w:type="dxa"/>
              <w:bottom w:w="0" w:type="dxa"/>
              <w:right w:w="17" w:type="dxa"/>
            </w:tcMar>
            <w:vAlign w:val="center"/>
            <w:hideMark/>
          </w:tcPr>
          <w:p w14:paraId="48E37621" w14:textId="77777777" w:rsidR="005F2397" w:rsidRPr="008568A7" w:rsidRDefault="005F2397" w:rsidP="005F2397">
            <w:pPr>
              <w:rPr>
                <w:rFonts w:ascii="Calibri" w:hAnsi="Calibri"/>
              </w:rPr>
            </w:pPr>
            <w:r w:rsidRPr="008568A7">
              <w:rPr>
                <w:rFonts w:ascii="Calibri" w:hAnsi="Calibri"/>
              </w:rPr>
              <w:t>7.0%</w:t>
            </w:r>
          </w:p>
        </w:tc>
      </w:tr>
    </w:tbl>
    <w:p w14:paraId="4807D55A" w14:textId="77777777" w:rsidR="005F2397" w:rsidRPr="008568A7" w:rsidRDefault="005F2397" w:rsidP="005F2397">
      <w:pPr>
        <w:rPr>
          <w:rFonts w:ascii="Calibri" w:hAnsi="Calibri"/>
        </w:rPr>
      </w:pPr>
    </w:p>
    <w:tbl>
      <w:tblPr>
        <w:tblW w:w="8361" w:type="dxa"/>
        <w:tblInd w:w="10" w:type="dxa"/>
        <w:tblCellMar>
          <w:left w:w="0" w:type="dxa"/>
          <w:right w:w="0" w:type="dxa"/>
        </w:tblCellMar>
        <w:tblLook w:val="04A0" w:firstRow="1" w:lastRow="0" w:firstColumn="1" w:lastColumn="0" w:noHBand="0" w:noVBand="1"/>
      </w:tblPr>
      <w:tblGrid>
        <w:gridCol w:w="933"/>
        <w:gridCol w:w="1103"/>
        <w:gridCol w:w="1237"/>
        <w:gridCol w:w="376"/>
        <w:gridCol w:w="1053"/>
        <w:gridCol w:w="1053"/>
        <w:gridCol w:w="382"/>
        <w:gridCol w:w="1112"/>
        <w:gridCol w:w="1112"/>
      </w:tblGrid>
      <w:tr w:rsidR="005F2397" w:rsidRPr="008568A7" w14:paraId="3DFCF149" w14:textId="77777777" w:rsidTr="001D66B1">
        <w:trPr>
          <w:trHeight w:hRule="exact" w:val="284"/>
        </w:trPr>
        <w:tc>
          <w:tcPr>
            <w:tcW w:w="933" w:type="dxa"/>
            <w:tcBorders>
              <w:top w:val="nil"/>
              <w:left w:val="nil"/>
              <w:right w:val="nil"/>
            </w:tcBorders>
            <w:shd w:val="clear" w:color="auto" w:fill="auto"/>
            <w:noWrap/>
            <w:tcMar>
              <w:top w:w="17" w:type="dxa"/>
              <w:left w:w="17" w:type="dxa"/>
              <w:bottom w:w="0" w:type="dxa"/>
              <w:right w:w="17" w:type="dxa"/>
            </w:tcMar>
            <w:vAlign w:val="bottom"/>
            <w:hideMark/>
          </w:tcPr>
          <w:p w14:paraId="6F90ACF8" w14:textId="77777777" w:rsidR="005F2397" w:rsidRPr="008568A7" w:rsidRDefault="005F2397" w:rsidP="005F2397">
            <w:pPr>
              <w:rPr>
                <w:rFonts w:ascii="Calibri" w:hAnsi="Calibri"/>
              </w:rPr>
            </w:pPr>
          </w:p>
        </w:tc>
        <w:tc>
          <w:tcPr>
            <w:tcW w:w="1103" w:type="dxa"/>
            <w:tcBorders>
              <w:top w:val="nil"/>
              <w:left w:val="nil"/>
              <w:right w:val="nil"/>
            </w:tcBorders>
            <w:shd w:val="clear" w:color="auto" w:fill="auto"/>
            <w:noWrap/>
            <w:tcMar>
              <w:top w:w="17" w:type="dxa"/>
              <w:left w:w="17" w:type="dxa"/>
              <w:bottom w:w="0" w:type="dxa"/>
              <w:right w:w="17" w:type="dxa"/>
            </w:tcMar>
            <w:vAlign w:val="bottom"/>
            <w:hideMark/>
          </w:tcPr>
          <w:p w14:paraId="1C4886AE" w14:textId="77777777" w:rsidR="005F2397" w:rsidRPr="008568A7" w:rsidRDefault="005F2397" w:rsidP="005F2397">
            <w:pPr>
              <w:rPr>
                <w:rFonts w:ascii="Calibri" w:hAnsi="Calibri"/>
              </w:rPr>
            </w:pPr>
          </w:p>
        </w:tc>
        <w:tc>
          <w:tcPr>
            <w:tcW w:w="1237" w:type="dxa"/>
            <w:tcBorders>
              <w:top w:val="nil"/>
              <w:left w:val="nil"/>
              <w:right w:val="nil"/>
            </w:tcBorders>
            <w:shd w:val="clear" w:color="auto" w:fill="auto"/>
            <w:noWrap/>
            <w:tcMar>
              <w:top w:w="17" w:type="dxa"/>
              <w:left w:w="17" w:type="dxa"/>
              <w:bottom w:w="0" w:type="dxa"/>
              <w:right w:w="17" w:type="dxa"/>
            </w:tcMar>
            <w:vAlign w:val="bottom"/>
            <w:hideMark/>
          </w:tcPr>
          <w:p w14:paraId="256379EF" w14:textId="77777777" w:rsidR="005F2397" w:rsidRPr="008568A7" w:rsidRDefault="005F2397" w:rsidP="005F2397">
            <w:pPr>
              <w:rPr>
                <w:rFonts w:ascii="Calibri" w:hAnsi="Calibri"/>
              </w:rPr>
            </w:pPr>
          </w:p>
        </w:tc>
        <w:tc>
          <w:tcPr>
            <w:tcW w:w="376" w:type="dxa"/>
            <w:tcBorders>
              <w:top w:val="nil"/>
              <w:left w:val="nil"/>
              <w:right w:val="nil"/>
            </w:tcBorders>
            <w:shd w:val="clear" w:color="auto" w:fill="auto"/>
            <w:noWrap/>
            <w:tcMar>
              <w:top w:w="17" w:type="dxa"/>
              <w:left w:w="17" w:type="dxa"/>
              <w:bottom w:w="0" w:type="dxa"/>
              <w:right w:w="17" w:type="dxa"/>
            </w:tcMar>
            <w:vAlign w:val="bottom"/>
            <w:hideMark/>
          </w:tcPr>
          <w:p w14:paraId="74498C8E" w14:textId="77777777" w:rsidR="005F2397" w:rsidRPr="008568A7" w:rsidRDefault="005F2397" w:rsidP="005F2397">
            <w:pPr>
              <w:rPr>
                <w:rFonts w:ascii="Calibri" w:hAnsi="Calibri"/>
              </w:rPr>
            </w:pPr>
          </w:p>
        </w:tc>
        <w:tc>
          <w:tcPr>
            <w:tcW w:w="2106" w:type="dxa"/>
            <w:gridSpan w:val="2"/>
            <w:tcBorders>
              <w:top w:val="nil"/>
              <w:left w:val="nil"/>
              <w:right w:val="nil"/>
            </w:tcBorders>
            <w:shd w:val="clear" w:color="auto" w:fill="auto"/>
            <w:noWrap/>
            <w:tcMar>
              <w:top w:w="17" w:type="dxa"/>
              <w:left w:w="17" w:type="dxa"/>
              <w:bottom w:w="0" w:type="dxa"/>
              <w:right w:w="17" w:type="dxa"/>
            </w:tcMar>
            <w:vAlign w:val="center"/>
            <w:hideMark/>
          </w:tcPr>
          <w:p w14:paraId="44A20F68" w14:textId="28CD750A" w:rsidR="005F2397" w:rsidRPr="008568A7" w:rsidRDefault="005F2397" w:rsidP="005F2397">
            <w:pPr>
              <w:rPr>
                <w:rFonts w:ascii="Calibri" w:hAnsi="Calibri"/>
              </w:rPr>
            </w:pPr>
          </w:p>
        </w:tc>
        <w:tc>
          <w:tcPr>
            <w:tcW w:w="382" w:type="dxa"/>
            <w:tcBorders>
              <w:top w:val="nil"/>
              <w:left w:val="nil"/>
              <w:right w:val="nil"/>
            </w:tcBorders>
            <w:shd w:val="clear" w:color="auto" w:fill="auto"/>
            <w:noWrap/>
            <w:tcMar>
              <w:top w:w="17" w:type="dxa"/>
              <w:left w:w="17" w:type="dxa"/>
              <w:bottom w:w="0" w:type="dxa"/>
              <w:right w:w="17" w:type="dxa"/>
            </w:tcMar>
            <w:vAlign w:val="bottom"/>
            <w:hideMark/>
          </w:tcPr>
          <w:p w14:paraId="1835F14F" w14:textId="77777777" w:rsidR="005F2397" w:rsidRPr="008568A7" w:rsidRDefault="005F2397" w:rsidP="005F2397">
            <w:pPr>
              <w:rPr>
                <w:rFonts w:ascii="Calibri" w:hAnsi="Calibri"/>
              </w:rPr>
            </w:pPr>
          </w:p>
        </w:tc>
        <w:tc>
          <w:tcPr>
            <w:tcW w:w="2224" w:type="dxa"/>
            <w:gridSpan w:val="2"/>
            <w:tcBorders>
              <w:top w:val="nil"/>
              <w:left w:val="nil"/>
              <w:right w:val="nil"/>
            </w:tcBorders>
            <w:shd w:val="clear" w:color="auto" w:fill="auto"/>
            <w:noWrap/>
            <w:tcMar>
              <w:top w:w="17" w:type="dxa"/>
              <w:left w:w="17" w:type="dxa"/>
              <w:bottom w:w="0" w:type="dxa"/>
              <w:right w:w="17" w:type="dxa"/>
            </w:tcMar>
            <w:vAlign w:val="center"/>
            <w:hideMark/>
          </w:tcPr>
          <w:p w14:paraId="68772615" w14:textId="5C3C00B9" w:rsidR="005F2397" w:rsidRPr="008568A7" w:rsidRDefault="005F2397" w:rsidP="005F2397">
            <w:pPr>
              <w:rPr>
                <w:rFonts w:ascii="Calibri" w:hAnsi="Calibri"/>
              </w:rPr>
            </w:pPr>
          </w:p>
        </w:tc>
      </w:tr>
      <w:tr w:rsidR="005F2397" w:rsidRPr="008568A7" w14:paraId="2B925042" w14:textId="77777777" w:rsidTr="001D66B1">
        <w:trPr>
          <w:trHeight w:hRule="exact" w:val="284"/>
        </w:trPr>
        <w:tc>
          <w:tcPr>
            <w:tcW w:w="933" w:type="dxa"/>
            <w:tcBorders>
              <w:top w:val="nil"/>
              <w:left w:val="nil"/>
              <w:bottom w:val="nil"/>
              <w:right w:val="nil"/>
            </w:tcBorders>
            <w:shd w:val="clear" w:color="auto" w:fill="A2B593"/>
            <w:noWrap/>
            <w:tcMar>
              <w:top w:w="17" w:type="dxa"/>
              <w:left w:w="17" w:type="dxa"/>
              <w:bottom w:w="0" w:type="dxa"/>
              <w:right w:w="17" w:type="dxa"/>
            </w:tcMar>
            <w:vAlign w:val="center"/>
            <w:hideMark/>
          </w:tcPr>
          <w:p w14:paraId="2BC14873"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2B593"/>
            <w:noWrap/>
            <w:tcMar>
              <w:top w:w="17" w:type="dxa"/>
              <w:left w:w="17" w:type="dxa"/>
              <w:bottom w:w="0" w:type="dxa"/>
              <w:right w:w="17" w:type="dxa"/>
            </w:tcMar>
            <w:vAlign w:val="center"/>
            <w:hideMark/>
          </w:tcPr>
          <w:p w14:paraId="31052FD5" w14:textId="5D57DE60" w:rsidR="005F2397" w:rsidRPr="008568A7" w:rsidRDefault="005F2397" w:rsidP="005F2397">
            <w:pPr>
              <w:rPr>
                <w:rFonts w:ascii="Calibri" w:hAnsi="Calibri"/>
              </w:rPr>
            </w:pPr>
            <w:r w:rsidRPr="008568A7">
              <w:rPr>
                <w:rFonts w:ascii="Calibri" w:hAnsi="Calibri"/>
              </w:rPr>
              <w:t>LIBOR</w:t>
            </w:r>
            <w:ins w:id="6335" w:author="Aleksander Hansen" w:date="2013-02-15T16:37:00Z">
              <w:r w:rsidR="008A28C4">
                <w:rPr>
                  <w:rFonts w:ascii="Calibri" w:hAnsi="Calibri"/>
                </w:rPr>
                <w:fldChar w:fldCharType="begin"/>
              </w:r>
              <w:r w:rsidR="008A28C4">
                <w:instrText xml:space="preserve"> XE "</w:instrText>
              </w:r>
            </w:ins>
            <w:ins w:id="6336" w:author="Aleksander Hansen" w:date="2013-02-10T14:20:00Z">
              <w:r w:rsidR="008A28C4">
                <w:instrText>LIBOR</w:instrText>
              </w:r>
            </w:ins>
            <w:ins w:id="6337" w:author="Aleksander Hansen" w:date="2013-02-15T16:37:00Z">
              <w:r w:rsidR="008A28C4">
                <w:instrText xml:space="preserve">" </w:instrText>
              </w:r>
              <w:r w:rsidR="008A28C4">
                <w:rPr>
                  <w:rFonts w:ascii="Calibri" w:hAnsi="Calibri"/>
                </w:rPr>
                <w:fldChar w:fldCharType="end"/>
              </w:r>
            </w:ins>
          </w:p>
        </w:tc>
        <w:tc>
          <w:tcPr>
            <w:tcW w:w="0" w:type="auto"/>
            <w:tcBorders>
              <w:top w:val="nil"/>
              <w:left w:val="nil"/>
              <w:bottom w:val="nil"/>
              <w:right w:val="nil"/>
            </w:tcBorders>
            <w:shd w:val="clear" w:color="auto" w:fill="A2B593"/>
            <w:noWrap/>
            <w:tcMar>
              <w:top w:w="17" w:type="dxa"/>
              <w:left w:w="17" w:type="dxa"/>
              <w:bottom w:w="0" w:type="dxa"/>
              <w:right w:w="17" w:type="dxa"/>
            </w:tcMar>
            <w:vAlign w:val="center"/>
            <w:hideMark/>
          </w:tcPr>
          <w:p w14:paraId="2F08BFDE" w14:textId="77777777" w:rsidR="005F2397" w:rsidRPr="008568A7" w:rsidRDefault="005F2397" w:rsidP="005F2397">
            <w:pPr>
              <w:rPr>
                <w:rFonts w:ascii="Calibri" w:hAnsi="Calibri"/>
              </w:rPr>
            </w:pPr>
            <w:r w:rsidRPr="008568A7">
              <w:rPr>
                <w:rFonts w:ascii="Calibri" w:hAnsi="Calibri"/>
              </w:rPr>
              <w:t>Disc.</w:t>
            </w:r>
          </w:p>
        </w:tc>
        <w:tc>
          <w:tcPr>
            <w:tcW w:w="0" w:type="auto"/>
            <w:tcBorders>
              <w:top w:val="nil"/>
              <w:left w:val="nil"/>
              <w:bottom w:val="nil"/>
              <w:right w:val="nil"/>
            </w:tcBorders>
            <w:shd w:val="clear" w:color="auto" w:fill="A2B593"/>
            <w:noWrap/>
            <w:tcMar>
              <w:top w:w="17" w:type="dxa"/>
              <w:left w:w="17" w:type="dxa"/>
              <w:bottom w:w="0" w:type="dxa"/>
              <w:right w:w="17" w:type="dxa"/>
            </w:tcMar>
            <w:vAlign w:val="bottom"/>
            <w:hideMark/>
          </w:tcPr>
          <w:p w14:paraId="7DB5780B" w14:textId="77777777" w:rsidR="005F2397" w:rsidRPr="008568A7" w:rsidRDefault="005F2397" w:rsidP="005F2397">
            <w:pPr>
              <w:rPr>
                <w:rFonts w:ascii="Calibri" w:hAnsi="Calibri"/>
              </w:rPr>
            </w:pPr>
          </w:p>
        </w:tc>
        <w:tc>
          <w:tcPr>
            <w:tcW w:w="0" w:type="auto"/>
            <w:gridSpan w:val="2"/>
            <w:tcBorders>
              <w:top w:val="nil"/>
              <w:left w:val="nil"/>
              <w:right w:val="nil"/>
            </w:tcBorders>
            <w:shd w:val="clear" w:color="auto" w:fill="A2B593"/>
            <w:noWrap/>
            <w:tcMar>
              <w:top w:w="17" w:type="dxa"/>
              <w:left w:w="17" w:type="dxa"/>
              <w:bottom w:w="0" w:type="dxa"/>
              <w:right w:w="17" w:type="dxa"/>
            </w:tcMar>
            <w:vAlign w:val="center"/>
            <w:hideMark/>
          </w:tcPr>
          <w:p w14:paraId="35CB3A61" w14:textId="0FFBB6A6" w:rsidR="005F2397" w:rsidRPr="008568A7" w:rsidRDefault="00415AE4" w:rsidP="005F2397">
            <w:pPr>
              <w:rPr>
                <w:rFonts w:ascii="Calibri" w:hAnsi="Calibri"/>
              </w:rPr>
            </w:pPr>
            <w:r w:rsidRPr="008568A7">
              <w:rPr>
                <w:rFonts w:ascii="Calibri" w:hAnsi="Calibri"/>
              </w:rPr>
              <w:t xml:space="preserve">Fixed </w:t>
            </w:r>
            <w:r w:rsidR="005F2397" w:rsidRPr="008568A7">
              <w:rPr>
                <w:rFonts w:ascii="Calibri" w:hAnsi="Calibri"/>
              </w:rPr>
              <w:t>Cash Flows</w:t>
            </w:r>
          </w:p>
        </w:tc>
        <w:tc>
          <w:tcPr>
            <w:tcW w:w="0" w:type="auto"/>
            <w:tcBorders>
              <w:top w:val="nil"/>
              <w:left w:val="nil"/>
              <w:bottom w:val="nil"/>
              <w:right w:val="nil"/>
            </w:tcBorders>
            <w:shd w:val="clear" w:color="auto" w:fill="A2B593"/>
            <w:noWrap/>
            <w:tcMar>
              <w:top w:w="17" w:type="dxa"/>
              <w:left w:w="17" w:type="dxa"/>
              <w:bottom w:w="0" w:type="dxa"/>
              <w:right w:w="17" w:type="dxa"/>
            </w:tcMar>
            <w:vAlign w:val="bottom"/>
            <w:hideMark/>
          </w:tcPr>
          <w:p w14:paraId="508B62CB" w14:textId="77777777" w:rsidR="005F2397" w:rsidRPr="008568A7" w:rsidRDefault="005F2397" w:rsidP="005F2397">
            <w:pPr>
              <w:rPr>
                <w:rFonts w:ascii="Calibri" w:hAnsi="Calibri"/>
              </w:rPr>
            </w:pPr>
          </w:p>
        </w:tc>
        <w:tc>
          <w:tcPr>
            <w:tcW w:w="0" w:type="auto"/>
            <w:gridSpan w:val="2"/>
            <w:tcBorders>
              <w:top w:val="nil"/>
              <w:left w:val="nil"/>
              <w:right w:val="nil"/>
            </w:tcBorders>
            <w:shd w:val="clear" w:color="auto" w:fill="A2B593"/>
            <w:noWrap/>
            <w:tcMar>
              <w:top w:w="17" w:type="dxa"/>
              <w:left w:w="17" w:type="dxa"/>
              <w:bottom w:w="0" w:type="dxa"/>
              <w:right w:w="17" w:type="dxa"/>
            </w:tcMar>
            <w:vAlign w:val="center"/>
            <w:hideMark/>
          </w:tcPr>
          <w:p w14:paraId="0E59F17F" w14:textId="370D35C6" w:rsidR="005F2397" w:rsidRPr="008568A7" w:rsidRDefault="00415AE4" w:rsidP="005F2397">
            <w:pPr>
              <w:rPr>
                <w:rFonts w:ascii="Calibri" w:hAnsi="Calibri"/>
              </w:rPr>
            </w:pPr>
            <w:r w:rsidRPr="008568A7">
              <w:rPr>
                <w:rFonts w:ascii="Calibri" w:hAnsi="Calibri"/>
              </w:rPr>
              <w:t xml:space="preserve">Floating </w:t>
            </w:r>
            <w:r w:rsidR="005F2397" w:rsidRPr="008568A7">
              <w:rPr>
                <w:rFonts w:ascii="Calibri" w:hAnsi="Calibri"/>
              </w:rPr>
              <w:t>Cash Flows</w:t>
            </w:r>
          </w:p>
        </w:tc>
      </w:tr>
      <w:tr w:rsidR="005F2397" w:rsidRPr="008568A7" w14:paraId="55A3D3C3" w14:textId="77777777" w:rsidTr="001D66B1">
        <w:trPr>
          <w:trHeight w:hRule="exact" w:val="284"/>
        </w:trPr>
        <w:tc>
          <w:tcPr>
            <w:tcW w:w="933" w:type="dxa"/>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71DB385" w14:textId="77777777" w:rsidR="005F2397" w:rsidRPr="008568A7" w:rsidRDefault="005F2397" w:rsidP="005F2397">
            <w:pPr>
              <w:rPr>
                <w:rFonts w:ascii="Calibri" w:hAnsi="Calibri"/>
              </w:rPr>
            </w:pPr>
            <w:r w:rsidRPr="008568A7">
              <w:rPr>
                <w:rFonts w:ascii="Calibri" w:hAnsi="Calibri"/>
              </w:rPr>
              <w:t>Time</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97CA9FE" w14:textId="77777777" w:rsidR="005F2397" w:rsidRPr="008568A7" w:rsidRDefault="005F2397" w:rsidP="005F2397">
            <w:pPr>
              <w:rPr>
                <w:rFonts w:ascii="Calibri" w:hAnsi="Calibri"/>
              </w:rPr>
            </w:pPr>
            <w:r w:rsidRPr="008568A7">
              <w:rPr>
                <w:rFonts w:ascii="Calibri" w:hAnsi="Calibri"/>
              </w:rPr>
              <w:t>Rates</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7E924358" w14:textId="77777777" w:rsidR="005F2397" w:rsidRPr="008568A7" w:rsidRDefault="005F2397" w:rsidP="005F2397">
            <w:pPr>
              <w:rPr>
                <w:rFonts w:ascii="Calibri" w:hAnsi="Calibri"/>
              </w:rPr>
            </w:pPr>
            <w:r w:rsidRPr="008568A7">
              <w:rPr>
                <w:rFonts w:ascii="Calibri" w:hAnsi="Calibri"/>
              </w:rPr>
              <w:t>Factor</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bottom"/>
            <w:hideMark/>
          </w:tcPr>
          <w:p w14:paraId="4C2E9183" w14:textId="77777777" w:rsidR="005F2397" w:rsidRPr="008568A7" w:rsidRDefault="005F2397" w:rsidP="005F2397">
            <w:pPr>
              <w:rPr>
                <w:rFonts w:ascii="Calibri" w:hAnsi="Calibri"/>
              </w:rPr>
            </w:pPr>
            <w:r w:rsidRPr="008568A7">
              <w:rPr>
                <w:rFonts w:ascii="Calibri" w:hAnsi="Calibri"/>
              </w:rPr>
              <w:t> </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19122E3" w14:textId="77777777" w:rsidR="005F2397" w:rsidRPr="008568A7" w:rsidRDefault="005F2397" w:rsidP="005F2397">
            <w:pPr>
              <w:rPr>
                <w:rFonts w:ascii="Calibri" w:hAnsi="Calibri"/>
              </w:rPr>
            </w:pPr>
            <w:r w:rsidRPr="008568A7">
              <w:rPr>
                <w:rFonts w:ascii="Calibri" w:hAnsi="Calibri"/>
              </w:rPr>
              <w:t>FV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7F41F34" w14:textId="77777777" w:rsidR="005F2397" w:rsidRPr="008568A7" w:rsidRDefault="005F2397" w:rsidP="005F2397">
            <w:pPr>
              <w:rPr>
                <w:rFonts w:ascii="Calibri" w:hAnsi="Calibri"/>
              </w:rPr>
            </w:pPr>
            <w:r w:rsidRPr="008568A7">
              <w:rPr>
                <w:rFonts w:ascii="Calibri" w:hAnsi="Calibri"/>
              </w:rPr>
              <w:t>PV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bottom"/>
            <w:hideMark/>
          </w:tcPr>
          <w:p w14:paraId="5B5DE555" w14:textId="77777777" w:rsidR="005F2397" w:rsidRPr="008568A7" w:rsidRDefault="005F2397" w:rsidP="005F2397">
            <w:pPr>
              <w:rPr>
                <w:rFonts w:ascii="Calibri" w:hAnsi="Calibri"/>
              </w:rPr>
            </w:pPr>
            <w:r w:rsidRPr="008568A7">
              <w:rPr>
                <w:rFonts w:ascii="Calibri" w:hAnsi="Calibri"/>
              </w:rPr>
              <w:t> </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C33C6BF" w14:textId="77777777" w:rsidR="005F2397" w:rsidRPr="008568A7" w:rsidRDefault="005F2397" w:rsidP="005F2397">
            <w:pPr>
              <w:rPr>
                <w:rFonts w:ascii="Calibri" w:hAnsi="Calibri"/>
              </w:rPr>
            </w:pPr>
            <w:r w:rsidRPr="008568A7">
              <w:rPr>
                <w:rFonts w:ascii="Calibri" w:hAnsi="Calibri"/>
              </w:rPr>
              <w:t>FV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95C5133" w14:textId="77777777" w:rsidR="005F2397" w:rsidRPr="008568A7" w:rsidRDefault="005F2397" w:rsidP="005F2397">
            <w:pPr>
              <w:rPr>
                <w:rFonts w:ascii="Calibri" w:hAnsi="Calibri"/>
              </w:rPr>
            </w:pPr>
            <w:r w:rsidRPr="008568A7">
              <w:rPr>
                <w:rFonts w:ascii="Calibri" w:hAnsi="Calibri"/>
              </w:rPr>
              <w:t>PV</w:t>
            </w:r>
          </w:p>
        </w:tc>
      </w:tr>
      <w:tr w:rsidR="005F2397" w:rsidRPr="008568A7" w14:paraId="3930F359"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08FFCF90" w14:textId="77777777" w:rsidR="005F2397" w:rsidRPr="008568A7" w:rsidRDefault="005F2397" w:rsidP="005F2397">
            <w:pPr>
              <w:rPr>
                <w:rFonts w:ascii="Calibri" w:hAnsi="Calibri"/>
              </w:rPr>
            </w:pPr>
            <w:r w:rsidRPr="008568A7">
              <w:rPr>
                <w:rFonts w:ascii="Calibri" w:hAnsi="Calibri"/>
              </w:rPr>
              <w:t>0.25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8CA741E" w14:textId="77777777" w:rsidR="005F2397" w:rsidRPr="008568A7" w:rsidRDefault="005F2397" w:rsidP="005F2397">
            <w:pPr>
              <w:rPr>
                <w:rFonts w:ascii="Calibri" w:hAnsi="Calibri"/>
              </w:rPr>
            </w:pPr>
            <w:r w:rsidRPr="008568A7">
              <w:rPr>
                <w:rFonts w:ascii="Calibri" w:hAnsi="Calibri"/>
              </w:rPr>
              <w:t>5.0%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9D59490" w14:textId="77777777" w:rsidR="005F2397" w:rsidRPr="008568A7" w:rsidRDefault="005F2397" w:rsidP="005F2397">
            <w:pPr>
              <w:rPr>
                <w:rFonts w:ascii="Calibri" w:hAnsi="Calibri"/>
              </w:rPr>
            </w:pPr>
            <w:r w:rsidRPr="008568A7">
              <w:rPr>
                <w:rFonts w:ascii="Calibri" w:hAnsi="Calibri"/>
              </w:rPr>
              <w:t>0.988</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1B14735"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9058F80" w14:textId="77777777" w:rsidR="005F2397" w:rsidRPr="008568A7" w:rsidRDefault="005F2397" w:rsidP="005F2397">
            <w:pPr>
              <w:rPr>
                <w:rFonts w:ascii="Calibri" w:hAnsi="Calibri"/>
              </w:rPr>
            </w:pPr>
            <w:r w:rsidRPr="008568A7">
              <w:rPr>
                <w:rFonts w:ascii="Calibri" w:hAnsi="Calibri"/>
              </w:rPr>
              <w:t>$2.0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55EF3C5" w14:textId="77777777" w:rsidR="005F2397" w:rsidRPr="008568A7" w:rsidRDefault="005F2397" w:rsidP="005F2397">
            <w:pPr>
              <w:rPr>
                <w:rFonts w:ascii="Calibri" w:hAnsi="Calibri"/>
              </w:rPr>
            </w:pPr>
            <w:r w:rsidRPr="008568A7">
              <w:rPr>
                <w:rFonts w:ascii="Calibri" w:hAnsi="Calibri"/>
              </w:rPr>
              <w:t>$1.98</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6BAB75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418584D" w14:textId="77777777" w:rsidR="005F2397" w:rsidRPr="008568A7" w:rsidRDefault="005F2397" w:rsidP="005F2397">
            <w:pPr>
              <w:rPr>
                <w:rFonts w:ascii="Calibri" w:hAnsi="Calibri"/>
              </w:rPr>
            </w:pPr>
            <w:r w:rsidRPr="008568A7">
              <w:rPr>
                <w:rFonts w:ascii="Calibri" w:hAnsi="Calibri"/>
              </w:rPr>
              <w:t>$102.75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50057B1" w14:textId="77777777" w:rsidR="005F2397" w:rsidRPr="008568A7" w:rsidRDefault="005F2397" w:rsidP="005F2397">
            <w:pPr>
              <w:rPr>
                <w:rFonts w:ascii="Calibri" w:hAnsi="Calibri"/>
              </w:rPr>
            </w:pPr>
            <w:r w:rsidRPr="008568A7">
              <w:rPr>
                <w:rFonts w:ascii="Calibri" w:hAnsi="Calibri"/>
              </w:rPr>
              <w:t>$101.47</w:t>
            </w:r>
          </w:p>
        </w:tc>
      </w:tr>
      <w:tr w:rsidR="005F2397" w:rsidRPr="008568A7" w14:paraId="3CA15DC0"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25F47334" w14:textId="77777777" w:rsidR="005F2397" w:rsidRPr="008568A7" w:rsidRDefault="005F2397" w:rsidP="005F2397">
            <w:pPr>
              <w:rPr>
                <w:rFonts w:ascii="Calibri" w:hAnsi="Calibri"/>
              </w:rPr>
            </w:pPr>
            <w:r w:rsidRPr="008568A7">
              <w:rPr>
                <w:rFonts w:ascii="Calibri" w:hAnsi="Calibri"/>
              </w:rPr>
              <w:t>0.75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DF44B83" w14:textId="77777777" w:rsidR="005F2397" w:rsidRPr="008568A7" w:rsidRDefault="005F2397" w:rsidP="005F2397">
            <w:pPr>
              <w:rPr>
                <w:rFonts w:ascii="Calibri" w:hAnsi="Calibri"/>
              </w:rPr>
            </w:pPr>
            <w:r w:rsidRPr="008568A7">
              <w:rPr>
                <w:rFonts w:ascii="Calibri" w:hAnsi="Calibri"/>
              </w:rPr>
              <w:t>6.0%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001AE38" w14:textId="77777777" w:rsidR="005F2397" w:rsidRPr="008568A7" w:rsidRDefault="005F2397" w:rsidP="005F2397">
            <w:pPr>
              <w:rPr>
                <w:rFonts w:ascii="Calibri" w:hAnsi="Calibri"/>
              </w:rPr>
            </w:pPr>
            <w:r w:rsidRPr="008568A7">
              <w:rPr>
                <w:rFonts w:ascii="Calibri" w:hAnsi="Calibri"/>
              </w:rPr>
              <w:t>0.956</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B8554B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50FB710" w14:textId="77777777" w:rsidR="005F2397" w:rsidRPr="008568A7" w:rsidRDefault="005F2397" w:rsidP="005F2397">
            <w:pPr>
              <w:rPr>
                <w:rFonts w:ascii="Calibri" w:hAnsi="Calibri"/>
              </w:rPr>
            </w:pPr>
            <w:r w:rsidRPr="008568A7">
              <w:rPr>
                <w:rFonts w:ascii="Calibri" w:hAnsi="Calibri"/>
              </w:rPr>
              <w:t>$2.0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6EEBEB3" w14:textId="77777777" w:rsidR="005F2397" w:rsidRPr="008568A7" w:rsidRDefault="005F2397" w:rsidP="005F2397">
            <w:pPr>
              <w:rPr>
                <w:rFonts w:ascii="Calibri" w:hAnsi="Calibri"/>
              </w:rPr>
            </w:pPr>
            <w:r w:rsidRPr="008568A7">
              <w:rPr>
                <w:rFonts w:ascii="Calibri" w:hAnsi="Calibri"/>
              </w:rPr>
              <w:t>$1.91</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016A35C"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F85BB16"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86743D0" w14:textId="77777777" w:rsidR="005F2397" w:rsidRPr="008568A7" w:rsidRDefault="005F2397" w:rsidP="005F2397">
            <w:pPr>
              <w:rPr>
                <w:rFonts w:ascii="Calibri" w:hAnsi="Calibri"/>
              </w:rPr>
            </w:pPr>
          </w:p>
        </w:tc>
      </w:tr>
      <w:tr w:rsidR="005F2397" w:rsidRPr="008568A7" w14:paraId="01D90BFB"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15966AC4" w14:textId="77777777" w:rsidR="005F2397" w:rsidRPr="008568A7" w:rsidRDefault="005F2397" w:rsidP="005F2397">
            <w:pPr>
              <w:rPr>
                <w:rFonts w:ascii="Calibri" w:hAnsi="Calibri"/>
              </w:rPr>
            </w:pPr>
            <w:r w:rsidRPr="008568A7">
              <w:rPr>
                <w:rFonts w:ascii="Calibri" w:hAnsi="Calibri"/>
              </w:rPr>
              <w:t>1.25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68A96C7" w14:textId="77777777" w:rsidR="005F2397" w:rsidRPr="008568A7" w:rsidRDefault="005F2397" w:rsidP="005F2397">
            <w:pPr>
              <w:rPr>
                <w:rFonts w:ascii="Calibri" w:hAnsi="Calibri"/>
              </w:rPr>
            </w:pPr>
            <w:r w:rsidRPr="008568A7">
              <w:rPr>
                <w:rFonts w:ascii="Calibri" w:hAnsi="Calibri"/>
              </w:rPr>
              <w:t>7.0%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DC72543" w14:textId="77777777" w:rsidR="005F2397" w:rsidRPr="008568A7" w:rsidRDefault="005F2397" w:rsidP="005F2397">
            <w:pPr>
              <w:rPr>
                <w:rFonts w:ascii="Calibri" w:hAnsi="Calibri"/>
              </w:rPr>
            </w:pPr>
            <w:r w:rsidRPr="008568A7">
              <w:rPr>
                <w:rFonts w:ascii="Calibri" w:hAnsi="Calibri"/>
              </w:rPr>
              <w:t>0.916</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BED546D"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ACCD8AE" w14:textId="77777777" w:rsidR="005F2397" w:rsidRPr="008568A7" w:rsidRDefault="005F2397" w:rsidP="005F2397">
            <w:pPr>
              <w:rPr>
                <w:rFonts w:ascii="Calibri" w:hAnsi="Calibri"/>
              </w:rPr>
            </w:pPr>
            <w:r w:rsidRPr="008568A7">
              <w:rPr>
                <w:rFonts w:ascii="Calibri" w:hAnsi="Calibri"/>
              </w:rPr>
              <w:t>$102.0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FA14115" w14:textId="77777777" w:rsidR="005F2397" w:rsidRPr="008568A7" w:rsidRDefault="005F2397" w:rsidP="005F2397">
            <w:pPr>
              <w:rPr>
                <w:rFonts w:ascii="Calibri" w:hAnsi="Calibri"/>
              </w:rPr>
            </w:pPr>
            <w:r w:rsidRPr="008568A7">
              <w:rPr>
                <w:rFonts w:ascii="Calibri" w:hAnsi="Calibri"/>
              </w:rPr>
              <w:t>$93.45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84AB379"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4D3F1B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1ECBB44" w14:textId="77777777" w:rsidR="005F2397" w:rsidRPr="008568A7" w:rsidRDefault="005F2397" w:rsidP="005F2397">
            <w:pPr>
              <w:rPr>
                <w:rFonts w:ascii="Calibri" w:hAnsi="Calibri"/>
              </w:rPr>
            </w:pPr>
          </w:p>
        </w:tc>
      </w:tr>
      <w:tr w:rsidR="005F2397" w:rsidRPr="008568A7" w14:paraId="4A2C7CD4" w14:textId="77777777" w:rsidTr="005F2397">
        <w:trPr>
          <w:trHeight w:hRule="exact" w:val="284"/>
        </w:trPr>
        <w:tc>
          <w:tcPr>
            <w:tcW w:w="933" w:type="dxa"/>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7EAD3B5A"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56CADB1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3F44DC33"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FC0633F"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22AC561C" w14:textId="77777777" w:rsidR="005F2397" w:rsidRPr="008568A7" w:rsidRDefault="005F2397" w:rsidP="005F2397">
            <w:pPr>
              <w:rPr>
                <w:rFonts w:ascii="Calibri" w:hAnsi="Calibri"/>
              </w:rPr>
            </w:pPr>
            <w:r w:rsidRPr="008568A7">
              <w:rPr>
                <w:rFonts w:ascii="Calibri" w:hAnsi="Calibri"/>
              </w:rPr>
              <w:t>Total</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8702B11" w14:textId="77777777" w:rsidR="005F2397" w:rsidRPr="008568A7" w:rsidRDefault="005F2397" w:rsidP="005F2397">
            <w:pPr>
              <w:rPr>
                <w:rFonts w:ascii="Calibri" w:hAnsi="Calibri"/>
              </w:rPr>
            </w:pPr>
            <w:r w:rsidRPr="008568A7">
              <w:rPr>
                <w:rFonts w:ascii="Calibri" w:hAnsi="Calibri"/>
              </w:rPr>
              <w:t>$97.34</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1230FC2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7C470B62"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C8CA1EA" w14:textId="77777777" w:rsidR="005F2397" w:rsidRPr="008568A7" w:rsidRDefault="005F2397" w:rsidP="005F2397">
            <w:pPr>
              <w:rPr>
                <w:rFonts w:ascii="Calibri" w:hAnsi="Calibri"/>
              </w:rPr>
            </w:pPr>
            <w:r w:rsidRPr="008568A7">
              <w:rPr>
                <w:rFonts w:ascii="Calibri" w:hAnsi="Calibri"/>
              </w:rPr>
              <w:t>$101.47</w:t>
            </w:r>
          </w:p>
        </w:tc>
      </w:tr>
      <w:tr w:rsidR="005F2397" w:rsidRPr="008568A7" w14:paraId="44259DE2" w14:textId="77777777" w:rsidTr="001D66B1">
        <w:trPr>
          <w:trHeight w:hRule="exact" w:val="284"/>
        </w:trPr>
        <w:tc>
          <w:tcPr>
            <w:tcW w:w="933" w:type="dxa"/>
            <w:tcBorders>
              <w:top w:val="nil"/>
              <w:left w:val="nil"/>
              <w:right w:val="nil"/>
            </w:tcBorders>
            <w:shd w:val="clear" w:color="auto" w:fill="auto"/>
            <w:noWrap/>
            <w:tcMar>
              <w:top w:w="17" w:type="dxa"/>
              <w:left w:w="17" w:type="dxa"/>
              <w:bottom w:w="0" w:type="dxa"/>
              <w:right w:w="17" w:type="dxa"/>
            </w:tcMar>
            <w:vAlign w:val="bottom"/>
            <w:hideMark/>
          </w:tcPr>
          <w:p w14:paraId="27BD9D4B"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30481CA4"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597F839D"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0BE8F52E"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0312A2B5"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7CF8A7AE"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6A45CBAD"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12A39A5F"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2965DEEB" w14:textId="77777777" w:rsidR="005F2397" w:rsidRPr="008568A7" w:rsidRDefault="005F2397" w:rsidP="005F2397">
            <w:pPr>
              <w:rPr>
                <w:rFonts w:ascii="Calibri" w:hAnsi="Calibri"/>
              </w:rPr>
            </w:pPr>
          </w:p>
        </w:tc>
      </w:tr>
      <w:tr w:rsidR="005F2397" w:rsidRPr="008568A7" w14:paraId="41806632" w14:textId="77777777" w:rsidTr="001D66B1">
        <w:trPr>
          <w:trHeight w:hRule="exact" w:val="284"/>
        </w:trPr>
        <w:tc>
          <w:tcPr>
            <w:tcW w:w="933" w:type="dxa"/>
            <w:tcBorders>
              <w:left w:val="nil"/>
            </w:tcBorders>
            <w:shd w:val="clear" w:color="auto" w:fill="A2B593"/>
            <w:noWrap/>
            <w:tcMar>
              <w:top w:w="17" w:type="dxa"/>
              <w:left w:w="17" w:type="dxa"/>
              <w:bottom w:w="0" w:type="dxa"/>
              <w:right w:w="17" w:type="dxa"/>
            </w:tcMar>
            <w:vAlign w:val="bottom"/>
            <w:hideMark/>
          </w:tcPr>
          <w:p w14:paraId="7226D000" w14:textId="77777777" w:rsidR="005F2397" w:rsidRPr="008568A7" w:rsidRDefault="005F2397" w:rsidP="005F2397">
            <w:pPr>
              <w:rPr>
                <w:rFonts w:ascii="Calibri" w:hAnsi="Calibri"/>
              </w:rPr>
            </w:pPr>
          </w:p>
        </w:tc>
        <w:tc>
          <w:tcPr>
            <w:tcW w:w="0" w:type="auto"/>
            <w:gridSpan w:val="2"/>
            <w:shd w:val="clear" w:color="auto" w:fill="A2B593"/>
            <w:noWrap/>
            <w:tcMar>
              <w:top w:w="17" w:type="dxa"/>
              <w:left w:w="17" w:type="dxa"/>
              <w:bottom w:w="0" w:type="dxa"/>
              <w:right w:w="17" w:type="dxa"/>
            </w:tcMar>
            <w:vAlign w:val="center"/>
            <w:hideMark/>
          </w:tcPr>
          <w:p w14:paraId="5606753A" w14:textId="580FF3AF" w:rsidR="005F2397" w:rsidRPr="008568A7" w:rsidRDefault="005F2397" w:rsidP="005F2397">
            <w:pPr>
              <w:rPr>
                <w:rFonts w:ascii="Calibri" w:hAnsi="Calibri"/>
              </w:rPr>
            </w:pPr>
            <w:r w:rsidRPr="008568A7">
              <w:rPr>
                <w:rFonts w:ascii="Calibri" w:hAnsi="Calibri"/>
              </w:rPr>
              <w:t>Value (swap</w:t>
            </w:r>
            <w:ins w:id="6338"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339"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 </w:t>
            </w:r>
          </w:p>
        </w:tc>
        <w:tc>
          <w:tcPr>
            <w:tcW w:w="0" w:type="auto"/>
            <w:shd w:val="clear" w:color="auto" w:fill="A2B593"/>
            <w:noWrap/>
            <w:tcMar>
              <w:top w:w="17" w:type="dxa"/>
              <w:left w:w="17" w:type="dxa"/>
              <w:bottom w:w="0" w:type="dxa"/>
              <w:right w:w="17" w:type="dxa"/>
            </w:tcMar>
            <w:vAlign w:val="center"/>
            <w:hideMark/>
          </w:tcPr>
          <w:p w14:paraId="50CC1B32" w14:textId="77777777" w:rsidR="005F2397" w:rsidRPr="008568A7" w:rsidRDefault="005F2397" w:rsidP="005F2397">
            <w:pPr>
              <w:rPr>
                <w:rFonts w:ascii="Calibri" w:hAnsi="Calibri"/>
              </w:rPr>
            </w:pPr>
            <w:r w:rsidRPr="008568A7">
              <w:rPr>
                <w:rFonts w:ascii="Calibri" w:hAnsi="Calibri"/>
              </w:rPr>
              <w:t> </w:t>
            </w:r>
          </w:p>
        </w:tc>
        <w:tc>
          <w:tcPr>
            <w:tcW w:w="0" w:type="auto"/>
            <w:gridSpan w:val="3"/>
            <w:shd w:val="clear" w:color="auto" w:fill="A2B593"/>
            <w:noWrap/>
            <w:tcMar>
              <w:top w:w="17" w:type="dxa"/>
              <w:left w:w="17" w:type="dxa"/>
              <w:bottom w:w="0" w:type="dxa"/>
              <w:right w:w="17" w:type="dxa"/>
            </w:tcMar>
            <w:vAlign w:val="center"/>
            <w:hideMark/>
          </w:tcPr>
          <w:p w14:paraId="413C20EF" w14:textId="77777777" w:rsidR="005F2397" w:rsidRPr="008568A7" w:rsidRDefault="005F2397" w:rsidP="005F2397">
            <w:pPr>
              <w:rPr>
                <w:rFonts w:ascii="Calibri" w:hAnsi="Calibri"/>
              </w:rPr>
            </w:pPr>
            <w:r w:rsidRPr="008568A7">
              <w:rPr>
                <w:rFonts w:ascii="Calibri" w:hAnsi="Calibri"/>
              </w:rPr>
              <w:t xml:space="preserve">$97.34 - $101.47 = </w:t>
            </w:r>
          </w:p>
        </w:tc>
        <w:tc>
          <w:tcPr>
            <w:tcW w:w="0" w:type="auto"/>
            <w:shd w:val="clear" w:color="auto" w:fill="A2B593"/>
            <w:noWrap/>
            <w:tcMar>
              <w:top w:w="17" w:type="dxa"/>
              <w:left w:w="17" w:type="dxa"/>
              <w:bottom w:w="0" w:type="dxa"/>
              <w:right w:w="17" w:type="dxa"/>
            </w:tcMar>
            <w:vAlign w:val="center"/>
            <w:hideMark/>
          </w:tcPr>
          <w:p w14:paraId="3AC84D83" w14:textId="77777777" w:rsidR="005F2397" w:rsidRPr="008568A7" w:rsidRDefault="005F2397" w:rsidP="005F2397">
            <w:pPr>
              <w:rPr>
                <w:rFonts w:ascii="Calibri" w:hAnsi="Calibri"/>
              </w:rPr>
            </w:pPr>
            <w:r w:rsidRPr="008568A7">
              <w:rPr>
                <w:rFonts w:ascii="Calibri" w:hAnsi="Calibri"/>
              </w:rPr>
              <w:t>-$4.13</w:t>
            </w:r>
          </w:p>
        </w:tc>
        <w:tc>
          <w:tcPr>
            <w:tcW w:w="0" w:type="auto"/>
            <w:tcBorders>
              <w:right w:val="nil"/>
            </w:tcBorders>
            <w:shd w:val="clear" w:color="auto" w:fill="A2B593"/>
            <w:noWrap/>
            <w:tcMar>
              <w:top w:w="17" w:type="dxa"/>
              <w:left w:w="17" w:type="dxa"/>
              <w:bottom w:w="0" w:type="dxa"/>
              <w:right w:w="17" w:type="dxa"/>
            </w:tcMar>
            <w:vAlign w:val="bottom"/>
            <w:hideMark/>
          </w:tcPr>
          <w:p w14:paraId="31526884" w14:textId="77777777" w:rsidR="005F2397" w:rsidRPr="008568A7" w:rsidRDefault="005F2397" w:rsidP="005F2397">
            <w:pPr>
              <w:rPr>
                <w:rFonts w:ascii="Calibri" w:hAnsi="Calibri"/>
              </w:rPr>
            </w:pPr>
          </w:p>
        </w:tc>
      </w:tr>
    </w:tbl>
    <w:p w14:paraId="75DD689F" w14:textId="378BFE81" w:rsidR="005F2397" w:rsidRDefault="005F2397" w:rsidP="005F2397">
      <w:pPr>
        <w:rPr>
          <w:ins w:id="6340" w:author="Aleksander Hansen" w:date="2013-02-10T22:19:00Z"/>
          <w:rFonts w:ascii="Calibri" w:hAnsi="Calibri"/>
        </w:rPr>
      </w:pPr>
      <w:r w:rsidRPr="008568A7">
        <w:rPr>
          <w:rFonts w:ascii="Calibri" w:hAnsi="Calibri"/>
        </w:rPr>
        <w:br/>
        <w:t>First, we compute the present value of the (received or incoming) fixed cash flow stream. That requires us to discount</w:t>
      </w:r>
      <w:ins w:id="6341"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6342"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the $2 (1/2 of the 4% per annum) to be received in three months (4% annual = $2 semi-annual) and again in nine months; finally, we discount the lump sum to be received in fifteen months ($102). The present value of the fixed cash flow stream is $97.34.</w:t>
      </w:r>
    </w:p>
    <w:p w14:paraId="70440482" w14:textId="77777777" w:rsidR="00015C12" w:rsidRPr="008568A7" w:rsidRDefault="00015C12" w:rsidP="005F2397">
      <w:pPr>
        <w:rPr>
          <w:rFonts w:ascii="Calibri" w:hAnsi="Calibri"/>
        </w:rPr>
      </w:pPr>
    </w:p>
    <w:p w14:paraId="4A03A182" w14:textId="6981F759" w:rsidR="005F2397" w:rsidRDefault="005F2397" w:rsidP="005F2397">
      <w:pPr>
        <w:rPr>
          <w:ins w:id="6343" w:author="Aleksander Hansen" w:date="2013-02-10T22:20:00Z"/>
          <w:rFonts w:ascii="Calibri" w:hAnsi="Calibri"/>
        </w:rPr>
      </w:pPr>
      <w:r w:rsidRPr="008568A7">
        <w:rPr>
          <w:rFonts w:ascii="Calibri" w:hAnsi="Calibri"/>
        </w:rPr>
        <w:t>For the present value of the floating-rate cash flow stream, we only need to value one cash flow at three months: 2.75% of the notional</w:t>
      </w:r>
      <w:ins w:id="6344" w:author="Aleksander Hansen" w:date="2013-02-15T16:41:00Z">
        <w:r w:rsidR="008A28C4">
          <w:rPr>
            <w:rFonts w:ascii="Calibri" w:hAnsi="Calibri"/>
          </w:rPr>
          <w:fldChar w:fldCharType="begin"/>
        </w:r>
        <w:r w:rsidR="008A28C4">
          <w:instrText xml:space="preserve"> XE "</w:instrText>
        </w:r>
      </w:ins>
      <w:r w:rsidR="008A28C4" w:rsidRPr="008568A7">
        <w:rPr>
          <w:rFonts w:ascii="Calibri" w:hAnsi="Calibri"/>
        </w:rPr>
        <w:instrText>notional</w:instrText>
      </w:r>
      <w:ins w:id="6345" w:author="Aleksander Hansen" w:date="2013-02-15T16:41:00Z">
        <w:r w:rsidR="008A28C4">
          <w:instrText xml:space="preserve">" </w:instrText>
        </w:r>
        <w:r w:rsidR="008A28C4">
          <w:rPr>
            <w:rFonts w:ascii="Calibri" w:hAnsi="Calibri"/>
          </w:rPr>
          <w:fldChar w:fldCharType="end"/>
        </w:r>
      </w:ins>
      <w:r w:rsidRPr="008568A7">
        <w:rPr>
          <w:rFonts w:ascii="Calibri" w:hAnsi="Calibri"/>
        </w:rPr>
        <w:t xml:space="preserve"> ($2.75 because it’s a semi-annual payment on 5.5%) plus the notional ($100) equals $102.75. That’s the future value in three months, so we discount</w:t>
      </w:r>
      <w:ins w:id="6346"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6347"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it to get $101.47. </w:t>
      </w:r>
    </w:p>
    <w:p w14:paraId="7C6DD158" w14:textId="77777777" w:rsidR="00015C12" w:rsidRPr="008568A7" w:rsidRDefault="00015C12" w:rsidP="005F2397">
      <w:pPr>
        <w:rPr>
          <w:rFonts w:ascii="Calibri" w:hAnsi="Calibri"/>
        </w:rPr>
      </w:pPr>
    </w:p>
    <w:p w14:paraId="0857DAE9" w14:textId="799A943F" w:rsidR="005F2397" w:rsidRPr="008568A7" w:rsidRDefault="005F2397" w:rsidP="005F2397">
      <w:pPr>
        <w:rPr>
          <w:rFonts w:ascii="Calibri" w:hAnsi="Calibri"/>
        </w:rPr>
      </w:pPr>
      <w:r w:rsidRPr="008568A7">
        <w:rPr>
          <w:rFonts w:ascii="Calibri" w:hAnsi="Calibri"/>
        </w:rPr>
        <w:t>The value of the swap</w:t>
      </w:r>
      <w:ins w:id="6348"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349" w:author="Aleksander Hansen" w:date="2013-02-15T16:37:00Z">
        <w:r w:rsidR="008A28C4">
          <w:instrText xml:space="preserve">" </w:instrText>
        </w:r>
        <w:r w:rsidR="008A28C4">
          <w:rPr>
            <w:rFonts w:ascii="Calibri" w:hAnsi="Calibri"/>
          </w:rPr>
          <w:fldChar w:fldCharType="end"/>
        </w:r>
      </w:ins>
      <w:r w:rsidRPr="008568A7">
        <w:rPr>
          <w:rFonts w:ascii="Calibri" w:hAnsi="Calibri"/>
        </w:rPr>
        <w:t>, to our floating-rate payer, is the difference between the present value of the fixed cash flow stream they are receiving (97.34) and the present value of the floating rate stream they are paying (101.47).</w:t>
      </w:r>
    </w:p>
    <w:p w14:paraId="2D75D897" w14:textId="77777777" w:rsidR="005F2397" w:rsidRPr="008568A7" w:rsidRDefault="005F2397" w:rsidP="005F2397">
      <w:pPr>
        <w:rPr>
          <w:rFonts w:ascii="Calibri" w:hAnsi="Calibri"/>
        </w:rPr>
      </w:pPr>
      <w:r w:rsidRPr="008568A7">
        <w:rPr>
          <w:rFonts w:ascii="Calibri" w:hAnsi="Calibri"/>
        </w:rPr>
        <w:br w:type="page"/>
      </w:r>
    </w:p>
    <w:p w14:paraId="1D02D852" w14:textId="77777777" w:rsidR="005F2397" w:rsidRPr="008568A7" w:rsidRDefault="005F2397" w:rsidP="005F2397">
      <w:pPr>
        <w:rPr>
          <w:rFonts w:ascii="Calibri" w:hAnsi="Calibri"/>
        </w:rPr>
      </w:pPr>
      <w:r w:rsidRPr="008568A7">
        <w:rPr>
          <w:rFonts w:ascii="Calibri" w:hAnsi="Calibri"/>
        </w:rPr>
        <w:t>Another example (using our learning spreadsheet):</w:t>
      </w:r>
    </w:p>
    <w:p w14:paraId="113195DD" w14:textId="085C8F98" w:rsidR="005F2397" w:rsidRPr="008568A7" w:rsidRDefault="005F2397" w:rsidP="005F2397">
      <w:pPr>
        <w:rPr>
          <w:rFonts w:ascii="Calibri" w:hAnsi="Calibri"/>
        </w:rPr>
      </w:pPr>
      <w:del w:id="6350" w:author="Aleksander Hansen" w:date="2013-02-09T16:51:00Z">
        <w:r w:rsidRPr="008568A7" w:rsidDel="004F51EC">
          <w:rPr>
            <w:rFonts w:ascii="Calibri" w:hAnsi="Calibri"/>
          </w:rPr>
          <w:delText xml:space="preserve">This example uses the learning spreadsheet. </w:delText>
        </w:r>
      </w:del>
      <w:r w:rsidRPr="008568A7">
        <w:rPr>
          <w:rFonts w:ascii="Calibri" w:hAnsi="Calibri"/>
        </w:rPr>
        <w:t>In th</w:t>
      </w:r>
      <w:ins w:id="6351" w:author="Aleksander Hansen" w:date="2013-02-09T16:51:00Z">
        <w:r w:rsidR="004F51EC">
          <w:rPr>
            <w:rFonts w:ascii="Calibri" w:hAnsi="Calibri"/>
          </w:rPr>
          <w:t>is</w:t>
        </w:r>
      </w:ins>
      <w:del w:id="6352" w:author="Aleksander Hansen" w:date="2013-02-09T16:51:00Z">
        <w:r w:rsidRPr="008568A7" w:rsidDel="004F51EC">
          <w:rPr>
            <w:rFonts w:ascii="Calibri" w:hAnsi="Calibri"/>
          </w:rPr>
          <w:delText>e</w:delText>
        </w:r>
      </w:del>
      <w:r w:rsidRPr="008568A7">
        <w:rPr>
          <w:rFonts w:ascii="Calibri" w:hAnsi="Calibri"/>
        </w:rPr>
        <w:t xml:space="preserve"> case, the fixed-payments are 8% per annum, paid semi-annually on $100 million notional</w:t>
      </w:r>
      <w:ins w:id="6353" w:author="Aleksander Hansen" w:date="2013-02-15T16:41:00Z">
        <w:r w:rsidR="008A28C4">
          <w:rPr>
            <w:rFonts w:ascii="Calibri" w:hAnsi="Calibri"/>
          </w:rPr>
          <w:fldChar w:fldCharType="begin"/>
        </w:r>
        <w:r w:rsidR="008A28C4">
          <w:instrText xml:space="preserve"> XE "</w:instrText>
        </w:r>
      </w:ins>
      <w:r w:rsidR="008A28C4" w:rsidRPr="008568A7">
        <w:rPr>
          <w:rFonts w:ascii="Calibri" w:hAnsi="Calibri"/>
        </w:rPr>
        <w:instrText>notional</w:instrText>
      </w:r>
      <w:ins w:id="6354" w:author="Aleksander Hansen" w:date="2013-02-15T16:41:00Z">
        <w:r w:rsidR="008A28C4">
          <w:instrText xml:space="preserve">" </w:instrText>
        </w:r>
        <w:r w:rsidR="008A28C4">
          <w:rPr>
            <w:rFonts w:ascii="Calibri" w:hAnsi="Calibri"/>
          </w:rPr>
          <w:fldChar w:fldCharType="end"/>
        </w:r>
      </w:ins>
      <w:r w:rsidRPr="008568A7">
        <w:rPr>
          <w:rFonts w:ascii="Calibri" w:hAnsi="Calibri"/>
        </w:rPr>
        <w:t>. The swap</w:t>
      </w:r>
      <w:ins w:id="6355"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356"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is being valued at the midpoint between swap settlements; i.e., the last swap was three months prior and the next swap occurs three months’ forward</w:t>
      </w:r>
      <w:ins w:id="6357"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6358" w:author="Aleksander Hansen" w:date="2013-02-15T16:50:00Z">
        <w:r w:rsidR="00AC5507">
          <w:instrText xml:space="preserve">" </w:instrText>
        </w:r>
        <w:r w:rsidR="00AC5507">
          <w:rPr>
            <w:rFonts w:ascii="Calibri" w:hAnsi="Calibri"/>
          </w:rPr>
          <w:fldChar w:fldCharType="end"/>
        </w:r>
      </w:ins>
      <w:r w:rsidRPr="008568A7">
        <w:rPr>
          <w:rFonts w:ascii="Calibri" w:hAnsi="Calibri"/>
        </w:rPr>
        <w:t>.</w:t>
      </w:r>
    </w:p>
    <w:p w14:paraId="364EEB1E" w14:textId="77777777" w:rsidR="00AC0915" w:rsidRPr="008568A7" w:rsidRDefault="00AC0915" w:rsidP="005F2397">
      <w:pPr>
        <w:rPr>
          <w:rFonts w:ascii="Calibri" w:hAnsi="Calibri"/>
        </w:rPr>
      </w:pPr>
    </w:p>
    <w:tbl>
      <w:tblPr>
        <w:tblW w:w="9557" w:type="dxa"/>
        <w:tblLayout w:type="fixed"/>
        <w:tblCellMar>
          <w:left w:w="0" w:type="dxa"/>
          <w:right w:w="0" w:type="dxa"/>
        </w:tblCellMar>
        <w:tblLook w:val="04A0" w:firstRow="1" w:lastRow="0" w:firstColumn="1" w:lastColumn="0" w:noHBand="0" w:noVBand="1"/>
        <w:tblPrChange w:id="6359" w:author="Aleksander Hansen" w:date="2013-02-09T16:53:00Z">
          <w:tblPr>
            <w:tblW w:w="9557" w:type="dxa"/>
            <w:tblLayout w:type="fixed"/>
            <w:tblCellMar>
              <w:left w:w="0" w:type="dxa"/>
              <w:right w:w="0" w:type="dxa"/>
            </w:tblCellMar>
            <w:tblLook w:val="04A0" w:firstRow="1" w:lastRow="0" w:firstColumn="1" w:lastColumn="0" w:noHBand="0" w:noVBand="1"/>
          </w:tblPr>
        </w:tblPrChange>
      </w:tblPr>
      <w:tblGrid>
        <w:gridCol w:w="1993"/>
        <w:gridCol w:w="544"/>
        <w:gridCol w:w="1260"/>
        <w:gridCol w:w="1350"/>
        <w:gridCol w:w="1620"/>
        <w:gridCol w:w="720"/>
        <w:gridCol w:w="2070"/>
        <w:tblGridChange w:id="6360">
          <w:tblGrid>
            <w:gridCol w:w="204"/>
            <w:gridCol w:w="1789"/>
            <w:gridCol w:w="544"/>
            <w:gridCol w:w="204"/>
            <w:gridCol w:w="1056"/>
            <w:gridCol w:w="204"/>
            <w:gridCol w:w="1146"/>
            <w:gridCol w:w="204"/>
            <w:gridCol w:w="1416"/>
            <w:gridCol w:w="204"/>
            <w:gridCol w:w="516"/>
            <w:gridCol w:w="204"/>
            <w:gridCol w:w="1866"/>
            <w:gridCol w:w="204"/>
          </w:tblGrid>
        </w:tblGridChange>
      </w:tblGrid>
      <w:tr w:rsidR="005F2397" w:rsidRPr="008568A7" w14:paraId="4DDBC823" w14:textId="77777777" w:rsidTr="004F51EC">
        <w:trPr>
          <w:trHeight w:val="183"/>
          <w:trPrChange w:id="6361" w:author="Aleksander Hansen" w:date="2013-02-09T16:53:00Z">
            <w:trPr>
              <w:gridBefore w:val="1"/>
              <w:trHeight w:val="183"/>
            </w:trPr>
          </w:trPrChange>
        </w:trPr>
        <w:tc>
          <w:tcPr>
            <w:tcW w:w="2537" w:type="dxa"/>
            <w:gridSpan w:val="2"/>
            <w:tcBorders>
              <w:top w:val="nil"/>
              <w:left w:val="nil"/>
              <w:bottom w:val="single" w:sz="4" w:space="0" w:color="000000"/>
              <w:right w:val="nil"/>
            </w:tcBorders>
            <w:shd w:val="clear" w:color="auto" w:fill="A2B593"/>
            <w:noWrap/>
            <w:tcMar>
              <w:top w:w="17" w:type="dxa"/>
              <w:left w:w="17" w:type="dxa"/>
              <w:bottom w:w="0" w:type="dxa"/>
              <w:right w:w="17" w:type="dxa"/>
            </w:tcMar>
            <w:vAlign w:val="bottom"/>
            <w:hideMark/>
            <w:tcPrChange w:id="6362" w:author="Aleksander Hansen" w:date="2013-02-09T16:53:00Z">
              <w:tcPr>
                <w:tcW w:w="2537" w:type="dxa"/>
                <w:gridSpan w:val="3"/>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tcPrChange>
          </w:tcPr>
          <w:p w14:paraId="0C9EC1B5" w14:textId="77777777" w:rsidR="005F2397" w:rsidRPr="008568A7" w:rsidRDefault="005F2397" w:rsidP="005F2397">
            <w:pPr>
              <w:rPr>
                <w:rFonts w:ascii="Calibri" w:hAnsi="Calibri"/>
                <w:b/>
              </w:rPr>
            </w:pPr>
            <w:r w:rsidRPr="008568A7">
              <w:rPr>
                <w:rFonts w:ascii="Calibri" w:hAnsi="Calibri"/>
                <w:b/>
              </w:rPr>
              <w:t>Assumptions</w:t>
            </w:r>
          </w:p>
        </w:tc>
        <w:tc>
          <w:tcPr>
            <w:tcW w:w="1260" w:type="dxa"/>
            <w:tcBorders>
              <w:top w:val="nil"/>
              <w:left w:val="nil"/>
              <w:bottom w:val="single" w:sz="4" w:space="0" w:color="000000"/>
              <w:right w:val="nil"/>
            </w:tcBorders>
            <w:shd w:val="clear" w:color="auto" w:fill="A2B593"/>
            <w:noWrap/>
            <w:tcMar>
              <w:top w:w="17" w:type="dxa"/>
              <w:left w:w="17" w:type="dxa"/>
              <w:bottom w:w="0" w:type="dxa"/>
              <w:right w:w="17" w:type="dxa"/>
            </w:tcMar>
            <w:vAlign w:val="bottom"/>
            <w:hideMark/>
            <w:tcPrChange w:id="6363" w:author="Aleksander Hansen" w:date="2013-02-09T16:53:00Z">
              <w:tcPr>
                <w:tcW w:w="1260"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tcPrChange>
          </w:tcPr>
          <w:p w14:paraId="4179EE22" w14:textId="77777777" w:rsidR="005F2397" w:rsidRPr="008568A7" w:rsidRDefault="005F2397" w:rsidP="005F2397">
            <w:pPr>
              <w:rPr>
                <w:rFonts w:ascii="Calibri" w:hAnsi="Calibri"/>
              </w:rPr>
            </w:pPr>
            <w:r w:rsidRPr="008568A7">
              <w:rPr>
                <w:rFonts w:ascii="Calibri" w:hAnsi="Calibri"/>
              </w:rPr>
              <w:t> </w:t>
            </w:r>
          </w:p>
        </w:tc>
        <w:tc>
          <w:tcPr>
            <w:tcW w:w="1350" w:type="dxa"/>
            <w:tcBorders>
              <w:top w:val="nil"/>
              <w:left w:val="nil"/>
              <w:bottom w:val="single" w:sz="4" w:space="0" w:color="000000"/>
              <w:right w:val="nil"/>
            </w:tcBorders>
            <w:shd w:val="clear" w:color="auto" w:fill="A2B593"/>
            <w:noWrap/>
            <w:tcMar>
              <w:top w:w="17" w:type="dxa"/>
              <w:left w:w="17" w:type="dxa"/>
              <w:bottom w:w="0" w:type="dxa"/>
              <w:right w:w="17" w:type="dxa"/>
            </w:tcMar>
            <w:vAlign w:val="bottom"/>
            <w:hideMark/>
            <w:tcPrChange w:id="6364" w:author="Aleksander Hansen" w:date="2013-02-09T16:53:00Z">
              <w:tcPr>
                <w:tcW w:w="1350"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tcPrChange>
          </w:tcPr>
          <w:p w14:paraId="7DB15CB9" w14:textId="77777777" w:rsidR="005F2397" w:rsidRPr="008568A7" w:rsidRDefault="005F2397" w:rsidP="005F2397">
            <w:pPr>
              <w:rPr>
                <w:rFonts w:ascii="Calibri" w:hAnsi="Calibri"/>
              </w:rPr>
            </w:pPr>
            <w:r w:rsidRPr="008568A7">
              <w:rPr>
                <w:rFonts w:ascii="Calibri" w:hAnsi="Calibri"/>
              </w:rPr>
              <w:t> </w:t>
            </w: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Change w:id="6365" w:author="Aleksander Hansen" w:date="2013-02-09T16:53:00Z">
              <w:tcPr>
                <w:tcW w:w="1620"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83F2543"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Change w:id="6366" w:author="Aleksander Hansen" w:date="2013-02-09T16:53:00Z">
              <w:tcPr>
                <w:tcW w:w="720"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9853F26"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Change w:id="6367" w:author="Aleksander Hansen" w:date="2013-02-09T16:53:00Z">
              <w:tcPr>
                <w:tcW w:w="2070"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7D47D68" w14:textId="77777777" w:rsidR="005F2397" w:rsidRPr="008568A7" w:rsidRDefault="005F2397" w:rsidP="005F2397">
            <w:pPr>
              <w:rPr>
                <w:rFonts w:ascii="Calibri" w:hAnsi="Calibri"/>
              </w:rPr>
            </w:pPr>
          </w:p>
        </w:tc>
      </w:tr>
      <w:tr w:rsidR="005F2397" w:rsidRPr="008568A7" w14:paraId="59D9685D"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399B9E4" w14:textId="77777777" w:rsidR="005F2397" w:rsidRPr="008568A7" w:rsidRDefault="005F2397" w:rsidP="005F2397">
            <w:pPr>
              <w:rPr>
                <w:rFonts w:ascii="Calibri" w:hAnsi="Calibri"/>
              </w:rPr>
            </w:pPr>
            <w:r w:rsidRPr="008568A7">
              <w:rPr>
                <w:rFonts w:ascii="Calibri" w:hAnsi="Calibri"/>
              </w:rPr>
              <w:t>Notional</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3B7D04C5" w14:textId="77777777" w:rsidR="005F2397" w:rsidRPr="008568A7" w:rsidRDefault="005F2397" w:rsidP="005F2397">
            <w:pPr>
              <w:rPr>
                <w:rFonts w:ascii="Calibri" w:hAnsi="Calibri"/>
              </w:rPr>
            </w:pPr>
          </w:p>
        </w:tc>
        <w:tc>
          <w:tcPr>
            <w:tcW w:w="135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462CC219" w14:textId="77777777" w:rsidR="005F2397" w:rsidRPr="008568A7" w:rsidRDefault="005F2397" w:rsidP="005F2397">
            <w:pPr>
              <w:rPr>
                <w:rFonts w:ascii="Calibri" w:hAnsi="Calibri"/>
              </w:rPr>
            </w:pPr>
            <w:bookmarkStart w:id="6368" w:name="RANGE!E7"/>
            <w:r w:rsidRPr="008568A7">
              <w:rPr>
                <w:rFonts w:ascii="Calibri" w:hAnsi="Calibri"/>
              </w:rPr>
              <w:t>100</w:t>
            </w:r>
            <w:bookmarkEnd w:id="6368"/>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3E1F0C54"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4828C4C9"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5F123DCA" w14:textId="77777777" w:rsidR="005F2397" w:rsidRPr="008568A7" w:rsidRDefault="005F2397" w:rsidP="005F2397">
            <w:pPr>
              <w:rPr>
                <w:rFonts w:ascii="Calibri" w:hAnsi="Calibri"/>
              </w:rPr>
            </w:pPr>
          </w:p>
        </w:tc>
      </w:tr>
      <w:tr w:rsidR="005F2397" w:rsidRPr="008568A7" w14:paraId="4CD4590A"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485ACE7" w14:textId="77777777" w:rsidR="005F2397" w:rsidRPr="008568A7" w:rsidRDefault="005F2397" w:rsidP="005F2397">
            <w:pPr>
              <w:rPr>
                <w:rFonts w:ascii="Calibri" w:hAnsi="Calibri"/>
              </w:rPr>
            </w:pPr>
            <w:r w:rsidRPr="008568A7">
              <w:rPr>
                <w:rFonts w:ascii="Calibri" w:hAnsi="Calibri"/>
              </w:rPr>
              <w:t>Receive Fixed</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1746C9BA"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11B593B4" w14:textId="77777777" w:rsidR="005F2397" w:rsidRPr="008568A7" w:rsidRDefault="005F2397" w:rsidP="005F2397">
            <w:pPr>
              <w:rPr>
                <w:rFonts w:ascii="Calibri" w:hAnsi="Calibri"/>
              </w:rPr>
            </w:pPr>
            <w:bookmarkStart w:id="6369" w:name="RANGE!E8"/>
            <w:r w:rsidRPr="008568A7">
              <w:rPr>
                <w:rFonts w:ascii="Calibri" w:hAnsi="Calibri"/>
              </w:rPr>
              <w:t>8.0%</w:t>
            </w:r>
            <w:bookmarkEnd w:id="6369"/>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7DF01D87"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7FA9CCA2"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301C6826" w14:textId="77777777" w:rsidR="005F2397" w:rsidRPr="008568A7" w:rsidRDefault="005F2397" w:rsidP="005F2397">
            <w:pPr>
              <w:rPr>
                <w:rFonts w:ascii="Calibri" w:hAnsi="Calibri"/>
              </w:rPr>
            </w:pPr>
          </w:p>
        </w:tc>
      </w:tr>
      <w:tr w:rsidR="005F2397" w:rsidRPr="008568A7" w14:paraId="07436207"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968A94E" w14:textId="41FDA18A" w:rsidR="005F2397" w:rsidRPr="008568A7" w:rsidRDefault="005F2397" w:rsidP="005F2397">
            <w:pPr>
              <w:rPr>
                <w:rFonts w:ascii="Calibri" w:hAnsi="Calibri"/>
              </w:rPr>
            </w:pPr>
            <w:r w:rsidRPr="008568A7">
              <w:rPr>
                <w:rFonts w:ascii="Calibri" w:hAnsi="Calibri"/>
              </w:rPr>
              <w:t>LIBOR</w:t>
            </w:r>
            <w:ins w:id="6370" w:author="Aleksander Hansen" w:date="2013-02-15T16:37:00Z">
              <w:r w:rsidR="008A28C4">
                <w:rPr>
                  <w:rFonts w:ascii="Calibri" w:hAnsi="Calibri"/>
                </w:rPr>
                <w:fldChar w:fldCharType="begin"/>
              </w:r>
              <w:r w:rsidR="008A28C4">
                <w:instrText xml:space="preserve"> XE "</w:instrText>
              </w:r>
            </w:ins>
            <w:ins w:id="6371" w:author="Aleksander Hansen" w:date="2013-02-10T14:20:00Z">
              <w:r w:rsidR="008A28C4">
                <w:instrText>LIBOR</w:instrText>
              </w:r>
            </w:ins>
            <w:ins w:id="6372"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 last coupon</w:t>
            </w:r>
            <w:ins w:id="6373"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6374" w:author="Aleksander Hansen" w:date="2013-02-15T17:09:00Z">
              <w:r w:rsidR="00FF184E">
                <w:instrText xml:space="preserve">" </w:instrText>
              </w:r>
              <w:r w:rsidR="00FF184E">
                <w:rPr>
                  <w:rFonts w:ascii="Calibri" w:hAnsi="Calibri"/>
                </w:rPr>
                <w:fldChar w:fldCharType="end"/>
              </w:r>
            </w:ins>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0F33D28E"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5221546C" w14:textId="77777777" w:rsidR="005F2397" w:rsidRPr="008568A7" w:rsidRDefault="005F2397" w:rsidP="005F2397">
            <w:pPr>
              <w:rPr>
                <w:rFonts w:ascii="Calibri" w:hAnsi="Calibri"/>
              </w:rPr>
            </w:pPr>
            <w:bookmarkStart w:id="6375" w:name="RANGE!E9"/>
            <w:r w:rsidRPr="008568A7">
              <w:rPr>
                <w:rFonts w:ascii="Calibri" w:hAnsi="Calibri"/>
              </w:rPr>
              <w:t>10.2%</w:t>
            </w:r>
            <w:bookmarkEnd w:id="6375"/>
          </w:p>
        </w:tc>
        <w:tc>
          <w:tcPr>
            <w:tcW w:w="4410" w:type="dxa"/>
            <w:gridSpan w:val="3"/>
            <w:tcBorders>
              <w:top w:val="nil"/>
              <w:left w:val="nil"/>
              <w:bottom w:val="nil"/>
              <w:right w:val="nil"/>
            </w:tcBorders>
            <w:shd w:val="clear" w:color="auto" w:fill="auto"/>
            <w:noWrap/>
            <w:tcMar>
              <w:top w:w="17" w:type="dxa"/>
              <w:left w:w="17" w:type="dxa"/>
              <w:bottom w:w="0" w:type="dxa"/>
              <w:right w:w="17" w:type="dxa"/>
            </w:tcMar>
            <w:vAlign w:val="bottom"/>
            <w:hideMark/>
          </w:tcPr>
          <w:p w14:paraId="63B08DF8" w14:textId="77777777" w:rsidR="005F2397" w:rsidRPr="008568A7" w:rsidRDefault="005F2397" w:rsidP="005F2397">
            <w:pPr>
              <w:rPr>
                <w:rFonts w:ascii="Calibri" w:hAnsi="Calibri"/>
              </w:rPr>
            </w:pPr>
            <w:r w:rsidRPr="008568A7">
              <w:rPr>
                <w:rFonts w:ascii="Calibri" w:hAnsi="Calibri"/>
              </w:rPr>
              <w:t xml:space="preserve"> &lt;&lt; 1st floating rate in semi-annual</w:t>
            </w:r>
          </w:p>
        </w:tc>
      </w:tr>
      <w:tr w:rsidR="005F2397" w:rsidRPr="008568A7" w14:paraId="767514A8" w14:textId="77777777" w:rsidTr="005F2397">
        <w:trPr>
          <w:trHeight w:val="164"/>
        </w:trPr>
        <w:tc>
          <w:tcPr>
            <w:tcW w:w="1993" w:type="dxa"/>
            <w:tcBorders>
              <w:top w:val="nil"/>
              <w:left w:val="nil"/>
              <w:bottom w:val="nil"/>
              <w:right w:val="nil"/>
            </w:tcBorders>
            <w:shd w:val="clear" w:color="auto" w:fill="auto"/>
            <w:noWrap/>
            <w:tcMar>
              <w:top w:w="17" w:type="dxa"/>
              <w:left w:w="17" w:type="dxa"/>
              <w:bottom w:w="0" w:type="dxa"/>
              <w:right w:w="17" w:type="dxa"/>
            </w:tcMar>
            <w:vAlign w:val="bottom"/>
            <w:hideMark/>
          </w:tcPr>
          <w:p w14:paraId="3F144E7B" w14:textId="77777777" w:rsidR="005F2397" w:rsidRPr="008568A7" w:rsidRDefault="005F2397" w:rsidP="005F2397">
            <w:pPr>
              <w:rPr>
                <w:rFonts w:ascii="Calibri" w:hAnsi="Calibri"/>
              </w:rPr>
            </w:pPr>
          </w:p>
        </w:tc>
        <w:tc>
          <w:tcPr>
            <w:tcW w:w="544" w:type="dxa"/>
            <w:tcBorders>
              <w:top w:val="nil"/>
              <w:left w:val="nil"/>
              <w:bottom w:val="nil"/>
              <w:right w:val="nil"/>
            </w:tcBorders>
            <w:shd w:val="clear" w:color="auto" w:fill="auto"/>
            <w:noWrap/>
            <w:tcMar>
              <w:top w:w="17" w:type="dxa"/>
              <w:left w:w="17" w:type="dxa"/>
              <w:bottom w:w="0" w:type="dxa"/>
              <w:right w:w="17" w:type="dxa"/>
            </w:tcMar>
            <w:vAlign w:val="bottom"/>
            <w:hideMark/>
          </w:tcPr>
          <w:p w14:paraId="09139768"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4FA438A3"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6A1DA678" w14:textId="77777777" w:rsidR="005F2397" w:rsidRPr="008568A7" w:rsidRDefault="005F2397" w:rsidP="005F2397">
            <w:pPr>
              <w:rPr>
                <w:rFonts w:ascii="Calibri" w:hAnsi="Calibri"/>
              </w:rPr>
            </w:pP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0E8840F5"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1C30B80B"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14114AF3" w14:textId="77777777" w:rsidR="005F2397" w:rsidRPr="008568A7" w:rsidRDefault="005F2397" w:rsidP="005F2397">
            <w:pPr>
              <w:rPr>
                <w:rFonts w:ascii="Calibri" w:hAnsi="Calibri"/>
              </w:rPr>
            </w:pPr>
          </w:p>
        </w:tc>
      </w:tr>
      <w:tr w:rsidR="005F2397" w:rsidRPr="008568A7" w14:paraId="7AB7E514" w14:textId="77777777" w:rsidTr="00AC0915">
        <w:trPr>
          <w:trHeight w:val="183"/>
        </w:trPr>
        <w:tc>
          <w:tcPr>
            <w:tcW w:w="2537"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4A65CB5" w14:textId="77777777" w:rsidR="005F2397" w:rsidRPr="008568A7" w:rsidRDefault="005F2397" w:rsidP="005F2397">
            <w:pPr>
              <w:rPr>
                <w:rFonts w:ascii="Calibri" w:hAnsi="Calibri"/>
              </w:rPr>
            </w:pPr>
            <w:r w:rsidRPr="008568A7">
              <w:rPr>
                <w:rFonts w:ascii="Calibri" w:hAnsi="Calibri"/>
              </w:rPr>
              <w:t>Time</w:t>
            </w:r>
          </w:p>
        </w:tc>
        <w:tc>
          <w:tcPr>
            <w:tcW w:w="126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D3F3FFA" w14:textId="77777777" w:rsidR="005F2397" w:rsidRPr="008568A7" w:rsidRDefault="005F2397" w:rsidP="005F2397">
            <w:pPr>
              <w:rPr>
                <w:rFonts w:ascii="Calibri" w:hAnsi="Calibri"/>
              </w:rPr>
            </w:pPr>
            <w:r w:rsidRPr="008568A7">
              <w:rPr>
                <w:rFonts w:ascii="Calibri" w:hAnsi="Calibri"/>
              </w:rPr>
              <w:t>0.25</w:t>
            </w:r>
          </w:p>
        </w:tc>
        <w:tc>
          <w:tcPr>
            <w:tcW w:w="135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E864ACF" w14:textId="77777777" w:rsidR="005F2397" w:rsidRPr="008568A7" w:rsidRDefault="005F2397" w:rsidP="005F2397">
            <w:pPr>
              <w:rPr>
                <w:rFonts w:ascii="Calibri" w:hAnsi="Calibri"/>
              </w:rPr>
            </w:pPr>
            <w:r w:rsidRPr="008568A7">
              <w:rPr>
                <w:rFonts w:ascii="Calibri" w:hAnsi="Calibri"/>
              </w:rPr>
              <w:t>0.75</w:t>
            </w:r>
          </w:p>
        </w:tc>
        <w:tc>
          <w:tcPr>
            <w:tcW w:w="16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0F0E41C" w14:textId="77777777" w:rsidR="005F2397" w:rsidRPr="008568A7" w:rsidRDefault="005F2397" w:rsidP="005F2397">
            <w:pPr>
              <w:rPr>
                <w:rFonts w:ascii="Calibri" w:hAnsi="Calibri"/>
              </w:rPr>
            </w:pPr>
            <w:r w:rsidRPr="008568A7">
              <w:rPr>
                <w:rFonts w:ascii="Calibri" w:hAnsi="Calibri"/>
              </w:rPr>
              <w:t>1.25</w:t>
            </w:r>
          </w:p>
        </w:tc>
        <w:tc>
          <w:tcPr>
            <w:tcW w:w="7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346BB1DB" w14:textId="77777777" w:rsidR="005F2397" w:rsidRPr="008568A7" w:rsidRDefault="005F2397" w:rsidP="005F2397">
            <w:pPr>
              <w:rPr>
                <w:rFonts w:ascii="Calibri" w:hAnsi="Calibri"/>
              </w:rPr>
            </w:pPr>
            <w:r w:rsidRPr="008568A7">
              <w:rPr>
                <w:rFonts w:ascii="Calibri" w:hAnsi="Calibri"/>
              </w:rPr>
              <w:t> </w:t>
            </w:r>
          </w:p>
        </w:tc>
        <w:tc>
          <w:tcPr>
            <w:tcW w:w="207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2292F46E" w14:textId="77777777" w:rsidR="005F2397" w:rsidRPr="008568A7" w:rsidRDefault="005F2397" w:rsidP="005F2397">
            <w:pPr>
              <w:rPr>
                <w:rFonts w:ascii="Calibri" w:hAnsi="Calibri"/>
              </w:rPr>
            </w:pPr>
            <w:r w:rsidRPr="008568A7">
              <w:rPr>
                <w:rFonts w:ascii="Calibri" w:hAnsi="Calibri"/>
              </w:rPr>
              <w:t> </w:t>
            </w:r>
          </w:p>
        </w:tc>
      </w:tr>
      <w:tr w:rsidR="005F2397" w:rsidRPr="008568A7" w14:paraId="4503A1CE"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7BDC32E6" w14:textId="2057608F" w:rsidR="005F2397" w:rsidRPr="008568A7" w:rsidRDefault="005F2397" w:rsidP="005F2397">
            <w:pPr>
              <w:rPr>
                <w:rFonts w:ascii="Calibri" w:hAnsi="Calibri"/>
              </w:rPr>
            </w:pPr>
            <w:r w:rsidRPr="008568A7">
              <w:rPr>
                <w:rFonts w:ascii="Calibri" w:hAnsi="Calibri"/>
              </w:rPr>
              <w:t>LIBOR</w:t>
            </w:r>
            <w:ins w:id="6376" w:author="Aleksander Hansen" w:date="2013-02-15T16:37:00Z">
              <w:r w:rsidR="008A28C4">
                <w:rPr>
                  <w:rFonts w:ascii="Calibri" w:hAnsi="Calibri"/>
                </w:rPr>
                <w:fldChar w:fldCharType="begin"/>
              </w:r>
              <w:r w:rsidR="008A28C4">
                <w:instrText xml:space="preserve"> XE "</w:instrText>
              </w:r>
            </w:ins>
            <w:ins w:id="6377" w:author="Aleksander Hansen" w:date="2013-02-10T14:20:00Z">
              <w:r w:rsidR="008A28C4">
                <w:instrText>LIBOR</w:instrText>
              </w:r>
            </w:ins>
            <w:ins w:id="6378" w:author="Aleksander Hansen" w:date="2013-02-15T16:37:00Z">
              <w:r w:rsidR="008A28C4">
                <w:instrText xml:space="preserve">" </w:instrText>
              </w:r>
              <w:r w:rsidR="008A28C4">
                <w:rPr>
                  <w:rFonts w:ascii="Calibri" w:hAnsi="Calibri"/>
                </w:rPr>
                <w:fldChar w:fldCharType="end"/>
              </w:r>
            </w:ins>
          </w:p>
        </w:tc>
        <w:tc>
          <w:tcPr>
            <w:tcW w:w="126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4999A91A" w14:textId="77777777" w:rsidR="005F2397" w:rsidRPr="008568A7" w:rsidRDefault="005F2397" w:rsidP="005F2397">
            <w:pPr>
              <w:rPr>
                <w:rFonts w:ascii="Calibri" w:hAnsi="Calibri"/>
              </w:rPr>
            </w:pPr>
            <w:r w:rsidRPr="008568A7">
              <w:rPr>
                <w:rFonts w:ascii="Calibri" w:hAnsi="Calibri"/>
              </w:rPr>
              <w:t>10.0%</w:t>
            </w:r>
          </w:p>
        </w:tc>
        <w:tc>
          <w:tcPr>
            <w:tcW w:w="135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26F9148D" w14:textId="77777777" w:rsidR="005F2397" w:rsidRPr="008568A7" w:rsidRDefault="005F2397" w:rsidP="005F2397">
            <w:pPr>
              <w:rPr>
                <w:rFonts w:ascii="Calibri" w:hAnsi="Calibri"/>
              </w:rPr>
            </w:pPr>
            <w:r w:rsidRPr="008568A7">
              <w:rPr>
                <w:rFonts w:ascii="Calibri" w:hAnsi="Calibri"/>
              </w:rPr>
              <w:t>10.5%</w:t>
            </w:r>
          </w:p>
        </w:tc>
        <w:tc>
          <w:tcPr>
            <w:tcW w:w="162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3C96315A" w14:textId="77777777" w:rsidR="005F2397" w:rsidRPr="008568A7" w:rsidRDefault="005F2397" w:rsidP="005F2397">
            <w:pPr>
              <w:rPr>
                <w:rFonts w:ascii="Calibri" w:hAnsi="Calibri"/>
              </w:rPr>
            </w:pPr>
            <w:r w:rsidRPr="008568A7">
              <w:rPr>
                <w:rFonts w:ascii="Calibri" w:hAnsi="Calibri"/>
              </w:rPr>
              <w:t>11.0%</w:t>
            </w: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68F01226"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5CF52E72" w14:textId="77777777" w:rsidR="005F2397" w:rsidRPr="008568A7" w:rsidRDefault="005F2397" w:rsidP="005F2397">
            <w:pPr>
              <w:rPr>
                <w:rFonts w:ascii="Calibri" w:hAnsi="Calibri"/>
              </w:rPr>
            </w:pPr>
          </w:p>
        </w:tc>
      </w:tr>
      <w:tr w:rsidR="005F2397" w:rsidRPr="008568A7" w14:paraId="368358AE" w14:textId="77777777" w:rsidTr="005F2397">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3763463C" w14:textId="5289C653" w:rsidR="005F2397" w:rsidRPr="008568A7" w:rsidRDefault="005F2397" w:rsidP="005F2397">
            <w:pPr>
              <w:rPr>
                <w:rFonts w:ascii="Calibri" w:hAnsi="Calibri"/>
              </w:rPr>
            </w:pPr>
            <w:r w:rsidRPr="008568A7">
              <w:rPr>
                <w:rFonts w:ascii="Calibri" w:hAnsi="Calibri"/>
              </w:rPr>
              <w:t>Discount Factor</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768A42EF" w14:textId="77777777" w:rsidR="005F2397" w:rsidRPr="008568A7" w:rsidRDefault="005F2397" w:rsidP="005F2397">
            <w:pPr>
              <w:rPr>
                <w:rFonts w:ascii="Calibri" w:hAnsi="Calibri"/>
              </w:rPr>
            </w:pPr>
            <w:del w:id="6379" w:author="Aleksander Hansen" w:date="2013-02-09T16:55:00Z">
              <w:r w:rsidRPr="008568A7" w:rsidDel="004F51EC">
                <w:rPr>
                  <w:rFonts w:ascii="Calibri" w:hAnsi="Calibri"/>
                </w:rPr>
                <w:delText xml:space="preserve">     </w:delText>
              </w:r>
            </w:del>
            <w:r w:rsidRPr="008568A7">
              <w:rPr>
                <w:rFonts w:ascii="Calibri" w:hAnsi="Calibri"/>
              </w:rPr>
              <w:t xml:space="preserve"> 0.975 </w:t>
            </w: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3136D48B" w14:textId="77777777" w:rsidR="005F2397" w:rsidRPr="008568A7" w:rsidRDefault="005F2397" w:rsidP="005F2397">
            <w:pPr>
              <w:rPr>
                <w:rFonts w:ascii="Calibri" w:hAnsi="Calibri"/>
              </w:rPr>
            </w:pPr>
            <w:del w:id="6380" w:author="Aleksander Hansen" w:date="2013-02-09T16:55:00Z">
              <w:r w:rsidRPr="008568A7" w:rsidDel="004F51EC">
                <w:rPr>
                  <w:rFonts w:ascii="Calibri" w:hAnsi="Calibri"/>
                </w:rPr>
                <w:delText xml:space="preserve">      </w:delText>
              </w:r>
            </w:del>
            <w:r w:rsidRPr="008568A7">
              <w:rPr>
                <w:rFonts w:ascii="Calibri" w:hAnsi="Calibri"/>
              </w:rPr>
              <w:t xml:space="preserve">0.924 </w:t>
            </w: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1F84ACF1" w14:textId="77777777" w:rsidR="005F2397" w:rsidRPr="008568A7" w:rsidRDefault="005F2397" w:rsidP="005F2397">
            <w:pPr>
              <w:rPr>
                <w:rFonts w:ascii="Calibri" w:hAnsi="Calibri"/>
              </w:rPr>
            </w:pPr>
            <w:del w:id="6381" w:author="Aleksander Hansen" w:date="2013-02-09T16:55:00Z">
              <w:r w:rsidRPr="008568A7" w:rsidDel="004F51EC">
                <w:rPr>
                  <w:rFonts w:ascii="Calibri" w:hAnsi="Calibri"/>
                </w:rPr>
                <w:delText xml:space="preserve">       </w:delText>
              </w:r>
            </w:del>
            <w:r w:rsidRPr="008568A7">
              <w:rPr>
                <w:rFonts w:ascii="Calibri" w:hAnsi="Calibri"/>
              </w:rPr>
              <w:t xml:space="preserve">0.872 </w:t>
            </w: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3FEB683A"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450A4845" w14:textId="77777777" w:rsidR="005F2397" w:rsidRPr="008568A7" w:rsidRDefault="005F2397" w:rsidP="005F2397">
            <w:pPr>
              <w:rPr>
                <w:rFonts w:ascii="Calibri" w:hAnsi="Calibri"/>
              </w:rPr>
            </w:pPr>
          </w:p>
        </w:tc>
      </w:tr>
    </w:tbl>
    <w:p w14:paraId="67EDEE57" w14:textId="738D29CA" w:rsidR="005F2397" w:rsidRPr="008568A7" w:rsidRDefault="00E81FD9" w:rsidP="005F2397">
      <w:pPr>
        <w:rPr>
          <w:rFonts w:ascii="Calibri" w:hAnsi="Calibri"/>
        </w:rPr>
      </w:pPr>
      <w:r w:rsidRPr="008568A7">
        <w:rPr>
          <w:rFonts w:ascii="Calibri" w:hAnsi="Calibri"/>
          <w:noProof/>
        </w:rPr>
        <mc:AlternateContent>
          <mc:Choice Requires="wps">
            <w:drawing>
              <wp:anchor distT="0" distB="0" distL="114300" distR="114300" simplePos="0" relativeHeight="251674112" behindDoc="0" locked="0" layoutInCell="1" allowOverlap="1" wp14:anchorId="379E5F58" wp14:editId="09891C21">
                <wp:simplePos x="0" y="0"/>
                <wp:positionH relativeFrom="column">
                  <wp:posOffset>457200</wp:posOffset>
                </wp:positionH>
                <wp:positionV relativeFrom="paragraph">
                  <wp:posOffset>6985</wp:posOffset>
                </wp:positionV>
                <wp:extent cx="4686300" cy="685800"/>
                <wp:effectExtent l="25400" t="25400" r="114300" b="101600"/>
                <wp:wrapNone/>
                <wp:docPr id="55" name="Text Box 55"/>
                <wp:cNvGraphicFramePr/>
                <a:graphic xmlns:a="http://schemas.openxmlformats.org/drawingml/2006/main">
                  <a:graphicData uri="http://schemas.microsoft.com/office/word/2010/wordprocessingShape">
                    <wps:wsp>
                      <wps:cNvSpPr txBox="1"/>
                      <wps:spPr>
                        <a:xfrm>
                          <a:off x="0" y="0"/>
                          <a:ext cx="4686300" cy="685800"/>
                        </a:xfrm>
                        <a:prstGeom prst="rect">
                          <a:avLst/>
                        </a:prstGeom>
                        <a:solidFill>
                          <a:srgbClr val="B1C2A3"/>
                        </a:solidFill>
                        <a:ln w="6350">
                          <a:no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52024C99" w14:textId="77777777" w:rsidR="003D168C" w:rsidRPr="004A0BBA" w:rsidRDefault="003D168C" w:rsidP="005F2397">
                            <w:pPr>
                              <w:jc w:val="center"/>
                              <w:rPr>
                                <w:rFonts w:ascii="Calibri" w:hAnsi="Calibri" w:cs="Calibri"/>
                                <w:b/>
                                <w:color w:val="000000" w:themeColor="text1"/>
                              </w:rPr>
                            </w:pPr>
                            <w:r>
                              <w:rPr>
                                <w:rFonts w:ascii="Calibri" w:hAnsi="Calibri" w:cs="Calibri"/>
                                <w:b/>
                                <w:color w:val="000000" w:themeColor="text1"/>
                              </w:rPr>
                              <w:t>We o</w:t>
                            </w:r>
                            <w:r w:rsidRPr="002A5804">
                              <w:rPr>
                                <w:rFonts w:ascii="Calibri" w:hAnsi="Calibri" w:cs="Calibri"/>
                                <w:b/>
                                <w:color w:val="000000" w:themeColor="text1"/>
                              </w:rPr>
                              <w:t>nly need to value one cash flow on the floating-rate side because, when the next coupon pays, the floating-rate bond must be priced at par!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47" type="#_x0000_t202" style="position:absolute;margin-left:36pt;margin-top:.55pt;width:369pt;height:5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" fillcolor="#b1c2a3" stroked="f" strokeweight=".5pt">
                <v:shadow on="t" opacity="26214f" mv:blur="50800f" origin="-.5,-.5" offset="26941emu,26941emu"/>
                <v:textbox>
                  <w:txbxContent>
                    <w:p w14:paraId="52024C99" w14:textId="77777777" w:rsidR="003D168C" w:rsidRPr="004A0BBA" w:rsidRDefault="003D168C" w:rsidP="005F2397">
                      <w:pPr>
                        <w:jc w:val="center"/>
                        <w:rPr>
                          <w:rFonts w:ascii="Calibri" w:hAnsi="Calibri" w:cs="Calibri"/>
                          <w:b/>
                          <w:color w:val="000000" w:themeColor="text1"/>
                        </w:rPr>
                      </w:pPr>
                      <w:r>
                        <w:rPr>
                          <w:rFonts w:ascii="Calibri" w:hAnsi="Calibri" w:cs="Calibri"/>
                          <w:b/>
                          <w:color w:val="000000" w:themeColor="text1"/>
                        </w:rPr>
                        <w:t>We o</w:t>
                      </w:r>
                      <w:r w:rsidRPr="002A5804">
                        <w:rPr>
                          <w:rFonts w:ascii="Calibri" w:hAnsi="Calibri" w:cs="Calibri"/>
                          <w:b/>
                          <w:color w:val="000000" w:themeColor="text1"/>
                        </w:rPr>
                        <w:t>nly need to value one cash flow on the floating-rate side because, when the next coupon pays, the floating-rate bond must be priced at par!</w:t>
                      </w:r>
                    </w:p>
                  </w:txbxContent>
                </v:textbox>
              </v:shape>
            </w:pict>
          </mc:Fallback>
        </mc:AlternateContent>
      </w:r>
    </w:p>
    <w:p w14:paraId="2DDD655C" w14:textId="77777777" w:rsidR="005F2397" w:rsidRPr="008568A7" w:rsidRDefault="005F2397" w:rsidP="005F2397">
      <w:pPr>
        <w:rPr>
          <w:rFonts w:ascii="Calibri" w:hAnsi="Calibri"/>
        </w:rPr>
      </w:pPr>
    </w:p>
    <w:p w14:paraId="21864786" w14:textId="77777777" w:rsidR="005F2397" w:rsidRPr="008568A7" w:rsidRDefault="00AC0915" w:rsidP="005F2397">
      <w:pPr>
        <w:rPr>
          <w:rFonts w:ascii="Calibri" w:hAnsi="Calibri"/>
        </w:rPr>
      </w:pPr>
      <w:r w:rsidRPr="008568A7">
        <w:rPr>
          <w:rStyle w:val="CommentReference"/>
          <w:rFonts w:ascii="Calibri" w:hAnsi="Calibri"/>
        </w:rPr>
        <w:commentReference w:id="6382"/>
      </w:r>
    </w:p>
    <w:p w14:paraId="3772B5FF" w14:textId="77777777" w:rsidR="005F2397" w:rsidRPr="008568A7" w:rsidRDefault="005F2397" w:rsidP="005F2397">
      <w:pPr>
        <w:rPr>
          <w:rFonts w:ascii="Calibri" w:hAnsi="Calibri"/>
        </w:rPr>
      </w:pPr>
    </w:p>
    <w:tbl>
      <w:tblPr>
        <w:tblW w:w="8818" w:type="dxa"/>
        <w:tblLayout w:type="fixed"/>
        <w:tblCellMar>
          <w:left w:w="0" w:type="dxa"/>
          <w:right w:w="0" w:type="dxa"/>
        </w:tblCellMar>
        <w:tblLook w:val="04A0" w:firstRow="1" w:lastRow="0" w:firstColumn="1" w:lastColumn="0" w:noHBand="0" w:noVBand="1"/>
      </w:tblPr>
      <w:tblGrid>
        <w:gridCol w:w="285"/>
        <w:gridCol w:w="270"/>
        <w:gridCol w:w="320"/>
        <w:gridCol w:w="2733"/>
        <w:gridCol w:w="988"/>
        <w:gridCol w:w="1078"/>
        <w:gridCol w:w="1437"/>
        <w:gridCol w:w="31"/>
        <w:gridCol w:w="443"/>
        <w:gridCol w:w="65"/>
        <w:gridCol w:w="1168"/>
        <w:tblGridChange w:id="6383">
          <w:tblGrid>
            <w:gridCol w:w="93"/>
            <w:gridCol w:w="192"/>
            <w:gridCol w:w="93"/>
            <w:gridCol w:w="177"/>
            <w:gridCol w:w="93"/>
            <w:gridCol w:w="320"/>
            <w:gridCol w:w="2640"/>
            <w:gridCol w:w="93"/>
            <w:gridCol w:w="895"/>
            <w:gridCol w:w="93"/>
            <w:gridCol w:w="985"/>
            <w:gridCol w:w="93"/>
            <w:gridCol w:w="1344"/>
            <w:gridCol w:w="31"/>
            <w:gridCol w:w="93"/>
            <w:gridCol w:w="350"/>
            <w:gridCol w:w="65"/>
            <w:gridCol w:w="28"/>
            <w:gridCol w:w="1140"/>
            <w:gridCol w:w="93"/>
          </w:tblGrid>
        </w:tblGridChange>
      </w:tblGrid>
      <w:tr w:rsidR="005F2397" w:rsidRPr="008568A7" w14:paraId="3AE87892"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46BCDB11" w14:textId="77777777" w:rsidR="005F2397" w:rsidRPr="008568A7" w:rsidRDefault="005F2397" w:rsidP="005F2397">
            <w:pPr>
              <w:rPr>
                <w:rFonts w:ascii="Calibri" w:hAnsi="Calibri"/>
              </w:rPr>
            </w:pPr>
          </w:p>
        </w:tc>
        <w:tc>
          <w:tcPr>
            <w:tcW w:w="3323"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62CF670" w14:textId="77777777" w:rsidR="005F2397" w:rsidRPr="008568A7" w:rsidRDefault="005F2397" w:rsidP="005F2397">
            <w:pPr>
              <w:rPr>
                <w:rFonts w:ascii="Calibri" w:hAnsi="Calibri"/>
              </w:rPr>
            </w:pPr>
            <w:r w:rsidRPr="008568A7">
              <w:rPr>
                <w:rFonts w:ascii="Calibri" w:hAnsi="Calibri"/>
              </w:rPr>
              <w:t>Time</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5F709AC" w14:textId="77777777" w:rsidR="005F2397" w:rsidRPr="008568A7" w:rsidRDefault="005F2397" w:rsidP="005F2397">
            <w:pPr>
              <w:rPr>
                <w:rFonts w:ascii="Calibri" w:hAnsi="Calibri"/>
              </w:rPr>
            </w:pPr>
            <w:r w:rsidRPr="008568A7">
              <w:rPr>
                <w:rFonts w:ascii="Calibri" w:hAnsi="Calibri"/>
              </w:rPr>
              <w:t>0.25</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13ABCF0" w14:textId="77777777" w:rsidR="005F2397" w:rsidRPr="008568A7" w:rsidRDefault="005F2397" w:rsidP="005F2397">
            <w:pPr>
              <w:rPr>
                <w:rFonts w:ascii="Calibri" w:hAnsi="Calibri"/>
              </w:rPr>
            </w:pPr>
            <w:r w:rsidRPr="008568A7">
              <w:rPr>
                <w:rFonts w:ascii="Calibri" w:hAnsi="Calibri"/>
              </w:rPr>
              <w:t>0.75</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56F1889" w14:textId="77777777" w:rsidR="005F2397" w:rsidRPr="008568A7" w:rsidRDefault="005F2397" w:rsidP="005F2397">
            <w:pPr>
              <w:rPr>
                <w:rFonts w:ascii="Calibri" w:hAnsi="Calibri"/>
              </w:rPr>
            </w:pPr>
            <w:r w:rsidRPr="008568A7">
              <w:rPr>
                <w:rFonts w:ascii="Calibri" w:hAnsi="Calibri"/>
              </w:rPr>
              <w:t>1.25</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20CEEFA"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1538B0EF" w14:textId="77777777" w:rsidR="005F2397" w:rsidRPr="008568A7" w:rsidRDefault="005F2397" w:rsidP="005F2397">
            <w:pPr>
              <w:rPr>
                <w:rFonts w:ascii="Calibri" w:hAnsi="Calibri"/>
              </w:rPr>
            </w:pPr>
            <w:r w:rsidRPr="008568A7">
              <w:rPr>
                <w:rFonts w:ascii="Calibri" w:hAnsi="Calibri"/>
              </w:rPr>
              <w:t> </w:t>
            </w:r>
          </w:p>
        </w:tc>
      </w:tr>
      <w:tr w:rsidR="005F2397" w:rsidRPr="008568A7" w14:paraId="4AD10B67"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03665847" w14:textId="77777777" w:rsidR="005F2397" w:rsidRPr="008568A7" w:rsidRDefault="005F2397" w:rsidP="005F2397">
            <w:pPr>
              <w:rPr>
                <w:rFonts w:ascii="Calibri" w:hAnsi="Calibri"/>
              </w:rPr>
            </w:pPr>
          </w:p>
        </w:tc>
        <w:tc>
          <w:tcPr>
            <w:tcW w:w="3323" w:type="dxa"/>
            <w:gridSpan w:val="3"/>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554A1A" w14:textId="356001B5" w:rsidR="005F2397" w:rsidRPr="008568A7" w:rsidRDefault="005F2397" w:rsidP="005F2397">
            <w:pPr>
              <w:rPr>
                <w:rFonts w:ascii="Calibri" w:hAnsi="Calibri"/>
              </w:rPr>
            </w:pPr>
            <w:r w:rsidRPr="008568A7">
              <w:rPr>
                <w:rFonts w:ascii="Calibri" w:hAnsi="Calibri"/>
              </w:rPr>
              <w:t>LIBOR</w:t>
            </w:r>
            <w:ins w:id="6384" w:author="Aleksander Hansen" w:date="2013-02-15T16:37:00Z">
              <w:r w:rsidR="008A28C4">
                <w:rPr>
                  <w:rFonts w:ascii="Calibri" w:hAnsi="Calibri"/>
                </w:rPr>
                <w:fldChar w:fldCharType="begin"/>
              </w:r>
              <w:r w:rsidR="008A28C4">
                <w:instrText xml:space="preserve"> XE "</w:instrText>
              </w:r>
            </w:ins>
            <w:ins w:id="6385" w:author="Aleksander Hansen" w:date="2013-02-10T14:20:00Z">
              <w:r w:rsidR="008A28C4">
                <w:instrText>LIBOR</w:instrText>
              </w:r>
            </w:ins>
            <w:ins w:id="6386" w:author="Aleksander Hansen" w:date="2013-02-15T16:37:00Z">
              <w:r w:rsidR="008A28C4">
                <w:instrText xml:space="preserve">" </w:instrText>
              </w:r>
              <w:r w:rsidR="008A28C4">
                <w:rPr>
                  <w:rFonts w:ascii="Calibri" w:hAnsi="Calibri"/>
                </w:rPr>
                <w:fldChar w:fldCharType="end"/>
              </w:r>
            </w:ins>
          </w:p>
        </w:tc>
        <w:tc>
          <w:tcPr>
            <w:tcW w:w="9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B0884A9" w14:textId="77777777" w:rsidR="005F2397" w:rsidRPr="008568A7" w:rsidRDefault="005F2397" w:rsidP="005F2397">
            <w:pPr>
              <w:rPr>
                <w:rFonts w:ascii="Calibri" w:hAnsi="Calibri"/>
              </w:rPr>
            </w:pPr>
            <w:r w:rsidRPr="008568A7">
              <w:rPr>
                <w:rFonts w:ascii="Calibri" w:hAnsi="Calibri"/>
              </w:rPr>
              <w:t>10.0%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0D63099" w14:textId="77777777" w:rsidR="005F2397" w:rsidRPr="008568A7" w:rsidRDefault="005F2397" w:rsidP="005F2397">
            <w:pPr>
              <w:rPr>
                <w:rFonts w:ascii="Calibri" w:hAnsi="Calibri"/>
              </w:rPr>
            </w:pPr>
            <w:r w:rsidRPr="008568A7">
              <w:rPr>
                <w:rFonts w:ascii="Calibri" w:hAnsi="Calibri"/>
              </w:rPr>
              <w:t>10.5%</w:t>
            </w:r>
          </w:p>
        </w:tc>
        <w:tc>
          <w:tcPr>
            <w:tcW w:w="1468"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1311F5" w14:textId="77777777" w:rsidR="005F2397" w:rsidRPr="008568A7" w:rsidRDefault="005F2397" w:rsidP="005F2397">
            <w:pPr>
              <w:rPr>
                <w:rFonts w:ascii="Calibri" w:hAnsi="Calibri"/>
              </w:rPr>
            </w:pPr>
            <w:r w:rsidRPr="008568A7">
              <w:rPr>
                <w:rFonts w:ascii="Calibri" w:hAnsi="Calibri"/>
              </w:rPr>
              <w:t>11.0%</w:t>
            </w:r>
          </w:p>
        </w:tc>
        <w:tc>
          <w:tcPr>
            <w:tcW w:w="44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AA4BC91" w14:textId="77777777" w:rsidR="005F2397" w:rsidRPr="008568A7" w:rsidRDefault="005F2397" w:rsidP="005F2397">
            <w:pPr>
              <w:rPr>
                <w:rFonts w:ascii="Calibri" w:hAnsi="Calibri"/>
              </w:rPr>
            </w:pPr>
          </w:p>
        </w:tc>
        <w:tc>
          <w:tcPr>
            <w:tcW w:w="1233"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CE2FB57" w14:textId="77777777" w:rsidR="005F2397" w:rsidRPr="008568A7" w:rsidRDefault="005F2397" w:rsidP="005F2397">
            <w:pPr>
              <w:rPr>
                <w:rFonts w:ascii="Calibri" w:hAnsi="Calibri"/>
              </w:rPr>
            </w:pPr>
          </w:p>
        </w:tc>
      </w:tr>
      <w:tr w:rsidR="005F2397" w:rsidRPr="008568A7" w14:paraId="392B2C24" w14:textId="77777777" w:rsidTr="005F2397">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50AF3D3E" w14:textId="77777777" w:rsidR="005F2397" w:rsidRPr="008568A7" w:rsidRDefault="005F2397" w:rsidP="005F2397">
            <w:pPr>
              <w:rPr>
                <w:rFonts w:ascii="Calibri" w:hAnsi="Calibri"/>
              </w:rPr>
            </w:pPr>
          </w:p>
        </w:tc>
        <w:tc>
          <w:tcPr>
            <w:tcW w:w="3323"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DCD50A8" w14:textId="77777777" w:rsidR="005F2397" w:rsidRPr="008568A7" w:rsidRDefault="005F2397" w:rsidP="005F2397">
            <w:pPr>
              <w:rPr>
                <w:rFonts w:ascii="Calibri" w:hAnsi="Calibri"/>
              </w:rPr>
            </w:pPr>
            <w:r w:rsidRPr="008568A7">
              <w:rPr>
                <w:rFonts w:ascii="Calibri" w:hAnsi="Calibri"/>
              </w:rPr>
              <w:t>Discount Factor</w:t>
            </w:r>
          </w:p>
        </w:tc>
        <w:tc>
          <w:tcPr>
            <w:tcW w:w="988" w:type="dxa"/>
            <w:tcBorders>
              <w:top w:val="nil"/>
              <w:left w:val="nil"/>
              <w:bottom w:val="nil"/>
              <w:right w:val="nil"/>
            </w:tcBorders>
            <w:shd w:val="clear" w:color="auto" w:fill="auto"/>
            <w:tcMar>
              <w:top w:w="15" w:type="dxa"/>
              <w:left w:w="15" w:type="dxa"/>
              <w:bottom w:w="0" w:type="dxa"/>
              <w:right w:w="15" w:type="dxa"/>
            </w:tcMar>
            <w:vAlign w:val="center"/>
            <w:hideMark/>
          </w:tcPr>
          <w:p w14:paraId="789C34C3" w14:textId="77777777" w:rsidR="005F2397" w:rsidRPr="008568A7" w:rsidRDefault="005F2397" w:rsidP="005F2397">
            <w:pPr>
              <w:rPr>
                <w:rFonts w:ascii="Calibri" w:hAnsi="Calibri"/>
              </w:rPr>
            </w:pPr>
            <w:r w:rsidRPr="008568A7">
              <w:rPr>
                <w:rFonts w:ascii="Calibri" w:hAnsi="Calibri"/>
              </w:rPr>
              <w:t xml:space="preserve">0.975 </w:t>
            </w:r>
          </w:p>
        </w:tc>
        <w:tc>
          <w:tcPr>
            <w:tcW w:w="1078" w:type="dxa"/>
            <w:tcBorders>
              <w:top w:val="nil"/>
              <w:left w:val="nil"/>
              <w:bottom w:val="nil"/>
              <w:right w:val="nil"/>
            </w:tcBorders>
            <w:shd w:val="clear" w:color="auto" w:fill="auto"/>
            <w:tcMar>
              <w:top w:w="15" w:type="dxa"/>
              <w:left w:w="15" w:type="dxa"/>
              <w:bottom w:w="0" w:type="dxa"/>
              <w:right w:w="15" w:type="dxa"/>
            </w:tcMar>
            <w:vAlign w:val="center"/>
            <w:hideMark/>
          </w:tcPr>
          <w:p w14:paraId="1BA1273C" w14:textId="77777777" w:rsidR="005F2397" w:rsidRPr="008568A7" w:rsidRDefault="005F2397" w:rsidP="005F2397">
            <w:pPr>
              <w:rPr>
                <w:rFonts w:ascii="Calibri" w:hAnsi="Calibri"/>
              </w:rPr>
            </w:pPr>
            <w:r w:rsidRPr="008568A7">
              <w:rPr>
                <w:rFonts w:ascii="Calibri" w:hAnsi="Calibri"/>
              </w:rPr>
              <w:t xml:space="preserve">0.924 </w:t>
            </w:r>
          </w:p>
        </w:tc>
        <w:tc>
          <w:tcPr>
            <w:tcW w:w="1468"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06AEF28" w14:textId="77777777" w:rsidR="005F2397" w:rsidRPr="008568A7" w:rsidRDefault="005F2397" w:rsidP="005F2397">
            <w:pPr>
              <w:rPr>
                <w:rFonts w:ascii="Calibri" w:hAnsi="Calibri"/>
              </w:rPr>
            </w:pPr>
            <w:r w:rsidRPr="008568A7">
              <w:rPr>
                <w:rFonts w:ascii="Calibri" w:hAnsi="Calibri"/>
              </w:rPr>
              <w:t xml:space="preserve">0.872 </w:t>
            </w:r>
          </w:p>
        </w:tc>
        <w:tc>
          <w:tcPr>
            <w:tcW w:w="443" w:type="dxa"/>
            <w:tcBorders>
              <w:top w:val="nil"/>
              <w:left w:val="nil"/>
              <w:bottom w:val="nil"/>
              <w:right w:val="nil"/>
            </w:tcBorders>
            <w:shd w:val="clear" w:color="auto" w:fill="auto"/>
            <w:tcMar>
              <w:top w:w="15" w:type="dxa"/>
              <w:left w:w="15" w:type="dxa"/>
              <w:bottom w:w="0" w:type="dxa"/>
              <w:right w:w="15" w:type="dxa"/>
            </w:tcMar>
            <w:vAlign w:val="center"/>
            <w:hideMark/>
          </w:tcPr>
          <w:p w14:paraId="71659A82" w14:textId="77777777" w:rsidR="005F2397" w:rsidRPr="008568A7" w:rsidRDefault="005F2397" w:rsidP="005F2397">
            <w:pPr>
              <w:rPr>
                <w:rFonts w:ascii="Calibri" w:hAnsi="Calibri"/>
              </w:rPr>
            </w:pPr>
          </w:p>
        </w:tc>
        <w:tc>
          <w:tcPr>
            <w:tcW w:w="1233" w:type="dxa"/>
            <w:gridSpan w:val="2"/>
            <w:tcBorders>
              <w:top w:val="nil"/>
              <w:left w:val="nil"/>
              <w:bottom w:val="nil"/>
              <w:right w:val="nil"/>
            </w:tcBorders>
            <w:shd w:val="clear" w:color="auto" w:fill="auto"/>
            <w:tcMar>
              <w:top w:w="15" w:type="dxa"/>
              <w:left w:w="15" w:type="dxa"/>
              <w:bottom w:w="0" w:type="dxa"/>
              <w:right w:w="15" w:type="dxa"/>
            </w:tcMar>
            <w:vAlign w:val="bottom"/>
            <w:hideMark/>
          </w:tcPr>
          <w:p w14:paraId="61E56A48" w14:textId="77777777" w:rsidR="005F2397" w:rsidRPr="008568A7" w:rsidRDefault="005F2397" w:rsidP="005F2397">
            <w:pPr>
              <w:rPr>
                <w:rFonts w:ascii="Calibri" w:hAnsi="Calibri"/>
              </w:rPr>
            </w:pPr>
          </w:p>
        </w:tc>
      </w:tr>
      <w:tr w:rsidR="005F2397" w:rsidRPr="008568A7" w14:paraId="2548F0BF" w14:textId="77777777" w:rsidTr="001D66B1">
        <w:trPr>
          <w:trHeight w:val="60"/>
        </w:trPr>
        <w:tc>
          <w:tcPr>
            <w:tcW w:w="285" w:type="dxa"/>
            <w:tcBorders>
              <w:top w:val="nil"/>
              <w:left w:val="nil"/>
              <w:right w:val="nil"/>
            </w:tcBorders>
            <w:shd w:val="clear" w:color="auto" w:fill="auto"/>
            <w:tcMar>
              <w:top w:w="15" w:type="dxa"/>
              <w:left w:w="15" w:type="dxa"/>
              <w:bottom w:w="0" w:type="dxa"/>
              <w:right w:w="15" w:type="dxa"/>
            </w:tcMar>
            <w:vAlign w:val="bottom"/>
            <w:hideMark/>
          </w:tcPr>
          <w:p w14:paraId="48492EB4" w14:textId="77777777" w:rsidR="005F2397" w:rsidRPr="008568A7" w:rsidRDefault="005F2397" w:rsidP="005F2397">
            <w:pPr>
              <w:rPr>
                <w:rFonts w:ascii="Calibri" w:hAnsi="Calibri"/>
              </w:rPr>
            </w:pPr>
          </w:p>
        </w:tc>
        <w:tc>
          <w:tcPr>
            <w:tcW w:w="590" w:type="dxa"/>
            <w:gridSpan w:val="2"/>
            <w:tcBorders>
              <w:top w:val="nil"/>
              <w:left w:val="nil"/>
              <w:right w:val="nil"/>
            </w:tcBorders>
            <w:shd w:val="clear" w:color="auto" w:fill="auto"/>
            <w:tcMar>
              <w:top w:w="15" w:type="dxa"/>
              <w:left w:w="15" w:type="dxa"/>
              <w:bottom w:w="0" w:type="dxa"/>
              <w:right w:w="15" w:type="dxa"/>
            </w:tcMar>
            <w:vAlign w:val="center"/>
            <w:hideMark/>
          </w:tcPr>
          <w:p w14:paraId="3A919020" w14:textId="77777777" w:rsidR="005F2397" w:rsidRPr="008568A7" w:rsidRDefault="005F2397" w:rsidP="005F2397">
            <w:pPr>
              <w:rPr>
                <w:rFonts w:ascii="Calibri" w:hAnsi="Calibri"/>
              </w:rPr>
            </w:pPr>
          </w:p>
        </w:tc>
        <w:tc>
          <w:tcPr>
            <w:tcW w:w="2733" w:type="dxa"/>
            <w:tcBorders>
              <w:top w:val="nil"/>
              <w:left w:val="nil"/>
              <w:right w:val="nil"/>
            </w:tcBorders>
            <w:shd w:val="clear" w:color="auto" w:fill="auto"/>
            <w:tcMar>
              <w:top w:w="15" w:type="dxa"/>
              <w:left w:w="15" w:type="dxa"/>
              <w:bottom w:w="0" w:type="dxa"/>
              <w:right w:w="15" w:type="dxa"/>
            </w:tcMar>
            <w:vAlign w:val="center"/>
            <w:hideMark/>
          </w:tcPr>
          <w:p w14:paraId="7D52E234" w14:textId="77777777" w:rsidR="005F2397" w:rsidRPr="008568A7" w:rsidRDefault="005F2397" w:rsidP="005F2397">
            <w:pPr>
              <w:rPr>
                <w:rFonts w:ascii="Calibri" w:hAnsi="Calibri"/>
              </w:rPr>
            </w:pPr>
          </w:p>
        </w:tc>
        <w:tc>
          <w:tcPr>
            <w:tcW w:w="988" w:type="dxa"/>
            <w:tcBorders>
              <w:top w:val="nil"/>
              <w:left w:val="nil"/>
              <w:right w:val="nil"/>
            </w:tcBorders>
            <w:shd w:val="clear" w:color="auto" w:fill="auto"/>
            <w:tcMar>
              <w:top w:w="15" w:type="dxa"/>
              <w:left w:w="15" w:type="dxa"/>
              <w:bottom w:w="0" w:type="dxa"/>
              <w:right w:w="15" w:type="dxa"/>
            </w:tcMar>
            <w:vAlign w:val="bottom"/>
            <w:hideMark/>
          </w:tcPr>
          <w:p w14:paraId="6FBCE923" w14:textId="77777777" w:rsidR="005F2397" w:rsidRPr="008568A7" w:rsidRDefault="005F2397" w:rsidP="005F2397">
            <w:pPr>
              <w:rPr>
                <w:rFonts w:ascii="Calibri" w:hAnsi="Calibri"/>
              </w:rPr>
            </w:pPr>
          </w:p>
        </w:tc>
        <w:tc>
          <w:tcPr>
            <w:tcW w:w="1078" w:type="dxa"/>
            <w:tcBorders>
              <w:top w:val="nil"/>
              <w:left w:val="nil"/>
              <w:right w:val="nil"/>
            </w:tcBorders>
            <w:shd w:val="clear" w:color="auto" w:fill="auto"/>
            <w:tcMar>
              <w:top w:w="15" w:type="dxa"/>
              <w:left w:w="15" w:type="dxa"/>
              <w:bottom w:w="0" w:type="dxa"/>
              <w:right w:w="15" w:type="dxa"/>
            </w:tcMar>
            <w:vAlign w:val="bottom"/>
            <w:hideMark/>
          </w:tcPr>
          <w:p w14:paraId="3D48D47B" w14:textId="77777777" w:rsidR="005F2397" w:rsidRPr="008568A7" w:rsidRDefault="005F2397" w:rsidP="005F2397">
            <w:pPr>
              <w:rPr>
                <w:rFonts w:ascii="Calibri" w:hAnsi="Calibri"/>
              </w:rPr>
            </w:pPr>
          </w:p>
        </w:tc>
        <w:tc>
          <w:tcPr>
            <w:tcW w:w="1468" w:type="dxa"/>
            <w:gridSpan w:val="2"/>
            <w:tcBorders>
              <w:top w:val="nil"/>
              <w:left w:val="nil"/>
              <w:right w:val="nil"/>
            </w:tcBorders>
            <w:shd w:val="clear" w:color="auto" w:fill="auto"/>
            <w:tcMar>
              <w:top w:w="15" w:type="dxa"/>
              <w:left w:w="15" w:type="dxa"/>
              <w:bottom w:w="0" w:type="dxa"/>
              <w:right w:w="15" w:type="dxa"/>
            </w:tcMar>
            <w:vAlign w:val="bottom"/>
            <w:hideMark/>
          </w:tcPr>
          <w:p w14:paraId="2E0C5AC3" w14:textId="77777777" w:rsidR="005F2397" w:rsidRPr="008568A7" w:rsidRDefault="005F2397" w:rsidP="005F2397">
            <w:pPr>
              <w:rPr>
                <w:rFonts w:ascii="Calibri" w:hAnsi="Calibri"/>
              </w:rPr>
            </w:pPr>
          </w:p>
        </w:tc>
        <w:tc>
          <w:tcPr>
            <w:tcW w:w="443" w:type="dxa"/>
            <w:tcBorders>
              <w:top w:val="nil"/>
              <w:left w:val="nil"/>
              <w:right w:val="nil"/>
            </w:tcBorders>
            <w:shd w:val="clear" w:color="auto" w:fill="auto"/>
            <w:tcMar>
              <w:top w:w="15" w:type="dxa"/>
              <w:left w:w="15" w:type="dxa"/>
              <w:bottom w:w="0" w:type="dxa"/>
              <w:right w:w="15" w:type="dxa"/>
            </w:tcMar>
            <w:vAlign w:val="bottom"/>
            <w:hideMark/>
          </w:tcPr>
          <w:p w14:paraId="2B02A9C8" w14:textId="77777777" w:rsidR="005F2397" w:rsidRPr="008568A7" w:rsidRDefault="005F2397" w:rsidP="005F2397">
            <w:pPr>
              <w:rPr>
                <w:rFonts w:ascii="Calibri" w:hAnsi="Calibri"/>
              </w:rPr>
            </w:pPr>
          </w:p>
        </w:tc>
        <w:tc>
          <w:tcPr>
            <w:tcW w:w="1233" w:type="dxa"/>
            <w:gridSpan w:val="2"/>
            <w:tcBorders>
              <w:top w:val="nil"/>
              <w:left w:val="nil"/>
              <w:right w:val="nil"/>
            </w:tcBorders>
            <w:shd w:val="clear" w:color="auto" w:fill="auto"/>
            <w:tcMar>
              <w:top w:w="15" w:type="dxa"/>
              <w:left w:w="15" w:type="dxa"/>
              <w:bottom w:w="0" w:type="dxa"/>
              <w:right w:w="15" w:type="dxa"/>
            </w:tcMar>
            <w:vAlign w:val="bottom"/>
            <w:hideMark/>
          </w:tcPr>
          <w:p w14:paraId="20382750" w14:textId="77777777" w:rsidR="005F2397" w:rsidRPr="008568A7" w:rsidRDefault="005F2397" w:rsidP="005F2397">
            <w:pPr>
              <w:rPr>
                <w:rFonts w:ascii="Calibri" w:hAnsi="Calibri"/>
              </w:rPr>
            </w:pPr>
          </w:p>
        </w:tc>
      </w:tr>
      <w:tr w:rsidR="005F2397" w:rsidRPr="008568A7" w14:paraId="18F30470" w14:textId="77777777" w:rsidTr="001D66B1">
        <w:trPr>
          <w:trHeight w:val="253"/>
        </w:trPr>
        <w:tc>
          <w:tcPr>
            <w:tcW w:w="4596" w:type="dxa"/>
            <w:gridSpan w:val="5"/>
            <w:tcBorders>
              <w:top w:val="nil"/>
              <w:left w:val="nil"/>
              <w:bottom w:val="nil"/>
              <w:right w:val="nil"/>
            </w:tcBorders>
            <w:shd w:val="clear" w:color="auto" w:fill="A2B593"/>
            <w:tcMar>
              <w:top w:w="15" w:type="dxa"/>
              <w:left w:w="15" w:type="dxa"/>
              <w:bottom w:w="0" w:type="dxa"/>
              <w:right w:w="15" w:type="dxa"/>
            </w:tcMar>
            <w:vAlign w:val="center"/>
            <w:hideMark/>
          </w:tcPr>
          <w:p w14:paraId="7A488A34" w14:textId="77777777" w:rsidR="005F2397" w:rsidRPr="008568A7" w:rsidRDefault="005F2397" w:rsidP="005F2397">
            <w:pPr>
              <w:rPr>
                <w:rFonts w:ascii="Calibri" w:hAnsi="Calibri"/>
              </w:rPr>
            </w:pPr>
            <w:r w:rsidRPr="008568A7">
              <w:rPr>
                <w:rFonts w:ascii="Calibri" w:hAnsi="Calibri"/>
              </w:rPr>
              <w:t>Value Interest Rate Swap as Two Bonds</w:t>
            </w:r>
          </w:p>
        </w:tc>
        <w:tc>
          <w:tcPr>
            <w:tcW w:w="1078" w:type="dxa"/>
            <w:tcBorders>
              <w:top w:val="nil"/>
              <w:left w:val="nil"/>
              <w:bottom w:val="nil"/>
              <w:right w:val="nil"/>
            </w:tcBorders>
            <w:shd w:val="clear" w:color="auto" w:fill="A2B593"/>
            <w:tcMar>
              <w:top w:w="15" w:type="dxa"/>
              <w:left w:w="15" w:type="dxa"/>
              <w:bottom w:w="0" w:type="dxa"/>
              <w:right w:w="15" w:type="dxa"/>
            </w:tcMar>
            <w:vAlign w:val="bottom"/>
            <w:hideMark/>
          </w:tcPr>
          <w:p w14:paraId="4BEADD48"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nil"/>
              <w:right w:val="nil"/>
            </w:tcBorders>
            <w:shd w:val="clear" w:color="auto" w:fill="A2B593"/>
            <w:tcMar>
              <w:top w:w="15" w:type="dxa"/>
              <w:left w:w="15" w:type="dxa"/>
              <w:bottom w:w="0" w:type="dxa"/>
              <w:right w:w="15" w:type="dxa"/>
            </w:tcMar>
            <w:vAlign w:val="bottom"/>
            <w:hideMark/>
          </w:tcPr>
          <w:p w14:paraId="0C37FEAF"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nil"/>
              <w:right w:val="nil"/>
            </w:tcBorders>
            <w:shd w:val="clear" w:color="auto" w:fill="A2B593"/>
            <w:tcMar>
              <w:top w:w="15" w:type="dxa"/>
              <w:left w:w="15" w:type="dxa"/>
              <w:bottom w:w="0" w:type="dxa"/>
              <w:right w:w="15" w:type="dxa"/>
            </w:tcMar>
            <w:vAlign w:val="bottom"/>
            <w:hideMark/>
          </w:tcPr>
          <w:p w14:paraId="5B3225C9"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nil"/>
              <w:right w:val="nil"/>
            </w:tcBorders>
            <w:shd w:val="clear" w:color="auto" w:fill="A2B593"/>
            <w:tcMar>
              <w:top w:w="15" w:type="dxa"/>
              <w:left w:w="15" w:type="dxa"/>
              <w:bottom w:w="0" w:type="dxa"/>
              <w:right w:w="15" w:type="dxa"/>
            </w:tcMar>
            <w:vAlign w:val="bottom"/>
            <w:hideMark/>
          </w:tcPr>
          <w:p w14:paraId="2DE08249" w14:textId="77777777" w:rsidR="005F2397" w:rsidRPr="008568A7" w:rsidRDefault="005F2397" w:rsidP="005F2397">
            <w:pPr>
              <w:rPr>
                <w:rFonts w:ascii="Calibri" w:hAnsi="Calibri"/>
              </w:rPr>
            </w:pPr>
            <w:r w:rsidRPr="008568A7">
              <w:rPr>
                <w:rFonts w:ascii="Calibri" w:hAnsi="Calibri"/>
              </w:rPr>
              <w:t> </w:t>
            </w:r>
          </w:p>
        </w:tc>
      </w:tr>
      <w:tr w:rsidR="005F2397" w:rsidRPr="008568A7" w14:paraId="6AE70814" w14:textId="77777777" w:rsidTr="00404D42">
        <w:tblPrEx>
          <w:tblW w:w="8818" w:type="dxa"/>
          <w:tblLayout w:type="fixed"/>
          <w:tblCellMar>
            <w:left w:w="0" w:type="dxa"/>
            <w:right w:w="0" w:type="dxa"/>
          </w:tblCellMar>
          <w:tblPrExChange w:id="6387" w:author="Aleksander Hansen" w:date="2013-02-09T17:06:00Z">
            <w:tblPrEx>
              <w:tblW w:w="8818" w:type="dxa"/>
              <w:tblLayout w:type="fixed"/>
              <w:tblCellMar>
                <w:left w:w="0" w:type="dxa"/>
                <w:right w:w="0" w:type="dxa"/>
              </w:tblCellMar>
            </w:tblPrEx>
          </w:tblPrExChange>
        </w:tblPrEx>
        <w:trPr>
          <w:trHeight w:val="253"/>
          <w:trPrChange w:id="6388" w:author="Aleksander Hansen" w:date="2013-02-09T17:06:00Z">
            <w:trPr>
              <w:gridAfter w:val="0"/>
              <w:trHeight w:val="253"/>
            </w:trPr>
          </w:trPrChange>
        </w:trPr>
        <w:tc>
          <w:tcPr>
            <w:tcW w:w="285" w:type="dxa"/>
            <w:tcBorders>
              <w:top w:val="nil"/>
              <w:left w:val="nil"/>
              <w:right w:val="nil"/>
            </w:tcBorders>
            <w:shd w:val="clear" w:color="auto" w:fill="auto"/>
            <w:tcMar>
              <w:top w:w="15" w:type="dxa"/>
              <w:left w:w="15" w:type="dxa"/>
              <w:bottom w:w="0" w:type="dxa"/>
              <w:right w:w="15" w:type="dxa"/>
            </w:tcMar>
            <w:vAlign w:val="bottom"/>
            <w:hideMark/>
            <w:tcPrChange w:id="6389" w:author="Aleksander Hansen" w:date="2013-02-09T17:06:00Z">
              <w:tcPr>
                <w:tcW w:w="285"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3DFDEEF7" w14:textId="77777777" w:rsidR="005F2397" w:rsidRPr="008568A7" w:rsidRDefault="005F2397" w:rsidP="005F2397">
            <w:pPr>
              <w:rPr>
                <w:rFonts w:ascii="Calibri" w:hAnsi="Calibri"/>
              </w:rPr>
            </w:pPr>
          </w:p>
        </w:tc>
        <w:tc>
          <w:tcPr>
            <w:tcW w:w="3323"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6390" w:author="Aleksander Hansen" w:date="2013-02-09T17:06:00Z">
              <w:tcPr>
                <w:tcW w:w="3323" w:type="dxa"/>
                <w:gridSpan w:val="5"/>
                <w:tcBorders>
                  <w:top w:val="nil"/>
                  <w:left w:val="nil"/>
                  <w:right w:val="nil"/>
                </w:tcBorders>
                <w:shd w:val="clear" w:color="auto" w:fill="auto"/>
                <w:tcMar>
                  <w:top w:w="15" w:type="dxa"/>
                  <w:left w:w="15" w:type="dxa"/>
                  <w:bottom w:w="0" w:type="dxa"/>
                  <w:right w:w="15" w:type="dxa"/>
                </w:tcMar>
                <w:vAlign w:val="center"/>
                <w:hideMark/>
              </w:tcPr>
            </w:tcPrChange>
          </w:tcPr>
          <w:p w14:paraId="51C54F00" w14:textId="77777777" w:rsidR="005F2397" w:rsidRPr="008568A7" w:rsidRDefault="005F2397" w:rsidP="005F2397">
            <w:pPr>
              <w:rPr>
                <w:rFonts w:ascii="Calibri" w:hAnsi="Calibri"/>
              </w:rPr>
            </w:pPr>
            <w:r w:rsidRPr="008568A7">
              <w:rPr>
                <w:rFonts w:ascii="Calibri" w:hAnsi="Calibri"/>
              </w:rPr>
              <w:t>Floating Cash Flows</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6391" w:author="Aleksander Hansen" w:date="2013-02-09T17:06:00Z">
              <w:tcPr>
                <w:tcW w:w="98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1974819A" w14:textId="77777777" w:rsidR="005F2397" w:rsidRPr="008568A7" w:rsidRDefault="005F2397" w:rsidP="005F2397">
            <w:pPr>
              <w:rPr>
                <w:rFonts w:ascii="Calibri" w:hAnsi="Calibri"/>
              </w:rPr>
            </w:pPr>
            <w:r w:rsidRPr="008568A7">
              <w:rPr>
                <w:rFonts w:ascii="Calibri" w:hAnsi="Calibri"/>
              </w:rPr>
              <w:t> </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6392" w:author="Aleksander Hansen" w:date="2013-02-09T17:06:00Z">
              <w:tcPr>
                <w:tcW w:w="107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259CB92E"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6393" w:author="Aleksander Hansen" w:date="2013-02-09T17:06:00Z">
              <w:tcPr>
                <w:tcW w:w="1468"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0878D116"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6394" w:author="Aleksander Hansen" w:date="2013-02-09T17:06:00Z">
              <w:tcPr>
                <w:tcW w:w="44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1DF9F563"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6395" w:author="Aleksander Hansen" w:date="2013-02-09T17:06:00Z">
              <w:tcPr>
                <w:tcW w:w="1233"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194799E1" w14:textId="77777777" w:rsidR="005F2397" w:rsidRPr="008568A7" w:rsidRDefault="005F2397" w:rsidP="005F2397">
            <w:pPr>
              <w:rPr>
                <w:rFonts w:ascii="Calibri" w:hAnsi="Calibri"/>
              </w:rPr>
            </w:pPr>
            <w:r w:rsidRPr="008568A7">
              <w:rPr>
                <w:rFonts w:ascii="Calibri" w:hAnsi="Calibri"/>
              </w:rPr>
              <w:t> </w:t>
            </w:r>
          </w:p>
        </w:tc>
      </w:tr>
      <w:tr w:rsidR="005F2397" w:rsidRPr="008568A7" w14:paraId="6C799165" w14:textId="77777777" w:rsidTr="00AC0915">
        <w:trPr>
          <w:trHeight w:val="253"/>
        </w:trPr>
        <w:tc>
          <w:tcPr>
            <w:tcW w:w="285" w:type="dxa"/>
            <w:tcBorders>
              <w:left w:val="nil"/>
              <w:bottom w:val="nil"/>
              <w:right w:val="nil"/>
            </w:tcBorders>
            <w:shd w:val="clear" w:color="auto" w:fill="auto"/>
            <w:tcMar>
              <w:top w:w="15" w:type="dxa"/>
              <w:left w:w="15" w:type="dxa"/>
              <w:bottom w:w="0" w:type="dxa"/>
              <w:right w:w="15" w:type="dxa"/>
            </w:tcMar>
            <w:vAlign w:val="bottom"/>
            <w:hideMark/>
          </w:tcPr>
          <w:p w14:paraId="3C2DE213" w14:textId="77777777" w:rsidR="005F2397" w:rsidRPr="008568A7" w:rsidRDefault="005F2397" w:rsidP="005F2397">
            <w:pPr>
              <w:rPr>
                <w:rFonts w:ascii="Calibri" w:hAnsi="Calibri"/>
              </w:rPr>
            </w:pPr>
          </w:p>
        </w:tc>
        <w:tc>
          <w:tcPr>
            <w:tcW w:w="270" w:type="dxa"/>
            <w:tcBorders>
              <w:left w:val="nil"/>
              <w:bottom w:val="nil"/>
              <w:right w:val="nil"/>
            </w:tcBorders>
            <w:shd w:val="clear" w:color="auto" w:fill="auto"/>
            <w:tcMar>
              <w:top w:w="15" w:type="dxa"/>
              <w:left w:w="15" w:type="dxa"/>
              <w:bottom w:w="0" w:type="dxa"/>
              <w:right w:w="15" w:type="dxa"/>
            </w:tcMar>
            <w:vAlign w:val="center"/>
            <w:hideMark/>
          </w:tcPr>
          <w:p w14:paraId="4746C1A7" w14:textId="77777777" w:rsidR="005F2397" w:rsidRPr="008568A7" w:rsidRDefault="005F2397" w:rsidP="005F2397">
            <w:pPr>
              <w:rPr>
                <w:rFonts w:ascii="Calibri" w:hAnsi="Calibri"/>
              </w:rPr>
            </w:pPr>
          </w:p>
        </w:tc>
        <w:tc>
          <w:tcPr>
            <w:tcW w:w="3053" w:type="dxa"/>
            <w:gridSpan w:val="2"/>
            <w:tcBorders>
              <w:left w:val="nil"/>
              <w:bottom w:val="nil"/>
              <w:right w:val="nil"/>
            </w:tcBorders>
            <w:shd w:val="clear" w:color="auto" w:fill="auto"/>
            <w:tcMar>
              <w:top w:w="15" w:type="dxa"/>
              <w:left w:w="15" w:type="dxa"/>
              <w:bottom w:w="0" w:type="dxa"/>
              <w:right w:w="15" w:type="dxa"/>
            </w:tcMar>
            <w:vAlign w:val="center"/>
            <w:hideMark/>
          </w:tcPr>
          <w:p w14:paraId="007FF9D7" w14:textId="77777777" w:rsidR="005F2397" w:rsidRPr="008568A7" w:rsidRDefault="005F2397" w:rsidP="005F2397">
            <w:pPr>
              <w:rPr>
                <w:rFonts w:ascii="Calibri" w:hAnsi="Calibri"/>
              </w:rPr>
            </w:pPr>
            <w:r w:rsidRPr="008568A7">
              <w:rPr>
                <w:rFonts w:ascii="Calibri" w:hAnsi="Calibri"/>
              </w:rPr>
              <w:t>Future value (FV)</w:t>
            </w:r>
          </w:p>
        </w:tc>
        <w:tc>
          <w:tcPr>
            <w:tcW w:w="988" w:type="dxa"/>
            <w:tcBorders>
              <w:left w:val="nil"/>
              <w:bottom w:val="nil"/>
              <w:right w:val="nil"/>
            </w:tcBorders>
            <w:shd w:val="clear" w:color="auto" w:fill="auto"/>
            <w:tcMar>
              <w:top w:w="15" w:type="dxa"/>
              <w:left w:w="15" w:type="dxa"/>
              <w:bottom w:w="0" w:type="dxa"/>
              <w:right w:w="15" w:type="dxa"/>
            </w:tcMar>
            <w:vAlign w:val="center"/>
            <w:hideMark/>
          </w:tcPr>
          <w:p w14:paraId="48A05C3C" w14:textId="77777777" w:rsidR="005F2397" w:rsidRPr="008568A7" w:rsidRDefault="005F2397" w:rsidP="005F2397">
            <w:pPr>
              <w:rPr>
                <w:rFonts w:ascii="Calibri" w:hAnsi="Calibri"/>
              </w:rPr>
            </w:pPr>
            <w:r w:rsidRPr="008568A7">
              <w:rPr>
                <w:rFonts w:ascii="Calibri" w:hAnsi="Calibri"/>
              </w:rPr>
              <w:t>$105.10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AFF4D4D" w14:textId="77777777" w:rsidR="005F2397" w:rsidRPr="008568A7" w:rsidRDefault="005F2397" w:rsidP="005F2397">
            <w:pPr>
              <w:rPr>
                <w:rFonts w:ascii="Calibri" w:hAnsi="Calibri"/>
              </w:rPr>
            </w:pPr>
          </w:p>
        </w:tc>
        <w:tc>
          <w:tcPr>
            <w:tcW w:w="1468"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F4570AB" w14:textId="77777777" w:rsidR="005F2397" w:rsidRPr="008568A7" w:rsidRDefault="005F2397" w:rsidP="005F2397">
            <w:pPr>
              <w:rPr>
                <w:rFonts w:ascii="Calibri" w:hAnsi="Calibri"/>
              </w:rPr>
            </w:pPr>
          </w:p>
        </w:tc>
        <w:tc>
          <w:tcPr>
            <w:tcW w:w="44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60026F6" w14:textId="77777777" w:rsidR="005F2397" w:rsidRPr="008568A7" w:rsidRDefault="005F2397" w:rsidP="005F2397">
            <w:pPr>
              <w:rPr>
                <w:rFonts w:ascii="Calibri" w:hAnsi="Calibri"/>
              </w:rPr>
            </w:pPr>
          </w:p>
        </w:tc>
        <w:tc>
          <w:tcPr>
            <w:tcW w:w="1233"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EE39937" w14:textId="77777777" w:rsidR="005F2397" w:rsidRPr="008568A7" w:rsidRDefault="005F2397" w:rsidP="005F2397">
            <w:pPr>
              <w:rPr>
                <w:rFonts w:ascii="Calibri" w:hAnsi="Calibri"/>
              </w:rPr>
            </w:pPr>
          </w:p>
        </w:tc>
      </w:tr>
      <w:tr w:rsidR="005F2397" w:rsidRPr="008568A7" w14:paraId="5AB27B1B" w14:textId="77777777" w:rsidTr="00404D42">
        <w:tblPrEx>
          <w:tblW w:w="8818" w:type="dxa"/>
          <w:tblLayout w:type="fixed"/>
          <w:tblCellMar>
            <w:left w:w="0" w:type="dxa"/>
            <w:right w:w="0" w:type="dxa"/>
          </w:tblCellMar>
          <w:tblPrExChange w:id="6396" w:author="Aleksander Hansen" w:date="2013-02-09T17:07:00Z">
            <w:tblPrEx>
              <w:tblW w:w="8818" w:type="dxa"/>
              <w:tblLayout w:type="fixed"/>
              <w:tblCellMar>
                <w:left w:w="0" w:type="dxa"/>
                <w:right w:w="0" w:type="dxa"/>
              </w:tblCellMar>
            </w:tblPrEx>
          </w:tblPrExChange>
        </w:tblPrEx>
        <w:trPr>
          <w:trHeight w:val="253"/>
          <w:trPrChange w:id="6397" w:author="Aleksander Hansen" w:date="2013-02-09T17:07:00Z">
            <w:trPr>
              <w:gridAfter w:val="0"/>
              <w:trHeight w:val="253"/>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6398" w:author="Aleksander Hansen" w:date="2013-02-09T17:07: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ECBB54C" w14:textId="77777777" w:rsidR="005F2397" w:rsidRPr="008568A7" w:rsidRDefault="005F2397" w:rsidP="005F2397">
            <w:pPr>
              <w:rPr>
                <w:rFonts w:ascii="Calibri" w:hAnsi="Calibri"/>
              </w:rPr>
            </w:pPr>
          </w:p>
        </w:tc>
        <w:tc>
          <w:tcPr>
            <w:tcW w:w="270" w:type="dxa"/>
            <w:tcBorders>
              <w:top w:val="nil"/>
              <w:left w:val="nil"/>
              <w:right w:val="nil"/>
            </w:tcBorders>
            <w:shd w:val="clear" w:color="auto" w:fill="auto"/>
            <w:tcMar>
              <w:top w:w="15" w:type="dxa"/>
              <w:left w:w="15" w:type="dxa"/>
              <w:bottom w:w="0" w:type="dxa"/>
              <w:right w:w="15" w:type="dxa"/>
            </w:tcMar>
            <w:vAlign w:val="center"/>
            <w:hideMark/>
            <w:tcPrChange w:id="6399" w:author="Aleksander Hansen" w:date="2013-02-09T17:07:00Z">
              <w:tcPr>
                <w:tcW w:w="270"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37F6E3C6" w14:textId="77777777" w:rsidR="005F2397" w:rsidRPr="008568A7" w:rsidRDefault="005F2397" w:rsidP="005F2397">
            <w:pPr>
              <w:rPr>
                <w:rFonts w:ascii="Calibri" w:hAnsi="Calibri"/>
              </w:rPr>
            </w:pPr>
          </w:p>
        </w:tc>
        <w:tc>
          <w:tcPr>
            <w:tcW w:w="3053" w:type="dxa"/>
            <w:gridSpan w:val="2"/>
            <w:tcBorders>
              <w:top w:val="nil"/>
              <w:left w:val="nil"/>
              <w:right w:val="nil"/>
            </w:tcBorders>
            <w:shd w:val="clear" w:color="auto" w:fill="auto"/>
            <w:tcMar>
              <w:top w:w="15" w:type="dxa"/>
              <w:left w:w="15" w:type="dxa"/>
              <w:bottom w:w="0" w:type="dxa"/>
              <w:right w:w="15" w:type="dxa"/>
            </w:tcMar>
            <w:vAlign w:val="center"/>
            <w:hideMark/>
            <w:tcPrChange w:id="6400" w:author="Aleksander Hansen" w:date="2013-02-09T17:07:00Z">
              <w:tcPr>
                <w:tcW w:w="3053" w:type="dxa"/>
                <w:gridSpan w:val="3"/>
                <w:tcBorders>
                  <w:top w:val="nil"/>
                  <w:left w:val="nil"/>
                  <w:right w:val="nil"/>
                </w:tcBorders>
                <w:shd w:val="clear" w:color="auto" w:fill="auto"/>
                <w:tcMar>
                  <w:top w:w="15" w:type="dxa"/>
                  <w:left w:w="15" w:type="dxa"/>
                  <w:bottom w:w="0" w:type="dxa"/>
                  <w:right w:w="15" w:type="dxa"/>
                </w:tcMar>
                <w:vAlign w:val="center"/>
                <w:hideMark/>
              </w:tcPr>
            </w:tcPrChange>
          </w:tcPr>
          <w:p w14:paraId="158D017E" w14:textId="77777777" w:rsidR="005F2397" w:rsidRPr="008568A7" w:rsidRDefault="005F2397" w:rsidP="005F2397">
            <w:pPr>
              <w:rPr>
                <w:rFonts w:ascii="Calibri" w:hAnsi="Calibri"/>
              </w:rPr>
            </w:pPr>
            <w:r w:rsidRPr="008568A7">
              <w:rPr>
                <w:rFonts w:ascii="Calibri" w:hAnsi="Calibri"/>
              </w:rPr>
              <w:t>Present value (PV)</w:t>
            </w:r>
          </w:p>
        </w:tc>
        <w:tc>
          <w:tcPr>
            <w:tcW w:w="988" w:type="dxa"/>
            <w:tcBorders>
              <w:top w:val="nil"/>
              <w:left w:val="nil"/>
              <w:right w:val="nil"/>
            </w:tcBorders>
            <w:shd w:val="clear" w:color="auto" w:fill="auto"/>
            <w:tcMar>
              <w:top w:w="15" w:type="dxa"/>
              <w:left w:w="15" w:type="dxa"/>
              <w:bottom w:w="0" w:type="dxa"/>
              <w:right w:w="15" w:type="dxa"/>
            </w:tcMar>
            <w:vAlign w:val="center"/>
            <w:hideMark/>
            <w:tcPrChange w:id="6401" w:author="Aleksander Hansen" w:date="2013-02-09T17:07:00Z">
              <w:tcPr>
                <w:tcW w:w="98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5D7EFB17" w14:textId="77777777" w:rsidR="005F2397" w:rsidRPr="008568A7" w:rsidRDefault="005F2397" w:rsidP="005F2397">
            <w:pPr>
              <w:rPr>
                <w:rFonts w:ascii="Calibri" w:hAnsi="Calibri"/>
              </w:rPr>
            </w:pPr>
            <w:r w:rsidRPr="008568A7">
              <w:rPr>
                <w:rFonts w:ascii="Calibri" w:hAnsi="Calibri"/>
              </w:rPr>
              <w:t>$102.51</w:t>
            </w:r>
          </w:p>
        </w:tc>
        <w:tc>
          <w:tcPr>
            <w:tcW w:w="1078" w:type="dxa"/>
            <w:tcBorders>
              <w:top w:val="nil"/>
              <w:left w:val="nil"/>
              <w:right w:val="nil"/>
            </w:tcBorders>
            <w:shd w:val="clear" w:color="auto" w:fill="auto"/>
            <w:tcMar>
              <w:top w:w="15" w:type="dxa"/>
              <w:left w:w="15" w:type="dxa"/>
              <w:bottom w:w="0" w:type="dxa"/>
              <w:right w:w="15" w:type="dxa"/>
            </w:tcMar>
            <w:vAlign w:val="center"/>
            <w:hideMark/>
            <w:tcPrChange w:id="6402" w:author="Aleksander Hansen" w:date="2013-02-09T17:07:00Z">
              <w:tcPr>
                <w:tcW w:w="107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6B7383A9" w14:textId="77777777" w:rsidR="005F2397" w:rsidRPr="008568A7" w:rsidRDefault="005F2397" w:rsidP="005F2397">
            <w:pPr>
              <w:rPr>
                <w:rFonts w:ascii="Calibri" w:hAnsi="Calibri"/>
              </w:rPr>
            </w:pPr>
          </w:p>
        </w:tc>
        <w:tc>
          <w:tcPr>
            <w:tcW w:w="1468" w:type="dxa"/>
            <w:gridSpan w:val="2"/>
            <w:tcBorders>
              <w:top w:val="nil"/>
              <w:left w:val="nil"/>
              <w:right w:val="nil"/>
            </w:tcBorders>
            <w:shd w:val="clear" w:color="auto" w:fill="auto"/>
            <w:tcMar>
              <w:top w:w="15" w:type="dxa"/>
              <w:left w:w="15" w:type="dxa"/>
              <w:bottom w:w="0" w:type="dxa"/>
              <w:right w:w="15" w:type="dxa"/>
            </w:tcMar>
            <w:vAlign w:val="center"/>
            <w:hideMark/>
            <w:tcPrChange w:id="6403" w:author="Aleksander Hansen" w:date="2013-02-09T17:07:00Z">
              <w:tcPr>
                <w:tcW w:w="1468" w:type="dxa"/>
                <w:gridSpan w:val="3"/>
                <w:tcBorders>
                  <w:top w:val="nil"/>
                  <w:left w:val="nil"/>
                  <w:right w:val="nil"/>
                </w:tcBorders>
                <w:shd w:val="clear" w:color="auto" w:fill="auto"/>
                <w:tcMar>
                  <w:top w:w="15" w:type="dxa"/>
                  <w:left w:w="15" w:type="dxa"/>
                  <w:bottom w:w="0" w:type="dxa"/>
                  <w:right w:w="15" w:type="dxa"/>
                </w:tcMar>
                <w:vAlign w:val="center"/>
                <w:hideMark/>
              </w:tcPr>
            </w:tcPrChange>
          </w:tcPr>
          <w:p w14:paraId="498ED039" w14:textId="77777777" w:rsidR="005F2397" w:rsidRPr="008568A7" w:rsidRDefault="005F2397" w:rsidP="005F2397">
            <w:pPr>
              <w:rPr>
                <w:rFonts w:ascii="Calibri" w:hAnsi="Calibri"/>
              </w:rPr>
            </w:pPr>
          </w:p>
        </w:tc>
        <w:tc>
          <w:tcPr>
            <w:tcW w:w="443" w:type="dxa"/>
            <w:tcBorders>
              <w:top w:val="nil"/>
              <w:left w:val="nil"/>
              <w:right w:val="nil"/>
            </w:tcBorders>
            <w:shd w:val="clear" w:color="auto" w:fill="auto"/>
            <w:tcMar>
              <w:top w:w="15" w:type="dxa"/>
              <w:left w:w="15" w:type="dxa"/>
              <w:bottom w:w="0" w:type="dxa"/>
              <w:right w:w="15" w:type="dxa"/>
            </w:tcMar>
            <w:vAlign w:val="center"/>
            <w:hideMark/>
            <w:tcPrChange w:id="6404" w:author="Aleksander Hansen" w:date="2013-02-09T17:07:00Z">
              <w:tcPr>
                <w:tcW w:w="443"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06D6EEDB" w14:textId="77777777" w:rsidR="005F2397" w:rsidRPr="008568A7" w:rsidRDefault="005F2397" w:rsidP="005F2397">
            <w:pPr>
              <w:rPr>
                <w:rFonts w:ascii="Calibri" w:hAnsi="Calibri"/>
              </w:rPr>
            </w:pPr>
          </w:p>
        </w:tc>
        <w:tc>
          <w:tcPr>
            <w:tcW w:w="1233" w:type="dxa"/>
            <w:gridSpan w:val="2"/>
            <w:tcBorders>
              <w:top w:val="nil"/>
              <w:left w:val="nil"/>
              <w:right w:val="nil"/>
            </w:tcBorders>
            <w:shd w:val="clear" w:color="auto" w:fill="auto"/>
            <w:tcMar>
              <w:top w:w="15" w:type="dxa"/>
              <w:left w:w="15" w:type="dxa"/>
              <w:bottom w:w="0" w:type="dxa"/>
              <w:right w:w="15" w:type="dxa"/>
            </w:tcMar>
            <w:vAlign w:val="center"/>
            <w:hideMark/>
            <w:tcPrChange w:id="6405" w:author="Aleksander Hansen" w:date="2013-02-09T17:07:00Z">
              <w:tcPr>
                <w:tcW w:w="1233" w:type="dxa"/>
                <w:gridSpan w:val="3"/>
                <w:tcBorders>
                  <w:top w:val="nil"/>
                  <w:left w:val="nil"/>
                  <w:right w:val="nil"/>
                </w:tcBorders>
                <w:shd w:val="clear" w:color="auto" w:fill="auto"/>
                <w:tcMar>
                  <w:top w:w="15" w:type="dxa"/>
                  <w:left w:w="15" w:type="dxa"/>
                  <w:bottom w:w="0" w:type="dxa"/>
                  <w:right w:w="15" w:type="dxa"/>
                </w:tcMar>
                <w:vAlign w:val="center"/>
                <w:hideMark/>
              </w:tcPr>
            </w:tcPrChange>
          </w:tcPr>
          <w:p w14:paraId="7E95FA5B" w14:textId="77777777" w:rsidR="005F2397" w:rsidRPr="008568A7" w:rsidRDefault="005F2397" w:rsidP="005F2397">
            <w:pPr>
              <w:rPr>
                <w:rFonts w:ascii="Calibri" w:hAnsi="Calibri"/>
              </w:rPr>
            </w:pPr>
            <w:r w:rsidRPr="008568A7">
              <w:rPr>
                <w:rFonts w:ascii="Calibri" w:hAnsi="Calibri"/>
              </w:rPr>
              <w:t>$102.51</w:t>
            </w:r>
          </w:p>
        </w:tc>
      </w:tr>
      <w:tr w:rsidR="005F2397" w:rsidRPr="008568A7" w14:paraId="23DFBCB7" w14:textId="77777777" w:rsidTr="00404D42">
        <w:tblPrEx>
          <w:tblW w:w="8818" w:type="dxa"/>
          <w:tblLayout w:type="fixed"/>
          <w:tblCellMar>
            <w:left w:w="0" w:type="dxa"/>
            <w:right w:w="0" w:type="dxa"/>
          </w:tblCellMar>
          <w:tblPrExChange w:id="6406" w:author="Aleksander Hansen" w:date="2013-02-09T17:07:00Z">
            <w:tblPrEx>
              <w:tblW w:w="8818" w:type="dxa"/>
              <w:tblLayout w:type="fixed"/>
              <w:tblCellMar>
                <w:left w:w="0" w:type="dxa"/>
                <w:right w:w="0" w:type="dxa"/>
              </w:tblCellMar>
            </w:tblPrEx>
          </w:tblPrExChange>
        </w:tblPrEx>
        <w:trPr>
          <w:trHeight w:val="265"/>
          <w:trPrChange w:id="6407" w:author="Aleksander Hansen" w:date="2013-02-09T17:07:00Z">
            <w:trPr>
              <w:gridAfter w:val="0"/>
              <w:trHeight w:val="265"/>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6408" w:author="Aleksander Hansen" w:date="2013-02-09T17:07: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C299301" w14:textId="77777777" w:rsidR="005F2397" w:rsidRPr="008568A7" w:rsidRDefault="005F2397" w:rsidP="005F2397">
            <w:pPr>
              <w:rPr>
                <w:rFonts w:ascii="Calibri" w:hAnsi="Calibri"/>
              </w:rPr>
            </w:pPr>
          </w:p>
        </w:tc>
        <w:tc>
          <w:tcPr>
            <w:tcW w:w="3323" w:type="dxa"/>
            <w:gridSpan w:val="3"/>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6409" w:author="Aleksander Hansen" w:date="2013-02-09T17:07:00Z">
              <w:tcPr>
                <w:tcW w:w="3323" w:type="dxa"/>
                <w:gridSpan w:val="5"/>
                <w:tcBorders>
                  <w:top w:val="nil"/>
                  <w:left w:val="nil"/>
                  <w:right w:val="nil"/>
                </w:tcBorders>
                <w:shd w:val="clear" w:color="auto" w:fill="auto"/>
                <w:tcMar>
                  <w:top w:w="15" w:type="dxa"/>
                  <w:left w:w="15" w:type="dxa"/>
                  <w:bottom w:w="0" w:type="dxa"/>
                  <w:right w:w="15" w:type="dxa"/>
                </w:tcMar>
                <w:vAlign w:val="bottom"/>
                <w:hideMark/>
              </w:tcPr>
            </w:tcPrChange>
          </w:tcPr>
          <w:p w14:paraId="31F938D3" w14:textId="77777777" w:rsidR="005F2397" w:rsidRPr="008568A7" w:rsidRDefault="005F2397" w:rsidP="005F2397">
            <w:pPr>
              <w:rPr>
                <w:rFonts w:ascii="Calibri" w:hAnsi="Calibri"/>
              </w:rPr>
            </w:pPr>
            <w:r w:rsidRPr="008568A7">
              <w:rPr>
                <w:rFonts w:ascii="Calibri" w:hAnsi="Calibri"/>
              </w:rPr>
              <w:t>Fixed Cash Flows</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6410" w:author="Aleksander Hansen" w:date="2013-02-09T17:07:00Z">
              <w:tcPr>
                <w:tcW w:w="988"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4105B79E" w14:textId="77777777" w:rsidR="005F2397" w:rsidRPr="008568A7" w:rsidRDefault="005F2397" w:rsidP="005F2397">
            <w:pPr>
              <w:rPr>
                <w:rFonts w:ascii="Calibri" w:hAnsi="Calibri"/>
              </w:rPr>
            </w:pPr>
            <w:r w:rsidRPr="008568A7">
              <w:rPr>
                <w:rFonts w:ascii="Calibri" w:hAnsi="Calibri"/>
              </w:rPr>
              <w:t> </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6411" w:author="Aleksander Hansen" w:date="2013-02-09T17:07:00Z">
              <w:tcPr>
                <w:tcW w:w="1078"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1361EE62"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6412" w:author="Aleksander Hansen" w:date="2013-02-09T17:07:00Z">
              <w:tcPr>
                <w:tcW w:w="1468" w:type="dxa"/>
                <w:gridSpan w:val="3"/>
                <w:tcBorders>
                  <w:top w:val="nil"/>
                  <w:left w:val="nil"/>
                  <w:right w:val="nil"/>
                </w:tcBorders>
                <w:shd w:val="clear" w:color="auto" w:fill="auto"/>
                <w:tcMar>
                  <w:top w:w="15" w:type="dxa"/>
                  <w:left w:w="15" w:type="dxa"/>
                  <w:bottom w:w="0" w:type="dxa"/>
                  <w:right w:w="15" w:type="dxa"/>
                </w:tcMar>
                <w:vAlign w:val="bottom"/>
                <w:hideMark/>
              </w:tcPr>
            </w:tcPrChange>
          </w:tcPr>
          <w:p w14:paraId="2F02F21B"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6413" w:author="Aleksander Hansen" w:date="2013-02-09T17:07:00Z">
              <w:tcPr>
                <w:tcW w:w="443"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1F0EBABF"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tcPrChange w:id="6414" w:author="Aleksander Hansen" w:date="2013-02-09T17:07:00Z">
              <w:tcPr>
                <w:tcW w:w="1233" w:type="dxa"/>
                <w:gridSpan w:val="3"/>
                <w:tcBorders>
                  <w:top w:val="nil"/>
                  <w:left w:val="nil"/>
                  <w:right w:val="nil"/>
                </w:tcBorders>
                <w:shd w:val="clear" w:color="auto" w:fill="auto"/>
                <w:tcMar>
                  <w:top w:w="15" w:type="dxa"/>
                  <w:left w:w="15" w:type="dxa"/>
                  <w:bottom w:w="0" w:type="dxa"/>
                  <w:right w:w="15" w:type="dxa"/>
                </w:tcMar>
                <w:vAlign w:val="bottom"/>
              </w:tcPr>
            </w:tcPrChange>
          </w:tcPr>
          <w:p w14:paraId="131EE910" w14:textId="77777777" w:rsidR="005F2397" w:rsidRPr="008568A7" w:rsidRDefault="005F2397" w:rsidP="005F2397">
            <w:pPr>
              <w:rPr>
                <w:rFonts w:ascii="Calibri" w:hAnsi="Calibri"/>
              </w:rPr>
            </w:pPr>
          </w:p>
        </w:tc>
      </w:tr>
      <w:tr w:rsidR="005F2397" w:rsidRPr="008568A7" w14:paraId="646B0735" w14:textId="77777777" w:rsidTr="00404D42">
        <w:tblPrEx>
          <w:tblW w:w="8818" w:type="dxa"/>
          <w:tblLayout w:type="fixed"/>
          <w:tblCellMar>
            <w:left w:w="0" w:type="dxa"/>
            <w:right w:w="0" w:type="dxa"/>
          </w:tblCellMar>
          <w:tblPrExChange w:id="6415" w:author="Aleksander Hansen" w:date="2013-02-09T17:07:00Z">
            <w:tblPrEx>
              <w:tblW w:w="8818" w:type="dxa"/>
              <w:tblLayout w:type="fixed"/>
              <w:tblCellMar>
                <w:left w:w="0" w:type="dxa"/>
                <w:right w:w="0" w:type="dxa"/>
              </w:tblCellMar>
            </w:tblPrEx>
          </w:tblPrExChange>
        </w:tblPrEx>
        <w:trPr>
          <w:trHeight w:val="226"/>
          <w:trPrChange w:id="6416" w:author="Aleksander Hansen" w:date="2013-02-09T17:07:00Z">
            <w:trPr>
              <w:gridAfter w:val="0"/>
              <w:trHeight w:val="226"/>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6417" w:author="Aleksander Hansen" w:date="2013-02-09T17:07: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9579145" w14:textId="77777777" w:rsidR="005F2397" w:rsidRPr="008568A7" w:rsidRDefault="005F2397" w:rsidP="005F2397">
            <w:pPr>
              <w:rPr>
                <w:rFonts w:ascii="Calibri" w:hAnsi="Calibri"/>
              </w:rPr>
            </w:pPr>
          </w:p>
        </w:tc>
        <w:tc>
          <w:tcPr>
            <w:tcW w:w="27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6418" w:author="Aleksander Hansen" w:date="2013-02-09T17:07:00Z">
              <w:tcPr>
                <w:tcW w:w="270" w:type="dxa"/>
                <w:gridSpan w:val="2"/>
                <w:tcBorders>
                  <w:left w:val="nil"/>
                  <w:bottom w:val="nil"/>
                  <w:right w:val="nil"/>
                </w:tcBorders>
                <w:shd w:val="clear" w:color="auto" w:fill="auto"/>
                <w:tcMar>
                  <w:top w:w="15" w:type="dxa"/>
                  <w:left w:w="15" w:type="dxa"/>
                  <w:bottom w:w="0" w:type="dxa"/>
                  <w:right w:w="15" w:type="dxa"/>
                </w:tcMar>
                <w:vAlign w:val="bottom"/>
                <w:hideMark/>
              </w:tcPr>
            </w:tcPrChange>
          </w:tcPr>
          <w:p w14:paraId="0F6CE746" w14:textId="77777777" w:rsidR="005F2397" w:rsidRPr="008568A7" w:rsidRDefault="005F2397" w:rsidP="005F2397">
            <w:pPr>
              <w:rPr>
                <w:rFonts w:ascii="Calibri" w:hAnsi="Calibri"/>
              </w:rPr>
            </w:pPr>
          </w:p>
        </w:tc>
        <w:tc>
          <w:tcPr>
            <w:tcW w:w="3053"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6419" w:author="Aleksander Hansen" w:date="2013-02-09T17:07:00Z">
              <w:tcPr>
                <w:tcW w:w="3053" w:type="dxa"/>
                <w:gridSpan w:val="3"/>
                <w:tcBorders>
                  <w:left w:val="nil"/>
                  <w:bottom w:val="nil"/>
                  <w:right w:val="nil"/>
                </w:tcBorders>
                <w:shd w:val="clear" w:color="auto" w:fill="auto"/>
                <w:tcMar>
                  <w:top w:w="15" w:type="dxa"/>
                  <w:left w:w="15" w:type="dxa"/>
                  <w:bottom w:w="0" w:type="dxa"/>
                  <w:right w:w="15" w:type="dxa"/>
                </w:tcMar>
                <w:vAlign w:val="center"/>
                <w:hideMark/>
              </w:tcPr>
            </w:tcPrChange>
          </w:tcPr>
          <w:p w14:paraId="5FF12EC9" w14:textId="77777777" w:rsidR="005F2397" w:rsidRPr="008568A7" w:rsidRDefault="005F2397" w:rsidP="005F2397">
            <w:pPr>
              <w:rPr>
                <w:rFonts w:ascii="Calibri" w:hAnsi="Calibri"/>
              </w:rPr>
            </w:pPr>
            <w:r w:rsidRPr="008568A7">
              <w:rPr>
                <w:rFonts w:ascii="Calibri" w:hAnsi="Calibri"/>
              </w:rPr>
              <w:t>Future value (FV)</w:t>
            </w:r>
          </w:p>
        </w:tc>
        <w:tc>
          <w:tcPr>
            <w:tcW w:w="9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6420" w:author="Aleksander Hansen" w:date="2013-02-09T17:07:00Z">
              <w:tcPr>
                <w:tcW w:w="988"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429CC45D" w14:textId="77777777" w:rsidR="005F2397" w:rsidRPr="008568A7" w:rsidRDefault="005F2397" w:rsidP="005F2397">
            <w:pPr>
              <w:rPr>
                <w:rFonts w:ascii="Calibri" w:hAnsi="Calibri"/>
              </w:rPr>
            </w:pPr>
            <w:del w:id="6421" w:author="Aleksander Hansen" w:date="2013-02-09T17:06:00Z">
              <w:r w:rsidRPr="008568A7" w:rsidDel="00404D42">
                <w:rPr>
                  <w:rFonts w:ascii="Calibri" w:hAnsi="Calibri"/>
                </w:rPr>
                <w:delText xml:space="preserve">     </w:delText>
              </w:r>
            </w:del>
            <w:r w:rsidRPr="008568A7">
              <w:rPr>
                <w:rFonts w:ascii="Calibri" w:hAnsi="Calibri"/>
              </w:rPr>
              <w:t>$4.00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6422" w:author="Aleksander Hansen" w:date="2013-02-09T17:07:00Z">
              <w:tcPr>
                <w:tcW w:w="1078"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1325FA7B" w14:textId="77777777" w:rsidR="005F2397" w:rsidRPr="008568A7" w:rsidRDefault="005F2397" w:rsidP="005F2397">
            <w:pPr>
              <w:rPr>
                <w:rFonts w:ascii="Calibri" w:hAnsi="Calibri"/>
              </w:rPr>
            </w:pPr>
            <w:del w:id="6423" w:author="Aleksander Hansen" w:date="2013-02-09T17:06:00Z">
              <w:r w:rsidRPr="008568A7" w:rsidDel="00404D42">
                <w:rPr>
                  <w:rFonts w:ascii="Calibri" w:hAnsi="Calibri"/>
                </w:rPr>
                <w:delText xml:space="preserve">         </w:delText>
              </w:r>
            </w:del>
            <w:r w:rsidRPr="008568A7">
              <w:rPr>
                <w:rFonts w:ascii="Calibri" w:hAnsi="Calibri"/>
              </w:rPr>
              <w:t>$4.00</w:t>
            </w:r>
          </w:p>
        </w:tc>
        <w:tc>
          <w:tcPr>
            <w:tcW w:w="143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6424" w:author="Aleksander Hansen" w:date="2013-02-09T17:07:00Z">
              <w:tcPr>
                <w:tcW w:w="1437"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3306FA3B" w14:textId="77777777" w:rsidR="005F2397" w:rsidRPr="008568A7" w:rsidRDefault="005F2397" w:rsidP="005F2397">
            <w:pPr>
              <w:rPr>
                <w:rFonts w:ascii="Calibri" w:hAnsi="Calibri"/>
              </w:rPr>
            </w:pPr>
            <w:r w:rsidRPr="008568A7">
              <w:rPr>
                <w:rFonts w:ascii="Calibri" w:hAnsi="Calibri"/>
              </w:rPr>
              <w:t>$104.00</w:t>
            </w:r>
          </w:p>
        </w:tc>
        <w:tc>
          <w:tcPr>
            <w:tcW w:w="1707" w:type="dxa"/>
            <w:gridSpan w:val="4"/>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6425" w:author="Aleksander Hansen" w:date="2013-02-09T17:07:00Z">
              <w:tcPr>
                <w:tcW w:w="1707" w:type="dxa"/>
                <w:gridSpan w:val="6"/>
                <w:tcBorders>
                  <w:left w:val="nil"/>
                  <w:bottom w:val="nil"/>
                  <w:right w:val="nil"/>
                </w:tcBorders>
                <w:shd w:val="clear" w:color="auto" w:fill="auto"/>
                <w:tcMar>
                  <w:top w:w="15" w:type="dxa"/>
                  <w:left w:w="15" w:type="dxa"/>
                  <w:bottom w:w="0" w:type="dxa"/>
                  <w:right w:w="15" w:type="dxa"/>
                </w:tcMar>
                <w:vAlign w:val="bottom"/>
                <w:hideMark/>
              </w:tcPr>
            </w:tcPrChange>
          </w:tcPr>
          <w:p w14:paraId="2DBA7018" w14:textId="77777777" w:rsidR="005F2397" w:rsidRPr="008568A7" w:rsidRDefault="005F2397" w:rsidP="005F2397">
            <w:pPr>
              <w:rPr>
                <w:rFonts w:ascii="Calibri" w:hAnsi="Calibri"/>
              </w:rPr>
            </w:pPr>
          </w:p>
        </w:tc>
      </w:tr>
      <w:tr w:rsidR="005F2397" w:rsidRPr="008568A7" w14:paraId="7E3A2195" w14:textId="77777777" w:rsidTr="00404D42">
        <w:tblPrEx>
          <w:tblW w:w="8818" w:type="dxa"/>
          <w:tblLayout w:type="fixed"/>
          <w:tblCellMar>
            <w:left w:w="0" w:type="dxa"/>
            <w:right w:w="0" w:type="dxa"/>
          </w:tblCellMar>
          <w:tblPrExChange w:id="6426" w:author="Aleksander Hansen" w:date="2013-02-09T17:06:00Z">
            <w:tblPrEx>
              <w:tblW w:w="8818" w:type="dxa"/>
              <w:tblLayout w:type="fixed"/>
              <w:tblCellMar>
                <w:left w:w="0" w:type="dxa"/>
                <w:right w:w="0" w:type="dxa"/>
              </w:tblCellMar>
            </w:tblPrEx>
          </w:tblPrExChange>
        </w:tblPrEx>
        <w:trPr>
          <w:trHeight w:val="253"/>
          <w:trPrChange w:id="6427" w:author="Aleksander Hansen" w:date="2013-02-09T17:06:00Z">
            <w:trPr>
              <w:gridAfter w:val="0"/>
              <w:trHeight w:val="253"/>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6428" w:author="Aleksander Hansen" w:date="2013-02-09T17:06: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90068D2" w14:textId="77777777" w:rsidR="005F2397" w:rsidRPr="008568A7" w:rsidRDefault="005F2397" w:rsidP="005F2397">
            <w:pPr>
              <w:rPr>
                <w:rFonts w:ascii="Calibri" w:hAnsi="Calibri"/>
              </w:rPr>
            </w:pPr>
          </w:p>
        </w:tc>
        <w:tc>
          <w:tcPr>
            <w:tcW w:w="270" w:type="dxa"/>
            <w:tcBorders>
              <w:top w:val="nil"/>
              <w:left w:val="nil"/>
              <w:right w:val="nil"/>
            </w:tcBorders>
            <w:shd w:val="clear" w:color="auto" w:fill="auto"/>
            <w:tcMar>
              <w:top w:w="15" w:type="dxa"/>
              <w:left w:w="15" w:type="dxa"/>
              <w:bottom w:w="0" w:type="dxa"/>
              <w:right w:w="15" w:type="dxa"/>
            </w:tcMar>
            <w:vAlign w:val="bottom"/>
            <w:hideMark/>
            <w:tcPrChange w:id="6429" w:author="Aleksander Hansen" w:date="2013-02-09T17:06:00Z">
              <w:tcPr>
                <w:tcW w:w="270"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1FC24810" w14:textId="77777777" w:rsidR="005F2397" w:rsidRPr="008568A7" w:rsidRDefault="005F2397" w:rsidP="005F2397">
            <w:pPr>
              <w:rPr>
                <w:rFonts w:ascii="Calibri" w:hAnsi="Calibri"/>
              </w:rPr>
            </w:pPr>
          </w:p>
        </w:tc>
        <w:tc>
          <w:tcPr>
            <w:tcW w:w="305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6430" w:author="Aleksander Hansen" w:date="2013-02-09T17:06:00Z">
              <w:tcPr>
                <w:tcW w:w="3053" w:type="dxa"/>
                <w:gridSpan w:val="3"/>
                <w:tcBorders>
                  <w:top w:val="nil"/>
                  <w:left w:val="nil"/>
                  <w:right w:val="nil"/>
                </w:tcBorders>
                <w:shd w:val="clear" w:color="auto" w:fill="auto"/>
                <w:tcMar>
                  <w:top w:w="15" w:type="dxa"/>
                  <w:left w:w="15" w:type="dxa"/>
                  <w:bottom w:w="0" w:type="dxa"/>
                  <w:right w:w="15" w:type="dxa"/>
                </w:tcMar>
                <w:vAlign w:val="center"/>
                <w:hideMark/>
              </w:tcPr>
            </w:tcPrChange>
          </w:tcPr>
          <w:p w14:paraId="7B534661" w14:textId="77777777" w:rsidR="005F2397" w:rsidRPr="008568A7" w:rsidRDefault="005F2397" w:rsidP="005F2397">
            <w:pPr>
              <w:rPr>
                <w:rFonts w:ascii="Calibri" w:hAnsi="Calibri"/>
              </w:rPr>
            </w:pPr>
            <w:r w:rsidRPr="008568A7">
              <w:rPr>
                <w:rFonts w:ascii="Calibri" w:hAnsi="Calibri"/>
              </w:rPr>
              <w:t>Present value (PV)</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6431" w:author="Aleksander Hansen" w:date="2013-02-09T17:06:00Z">
              <w:tcPr>
                <w:tcW w:w="98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44BFFCC3" w14:textId="77777777" w:rsidR="005F2397" w:rsidRPr="008568A7" w:rsidRDefault="005F2397" w:rsidP="005F2397">
            <w:pPr>
              <w:rPr>
                <w:rFonts w:ascii="Calibri" w:hAnsi="Calibri"/>
              </w:rPr>
            </w:pPr>
            <w:r w:rsidRPr="008568A7">
              <w:rPr>
                <w:rFonts w:ascii="Calibri" w:hAnsi="Calibri"/>
              </w:rPr>
              <w:t>$3.90</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6432" w:author="Aleksander Hansen" w:date="2013-02-09T17:06:00Z">
              <w:tcPr>
                <w:tcW w:w="107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145092B1" w14:textId="77777777" w:rsidR="005F2397" w:rsidRPr="008568A7" w:rsidRDefault="005F2397" w:rsidP="005F2397">
            <w:pPr>
              <w:rPr>
                <w:rFonts w:ascii="Calibri" w:hAnsi="Calibri"/>
              </w:rPr>
            </w:pPr>
            <w:r w:rsidRPr="008568A7">
              <w:rPr>
                <w:rFonts w:ascii="Calibri" w:hAnsi="Calibri"/>
              </w:rPr>
              <w:t>$3.70</w:t>
            </w:r>
          </w:p>
        </w:tc>
        <w:tc>
          <w:tcPr>
            <w:tcW w:w="143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6433" w:author="Aleksander Hansen" w:date="2013-02-09T17:06:00Z">
              <w:tcPr>
                <w:tcW w:w="1437"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72185F92" w14:textId="77777777" w:rsidR="005F2397" w:rsidRPr="008568A7" w:rsidRDefault="005F2397" w:rsidP="005F2397">
            <w:pPr>
              <w:rPr>
                <w:rFonts w:ascii="Calibri" w:hAnsi="Calibri"/>
              </w:rPr>
            </w:pPr>
            <w:r w:rsidRPr="008568A7">
              <w:rPr>
                <w:rFonts w:ascii="Calibri" w:hAnsi="Calibri"/>
              </w:rPr>
              <w:t>$90.64</w:t>
            </w:r>
          </w:p>
        </w:tc>
        <w:tc>
          <w:tcPr>
            <w:tcW w:w="539" w:type="dxa"/>
            <w:gridSpan w:val="3"/>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6434" w:author="Aleksander Hansen" w:date="2013-02-09T17:06:00Z">
              <w:tcPr>
                <w:tcW w:w="539" w:type="dxa"/>
                <w:gridSpan w:val="4"/>
                <w:tcBorders>
                  <w:top w:val="nil"/>
                  <w:left w:val="nil"/>
                  <w:right w:val="nil"/>
                </w:tcBorders>
                <w:shd w:val="clear" w:color="auto" w:fill="auto"/>
                <w:tcMar>
                  <w:top w:w="15" w:type="dxa"/>
                  <w:left w:w="15" w:type="dxa"/>
                  <w:bottom w:w="0" w:type="dxa"/>
                  <w:right w:w="15" w:type="dxa"/>
                </w:tcMar>
                <w:vAlign w:val="bottom"/>
                <w:hideMark/>
              </w:tcPr>
            </w:tcPrChange>
          </w:tcPr>
          <w:p w14:paraId="2C176AFD" w14:textId="77777777" w:rsidR="005F2397" w:rsidRPr="008568A7" w:rsidRDefault="005F2397" w:rsidP="005F2397">
            <w:pPr>
              <w:rPr>
                <w:rFonts w:ascii="Calibri" w:hAnsi="Calibri"/>
              </w:rPr>
            </w:pPr>
          </w:p>
        </w:tc>
        <w:tc>
          <w:tcPr>
            <w:tcW w:w="11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6435" w:author="Aleksander Hansen" w:date="2013-02-09T17:06:00Z">
              <w:tcPr>
                <w:tcW w:w="116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197024A2" w14:textId="77777777" w:rsidR="005F2397" w:rsidRPr="008568A7" w:rsidRDefault="005F2397" w:rsidP="005F2397">
            <w:pPr>
              <w:rPr>
                <w:rFonts w:ascii="Calibri" w:hAnsi="Calibri"/>
              </w:rPr>
            </w:pPr>
            <w:r w:rsidRPr="008568A7">
              <w:rPr>
                <w:rFonts w:ascii="Calibri" w:hAnsi="Calibri"/>
              </w:rPr>
              <w:t>$98.24</w:t>
            </w:r>
          </w:p>
        </w:tc>
      </w:tr>
      <w:tr w:rsidR="005F2397" w:rsidRPr="008568A7" w14:paraId="60422270" w14:textId="77777777" w:rsidTr="00404D42">
        <w:tblPrEx>
          <w:tblW w:w="8818" w:type="dxa"/>
          <w:tblLayout w:type="fixed"/>
          <w:tblCellMar>
            <w:left w:w="0" w:type="dxa"/>
            <w:right w:w="0" w:type="dxa"/>
          </w:tblCellMar>
          <w:tblPrExChange w:id="6436" w:author="Aleksander Hansen" w:date="2013-02-09T17:06:00Z">
            <w:tblPrEx>
              <w:tblW w:w="8818" w:type="dxa"/>
              <w:tblLayout w:type="fixed"/>
              <w:tblCellMar>
                <w:left w:w="0" w:type="dxa"/>
                <w:right w:w="0" w:type="dxa"/>
              </w:tblCellMar>
            </w:tblPrEx>
          </w:tblPrExChange>
        </w:tblPrEx>
        <w:trPr>
          <w:trHeight w:val="372"/>
          <w:trPrChange w:id="6437" w:author="Aleksander Hansen" w:date="2013-02-09T17:06:00Z">
            <w:trPr>
              <w:gridAfter w:val="0"/>
              <w:trHeight w:val="372"/>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6438" w:author="Aleksander Hansen" w:date="2013-02-09T17:06: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7273CF4" w14:textId="77777777" w:rsidR="005F2397" w:rsidRPr="008568A7" w:rsidRDefault="005F2397" w:rsidP="005F2397">
            <w:pPr>
              <w:rPr>
                <w:rFonts w:ascii="Calibri" w:hAnsi="Calibri"/>
              </w:rPr>
            </w:pPr>
          </w:p>
        </w:tc>
        <w:tc>
          <w:tcPr>
            <w:tcW w:w="270" w:type="dxa"/>
            <w:tcBorders>
              <w:left w:val="nil"/>
              <w:bottom w:val="nil"/>
              <w:right w:val="nil"/>
            </w:tcBorders>
            <w:shd w:val="clear" w:color="auto" w:fill="auto"/>
            <w:tcMar>
              <w:top w:w="15" w:type="dxa"/>
              <w:left w:w="15" w:type="dxa"/>
              <w:bottom w:w="0" w:type="dxa"/>
              <w:right w:w="15" w:type="dxa"/>
            </w:tcMar>
            <w:vAlign w:val="bottom"/>
            <w:hideMark/>
            <w:tcPrChange w:id="6439" w:author="Aleksander Hansen" w:date="2013-02-09T17:06:00Z">
              <w:tcPr>
                <w:tcW w:w="270" w:type="dxa"/>
                <w:gridSpan w:val="2"/>
                <w:tcBorders>
                  <w:left w:val="nil"/>
                  <w:bottom w:val="nil"/>
                  <w:right w:val="nil"/>
                </w:tcBorders>
                <w:shd w:val="clear" w:color="auto" w:fill="auto"/>
                <w:tcMar>
                  <w:top w:w="15" w:type="dxa"/>
                  <w:left w:w="15" w:type="dxa"/>
                  <w:bottom w:w="0" w:type="dxa"/>
                  <w:right w:w="15" w:type="dxa"/>
                </w:tcMar>
                <w:vAlign w:val="bottom"/>
                <w:hideMark/>
              </w:tcPr>
            </w:tcPrChange>
          </w:tcPr>
          <w:p w14:paraId="575A1ECD" w14:textId="77777777" w:rsidR="005F2397" w:rsidRPr="008568A7" w:rsidRDefault="005F2397" w:rsidP="005F2397">
            <w:pPr>
              <w:rPr>
                <w:rFonts w:ascii="Calibri" w:hAnsi="Calibri"/>
              </w:rPr>
            </w:pPr>
            <w:r w:rsidRPr="008568A7">
              <w:rPr>
                <w:rFonts w:ascii="Calibri" w:hAnsi="Calibri"/>
              </w:rPr>
              <w:t> </w:t>
            </w:r>
          </w:p>
        </w:tc>
        <w:tc>
          <w:tcPr>
            <w:tcW w:w="3053" w:type="dxa"/>
            <w:gridSpan w:val="2"/>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Change w:id="6440" w:author="Aleksander Hansen" w:date="2013-02-09T17:06:00Z">
              <w:tcPr>
                <w:tcW w:w="3053" w:type="dxa"/>
                <w:gridSpan w:val="3"/>
                <w:tcBorders>
                  <w:left w:val="nil"/>
                  <w:bottom w:val="nil"/>
                  <w:right w:val="nil"/>
                </w:tcBorders>
                <w:shd w:val="clear" w:color="auto" w:fill="auto"/>
                <w:tcMar>
                  <w:top w:w="15" w:type="dxa"/>
                  <w:left w:w="15" w:type="dxa"/>
                  <w:bottom w:w="0" w:type="dxa"/>
                  <w:right w:w="15" w:type="dxa"/>
                </w:tcMar>
                <w:vAlign w:val="center"/>
                <w:hideMark/>
              </w:tcPr>
            </w:tcPrChange>
          </w:tcPr>
          <w:p w14:paraId="375C8739" w14:textId="77777777" w:rsidR="005F2397" w:rsidRPr="008568A7" w:rsidRDefault="005F2397" w:rsidP="005F2397">
            <w:pPr>
              <w:rPr>
                <w:rFonts w:ascii="Calibri" w:hAnsi="Calibri"/>
              </w:rPr>
            </w:pPr>
            <w:r w:rsidRPr="008568A7">
              <w:rPr>
                <w:rFonts w:ascii="Calibri" w:hAnsi="Calibri"/>
              </w:rPr>
              <w:t>Net Value</w:t>
            </w:r>
          </w:p>
        </w:tc>
        <w:tc>
          <w:tcPr>
            <w:tcW w:w="98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Change w:id="6441" w:author="Aleksander Hansen" w:date="2013-02-09T17:06:00Z">
              <w:tcPr>
                <w:tcW w:w="988"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73BC6CFF" w14:textId="77777777" w:rsidR="005F2397" w:rsidRPr="008568A7" w:rsidRDefault="005F2397" w:rsidP="005F2397">
            <w:pPr>
              <w:rPr>
                <w:rFonts w:ascii="Calibri" w:hAnsi="Calibri"/>
              </w:rPr>
            </w:pPr>
            <w:r w:rsidRPr="008568A7">
              <w:rPr>
                <w:rFonts w:ascii="Calibri" w:hAnsi="Calibri"/>
              </w:rPr>
              <w:t> </w:t>
            </w:r>
          </w:p>
        </w:tc>
        <w:tc>
          <w:tcPr>
            <w:tcW w:w="3054" w:type="dxa"/>
            <w:gridSpan w:val="5"/>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Change w:id="6442" w:author="Aleksander Hansen" w:date="2013-02-09T17:06:00Z">
              <w:tcPr>
                <w:tcW w:w="3054" w:type="dxa"/>
                <w:gridSpan w:val="8"/>
                <w:tcBorders>
                  <w:left w:val="nil"/>
                  <w:bottom w:val="nil"/>
                  <w:right w:val="nil"/>
                </w:tcBorders>
                <w:shd w:val="clear" w:color="auto" w:fill="auto"/>
                <w:tcMar>
                  <w:top w:w="15" w:type="dxa"/>
                  <w:left w:w="15" w:type="dxa"/>
                  <w:bottom w:w="0" w:type="dxa"/>
                  <w:right w:w="15" w:type="dxa"/>
                </w:tcMar>
                <w:vAlign w:val="center"/>
                <w:hideMark/>
              </w:tcPr>
            </w:tcPrChange>
          </w:tcPr>
          <w:p w14:paraId="1EAE63EE" w14:textId="77777777" w:rsidR="005F2397" w:rsidRPr="008568A7" w:rsidRDefault="005F2397" w:rsidP="005F2397">
            <w:pPr>
              <w:rPr>
                <w:rFonts w:ascii="Calibri" w:hAnsi="Calibri"/>
              </w:rPr>
            </w:pPr>
            <w:r w:rsidRPr="008568A7">
              <w:rPr>
                <w:rFonts w:ascii="Calibri" w:hAnsi="Calibri"/>
              </w:rPr>
              <w:t> </w:t>
            </w:r>
          </w:p>
        </w:tc>
        <w:tc>
          <w:tcPr>
            <w:tcW w:w="116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Change w:id="6443" w:author="Aleksander Hansen" w:date="2013-02-09T17:06:00Z">
              <w:tcPr>
                <w:tcW w:w="1168"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233C6D84" w14:textId="77777777" w:rsidR="005F2397" w:rsidRPr="008568A7" w:rsidRDefault="005F2397" w:rsidP="005F2397">
            <w:pPr>
              <w:rPr>
                <w:rFonts w:ascii="Calibri" w:hAnsi="Calibri"/>
              </w:rPr>
            </w:pPr>
            <w:r w:rsidRPr="008568A7">
              <w:rPr>
                <w:rFonts w:ascii="Calibri" w:hAnsi="Calibri"/>
              </w:rPr>
              <w:t xml:space="preserve">  $4.27</w:t>
            </w:r>
          </w:p>
        </w:tc>
      </w:tr>
    </w:tbl>
    <w:p w14:paraId="64301972" w14:textId="4F831A1A" w:rsidR="005F2397" w:rsidRPr="008568A7" w:rsidRDefault="005F2397" w:rsidP="005F2397">
      <w:pPr>
        <w:rPr>
          <w:rFonts w:ascii="Calibri" w:hAnsi="Calibri"/>
        </w:rPr>
      </w:pPr>
    </w:p>
    <w:p w14:paraId="244D26CC" w14:textId="77777777" w:rsidR="005F2397" w:rsidRPr="008568A7" w:rsidRDefault="005F2397" w:rsidP="005F2397">
      <w:pPr>
        <w:rPr>
          <w:rFonts w:ascii="Calibri" w:hAnsi="Calibri"/>
        </w:rPr>
      </w:pPr>
      <w:r w:rsidRPr="008568A7">
        <w:rPr>
          <w:rFonts w:ascii="Calibri" w:hAnsi="Calibri"/>
        </w:rPr>
        <w:br w:type="page"/>
      </w:r>
    </w:p>
    <w:p w14:paraId="3ED627AB" w14:textId="0A810E1B" w:rsidR="005F2397" w:rsidRPr="008568A7" w:rsidRDefault="005F2397">
      <w:pPr>
        <w:pStyle w:val="Heading2"/>
        <w:pPrChange w:id="6444" w:author="Aleksander Hansen" w:date="2013-02-15T20:42:00Z">
          <w:pPr/>
        </w:pPrChange>
      </w:pPr>
      <w:bookmarkStart w:id="6445" w:name="_Toc222580694"/>
      <w:r w:rsidRPr="008568A7">
        <w:t>Calculate the value of a plain vanilla interest</w:t>
      </w:r>
      <w:ins w:id="6446"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6447" w:author="Aleksander Hansen" w:date="2013-02-15T16:38:00Z">
        <w:r w:rsidR="008A28C4">
          <w:instrText xml:space="preserve">" </w:instrText>
        </w:r>
        <w:r w:rsidR="008A28C4">
          <w:fldChar w:fldCharType="end"/>
        </w:r>
      </w:ins>
      <w:r w:rsidRPr="008568A7">
        <w:t xml:space="preserve"> rate swap</w:t>
      </w:r>
      <w:ins w:id="6448"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6449" w:author="Aleksander Hansen" w:date="2013-02-15T16:37:00Z">
        <w:r w:rsidR="008A28C4">
          <w:instrText xml:space="preserve">" </w:instrText>
        </w:r>
        <w:r w:rsidR="008A28C4">
          <w:fldChar w:fldCharType="end"/>
        </w:r>
      </w:ins>
      <w:r w:rsidRPr="008568A7">
        <w:t xml:space="preserve"> from a sequence of forward</w:t>
      </w:r>
      <w:ins w:id="6450" w:author="Aleksander Hansen" w:date="2013-02-15T16:50:00Z">
        <w:r w:rsidR="00AC5507">
          <w:fldChar w:fldCharType="begin"/>
        </w:r>
        <w:r w:rsidR="00AC5507">
          <w:instrText xml:space="preserve"> XE "</w:instrText>
        </w:r>
      </w:ins>
      <w:r w:rsidR="00AC5507" w:rsidRPr="008568A7">
        <w:rPr>
          <w:rFonts w:ascii="Calibri" w:hAnsi="Calibri"/>
        </w:rPr>
        <w:instrText>forward</w:instrText>
      </w:r>
      <w:ins w:id="6451" w:author="Aleksander Hansen" w:date="2013-02-15T16:50:00Z">
        <w:r w:rsidR="00AC5507">
          <w:instrText xml:space="preserve">" </w:instrText>
        </w:r>
        <w:r w:rsidR="00AC5507">
          <w:fldChar w:fldCharType="end"/>
        </w:r>
      </w:ins>
      <w:r w:rsidRPr="008568A7">
        <w:t xml:space="preserve"> rate agreements (FRAs)</w:t>
      </w:r>
      <w:bookmarkEnd w:id="6445"/>
      <w:r w:rsidR="001C29A3">
        <w:br/>
      </w:r>
    </w:p>
    <w:p w14:paraId="38BC9081" w14:textId="6D93AA36" w:rsidR="005F2397" w:rsidRPr="008568A7" w:rsidRDefault="005F2397" w:rsidP="005F2397">
      <w:pPr>
        <w:rPr>
          <w:rFonts w:ascii="Calibri" w:hAnsi="Calibri"/>
        </w:rPr>
      </w:pPr>
      <w:r w:rsidRPr="008568A7">
        <w:rPr>
          <w:rFonts w:ascii="Calibri" w:hAnsi="Calibri"/>
        </w:rPr>
        <w:t>To value the swap</w:t>
      </w:r>
      <w:ins w:id="6452"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453"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as a sequence of forward</w:t>
      </w:r>
      <w:ins w:id="6454"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6455"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rate agreements (FRAs), the procedure is essentially similar. In this case, assume (this example replicates the John Hull</w:t>
      </w:r>
      <w:ins w:id="6456"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6457"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example in the text) a notional</w:t>
      </w:r>
      <w:ins w:id="6458" w:author="Aleksander Hansen" w:date="2013-02-15T16:41:00Z">
        <w:r w:rsidR="008A28C4">
          <w:rPr>
            <w:rFonts w:ascii="Calibri" w:hAnsi="Calibri"/>
          </w:rPr>
          <w:fldChar w:fldCharType="begin"/>
        </w:r>
        <w:r w:rsidR="008A28C4">
          <w:instrText xml:space="preserve"> XE "</w:instrText>
        </w:r>
      </w:ins>
      <w:r w:rsidR="008A28C4" w:rsidRPr="008568A7">
        <w:rPr>
          <w:rFonts w:ascii="Calibri" w:hAnsi="Calibri"/>
        </w:rPr>
        <w:instrText>notional</w:instrText>
      </w:r>
      <w:ins w:id="6459" w:author="Aleksander Hansen" w:date="2013-02-15T16:41:00Z">
        <w:r w:rsidR="008A28C4">
          <w:instrText xml:space="preserve">" </w:instrText>
        </w:r>
        <w:r w:rsidR="008A28C4">
          <w:rPr>
            <w:rFonts w:ascii="Calibri" w:hAnsi="Calibri"/>
          </w:rPr>
          <w:fldChar w:fldCharType="end"/>
        </w:r>
      </w:ins>
      <w:r w:rsidRPr="008568A7">
        <w:rPr>
          <w:rFonts w:ascii="Calibri" w:hAnsi="Calibri"/>
        </w:rPr>
        <w:t xml:space="preserve"> of $100 million, a receive-fixed rate of 8%, and the following LIBOR</w:t>
      </w:r>
      <w:ins w:id="6460" w:author="Aleksander Hansen" w:date="2013-02-15T16:37:00Z">
        <w:r w:rsidR="008A28C4">
          <w:rPr>
            <w:rFonts w:ascii="Calibri" w:hAnsi="Calibri"/>
          </w:rPr>
          <w:fldChar w:fldCharType="begin"/>
        </w:r>
        <w:r w:rsidR="008A28C4">
          <w:instrText xml:space="preserve"> XE "</w:instrText>
        </w:r>
      </w:ins>
      <w:ins w:id="6461" w:author="Aleksander Hansen" w:date="2013-02-10T14:20:00Z">
        <w:r w:rsidR="008A28C4">
          <w:instrText>LIBOR</w:instrText>
        </w:r>
      </w:ins>
      <w:ins w:id="6462"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rates: 3-month @ 10%, 6-month @ 10.2%, 9-month @ 10.5% and 15-months @ 11%.  </w:t>
      </w:r>
    </w:p>
    <w:p w14:paraId="35008659" w14:textId="209CA7B4" w:rsidR="005F2397" w:rsidRPr="008568A7" w:rsidRDefault="005F2397" w:rsidP="005F2397">
      <w:pPr>
        <w:rPr>
          <w:rFonts w:ascii="Calibri" w:hAnsi="Calibri"/>
        </w:rPr>
      </w:pPr>
      <w:r w:rsidRPr="008568A7">
        <w:rPr>
          <w:rFonts w:ascii="Calibri" w:hAnsi="Calibri"/>
        </w:rPr>
        <w:t>The key difference here is that we calculate the forward</w:t>
      </w:r>
      <w:ins w:id="6463"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6464"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rate in three months and in nine months; specifically, we want to calculate the 3 x 9 (6 month rate when contract expires in three months) and the 9 x 15 (6 month rate when contract expires in 9 months). So the first forward rate (3 x 9) is given by [(10.5%)(0.75) – (10%)(0.25)]/(0.5) = 10.75% in continuous terms; this is converted to a semi-annual basis: 11.04% = (2)[EXP(10.75%/2)-1].</w:t>
      </w:r>
    </w:p>
    <w:p w14:paraId="702EC3DE" w14:textId="77777777" w:rsidR="00944F42" w:rsidRPr="008568A7" w:rsidRDefault="00944F42" w:rsidP="005F2397">
      <w:pPr>
        <w:rPr>
          <w:rFonts w:ascii="Calibri" w:hAnsi="Calibri"/>
        </w:rPr>
      </w:pPr>
    </w:p>
    <w:tbl>
      <w:tblPr>
        <w:tblW w:w="8043" w:type="dxa"/>
        <w:jc w:val="center"/>
        <w:tblInd w:w="-444" w:type="dxa"/>
        <w:tblCellMar>
          <w:left w:w="0" w:type="dxa"/>
          <w:right w:w="0" w:type="dxa"/>
        </w:tblCellMar>
        <w:tblLook w:val="04A0" w:firstRow="1" w:lastRow="0" w:firstColumn="1" w:lastColumn="0" w:noHBand="0" w:noVBand="1"/>
      </w:tblPr>
      <w:tblGrid>
        <w:gridCol w:w="429"/>
        <w:gridCol w:w="498"/>
        <w:gridCol w:w="2238"/>
        <w:gridCol w:w="990"/>
        <w:gridCol w:w="1262"/>
        <w:gridCol w:w="1259"/>
        <w:gridCol w:w="89"/>
        <w:gridCol w:w="1278"/>
      </w:tblGrid>
      <w:tr w:rsidR="005F2397" w:rsidRPr="008568A7" w14:paraId="70F049DF" w14:textId="77777777" w:rsidTr="001D66B1">
        <w:trPr>
          <w:trHeight w:val="222"/>
          <w:jc w:val="center"/>
        </w:trPr>
        <w:tc>
          <w:tcPr>
            <w:tcW w:w="8043" w:type="dxa"/>
            <w:gridSpan w:val="8"/>
            <w:tcBorders>
              <w:top w:val="nil"/>
              <w:left w:val="nil"/>
              <w:bottom w:val="nil"/>
              <w:right w:val="nil"/>
            </w:tcBorders>
            <w:shd w:val="clear" w:color="auto" w:fill="A2B593"/>
            <w:tcMar>
              <w:top w:w="15" w:type="dxa"/>
              <w:left w:w="15" w:type="dxa"/>
              <w:bottom w:w="0" w:type="dxa"/>
              <w:right w:w="15" w:type="dxa"/>
            </w:tcMar>
            <w:vAlign w:val="center"/>
            <w:hideMark/>
          </w:tcPr>
          <w:p w14:paraId="4D1D1D0D" w14:textId="0D8DE43F" w:rsidR="005F2397" w:rsidRPr="008568A7" w:rsidRDefault="005F2397" w:rsidP="005F2397">
            <w:pPr>
              <w:rPr>
                <w:rFonts w:ascii="Calibri" w:hAnsi="Calibri"/>
              </w:rPr>
            </w:pPr>
            <w:r w:rsidRPr="008568A7">
              <w:rPr>
                <w:rFonts w:ascii="Calibri" w:hAnsi="Calibri"/>
              </w:rPr>
              <w:t>Value Interest Rate Swap as Forward Rate Agreements (FRA</w:t>
            </w:r>
            <w:ins w:id="6465"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FRA</w:instrText>
            </w:r>
            <w:ins w:id="6466" w:author="Aleksander Hansen" w:date="2013-02-15T17:05:00Z">
              <w:r w:rsidR="00FF184E">
                <w:instrText xml:space="preserve">" </w:instrText>
              </w:r>
              <w:r w:rsidR="00FF184E">
                <w:rPr>
                  <w:rFonts w:ascii="Calibri" w:hAnsi="Calibri"/>
                </w:rPr>
                <w:fldChar w:fldCharType="end"/>
              </w:r>
            </w:ins>
            <w:r w:rsidRPr="008568A7">
              <w:rPr>
                <w:rFonts w:ascii="Calibri" w:hAnsi="Calibri"/>
              </w:rPr>
              <w:t>)</w:t>
            </w:r>
          </w:p>
        </w:tc>
      </w:tr>
      <w:tr w:rsidR="005F2397" w:rsidRPr="008568A7" w14:paraId="2BA45BBF"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4D4EDB29" w14:textId="77777777" w:rsidR="005F2397" w:rsidRPr="008568A7" w:rsidRDefault="005F2397" w:rsidP="005F2397">
            <w:pPr>
              <w:rPr>
                <w:rFonts w:ascii="Calibri" w:hAnsi="Calibri"/>
              </w:rPr>
            </w:pPr>
          </w:p>
        </w:tc>
        <w:tc>
          <w:tcPr>
            <w:tcW w:w="498" w:type="dxa"/>
            <w:tcBorders>
              <w:top w:val="nil"/>
              <w:left w:val="nil"/>
              <w:bottom w:val="nil"/>
              <w:right w:val="nil"/>
            </w:tcBorders>
            <w:shd w:val="clear" w:color="auto" w:fill="auto"/>
            <w:tcMar>
              <w:top w:w="15" w:type="dxa"/>
              <w:left w:w="15" w:type="dxa"/>
              <w:bottom w:w="0" w:type="dxa"/>
              <w:right w:w="15" w:type="dxa"/>
            </w:tcMar>
            <w:vAlign w:val="center"/>
            <w:hideMark/>
          </w:tcPr>
          <w:p w14:paraId="653A8424" w14:textId="77777777" w:rsidR="005F2397" w:rsidRPr="008568A7" w:rsidRDefault="005F2397" w:rsidP="005F2397">
            <w:pPr>
              <w:rPr>
                <w:rFonts w:ascii="Calibri" w:hAnsi="Calibri"/>
              </w:rPr>
            </w:pPr>
          </w:p>
        </w:tc>
        <w:tc>
          <w:tcPr>
            <w:tcW w:w="2238" w:type="dxa"/>
            <w:tcBorders>
              <w:top w:val="nil"/>
              <w:left w:val="nil"/>
              <w:bottom w:val="nil"/>
              <w:right w:val="nil"/>
            </w:tcBorders>
            <w:shd w:val="clear" w:color="auto" w:fill="auto"/>
            <w:tcMar>
              <w:top w:w="15" w:type="dxa"/>
              <w:left w:w="15" w:type="dxa"/>
              <w:bottom w:w="0" w:type="dxa"/>
              <w:right w:w="15" w:type="dxa"/>
            </w:tcMar>
            <w:vAlign w:val="center"/>
            <w:hideMark/>
          </w:tcPr>
          <w:p w14:paraId="10EC4787"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bottom"/>
            <w:hideMark/>
          </w:tcPr>
          <w:p w14:paraId="5380AF7A"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bottom"/>
            <w:hideMark/>
          </w:tcPr>
          <w:p w14:paraId="0AD8C652" w14:textId="77777777" w:rsidR="005F2397" w:rsidRPr="008568A7" w:rsidRDefault="005F2397" w:rsidP="005F2397">
            <w:pPr>
              <w:rPr>
                <w:rFonts w:ascii="Calibri" w:hAnsi="Calibri"/>
              </w:rPr>
            </w:pPr>
          </w:p>
        </w:tc>
        <w:tc>
          <w:tcPr>
            <w:tcW w:w="1259" w:type="dxa"/>
            <w:tcBorders>
              <w:top w:val="nil"/>
              <w:left w:val="nil"/>
              <w:bottom w:val="nil"/>
              <w:right w:val="nil"/>
            </w:tcBorders>
            <w:shd w:val="clear" w:color="auto" w:fill="auto"/>
            <w:tcMar>
              <w:top w:w="15" w:type="dxa"/>
              <w:left w:w="15" w:type="dxa"/>
              <w:bottom w:w="0" w:type="dxa"/>
              <w:right w:w="15" w:type="dxa"/>
            </w:tcMar>
            <w:vAlign w:val="bottom"/>
            <w:hideMark/>
          </w:tcPr>
          <w:p w14:paraId="393CF9F4" w14:textId="77777777" w:rsidR="005F2397" w:rsidRPr="008568A7" w:rsidRDefault="005F2397" w:rsidP="005F2397">
            <w:pPr>
              <w:rPr>
                <w:rFonts w:ascii="Calibri" w:hAnsi="Calibri"/>
              </w:rPr>
            </w:pP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734DC806"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09FF8BD7" w14:textId="77777777" w:rsidR="005F2397" w:rsidRPr="008568A7" w:rsidRDefault="005F2397" w:rsidP="005F2397">
            <w:pPr>
              <w:rPr>
                <w:rFonts w:ascii="Calibri" w:hAnsi="Calibri"/>
              </w:rPr>
            </w:pPr>
          </w:p>
        </w:tc>
      </w:tr>
      <w:tr w:rsidR="005F2397" w:rsidRPr="008568A7" w14:paraId="5E9F1870" w14:textId="77777777" w:rsidTr="00944F42">
        <w:trPr>
          <w:trHeight w:val="222"/>
          <w:jc w:val="center"/>
        </w:trPr>
        <w:tc>
          <w:tcPr>
            <w:tcW w:w="429" w:type="dxa"/>
            <w:tcBorders>
              <w:top w:val="nil"/>
              <w:left w:val="nil"/>
              <w:right w:val="nil"/>
            </w:tcBorders>
            <w:shd w:val="clear" w:color="auto" w:fill="auto"/>
            <w:tcMar>
              <w:top w:w="15" w:type="dxa"/>
              <w:left w:w="15" w:type="dxa"/>
              <w:bottom w:w="0" w:type="dxa"/>
              <w:right w:w="15" w:type="dxa"/>
            </w:tcMar>
            <w:vAlign w:val="center"/>
            <w:hideMark/>
          </w:tcPr>
          <w:p w14:paraId="5B608168" w14:textId="77777777" w:rsidR="005F2397" w:rsidRPr="008568A7" w:rsidRDefault="005F2397" w:rsidP="005F2397">
            <w:pPr>
              <w:rPr>
                <w:rFonts w:ascii="Calibri" w:hAnsi="Calibri"/>
              </w:rPr>
            </w:pPr>
          </w:p>
        </w:tc>
        <w:tc>
          <w:tcPr>
            <w:tcW w:w="2736" w:type="dxa"/>
            <w:gridSpan w:val="2"/>
            <w:tcBorders>
              <w:top w:val="nil"/>
              <w:left w:val="nil"/>
              <w:right w:val="nil"/>
            </w:tcBorders>
            <w:shd w:val="clear" w:color="auto" w:fill="auto"/>
            <w:tcMar>
              <w:top w:w="15" w:type="dxa"/>
              <w:left w:w="15" w:type="dxa"/>
              <w:bottom w:w="0" w:type="dxa"/>
              <w:right w:w="15" w:type="dxa"/>
            </w:tcMar>
            <w:vAlign w:val="center"/>
            <w:hideMark/>
          </w:tcPr>
          <w:p w14:paraId="20515683" w14:textId="77777777" w:rsidR="005F2397" w:rsidRPr="008568A7" w:rsidRDefault="005F2397" w:rsidP="005F2397">
            <w:pPr>
              <w:rPr>
                <w:rFonts w:ascii="Calibri" w:hAnsi="Calibri"/>
              </w:rPr>
            </w:pPr>
            <w:r w:rsidRPr="008568A7">
              <w:rPr>
                <w:rFonts w:ascii="Calibri" w:hAnsi="Calibri"/>
              </w:rPr>
              <w:t>Time</w:t>
            </w: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6B70B05C" w14:textId="77777777" w:rsidR="005F2397" w:rsidRPr="008568A7" w:rsidRDefault="005F2397" w:rsidP="005F2397">
            <w:pPr>
              <w:rPr>
                <w:rFonts w:ascii="Calibri" w:hAnsi="Calibri"/>
              </w:rPr>
            </w:pPr>
            <w:r w:rsidRPr="008568A7">
              <w:rPr>
                <w:rFonts w:ascii="Calibri" w:hAnsi="Calibri"/>
              </w:rPr>
              <w:t>0.25</w:t>
            </w:r>
          </w:p>
        </w:tc>
        <w:tc>
          <w:tcPr>
            <w:tcW w:w="1262" w:type="dxa"/>
            <w:tcBorders>
              <w:top w:val="nil"/>
              <w:left w:val="nil"/>
              <w:right w:val="nil"/>
            </w:tcBorders>
            <w:shd w:val="clear" w:color="auto" w:fill="auto"/>
            <w:tcMar>
              <w:top w:w="15" w:type="dxa"/>
              <w:left w:w="15" w:type="dxa"/>
              <w:bottom w:w="0" w:type="dxa"/>
              <w:right w:w="15" w:type="dxa"/>
            </w:tcMar>
            <w:vAlign w:val="center"/>
            <w:hideMark/>
          </w:tcPr>
          <w:p w14:paraId="5D2AB248" w14:textId="77777777" w:rsidR="005F2397" w:rsidRPr="008568A7" w:rsidRDefault="005F2397" w:rsidP="005F2397">
            <w:pPr>
              <w:rPr>
                <w:rFonts w:ascii="Calibri" w:hAnsi="Calibri"/>
              </w:rPr>
            </w:pPr>
            <w:r w:rsidRPr="008568A7">
              <w:rPr>
                <w:rFonts w:ascii="Calibri" w:hAnsi="Calibri"/>
              </w:rPr>
              <w:t>0.75</w:t>
            </w:r>
          </w:p>
        </w:tc>
        <w:tc>
          <w:tcPr>
            <w:tcW w:w="1259" w:type="dxa"/>
            <w:tcBorders>
              <w:top w:val="nil"/>
              <w:left w:val="nil"/>
              <w:right w:val="nil"/>
            </w:tcBorders>
            <w:shd w:val="clear" w:color="auto" w:fill="auto"/>
            <w:tcMar>
              <w:top w:w="15" w:type="dxa"/>
              <w:left w:w="15" w:type="dxa"/>
              <w:bottom w:w="0" w:type="dxa"/>
              <w:right w:w="15" w:type="dxa"/>
            </w:tcMar>
            <w:vAlign w:val="center"/>
            <w:hideMark/>
          </w:tcPr>
          <w:p w14:paraId="4A064D8C" w14:textId="77777777" w:rsidR="005F2397" w:rsidRPr="008568A7" w:rsidRDefault="005F2397" w:rsidP="005F2397">
            <w:pPr>
              <w:rPr>
                <w:rFonts w:ascii="Calibri" w:hAnsi="Calibri"/>
              </w:rPr>
            </w:pPr>
            <w:r w:rsidRPr="008568A7">
              <w:rPr>
                <w:rFonts w:ascii="Calibri" w:hAnsi="Calibri"/>
              </w:rPr>
              <w:t>1.25</w:t>
            </w:r>
          </w:p>
        </w:tc>
        <w:tc>
          <w:tcPr>
            <w:tcW w:w="89" w:type="dxa"/>
            <w:tcBorders>
              <w:top w:val="nil"/>
              <w:left w:val="nil"/>
              <w:right w:val="nil"/>
            </w:tcBorders>
            <w:shd w:val="clear" w:color="auto" w:fill="auto"/>
            <w:tcMar>
              <w:top w:w="15" w:type="dxa"/>
              <w:left w:w="15" w:type="dxa"/>
              <w:bottom w:w="0" w:type="dxa"/>
              <w:right w:w="15" w:type="dxa"/>
            </w:tcMar>
            <w:vAlign w:val="bottom"/>
            <w:hideMark/>
          </w:tcPr>
          <w:p w14:paraId="6ED9C215" w14:textId="77777777" w:rsidR="005F2397" w:rsidRPr="008568A7" w:rsidRDefault="005F2397" w:rsidP="005F2397">
            <w:pPr>
              <w:rPr>
                <w:rFonts w:ascii="Calibri" w:hAnsi="Calibri"/>
              </w:rPr>
            </w:pPr>
          </w:p>
        </w:tc>
        <w:tc>
          <w:tcPr>
            <w:tcW w:w="1278" w:type="dxa"/>
            <w:tcBorders>
              <w:top w:val="nil"/>
              <w:left w:val="nil"/>
              <w:right w:val="nil"/>
            </w:tcBorders>
            <w:shd w:val="clear" w:color="auto" w:fill="auto"/>
            <w:tcMar>
              <w:top w:w="15" w:type="dxa"/>
              <w:left w:w="15" w:type="dxa"/>
              <w:bottom w:w="0" w:type="dxa"/>
              <w:right w:w="15" w:type="dxa"/>
            </w:tcMar>
            <w:vAlign w:val="bottom"/>
            <w:hideMark/>
          </w:tcPr>
          <w:p w14:paraId="32F791BF" w14:textId="77777777" w:rsidR="005F2397" w:rsidRPr="008568A7" w:rsidRDefault="005F2397" w:rsidP="005F2397">
            <w:pPr>
              <w:rPr>
                <w:rFonts w:ascii="Calibri" w:hAnsi="Calibri"/>
              </w:rPr>
            </w:pPr>
          </w:p>
        </w:tc>
      </w:tr>
      <w:tr w:rsidR="005F2397" w:rsidRPr="008568A7" w14:paraId="62547EE2" w14:textId="77777777" w:rsidTr="00944F42">
        <w:trPr>
          <w:trHeight w:val="199"/>
          <w:jc w:val="center"/>
        </w:trPr>
        <w:tc>
          <w:tcPr>
            <w:tcW w:w="429" w:type="dxa"/>
            <w:tcBorders>
              <w:left w:val="nil"/>
              <w:bottom w:val="nil"/>
              <w:right w:val="nil"/>
            </w:tcBorders>
            <w:shd w:val="clear" w:color="auto" w:fill="auto"/>
            <w:tcMar>
              <w:top w:w="15" w:type="dxa"/>
              <w:left w:w="15" w:type="dxa"/>
              <w:bottom w:w="0" w:type="dxa"/>
              <w:right w:w="15" w:type="dxa"/>
            </w:tcMar>
            <w:vAlign w:val="center"/>
            <w:hideMark/>
          </w:tcPr>
          <w:p w14:paraId="1879688A" w14:textId="77777777" w:rsidR="005F2397" w:rsidRPr="008568A7" w:rsidRDefault="005F2397" w:rsidP="005F2397">
            <w:pPr>
              <w:rPr>
                <w:rFonts w:ascii="Calibri" w:hAnsi="Calibri"/>
              </w:rPr>
            </w:pPr>
          </w:p>
        </w:tc>
        <w:tc>
          <w:tcPr>
            <w:tcW w:w="2736" w:type="dxa"/>
            <w:gridSpan w:val="2"/>
            <w:tcBorders>
              <w:left w:val="nil"/>
              <w:bottom w:val="nil"/>
              <w:right w:val="nil"/>
            </w:tcBorders>
            <w:shd w:val="clear" w:color="auto" w:fill="auto"/>
            <w:tcMar>
              <w:top w:w="15" w:type="dxa"/>
              <w:left w:w="15" w:type="dxa"/>
              <w:bottom w:w="0" w:type="dxa"/>
              <w:right w:w="15" w:type="dxa"/>
            </w:tcMar>
            <w:vAlign w:val="center"/>
            <w:hideMark/>
          </w:tcPr>
          <w:p w14:paraId="04AC4689" w14:textId="6CCD9D9C" w:rsidR="005F2397" w:rsidRPr="008568A7" w:rsidRDefault="005F2397" w:rsidP="005F2397">
            <w:pPr>
              <w:rPr>
                <w:rFonts w:ascii="Calibri" w:hAnsi="Calibri"/>
              </w:rPr>
            </w:pPr>
            <w:r w:rsidRPr="008568A7">
              <w:rPr>
                <w:rFonts w:ascii="Calibri" w:hAnsi="Calibri"/>
              </w:rPr>
              <w:t>LIBOR</w:t>
            </w:r>
            <w:ins w:id="6467" w:author="Aleksander Hansen" w:date="2013-02-15T16:37:00Z">
              <w:r w:rsidR="008A28C4">
                <w:rPr>
                  <w:rFonts w:ascii="Calibri" w:hAnsi="Calibri"/>
                </w:rPr>
                <w:fldChar w:fldCharType="begin"/>
              </w:r>
              <w:r w:rsidR="008A28C4">
                <w:instrText xml:space="preserve"> XE "</w:instrText>
              </w:r>
            </w:ins>
            <w:ins w:id="6468" w:author="Aleksander Hansen" w:date="2013-02-10T14:20:00Z">
              <w:r w:rsidR="008A28C4">
                <w:instrText>LIBOR</w:instrText>
              </w:r>
            </w:ins>
            <w:ins w:id="6469"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(copied)</w:t>
            </w:r>
          </w:p>
        </w:tc>
        <w:tc>
          <w:tcPr>
            <w:tcW w:w="990" w:type="dxa"/>
            <w:tcBorders>
              <w:left w:val="nil"/>
              <w:bottom w:val="nil"/>
              <w:right w:val="nil"/>
            </w:tcBorders>
            <w:shd w:val="clear" w:color="auto" w:fill="auto"/>
            <w:tcMar>
              <w:top w:w="15" w:type="dxa"/>
              <w:left w:w="15" w:type="dxa"/>
              <w:bottom w:w="0" w:type="dxa"/>
              <w:right w:w="15" w:type="dxa"/>
            </w:tcMar>
            <w:vAlign w:val="center"/>
            <w:hideMark/>
          </w:tcPr>
          <w:p w14:paraId="601AA56C" w14:textId="77777777" w:rsidR="005F2397" w:rsidRPr="008568A7" w:rsidRDefault="005F2397" w:rsidP="005F2397">
            <w:pPr>
              <w:rPr>
                <w:rFonts w:ascii="Calibri" w:hAnsi="Calibri"/>
              </w:rPr>
            </w:pPr>
            <w:r w:rsidRPr="008568A7">
              <w:rPr>
                <w:rFonts w:ascii="Calibri" w:hAnsi="Calibri"/>
              </w:rPr>
              <w:t>10.00%</w:t>
            </w:r>
          </w:p>
        </w:tc>
        <w:tc>
          <w:tcPr>
            <w:tcW w:w="1262" w:type="dxa"/>
            <w:tcBorders>
              <w:left w:val="nil"/>
              <w:bottom w:val="nil"/>
              <w:right w:val="nil"/>
            </w:tcBorders>
            <w:shd w:val="clear" w:color="auto" w:fill="auto"/>
            <w:tcMar>
              <w:top w:w="15" w:type="dxa"/>
              <w:left w:w="15" w:type="dxa"/>
              <w:bottom w:w="0" w:type="dxa"/>
              <w:right w:w="15" w:type="dxa"/>
            </w:tcMar>
            <w:vAlign w:val="center"/>
            <w:hideMark/>
          </w:tcPr>
          <w:p w14:paraId="79490E27" w14:textId="77777777" w:rsidR="005F2397" w:rsidRPr="008568A7" w:rsidRDefault="005F2397" w:rsidP="005F2397">
            <w:pPr>
              <w:rPr>
                <w:rFonts w:ascii="Calibri" w:hAnsi="Calibri"/>
              </w:rPr>
            </w:pPr>
            <w:r w:rsidRPr="008568A7">
              <w:rPr>
                <w:rFonts w:ascii="Calibri" w:hAnsi="Calibri"/>
              </w:rPr>
              <w:t>10.50%</w:t>
            </w:r>
          </w:p>
        </w:tc>
        <w:tc>
          <w:tcPr>
            <w:tcW w:w="1259" w:type="dxa"/>
            <w:tcBorders>
              <w:left w:val="nil"/>
              <w:bottom w:val="nil"/>
              <w:right w:val="nil"/>
            </w:tcBorders>
            <w:shd w:val="clear" w:color="auto" w:fill="auto"/>
            <w:tcMar>
              <w:top w:w="15" w:type="dxa"/>
              <w:left w:w="15" w:type="dxa"/>
              <w:bottom w:w="0" w:type="dxa"/>
              <w:right w:w="15" w:type="dxa"/>
            </w:tcMar>
            <w:vAlign w:val="center"/>
            <w:hideMark/>
          </w:tcPr>
          <w:p w14:paraId="02B0D9EB" w14:textId="77777777" w:rsidR="005F2397" w:rsidRPr="008568A7" w:rsidRDefault="005F2397" w:rsidP="005F2397">
            <w:pPr>
              <w:rPr>
                <w:rFonts w:ascii="Calibri" w:hAnsi="Calibri"/>
              </w:rPr>
            </w:pPr>
            <w:r w:rsidRPr="008568A7">
              <w:rPr>
                <w:rFonts w:ascii="Calibri" w:hAnsi="Calibri"/>
              </w:rPr>
              <w:t>11.00%</w:t>
            </w:r>
          </w:p>
        </w:tc>
        <w:tc>
          <w:tcPr>
            <w:tcW w:w="89" w:type="dxa"/>
            <w:tcBorders>
              <w:left w:val="nil"/>
              <w:bottom w:val="nil"/>
              <w:right w:val="nil"/>
            </w:tcBorders>
            <w:shd w:val="clear" w:color="auto" w:fill="auto"/>
            <w:tcMar>
              <w:top w:w="15" w:type="dxa"/>
              <w:left w:w="15" w:type="dxa"/>
              <w:bottom w:w="0" w:type="dxa"/>
              <w:right w:w="15" w:type="dxa"/>
            </w:tcMar>
            <w:vAlign w:val="bottom"/>
            <w:hideMark/>
          </w:tcPr>
          <w:p w14:paraId="55A4C7A3" w14:textId="77777777" w:rsidR="005F2397" w:rsidRPr="008568A7" w:rsidRDefault="005F2397" w:rsidP="005F2397">
            <w:pPr>
              <w:rPr>
                <w:rFonts w:ascii="Calibri" w:hAnsi="Calibri"/>
              </w:rPr>
            </w:pPr>
          </w:p>
        </w:tc>
        <w:tc>
          <w:tcPr>
            <w:tcW w:w="1278" w:type="dxa"/>
            <w:tcBorders>
              <w:left w:val="nil"/>
              <w:bottom w:val="nil"/>
              <w:right w:val="nil"/>
            </w:tcBorders>
            <w:shd w:val="clear" w:color="auto" w:fill="auto"/>
            <w:tcMar>
              <w:top w:w="15" w:type="dxa"/>
              <w:left w:w="15" w:type="dxa"/>
              <w:bottom w:w="0" w:type="dxa"/>
              <w:right w:w="15" w:type="dxa"/>
            </w:tcMar>
            <w:vAlign w:val="bottom"/>
            <w:hideMark/>
          </w:tcPr>
          <w:p w14:paraId="2D8BAC0F" w14:textId="77777777" w:rsidR="005F2397" w:rsidRPr="008568A7" w:rsidRDefault="005F2397" w:rsidP="005F2397">
            <w:pPr>
              <w:rPr>
                <w:rFonts w:ascii="Calibri" w:hAnsi="Calibri"/>
              </w:rPr>
            </w:pPr>
          </w:p>
        </w:tc>
      </w:tr>
      <w:tr w:rsidR="005F2397" w:rsidRPr="008568A7" w14:paraId="2E828750"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5E949039"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46DB8AC" w14:textId="77777777" w:rsidR="005F2397" w:rsidRPr="008568A7" w:rsidRDefault="005F2397" w:rsidP="005F2397">
            <w:pPr>
              <w:rPr>
                <w:rFonts w:ascii="Calibri" w:hAnsi="Calibri"/>
              </w:rPr>
            </w:pPr>
            <w:r w:rsidRPr="008568A7">
              <w:rPr>
                <w:rFonts w:ascii="Calibri" w:hAnsi="Calibri"/>
              </w:rPr>
              <w:t>Forward rates (continuous)</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052496C"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6FD76AC8" w14:textId="77777777" w:rsidR="005F2397" w:rsidRPr="008568A7" w:rsidRDefault="005F2397" w:rsidP="005F2397">
            <w:pPr>
              <w:rPr>
                <w:rFonts w:ascii="Calibri" w:hAnsi="Calibri"/>
              </w:rPr>
            </w:pPr>
            <w:r w:rsidRPr="008568A7">
              <w:rPr>
                <w:rFonts w:ascii="Calibri" w:hAnsi="Calibri"/>
              </w:rPr>
              <w:t>10.75%</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36285D7D" w14:textId="77777777" w:rsidR="005F2397" w:rsidRPr="008568A7" w:rsidRDefault="005F2397" w:rsidP="005F2397">
            <w:pPr>
              <w:rPr>
                <w:rFonts w:ascii="Calibri" w:hAnsi="Calibri"/>
              </w:rPr>
            </w:pPr>
            <w:r w:rsidRPr="008568A7">
              <w:rPr>
                <w:rFonts w:ascii="Calibri" w:hAnsi="Calibri"/>
              </w:rPr>
              <w:t>11.75%</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45975CC0"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5ACE1182" w14:textId="77777777" w:rsidR="005F2397" w:rsidRPr="008568A7" w:rsidRDefault="005F2397" w:rsidP="005F2397">
            <w:pPr>
              <w:rPr>
                <w:rFonts w:ascii="Calibri" w:hAnsi="Calibri"/>
              </w:rPr>
            </w:pPr>
          </w:p>
        </w:tc>
      </w:tr>
      <w:tr w:rsidR="005F2397" w:rsidRPr="008568A7" w14:paraId="3C2CBEF7"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608DCECB"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B432D92" w14:textId="77777777" w:rsidR="005F2397" w:rsidRPr="008568A7" w:rsidRDefault="005F2397" w:rsidP="005F2397">
            <w:pPr>
              <w:rPr>
                <w:rFonts w:ascii="Calibri" w:hAnsi="Calibri"/>
              </w:rPr>
            </w:pPr>
            <w:r w:rsidRPr="008568A7">
              <w:rPr>
                <w:rFonts w:ascii="Calibri" w:hAnsi="Calibri"/>
              </w:rPr>
              <w:t>Forward (semi-annual)</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B37FC21" w14:textId="77777777" w:rsidR="005F2397" w:rsidRPr="008568A7" w:rsidRDefault="005F2397" w:rsidP="005F2397">
            <w:pPr>
              <w:rPr>
                <w:rFonts w:ascii="Calibri" w:hAnsi="Calibri"/>
              </w:rPr>
            </w:pPr>
            <w:r w:rsidRPr="008568A7">
              <w:rPr>
                <w:rFonts w:ascii="Calibri" w:hAnsi="Calibri"/>
              </w:rPr>
              <w:t>10.20%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4DD03968" w14:textId="77777777" w:rsidR="005F2397" w:rsidRPr="008568A7" w:rsidRDefault="005F2397" w:rsidP="005F2397">
            <w:pPr>
              <w:rPr>
                <w:rFonts w:ascii="Calibri" w:hAnsi="Calibri"/>
              </w:rPr>
            </w:pPr>
            <w:r w:rsidRPr="008568A7">
              <w:rPr>
                <w:rFonts w:ascii="Calibri" w:hAnsi="Calibri"/>
              </w:rPr>
              <w:t>11.04%</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48372632" w14:textId="77777777" w:rsidR="005F2397" w:rsidRPr="008568A7" w:rsidRDefault="005F2397" w:rsidP="005F2397">
            <w:pPr>
              <w:rPr>
                <w:rFonts w:ascii="Calibri" w:hAnsi="Calibri"/>
              </w:rPr>
            </w:pPr>
            <w:r w:rsidRPr="008568A7">
              <w:rPr>
                <w:rFonts w:ascii="Calibri" w:hAnsi="Calibri"/>
              </w:rPr>
              <w:t>12.10%</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06C116B9"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3891606B" w14:textId="77777777" w:rsidR="005F2397" w:rsidRPr="008568A7" w:rsidRDefault="005F2397" w:rsidP="005F2397">
            <w:pPr>
              <w:rPr>
                <w:rFonts w:ascii="Calibri" w:hAnsi="Calibri"/>
              </w:rPr>
            </w:pPr>
          </w:p>
        </w:tc>
      </w:tr>
      <w:tr w:rsidR="005F2397" w:rsidRPr="008568A7" w14:paraId="0EF987DA"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1BA6D842" w14:textId="77777777" w:rsidR="005F2397" w:rsidRPr="008568A7" w:rsidRDefault="005F2397" w:rsidP="005F2397">
            <w:pPr>
              <w:rPr>
                <w:rFonts w:ascii="Calibri" w:hAnsi="Calibri"/>
              </w:rPr>
            </w:pPr>
          </w:p>
        </w:tc>
        <w:tc>
          <w:tcPr>
            <w:tcW w:w="498" w:type="dxa"/>
            <w:tcBorders>
              <w:top w:val="nil"/>
              <w:left w:val="nil"/>
              <w:bottom w:val="nil"/>
              <w:right w:val="nil"/>
            </w:tcBorders>
            <w:shd w:val="clear" w:color="auto" w:fill="auto"/>
            <w:tcMar>
              <w:top w:w="15" w:type="dxa"/>
              <w:left w:w="15" w:type="dxa"/>
              <w:bottom w:w="0" w:type="dxa"/>
              <w:right w:w="15" w:type="dxa"/>
            </w:tcMar>
            <w:vAlign w:val="center"/>
            <w:hideMark/>
          </w:tcPr>
          <w:p w14:paraId="6AC31D3D" w14:textId="77777777" w:rsidR="005F2397" w:rsidRPr="008568A7" w:rsidRDefault="005F2397" w:rsidP="005F2397">
            <w:pPr>
              <w:rPr>
                <w:rFonts w:ascii="Calibri" w:hAnsi="Calibri"/>
              </w:rPr>
            </w:pPr>
          </w:p>
        </w:tc>
        <w:tc>
          <w:tcPr>
            <w:tcW w:w="2238" w:type="dxa"/>
            <w:tcBorders>
              <w:top w:val="nil"/>
              <w:left w:val="nil"/>
              <w:bottom w:val="nil"/>
              <w:right w:val="nil"/>
            </w:tcBorders>
            <w:shd w:val="clear" w:color="auto" w:fill="auto"/>
            <w:tcMar>
              <w:top w:w="15" w:type="dxa"/>
              <w:left w:w="15" w:type="dxa"/>
              <w:bottom w:w="0" w:type="dxa"/>
              <w:right w:w="15" w:type="dxa"/>
            </w:tcMar>
            <w:vAlign w:val="center"/>
            <w:hideMark/>
          </w:tcPr>
          <w:p w14:paraId="5A458F04"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98C6ED6"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5B84CE2C" w14:textId="77777777" w:rsidR="005F2397" w:rsidRPr="008568A7" w:rsidRDefault="005F2397" w:rsidP="005F2397">
            <w:pPr>
              <w:rPr>
                <w:rFonts w:ascii="Calibri" w:hAnsi="Calibri"/>
              </w:rPr>
            </w:pP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10E6644D" w14:textId="77777777" w:rsidR="005F2397" w:rsidRPr="008568A7" w:rsidRDefault="005F2397" w:rsidP="005F2397">
            <w:pPr>
              <w:rPr>
                <w:rFonts w:ascii="Calibri" w:hAnsi="Calibri"/>
              </w:rPr>
            </w:pP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71A28A2D"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039BE6FF" w14:textId="77777777" w:rsidR="005F2397" w:rsidRPr="008568A7" w:rsidRDefault="005F2397" w:rsidP="005F2397">
            <w:pPr>
              <w:rPr>
                <w:rFonts w:ascii="Calibri" w:hAnsi="Calibri"/>
              </w:rPr>
            </w:pPr>
          </w:p>
        </w:tc>
      </w:tr>
      <w:tr w:rsidR="005F2397" w:rsidRPr="008568A7" w14:paraId="17914836" w14:textId="77777777" w:rsidTr="00944F42">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15DD670D"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9C721AE" w14:textId="77777777" w:rsidR="005F2397" w:rsidRPr="008568A7" w:rsidRDefault="005F2397" w:rsidP="005F2397">
            <w:pPr>
              <w:rPr>
                <w:rFonts w:ascii="Calibri" w:hAnsi="Calibri"/>
              </w:rPr>
            </w:pPr>
            <w:r w:rsidRPr="008568A7">
              <w:rPr>
                <w:rFonts w:ascii="Calibri" w:hAnsi="Calibri"/>
              </w:rPr>
              <w:t>Floating CF (FV)</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76406C0" w14:textId="77777777" w:rsidR="005F2397" w:rsidRPr="008568A7" w:rsidRDefault="005F2397" w:rsidP="005F2397">
            <w:pPr>
              <w:rPr>
                <w:rFonts w:ascii="Calibri" w:hAnsi="Calibri"/>
              </w:rPr>
            </w:pPr>
            <w:r w:rsidRPr="008568A7">
              <w:rPr>
                <w:rFonts w:ascii="Calibri" w:hAnsi="Calibri"/>
              </w:rPr>
              <w:t>$5.10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7363B4DC" w14:textId="77777777" w:rsidR="005F2397" w:rsidRPr="008568A7" w:rsidRDefault="005F2397" w:rsidP="005F2397">
            <w:pPr>
              <w:rPr>
                <w:rFonts w:ascii="Calibri" w:hAnsi="Calibri"/>
              </w:rPr>
            </w:pPr>
            <w:r w:rsidRPr="008568A7">
              <w:rPr>
                <w:rFonts w:ascii="Calibri" w:hAnsi="Calibri"/>
              </w:rPr>
              <w:t>$5.52</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531E5634" w14:textId="77777777" w:rsidR="005F2397" w:rsidRPr="008568A7" w:rsidRDefault="005F2397" w:rsidP="005F2397">
            <w:pPr>
              <w:rPr>
                <w:rFonts w:ascii="Calibri" w:hAnsi="Calibri"/>
              </w:rPr>
            </w:pPr>
            <w:r w:rsidRPr="008568A7">
              <w:rPr>
                <w:rFonts w:ascii="Calibri" w:hAnsi="Calibri"/>
              </w:rPr>
              <w:t>$6.05</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4DDDF383"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56D3D4A3" w14:textId="77777777" w:rsidR="005F2397" w:rsidRPr="008568A7" w:rsidRDefault="005F2397" w:rsidP="005F2397">
            <w:pPr>
              <w:rPr>
                <w:rFonts w:ascii="Calibri" w:hAnsi="Calibri"/>
              </w:rPr>
            </w:pPr>
          </w:p>
        </w:tc>
      </w:tr>
      <w:tr w:rsidR="005F2397" w:rsidRPr="008568A7" w14:paraId="7856DA28" w14:textId="77777777" w:rsidTr="00944F42">
        <w:trPr>
          <w:trHeight w:val="222"/>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3B8BEEAC"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2501906" w14:textId="77777777" w:rsidR="005F2397" w:rsidRPr="008568A7" w:rsidRDefault="005F2397" w:rsidP="005F2397">
            <w:pPr>
              <w:rPr>
                <w:rFonts w:ascii="Calibri" w:hAnsi="Calibri"/>
              </w:rPr>
            </w:pPr>
            <w:r w:rsidRPr="008568A7">
              <w:rPr>
                <w:rFonts w:ascii="Calibri" w:hAnsi="Calibri"/>
              </w:rPr>
              <w:t>Fixed CF (FV)</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5DCBB2B" w14:textId="77777777" w:rsidR="005F2397" w:rsidRPr="008568A7" w:rsidRDefault="005F2397" w:rsidP="005F2397">
            <w:pPr>
              <w:rPr>
                <w:rFonts w:ascii="Calibri" w:hAnsi="Calibri"/>
              </w:rPr>
            </w:pPr>
            <w:r w:rsidRPr="008568A7">
              <w:rPr>
                <w:rFonts w:ascii="Calibri" w:hAnsi="Calibri"/>
              </w:rPr>
              <w:t>$4.00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10053F1C" w14:textId="77777777" w:rsidR="005F2397" w:rsidRPr="008568A7" w:rsidRDefault="005F2397" w:rsidP="005F2397">
            <w:pPr>
              <w:rPr>
                <w:rFonts w:ascii="Calibri" w:hAnsi="Calibri"/>
              </w:rPr>
            </w:pPr>
            <w:r w:rsidRPr="008568A7">
              <w:rPr>
                <w:rFonts w:ascii="Calibri" w:hAnsi="Calibri"/>
              </w:rPr>
              <w:t>$4.00</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3452E186" w14:textId="77777777" w:rsidR="005F2397" w:rsidRPr="008568A7" w:rsidRDefault="005F2397" w:rsidP="005F2397">
            <w:pPr>
              <w:rPr>
                <w:rFonts w:ascii="Calibri" w:hAnsi="Calibri"/>
              </w:rPr>
            </w:pPr>
            <w:r w:rsidRPr="008568A7">
              <w:rPr>
                <w:rFonts w:ascii="Calibri" w:hAnsi="Calibri"/>
              </w:rPr>
              <w:t>$4.00</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6AA2AF0A"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7E21F8E8" w14:textId="77777777" w:rsidR="005F2397" w:rsidRPr="008568A7" w:rsidRDefault="005F2397" w:rsidP="005F2397">
            <w:pPr>
              <w:rPr>
                <w:rFonts w:ascii="Calibri" w:hAnsi="Calibri"/>
              </w:rPr>
            </w:pPr>
          </w:p>
        </w:tc>
      </w:tr>
      <w:tr w:rsidR="005F2397" w:rsidRPr="008568A7" w14:paraId="19A4FAFC" w14:textId="77777777" w:rsidTr="00944F42">
        <w:trPr>
          <w:trHeight w:val="199"/>
          <w:jc w:val="center"/>
        </w:trPr>
        <w:tc>
          <w:tcPr>
            <w:tcW w:w="42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6FC36BB" w14:textId="77777777" w:rsidR="005F2397" w:rsidRPr="008568A7" w:rsidRDefault="005F2397" w:rsidP="005F2397">
            <w:pPr>
              <w:rPr>
                <w:rFonts w:ascii="Calibri" w:hAnsi="Calibri"/>
              </w:rPr>
            </w:pPr>
          </w:p>
        </w:tc>
        <w:tc>
          <w:tcPr>
            <w:tcW w:w="2736"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4CC63B4" w14:textId="77777777" w:rsidR="005F2397" w:rsidRPr="008568A7" w:rsidRDefault="005F2397" w:rsidP="005F2397">
            <w:pPr>
              <w:rPr>
                <w:rFonts w:ascii="Calibri" w:hAnsi="Calibri"/>
              </w:rPr>
            </w:pPr>
            <w:r w:rsidRPr="008568A7">
              <w:rPr>
                <w:rFonts w:ascii="Calibri" w:hAnsi="Calibri"/>
              </w:rPr>
              <w:t>Net Cash flows (FV)</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019939C" w14:textId="77777777" w:rsidR="005F2397" w:rsidRPr="008568A7" w:rsidRDefault="005F2397" w:rsidP="005F2397">
            <w:pPr>
              <w:rPr>
                <w:rFonts w:ascii="Calibri" w:hAnsi="Calibri"/>
              </w:rPr>
            </w:pPr>
            <w:r w:rsidRPr="008568A7">
              <w:rPr>
                <w:rFonts w:ascii="Calibri" w:hAnsi="Calibri"/>
              </w:rPr>
              <w:t>$1.10</w:t>
            </w:r>
          </w:p>
        </w:tc>
        <w:tc>
          <w:tcPr>
            <w:tcW w:w="126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0408962" w14:textId="77777777" w:rsidR="005F2397" w:rsidRPr="008568A7" w:rsidRDefault="005F2397" w:rsidP="005F2397">
            <w:pPr>
              <w:rPr>
                <w:rFonts w:ascii="Calibri" w:hAnsi="Calibri"/>
              </w:rPr>
            </w:pPr>
            <w:r w:rsidRPr="008568A7">
              <w:rPr>
                <w:rFonts w:ascii="Calibri" w:hAnsi="Calibri"/>
              </w:rPr>
              <w:t>$1.52</w:t>
            </w:r>
          </w:p>
        </w:tc>
        <w:tc>
          <w:tcPr>
            <w:tcW w:w="125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6E359E8" w14:textId="77777777" w:rsidR="005F2397" w:rsidRPr="008568A7" w:rsidRDefault="005F2397" w:rsidP="005F2397">
            <w:pPr>
              <w:rPr>
                <w:rFonts w:ascii="Calibri" w:hAnsi="Calibri"/>
              </w:rPr>
            </w:pPr>
            <w:r w:rsidRPr="008568A7">
              <w:rPr>
                <w:rFonts w:ascii="Calibri" w:hAnsi="Calibri"/>
              </w:rPr>
              <w:t>$2.05</w:t>
            </w:r>
          </w:p>
        </w:tc>
        <w:tc>
          <w:tcPr>
            <w:tcW w:w="8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AFCE2EF" w14:textId="77777777" w:rsidR="005F2397" w:rsidRPr="008568A7" w:rsidRDefault="005F2397" w:rsidP="005F2397">
            <w:pPr>
              <w:rPr>
                <w:rFonts w:ascii="Calibri" w:hAnsi="Calibri"/>
              </w:rPr>
            </w:pPr>
          </w:p>
        </w:tc>
        <w:tc>
          <w:tcPr>
            <w:tcW w:w="1278"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29AD9DE" w14:textId="77777777" w:rsidR="005F2397" w:rsidRPr="008568A7" w:rsidRDefault="005F2397" w:rsidP="005F2397">
            <w:pPr>
              <w:rPr>
                <w:rFonts w:ascii="Calibri" w:hAnsi="Calibri"/>
              </w:rPr>
            </w:pPr>
          </w:p>
        </w:tc>
      </w:tr>
      <w:tr w:rsidR="005F2397" w:rsidRPr="008568A7" w14:paraId="6684F59A" w14:textId="77777777" w:rsidTr="00944F42">
        <w:trPr>
          <w:trHeight w:val="222"/>
          <w:jc w:val="center"/>
        </w:trPr>
        <w:tc>
          <w:tcPr>
            <w:tcW w:w="42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hideMark/>
          </w:tcPr>
          <w:p w14:paraId="693D4726" w14:textId="77777777" w:rsidR="005F2397" w:rsidRPr="008568A7" w:rsidRDefault="005F2397" w:rsidP="005F2397">
            <w:pPr>
              <w:rPr>
                <w:rFonts w:ascii="Calibri" w:hAnsi="Calibri"/>
              </w:rPr>
            </w:pPr>
          </w:p>
        </w:tc>
        <w:tc>
          <w:tcPr>
            <w:tcW w:w="2736" w:type="dxa"/>
            <w:gridSpan w:val="2"/>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EDF6015" w14:textId="77777777" w:rsidR="005F2397" w:rsidRPr="008568A7" w:rsidRDefault="005F2397" w:rsidP="005F2397">
            <w:pPr>
              <w:rPr>
                <w:rFonts w:ascii="Calibri" w:hAnsi="Calibri"/>
              </w:rPr>
            </w:pPr>
            <w:r w:rsidRPr="008568A7">
              <w:rPr>
                <w:rFonts w:ascii="Calibri" w:hAnsi="Calibri"/>
              </w:rPr>
              <w:t>Net Cash flows (PV)</w:t>
            </w: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A75F952" w14:textId="77777777" w:rsidR="005F2397" w:rsidRPr="008568A7" w:rsidRDefault="005F2397" w:rsidP="005F2397">
            <w:pPr>
              <w:rPr>
                <w:rFonts w:ascii="Calibri" w:hAnsi="Calibri"/>
              </w:rPr>
            </w:pPr>
            <w:r w:rsidRPr="008568A7">
              <w:rPr>
                <w:rFonts w:ascii="Calibri" w:hAnsi="Calibri"/>
              </w:rPr>
              <w:t>$1.07</w:t>
            </w:r>
          </w:p>
        </w:tc>
        <w:tc>
          <w:tcPr>
            <w:tcW w:w="1262"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AEA83A5" w14:textId="77777777" w:rsidR="005F2397" w:rsidRPr="008568A7" w:rsidRDefault="005F2397" w:rsidP="005F2397">
            <w:pPr>
              <w:rPr>
                <w:rFonts w:ascii="Calibri" w:hAnsi="Calibri"/>
              </w:rPr>
            </w:pPr>
            <w:r w:rsidRPr="008568A7">
              <w:rPr>
                <w:rFonts w:ascii="Calibri" w:hAnsi="Calibri"/>
              </w:rPr>
              <w:t>$1.41</w:t>
            </w:r>
          </w:p>
        </w:tc>
        <w:tc>
          <w:tcPr>
            <w:tcW w:w="125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1C94E5F" w14:textId="77777777" w:rsidR="005F2397" w:rsidRPr="008568A7" w:rsidRDefault="005F2397" w:rsidP="005F2397">
            <w:pPr>
              <w:rPr>
                <w:rFonts w:ascii="Calibri" w:hAnsi="Calibri"/>
              </w:rPr>
            </w:pPr>
            <w:r w:rsidRPr="008568A7">
              <w:rPr>
                <w:rFonts w:ascii="Calibri" w:hAnsi="Calibri"/>
              </w:rPr>
              <w:t>$1.79</w:t>
            </w:r>
          </w:p>
        </w:tc>
        <w:tc>
          <w:tcPr>
            <w:tcW w:w="8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2D06F0C" w14:textId="77777777" w:rsidR="005F2397" w:rsidRPr="008568A7" w:rsidRDefault="005F2397" w:rsidP="005F2397">
            <w:pPr>
              <w:rPr>
                <w:rFonts w:ascii="Calibri" w:hAnsi="Calibri"/>
              </w:rPr>
            </w:pPr>
          </w:p>
        </w:tc>
        <w:tc>
          <w:tcPr>
            <w:tcW w:w="127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714105B5" w14:textId="77777777" w:rsidR="005F2397" w:rsidRPr="008568A7" w:rsidRDefault="005F2397" w:rsidP="005F2397">
            <w:pPr>
              <w:rPr>
                <w:rFonts w:ascii="Calibri" w:hAnsi="Calibri"/>
              </w:rPr>
            </w:pPr>
            <w:r w:rsidRPr="008568A7">
              <w:rPr>
                <w:rFonts w:ascii="Calibri" w:hAnsi="Calibri"/>
              </w:rPr>
              <w:t>$4.27</w:t>
            </w:r>
          </w:p>
        </w:tc>
      </w:tr>
    </w:tbl>
    <w:p w14:paraId="15CEF0BC" w14:textId="77777777" w:rsidR="00944F42" w:rsidRPr="008568A7" w:rsidRDefault="00944F42" w:rsidP="005F2397">
      <w:pPr>
        <w:rPr>
          <w:rFonts w:ascii="Calibri" w:hAnsi="Calibri"/>
        </w:rPr>
      </w:pPr>
    </w:p>
    <w:p w14:paraId="3EF62354" w14:textId="44513C2E" w:rsidR="005F2397" w:rsidRPr="008568A7" w:rsidRDefault="005F2397">
      <w:pPr>
        <w:pStyle w:val="Heading2"/>
      </w:pPr>
      <w:bookmarkStart w:id="6470" w:name="_Toc222580695"/>
      <w:r w:rsidRPr="008568A7">
        <w:t>Explain the mechanics of a currency swap</w:t>
      </w:r>
      <w:ins w:id="6471"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6472" w:author="Aleksander Hansen" w:date="2013-02-15T16:37:00Z">
        <w:r w:rsidR="008A28C4">
          <w:instrText xml:space="preserve">" </w:instrText>
        </w:r>
        <w:r w:rsidR="008A28C4">
          <w:fldChar w:fldCharType="end"/>
        </w:r>
      </w:ins>
      <w:r w:rsidRPr="008568A7">
        <w:t xml:space="preserve"> and compute its cash flows</w:t>
      </w:r>
      <w:bookmarkEnd w:id="6470"/>
      <w:r w:rsidR="00944F42" w:rsidRPr="008568A7">
        <w:br/>
      </w:r>
    </w:p>
    <w:p w14:paraId="03B62EDA" w14:textId="6E6BA1B8" w:rsidR="005F2397" w:rsidRPr="008568A7" w:rsidRDefault="005F2397" w:rsidP="005F2397">
      <w:pPr>
        <w:rPr>
          <w:rFonts w:ascii="Calibri" w:hAnsi="Calibri"/>
        </w:rPr>
      </w:pPr>
      <w:r w:rsidRPr="008568A7">
        <w:rPr>
          <w:rFonts w:ascii="Calibri" w:hAnsi="Calibri"/>
        </w:rPr>
        <w:t>A currency swap</w:t>
      </w:r>
      <w:ins w:id="6473"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474"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exchanges principal</w:t>
      </w:r>
      <w:ins w:id="647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6476"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and interest</w:t>
      </w:r>
      <w:ins w:id="6477"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6478"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in one currency for principal and interest in another currency</w:t>
      </w:r>
      <w:ins w:id="6479" w:author="Aleksander Hansen" w:date="2013-02-10T11:53:00Z">
        <w:r w:rsidR="00DB6DAB">
          <w:rPr>
            <w:rStyle w:val="FootnoteReference"/>
            <w:rFonts w:ascii="Calibri" w:hAnsi="Calibri"/>
          </w:rPr>
          <w:footnoteReference w:id="10"/>
        </w:r>
      </w:ins>
      <w:r w:rsidRPr="008568A7">
        <w:rPr>
          <w:rFonts w:ascii="Calibri" w:hAnsi="Calibri"/>
        </w:rPr>
        <w:t>. The valuation of currency swap</w:t>
      </w:r>
      <w:ins w:id="6497"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currency swap</w:instrText>
      </w:r>
      <w:r w:rsidR="008A28C4">
        <w:rPr>
          <w:rFonts w:ascii="Calibri" w:hAnsi="Calibri"/>
        </w:rPr>
        <w:instrText>:</w:instrText>
      </w:r>
      <w:ins w:id="6498" w:author="Aleksander Hansen" w:date="2013-02-15T16:38:00Z">
        <w:r w:rsidR="008A28C4">
          <w:instrText xml:space="preserve">swap" </w:instrText>
        </w:r>
        <w:r w:rsidR="008A28C4">
          <w:rPr>
            <w:rFonts w:ascii="Calibri" w:hAnsi="Calibri"/>
          </w:rPr>
          <w:fldChar w:fldCharType="end"/>
        </w:r>
      </w:ins>
      <w:r w:rsidRPr="008568A7">
        <w:rPr>
          <w:rFonts w:ascii="Calibri" w:hAnsi="Calibri"/>
        </w:rPr>
        <w:t xml:space="preserve"> is given by:</w:t>
      </w:r>
      <w:r w:rsidR="00415AE4" w:rsidRPr="008568A7">
        <w:rPr>
          <w:rFonts w:ascii="Calibri" w:hAnsi="Calibri"/>
        </w:rPr>
        <w:br/>
      </w:r>
    </w:p>
    <w:p w14:paraId="7F3012CB" w14:textId="469AA664" w:rsidR="005F2397" w:rsidRPr="008568A7" w:rsidRDefault="00DE5CF7" w:rsidP="00415AE4">
      <w:pPr>
        <w:jc w:val="center"/>
        <w:rPr>
          <w:rFonts w:ascii="Calibri" w:hAnsi="Calibri"/>
        </w:rPr>
      </w:pPr>
      <w:r>
        <w:rPr>
          <w:rFonts w:ascii="Calibri" w:hAnsi="Calibri"/>
        </w:rPr>
        <w:pict w14:anchorId="3DA2A032">
          <v:shape id="_x0000_i1040" type="#_x0000_t75" style="width:108pt;height:41pt">
            <v:imagedata r:id="rId86" o:title=""/>
          </v:shape>
        </w:pict>
      </w:r>
      <w:r w:rsidR="005F2397" w:rsidRPr="008568A7">
        <w:rPr>
          <w:rFonts w:ascii="Calibri" w:hAnsi="Calibri"/>
        </w:rPr>
        <w:tab/>
      </w:r>
      <w:r w:rsidR="00415AE4" w:rsidRPr="008568A7">
        <w:rPr>
          <w:rFonts w:ascii="Calibri" w:hAnsi="Calibri"/>
        </w:rPr>
        <w:br/>
      </w:r>
    </w:p>
    <w:p w14:paraId="724DFF63" w14:textId="0954AE8E" w:rsidR="005F2397" w:rsidRPr="008568A7" w:rsidRDefault="005F2397" w:rsidP="005F2397">
      <w:pPr>
        <w:rPr>
          <w:rFonts w:ascii="Calibri" w:hAnsi="Calibri"/>
        </w:rPr>
      </w:pPr>
      <w:r w:rsidRPr="008568A7">
        <w:rPr>
          <w:rFonts w:ascii="Calibri" w:hAnsi="Calibri"/>
        </w:rPr>
        <w:t>So, in the first case, the valuation of a swap</w:t>
      </w:r>
      <w:ins w:id="6499"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500"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that pays in US dollars and receives a foreign currency bond</w:t>
      </w:r>
      <w:ins w:id="6501"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6502"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involves subtracting the foreign bond after translating its value based on the exchange rate. In effect, the exchange rate allows you to “standardize” on US dollars and take the difference in values. </w:t>
      </w:r>
    </w:p>
    <w:p w14:paraId="354B6CBB" w14:textId="77777777" w:rsidR="005F2397" w:rsidRPr="008568A7" w:rsidRDefault="005F2397" w:rsidP="005F2397">
      <w:pPr>
        <w:rPr>
          <w:rFonts w:ascii="Calibri" w:hAnsi="Calibri"/>
        </w:rPr>
      </w:pPr>
      <w:r w:rsidRPr="008568A7">
        <w:rPr>
          <w:rFonts w:ascii="Calibri" w:hAnsi="Calibri"/>
        </w:rPr>
        <w:br w:type="page"/>
      </w:r>
    </w:p>
    <w:p w14:paraId="29970DD6" w14:textId="77777777" w:rsidR="005F2397" w:rsidRPr="008568A7" w:rsidRDefault="005F2397" w:rsidP="005F2397">
      <w:pPr>
        <w:rPr>
          <w:rFonts w:ascii="Calibri" w:hAnsi="Calibri"/>
        </w:rPr>
      </w:pPr>
      <w:r w:rsidRPr="008568A7">
        <w:rPr>
          <w:rFonts w:ascii="Calibri" w:hAnsi="Calibri"/>
        </w:rPr>
        <w:t>For example:</w:t>
      </w:r>
    </w:p>
    <w:p w14:paraId="22FAA4A9" w14:textId="12AEC827" w:rsidR="005F2397" w:rsidRPr="008568A7" w:rsidRDefault="005F2397" w:rsidP="005F2397">
      <w:pPr>
        <w:rPr>
          <w:rFonts w:ascii="Calibri" w:hAnsi="Calibri"/>
        </w:rPr>
      </w:pPr>
      <w:r w:rsidRPr="008568A7">
        <w:rPr>
          <w:rFonts w:ascii="Calibri" w:hAnsi="Calibri"/>
        </w:rPr>
        <w:t>In this case, our company enters in a currency swap</w:t>
      </w:r>
      <w:ins w:id="6503"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504"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where it receives yen</w:t>
      </w:r>
      <w:ins w:id="6505" w:author="Aleksander Hansen" w:date="2013-02-09T17:13:00Z">
        <w:r w:rsidR="00A63AAB">
          <w:rPr>
            <w:rFonts w:ascii="Calibri" w:hAnsi="Calibri"/>
          </w:rPr>
          <w:t xml:space="preserve"> (¥)</w:t>
        </w:r>
      </w:ins>
      <w:r w:rsidRPr="008568A7">
        <w:rPr>
          <w:rFonts w:ascii="Calibri" w:hAnsi="Calibri"/>
        </w:rPr>
        <w:t xml:space="preserve"> at 8% and pays US dollars at 5% (once per year, to keep it simple). In regard to principal</w:t>
      </w:r>
      <w:ins w:id="6506"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6507"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amounts, we have $10 million US dollars and 1,000 million yen. The LIBOR</w:t>
      </w:r>
      <w:ins w:id="6508" w:author="Aleksander Hansen" w:date="2013-02-15T16:37:00Z">
        <w:r w:rsidR="008A28C4">
          <w:rPr>
            <w:rFonts w:ascii="Calibri" w:hAnsi="Calibri"/>
          </w:rPr>
          <w:fldChar w:fldCharType="begin"/>
        </w:r>
        <w:r w:rsidR="008A28C4">
          <w:instrText xml:space="preserve"> XE "</w:instrText>
        </w:r>
      </w:ins>
      <w:ins w:id="6509" w:author="Aleksander Hansen" w:date="2013-02-10T14:20:00Z">
        <w:r w:rsidR="008A28C4">
          <w:instrText>LIBOR</w:instrText>
        </w:r>
      </w:ins>
      <w:ins w:id="6510" w:author="Aleksander Hansen" w:date="2013-02-15T16:37:00Z">
        <w:r w:rsidR="008A28C4">
          <w:instrText xml:space="preserve">" </w:instrText>
        </w:r>
        <w:r w:rsidR="008A28C4">
          <w:rPr>
            <w:rFonts w:ascii="Calibri" w:hAnsi="Calibri"/>
          </w:rPr>
          <w:fldChar w:fldCharType="end"/>
        </w:r>
      </w:ins>
      <w:r w:rsidRPr="008568A7">
        <w:rPr>
          <w:rFonts w:ascii="Calibri" w:hAnsi="Calibri"/>
        </w:rPr>
        <w:t>/swap interest</w:t>
      </w:r>
      <w:ins w:id="6511"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6512"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rates (we need these to discount</w:t>
      </w:r>
      <w:ins w:id="6513"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6514"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the cash flows – these are the relevant market interest rates) are flat at 6% in the US and 4% in Japan. The swap matures in three years. The assumptions are:</w:t>
      </w:r>
    </w:p>
    <w:p w14:paraId="048B99AD" w14:textId="77777777" w:rsidR="00944F42" w:rsidRPr="008568A7" w:rsidRDefault="00944F42" w:rsidP="005F2397">
      <w:pPr>
        <w:rPr>
          <w:rFonts w:ascii="Calibri" w:hAnsi="Calibri"/>
        </w:rPr>
      </w:pPr>
    </w:p>
    <w:tbl>
      <w:tblPr>
        <w:tblW w:w="3742" w:type="dxa"/>
        <w:tblCellMar>
          <w:left w:w="0" w:type="dxa"/>
          <w:right w:w="0" w:type="dxa"/>
        </w:tblCellMar>
        <w:tblLook w:val="04A0" w:firstRow="1" w:lastRow="0" w:firstColumn="1" w:lastColumn="0" w:noHBand="0" w:noVBand="1"/>
        <w:tblPrChange w:id="6515" w:author="Aleksander Hansen" w:date="2013-02-09T17:08:00Z">
          <w:tblPr>
            <w:tblW w:w="3742" w:type="dxa"/>
            <w:tblCellMar>
              <w:left w:w="0" w:type="dxa"/>
              <w:right w:w="0" w:type="dxa"/>
            </w:tblCellMar>
            <w:tblLook w:val="04A0" w:firstRow="1" w:lastRow="0" w:firstColumn="1" w:lastColumn="0" w:noHBand="0" w:noVBand="1"/>
          </w:tblPr>
        </w:tblPrChange>
      </w:tblPr>
      <w:tblGrid>
        <w:gridCol w:w="2833"/>
        <w:gridCol w:w="24"/>
        <w:gridCol w:w="917"/>
        <w:tblGridChange w:id="6516">
          <w:tblGrid>
            <w:gridCol w:w="2833"/>
            <w:gridCol w:w="24"/>
            <w:gridCol w:w="917"/>
          </w:tblGrid>
        </w:tblGridChange>
      </w:tblGrid>
      <w:tr w:rsidR="005F2397" w:rsidRPr="008568A7" w14:paraId="62ED76C9" w14:textId="77777777" w:rsidTr="00404D42">
        <w:trPr>
          <w:trHeight w:val="253"/>
          <w:trPrChange w:id="6517" w:author="Aleksander Hansen" w:date="2013-02-09T17:08:00Z">
            <w:trPr>
              <w:trHeight w:val="253"/>
            </w:trPr>
          </w:trPrChange>
        </w:trPr>
        <w:tc>
          <w:tcPr>
            <w:tcW w:w="2841" w:type="dxa"/>
            <w:gridSpan w:val="2"/>
            <w:tcBorders>
              <w:top w:val="nil"/>
              <w:left w:val="nil"/>
              <w:bottom w:val="single" w:sz="4" w:space="0" w:color="000000"/>
              <w:right w:val="nil"/>
            </w:tcBorders>
            <w:shd w:val="clear" w:color="auto" w:fill="A2B593"/>
            <w:noWrap/>
            <w:vAlign w:val="bottom"/>
            <w:hideMark/>
            <w:tcPrChange w:id="6518" w:author="Aleksander Hansen" w:date="2013-02-09T17:08:00Z">
              <w:tcPr>
                <w:tcW w:w="2841" w:type="dxa"/>
                <w:gridSpan w:val="2"/>
                <w:tcBorders>
                  <w:top w:val="nil"/>
                  <w:left w:val="nil"/>
                  <w:bottom w:val="single" w:sz="4" w:space="0" w:color="000000"/>
                  <w:right w:val="nil"/>
                </w:tcBorders>
                <w:shd w:val="clear" w:color="auto" w:fill="auto"/>
                <w:noWrap/>
                <w:vAlign w:val="bottom"/>
                <w:hideMark/>
              </w:tcPr>
            </w:tcPrChange>
          </w:tcPr>
          <w:p w14:paraId="7A9330C0" w14:textId="77777777" w:rsidR="005F2397" w:rsidRPr="008568A7" w:rsidRDefault="005F2397" w:rsidP="005F2397">
            <w:pPr>
              <w:rPr>
                <w:rFonts w:ascii="Calibri" w:hAnsi="Calibri"/>
                <w:b/>
              </w:rPr>
            </w:pPr>
            <w:r w:rsidRPr="008568A7">
              <w:rPr>
                <w:rFonts w:ascii="Calibri" w:hAnsi="Calibri"/>
                <w:b/>
              </w:rPr>
              <w:t>Assumptions</w:t>
            </w:r>
          </w:p>
        </w:tc>
        <w:tc>
          <w:tcPr>
            <w:tcW w:w="901" w:type="dxa"/>
            <w:tcBorders>
              <w:top w:val="nil"/>
              <w:left w:val="nil"/>
              <w:bottom w:val="single" w:sz="4" w:space="0" w:color="000000"/>
              <w:right w:val="nil"/>
            </w:tcBorders>
            <w:shd w:val="clear" w:color="auto" w:fill="A2B593"/>
            <w:noWrap/>
            <w:vAlign w:val="bottom"/>
            <w:hideMark/>
            <w:tcPrChange w:id="6519" w:author="Aleksander Hansen" w:date="2013-02-09T17:08:00Z">
              <w:tcPr>
                <w:tcW w:w="901" w:type="dxa"/>
                <w:tcBorders>
                  <w:top w:val="nil"/>
                  <w:left w:val="nil"/>
                  <w:bottom w:val="single" w:sz="4" w:space="0" w:color="000000"/>
                  <w:right w:val="nil"/>
                </w:tcBorders>
                <w:shd w:val="clear" w:color="auto" w:fill="auto"/>
                <w:noWrap/>
                <w:vAlign w:val="bottom"/>
                <w:hideMark/>
              </w:tcPr>
            </w:tcPrChange>
          </w:tcPr>
          <w:p w14:paraId="7BC22AB6" w14:textId="77777777" w:rsidR="005F2397" w:rsidRPr="008568A7" w:rsidRDefault="005F2397" w:rsidP="005F2397">
            <w:pPr>
              <w:rPr>
                <w:rFonts w:ascii="Calibri" w:hAnsi="Calibri"/>
              </w:rPr>
            </w:pPr>
            <w:r w:rsidRPr="008568A7">
              <w:rPr>
                <w:rFonts w:ascii="Calibri" w:hAnsi="Calibri"/>
              </w:rPr>
              <w:t> </w:t>
            </w:r>
          </w:p>
        </w:tc>
      </w:tr>
      <w:tr w:rsidR="005F2397" w:rsidRPr="008568A7" w14:paraId="756C0FA4"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4AF2E1CC" w14:textId="77777777" w:rsidR="005F2397" w:rsidRPr="008568A7" w:rsidRDefault="005F2397" w:rsidP="005F2397">
            <w:pPr>
              <w:rPr>
                <w:rFonts w:ascii="Calibri" w:hAnsi="Calibri"/>
              </w:rPr>
            </w:pPr>
            <w:r w:rsidRPr="008568A7">
              <w:rPr>
                <w:rFonts w:ascii="Calibri" w:hAnsi="Calibri"/>
              </w:rPr>
              <w:t>Principal, Dollars ($MM)</w:t>
            </w:r>
          </w:p>
        </w:tc>
        <w:tc>
          <w:tcPr>
            <w:tcW w:w="0" w:type="auto"/>
            <w:tcBorders>
              <w:top w:val="single" w:sz="4" w:space="0" w:color="000000"/>
              <w:left w:val="nil"/>
              <w:bottom w:val="nil"/>
              <w:right w:val="nil"/>
            </w:tcBorders>
            <w:shd w:val="clear" w:color="auto" w:fill="auto"/>
            <w:noWrap/>
            <w:vAlign w:val="bottom"/>
            <w:hideMark/>
          </w:tcPr>
          <w:p w14:paraId="62CD34B6" w14:textId="77777777" w:rsidR="005F2397" w:rsidRPr="008568A7" w:rsidRDefault="005F2397" w:rsidP="005F2397">
            <w:pPr>
              <w:rPr>
                <w:rFonts w:ascii="Calibri" w:hAnsi="Calibri"/>
              </w:rPr>
            </w:pPr>
            <w:r w:rsidRPr="008568A7">
              <w:rPr>
                <w:rFonts w:ascii="Calibri" w:hAnsi="Calibri"/>
              </w:rPr>
              <w:t>10</w:t>
            </w:r>
          </w:p>
        </w:tc>
      </w:tr>
      <w:tr w:rsidR="005F2397" w:rsidRPr="008568A7" w14:paraId="45D656C2"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4DA10B80" w14:textId="77777777" w:rsidR="005F2397" w:rsidRPr="008568A7" w:rsidRDefault="005F2397" w:rsidP="005F2397">
            <w:pPr>
              <w:rPr>
                <w:rFonts w:ascii="Calibri" w:hAnsi="Calibri"/>
              </w:rPr>
            </w:pPr>
            <w:r w:rsidRPr="008568A7">
              <w:rPr>
                <w:rFonts w:ascii="Calibri" w:hAnsi="Calibri"/>
              </w:rPr>
              <w:t>Principal, Yen (MM)</w:t>
            </w:r>
          </w:p>
        </w:tc>
        <w:tc>
          <w:tcPr>
            <w:tcW w:w="0" w:type="auto"/>
            <w:tcBorders>
              <w:top w:val="nil"/>
              <w:left w:val="nil"/>
              <w:bottom w:val="nil"/>
              <w:right w:val="nil"/>
            </w:tcBorders>
            <w:shd w:val="clear" w:color="auto" w:fill="auto"/>
            <w:noWrap/>
            <w:vAlign w:val="bottom"/>
            <w:hideMark/>
          </w:tcPr>
          <w:p w14:paraId="36431055" w14:textId="7D00259B" w:rsidR="005F2397" w:rsidRPr="008568A7" w:rsidRDefault="00A63AAB" w:rsidP="005F2397">
            <w:pPr>
              <w:rPr>
                <w:rFonts w:ascii="Calibri" w:hAnsi="Calibri"/>
              </w:rPr>
            </w:pPr>
            <w:ins w:id="6520" w:author="Aleksander Hansen" w:date="2013-02-09T17:12:00Z">
              <w:r>
                <w:rPr>
                  <w:rFonts w:ascii="Calibri" w:hAnsi="Calibri"/>
                </w:rPr>
                <w:t>¥</w:t>
              </w:r>
            </w:ins>
            <w:del w:id="6521" w:author="Aleksander Hansen" w:date="2013-02-09T17:12:00Z">
              <w:r w:rsidR="005F2397" w:rsidRPr="008568A7" w:rsidDel="00A63AAB">
                <w:rPr>
                  <w:rFonts w:ascii="Calibri" w:hAnsi="Calibri"/>
                </w:rPr>
                <w:delText>Y</w:delText>
              </w:r>
            </w:del>
            <w:r w:rsidR="005F2397" w:rsidRPr="008568A7">
              <w:rPr>
                <w:rFonts w:ascii="Calibri" w:hAnsi="Calibri"/>
              </w:rPr>
              <w:t xml:space="preserve"> 1,000</w:t>
            </w:r>
          </w:p>
        </w:tc>
      </w:tr>
      <w:tr w:rsidR="005F2397" w:rsidRPr="008568A7" w14:paraId="56DF0165" w14:textId="77777777" w:rsidTr="00944F42">
        <w:trPr>
          <w:trHeight w:val="253"/>
        </w:trPr>
        <w:tc>
          <w:tcPr>
            <w:tcW w:w="0" w:type="auto"/>
            <w:tcBorders>
              <w:top w:val="nil"/>
              <w:left w:val="nil"/>
              <w:bottom w:val="nil"/>
              <w:right w:val="nil"/>
            </w:tcBorders>
            <w:shd w:val="clear" w:color="auto" w:fill="auto"/>
            <w:noWrap/>
            <w:vAlign w:val="bottom"/>
            <w:hideMark/>
          </w:tcPr>
          <w:p w14:paraId="4ACB2E10" w14:textId="77777777" w:rsidR="005F2397" w:rsidRPr="008568A7" w:rsidRDefault="005F2397" w:rsidP="005F2397">
            <w:pPr>
              <w:rPr>
                <w:rFonts w:ascii="Calibri" w:hAnsi="Calibri"/>
              </w:rPr>
            </w:pPr>
            <w:r w:rsidRPr="008568A7">
              <w:rPr>
                <w:rFonts w:ascii="Calibri" w:hAnsi="Calibri"/>
              </w:rPr>
              <w:t>FX rate</w:t>
            </w:r>
          </w:p>
        </w:tc>
        <w:tc>
          <w:tcPr>
            <w:tcW w:w="0" w:type="auto"/>
            <w:tcBorders>
              <w:top w:val="nil"/>
              <w:left w:val="nil"/>
              <w:bottom w:val="nil"/>
              <w:right w:val="nil"/>
            </w:tcBorders>
            <w:shd w:val="clear" w:color="auto" w:fill="auto"/>
            <w:noWrap/>
            <w:vAlign w:val="bottom"/>
            <w:hideMark/>
          </w:tcPr>
          <w:p w14:paraId="6FB2F0A1"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3EC64201" w14:textId="77777777" w:rsidR="005F2397" w:rsidRPr="008568A7" w:rsidRDefault="005F2397" w:rsidP="005F2397">
            <w:pPr>
              <w:rPr>
                <w:rFonts w:ascii="Calibri" w:hAnsi="Calibri"/>
              </w:rPr>
            </w:pPr>
            <w:r w:rsidRPr="008568A7">
              <w:rPr>
                <w:rFonts w:ascii="Calibri" w:hAnsi="Calibri"/>
              </w:rPr>
              <w:t>110</w:t>
            </w:r>
          </w:p>
        </w:tc>
      </w:tr>
      <w:tr w:rsidR="005F2397" w:rsidRPr="008568A7" w14:paraId="7FDA4292" w14:textId="77777777" w:rsidTr="00944F42">
        <w:trPr>
          <w:trHeight w:val="253"/>
        </w:trPr>
        <w:tc>
          <w:tcPr>
            <w:tcW w:w="0" w:type="auto"/>
            <w:tcBorders>
              <w:top w:val="nil"/>
              <w:left w:val="nil"/>
              <w:bottom w:val="nil"/>
              <w:right w:val="nil"/>
            </w:tcBorders>
            <w:shd w:val="clear" w:color="auto" w:fill="auto"/>
            <w:noWrap/>
            <w:vAlign w:val="bottom"/>
            <w:hideMark/>
          </w:tcPr>
          <w:p w14:paraId="44456226" w14:textId="77777777" w:rsidR="005F2397" w:rsidRPr="008568A7" w:rsidRDefault="005F2397" w:rsidP="005F2397">
            <w:pPr>
              <w:rPr>
                <w:rFonts w:ascii="Calibri" w:hAnsi="Calibri"/>
              </w:rPr>
            </w:pPr>
            <w:r w:rsidRPr="008568A7">
              <w:rPr>
                <w:rFonts w:ascii="Calibri" w:hAnsi="Calibri"/>
              </w:rPr>
              <w:t>US rate</w:t>
            </w:r>
          </w:p>
        </w:tc>
        <w:tc>
          <w:tcPr>
            <w:tcW w:w="0" w:type="auto"/>
            <w:tcBorders>
              <w:top w:val="nil"/>
              <w:left w:val="nil"/>
              <w:bottom w:val="nil"/>
              <w:right w:val="nil"/>
            </w:tcBorders>
            <w:shd w:val="clear" w:color="auto" w:fill="auto"/>
            <w:noWrap/>
            <w:vAlign w:val="bottom"/>
            <w:hideMark/>
          </w:tcPr>
          <w:p w14:paraId="34D31935"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217AD215" w14:textId="77777777" w:rsidR="005F2397" w:rsidRPr="008568A7" w:rsidRDefault="005F2397" w:rsidP="005F2397">
            <w:pPr>
              <w:rPr>
                <w:rFonts w:ascii="Calibri" w:hAnsi="Calibri"/>
              </w:rPr>
            </w:pPr>
            <w:r w:rsidRPr="008568A7">
              <w:rPr>
                <w:rFonts w:ascii="Calibri" w:hAnsi="Calibri"/>
              </w:rPr>
              <w:t>6.0%</w:t>
            </w:r>
          </w:p>
        </w:tc>
      </w:tr>
      <w:tr w:rsidR="005F2397" w:rsidRPr="008568A7" w14:paraId="5D57581B"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7338DE29" w14:textId="77777777" w:rsidR="005F2397" w:rsidRPr="008568A7" w:rsidRDefault="005F2397" w:rsidP="005F2397">
            <w:pPr>
              <w:rPr>
                <w:rFonts w:ascii="Calibri" w:hAnsi="Calibri"/>
              </w:rPr>
            </w:pPr>
            <w:r w:rsidRPr="008568A7">
              <w:rPr>
                <w:rFonts w:ascii="Calibri" w:hAnsi="Calibri"/>
              </w:rPr>
              <w:t>Japanese rate</w:t>
            </w:r>
          </w:p>
        </w:tc>
        <w:tc>
          <w:tcPr>
            <w:tcW w:w="0" w:type="auto"/>
            <w:tcBorders>
              <w:top w:val="nil"/>
              <w:left w:val="nil"/>
              <w:bottom w:val="nil"/>
              <w:right w:val="nil"/>
            </w:tcBorders>
            <w:shd w:val="clear" w:color="auto" w:fill="auto"/>
            <w:noWrap/>
            <w:vAlign w:val="bottom"/>
            <w:hideMark/>
          </w:tcPr>
          <w:p w14:paraId="67AFC64D" w14:textId="77777777" w:rsidR="005F2397" w:rsidRPr="008568A7" w:rsidRDefault="005F2397" w:rsidP="005F2397">
            <w:pPr>
              <w:rPr>
                <w:rFonts w:ascii="Calibri" w:hAnsi="Calibri"/>
              </w:rPr>
            </w:pPr>
            <w:r w:rsidRPr="008568A7">
              <w:rPr>
                <w:rFonts w:ascii="Calibri" w:hAnsi="Calibri"/>
              </w:rPr>
              <w:t>4.0%</w:t>
            </w:r>
          </w:p>
        </w:tc>
      </w:tr>
      <w:tr w:rsidR="005F2397" w:rsidRPr="008568A7" w14:paraId="45525460" w14:textId="77777777" w:rsidTr="005F2397">
        <w:trPr>
          <w:trHeight w:val="253"/>
        </w:trPr>
        <w:tc>
          <w:tcPr>
            <w:tcW w:w="0" w:type="auto"/>
            <w:tcBorders>
              <w:top w:val="nil"/>
              <w:left w:val="nil"/>
              <w:bottom w:val="nil"/>
              <w:right w:val="nil"/>
            </w:tcBorders>
            <w:shd w:val="clear" w:color="auto" w:fill="auto"/>
            <w:noWrap/>
            <w:vAlign w:val="bottom"/>
            <w:hideMark/>
          </w:tcPr>
          <w:p w14:paraId="7ADBDF5E"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0151800"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2446A5C6" w14:textId="77777777" w:rsidR="005F2397" w:rsidRPr="008568A7" w:rsidRDefault="005F2397" w:rsidP="005F2397">
            <w:pPr>
              <w:rPr>
                <w:rFonts w:ascii="Calibri" w:hAnsi="Calibri"/>
              </w:rPr>
            </w:pPr>
          </w:p>
        </w:tc>
      </w:tr>
      <w:tr w:rsidR="005F2397" w:rsidRPr="008568A7" w14:paraId="372E792A" w14:textId="77777777" w:rsidTr="005F2397">
        <w:trPr>
          <w:trHeight w:val="253"/>
        </w:trPr>
        <w:tc>
          <w:tcPr>
            <w:tcW w:w="0" w:type="auto"/>
            <w:tcBorders>
              <w:top w:val="nil"/>
              <w:left w:val="nil"/>
              <w:bottom w:val="nil"/>
              <w:right w:val="nil"/>
            </w:tcBorders>
            <w:shd w:val="clear" w:color="auto" w:fill="auto"/>
            <w:noWrap/>
            <w:vAlign w:val="bottom"/>
            <w:hideMark/>
          </w:tcPr>
          <w:p w14:paraId="027BD09A" w14:textId="77777777" w:rsidR="005F2397" w:rsidRPr="008568A7" w:rsidRDefault="005F2397" w:rsidP="005F2397">
            <w:pPr>
              <w:rPr>
                <w:rFonts w:ascii="Calibri" w:hAnsi="Calibri"/>
              </w:rPr>
            </w:pPr>
            <w:r w:rsidRPr="008568A7">
              <w:rPr>
                <w:rFonts w:ascii="Calibri" w:hAnsi="Calibri"/>
              </w:rPr>
              <w:t>SWAP:</w:t>
            </w:r>
          </w:p>
        </w:tc>
        <w:tc>
          <w:tcPr>
            <w:tcW w:w="0" w:type="auto"/>
            <w:tcBorders>
              <w:top w:val="nil"/>
              <w:left w:val="nil"/>
              <w:bottom w:val="nil"/>
              <w:right w:val="nil"/>
            </w:tcBorders>
            <w:shd w:val="clear" w:color="auto" w:fill="auto"/>
            <w:noWrap/>
            <w:vAlign w:val="bottom"/>
            <w:hideMark/>
          </w:tcPr>
          <w:p w14:paraId="62FE62BC"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541EA861" w14:textId="77777777" w:rsidR="005F2397" w:rsidRPr="008568A7" w:rsidRDefault="005F2397" w:rsidP="005F2397">
            <w:pPr>
              <w:rPr>
                <w:rFonts w:ascii="Calibri" w:hAnsi="Calibri"/>
              </w:rPr>
            </w:pPr>
          </w:p>
        </w:tc>
      </w:tr>
      <w:tr w:rsidR="005F2397" w:rsidRPr="008568A7" w14:paraId="4B43D91C"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0CEB17A1" w14:textId="77777777" w:rsidR="005F2397" w:rsidRPr="008568A7" w:rsidRDefault="005F2397" w:rsidP="005F2397">
            <w:pPr>
              <w:rPr>
                <w:rFonts w:ascii="Calibri" w:hAnsi="Calibri"/>
              </w:rPr>
            </w:pPr>
            <w:r w:rsidRPr="008568A7">
              <w:rPr>
                <w:rFonts w:ascii="Calibri" w:hAnsi="Calibri"/>
              </w:rPr>
              <w:t>PAY dollars @</w:t>
            </w:r>
          </w:p>
        </w:tc>
        <w:tc>
          <w:tcPr>
            <w:tcW w:w="0" w:type="auto"/>
            <w:tcBorders>
              <w:top w:val="nil"/>
              <w:left w:val="nil"/>
              <w:bottom w:val="nil"/>
              <w:right w:val="nil"/>
            </w:tcBorders>
            <w:shd w:val="clear" w:color="auto" w:fill="auto"/>
            <w:noWrap/>
            <w:vAlign w:val="bottom"/>
            <w:hideMark/>
          </w:tcPr>
          <w:p w14:paraId="31F62706" w14:textId="77777777" w:rsidR="005F2397" w:rsidRPr="008568A7" w:rsidRDefault="005F2397" w:rsidP="005F2397">
            <w:pPr>
              <w:rPr>
                <w:rFonts w:ascii="Calibri" w:hAnsi="Calibri"/>
              </w:rPr>
            </w:pPr>
            <w:r w:rsidRPr="008568A7">
              <w:rPr>
                <w:rFonts w:ascii="Calibri" w:hAnsi="Calibri"/>
              </w:rPr>
              <w:t>5%</w:t>
            </w:r>
          </w:p>
        </w:tc>
      </w:tr>
      <w:tr w:rsidR="005F2397" w:rsidRPr="008568A7" w14:paraId="3AFCDA3D"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04ECEF67" w14:textId="77777777" w:rsidR="005F2397" w:rsidRPr="008568A7" w:rsidRDefault="005F2397" w:rsidP="005F2397">
            <w:pPr>
              <w:rPr>
                <w:rFonts w:ascii="Calibri" w:hAnsi="Calibri"/>
              </w:rPr>
            </w:pPr>
            <w:r w:rsidRPr="008568A7">
              <w:rPr>
                <w:rFonts w:ascii="Calibri" w:hAnsi="Calibri"/>
              </w:rPr>
              <w:t>RECEIVE yen @</w:t>
            </w:r>
          </w:p>
        </w:tc>
        <w:tc>
          <w:tcPr>
            <w:tcW w:w="0" w:type="auto"/>
            <w:tcBorders>
              <w:top w:val="nil"/>
              <w:left w:val="nil"/>
              <w:bottom w:val="nil"/>
              <w:right w:val="nil"/>
            </w:tcBorders>
            <w:shd w:val="clear" w:color="auto" w:fill="auto"/>
            <w:noWrap/>
            <w:vAlign w:val="bottom"/>
            <w:hideMark/>
          </w:tcPr>
          <w:p w14:paraId="10A8E8EF" w14:textId="77777777" w:rsidR="005F2397" w:rsidRPr="008568A7" w:rsidRDefault="005F2397" w:rsidP="005F2397">
            <w:pPr>
              <w:rPr>
                <w:rFonts w:ascii="Calibri" w:hAnsi="Calibri"/>
              </w:rPr>
            </w:pPr>
            <w:r w:rsidRPr="008568A7">
              <w:rPr>
                <w:rFonts w:ascii="Calibri" w:hAnsi="Calibri"/>
              </w:rPr>
              <w:t>8%</w:t>
            </w:r>
          </w:p>
        </w:tc>
      </w:tr>
    </w:tbl>
    <w:p w14:paraId="114D1F98" w14:textId="77777777" w:rsidR="005F2397" w:rsidRPr="008568A7" w:rsidRDefault="005F2397" w:rsidP="005F2397">
      <w:pPr>
        <w:rPr>
          <w:rFonts w:ascii="Calibri" w:hAnsi="Calibri"/>
        </w:rPr>
      </w:pPr>
      <w:r w:rsidRPr="008568A7">
        <w:rPr>
          <w:rFonts w:ascii="Calibri" w:hAnsi="Calibri"/>
        </w:rPr>
        <w:t>And the calculations are given by:</w:t>
      </w:r>
    </w:p>
    <w:tbl>
      <w:tblPr>
        <w:tblW w:w="6903" w:type="dxa"/>
        <w:tblCellMar>
          <w:left w:w="0" w:type="dxa"/>
          <w:right w:w="0" w:type="dxa"/>
        </w:tblCellMar>
        <w:tblLook w:val="04A0" w:firstRow="1" w:lastRow="0" w:firstColumn="1" w:lastColumn="0" w:noHBand="0" w:noVBand="1"/>
      </w:tblPr>
      <w:tblGrid>
        <w:gridCol w:w="1151"/>
        <w:gridCol w:w="973"/>
        <w:gridCol w:w="1754"/>
        <w:gridCol w:w="489"/>
        <w:gridCol w:w="951"/>
        <w:gridCol w:w="1649"/>
      </w:tblGrid>
      <w:tr w:rsidR="005F2397" w:rsidRPr="008568A7" w14:paraId="4196287F" w14:textId="77777777" w:rsidTr="001D66B1">
        <w:trPr>
          <w:trHeight w:val="254"/>
        </w:trPr>
        <w:tc>
          <w:tcPr>
            <w:tcW w:w="1135" w:type="dxa"/>
            <w:tcBorders>
              <w:top w:val="nil"/>
              <w:left w:val="nil"/>
              <w:right w:val="nil"/>
            </w:tcBorders>
            <w:shd w:val="clear" w:color="auto" w:fill="A2B593"/>
            <w:noWrap/>
            <w:vAlign w:val="bottom"/>
            <w:hideMark/>
          </w:tcPr>
          <w:p w14:paraId="56C1BDFE" w14:textId="77777777" w:rsidR="005F2397" w:rsidRPr="008568A7" w:rsidRDefault="005F2397" w:rsidP="005F2397">
            <w:pPr>
              <w:rPr>
                <w:rFonts w:ascii="Calibri" w:hAnsi="Calibri"/>
              </w:rPr>
            </w:pPr>
          </w:p>
        </w:tc>
        <w:tc>
          <w:tcPr>
            <w:tcW w:w="2711" w:type="dxa"/>
            <w:gridSpan w:val="2"/>
            <w:tcBorders>
              <w:top w:val="nil"/>
              <w:left w:val="nil"/>
              <w:right w:val="nil"/>
            </w:tcBorders>
            <w:shd w:val="clear" w:color="auto" w:fill="A2B593"/>
            <w:noWrap/>
            <w:vAlign w:val="center"/>
            <w:hideMark/>
          </w:tcPr>
          <w:p w14:paraId="61A2A6D1" w14:textId="77777777" w:rsidR="005F2397" w:rsidRPr="008568A7" w:rsidRDefault="005F2397" w:rsidP="005F2397">
            <w:pPr>
              <w:rPr>
                <w:rFonts w:ascii="Calibri" w:hAnsi="Calibri"/>
              </w:rPr>
            </w:pPr>
            <w:r w:rsidRPr="008568A7">
              <w:rPr>
                <w:rFonts w:ascii="Calibri" w:hAnsi="Calibri"/>
              </w:rPr>
              <w:t>Dollars (MM)</w:t>
            </w:r>
          </w:p>
        </w:tc>
        <w:tc>
          <w:tcPr>
            <w:tcW w:w="473" w:type="dxa"/>
            <w:tcBorders>
              <w:top w:val="nil"/>
              <w:left w:val="nil"/>
              <w:right w:val="nil"/>
            </w:tcBorders>
            <w:shd w:val="clear" w:color="auto" w:fill="A2B593"/>
            <w:noWrap/>
            <w:vAlign w:val="center"/>
            <w:hideMark/>
          </w:tcPr>
          <w:p w14:paraId="37E68F32" w14:textId="77777777" w:rsidR="005F2397" w:rsidRPr="008568A7" w:rsidRDefault="005F2397" w:rsidP="005F2397">
            <w:pPr>
              <w:rPr>
                <w:rFonts w:ascii="Calibri" w:hAnsi="Calibri"/>
              </w:rPr>
            </w:pPr>
          </w:p>
        </w:tc>
        <w:tc>
          <w:tcPr>
            <w:tcW w:w="2584" w:type="dxa"/>
            <w:gridSpan w:val="2"/>
            <w:tcBorders>
              <w:top w:val="nil"/>
              <w:left w:val="nil"/>
              <w:right w:val="nil"/>
            </w:tcBorders>
            <w:shd w:val="clear" w:color="auto" w:fill="A2B593"/>
            <w:noWrap/>
            <w:vAlign w:val="center"/>
            <w:hideMark/>
          </w:tcPr>
          <w:p w14:paraId="231040E4" w14:textId="77777777" w:rsidR="005F2397" w:rsidRPr="008568A7" w:rsidRDefault="005F2397" w:rsidP="005F2397">
            <w:pPr>
              <w:rPr>
                <w:rFonts w:ascii="Calibri" w:hAnsi="Calibri"/>
              </w:rPr>
            </w:pPr>
            <w:r w:rsidRPr="008568A7">
              <w:rPr>
                <w:rFonts w:ascii="Calibri" w:hAnsi="Calibri"/>
              </w:rPr>
              <w:t>Yen (MM)</w:t>
            </w:r>
          </w:p>
        </w:tc>
      </w:tr>
      <w:tr w:rsidR="005F2397" w:rsidRPr="008568A7" w14:paraId="13EE9959" w14:textId="77777777" w:rsidTr="00944F42">
        <w:trPr>
          <w:trHeight w:val="254"/>
        </w:trPr>
        <w:tc>
          <w:tcPr>
            <w:tcW w:w="0" w:type="auto"/>
            <w:tcBorders>
              <w:left w:val="nil"/>
              <w:bottom w:val="single" w:sz="4" w:space="0" w:color="000000"/>
              <w:right w:val="nil"/>
            </w:tcBorders>
            <w:shd w:val="clear" w:color="auto" w:fill="auto"/>
            <w:noWrap/>
            <w:vAlign w:val="center"/>
            <w:hideMark/>
          </w:tcPr>
          <w:p w14:paraId="389C566C" w14:textId="77777777" w:rsidR="005F2397" w:rsidRPr="008568A7" w:rsidRDefault="005F2397" w:rsidP="005F2397">
            <w:pPr>
              <w:rPr>
                <w:rFonts w:ascii="Calibri" w:hAnsi="Calibri"/>
              </w:rPr>
            </w:pPr>
            <w:r w:rsidRPr="008568A7">
              <w:rPr>
                <w:rFonts w:ascii="Calibri" w:hAnsi="Calibri"/>
              </w:rPr>
              <w:t>Time</w:t>
            </w:r>
          </w:p>
        </w:tc>
        <w:tc>
          <w:tcPr>
            <w:tcW w:w="0" w:type="auto"/>
            <w:tcBorders>
              <w:left w:val="nil"/>
              <w:bottom w:val="single" w:sz="4" w:space="0" w:color="000000"/>
              <w:right w:val="nil"/>
            </w:tcBorders>
            <w:shd w:val="clear" w:color="auto" w:fill="auto"/>
            <w:noWrap/>
            <w:vAlign w:val="center"/>
            <w:hideMark/>
          </w:tcPr>
          <w:p w14:paraId="60AC2F3F" w14:textId="77777777" w:rsidR="005F2397" w:rsidRPr="008568A7" w:rsidRDefault="005F2397" w:rsidP="005F2397">
            <w:pPr>
              <w:rPr>
                <w:rFonts w:ascii="Calibri" w:hAnsi="Calibri"/>
              </w:rPr>
            </w:pPr>
            <w:r w:rsidRPr="008568A7">
              <w:rPr>
                <w:rFonts w:ascii="Calibri" w:hAnsi="Calibri"/>
              </w:rPr>
              <w:t>FV</w:t>
            </w:r>
          </w:p>
        </w:tc>
        <w:tc>
          <w:tcPr>
            <w:tcW w:w="0" w:type="auto"/>
            <w:tcBorders>
              <w:left w:val="nil"/>
              <w:bottom w:val="single" w:sz="4" w:space="0" w:color="000000"/>
              <w:right w:val="nil"/>
            </w:tcBorders>
            <w:shd w:val="clear" w:color="auto" w:fill="auto"/>
            <w:noWrap/>
            <w:vAlign w:val="center"/>
            <w:hideMark/>
          </w:tcPr>
          <w:p w14:paraId="489D5EB3" w14:textId="77777777" w:rsidR="005F2397" w:rsidRPr="008568A7" w:rsidRDefault="005F2397" w:rsidP="005F2397">
            <w:pPr>
              <w:rPr>
                <w:rFonts w:ascii="Calibri" w:hAnsi="Calibri"/>
              </w:rPr>
            </w:pPr>
            <w:r w:rsidRPr="008568A7">
              <w:rPr>
                <w:rFonts w:ascii="Calibri" w:hAnsi="Calibri"/>
              </w:rPr>
              <w:t>PV</w:t>
            </w:r>
          </w:p>
        </w:tc>
        <w:tc>
          <w:tcPr>
            <w:tcW w:w="0" w:type="auto"/>
            <w:tcBorders>
              <w:left w:val="nil"/>
              <w:bottom w:val="nil"/>
              <w:right w:val="nil"/>
            </w:tcBorders>
            <w:shd w:val="clear" w:color="auto" w:fill="auto"/>
            <w:noWrap/>
            <w:vAlign w:val="center"/>
            <w:hideMark/>
          </w:tcPr>
          <w:p w14:paraId="5846D88F" w14:textId="77777777" w:rsidR="005F2397" w:rsidRPr="008568A7" w:rsidRDefault="005F2397" w:rsidP="005F2397">
            <w:pPr>
              <w:rPr>
                <w:rFonts w:ascii="Calibri" w:hAnsi="Calibri"/>
              </w:rPr>
            </w:pPr>
          </w:p>
        </w:tc>
        <w:tc>
          <w:tcPr>
            <w:tcW w:w="0" w:type="auto"/>
            <w:tcBorders>
              <w:left w:val="nil"/>
              <w:bottom w:val="single" w:sz="4" w:space="0" w:color="000000"/>
              <w:right w:val="nil"/>
            </w:tcBorders>
            <w:shd w:val="clear" w:color="auto" w:fill="auto"/>
            <w:noWrap/>
            <w:vAlign w:val="center"/>
            <w:hideMark/>
          </w:tcPr>
          <w:p w14:paraId="30EED67E" w14:textId="77777777" w:rsidR="005F2397" w:rsidRPr="008568A7" w:rsidRDefault="005F2397" w:rsidP="005F2397">
            <w:pPr>
              <w:rPr>
                <w:rFonts w:ascii="Calibri" w:hAnsi="Calibri"/>
              </w:rPr>
            </w:pPr>
            <w:r w:rsidRPr="008568A7">
              <w:rPr>
                <w:rFonts w:ascii="Calibri" w:hAnsi="Calibri"/>
              </w:rPr>
              <w:t>FV</w:t>
            </w:r>
          </w:p>
        </w:tc>
        <w:tc>
          <w:tcPr>
            <w:tcW w:w="0" w:type="auto"/>
            <w:tcBorders>
              <w:left w:val="nil"/>
              <w:bottom w:val="single" w:sz="4" w:space="0" w:color="000000"/>
              <w:right w:val="nil"/>
            </w:tcBorders>
            <w:shd w:val="clear" w:color="auto" w:fill="auto"/>
            <w:noWrap/>
            <w:vAlign w:val="center"/>
            <w:hideMark/>
          </w:tcPr>
          <w:p w14:paraId="55A772DE" w14:textId="77777777" w:rsidR="005F2397" w:rsidRPr="008568A7" w:rsidRDefault="005F2397" w:rsidP="005F2397">
            <w:pPr>
              <w:rPr>
                <w:rFonts w:ascii="Calibri" w:hAnsi="Calibri"/>
              </w:rPr>
            </w:pPr>
            <w:r w:rsidRPr="008568A7">
              <w:rPr>
                <w:rFonts w:ascii="Calibri" w:hAnsi="Calibri"/>
              </w:rPr>
              <w:t>PV</w:t>
            </w:r>
          </w:p>
        </w:tc>
      </w:tr>
      <w:tr w:rsidR="005F2397" w:rsidRPr="008568A7" w14:paraId="54E6EE5B" w14:textId="77777777" w:rsidTr="005F2397">
        <w:trPr>
          <w:trHeight w:val="254"/>
        </w:trPr>
        <w:tc>
          <w:tcPr>
            <w:tcW w:w="0" w:type="auto"/>
            <w:tcBorders>
              <w:top w:val="nil"/>
              <w:left w:val="nil"/>
              <w:bottom w:val="nil"/>
              <w:right w:val="nil"/>
            </w:tcBorders>
            <w:shd w:val="clear" w:color="auto" w:fill="auto"/>
            <w:noWrap/>
            <w:vAlign w:val="center"/>
            <w:hideMark/>
          </w:tcPr>
          <w:p w14:paraId="437DB7FC" w14:textId="77777777" w:rsidR="005F2397" w:rsidRPr="008568A7" w:rsidRDefault="005F2397" w:rsidP="005F2397">
            <w:pPr>
              <w:rPr>
                <w:rFonts w:ascii="Calibri" w:hAnsi="Calibri"/>
              </w:rPr>
            </w:pPr>
            <w:r w:rsidRPr="008568A7">
              <w:rPr>
                <w:rFonts w:ascii="Calibri" w:hAnsi="Calibri"/>
              </w:rPr>
              <w:t>1</w:t>
            </w:r>
          </w:p>
        </w:tc>
        <w:tc>
          <w:tcPr>
            <w:tcW w:w="0" w:type="auto"/>
            <w:tcBorders>
              <w:top w:val="nil"/>
              <w:left w:val="nil"/>
              <w:bottom w:val="nil"/>
              <w:right w:val="nil"/>
            </w:tcBorders>
            <w:shd w:val="clear" w:color="auto" w:fill="auto"/>
            <w:noWrap/>
            <w:vAlign w:val="center"/>
            <w:hideMark/>
          </w:tcPr>
          <w:p w14:paraId="4908116B"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55910BAA" w14:textId="77777777" w:rsidR="005F2397" w:rsidRPr="008568A7" w:rsidRDefault="005F2397" w:rsidP="005F2397">
            <w:pPr>
              <w:rPr>
                <w:rFonts w:ascii="Calibri" w:hAnsi="Calibri"/>
              </w:rPr>
            </w:pPr>
            <w:r w:rsidRPr="008568A7">
              <w:rPr>
                <w:rFonts w:ascii="Calibri" w:hAnsi="Calibri"/>
              </w:rPr>
              <w:t>$0.47</w:t>
            </w:r>
          </w:p>
        </w:tc>
        <w:tc>
          <w:tcPr>
            <w:tcW w:w="0" w:type="auto"/>
            <w:tcBorders>
              <w:top w:val="nil"/>
              <w:left w:val="nil"/>
              <w:bottom w:val="nil"/>
              <w:right w:val="nil"/>
            </w:tcBorders>
            <w:shd w:val="clear" w:color="auto" w:fill="auto"/>
            <w:noWrap/>
            <w:vAlign w:val="center"/>
            <w:hideMark/>
          </w:tcPr>
          <w:p w14:paraId="387951C6"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2142EAAE"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1F31CF35" w14:textId="7EE6FA9A" w:rsidR="005F2397" w:rsidRPr="008568A7" w:rsidRDefault="00A63AAB" w:rsidP="005F2397">
            <w:pPr>
              <w:rPr>
                <w:rFonts w:ascii="Calibri" w:hAnsi="Calibri"/>
              </w:rPr>
            </w:pPr>
            <w:ins w:id="6522" w:author="Aleksander Hansen" w:date="2013-02-09T17:11:00Z">
              <w:r>
                <w:rPr>
                  <w:rFonts w:ascii="Calibri" w:hAnsi="Calibri"/>
                </w:rPr>
                <w:t>¥</w:t>
              </w:r>
            </w:ins>
            <w:del w:id="6523" w:author="Aleksander Hansen" w:date="2013-02-09T17:11:00Z">
              <w:r w:rsidR="005F2397" w:rsidRPr="008568A7" w:rsidDel="00A63AAB">
                <w:rPr>
                  <w:rFonts w:ascii="Calibri" w:hAnsi="Calibri"/>
                </w:rPr>
                <w:delText>Y</w:delText>
              </w:r>
            </w:del>
            <w:r w:rsidR="005F2397" w:rsidRPr="008568A7">
              <w:rPr>
                <w:rFonts w:ascii="Calibri" w:hAnsi="Calibri"/>
              </w:rPr>
              <w:t xml:space="preserve"> 77</w:t>
            </w:r>
          </w:p>
        </w:tc>
      </w:tr>
      <w:tr w:rsidR="005F2397" w:rsidRPr="008568A7" w14:paraId="6A70A1E5" w14:textId="77777777" w:rsidTr="005F2397">
        <w:trPr>
          <w:trHeight w:val="254"/>
        </w:trPr>
        <w:tc>
          <w:tcPr>
            <w:tcW w:w="0" w:type="auto"/>
            <w:tcBorders>
              <w:top w:val="nil"/>
              <w:left w:val="nil"/>
              <w:bottom w:val="nil"/>
              <w:right w:val="nil"/>
            </w:tcBorders>
            <w:shd w:val="clear" w:color="auto" w:fill="auto"/>
            <w:noWrap/>
            <w:vAlign w:val="center"/>
            <w:hideMark/>
          </w:tcPr>
          <w:p w14:paraId="3A530B8D" w14:textId="77777777" w:rsidR="005F2397" w:rsidRPr="008568A7" w:rsidRDefault="005F2397" w:rsidP="005F2397">
            <w:pPr>
              <w:rPr>
                <w:rFonts w:ascii="Calibri" w:hAnsi="Calibri"/>
              </w:rPr>
            </w:pPr>
            <w:r w:rsidRPr="008568A7">
              <w:rPr>
                <w:rFonts w:ascii="Calibri" w:hAnsi="Calibri"/>
              </w:rPr>
              <w:t>2</w:t>
            </w:r>
          </w:p>
        </w:tc>
        <w:tc>
          <w:tcPr>
            <w:tcW w:w="0" w:type="auto"/>
            <w:tcBorders>
              <w:top w:val="nil"/>
              <w:left w:val="nil"/>
              <w:bottom w:val="nil"/>
              <w:right w:val="nil"/>
            </w:tcBorders>
            <w:shd w:val="clear" w:color="auto" w:fill="auto"/>
            <w:noWrap/>
            <w:vAlign w:val="center"/>
            <w:hideMark/>
          </w:tcPr>
          <w:p w14:paraId="1EEEE8AE"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4E61277D" w14:textId="77777777" w:rsidR="005F2397" w:rsidRPr="008568A7" w:rsidRDefault="005F2397" w:rsidP="005F2397">
            <w:pPr>
              <w:rPr>
                <w:rFonts w:ascii="Calibri" w:hAnsi="Calibri"/>
              </w:rPr>
            </w:pPr>
            <w:r w:rsidRPr="008568A7">
              <w:rPr>
                <w:rFonts w:ascii="Calibri" w:hAnsi="Calibri"/>
              </w:rPr>
              <w:t>$0.44</w:t>
            </w:r>
          </w:p>
        </w:tc>
        <w:tc>
          <w:tcPr>
            <w:tcW w:w="0" w:type="auto"/>
            <w:tcBorders>
              <w:top w:val="nil"/>
              <w:left w:val="nil"/>
              <w:bottom w:val="nil"/>
              <w:right w:val="nil"/>
            </w:tcBorders>
            <w:shd w:val="clear" w:color="auto" w:fill="auto"/>
            <w:noWrap/>
            <w:vAlign w:val="center"/>
            <w:hideMark/>
          </w:tcPr>
          <w:p w14:paraId="0034BCCF"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023BEEE0"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5047B827" w14:textId="020F31C3" w:rsidR="005F2397" w:rsidRPr="008568A7" w:rsidRDefault="00A63AAB" w:rsidP="005F2397">
            <w:pPr>
              <w:rPr>
                <w:rFonts w:ascii="Calibri" w:hAnsi="Calibri"/>
              </w:rPr>
            </w:pPr>
            <w:ins w:id="6524" w:author="Aleksander Hansen" w:date="2013-02-09T17:12:00Z">
              <w:r>
                <w:rPr>
                  <w:rFonts w:ascii="Calibri" w:hAnsi="Calibri"/>
                </w:rPr>
                <w:t>¥</w:t>
              </w:r>
            </w:ins>
            <w:del w:id="6525" w:author="Aleksander Hansen" w:date="2013-02-09T17:12:00Z">
              <w:r w:rsidR="005F2397" w:rsidRPr="008568A7" w:rsidDel="00A63AAB">
                <w:rPr>
                  <w:rFonts w:ascii="Calibri" w:hAnsi="Calibri"/>
                </w:rPr>
                <w:delText xml:space="preserve">Y </w:delText>
              </w:r>
            </w:del>
            <w:r w:rsidR="005F2397" w:rsidRPr="008568A7">
              <w:rPr>
                <w:rFonts w:ascii="Calibri" w:hAnsi="Calibri"/>
              </w:rPr>
              <w:t>74</w:t>
            </w:r>
          </w:p>
        </w:tc>
      </w:tr>
      <w:tr w:rsidR="005F2397" w:rsidRPr="008568A7" w14:paraId="307F4252" w14:textId="77777777" w:rsidTr="005F2397">
        <w:trPr>
          <w:trHeight w:val="254"/>
        </w:trPr>
        <w:tc>
          <w:tcPr>
            <w:tcW w:w="0" w:type="auto"/>
            <w:tcBorders>
              <w:top w:val="nil"/>
              <w:left w:val="nil"/>
              <w:bottom w:val="nil"/>
              <w:right w:val="nil"/>
            </w:tcBorders>
            <w:shd w:val="clear" w:color="auto" w:fill="auto"/>
            <w:noWrap/>
            <w:vAlign w:val="center"/>
            <w:hideMark/>
          </w:tcPr>
          <w:p w14:paraId="7DFFC420" w14:textId="77777777" w:rsidR="005F2397" w:rsidRPr="008568A7" w:rsidRDefault="005F2397" w:rsidP="005F2397">
            <w:pPr>
              <w:rPr>
                <w:rFonts w:ascii="Calibri" w:hAnsi="Calibri"/>
              </w:rPr>
            </w:pPr>
            <w:r w:rsidRPr="008568A7">
              <w:rPr>
                <w:rFonts w:ascii="Calibri" w:hAnsi="Calibri"/>
              </w:rPr>
              <w:t>3</w:t>
            </w:r>
          </w:p>
        </w:tc>
        <w:tc>
          <w:tcPr>
            <w:tcW w:w="0" w:type="auto"/>
            <w:tcBorders>
              <w:top w:val="nil"/>
              <w:left w:val="nil"/>
              <w:bottom w:val="nil"/>
              <w:right w:val="nil"/>
            </w:tcBorders>
            <w:shd w:val="clear" w:color="auto" w:fill="auto"/>
            <w:noWrap/>
            <w:vAlign w:val="center"/>
            <w:hideMark/>
          </w:tcPr>
          <w:p w14:paraId="5813FC14"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11BA803B" w14:textId="77777777" w:rsidR="005F2397" w:rsidRPr="008568A7" w:rsidRDefault="005F2397" w:rsidP="005F2397">
            <w:pPr>
              <w:rPr>
                <w:rFonts w:ascii="Calibri" w:hAnsi="Calibri"/>
              </w:rPr>
            </w:pPr>
            <w:r w:rsidRPr="008568A7">
              <w:rPr>
                <w:rFonts w:ascii="Calibri" w:hAnsi="Calibri"/>
              </w:rPr>
              <w:t>$0.42</w:t>
            </w:r>
          </w:p>
        </w:tc>
        <w:tc>
          <w:tcPr>
            <w:tcW w:w="0" w:type="auto"/>
            <w:tcBorders>
              <w:top w:val="nil"/>
              <w:left w:val="nil"/>
              <w:bottom w:val="nil"/>
              <w:right w:val="nil"/>
            </w:tcBorders>
            <w:shd w:val="clear" w:color="auto" w:fill="auto"/>
            <w:noWrap/>
            <w:vAlign w:val="center"/>
            <w:hideMark/>
          </w:tcPr>
          <w:p w14:paraId="3AD61FAA"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43899A7E"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10F8B688" w14:textId="135CCDCC" w:rsidR="005F2397" w:rsidRPr="008568A7" w:rsidRDefault="00A63AAB" w:rsidP="005F2397">
            <w:pPr>
              <w:rPr>
                <w:rFonts w:ascii="Calibri" w:hAnsi="Calibri"/>
              </w:rPr>
            </w:pPr>
            <w:ins w:id="6526" w:author="Aleksander Hansen" w:date="2013-02-09T17:12:00Z">
              <w:r>
                <w:rPr>
                  <w:rFonts w:ascii="Calibri" w:hAnsi="Calibri"/>
                </w:rPr>
                <w:t>¥</w:t>
              </w:r>
            </w:ins>
            <w:del w:id="6527" w:author="Aleksander Hansen" w:date="2013-02-09T17:12:00Z">
              <w:r w:rsidR="005F2397" w:rsidRPr="008568A7" w:rsidDel="00A63AAB">
                <w:rPr>
                  <w:rFonts w:ascii="Calibri" w:hAnsi="Calibri"/>
                </w:rPr>
                <w:delText xml:space="preserve">Y </w:delText>
              </w:r>
            </w:del>
            <w:r w:rsidR="005F2397" w:rsidRPr="008568A7">
              <w:rPr>
                <w:rFonts w:ascii="Calibri" w:hAnsi="Calibri"/>
              </w:rPr>
              <w:t>71</w:t>
            </w:r>
          </w:p>
        </w:tc>
      </w:tr>
      <w:tr w:rsidR="005F2397" w:rsidRPr="008568A7" w14:paraId="2548DE83" w14:textId="77777777" w:rsidTr="005F2397">
        <w:trPr>
          <w:trHeight w:val="254"/>
        </w:trPr>
        <w:tc>
          <w:tcPr>
            <w:tcW w:w="0" w:type="auto"/>
            <w:tcBorders>
              <w:top w:val="nil"/>
              <w:left w:val="nil"/>
              <w:bottom w:val="nil"/>
              <w:right w:val="nil"/>
            </w:tcBorders>
            <w:shd w:val="clear" w:color="auto" w:fill="auto"/>
            <w:noWrap/>
            <w:vAlign w:val="center"/>
            <w:hideMark/>
          </w:tcPr>
          <w:p w14:paraId="1D1FFF22" w14:textId="77777777" w:rsidR="005F2397" w:rsidRPr="008568A7" w:rsidRDefault="005F2397" w:rsidP="005F2397">
            <w:pPr>
              <w:rPr>
                <w:rFonts w:ascii="Calibri" w:hAnsi="Calibri"/>
              </w:rPr>
            </w:pPr>
            <w:r w:rsidRPr="008568A7">
              <w:rPr>
                <w:rFonts w:ascii="Calibri" w:hAnsi="Calibri"/>
              </w:rPr>
              <w:t>3</w:t>
            </w:r>
          </w:p>
        </w:tc>
        <w:tc>
          <w:tcPr>
            <w:tcW w:w="0" w:type="auto"/>
            <w:tcBorders>
              <w:top w:val="nil"/>
              <w:left w:val="nil"/>
              <w:bottom w:val="nil"/>
              <w:right w:val="nil"/>
            </w:tcBorders>
            <w:shd w:val="clear" w:color="auto" w:fill="auto"/>
            <w:noWrap/>
            <w:vAlign w:val="center"/>
            <w:hideMark/>
          </w:tcPr>
          <w:p w14:paraId="6F8B8FCB" w14:textId="77777777" w:rsidR="005F2397" w:rsidRPr="008568A7" w:rsidRDefault="005F2397" w:rsidP="005F2397">
            <w:pPr>
              <w:rPr>
                <w:rFonts w:ascii="Calibri" w:hAnsi="Calibri"/>
              </w:rPr>
            </w:pPr>
            <w:r w:rsidRPr="008568A7">
              <w:rPr>
                <w:rFonts w:ascii="Calibri" w:hAnsi="Calibri"/>
              </w:rPr>
              <w:t>10</w:t>
            </w:r>
          </w:p>
        </w:tc>
        <w:tc>
          <w:tcPr>
            <w:tcW w:w="0" w:type="auto"/>
            <w:tcBorders>
              <w:top w:val="nil"/>
              <w:left w:val="nil"/>
              <w:bottom w:val="nil"/>
              <w:right w:val="nil"/>
            </w:tcBorders>
            <w:shd w:val="clear" w:color="auto" w:fill="auto"/>
            <w:noWrap/>
            <w:vAlign w:val="center"/>
            <w:hideMark/>
          </w:tcPr>
          <w:p w14:paraId="581853C8" w14:textId="77777777" w:rsidR="005F2397" w:rsidRPr="008568A7" w:rsidRDefault="005F2397" w:rsidP="005F2397">
            <w:pPr>
              <w:rPr>
                <w:rFonts w:ascii="Calibri" w:hAnsi="Calibri"/>
              </w:rPr>
            </w:pPr>
            <w:r w:rsidRPr="008568A7">
              <w:rPr>
                <w:rFonts w:ascii="Calibri" w:hAnsi="Calibri"/>
              </w:rPr>
              <w:t>$8.35</w:t>
            </w:r>
          </w:p>
        </w:tc>
        <w:tc>
          <w:tcPr>
            <w:tcW w:w="0" w:type="auto"/>
            <w:tcBorders>
              <w:top w:val="nil"/>
              <w:left w:val="nil"/>
              <w:bottom w:val="nil"/>
              <w:right w:val="nil"/>
            </w:tcBorders>
            <w:shd w:val="clear" w:color="auto" w:fill="auto"/>
            <w:noWrap/>
            <w:vAlign w:val="center"/>
            <w:hideMark/>
          </w:tcPr>
          <w:p w14:paraId="3853155F"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66679EB3" w14:textId="77777777" w:rsidR="005F2397" w:rsidRPr="008568A7" w:rsidRDefault="005F2397" w:rsidP="005F2397">
            <w:pPr>
              <w:rPr>
                <w:rFonts w:ascii="Calibri" w:hAnsi="Calibri"/>
              </w:rPr>
            </w:pPr>
            <w:r w:rsidRPr="008568A7">
              <w:rPr>
                <w:rFonts w:ascii="Calibri" w:hAnsi="Calibri"/>
              </w:rPr>
              <w:t>1000</w:t>
            </w:r>
          </w:p>
        </w:tc>
        <w:tc>
          <w:tcPr>
            <w:tcW w:w="0" w:type="auto"/>
            <w:tcBorders>
              <w:top w:val="nil"/>
              <w:left w:val="nil"/>
              <w:bottom w:val="nil"/>
              <w:right w:val="nil"/>
            </w:tcBorders>
            <w:shd w:val="clear" w:color="auto" w:fill="auto"/>
            <w:noWrap/>
            <w:vAlign w:val="center"/>
            <w:hideMark/>
          </w:tcPr>
          <w:p w14:paraId="304013EB" w14:textId="11AB2285" w:rsidR="005F2397" w:rsidRPr="008568A7" w:rsidRDefault="00A63AAB" w:rsidP="005F2397">
            <w:pPr>
              <w:rPr>
                <w:rFonts w:ascii="Calibri" w:hAnsi="Calibri"/>
              </w:rPr>
            </w:pPr>
            <w:ins w:id="6528" w:author="Aleksander Hansen" w:date="2013-02-09T17:12:00Z">
              <w:r>
                <w:rPr>
                  <w:rFonts w:ascii="Calibri" w:hAnsi="Calibri"/>
                </w:rPr>
                <w:t>¥</w:t>
              </w:r>
            </w:ins>
            <w:del w:id="6529" w:author="Aleksander Hansen" w:date="2013-02-09T17:12:00Z">
              <w:r w:rsidR="005F2397" w:rsidRPr="008568A7" w:rsidDel="00A63AAB">
                <w:rPr>
                  <w:rFonts w:ascii="Calibri" w:hAnsi="Calibri"/>
                </w:rPr>
                <w:delText xml:space="preserve">Y </w:delText>
              </w:r>
            </w:del>
            <w:r w:rsidR="005F2397" w:rsidRPr="008568A7">
              <w:rPr>
                <w:rFonts w:ascii="Calibri" w:hAnsi="Calibri"/>
              </w:rPr>
              <w:t>887</w:t>
            </w:r>
          </w:p>
        </w:tc>
      </w:tr>
      <w:tr w:rsidR="005F2397" w:rsidRPr="008568A7" w14:paraId="2D128227" w14:textId="77777777" w:rsidTr="005F2397">
        <w:trPr>
          <w:trHeight w:val="254"/>
        </w:trPr>
        <w:tc>
          <w:tcPr>
            <w:tcW w:w="0" w:type="auto"/>
            <w:tcBorders>
              <w:top w:val="single" w:sz="4" w:space="0" w:color="000000"/>
              <w:left w:val="nil"/>
              <w:bottom w:val="nil"/>
              <w:right w:val="nil"/>
            </w:tcBorders>
            <w:shd w:val="clear" w:color="auto" w:fill="auto"/>
            <w:noWrap/>
            <w:vAlign w:val="bottom"/>
            <w:hideMark/>
          </w:tcPr>
          <w:p w14:paraId="778D0DA5"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bottom"/>
            <w:hideMark/>
          </w:tcPr>
          <w:p w14:paraId="79516CC6"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43C6CF42" w14:textId="77777777" w:rsidR="005F2397" w:rsidRPr="008568A7" w:rsidRDefault="005F2397" w:rsidP="005F2397">
            <w:pPr>
              <w:rPr>
                <w:rFonts w:ascii="Calibri" w:hAnsi="Calibri"/>
              </w:rPr>
            </w:pPr>
            <w:r w:rsidRPr="008568A7">
              <w:rPr>
                <w:rFonts w:ascii="Calibri" w:hAnsi="Calibri"/>
              </w:rPr>
              <w:t>$9.68</w:t>
            </w:r>
          </w:p>
        </w:tc>
        <w:tc>
          <w:tcPr>
            <w:tcW w:w="0" w:type="auto"/>
            <w:tcBorders>
              <w:top w:val="single" w:sz="4" w:space="0" w:color="000000"/>
              <w:left w:val="nil"/>
              <w:bottom w:val="nil"/>
              <w:right w:val="nil"/>
            </w:tcBorders>
            <w:shd w:val="clear" w:color="auto" w:fill="auto"/>
            <w:noWrap/>
            <w:vAlign w:val="center"/>
            <w:hideMark/>
          </w:tcPr>
          <w:p w14:paraId="3D09DD09"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3E7175B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21BEBAD7" w14:textId="63550D10" w:rsidR="005F2397" w:rsidRPr="008568A7" w:rsidRDefault="00A63AAB" w:rsidP="005F2397">
            <w:pPr>
              <w:rPr>
                <w:rFonts w:ascii="Calibri" w:hAnsi="Calibri"/>
              </w:rPr>
            </w:pPr>
            <w:ins w:id="6530" w:author="Aleksander Hansen" w:date="2013-02-09T17:12:00Z">
              <w:r>
                <w:rPr>
                  <w:rFonts w:ascii="Calibri" w:hAnsi="Calibri"/>
                </w:rPr>
                <w:t>¥</w:t>
              </w:r>
            </w:ins>
            <w:del w:id="6531" w:author="Aleksander Hansen" w:date="2013-02-09T17:12:00Z">
              <w:r w:rsidR="005F2397" w:rsidRPr="008568A7" w:rsidDel="00A63AAB">
                <w:rPr>
                  <w:rFonts w:ascii="Calibri" w:hAnsi="Calibri"/>
                </w:rPr>
                <w:delText xml:space="preserve">Y </w:delText>
              </w:r>
            </w:del>
            <w:r w:rsidR="005F2397" w:rsidRPr="008568A7">
              <w:rPr>
                <w:rFonts w:ascii="Calibri" w:hAnsi="Calibri"/>
              </w:rPr>
              <w:t>1,109</w:t>
            </w:r>
          </w:p>
        </w:tc>
      </w:tr>
      <w:tr w:rsidR="005F2397" w:rsidRPr="008568A7" w14:paraId="4B71A9F0" w14:textId="77777777" w:rsidTr="005F2397">
        <w:trPr>
          <w:trHeight w:val="254"/>
        </w:trPr>
        <w:tc>
          <w:tcPr>
            <w:tcW w:w="0" w:type="auto"/>
            <w:tcBorders>
              <w:top w:val="nil"/>
              <w:left w:val="nil"/>
              <w:bottom w:val="nil"/>
              <w:right w:val="nil"/>
            </w:tcBorders>
            <w:shd w:val="clear" w:color="auto" w:fill="auto"/>
            <w:noWrap/>
            <w:vAlign w:val="bottom"/>
            <w:hideMark/>
          </w:tcPr>
          <w:p w14:paraId="3A17E6EA"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42026331"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70A433E0"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66719D9"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1C57953E"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7052537" w14:textId="77777777" w:rsidR="005F2397" w:rsidRPr="008568A7" w:rsidRDefault="005F2397" w:rsidP="005F2397">
            <w:pPr>
              <w:rPr>
                <w:rFonts w:ascii="Calibri" w:hAnsi="Calibri"/>
              </w:rPr>
            </w:pPr>
          </w:p>
        </w:tc>
      </w:tr>
      <w:tr w:rsidR="005F2397" w:rsidRPr="008568A7" w14:paraId="148E9CCF" w14:textId="77777777" w:rsidTr="005F2397">
        <w:trPr>
          <w:trHeight w:val="254"/>
        </w:trPr>
        <w:tc>
          <w:tcPr>
            <w:tcW w:w="0" w:type="auto"/>
            <w:tcBorders>
              <w:top w:val="nil"/>
              <w:left w:val="nil"/>
              <w:bottom w:val="nil"/>
              <w:right w:val="nil"/>
            </w:tcBorders>
            <w:shd w:val="clear" w:color="auto" w:fill="auto"/>
            <w:noWrap/>
            <w:vAlign w:val="bottom"/>
            <w:hideMark/>
          </w:tcPr>
          <w:p w14:paraId="629138CC" w14:textId="77777777" w:rsidR="005F2397" w:rsidRPr="008568A7" w:rsidRDefault="005F2397" w:rsidP="005F2397">
            <w:pPr>
              <w:rPr>
                <w:rFonts w:ascii="Calibri" w:hAnsi="Calibri"/>
              </w:rPr>
            </w:pPr>
          </w:p>
        </w:tc>
        <w:tc>
          <w:tcPr>
            <w:tcW w:w="0" w:type="auto"/>
            <w:gridSpan w:val="2"/>
            <w:tcBorders>
              <w:top w:val="single" w:sz="4" w:space="0" w:color="000000"/>
              <w:left w:val="single" w:sz="4" w:space="0" w:color="000000"/>
              <w:bottom w:val="nil"/>
              <w:right w:val="nil"/>
            </w:tcBorders>
            <w:shd w:val="clear" w:color="auto" w:fill="auto"/>
            <w:noWrap/>
            <w:vAlign w:val="center"/>
            <w:hideMark/>
          </w:tcPr>
          <w:p w14:paraId="783CD76D" w14:textId="69D87B7C" w:rsidR="005F2397" w:rsidRPr="008568A7" w:rsidRDefault="005F2397" w:rsidP="005F2397">
            <w:pPr>
              <w:rPr>
                <w:rFonts w:ascii="Calibri" w:hAnsi="Calibri"/>
              </w:rPr>
            </w:pPr>
            <w:r w:rsidRPr="008568A7">
              <w:rPr>
                <w:rFonts w:ascii="Calibri" w:hAnsi="Calibri"/>
              </w:rPr>
              <w:t>Yen bond</w:t>
            </w:r>
            <w:ins w:id="6532"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6533" w:author="Aleksander Hansen" w:date="2013-02-15T17:07:00Z">
              <w:r w:rsidR="00FF184E">
                <w:instrText xml:space="preserve">" </w:instrText>
              </w:r>
              <w:r w:rsidR="00FF184E">
                <w:rPr>
                  <w:rFonts w:ascii="Calibri" w:hAnsi="Calibri"/>
                </w:rPr>
                <w:fldChar w:fldCharType="end"/>
              </w:r>
            </w:ins>
          </w:p>
        </w:tc>
        <w:tc>
          <w:tcPr>
            <w:tcW w:w="0" w:type="auto"/>
            <w:tcBorders>
              <w:top w:val="single" w:sz="4" w:space="0" w:color="000000"/>
              <w:left w:val="nil"/>
              <w:bottom w:val="nil"/>
              <w:right w:val="nil"/>
            </w:tcBorders>
            <w:shd w:val="clear" w:color="auto" w:fill="auto"/>
            <w:noWrap/>
            <w:vAlign w:val="bottom"/>
            <w:hideMark/>
          </w:tcPr>
          <w:p w14:paraId="51217153"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bottom"/>
            <w:hideMark/>
          </w:tcPr>
          <w:p w14:paraId="0B055965"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single" w:sz="4" w:space="0" w:color="000000"/>
            </w:tcBorders>
            <w:shd w:val="clear" w:color="auto" w:fill="auto"/>
            <w:noWrap/>
            <w:vAlign w:val="center"/>
            <w:hideMark/>
          </w:tcPr>
          <w:p w14:paraId="67431BCE" w14:textId="31720D6C" w:rsidR="005F2397" w:rsidRPr="008568A7" w:rsidRDefault="00A63AAB" w:rsidP="005F2397">
            <w:pPr>
              <w:rPr>
                <w:rFonts w:ascii="Calibri" w:hAnsi="Calibri"/>
              </w:rPr>
            </w:pPr>
            <w:ins w:id="6534" w:author="Aleksander Hansen" w:date="2013-02-09T17:12:00Z">
              <w:r>
                <w:rPr>
                  <w:rFonts w:ascii="Calibri" w:hAnsi="Calibri"/>
                </w:rPr>
                <w:t>¥</w:t>
              </w:r>
            </w:ins>
            <w:del w:id="6535" w:author="Aleksander Hansen" w:date="2013-02-09T17:12:00Z">
              <w:r w:rsidR="005F2397" w:rsidRPr="008568A7" w:rsidDel="00A63AAB">
                <w:rPr>
                  <w:rFonts w:ascii="Calibri" w:hAnsi="Calibri"/>
                </w:rPr>
                <w:delText>Y</w:delText>
              </w:r>
            </w:del>
            <w:r w:rsidR="005F2397" w:rsidRPr="008568A7">
              <w:rPr>
                <w:rFonts w:ascii="Calibri" w:hAnsi="Calibri"/>
              </w:rPr>
              <w:t xml:space="preserve"> 1,109</w:t>
            </w:r>
          </w:p>
        </w:tc>
      </w:tr>
      <w:tr w:rsidR="005F2397" w:rsidRPr="008568A7" w14:paraId="1294EBFF" w14:textId="77777777" w:rsidTr="005F2397">
        <w:trPr>
          <w:trHeight w:val="254"/>
        </w:trPr>
        <w:tc>
          <w:tcPr>
            <w:tcW w:w="0" w:type="auto"/>
            <w:tcBorders>
              <w:top w:val="nil"/>
              <w:left w:val="nil"/>
              <w:bottom w:val="nil"/>
              <w:right w:val="nil"/>
            </w:tcBorders>
            <w:shd w:val="clear" w:color="auto" w:fill="auto"/>
            <w:noWrap/>
            <w:vAlign w:val="bottom"/>
            <w:hideMark/>
          </w:tcPr>
          <w:p w14:paraId="3E22650D" w14:textId="77777777" w:rsidR="005F2397" w:rsidRPr="008568A7" w:rsidRDefault="005F2397" w:rsidP="005F2397">
            <w:pPr>
              <w:rPr>
                <w:rFonts w:ascii="Calibri" w:hAnsi="Calibri"/>
              </w:rPr>
            </w:pPr>
          </w:p>
        </w:tc>
        <w:tc>
          <w:tcPr>
            <w:tcW w:w="0" w:type="auto"/>
            <w:gridSpan w:val="4"/>
            <w:tcBorders>
              <w:top w:val="nil"/>
              <w:left w:val="single" w:sz="4" w:space="0" w:color="000000"/>
              <w:bottom w:val="nil"/>
              <w:right w:val="nil"/>
            </w:tcBorders>
            <w:shd w:val="clear" w:color="auto" w:fill="auto"/>
            <w:noWrap/>
            <w:vAlign w:val="center"/>
            <w:hideMark/>
          </w:tcPr>
          <w:p w14:paraId="488B71DF" w14:textId="319ED092" w:rsidR="005F2397" w:rsidRPr="008568A7" w:rsidRDefault="005F2397" w:rsidP="005F2397">
            <w:pPr>
              <w:rPr>
                <w:rFonts w:ascii="Calibri" w:hAnsi="Calibri"/>
              </w:rPr>
            </w:pPr>
            <w:r w:rsidRPr="008568A7">
              <w:rPr>
                <w:rFonts w:ascii="Calibri" w:hAnsi="Calibri"/>
              </w:rPr>
              <w:t>Yen bond</w:t>
            </w:r>
            <w:ins w:id="6536"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6537"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in US dollars</w:t>
            </w:r>
          </w:p>
        </w:tc>
        <w:tc>
          <w:tcPr>
            <w:tcW w:w="0" w:type="auto"/>
            <w:tcBorders>
              <w:top w:val="nil"/>
              <w:left w:val="nil"/>
              <w:bottom w:val="nil"/>
              <w:right w:val="single" w:sz="4" w:space="0" w:color="000000"/>
            </w:tcBorders>
            <w:shd w:val="clear" w:color="auto" w:fill="auto"/>
            <w:noWrap/>
            <w:vAlign w:val="center"/>
            <w:hideMark/>
          </w:tcPr>
          <w:p w14:paraId="289C6329" w14:textId="77777777" w:rsidR="005F2397" w:rsidRPr="008568A7" w:rsidRDefault="005F2397" w:rsidP="005F2397">
            <w:pPr>
              <w:rPr>
                <w:rFonts w:ascii="Calibri" w:hAnsi="Calibri"/>
              </w:rPr>
            </w:pPr>
            <w:r w:rsidRPr="008568A7">
              <w:rPr>
                <w:rFonts w:ascii="Calibri" w:hAnsi="Calibri"/>
              </w:rPr>
              <w:t>$10.08</w:t>
            </w:r>
          </w:p>
        </w:tc>
      </w:tr>
      <w:tr w:rsidR="005F2397" w:rsidRPr="008568A7" w14:paraId="017683BC" w14:textId="77777777" w:rsidTr="005F2397">
        <w:trPr>
          <w:trHeight w:val="254"/>
        </w:trPr>
        <w:tc>
          <w:tcPr>
            <w:tcW w:w="0" w:type="auto"/>
            <w:tcBorders>
              <w:top w:val="nil"/>
              <w:left w:val="nil"/>
              <w:bottom w:val="nil"/>
              <w:right w:val="nil"/>
            </w:tcBorders>
            <w:shd w:val="clear" w:color="auto" w:fill="auto"/>
            <w:noWrap/>
            <w:vAlign w:val="bottom"/>
            <w:hideMark/>
          </w:tcPr>
          <w:p w14:paraId="762E4FC7" w14:textId="77777777" w:rsidR="005F2397" w:rsidRPr="008568A7" w:rsidRDefault="005F2397" w:rsidP="005F2397">
            <w:pPr>
              <w:rPr>
                <w:rFonts w:ascii="Calibri" w:hAnsi="Calibri"/>
              </w:rPr>
            </w:pPr>
          </w:p>
        </w:tc>
        <w:tc>
          <w:tcPr>
            <w:tcW w:w="0" w:type="auto"/>
            <w:gridSpan w:val="2"/>
            <w:tcBorders>
              <w:top w:val="nil"/>
              <w:left w:val="single" w:sz="4" w:space="0" w:color="000000"/>
              <w:bottom w:val="nil"/>
              <w:right w:val="nil"/>
            </w:tcBorders>
            <w:shd w:val="clear" w:color="auto" w:fill="auto"/>
            <w:noWrap/>
            <w:vAlign w:val="center"/>
            <w:hideMark/>
          </w:tcPr>
          <w:p w14:paraId="69B783B2" w14:textId="16A23F95" w:rsidR="005F2397" w:rsidRPr="008568A7" w:rsidRDefault="005F2397" w:rsidP="005F2397">
            <w:pPr>
              <w:rPr>
                <w:rFonts w:ascii="Calibri" w:hAnsi="Calibri"/>
              </w:rPr>
            </w:pPr>
            <w:r w:rsidRPr="008568A7">
              <w:rPr>
                <w:rFonts w:ascii="Calibri" w:hAnsi="Calibri"/>
              </w:rPr>
              <w:t>Dollar bond</w:t>
            </w:r>
            <w:ins w:id="6538"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6539" w:author="Aleksander Hansen" w:date="2013-02-15T17:07:00Z">
              <w:r w:rsidR="00FF184E">
                <w:instrText xml:space="preserve">" </w:instrText>
              </w:r>
              <w:r w:rsidR="00FF184E">
                <w:rPr>
                  <w:rFonts w:ascii="Calibri" w:hAnsi="Calibri"/>
                </w:rPr>
                <w:fldChar w:fldCharType="end"/>
              </w:r>
            </w:ins>
          </w:p>
        </w:tc>
        <w:tc>
          <w:tcPr>
            <w:tcW w:w="0" w:type="auto"/>
            <w:tcBorders>
              <w:top w:val="nil"/>
              <w:left w:val="nil"/>
              <w:bottom w:val="nil"/>
              <w:right w:val="nil"/>
            </w:tcBorders>
            <w:shd w:val="clear" w:color="auto" w:fill="auto"/>
            <w:noWrap/>
            <w:vAlign w:val="bottom"/>
            <w:hideMark/>
          </w:tcPr>
          <w:p w14:paraId="40442DFD"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12A51316" w14:textId="77777777" w:rsidR="005F2397" w:rsidRPr="008568A7" w:rsidRDefault="005F2397" w:rsidP="005F2397">
            <w:pPr>
              <w:rPr>
                <w:rFonts w:ascii="Calibri" w:hAnsi="Calibri"/>
              </w:rPr>
            </w:pPr>
          </w:p>
        </w:tc>
        <w:tc>
          <w:tcPr>
            <w:tcW w:w="0" w:type="auto"/>
            <w:tcBorders>
              <w:top w:val="nil"/>
              <w:left w:val="nil"/>
              <w:bottom w:val="nil"/>
              <w:right w:val="single" w:sz="4" w:space="0" w:color="000000"/>
            </w:tcBorders>
            <w:shd w:val="clear" w:color="auto" w:fill="auto"/>
            <w:noWrap/>
            <w:vAlign w:val="center"/>
            <w:hideMark/>
          </w:tcPr>
          <w:p w14:paraId="61D9F41A" w14:textId="77777777" w:rsidR="005F2397" w:rsidRPr="008568A7" w:rsidRDefault="005F2397" w:rsidP="005F2397">
            <w:pPr>
              <w:rPr>
                <w:rFonts w:ascii="Calibri" w:hAnsi="Calibri"/>
              </w:rPr>
            </w:pPr>
            <w:r w:rsidRPr="008568A7">
              <w:rPr>
                <w:rFonts w:ascii="Calibri" w:hAnsi="Calibri"/>
              </w:rPr>
              <w:t>$9.68</w:t>
            </w:r>
          </w:p>
        </w:tc>
      </w:tr>
      <w:tr w:rsidR="005F2397" w:rsidRPr="008568A7" w14:paraId="1151CF49" w14:textId="77777777" w:rsidTr="00944F42">
        <w:trPr>
          <w:trHeight w:val="254"/>
        </w:trPr>
        <w:tc>
          <w:tcPr>
            <w:tcW w:w="0" w:type="auto"/>
            <w:tcBorders>
              <w:top w:val="nil"/>
              <w:left w:val="nil"/>
              <w:bottom w:val="nil"/>
              <w:right w:val="nil"/>
            </w:tcBorders>
            <w:shd w:val="clear" w:color="auto" w:fill="auto"/>
            <w:noWrap/>
            <w:vAlign w:val="bottom"/>
            <w:hideMark/>
          </w:tcPr>
          <w:p w14:paraId="3AA86132" w14:textId="77777777" w:rsidR="005F2397" w:rsidRPr="008568A7" w:rsidRDefault="005F2397" w:rsidP="005F2397">
            <w:pPr>
              <w:rPr>
                <w:rFonts w:ascii="Calibri" w:hAnsi="Calibri"/>
              </w:rPr>
            </w:pPr>
          </w:p>
        </w:tc>
        <w:tc>
          <w:tcPr>
            <w:tcW w:w="0" w:type="auto"/>
            <w:gridSpan w:val="4"/>
            <w:tcBorders>
              <w:top w:val="nil"/>
              <w:left w:val="single" w:sz="4" w:space="0" w:color="000000"/>
              <w:bottom w:val="nil"/>
              <w:right w:val="nil"/>
            </w:tcBorders>
            <w:shd w:val="clear" w:color="auto" w:fill="auto"/>
            <w:noWrap/>
            <w:vAlign w:val="center"/>
            <w:hideMark/>
          </w:tcPr>
          <w:p w14:paraId="68A580D9" w14:textId="7CE91721" w:rsidR="005F2397" w:rsidRPr="008568A7" w:rsidRDefault="005F2397" w:rsidP="005F2397">
            <w:pPr>
              <w:rPr>
                <w:rFonts w:ascii="Calibri" w:hAnsi="Calibri"/>
              </w:rPr>
            </w:pPr>
            <w:r w:rsidRPr="008568A7">
              <w:rPr>
                <w:rFonts w:ascii="Calibri" w:hAnsi="Calibri"/>
              </w:rPr>
              <w:t>Swap, yen bond</w:t>
            </w:r>
            <w:ins w:id="6540"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6541"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 dollar bond</w:t>
            </w:r>
          </w:p>
        </w:tc>
        <w:tc>
          <w:tcPr>
            <w:tcW w:w="0" w:type="auto"/>
            <w:tcBorders>
              <w:top w:val="nil"/>
              <w:left w:val="nil"/>
              <w:bottom w:val="nil"/>
              <w:right w:val="single" w:sz="4" w:space="0" w:color="000000"/>
            </w:tcBorders>
            <w:shd w:val="clear" w:color="auto" w:fill="auto"/>
            <w:noWrap/>
            <w:vAlign w:val="center"/>
            <w:hideMark/>
          </w:tcPr>
          <w:p w14:paraId="304CE74A" w14:textId="77777777" w:rsidR="005F2397" w:rsidRPr="008568A7" w:rsidRDefault="005F2397" w:rsidP="005F2397">
            <w:pPr>
              <w:rPr>
                <w:rFonts w:ascii="Calibri" w:hAnsi="Calibri"/>
              </w:rPr>
            </w:pPr>
            <w:r w:rsidRPr="008568A7">
              <w:rPr>
                <w:rFonts w:ascii="Calibri" w:hAnsi="Calibri"/>
              </w:rPr>
              <w:t>$0.39</w:t>
            </w:r>
          </w:p>
        </w:tc>
      </w:tr>
      <w:tr w:rsidR="00944F42" w:rsidRPr="008568A7" w14:paraId="61EED8CE" w14:textId="77777777" w:rsidTr="005F2397">
        <w:trPr>
          <w:trHeight w:val="254"/>
        </w:trPr>
        <w:tc>
          <w:tcPr>
            <w:tcW w:w="0" w:type="auto"/>
            <w:tcBorders>
              <w:top w:val="nil"/>
              <w:left w:val="nil"/>
              <w:bottom w:val="nil"/>
              <w:right w:val="nil"/>
            </w:tcBorders>
            <w:shd w:val="clear" w:color="auto" w:fill="auto"/>
            <w:noWrap/>
            <w:vAlign w:val="bottom"/>
          </w:tcPr>
          <w:p w14:paraId="0A89EF5A" w14:textId="77777777" w:rsidR="00944F42" w:rsidRPr="008568A7" w:rsidRDefault="00944F42" w:rsidP="005F2397">
            <w:pPr>
              <w:rPr>
                <w:rFonts w:ascii="Calibri" w:hAnsi="Calibri"/>
              </w:rPr>
            </w:pPr>
          </w:p>
          <w:p w14:paraId="68AFFC47" w14:textId="77777777" w:rsidR="00944F42" w:rsidRPr="008568A7" w:rsidRDefault="00944F42" w:rsidP="005F2397">
            <w:pPr>
              <w:rPr>
                <w:rFonts w:ascii="Calibri" w:hAnsi="Calibri"/>
              </w:rPr>
            </w:pPr>
          </w:p>
        </w:tc>
        <w:tc>
          <w:tcPr>
            <w:tcW w:w="0" w:type="auto"/>
            <w:gridSpan w:val="4"/>
            <w:tcBorders>
              <w:top w:val="nil"/>
              <w:left w:val="single" w:sz="4" w:space="0" w:color="000000"/>
              <w:bottom w:val="single" w:sz="4" w:space="0" w:color="000000"/>
              <w:right w:val="nil"/>
            </w:tcBorders>
            <w:shd w:val="clear" w:color="auto" w:fill="auto"/>
            <w:noWrap/>
            <w:vAlign w:val="center"/>
          </w:tcPr>
          <w:p w14:paraId="426E0C8E" w14:textId="77777777" w:rsidR="00944F42" w:rsidRPr="008568A7" w:rsidRDefault="00944F42" w:rsidP="005F2397">
            <w:pPr>
              <w:rPr>
                <w:rFonts w:ascii="Calibri" w:hAnsi="Calibri"/>
              </w:rPr>
            </w:pPr>
          </w:p>
        </w:tc>
        <w:tc>
          <w:tcPr>
            <w:tcW w:w="0" w:type="auto"/>
            <w:tcBorders>
              <w:top w:val="nil"/>
              <w:left w:val="nil"/>
              <w:bottom w:val="single" w:sz="4" w:space="0" w:color="000000"/>
              <w:right w:val="single" w:sz="4" w:space="0" w:color="000000"/>
            </w:tcBorders>
            <w:shd w:val="clear" w:color="auto" w:fill="auto"/>
            <w:noWrap/>
            <w:vAlign w:val="center"/>
          </w:tcPr>
          <w:p w14:paraId="12E4787C" w14:textId="77777777" w:rsidR="00944F42" w:rsidRPr="008568A7" w:rsidRDefault="00944F42" w:rsidP="005F2397">
            <w:pPr>
              <w:rPr>
                <w:rFonts w:ascii="Calibri" w:hAnsi="Calibri"/>
              </w:rPr>
            </w:pPr>
          </w:p>
        </w:tc>
      </w:tr>
    </w:tbl>
    <w:p w14:paraId="230033AD" w14:textId="77777777" w:rsidR="00944F42" w:rsidRPr="008568A7" w:rsidRDefault="00944F42" w:rsidP="005F2397">
      <w:pPr>
        <w:rPr>
          <w:rFonts w:ascii="Calibri" w:hAnsi="Calibri"/>
        </w:rPr>
      </w:pPr>
    </w:p>
    <w:p w14:paraId="59CB2958" w14:textId="670D3844" w:rsidR="005F2397" w:rsidRPr="008568A7" w:rsidRDefault="005F2397" w:rsidP="005F2397">
      <w:pPr>
        <w:rPr>
          <w:rFonts w:ascii="Calibri" w:hAnsi="Calibri"/>
        </w:rPr>
      </w:pPr>
      <w:r w:rsidRPr="008568A7">
        <w:rPr>
          <w:rFonts w:ascii="Calibri" w:hAnsi="Calibri"/>
        </w:rPr>
        <w:t>Our company is paying dollars, specifically 5% of $10 million or $500,000 (0.5 million) for each year until the third year, when the $10 million principal</w:t>
      </w:r>
      <w:ins w:id="654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6543"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is also paid. These cash flows are discounted at the U.S. rate of 6%. (</w:t>
      </w:r>
      <w:del w:id="6544" w:author="Aleksander Hansen" w:date="2013-02-09T17:20:00Z">
        <w:r w:rsidRPr="008568A7" w:rsidDel="00313C2C">
          <w:rPr>
            <w:rFonts w:ascii="Calibri" w:hAnsi="Calibri"/>
          </w:rPr>
          <w:delText>we</w:delText>
        </w:r>
      </w:del>
      <w:ins w:id="6545" w:author="Aleksander Hansen" w:date="2013-02-09T17:20:00Z">
        <w:r w:rsidR="00313C2C" w:rsidRPr="008568A7">
          <w:rPr>
            <w:rFonts w:ascii="Calibri" w:hAnsi="Calibri"/>
          </w:rPr>
          <w:t>We</w:t>
        </w:r>
      </w:ins>
      <w:r w:rsidRPr="008568A7">
        <w:rPr>
          <w:rFonts w:ascii="Calibri" w:hAnsi="Calibri"/>
        </w:rPr>
        <w:t xml:space="preserve"> assume a flat interest</w:t>
      </w:r>
      <w:ins w:id="6546"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6547"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curve, otherwise </w:t>
      </w:r>
      <w:del w:id="6548" w:author="Aleksander Hansen" w:date="2013-02-09T17:19:00Z">
        <w:r w:rsidRPr="008568A7" w:rsidDel="00313C2C">
          <w:rPr>
            <w:rFonts w:ascii="Calibri" w:hAnsi="Calibri"/>
          </w:rPr>
          <w:delText xml:space="preserve">we’d </w:delText>
        </w:r>
      </w:del>
      <w:ins w:id="6549" w:author="Aleksander Hansen" w:date="2013-02-09T17:19:00Z">
        <w:r w:rsidR="00313C2C" w:rsidRPr="008568A7">
          <w:rPr>
            <w:rFonts w:ascii="Calibri" w:hAnsi="Calibri"/>
          </w:rPr>
          <w:t>we</w:t>
        </w:r>
        <w:r w:rsidR="00313C2C">
          <w:rPr>
            <w:rFonts w:ascii="Calibri" w:hAnsi="Calibri"/>
          </w:rPr>
          <w:t xml:space="preserve"> would</w:t>
        </w:r>
        <w:r w:rsidR="00313C2C" w:rsidRPr="008568A7">
          <w:rPr>
            <w:rFonts w:ascii="Calibri" w:hAnsi="Calibri"/>
          </w:rPr>
          <w:t xml:space="preserve"> </w:t>
        </w:r>
      </w:ins>
      <w:r w:rsidRPr="008568A7">
        <w:rPr>
          <w:rFonts w:ascii="Calibri" w:hAnsi="Calibri"/>
        </w:rPr>
        <w:t>discount</w:t>
      </w:r>
      <w:ins w:id="6550"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6551"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at the relevant spot</w:t>
      </w:r>
      <w:ins w:id="6552"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6553"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rate). The sum of the discounted dollars is about $9.68.</w:t>
      </w:r>
    </w:p>
    <w:p w14:paraId="61FE0955" w14:textId="621B2FBF" w:rsidR="005F2397" w:rsidRPr="008568A7" w:rsidRDefault="005F2397" w:rsidP="005F2397">
      <w:pPr>
        <w:rPr>
          <w:rFonts w:ascii="Calibri" w:hAnsi="Calibri"/>
        </w:rPr>
      </w:pPr>
      <w:r w:rsidRPr="008568A7">
        <w:rPr>
          <w:rFonts w:ascii="Calibri" w:hAnsi="Calibri"/>
        </w:rPr>
        <w:t>A similar calculation is performed on the yen that are received. Our company receives 8% of 1,000 yen or 80 million yen per year</w:t>
      </w:r>
      <w:ins w:id="6554" w:author="Aleksander Hansen" w:date="2013-02-09T17:20:00Z">
        <w:r w:rsidR="00313C2C">
          <w:rPr>
            <w:rFonts w:ascii="Calibri" w:hAnsi="Calibri"/>
          </w:rPr>
          <w:t>,</w:t>
        </w:r>
      </w:ins>
      <w:del w:id="6555" w:author="Aleksander Hansen" w:date="2013-02-09T17:20:00Z">
        <w:r w:rsidRPr="008568A7" w:rsidDel="00313C2C">
          <w:rPr>
            <w:rFonts w:ascii="Calibri" w:hAnsi="Calibri"/>
          </w:rPr>
          <w:delText>;</w:delText>
        </w:r>
      </w:del>
      <w:r w:rsidRPr="008568A7">
        <w:rPr>
          <w:rFonts w:ascii="Calibri" w:hAnsi="Calibri"/>
        </w:rPr>
        <w:t xml:space="preserve"> and 1,000 million yen in principal</w:t>
      </w:r>
      <w:ins w:id="6556"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6557"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on the third year. These cash flows are discounted at the Japanese interest</w:t>
      </w:r>
      <w:ins w:id="6558"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6559"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of 4% (also a flat yield</w:t>
      </w:r>
      <w:ins w:id="6560"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6561"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curve for simplicity’s sake). The present value of the yen bond</w:t>
      </w:r>
      <w:ins w:id="6562"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6563"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is about </w:t>
      </w:r>
      <w:ins w:id="6564" w:author="Aleksander Hansen" w:date="2013-02-09T17:21:00Z">
        <w:r w:rsidR="00313C2C">
          <w:rPr>
            <w:rFonts w:ascii="Calibri" w:hAnsi="Calibri"/>
          </w:rPr>
          <w:t>¥</w:t>
        </w:r>
      </w:ins>
      <w:del w:id="6565" w:author="Aleksander Hansen" w:date="2013-02-09T17:21:00Z">
        <w:r w:rsidRPr="008568A7" w:rsidDel="00313C2C">
          <w:rPr>
            <w:rFonts w:ascii="Calibri" w:hAnsi="Calibri"/>
          </w:rPr>
          <w:delText>$</w:delText>
        </w:r>
      </w:del>
      <w:r w:rsidRPr="008568A7">
        <w:rPr>
          <w:rFonts w:ascii="Calibri" w:hAnsi="Calibri"/>
        </w:rPr>
        <w:t>1,109. But that is denominated in yen, so we</w:t>
      </w:r>
      <w:del w:id="6566" w:author="Aleksander Hansen" w:date="2013-02-09T17:22:00Z">
        <w:r w:rsidRPr="008568A7" w:rsidDel="00313C2C">
          <w:rPr>
            <w:rFonts w:ascii="Calibri" w:hAnsi="Calibri"/>
          </w:rPr>
          <w:delText xml:space="preserve"> translate (convert</w:delText>
        </w:r>
      </w:del>
      <w:ins w:id="6567" w:author="Aleksander Hansen" w:date="2013-02-09T17:22:00Z">
        <w:r w:rsidR="00313C2C">
          <w:rPr>
            <w:rFonts w:ascii="Calibri" w:hAnsi="Calibri"/>
          </w:rPr>
          <w:t xml:space="preserve"> convert</w:t>
        </w:r>
      </w:ins>
      <w:del w:id="6568" w:author="Aleksander Hansen" w:date="2013-02-09T17:22:00Z">
        <w:r w:rsidRPr="008568A7" w:rsidDel="00313C2C">
          <w:rPr>
            <w:rFonts w:ascii="Calibri" w:hAnsi="Calibri"/>
          </w:rPr>
          <w:delText>)</w:delText>
        </w:r>
      </w:del>
      <w:r w:rsidRPr="008568A7">
        <w:rPr>
          <w:rFonts w:ascii="Calibri" w:hAnsi="Calibri"/>
        </w:rPr>
        <w:t xml:space="preserve"> that amount—based on our exchange rate of 110 yen to the dollar—to get a dollar value of $10.08 for the cash flows that are received.</w:t>
      </w:r>
    </w:p>
    <w:p w14:paraId="69B8DF16" w14:textId="78ABF78F" w:rsidR="005F2397" w:rsidRPr="008568A7" w:rsidRDefault="005F2397" w:rsidP="005F2397">
      <w:pPr>
        <w:rPr>
          <w:rFonts w:ascii="Calibri" w:hAnsi="Calibri"/>
        </w:rPr>
      </w:pPr>
      <w:r w:rsidRPr="008568A7">
        <w:rPr>
          <w:rFonts w:ascii="Calibri" w:hAnsi="Calibri"/>
        </w:rPr>
        <w:t>The final step is to deduct the present value of the dollar bond</w:t>
      </w:r>
      <w:ins w:id="6569"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6570"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(i.e., that will be paid) from the present value of the yen-based bond (i.e., that will be received).</w:t>
      </w:r>
    </w:p>
    <w:p w14:paraId="481D133B" w14:textId="6D8C81ED" w:rsidR="00313C2C" w:rsidRPr="004A7536" w:rsidRDefault="005F2397">
      <w:pPr>
        <w:pStyle w:val="Heading2"/>
        <w:pPrChange w:id="6571" w:author="Aleksander Hansen" w:date="2013-02-15T20:42:00Z">
          <w:pPr/>
        </w:pPrChange>
      </w:pPr>
      <w:bookmarkStart w:id="6572" w:name="_Toc222580696"/>
      <w:r w:rsidRPr="004A7536">
        <w:t>Describe the comparative advantage argument for the existence of currency swaps</w:t>
      </w:r>
      <w:bookmarkEnd w:id="6572"/>
      <w:ins w:id="6573" w:author="Aleksander Hansen" w:date="2013-02-09T17:25:00Z">
        <w:r w:rsidR="00313C2C">
          <w:br/>
        </w:r>
      </w:ins>
    </w:p>
    <w:p w14:paraId="3AD8856C" w14:textId="77777777" w:rsidR="005F2397" w:rsidRPr="008568A7" w:rsidRDefault="005F2397" w:rsidP="005F2397">
      <w:pPr>
        <w:rPr>
          <w:rFonts w:ascii="Calibri" w:hAnsi="Calibri"/>
        </w:rPr>
      </w:pPr>
      <w:r w:rsidRPr="008568A7">
        <w:rPr>
          <w:rFonts w:ascii="Calibri" w:hAnsi="Calibri"/>
        </w:rPr>
        <w:t>General Electric wants to borrow AUD</w:t>
      </w:r>
    </w:p>
    <w:p w14:paraId="1F835F78" w14:textId="77777777" w:rsidR="005F2397" w:rsidRPr="008568A7" w:rsidRDefault="005F2397" w:rsidP="005F2397">
      <w:pPr>
        <w:rPr>
          <w:rFonts w:ascii="Calibri" w:hAnsi="Calibri"/>
        </w:rPr>
      </w:pPr>
      <w:r w:rsidRPr="008568A7">
        <w:rPr>
          <w:rFonts w:ascii="Calibri" w:hAnsi="Calibri"/>
        </w:rPr>
        <w:t>Qantas wants to borrow USD</w:t>
      </w:r>
    </w:p>
    <w:tbl>
      <w:tblPr>
        <w:tblW w:w="6429" w:type="dxa"/>
        <w:jc w:val="center"/>
        <w:tblCellMar>
          <w:left w:w="0" w:type="dxa"/>
          <w:right w:w="0" w:type="dxa"/>
        </w:tblCellMar>
        <w:tblLook w:val="04A0" w:firstRow="1" w:lastRow="0" w:firstColumn="1" w:lastColumn="0" w:noHBand="0" w:noVBand="1"/>
      </w:tblPr>
      <w:tblGrid>
        <w:gridCol w:w="2731"/>
        <w:gridCol w:w="1540"/>
        <w:gridCol w:w="2158"/>
      </w:tblGrid>
      <w:tr w:rsidR="005F2397" w:rsidRPr="008568A7" w14:paraId="24EB0FC7" w14:textId="77777777" w:rsidTr="005F2397">
        <w:trPr>
          <w:trHeight w:val="253"/>
          <w:jc w:val="center"/>
        </w:trPr>
        <w:tc>
          <w:tcPr>
            <w:tcW w:w="2731"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0DF25344" w14:textId="77777777" w:rsidR="005F2397" w:rsidRPr="008568A7" w:rsidRDefault="005F2397" w:rsidP="005F2397">
            <w:pPr>
              <w:rPr>
                <w:rFonts w:ascii="Calibri" w:hAnsi="Calibri"/>
              </w:rPr>
            </w:pPr>
          </w:p>
        </w:tc>
        <w:tc>
          <w:tcPr>
            <w:tcW w:w="1540"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247114EC" w14:textId="77777777" w:rsidR="005F2397" w:rsidRPr="008568A7" w:rsidRDefault="005F2397" w:rsidP="005F2397">
            <w:pPr>
              <w:rPr>
                <w:rFonts w:ascii="Calibri" w:hAnsi="Calibri"/>
              </w:rPr>
            </w:pPr>
            <w:r w:rsidRPr="008568A7">
              <w:rPr>
                <w:rFonts w:ascii="Calibri" w:hAnsi="Calibri"/>
              </w:rPr>
              <w:t>USD</w:t>
            </w:r>
          </w:p>
        </w:tc>
        <w:tc>
          <w:tcPr>
            <w:tcW w:w="2158"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213C6493" w14:textId="77777777" w:rsidR="005F2397" w:rsidRPr="008568A7" w:rsidRDefault="005F2397" w:rsidP="005F2397">
            <w:pPr>
              <w:rPr>
                <w:rFonts w:ascii="Calibri" w:hAnsi="Calibri"/>
              </w:rPr>
            </w:pPr>
            <w:r w:rsidRPr="008568A7">
              <w:rPr>
                <w:rFonts w:ascii="Calibri" w:hAnsi="Calibri"/>
              </w:rPr>
              <w:t>AUD</w:t>
            </w:r>
          </w:p>
        </w:tc>
      </w:tr>
      <w:tr w:rsidR="005F2397" w:rsidRPr="008568A7" w14:paraId="0B6213D2" w14:textId="77777777" w:rsidTr="005F2397">
        <w:trPr>
          <w:trHeight w:val="253"/>
          <w:jc w:val="center"/>
        </w:trPr>
        <w:tc>
          <w:tcPr>
            <w:tcW w:w="2731"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68C91DDB" w14:textId="053F10AE" w:rsidR="005F2397" w:rsidRPr="008568A7" w:rsidRDefault="005F2397" w:rsidP="005276F2">
            <w:pPr>
              <w:rPr>
                <w:rFonts w:ascii="Calibri" w:hAnsi="Calibri"/>
              </w:rPr>
            </w:pPr>
            <w:r w:rsidRPr="008568A7">
              <w:rPr>
                <w:rFonts w:ascii="Calibri" w:hAnsi="Calibri"/>
              </w:rPr>
              <w:t xml:space="preserve">General </w:t>
            </w:r>
            <w:del w:id="6574" w:author="Aleksander Hansen" w:date="2013-02-10T12:01:00Z">
              <w:r w:rsidRPr="008568A7" w:rsidDel="005276F2">
                <w:rPr>
                  <w:rFonts w:ascii="Calibri" w:hAnsi="Calibri"/>
                </w:rPr>
                <w:delText>Motors</w:delText>
              </w:r>
            </w:del>
            <w:ins w:id="6575" w:author="Aleksander Hansen" w:date="2013-02-10T12:01:00Z">
              <w:r w:rsidR="005276F2">
                <w:rPr>
                  <w:rFonts w:ascii="Calibri" w:hAnsi="Calibri"/>
                </w:rPr>
                <w:t>Electric</w:t>
              </w:r>
            </w:ins>
          </w:p>
        </w:tc>
        <w:tc>
          <w:tcPr>
            <w:tcW w:w="1540"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068B4F3A" w14:textId="77777777" w:rsidR="005F2397" w:rsidRPr="008568A7" w:rsidRDefault="005F2397" w:rsidP="005F2397">
            <w:pPr>
              <w:rPr>
                <w:rFonts w:ascii="Calibri" w:hAnsi="Calibri"/>
              </w:rPr>
            </w:pPr>
            <w:r w:rsidRPr="008568A7">
              <w:rPr>
                <w:rFonts w:ascii="Calibri" w:hAnsi="Calibri"/>
              </w:rPr>
              <w:t>5.0%</w:t>
            </w:r>
          </w:p>
        </w:tc>
        <w:tc>
          <w:tcPr>
            <w:tcW w:w="2158"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296B106E" w14:textId="77777777" w:rsidR="005F2397" w:rsidRPr="008568A7" w:rsidRDefault="005F2397" w:rsidP="005F2397">
            <w:pPr>
              <w:rPr>
                <w:rFonts w:ascii="Calibri" w:hAnsi="Calibri"/>
              </w:rPr>
            </w:pPr>
            <w:r w:rsidRPr="008568A7">
              <w:rPr>
                <w:rFonts w:ascii="Calibri" w:hAnsi="Calibri"/>
              </w:rPr>
              <w:t>7.6%</w:t>
            </w:r>
          </w:p>
        </w:tc>
      </w:tr>
      <w:tr w:rsidR="005F2397" w:rsidRPr="008568A7" w14:paraId="0A00BD81" w14:textId="77777777" w:rsidTr="005F2397">
        <w:trPr>
          <w:trHeight w:val="253"/>
          <w:jc w:val="center"/>
        </w:trPr>
        <w:tc>
          <w:tcPr>
            <w:tcW w:w="2731"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4C9F1A2F" w14:textId="77777777" w:rsidR="005F2397" w:rsidRPr="008568A7" w:rsidRDefault="005F2397" w:rsidP="005F2397">
            <w:pPr>
              <w:rPr>
                <w:rFonts w:ascii="Calibri" w:hAnsi="Calibri"/>
              </w:rPr>
            </w:pPr>
            <w:r w:rsidRPr="008568A7">
              <w:rPr>
                <w:rFonts w:ascii="Calibri" w:hAnsi="Calibri"/>
              </w:rPr>
              <w:t>Qantas</w:t>
            </w:r>
          </w:p>
        </w:tc>
        <w:tc>
          <w:tcPr>
            <w:tcW w:w="1540"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0EBC4E13" w14:textId="77777777" w:rsidR="005F2397" w:rsidRPr="008568A7" w:rsidRDefault="005F2397" w:rsidP="005F2397">
            <w:pPr>
              <w:rPr>
                <w:rFonts w:ascii="Calibri" w:hAnsi="Calibri"/>
              </w:rPr>
            </w:pPr>
            <w:r w:rsidRPr="008568A7">
              <w:rPr>
                <w:rFonts w:ascii="Calibri" w:hAnsi="Calibri"/>
              </w:rPr>
              <w:t>7.0%</w:t>
            </w:r>
          </w:p>
        </w:tc>
        <w:tc>
          <w:tcPr>
            <w:tcW w:w="2158"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690BEFF0" w14:textId="77777777" w:rsidR="005F2397" w:rsidRPr="008568A7" w:rsidRDefault="005F2397" w:rsidP="005F2397">
            <w:pPr>
              <w:rPr>
                <w:rFonts w:ascii="Calibri" w:hAnsi="Calibri"/>
              </w:rPr>
            </w:pPr>
            <w:r w:rsidRPr="008568A7">
              <w:rPr>
                <w:rFonts w:ascii="Calibri" w:hAnsi="Calibri"/>
              </w:rPr>
              <w:t>8.0%</w:t>
            </w:r>
          </w:p>
        </w:tc>
      </w:tr>
    </w:tbl>
    <w:p w14:paraId="0CF3EB87" w14:textId="77777777" w:rsidR="00415AE4" w:rsidRPr="008568A7" w:rsidRDefault="00415AE4" w:rsidP="005F2397">
      <w:pPr>
        <w:rPr>
          <w:rFonts w:ascii="Calibri" w:hAnsi="Calibri"/>
        </w:rPr>
      </w:pPr>
    </w:p>
    <w:p w14:paraId="5972C63E" w14:textId="6E48CF99" w:rsidR="005F2397" w:rsidRPr="008568A7" w:rsidRDefault="005F2397" w:rsidP="005F2397">
      <w:pPr>
        <w:rPr>
          <w:rFonts w:ascii="Calibri" w:hAnsi="Calibri"/>
        </w:rPr>
      </w:pPr>
      <w:r w:rsidRPr="008568A7">
        <w:rPr>
          <w:rFonts w:ascii="Calibri" w:hAnsi="Calibri"/>
        </w:rPr>
        <w:t>Hull</w:t>
      </w:r>
      <w:ins w:id="6576"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6577"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argues that comparative advantages for plain vanilla interest</w:t>
      </w:r>
      <w:ins w:id="6578"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6579"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swaps are</w:t>
      </w:r>
      <w:r w:rsidR="00415AE4" w:rsidRPr="008568A7">
        <w:rPr>
          <w:rFonts w:ascii="Calibri" w:hAnsi="Calibri"/>
        </w:rPr>
        <w:t>,</w:t>
      </w:r>
      <w:r w:rsidRPr="008568A7">
        <w:rPr>
          <w:rFonts w:ascii="Calibri" w:hAnsi="Calibri"/>
        </w:rPr>
        <w:t xml:space="preserve"> “largely illusory.” But in a currency swap</w:t>
      </w:r>
      <w:ins w:id="6580"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581"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advantages </w:t>
      </w:r>
      <w:del w:id="6582" w:author="Aleksander Hansen" w:date="2013-02-10T12:04:00Z">
        <w:r w:rsidRPr="008568A7" w:rsidDel="005276F2">
          <w:rPr>
            <w:rFonts w:ascii="Calibri" w:hAnsi="Calibri"/>
          </w:rPr>
          <w:delText xml:space="preserve">are </w:delText>
        </w:r>
      </w:del>
      <w:ins w:id="6583" w:author="Aleksander Hansen" w:date="2013-02-10T12:04:00Z">
        <w:r w:rsidR="005276F2">
          <w:rPr>
            <w:rFonts w:ascii="Calibri" w:hAnsi="Calibri"/>
          </w:rPr>
          <w:t>can indeed be</w:t>
        </w:r>
        <w:r w:rsidR="005276F2" w:rsidRPr="008568A7">
          <w:rPr>
            <w:rFonts w:ascii="Calibri" w:hAnsi="Calibri"/>
          </w:rPr>
          <w:t xml:space="preserve"> </w:t>
        </w:r>
      </w:ins>
      <w:r w:rsidRPr="008568A7">
        <w:rPr>
          <w:rFonts w:ascii="Calibri" w:hAnsi="Calibri"/>
        </w:rPr>
        <w:t>genuine</w:t>
      </w:r>
      <w:del w:id="6584" w:author="Aleksander Hansen" w:date="2013-02-10T11:58:00Z">
        <w:r w:rsidRPr="008568A7" w:rsidDel="005276F2">
          <w:rPr>
            <w:rFonts w:ascii="Calibri" w:hAnsi="Calibri"/>
          </w:rPr>
          <w:delText>; e.g., tax.</w:delText>
        </w:r>
      </w:del>
      <w:ins w:id="6585" w:author="Aleksander Hansen" w:date="2013-02-10T11:58:00Z">
        <w:r w:rsidR="005276F2">
          <w:rPr>
            <w:rFonts w:ascii="Calibri" w:hAnsi="Calibri"/>
          </w:rPr>
          <w:t xml:space="preserve">. The example from the assigned reading presents the case of General </w:t>
        </w:r>
      </w:ins>
      <w:ins w:id="6586" w:author="Aleksander Hansen" w:date="2013-02-10T12:01:00Z">
        <w:r w:rsidR="005276F2">
          <w:rPr>
            <w:rFonts w:ascii="Calibri" w:hAnsi="Calibri"/>
          </w:rPr>
          <w:t>Electric</w:t>
        </w:r>
      </w:ins>
      <w:ins w:id="6587" w:author="Aleksander Hansen" w:date="2013-02-10T11:58:00Z">
        <w:r w:rsidR="005276F2">
          <w:rPr>
            <w:rFonts w:ascii="Calibri" w:hAnsi="Calibri"/>
          </w:rPr>
          <w:t xml:space="preserve"> and Qantas Airways, and their respective borrowing rates in USD and AUD as represented in the table above. A situation like this can arise since G</w:t>
        </w:r>
      </w:ins>
      <w:ins w:id="6588" w:author="Aleksander Hansen" w:date="2013-02-10T12:02:00Z">
        <w:r w:rsidR="005276F2">
          <w:rPr>
            <w:rFonts w:ascii="Calibri" w:hAnsi="Calibri"/>
          </w:rPr>
          <w:t xml:space="preserve">eneral Motors is a US based company and Qantas is an Australian based company. Thus, in light of their consolidated income being in USD and AUD, respectively, </w:t>
        </w:r>
      </w:ins>
      <w:ins w:id="6589" w:author="Aleksander Hansen" w:date="2013-02-10T12:04:00Z">
        <w:r w:rsidR="005276F2">
          <w:rPr>
            <w:rFonts w:ascii="Calibri" w:hAnsi="Calibri"/>
          </w:rPr>
          <w:t>the companies may benefit from a currency swap</w:t>
        </w:r>
      </w:ins>
      <w:ins w:id="6590"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currency swap</w:instrText>
      </w:r>
      <w:r w:rsidR="008A28C4">
        <w:rPr>
          <w:rFonts w:ascii="Calibri" w:hAnsi="Calibri"/>
        </w:rPr>
        <w:instrText>:</w:instrText>
      </w:r>
      <w:ins w:id="6591" w:author="Aleksander Hansen" w:date="2013-02-15T16:38:00Z">
        <w:r w:rsidR="008A28C4">
          <w:instrText xml:space="preserve">swap" </w:instrText>
        </w:r>
        <w:r w:rsidR="008A28C4">
          <w:rPr>
            <w:rFonts w:ascii="Calibri" w:hAnsi="Calibri"/>
          </w:rPr>
          <w:fldChar w:fldCharType="end"/>
        </w:r>
      </w:ins>
      <w:ins w:id="6592" w:author="Aleksander Hansen" w:date="2013-02-10T12:04:00Z">
        <w:r w:rsidR="005276F2">
          <w:rPr>
            <w:rFonts w:ascii="Calibri" w:hAnsi="Calibri"/>
          </w:rPr>
          <w:t xml:space="preserve"> due to the potentially lower taxes</w:t>
        </w:r>
      </w:ins>
      <w:ins w:id="6593" w:author="Aleksander Hansen" w:date="2013-02-10T12:06:00Z">
        <w:r w:rsidR="00C541B6">
          <w:rPr>
            <w:rFonts w:ascii="Calibri" w:hAnsi="Calibri"/>
          </w:rPr>
          <w:t xml:space="preserve"> it affords the companies. Although not mentioned specifically in the reading, perhaps the greatest source of this tax savings </w:t>
        </w:r>
      </w:ins>
      <w:ins w:id="6594" w:author="Aleksander Hansen" w:date="2013-02-10T12:14:00Z">
        <w:r w:rsidR="00C541B6">
          <w:rPr>
            <w:rFonts w:ascii="Calibri" w:hAnsi="Calibri"/>
          </w:rPr>
          <w:t xml:space="preserve">in practice </w:t>
        </w:r>
      </w:ins>
      <w:ins w:id="6595" w:author="Aleksander Hansen" w:date="2013-02-10T12:06:00Z">
        <w:r w:rsidR="00C541B6">
          <w:rPr>
            <w:rFonts w:ascii="Calibri" w:hAnsi="Calibri"/>
          </w:rPr>
          <w:t>arise in the case when there is an intercompany loan from, e.g. the US entity to the Australian entity. The currency swap</w:t>
        </w:r>
      </w:ins>
      <w:ins w:id="6596"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currency swap</w:instrText>
      </w:r>
      <w:r w:rsidR="008A28C4">
        <w:rPr>
          <w:rFonts w:ascii="Calibri" w:hAnsi="Calibri"/>
        </w:rPr>
        <w:instrText>:</w:instrText>
      </w:r>
      <w:ins w:id="6597" w:author="Aleksander Hansen" w:date="2013-02-15T16:38:00Z">
        <w:r w:rsidR="008A28C4">
          <w:instrText xml:space="preserve">swap" </w:instrText>
        </w:r>
        <w:r w:rsidR="008A28C4">
          <w:rPr>
            <w:rFonts w:ascii="Calibri" w:hAnsi="Calibri"/>
          </w:rPr>
          <w:fldChar w:fldCharType="end"/>
        </w:r>
      </w:ins>
      <w:ins w:id="6598" w:author="Aleksander Hansen" w:date="2013-02-10T12:06:00Z">
        <w:r w:rsidR="00C541B6">
          <w:rPr>
            <w:rFonts w:ascii="Calibri" w:hAnsi="Calibri"/>
          </w:rPr>
          <w:t xml:space="preserve"> can then be part of a structured transaction in </w:t>
        </w:r>
        <w:r w:rsidR="001F512D">
          <w:rPr>
            <w:rFonts w:ascii="Calibri" w:hAnsi="Calibri"/>
          </w:rPr>
          <w:t>order to avoid double taxation, that is, being taxed in both countries.</w:t>
        </w:r>
      </w:ins>
    </w:p>
    <w:p w14:paraId="549B34ED" w14:textId="77777777" w:rsidR="00DA1E8A" w:rsidRPr="008568A7" w:rsidRDefault="00DA1E8A" w:rsidP="005F2397">
      <w:pPr>
        <w:rPr>
          <w:rFonts w:ascii="Calibri" w:hAnsi="Calibri"/>
        </w:rPr>
      </w:pPr>
    </w:p>
    <w:p w14:paraId="232C2433" w14:textId="298D7EBE" w:rsidR="005F2397" w:rsidRPr="008568A7" w:rsidRDefault="005F2397">
      <w:pPr>
        <w:pStyle w:val="Heading2"/>
        <w:pPrChange w:id="6599" w:author="Aleksander Hansen" w:date="2013-02-15T20:42:00Z">
          <w:pPr/>
        </w:pPrChange>
      </w:pPr>
      <w:bookmarkStart w:id="6600" w:name="_Toc222580697"/>
      <w:r w:rsidRPr="008568A7">
        <w:t>Explain how a currency swap</w:t>
      </w:r>
      <w:ins w:id="6601"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6602" w:author="Aleksander Hansen" w:date="2013-02-15T16:37:00Z">
        <w:r w:rsidR="008A28C4">
          <w:instrText xml:space="preserve">" </w:instrText>
        </w:r>
        <w:r w:rsidR="008A28C4">
          <w:fldChar w:fldCharType="end"/>
        </w:r>
      </w:ins>
      <w:r w:rsidRPr="008568A7">
        <w:t xml:space="preserve"> can be used to transform an asset or liability and calculate the resulting cash flows</w:t>
      </w:r>
      <w:bookmarkEnd w:id="6600"/>
    </w:p>
    <w:p w14:paraId="614A5890" w14:textId="77777777" w:rsidR="00DA1E8A" w:rsidRPr="008568A7" w:rsidRDefault="00DA1E8A" w:rsidP="005F2397">
      <w:pPr>
        <w:rPr>
          <w:rFonts w:ascii="Calibri" w:hAnsi="Calibri"/>
        </w:rPr>
      </w:pPr>
    </w:p>
    <w:p w14:paraId="6F756CAD" w14:textId="72DEB828" w:rsidR="005F2397" w:rsidRPr="008568A7" w:rsidRDefault="005F2397" w:rsidP="005F2397">
      <w:pPr>
        <w:rPr>
          <w:rFonts w:ascii="Calibri" w:hAnsi="Calibri"/>
        </w:rPr>
      </w:pPr>
      <w:r w:rsidRPr="008568A7">
        <w:rPr>
          <w:rFonts w:ascii="Calibri" w:hAnsi="Calibri"/>
        </w:rPr>
        <w:t>A currency swap</w:t>
      </w:r>
      <w:ins w:id="6603"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604"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entails the exchange of principal</w:t>
      </w:r>
      <w:ins w:id="660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6606"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and interest</w:t>
      </w:r>
      <w:ins w:id="6607"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6608"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in one currency for the principal and interest in another currency. Unlike the plain vanilla interest rate swap, principal typically is exchanged at the start and end of a currency swap</w:t>
      </w:r>
      <w:ins w:id="660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currency swap</w:instrText>
      </w:r>
      <w:r w:rsidR="008A28C4">
        <w:rPr>
          <w:rFonts w:ascii="Calibri" w:hAnsi="Calibri"/>
        </w:rPr>
        <w:instrText>:</w:instrText>
      </w:r>
      <w:ins w:id="6610" w:author="Aleksander Hansen" w:date="2013-02-15T16:38:00Z">
        <w:r w:rsidR="008A28C4">
          <w:instrText xml:space="preserve">swap" </w:instrText>
        </w:r>
        <w:r w:rsidR="008A28C4">
          <w:rPr>
            <w:rFonts w:ascii="Calibri" w:hAnsi="Calibri"/>
          </w:rPr>
          <w:fldChar w:fldCharType="end"/>
        </w:r>
      </w:ins>
      <w:r w:rsidRPr="008568A7">
        <w:rPr>
          <w:rFonts w:ascii="Calibri" w:hAnsi="Calibri"/>
        </w:rPr>
        <w:t xml:space="preserve">. </w:t>
      </w:r>
    </w:p>
    <w:p w14:paraId="6FA70AE4" w14:textId="77777777" w:rsidR="00415AE4" w:rsidRPr="008568A7" w:rsidRDefault="00415AE4" w:rsidP="005F2397">
      <w:pPr>
        <w:rPr>
          <w:rFonts w:ascii="Calibri" w:hAnsi="Calibri"/>
        </w:rPr>
      </w:pPr>
    </w:p>
    <w:p w14:paraId="06D712E0" w14:textId="77777777" w:rsidR="005F2397" w:rsidRPr="008568A7" w:rsidRDefault="005F2397" w:rsidP="005F2397">
      <w:pPr>
        <w:rPr>
          <w:rFonts w:ascii="Calibri" w:hAnsi="Calibri"/>
        </w:rPr>
      </w:pPr>
      <w:commentRangeStart w:id="6611"/>
      <w:r w:rsidRPr="008568A7">
        <w:rPr>
          <w:rFonts w:ascii="Calibri" w:hAnsi="Calibri"/>
          <w:noProof/>
        </w:rPr>
        <w:drawing>
          <wp:inline distT="0" distB="0" distL="0" distR="0" wp14:anchorId="5E30BC62" wp14:editId="0EB7D4D8">
            <wp:extent cx="3808671" cy="1541721"/>
            <wp:effectExtent l="19050" t="0" r="1329" b="0"/>
            <wp:docPr id="252" name="Picture 7"/>
            <wp:cNvGraphicFramePr/>
            <a:graphic xmlns:a="http://schemas.openxmlformats.org/drawingml/2006/main">
              <a:graphicData uri="http://schemas.openxmlformats.org/drawingml/2006/picture">
                <pic:pic xmlns:pic="http://schemas.openxmlformats.org/drawingml/2006/picture">
                  <pic:nvPicPr>
                    <pic:cNvPr id="3435521" name="Picture 1"/>
                    <pic:cNvPicPr>
                      <a:picLocks noChangeAspect="1" noChangeArrowheads="1"/>
                    </pic:cNvPicPr>
                  </pic:nvPicPr>
                  <pic:blipFill>
                    <a:blip r:embed="rId87" cstate="print"/>
                    <a:srcRect/>
                    <a:stretch>
                      <a:fillRect/>
                    </a:stretch>
                  </pic:blipFill>
                  <pic:spPr bwMode="auto">
                    <a:xfrm>
                      <a:off x="0" y="0"/>
                      <a:ext cx="3813057" cy="1543497"/>
                    </a:xfrm>
                    <a:prstGeom prst="rect">
                      <a:avLst/>
                    </a:prstGeom>
                    <a:noFill/>
                    <a:ln w="9525">
                      <a:noFill/>
                      <a:miter lim="800000"/>
                      <a:headEnd/>
                      <a:tailEnd/>
                    </a:ln>
                    <a:effectLst/>
                  </pic:spPr>
                </pic:pic>
              </a:graphicData>
            </a:graphic>
          </wp:inline>
        </w:drawing>
      </w:r>
      <w:commentRangeEnd w:id="6611"/>
      <w:r w:rsidR="004B1CE2" w:rsidRPr="008568A7">
        <w:rPr>
          <w:rStyle w:val="CommentReference"/>
          <w:rFonts w:ascii="Calibri" w:hAnsi="Calibri"/>
        </w:rPr>
        <w:commentReference w:id="6611"/>
      </w:r>
    </w:p>
    <w:p w14:paraId="7659B161" w14:textId="77777777" w:rsidR="00415AE4" w:rsidRPr="008568A7" w:rsidRDefault="00415AE4" w:rsidP="005F2397">
      <w:pPr>
        <w:rPr>
          <w:rFonts w:ascii="Calibri" w:hAnsi="Calibri"/>
        </w:rPr>
      </w:pPr>
    </w:p>
    <w:p w14:paraId="55349E01" w14:textId="77777777" w:rsidR="00070083" w:rsidRDefault="00070083">
      <w:pPr>
        <w:pStyle w:val="Heading2"/>
      </w:pPr>
    </w:p>
    <w:p w14:paraId="03FBCFC1" w14:textId="4CF643DE" w:rsidR="005F2397" w:rsidRDefault="005F2397">
      <w:pPr>
        <w:pStyle w:val="Heading2"/>
      </w:pPr>
      <w:bookmarkStart w:id="6612" w:name="_Toc222580698"/>
      <w:r w:rsidRPr="008568A7">
        <w:t>Calculate the value of a currency swap</w:t>
      </w:r>
      <w:ins w:id="6613"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6614" w:author="Aleksander Hansen" w:date="2013-02-15T16:37:00Z">
        <w:r w:rsidR="008A28C4">
          <w:instrText xml:space="preserve">" </w:instrText>
        </w:r>
        <w:r w:rsidR="008A28C4">
          <w:fldChar w:fldCharType="end"/>
        </w:r>
      </w:ins>
      <w:r w:rsidRPr="008568A7">
        <w:t xml:space="preserve"> based on two simultaneous bond</w:t>
      </w:r>
      <w:ins w:id="6615" w:author="Aleksander Hansen" w:date="2013-02-15T17:07:00Z">
        <w:r w:rsidR="00FF184E">
          <w:fldChar w:fldCharType="begin"/>
        </w:r>
        <w:r w:rsidR="00FF184E">
          <w:instrText xml:space="preserve"> XE "</w:instrText>
        </w:r>
      </w:ins>
      <w:r w:rsidR="00FF184E" w:rsidRPr="008568A7">
        <w:rPr>
          <w:rFonts w:ascii="Calibri" w:hAnsi="Calibri"/>
        </w:rPr>
        <w:instrText>bond</w:instrText>
      </w:r>
      <w:ins w:id="6616" w:author="Aleksander Hansen" w:date="2013-02-15T17:07:00Z">
        <w:r w:rsidR="00FF184E">
          <w:instrText xml:space="preserve">" </w:instrText>
        </w:r>
        <w:r w:rsidR="00FF184E">
          <w:fldChar w:fldCharType="end"/>
        </w:r>
      </w:ins>
      <w:r w:rsidRPr="008568A7">
        <w:t xml:space="preserve"> positions</w:t>
      </w:r>
      <w:bookmarkEnd w:id="6612"/>
    </w:p>
    <w:p w14:paraId="6E5DD150" w14:textId="07202196" w:rsidR="005F2397" w:rsidRPr="008568A7" w:rsidRDefault="00070083" w:rsidP="005F2397">
      <w:pPr>
        <w:rPr>
          <w:rFonts w:ascii="Calibri" w:hAnsi="Calibri"/>
        </w:rPr>
      </w:pPr>
      <w:r>
        <w:rPr>
          <w:rFonts w:ascii="Cambria" w:hAnsi="Cambria"/>
          <w:color w:val="000000" w:themeColor="text1"/>
          <w:sz w:val="22"/>
          <w:szCs w:val="22"/>
          <w:lang w:bidi="en-US"/>
        </w:rPr>
        <w:br/>
      </w:r>
      <w:r w:rsidR="005F2397" w:rsidRPr="008568A7">
        <w:rPr>
          <w:rFonts w:ascii="Calibri" w:hAnsi="Calibri"/>
        </w:rPr>
        <w:t>A currency swap</w:t>
      </w:r>
      <w:ins w:id="6617"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618" w:author="Aleksander Hansen" w:date="2013-02-15T16:37:00Z">
        <w:r w:rsidR="008A28C4">
          <w:instrText xml:space="preserve">" </w:instrText>
        </w:r>
        <w:r w:rsidR="008A28C4">
          <w:rPr>
            <w:rFonts w:ascii="Calibri" w:hAnsi="Calibri"/>
          </w:rPr>
          <w:fldChar w:fldCharType="end"/>
        </w:r>
      </w:ins>
      <w:r w:rsidR="005F2397" w:rsidRPr="008568A7">
        <w:rPr>
          <w:rFonts w:ascii="Calibri" w:hAnsi="Calibri"/>
        </w:rPr>
        <w:t xml:space="preserve"> exchanges principal</w:t>
      </w:r>
      <w:ins w:id="661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6620" w:author="Aleksander Hansen" w:date="2013-02-15T16:38:00Z">
        <w:r w:rsidR="008A28C4">
          <w:instrText xml:space="preserve">" </w:instrText>
        </w:r>
        <w:r w:rsidR="008A28C4">
          <w:rPr>
            <w:rFonts w:ascii="Calibri" w:hAnsi="Calibri"/>
          </w:rPr>
          <w:fldChar w:fldCharType="end"/>
        </w:r>
      </w:ins>
      <w:r w:rsidR="005F2397" w:rsidRPr="008568A7">
        <w:rPr>
          <w:rFonts w:ascii="Calibri" w:hAnsi="Calibri"/>
        </w:rPr>
        <w:t xml:space="preserve"> and interest</w:t>
      </w:r>
      <w:ins w:id="6621"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6622" w:author="Aleksander Hansen" w:date="2013-02-15T16:38:00Z">
        <w:r w:rsidR="008A28C4">
          <w:instrText xml:space="preserve">" </w:instrText>
        </w:r>
        <w:r w:rsidR="008A28C4">
          <w:rPr>
            <w:rFonts w:ascii="Calibri" w:hAnsi="Calibri"/>
          </w:rPr>
          <w:fldChar w:fldCharType="end"/>
        </w:r>
      </w:ins>
      <w:r w:rsidR="005F2397" w:rsidRPr="008568A7">
        <w:rPr>
          <w:rFonts w:ascii="Calibri" w:hAnsi="Calibri"/>
        </w:rPr>
        <w:t xml:space="preserve"> in one currency for principal and interest in another currency. The valuation of currency swap</w:t>
      </w:r>
      <w:ins w:id="662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currency swap</w:instrText>
      </w:r>
      <w:r w:rsidR="008A28C4">
        <w:rPr>
          <w:rFonts w:ascii="Calibri" w:hAnsi="Calibri"/>
        </w:rPr>
        <w:instrText>:</w:instrText>
      </w:r>
      <w:ins w:id="6624" w:author="Aleksander Hansen" w:date="2013-02-15T16:38:00Z">
        <w:r w:rsidR="008A28C4">
          <w:instrText xml:space="preserve">swap" </w:instrText>
        </w:r>
        <w:r w:rsidR="008A28C4">
          <w:rPr>
            <w:rFonts w:ascii="Calibri" w:hAnsi="Calibri"/>
          </w:rPr>
          <w:fldChar w:fldCharType="end"/>
        </w:r>
      </w:ins>
      <w:r w:rsidR="005F2397" w:rsidRPr="008568A7">
        <w:rPr>
          <w:rFonts w:ascii="Calibri" w:hAnsi="Calibri"/>
        </w:rPr>
        <w:t xml:space="preserve"> is given by:</w:t>
      </w:r>
    </w:p>
    <w:p w14:paraId="47449596" w14:textId="7465267E" w:rsidR="00415AE4" w:rsidRPr="008568A7" w:rsidRDefault="00415AE4" w:rsidP="005F2397">
      <w:pPr>
        <w:rPr>
          <w:rFonts w:ascii="Calibri" w:hAnsi="Calibri"/>
        </w:rPr>
      </w:pPr>
    </w:p>
    <w:p w14:paraId="2D2B855E" w14:textId="6782972C" w:rsidR="00415AE4" w:rsidRPr="008568A7" w:rsidRDefault="00DE5CF7" w:rsidP="005F2397">
      <w:pPr>
        <w:rPr>
          <w:rFonts w:ascii="Calibri" w:hAnsi="Calibri"/>
        </w:rPr>
      </w:pPr>
      <w:r>
        <w:rPr>
          <w:noProof/>
        </w:rPr>
        <w:pict w14:anchorId="06162878">
          <v:shape id="_x0000_s1215" type="#_x0000_t75" style="position:absolute;margin-left:117pt;margin-top:8.2pt;width:108.4pt;height:40.95pt;z-index:251714048" o:allowoverlap="f">
            <v:imagedata r:id="rId88" o:title=""/>
            <w10:wrap type="square"/>
          </v:shape>
        </w:pict>
      </w:r>
    </w:p>
    <w:p w14:paraId="2033DEBA" w14:textId="7245CD2A" w:rsidR="005F2397" w:rsidRPr="008568A7" w:rsidRDefault="005F2397" w:rsidP="00070083">
      <w:pPr>
        <w:jc w:val="center"/>
        <w:rPr>
          <w:rFonts w:ascii="Calibri" w:hAnsi="Calibri"/>
        </w:rPr>
      </w:pPr>
    </w:p>
    <w:tbl>
      <w:tblPr>
        <w:tblpPr w:leftFromText="180" w:rightFromText="180" w:vertAnchor="text" w:horzAnchor="margin" w:tblpY="-193"/>
        <w:tblW w:w="5793" w:type="dxa"/>
        <w:tblCellMar>
          <w:left w:w="0" w:type="dxa"/>
          <w:right w:w="0" w:type="dxa"/>
        </w:tblCellMar>
        <w:tblLook w:val="04A0" w:firstRow="1" w:lastRow="0" w:firstColumn="1" w:lastColumn="0" w:noHBand="0" w:noVBand="1"/>
      </w:tblPr>
      <w:tblGrid>
        <w:gridCol w:w="4240"/>
        <w:gridCol w:w="277"/>
        <w:gridCol w:w="1276"/>
      </w:tblGrid>
      <w:tr w:rsidR="005F2397" w:rsidRPr="008568A7" w14:paraId="1F02B90F" w14:textId="77777777" w:rsidTr="005F2397">
        <w:trPr>
          <w:trHeight w:val="288"/>
        </w:trPr>
        <w:tc>
          <w:tcPr>
            <w:tcW w:w="4240" w:type="dxa"/>
            <w:tcBorders>
              <w:top w:val="nil"/>
              <w:left w:val="nil"/>
              <w:bottom w:val="single" w:sz="4" w:space="0" w:color="000000"/>
              <w:right w:val="nil"/>
            </w:tcBorders>
            <w:shd w:val="clear" w:color="auto" w:fill="FFFFFF"/>
            <w:tcMar>
              <w:top w:w="15" w:type="dxa"/>
              <w:left w:w="15" w:type="dxa"/>
              <w:bottom w:w="0" w:type="dxa"/>
              <w:right w:w="15" w:type="dxa"/>
            </w:tcMar>
            <w:vAlign w:val="center"/>
            <w:hideMark/>
          </w:tcPr>
          <w:p w14:paraId="69F6CD72" w14:textId="77777777" w:rsidR="00415AE4" w:rsidRPr="008568A7" w:rsidRDefault="00415AE4" w:rsidP="005F2397">
            <w:pPr>
              <w:rPr>
                <w:rFonts w:ascii="Calibri" w:hAnsi="Calibri"/>
                <w:b/>
              </w:rPr>
            </w:pPr>
          </w:p>
          <w:p w14:paraId="3C348E51" w14:textId="77777777" w:rsidR="00415AE4" w:rsidRPr="008568A7" w:rsidRDefault="00415AE4" w:rsidP="005F2397">
            <w:pPr>
              <w:rPr>
                <w:rFonts w:ascii="Calibri" w:hAnsi="Calibri"/>
                <w:b/>
              </w:rPr>
            </w:pPr>
          </w:p>
          <w:p w14:paraId="00F4585F" w14:textId="77777777" w:rsidR="005F2397" w:rsidRPr="008568A7" w:rsidRDefault="005F2397" w:rsidP="005F2397">
            <w:pPr>
              <w:rPr>
                <w:rFonts w:ascii="Calibri" w:hAnsi="Calibri"/>
                <w:b/>
              </w:rPr>
            </w:pPr>
            <w:r w:rsidRPr="008568A7">
              <w:rPr>
                <w:rFonts w:ascii="Calibri" w:hAnsi="Calibri"/>
                <w:b/>
              </w:rPr>
              <w:t>Assumptions</w:t>
            </w:r>
          </w:p>
        </w:tc>
        <w:tc>
          <w:tcPr>
            <w:tcW w:w="277" w:type="dxa"/>
            <w:tcBorders>
              <w:top w:val="nil"/>
              <w:left w:val="nil"/>
              <w:bottom w:val="single" w:sz="4" w:space="0" w:color="000000"/>
              <w:right w:val="nil"/>
            </w:tcBorders>
            <w:shd w:val="clear" w:color="auto" w:fill="FFFFFF"/>
            <w:tcMar>
              <w:top w:w="15" w:type="dxa"/>
              <w:left w:w="15" w:type="dxa"/>
              <w:bottom w:w="0" w:type="dxa"/>
              <w:right w:w="15" w:type="dxa"/>
            </w:tcMar>
            <w:vAlign w:val="bottom"/>
            <w:hideMark/>
          </w:tcPr>
          <w:p w14:paraId="38EEDCF9" w14:textId="77777777" w:rsidR="005F2397" w:rsidRPr="008568A7" w:rsidRDefault="005F2397" w:rsidP="005F2397">
            <w:pPr>
              <w:rPr>
                <w:rFonts w:ascii="Calibri" w:hAnsi="Calibri"/>
              </w:rPr>
            </w:pPr>
            <w:r w:rsidRPr="008568A7">
              <w:rPr>
                <w:rFonts w:ascii="Calibri" w:hAnsi="Calibri"/>
              </w:rPr>
              <w:t> </w:t>
            </w:r>
          </w:p>
        </w:tc>
        <w:tc>
          <w:tcPr>
            <w:tcW w:w="1276" w:type="dxa"/>
            <w:tcBorders>
              <w:top w:val="nil"/>
              <w:left w:val="nil"/>
              <w:bottom w:val="single" w:sz="4" w:space="0" w:color="000000"/>
              <w:right w:val="nil"/>
            </w:tcBorders>
            <w:shd w:val="clear" w:color="auto" w:fill="FFFFFF"/>
            <w:tcMar>
              <w:top w:w="15" w:type="dxa"/>
              <w:left w:w="15" w:type="dxa"/>
              <w:bottom w:w="0" w:type="dxa"/>
              <w:right w:w="15" w:type="dxa"/>
            </w:tcMar>
            <w:vAlign w:val="center"/>
            <w:hideMark/>
          </w:tcPr>
          <w:p w14:paraId="3EA01998" w14:textId="77777777" w:rsidR="005F2397" w:rsidRPr="008568A7" w:rsidRDefault="005F2397" w:rsidP="005F2397">
            <w:pPr>
              <w:rPr>
                <w:rFonts w:ascii="Calibri" w:hAnsi="Calibri"/>
              </w:rPr>
            </w:pPr>
            <w:r w:rsidRPr="008568A7">
              <w:rPr>
                <w:rFonts w:ascii="Calibri" w:hAnsi="Calibri"/>
              </w:rPr>
              <w:t> </w:t>
            </w:r>
          </w:p>
        </w:tc>
      </w:tr>
      <w:tr w:rsidR="005F2397" w:rsidRPr="008568A7" w14:paraId="434CA0B4" w14:textId="77777777" w:rsidTr="005F2397">
        <w:trPr>
          <w:trHeight w:val="288"/>
        </w:trPr>
        <w:tc>
          <w:tcPr>
            <w:tcW w:w="4240" w:type="dxa"/>
            <w:tcBorders>
              <w:top w:val="single" w:sz="4" w:space="0" w:color="000000"/>
              <w:left w:val="nil"/>
              <w:bottom w:val="nil"/>
              <w:right w:val="nil"/>
            </w:tcBorders>
            <w:shd w:val="clear" w:color="auto" w:fill="FFFFFF"/>
            <w:tcMar>
              <w:top w:w="15" w:type="dxa"/>
              <w:left w:w="15" w:type="dxa"/>
              <w:bottom w:w="0" w:type="dxa"/>
              <w:right w:w="15" w:type="dxa"/>
            </w:tcMar>
            <w:vAlign w:val="center"/>
            <w:hideMark/>
          </w:tcPr>
          <w:p w14:paraId="468229F3" w14:textId="77777777" w:rsidR="005F2397" w:rsidRPr="008568A7" w:rsidRDefault="005F2397" w:rsidP="005F2397">
            <w:pPr>
              <w:rPr>
                <w:rFonts w:ascii="Calibri" w:hAnsi="Calibri"/>
              </w:rPr>
            </w:pPr>
            <w:r w:rsidRPr="008568A7">
              <w:rPr>
                <w:rFonts w:ascii="Calibri" w:hAnsi="Calibri"/>
              </w:rPr>
              <w:t>Principal, Dollars ($MM)</w:t>
            </w:r>
          </w:p>
        </w:tc>
        <w:tc>
          <w:tcPr>
            <w:tcW w:w="277" w:type="dxa"/>
            <w:tcBorders>
              <w:top w:val="single" w:sz="4" w:space="0" w:color="000000"/>
              <w:left w:val="nil"/>
              <w:bottom w:val="nil"/>
              <w:right w:val="nil"/>
            </w:tcBorders>
            <w:shd w:val="clear" w:color="auto" w:fill="FFFFFF"/>
            <w:tcMar>
              <w:top w:w="15" w:type="dxa"/>
              <w:left w:w="15" w:type="dxa"/>
              <w:bottom w:w="0" w:type="dxa"/>
              <w:right w:w="15" w:type="dxa"/>
            </w:tcMar>
            <w:vAlign w:val="bottom"/>
            <w:hideMark/>
          </w:tcPr>
          <w:p w14:paraId="0A901D48" w14:textId="77777777" w:rsidR="005F2397" w:rsidRPr="008568A7" w:rsidRDefault="005F2397" w:rsidP="005F2397">
            <w:pPr>
              <w:rPr>
                <w:rFonts w:ascii="Calibri" w:hAnsi="Calibri"/>
              </w:rPr>
            </w:pPr>
          </w:p>
        </w:tc>
        <w:tc>
          <w:tcPr>
            <w:tcW w:w="1276" w:type="dxa"/>
            <w:tcBorders>
              <w:top w:val="single" w:sz="4" w:space="0" w:color="000000"/>
              <w:left w:val="nil"/>
              <w:bottom w:val="nil"/>
              <w:right w:val="nil"/>
            </w:tcBorders>
            <w:shd w:val="clear" w:color="auto" w:fill="FFFFFF"/>
            <w:tcMar>
              <w:top w:w="15" w:type="dxa"/>
              <w:left w:w="15" w:type="dxa"/>
              <w:bottom w:w="0" w:type="dxa"/>
              <w:right w:w="15" w:type="dxa"/>
            </w:tcMar>
            <w:vAlign w:val="center"/>
            <w:hideMark/>
          </w:tcPr>
          <w:p w14:paraId="55C00A01" w14:textId="77777777" w:rsidR="005F2397" w:rsidRPr="008568A7" w:rsidRDefault="005F2397" w:rsidP="005F2397">
            <w:pPr>
              <w:rPr>
                <w:rFonts w:ascii="Calibri" w:hAnsi="Calibri"/>
              </w:rPr>
            </w:pPr>
            <w:r w:rsidRPr="008568A7">
              <w:rPr>
                <w:rFonts w:ascii="Calibri" w:hAnsi="Calibri"/>
              </w:rPr>
              <w:t>10</w:t>
            </w:r>
          </w:p>
        </w:tc>
      </w:tr>
      <w:tr w:rsidR="005F2397" w:rsidRPr="008568A7" w14:paraId="2319B3A5"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6DBDF926" w14:textId="77777777" w:rsidR="005F2397" w:rsidRPr="008568A7" w:rsidRDefault="005F2397" w:rsidP="005F2397">
            <w:pPr>
              <w:rPr>
                <w:rFonts w:ascii="Calibri" w:hAnsi="Calibri"/>
              </w:rPr>
            </w:pPr>
            <w:r w:rsidRPr="008568A7">
              <w:rPr>
                <w:rFonts w:ascii="Calibri" w:hAnsi="Calibri"/>
              </w:rPr>
              <w:t>US rate</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2C0C05E4"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644AC2A2" w14:textId="77777777" w:rsidR="005F2397" w:rsidRPr="008568A7" w:rsidRDefault="005F2397" w:rsidP="005F2397">
            <w:pPr>
              <w:rPr>
                <w:rFonts w:ascii="Calibri" w:hAnsi="Calibri"/>
              </w:rPr>
            </w:pPr>
            <w:r w:rsidRPr="008568A7">
              <w:rPr>
                <w:rFonts w:ascii="Calibri" w:hAnsi="Calibri"/>
              </w:rPr>
              <w:t>9.0%</w:t>
            </w:r>
          </w:p>
        </w:tc>
      </w:tr>
      <w:tr w:rsidR="005F2397" w:rsidRPr="008568A7" w14:paraId="7B50F613"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C0D7EE9" w14:textId="77777777" w:rsidR="005F2397" w:rsidRPr="008568A7" w:rsidRDefault="005F2397" w:rsidP="005F2397">
            <w:pPr>
              <w:rPr>
                <w:rFonts w:ascii="Calibri" w:hAnsi="Calibri"/>
              </w:rPr>
            </w:pPr>
            <w:r w:rsidRPr="008568A7">
              <w:rPr>
                <w:rFonts w:ascii="Calibri" w:hAnsi="Calibri"/>
              </w:rPr>
              <w:t>Principal, Yen (MM)</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1CCA6C71"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1CAEDC95" w14:textId="77777777" w:rsidR="005F2397" w:rsidRPr="008568A7" w:rsidRDefault="005F2397" w:rsidP="005F2397">
            <w:pPr>
              <w:rPr>
                <w:rFonts w:ascii="Calibri" w:hAnsi="Calibri"/>
              </w:rPr>
            </w:pPr>
            <w:r w:rsidRPr="008568A7">
              <w:rPr>
                <w:rFonts w:ascii="Calibri" w:hAnsi="Calibri"/>
              </w:rPr>
              <w:t>¥1,200</w:t>
            </w:r>
          </w:p>
        </w:tc>
      </w:tr>
      <w:tr w:rsidR="005F2397" w:rsidRPr="008568A7" w14:paraId="71539A40"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6BFD2EB6" w14:textId="77777777" w:rsidR="005F2397" w:rsidRPr="008568A7" w:rsidRDefault="005F2397" w:rsidP="005F2397">
            <w:pPr>
              <w:rPr>
                <w:rFonts w:ascii="Calibri" w:hAnsi="Calibri"/>
              </w:rPr>
            </w:pPr>
            <w:r w:rsidRPr="008568A7">
              <w:rPr>
                <w:rFonts w:ascii="Calibri" w:hAnsi="Calibri"/>
              </w:rPr>
              <w:t>Japanese rate</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6AF5E70A"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76AD4C43" w14:textId="77777777" w:rsidR="005F2397" w:rsidRPr="008568A7" w:rsidRDefault="005F2397" w:rsidP="005F2397">
            <w:pPr>
              <w:rPr>
                <w:rFonts w:ascii="Calibri" w:hAnsi="Calibri"/>
              </w:rPr>
            </w:pPr>
            <w:r w:rsidRPr="008568A7">
              <w:rPr>
                <w:rFonts w:ascii="Calibri" w:hAnsi="Calibri"/>
              </w:rPr>
              <w:t>4.0%</w:t>
            </w:r>
          </w:p>
        </w:tc>
      </w:tr>
      <w:tr w:rsidR="005F2397" w:rsidRPr="008568A7" w14:paraId="1F09F4C2"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F518974" w14:textId="77777777" w:rsidR="005F2397" w:rsidRPr="008568A7" w:rsidRDefault="005F2397" w:rsidP="005F2397">
            <w:pPr>
              <w:rPr>
                <w:rFonts w:ascii="Calibri" w:hAnsi="Calibri"/>
              </w:rPr>
            </w:pPr>
            <w:r w:rsidRPr="008568A7">
              <w:rPr>
                <w:rFonts w:ascii="Calibri" w:hAnsi="Calibri"/>
              </w:rPr>
              <w:t>FX rate (yen/dollar)</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6612F8E3"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00E2FCD4" w14:textId="77777777" w:rsidR="005F2397" w:rsidRPr="008568A7" w:rsidRDefault="005F2397" w:rsidP="005F2397">
            <w:pPr>
              <w:rPr>
                <w:rFonts w:ascii="Calibri" w:hAnsi="Calibri"/>
              </w:rPr>
            </w:pPr>
            <w:r w:rsidRPr="008568A7">
              <w:rPr>
                <w:rFonts w:ascii="Calibri" w:hAnsi="Calibri"/>
              </w:rPr>
              <w:t>110</w:t>
            </w:r>
          </w:p>
        </w:tc>
      </w:tr>
      <w:tr w:rsidR="005F2397" w:rsidRPr="008568A7" w14:paraId="4D59EE61" w14:textId="77777777" w:rsidTr="005F2397">
        <w:trPr>
          <w:trHeight w:val="288"/>
        </w:trPr>
        <w:tc>
          <w:tcPr>
            <w:tcW w:w="4240" w:type="dxa"/>
            <w:tcBorders>
              <w:top w:val="nil"/>
              <w:left w:val="nil"/>
              <w:right w:val="nil"/>
            </w:tcBorders>
            <w:shd w:val="clear" w:color="auto" w:fill="FFFFFF"/>
            <w:tcMar>
              <w:top w:w="15" w:type="dxa"/>
              <w:left w:w="15" w:type="dxa"/>
              <w:bottom w:w="0" w:type="dxa"/>
              <w:right w:w="15" w:type="dxa"/>
            </w:tcMar>
            <w:vAlign w:val="center"/>
            <w:hideMark/>
          </w:tcPr>
          <w:p w14:paraId="5BFF829A" w14:textId="77777777" w:rsidR="005F2397" w:rsidRPr="008568A7" w:rsidRDefault="005F2397" w:rsidP="005F2397">
            <w:pPr>
              <w:rPr>
                <w:rFonts w:ascii="Calibri" w:hAnsi="Calibri"/>
              </w:rPr>
            </w:pPr>
            <w:r w:rsidRPr="008568A7">
              <w:rPr>
                <w:rFonts w:ascii="Calibri" w:hAnsi="Calibri"/>
              </w:rPr>
              <w:t>FX rate (dollar/yen)</w:t>
            </w:r>
          </w:p>
        </w:tc>
        <w:tc>
          <w:tcPr>
            <w:tcW w:w="277" w:type="dxa"/>
            <w:tcBorders>
              <w:top w:val="nil"/>
              <w:left w:val="nil"/>
              <w:right w:val="nil"/>
            </w:tcBorders>
            <w:shd w:val="clear" w:color="auto" w:fill="FFFFFF"/>
            <w:tcMar>
              <w:top w:w="15" w:type="dxa"/>
              <w:left w:w="15" w:type="dxa"/>
              <w:bottom w:w="0" w:type="dxa"/>
              <w:right w:w="15" w:type="dxa"/>
            </w:tcMar>
            <w:vAlign w:val="bottom"/>
            <w:hideMark/>
          </w:tcPr>
          <w:p w14:paraId="74424843" w14:textId="77777777" w:rsidR="005F2397" w:rsidRPr="008568A7" w:rsidRDefault="005F2397" w:rsidP="005F2397">
            <w:pPr>
              <w:rPr>
                <w:rFonts w:ascii="Calibri" w:hAnsi="Calibri"/>
              </w:rPr>
            </w:pPr>
          </w:p>
        </w:tc>
        <w:tc>
          <w:tcPr>
            <w:tcW w:w="1276" w:type="dxa"/>
            <w:tcBorders>
              <w:top w:val="nil"/>
              <w:left w:val="nil"/>
              <w:right w:val="nil"/>
            </w:tcBorders>
            <w:shd w:val="clear" w:color="auto" w:fill="FFFFFF"/>
            <w:tcMar>
              <w:top w:w="15" w:type="dxa"/>
              <w:left w:w="15" w:type="dxa"/>
              <w:bottom w:w="0" w:type="dxa"/>
              <w:right w:w="15" w:type="dxa"/>
            </w:tcMar>
            <w:vAlign w:val="center"/>
            <w:hideMark/>
          </w:tcPr>
          <w:p w14:paraId="2DDB33AB" w14:textId="77777777" w:rsidR="005F2397" w:rsidRPr="008568A7" w:rsidRDefault="005F2397" w:rsidP="005F2397">
            <w:pPr>
              <w:rPr>
                <w:rFonts w:ascii="Calibri" w:hAnsi="Calibri"/>
              </w:rPr>
            </w:pPr>
            <w:r w:rsidRPr="008568A7">
              <w:rPr>
                <w:rFonts w:ascii="Calibri" w:hAnsi="Calibri"/>
              </w:rPr>
              <w:t>0.009091</w:t>
            </w:r>
          </w:p>
        </w:tc>
      </w:tr>
      <w:tr w:rsidR="005F2397" w:rsidRPr="008568A7" w14:paraId="3B216E06" w14:textId="77777777" w:rsidTr="005F2397">
        <w:trPr>
          <w:trHeight w:val="288"/>
        </w:trPr>
        <w:tc>
          <w:tcPr>
            <w:tcW w:w="4240" w:type="dxa"/>
            <w:tcBorders>
              <w:top w:val="nil"/>
              <w:left w:val="nil"/>
              <w:bottom w:val="single" w:sz="4" w:space="0" w:color="auto"/>
              <w:right w:val="nil"/>
            </w:tcBorders>
            <w:shd w:val="clear" w:color="auto" w:fill="FFFFFF"/>
            <w:tcMar>
              <w:top w:w="15" w:type="dxa"/>
              <w:left w:w="15" w:type="dxa"/>
              <w:bottom w:w="0" w:type="dxa"/>
              <w:right w:w="15" w:type="dxa"/>
            </w:tcMar>
            <w:vAlign w:val="center"/>
            <w:hideMark/>
          </w:tcPr>
          <w:p w14:paraId="0E1ACF1D" w14:textId="77777777" w:rsidR="005F2397" w:rsidRPr="008568A7" w:rsidRDefault="005F2397" w:rsidP="005F2397">
            <w:pPr>
              <w:rPr>
                <w:rFonts w:ascii="Calibri" w:hAnsi="Calibri"/>
              </w:rPr>
            </w:pPr>
            <w:r w:rsidRPr="008568A7">
              <w:rPr>
                <w:rFonts w:ascii="Calibri" w:hAnsi="Calibri"/>
              </w:rPr>
              <w:t>Swap:</w:t>
            </w:r>
          </w:p>
        </w:tc>
        <w:tc>
          <w:tcPr>
            <w:tcW w:w="277" w:type="dxa"/>
            <w:tcBorders>
              <w:top w:val="nil"/>
              <w:left w:val="nil"/>
              <w:bottom w:val="single" w:sz="4" w:space="0" w:color="auto"/>
              <w:right w:val="nil"/>
            </w:tcBorders>
            <w:shd w:val="clear" w:color="auto" w:fill="FFFFFF"/>
            <w:tcMar>
              <w:top w:w="15" w:type="dxa"/>
              <w:left w:w="15" w:type="dxa"/>
              <w:bottom w:w="0" w:type="dxa"/>
              <w:right w:w="15" w:type="dxa"/>
            </w:tcMar>
            <w:vAlign w:val="bottom"/>
            <w:hideMark/>
          </w:tcPr>
          <w:p w14:paraId="35885724" w14:textId="77777777" w:rsidR="005F2397" w:rsidRPr="008568A7" w:rsidRDefault="005F2397" w:rsidP="005F2397">
            <w:pPr>
              <w:rPr>
                <w:rFonts w:ascii="Calibri" w:hAnsi="Calibri"/>
              </w:rPr>
            </w:pPr>
          </w:p>
        </w:tc>
        <w:tc>
          <w:tcPr>
            <w:tcW w:w="1276" w:type="dxa"/>
            <w:tcBorders>
              <w:top w:val="nil"/>
              <w:left w:val="nil"/>
              <w:bottom w:val="single" w:sz="4" w:space="0" w:color="auto"/>
              <w:right w:val="nil"/>
            </w:tcBorders>
            <w:shd w:val="clear" w:color="auto" w:fill="FFFFFF"/>
            <w:tcMar>
              <w:top w:w="15" w:type="dxa"/>
              <w:left w:w="15" w:type="dxa"/>
              <w:bottom w:w="0" w:type="dxa"/>
              <w:right w:w="15" w:type="dxa"/>
            </w:tcMar>
            <w:vAlign w:val="center"/>
            <w:hideMark/>
          </w:tcPr>
          <w:p w14:paraId="4A83BE1E" w14:textId="77777777" w:rsidR="005F2397" w:rsidRPr="008568A7" w:rsidRDefault="005F2397" w:rsidP="005F2397">
            <w:pPr>
              <w:rPr>
                <w:rFonts w:ascii="Calibri" w:hAnsi="Calibri"/>
              </w:rPr>
            </w:pPr>
          </w:p>
        </w:tc>
      </w:tr>
      <w:tr w:rsidR="005F2397" w:rsidRPr="008568A7" w14:paraId="09FC5147" w14:textId="77777777" w:rsidTr="005F2397">
        <w:trPr>
          <w:trHeight w:val="288"/>
        </w:trPr>
        <w:tc>
          <w:tcPr>
            <w:tcW w:w="4240" w:type="dxa"/>
            <w:tcBorders>
              <w:top w:val="single" w:sz="4" w:space="0" w:color="auto"/>
              <w:left w:val="nil"/>
              <w:bottom w:val="nil"/>
              <w:right w:val="nil"/>
            </w:tcBorders>
            <w:shd w:val="clear" w:color="auto" w:fill="FFFFFF"/>
            <w:tcMar>
              <w:top w:w="15" w:type="dxa"/>
              <w:left w:w="15" w:type="dxa"/>
              <w:bottom w:w="0" w:type="dxa"/>
              <w:right w:w="15" w:type="dxa"/>
            </w:tcMar>
            <w:vAlign w:val="center"/>
            <w:hideMark/>
          </w:tcPr>
          <w:p w14:paraId="0C86AFF4" w14:textId="77777777" w:rsidR="005F2397" w:rsidRPr="008568A7" w:rsidRDefault="005F2397" w:rsidP="005F2397">
            <w:pPr>
              <w:rPr>
                <w:rFonts w:ascii="Calibri" w:hAnsi="Calibri"/>
              </w:rPr>
            </w:pPr>
            <w:r w:rsidRPr="008568A7">
              <w:rPr>
                <w:rFonts w:ascii="Calibri" w:hAnsi="Calibri"/>
              </w:rPr>
              <w:t>PAY dollars @</w:t>
            </w:r>
          </w:p>
        </w:tc>
        <w:tc>
          <w:tcPr>
            <w:tcW w:w="277" w:type="dxa"/>
            <w:tcBorders>
              <w:top w:val="single" w:sz="4" w:space="0" w:color="auto"/>
              <w:left w:val="nil"/>
              <w:bottom w:val="nil"/>
              <w:right w:val="nil"/>
            </w:tcBorders>
            <w:shd w:val="clear" w:color="auto" w:fill="FFFFFF"/>
            <w:tcMar>
              <w:top w:w="15" w:type="dxa"/>
              <w:left w:w="15" w:type="dxa"/>
              <w:bottom w:w="0" w:type="dxa"/>
              <w:right w:w="15" w:type="dxa"/>
            </w:tcMar>
            <w:vAlign w:val="bottom"/>
            <w:hideMark/>
          </w:tcPr>
          <w:p w14:paraId="2618D9F7" w14:textId="77777777" w:rsidR="005F2397" w:rsidRPr="008568A7" w:rsidRDefault="005F2397" w:rsidP="005F2397">
            <w:pPr>
              <w:rPr>
                <w:rFonts w:ascii="Calibri" w:hAnsi="Calibri"/>
              </w:rPr>
            </w:pPr>
          </w:p>
        </w:tc>
        <w:tc>
          <w:tcPr>
            <w:tcW w:w="1276" w:type="dxa"/>
            <w:tcBorders>
              <w:top w:val="single" w:sz="4" w:space="0" w:color="auto"/>
              <w:left w:val="nil"/>
              <w:bottom w:val="nil"/>
              <w:right w:val="nil"/>
            </w:tcBorders>
            <w:shd w:val="clear" w:color="auto" w:fill="FFFFFF"/>
            <w:tcMar>
              <w:top w:w="15" w:type="dxa"/>
              <w:left w:w="15" w:type="dxa"/>
              <w:bottom w:w="0" w:type="dxa"/>
              <w:right w:w="15" w:type="dxa"/>
            </w:tcMar>
            <w:vAlign w:val="center"/>
            <w:hideMark/>
          </w:tcPr>
          <w:p w14:paraId="226EA6A8" w14:textId="77777777" w:rsidR="005F2397" w:rsidRPr="008568A7" w:rsidRDefault="005F2397" w:rsidP="005F2397">
            <w:pPr>
              <w:rPr>
                <w:rFonts w:ascii="Calibri" w:hAnsi="Calibri"/>
              </w:rPr>
            </w:pPr>
            <w:r w:rsidRPr="008568A7">
              <w:rPr>
                <w:rFonts w:ascii="Calibri" w:hAnsi="Calibri"/>
              </w:rPr>
              <w:t>8.0%</w:t>
            </w:r>
          </w:p>
        </w:tc>
      </w:tr>
      <w:tr w:rsidR="005F2397" w:rsidRPr="008568A7" w14:paraId="02B2F00C"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FC6C6E4" w14:textId="77777777" w:rsidR="005F2397" w:rsidRPr="008568A7" w:rsidRDefault="005F2397" w:rsidP="005F2397">
            <w:pPr>
              <w:rPr>
                <w:rFonts w:ascii="Calibri" w:hAnsi="Calibri"/>
              </w:rPr>
            </w:pPr>
            <w:r w:rsidRPr="008568A7">
              <w:rPr>
                <w:rFonts w:ascii="Calibri" w:hAnsi="Calibri"/>
              </w:rPr>
              <w:t>RECEIVE yen @</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77C8F835"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73E71238" w14:textId="77777777" w:rsidR="005F2397" w:rsidRPr="008568A7" w:rsidRDefault="005F2397" w:rsidP="005F2397">
            <w:pPr>
              <w:rPr>
                <w:rFonts w:ascii="Calibri" w:hAnsi="Calibri"/>
              </w:rPr>
            </w:pPr>
            <w:r w:rsidRPr="008568A7">
              <w:rPr>
                <w:rFonts w:ascii="Calibri" w:hAnsi="Calibri"/>
              </w:rPr>
              <w:t>5.0%</w:t>
            </w:r>
          </w:p>
        </w:tc>
      </w:tr>
    </w:tbl>
    <w:p w14:paraId="25AFC006" w14:textId="77777777" w:rsidR="005F2397" w:rsidRPr="008568A7" w:rsidRDefault="005F2397" w:rsidP="005F2397">
      <w:pPr>
        <w:rPr>
          <w:rFonts w:ascii="Calibri" w:hAnsi="Calibri"/>
        </w:rPr>
      </w:pPr>
    </w:p>
    <w:p w14:paraId="62665A7B" w14:textId="77777777" w:rsidR="005F2397" w:rsidRPr="008568A7" w:rsidRDefault="005F2397" w:rsidP="005F2397">
      <w:pPr>
        <w:rPr>
          <w:rFonts w:ascii="Calibri" w:hAnsi="Calibri"/>
        </w:rPr>
      </w:pPr>
    </w:p>
    <w:p w14:paraId="0BAA0949" w14:textId="77777777" w:rsidR="005F2397" w:rsidRPr="008568A7" w:rsidRDefault="005F2397" w:rsidP="005F2397">
      <w:pPr>
        <w:rPr>
          <w:rFonts w:ascii="Calibri" w:hAnsi="Calibri"/>
        </w:rPr>
      </w:pPr>
    </w:p>
    <w:p w14:paraId="1532FEE1" w14:textId="77777777" w:rsidR="005F2397" w:rsidRPr="008568A7" w:rsidRDefault="005F2397" w:rsidP="005F2397">
      <w:pPr>
        <w:rPr>
          <w:rFonts w:ascii="Calibri" w:hAnsi="Calibri"/>
        </w:rPr>
      </w:pPr>
    </w:p>
    <w:p w14:paraId="6068AA8B" w14:textId="77777777" w:rsidR="005F2397" w:rsidRPr="008568A7" w:rsidRDefault="005F2397" w:rsidP="005F2397">
      <w:pPr>
        <w:rPr>
          <w:rFonts w:ascii="Calibri" w:hAnsi="Calibri"/>
        </w:rPr>
      </w:pPr>
    </w:p>
    <w:p w14:paraId="2A63882A" w14:textId="77777777" w:rsidR="005F2397" w:rsidRPr="008568A7" w:rsidRDefault="005F2397" w:rsidP="005F2397">
      <w:pPr>
        <w:rPr>
          <w:rFonts w:ascii="Calibri" w:hAnsi="Calibri"/>
        </w:rPr>
      </w:pPr>
    </w:p>
    <w:p w14:paraId="476B7BCA" w14:textId="77777777" w:rsidR="005F2397" w:rsidRPr="008568A7" w:rsidRDefault="005F2397" w:rsidP="005F2397">
      <w:pPr>
        <w:rPr>
          <w:rFonts w:ascii="Calibri" w:hAnsi="Calibri"/>
        </w:rPr>
      </w:pPr>
    </w:p>
    <w:p w14:paraId="0178C7A2" w14:textId="77777777" w:rsidR="005F2397" w:rsidRPr="008568A7" w:rsidRDefault="005F2397" w:rsidP="005F2397">
      <w:pPr>
        <w:rPr>
          <w:rFonts w:ascii="Calibri" w:hAnsi="Calibri"/>
        </w:rPr>
      </w:pPr>
    </w:p>
    <w:p w14:paraId="118F3DC3" w14:textId="77777777" w:rsidR="005F2397" w:rsidRPr="008568A7" w:rsidRDefault="005F2397" w:rsidP="005F2397">
      <w:pPr>
        <w:rPr>
          <w:rFonts w:ascii="Calibri" w:hAnsi="Calibri"/>
        </w:rPr>
      </w:pPr>
    </w:p>
    <w:p w14:paraId="3F412640" w14:textId="77777777" w:rsidR="005F2397" w:rsidRPr="008568A7" w:rsidRDefault="005F2397" w:rsidP="005F2397">
      <w:pPr>
        <w:rPr>
          <w:rFonts w:ascii="Calibri" w:hAnsi="Calibri"/>
        </w:rPr>
      </w:pPr>
    </w:p>
    <w:p w14:paraId="4165445F" w14:textId="77777777" w:rsidR="005F2397" w:rsidRPr="008568A7" w:rsidRDefault="005F2397" w:rsidP="005F2397">
      <w:pPr>
        <w:rPr>
          <w:rFonts w:ascii="Calibri" w:hAnsi="Calibri"/>
        </w:rPr>
      </w:pPr>
    </w:p>
    <w:p w14:paraId="64FCCDDF" w14:textId="77777777" w:rsidR="005F2397" w:rsidRPr="008568A7" w:rsidRDefault="005F2397" w:rsidP="005F2397">
      <w:pPr>
        <w:rPr>
          <w:rFonts w:ascii="Calibri" w:hAnsi="Calibri"/>
        </w:rPr>
      </w:pPr>
    </w:p>
    <w:tbl>
      <w:tblPr>
        <w:tblW w:w="9419" w:type="dxa"/>
        <w:jc w:val="center"/>
        <w:tblInd w:w="491" w:type="dxa"/>
        <w:tblCellMar>
          <w:left w:w="0" w:type="dxa"/>
          <w:right w:w="0" w:type="dxa"/>
        </w:tblCellMar>
        <w:tblLook w:val="04A0" w:firstRow="1" w:lastRow="0" w:firstColumn="1" w:lastColumn="0" w:noHBand="0" w:noVBand="1"/>
      </w:tblPr>
      <w:tblGrid>
        <w:gridCol w:w="223"/>
        <w:gridCol w:w="83"/>
        <w:gridCol w:w="2262"/>
        <w:gridCol w:w="84"/>
        <w:gridCol w:w="1251"/>
        <w:gridCol w:w="85"/>
        <w:gridCol w:w="1251"/>
        <w:gridCol w:w="85"/>
        <w:gridCol w:w="1173"/>
        <w:gridCol w:w="78"/>
        <w:gridCol w:w="85"/>
        <w:gridCol w:w="1277"/>
        <w:gridCol w:w="78"/>
        <w:gridCol w:w="85"/>
        <w:gridCol w:w="147"/>
        <w:gridCol w:w="78"/>
        <w:gridCol w:w="85"/>
        <w:gridCol w:w="918"/>
        <w:gridCol w:w="26"/>
        <w:gridCol w:w="65"/>
      </w:tblGrid>
      <w:tr w:rsidR="005F2397" w:rsidRPr="008568A7" w14:paraId="2DEFAAEE" w14:textId="77777777" w:rsidTr="001D66B1">
        <w:trPr>
          <w:gridAfter w:val="1"/>
          <w:wAfter w:w="65" w:type="dxa"/>
          <w:trHeight w:val="288"/>
          <w:jc w:val="center"/>
        </w:trPr>
        <w:tc>
          <w:tcPr>
            <w:tcW w:w="6518" w:type="dxa"/>
            <w:gridSpan w:val="9"/>
            <w:shd w:val="clear" w:color="auto" w:fill="A2B593"/>
            <w:tcMar>
              <w:top w:w="14" w:type="dxa"/>
              <w:left w:w="14" w:type="dxa"/>
              <w:bottom w:w="0" w:type="dxa"/>
              <w:right w:w="14" w:type="dxa"/>
            </w:tcMar>
            <w:vAlign w:val="center"/>
            <w:hideMark/>
          </w:tcPr>
          <w:p w14:paraId="5172CA4A" w14:textId="77777777" w:rsidR="005F2397" w:rsidRPr="008568A7" w:rsidRDefault="005F2397" w:rsidP="005F2397">
            <w:pPr>
              <w:rPr>
                <w:rFonts w:ascii="Calibri" w:hAnsi="Calibri"/>
              </w:rPr>
            </w:pPr>
            <w:r w:rsidRPr="008568A7">
              <w:rPr>
                <w:rFonts w:ascii="Calibri" w:hAnsi="Calibri"/>
              </w:rPr>
              <w:t xml:space="preserve">Value Interest Rate Swap as Two Bonds </w:t>
            </w:r>
          </w:p>
        </w:tc>
        <w:tc>
          <w:tcPr>
            <w:tcW w:w="1443" w:type="dxa"/>
            <w:gridSpan w:val="3"/>
            <w:shd w:val="clear" w:color="auto" w:fill="A2B593"/>
            <w:tcMar>
              <w:top w:w="14" w:type="dxa"/>
              <w:left w:w="14" w:type="dxa"/>
              <w:bottom w:w="0" w:type="dxa"/>
              <w:right w:w="14" w:type="dxa"/>
            </w:tcMar>
            <w:vAlign w:val="bottom"/>
            <w:hideMark/>
          </w:tcPr>
          <w:p w14:paraId="3BC75066"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2B593"/>
            <w:tcMar>
              <w:top w:w="14" w:type="dxa"/>
              <w:left w:w="14" w:type="dxa"/>
              <w:bottom w:w="0" w:type="dxa"/>
              <w:right w:w="14" w:type="dxa"/>
            </w:tcMar>
            <w:vAlign w:val="bottom"/>
            <w:hideMark/>
          </w:tcPr>
          <w:p w14:paraId="686438E3" w14:textId="77777777" w:rsidR="005F2397" w:rsidRPr="008568A7" w:rsidRDefault="005F2397" w:rsidP="005F2397">
            <w:pPr>
              <w:rPr>
                <w:rFonts w:ascii="Calibri" w:hAnsi="Calibri"/>
              </w:rPr>
            </w:pPr>
            <w:r w:rsidRPr="008568A7">
              <w:rPr>
                <w:rFonts w:ascii="Calibri" w:hAnsi="Calibri"/>
              </w:rPr>
              <w:t> </w:t>
            </w:r>
          </w:p>
        </w:tc>
        <w:tc>
          <w:tcPr>
            <w:tcW w:w="1082" w:type="dxa"/>
            <w:gridSpan w:val="4"/>
            <w:shd w:val="clear" w:color="auto" w:fill="A2B593"/>
            <w:tcMar>
              <w:top w:w="14" w:type="dxa"/>
              <w:left w:w="14" w:type="dxa"/>
              <w:bottom w:w="0" w:type="dxa"/>
              <w:right w:w="14" w:type="dxa"/>
            </w:tcMar>
            <w:vAlign w:val="bottom"/>
            <w:hideMark/>
          </w:tcPr>
          <w:p w14:paraId="67E74284" w14:textId="77777777" w:rsidR="005F2397" w:rsidRPr="008568A7" w:rsidRDefault="005F2397" w:rsidP="005F2397">
            <w:pPr>
              <w:rPr>
                <w:rFonts w:ascii="Calibri" w:hAnsi="Calibri"/>
              </w:rPr>
            </w:pPr>
            <w:r w:rsidRPr="008568A7">
              <w:rPr>
                <w:rFonts w:ascii="Calibri" w:hAnsi="Calibri"/>
              </w:rPr>
              <w:t> </w:t>
            </w:r>
          </w:p>
        </w:tc>
      </w:tr>
      <w:tr w:rsidR="005F2397" w:rsidRPr="008568A7" w14:paraId="6FA71E32" w14:textId="77777777" w:rsidTr="00944F42">
        <w:trPr>
          <w:gridAfter w:val="2"/>
          <w:wAfter w:w="85" w:type="dxa"/>
          <w:trHeight w:val="288"/>
          <w:jc w:val="center"/>
        </w:trPr>
        <w:tc>
          <w:tcPr>
            <w:tcW w:w="225" w:type="dxa"/>
            <w:shd w:val="clear" w:color="auto" w:fill="auto"/>
            <w:tcMar>
              <w:top w:w="14" w:type="dxa"/>
              <w:left w:w="14" w:type="dxa"/>
              <w:bottom w:w="0" w:type="dxa"/>
              <w:right w:w="14" w:type="dxa"/>
            </w:tcMar>
            <w:vAlign w:val="bottom"/>
            <w:hideMark/>
          </w:tcPr>
          <w:p w14:paraId="5E7D324B" w14:textId="77777777" w:rsidR="005F2397" w:rsidRPr="008568A7" w:rsidRDefault="005F2397" w:rsidP="005F2397">
            <w:pPr>
              <w:rPr>
                <w:rFonts w:ascii="Calibri" w:hAnsi="Calibri"/>
              </w:rPr>
            </w:pPr>
          </w:p>
        </w:tc>
        <w:tc>
          <w:tcPr>
            <w:tcW w:w="2351" w:type="dxa"/>
            <w:gridSpan w:val="2"/>
            <w:shd w:val="clear" w:color="auto" w:fill="auto"/>
            <w:tcMar>
              <w:top w:w="14" w:type="dxa"/>
              <w:left w:w="14" w:type="dxa"/>
              <w:bottom w:w="0" w:type="dxa"/>
              <w:right w:w="14" w:type="dxa"/>
            </w:tcMar>
            <w:vAlign w:val="center"/>
            <w:hideMark/>
          </w:tcPr>
          <w:p w14:paraId="03FF4C2E" w14:textId="77777777" w:rsidR="005F2397" w:rsidRPr="008568A7" w:rsidRDefault="005F2397" w:rsidP="005F2397">
            <w:pPr>
              <w:rPr>
                <w:rFonts w:ascii="Calibri" w:hAnsi="Calibri"/>
              </w:rPr>
            </w:pPr>
            <w:r w:rsidRPr="008568A7">
              <w:rPr>
                <w:rFonts w:ascii="Calibri" w:hAnsi="Calibri"/>
              </w:rPr>
              <w:t>Pay Dollars</w:t>
            </w:r>
          </w:p>
        </w:tc>
        <w:tc>
          <w:tcPr>
            <w:tcW w:w="1340" w:type="dxa"/>
            <w:gridSpan w:val="2"/>
            <w:shd w:val="clear" w:color="auto" w:fill="auto"/>
            <w:tcMar>
              <w:top w:w="14" w:type="dxa"/>
              <w:left w:w="14" w:type="dxa"/>
              <w:bottom w:w="0" w:type="dxa"/>
              <w:right w:w="14" w:type="dxa"/>
            </w:tcMar>
            <w:vAlign w:val="bottom"/>
            <w:hideMark/>
          </w:tcPr>
          <w:p w14:paraId="741A2785" w14:textId="77777777" w:rsidR="005F2397" w:rsidRPr="008568A7" w:rsidRDefault="005F2397" w:rsidP="005F2397">
            <w:pPr>
              <w:rPr>
                <w:rFonts w:ascii="Calibri" w:hAnsi="Calibri"/>
              </w:rPr>
            </w:pPr>
            <w:r w:rsidRPr="008568A7">
              <w:rPr>
                <w:rFonts w:ascii="Calibri" w:hAnsi="Calibri"/>
              </w:rPr>
              <w:t> </w:t>
            </w:r>
          </w:p>
        </w:tc>
        <w:tc>
          <w:tcPr>
            <w:tcW w:w="1340" w:type="dxa"/>
            <w:gridSpan w:val="2"/>
            <w:shd w:val="clear" w:color="auto" w:fill="auto"/>
            <w:tcMar>
              <w:top w:w="14" w:type="dxa"/>
              <w:left w:w="14" w:type="dxa"/>
              <w:bottom w:w="0" w:type="dxa"/>
              <w:right w:w="14" w:type="dxa"/>
            </w:tcMar>
            <w:vAlign w:val="bottom"/>
            <w:hideMark/>
          </w:tcPr>
          <w:p w14:paraId="2A6B1CF8" w14:textId="77777777" w:rsidR="005F2397" w:rsidRPr="008568A7" w:rsidRDefault="005F2397" w:rsidP="005F2397">
            <w:pPr>
              <w:rPr>
                <w:rFonts w:ascii="Calibri" w:hAnsi="Calibri"/>
              </w:rPr>
            </w:pPr>
            <w:r w:rsidRPr="008568A7">
              <w:rPr>
                <w:rFonts w:ascii="Calibri" w:hAnsi="Calibri"/>
              </w:rPr>
              <w:t> </w:t>
            </w:r>
          </w:p>
        </w:tc>
        <w:tc>
          <w:tcPr>
            <w:tcW w:w="1340" w:type="dxa"/>
            <w:gridSpan w:val="3"/>
            <w:shd w:val="clear" w:color="auto" w:fill="auto"/>
            <w:tcMar>
              <w:top w:w="14" w:type="dxa"/>
              <w:left w:w="14" w:type="dxa"/>
              <w:bottom w:w="0" w:type="dxa"/>
              <w:right w:w="14" w:type="dxa"/>
            </w:tcMar>
            <w:vAlign w:val="bottom"/>
            <w:hideMark/>
          </w:tcPr>
          <w:p w14:paraId="6A430F1D" w14:textId="77777777" w:rsidR="005F2397" w:rsidRPr="008568A7" w:rsidRDefault="005F2397" w:rsidP="005F2397">
            <w:pPr>
              <w:rPr>
                <w:rFonts w:ascii="Calibri" w:hAnsi="Calibri"/>
              </w:rPr>
            </w:pPr>
            <w:r w:rsidRPr="008568A7">
              <w:rPr>
                <w:rFonts w:ascii="Calibri" w:hAnsi="Calibri"/>
              </w:rPr>
              <w:t> </w:t>
            </w:r>
          </w:p>
        </w:tc>
        <w:tc>
          <w:tcPr>
            <w:tcW w:w="1443" w:type="dxa"/>
            <w:gridSpan w:val="3"/>
            <w:shd w:val="clear" w:color="auto" w:fill="auto"/>
            <w:tcMar>
              <w:top w:w="14" w:type="dxa"/>
              <w:left w:w="14" w:type="dxa"/>
              <w:bottom w:w="0" w:type="dxa"/>
              <w:right w:w="14" w:type="dxa"/>
            </w:tcMar>
            <w:vAlign w:val="bottom"/>
            <w:hideMark/>
          </w:tcPr>
          <w:p w14:paraId="29A7AE24"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uto"/>
            <w:tcMar>
              <w:top w:w="14" w:type="dxa"/>
              <w:left w:w="14" w:type="dxa"/>
              <w:bottom w:w="0" w:type="dxa"/>
              <w:right w:w="14" w:type="dxa"/>
            </w:tcMar>
            <w:vAlign w:val="bottom"/>
            <w:hideMark/>
          </w:tcPr>
          <w:p w14:paraId="20D0766B" w14:textId="77777777" w:rsidR="005F2397" w:rsidRPr="008568A7" w:rsidRDefault="005F2397" w:rsidP="005F2397">
            <w:pPr>
              <w:rPr>
                <w:rFonts w:ascii="Calibri" w:hAnsi="Calibri"/>
              </w:rPr>
            </w:pPr>
            <w:r w:rsidRPr="008568A7">
              <w:rPr>
                <w:rFonts w:ascii="Calibri" w:hAnsi="Calibri"/>
              </w:rPr>
              <w:t> </w:t>
            </w:r>
          </w:p>
        </w:tc>
        <w:tc>
          <w:tcPr>
            <w:tcW w:w="984" w:type="dxa"/>
            <w:gridSpan w:val="2"/>
            <w:shd w:val="clear" w:color="auto" w:fill="auto"/>
            <w:tcMar>
              <w:top w:w="14" w:type="dxa"/>
              <w:left w:w="14" w:type="dxa"/>
              <w:bottom w:w="0" w:type="dxa"/>
              <w:right w:w="14" w:type="dxa"/>
            </w:tcMar>
            <w:vAlign w:val="bottom"/>
            <w:hideMark/>
          </w:tcPr>
          <w:p w14:paraId="785BAA74" w14:textId="77777777" w:rsidR="005F2397" w:rsidRPr="008568A7" w:rsidRDefault="005F2397" w:rsidP="005F2397">
            <w:pPr>
              <w:rPr>
                <w:rFonts w:ascii="Calibri" w:hAnsi="Calibri"/>
              </w:rPr>
            </w:pPr>
            <w:r w:rsidRPr="008568A7">
              <w:rPr>
                <w:rFonts w:ascii="Calibri" w:hAnsi="Calibri"/>
              </w:rPr>
              <w:t> </w:t>
            </w:r>
          </w:p>
        </w:tc>
      </w:tr>
      <w:tr w:rsidR="005F2397" w:rsidRPr="008568A7" w14:paraId="44C6979F"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793E6051"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690202E0"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0D354A88" w14:textId="77777777" w:rsidR="005F2397" w:rsidRPr="008568A7" w:rsidRDefault="005F2397" w:rsidP="005F2397">
            <w:pPr>
              <w:rPr>
                <w:rFonts w:ascii="Calibri" w:hAnsi="Calibri"/>
              </w:rPr>
            </w:pPr>
            <w:r w:rsidRPr="008568A7">
              <w:rPr>
                <w:rFonts w:ascii="Calibri" w:hAnsi="Calibri"/>
              </w:rPr>
              <w:t>Future value (FV)</w:t>
            </w:r>
          </w:p>
        </w:tc>
        <w:tc>
          <w:tcPr>
            <w:tcW w:w="1340" w:type="dxa"/>
            <w:gridSpan w:val="2"/>
            <w:shd w:val="clear" w:color="auto" w:fill="auto"/>
            <w:tcMar>
              <w:top w:w="14" w:type="dxa"/>
              <w:left w:w="14" w:type="dxa"/>
              <w:bottom w:w="0" w:type="dxa"/>
              <w:right w:w="14" w:type="dxa"/>
            </w:tcMar>
            <w:vAlign w:val="center"/>
            <w:hideMark/>
          </w:tcPr>
          <w:p w14:paraId="5079003F" w14:textId="77777777" w:rsidR="005F2397" w:rsidRPr="008568A7" w:rsidRDefault="005F2397" w:rsidP="005F2397">
            <w:pPr>
              <w:rPr>
                <w:rFonts w:ascii="Calibri" w:hAnsi="Calibri"/>
              </w:rPr>
            </w:pPr>
            <w:r w:rsidRPr="008568A7">
              <w:rPr>
                <w:rFonts w:ascii="Calibri" w:hAnsi="Calibri"/>
              </w:rPr>
              <w:t>$0.80</w:t>
            </w:r>
          </w:p>
        </w:tc>
        <w:tc>
          <w:tcPr>
            <w:tcW w:w="1340" w:type="dxa"/>
            <w:gridSpan w:val="2"/>
            <w:shd w:val="clear" w:color="auto" w:fill="auto"/>
            <w:tcMar>
              <w:top w:w="14" w:type="dxa"/>
              <w:left w:w="14" w:type="dxa"/>
              <w:bottom w:w="0" w:type="dxa"/>
              <w:right w:w="14" w:type="dxa"/>
            </w:tcMar>
            <w:vAlign w:val="center"/>
            <w:hideMark/>
          </w:tcPr>
          <w:p w14:paraId="4D0B5D9B" w14:textId="77777777" w:rsidR="005F2397" w:rsidRPr="008568A7" w:rsidRDefault="005F2397" w:rsidP="005F2397">
            <w:pPr>
              <w:rPr>
                <w:rFonts w:ascii="Calibri" w:hAnsi="Calibri"/>
              </w:rPr>
            </w:pPr>
            <w:r w:rsidRPr="008568A7">
              <w:rPr>
                <w:rFonts w:ascii="Calibri" w:hAnsi="Calibri"/>
              </w:rPr>
              <w:t>$0.80</w:t>
            </w:r>
          </w:p>
        </w:tc>
        <w:tc>
          <w:tcPr>
            <w:tcW w:w="1340" w:type="dxa"/>
            <w:gridSpan w:val="3"/>
            <w:shd w:val="clear" w:color="auto" w:fill="auto"/>
            <w:tcMar>
              <w:top w:w="14" w:type="dxa"/>
              <w:left w:w="14" w:type="dxa"/>
              <w:bottom w:w="0" w:type="dxa"/>
              <w:right w:w="14" w:type="dxa"/>
            </w:tcMar>
            <w:vAlign w:val="center"/>
            <w:hideMark/>
          </w:tcPr>
          <w:p w14:paraId="4812F2A7" w14:textId="77777777" w:rsidR="005F2397" w:rsidRPr="008568A7" w:rsidRDefault="005F2397" w:rsidP="005F2397">
            <w:pPr>
              <w:rPr>
                <w:rFonts w:ascii="Calibri" w:hAnsi="Calibri"/>
              </w:rPr>
            </w:pPr>
            <w:r w:rsidRPr="008568A7">
              <w:rPr>
                <w:rFonts w:ascii="Calibri" w:hAnsi="Calibri"/>
              </w:rPr>
              <w:t>$0.80</w:t>
            </w:r>
          </w:p>
        </w:tc>
        <w:tc>
          <w:tcPr>
            <w:tcW w:w="1443" w:type="dxa"/>
            <w:gridSpan w:val="3"/>
            <w:shd w:val="clear" w:color="auto" w:fill="auto"/>
            <w:tcMar>
              <w:top w:w="14" w:type="dxa"/>
              <w:left w:w="14" w:type="dxa"/>
              <w:bottom w:w="0" w:type="dxa"/>
              <w:right w:w="14" w:type="dxa"/>
            </w:tcMar>
            <w:vAlign w:val="center"/>
            <w:hideMark/>
          </w:tcPr>
          <w:p w14:paraId="19F3C75D" w14:textId="77777777" w:rsidR="005F2397" w:rsidRPr="008568A7" w:rsidRDefault="005F2397" w:rsidP="005F2397">
            <w:pPr>
              <w:rPr>
                <w:rFonts w:ascii="Calibri" w:hAnsi="Calibri"/>
              </w:rPr>
            </w:pPr>
            <w:r w:rsidRPr="008568A7">
              <w:rPr>
                <w:rFonts w:ascii="Calibri" w:hAnsi="Calibri"/>
              </w:rPr>
              <w:t>$10.00</w:t>
            </w:r>
          </w:p>
        </w:tc>
        <w:tc>
          <w:tcPr>
            <w:tcW w:w="311" w:type="dxa"/>
            <w:gridSpan w:val="3"/>
            <w:shd w:val="clear" w:color="auto" w:fill="auto"/>
            <w:tcMar>
              <w:top w:w="14" w:type="dxa"/>
              <w:left w:w="14" w:type="dxa"/>
              <w:bottom w:w="0" w:type="dxa"/>
              <w:right w:w="14" w:type="dxa"/>
            </w:tcMar>
            <w:vAlign w:val="center"/>
            <w:hideMark/>
          </w:tcPr>
          <w:p w14:paraId="3833F455"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3C312789" w14:textId="77777777" w:rsidR="005F2397" w:rsidRPr="008568A7" w:rsidRDefault="005F2397" w:rsidP="005F2397">
            <w:pPr>
              <w:rPr>
                <w:rFonts w:ascii="Calibri" w:hAnsi="Calibri"/>
              </w:rPr>
            </w:pPr>
          </w:p>
        </w:tc>
      </w:tr>
      <w:tr w:rsidR="005F2397" w:rsidRPr="008568A7" w14:paraId="1347FE19"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11B39B56"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325AED49"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54DE874" w14:textId="77777777" w:rsidR="005F2397" w:rsidRPr="008568A7" w:rsidRDefault="005F2397" w:rsidP="005F2397">
            <w:pPr>
              <w:rPr>
                <w:rFonts w:ascii="Calibri" w:hAnsi="Calibri"/>
              </w:rPr>
            </w:pPr>
            <w:r w:rsidRPr="008568A7">
              <w:rPr>
                <w:rFonts w:ascii="Calibri" w:hAnsi="Calibri"/>
              </w:rPr>
              <w:t>Present value (PV)</w:t>
            </w:r>
          </w:p>
        </w:tc>
        <w:tc>
          <w:tcPr>
            <w:tcW w:w="1340" w:type="dxa"/>
            <w:gridSpan w:val="2"/>
            <w:shd w:val="clear" w:color="auto" w:fill="auto"/>
            <w:tcMar>
              <w:top w:w="14" w:type="dxa"/>
              <w:left w:w="14" w:type="dxa"/>
              <w:bottom w:w="0" w:type="dxa"/>
              <w:right w:w="14" w:type="dxa"/>
            </w:tcMar>
            <w:vAlign w:val="center"/>
            <w:hideMark/>
          </w:tcPr>
          <w:p w14:paraId="78DB894C" w14:textId="77777777" w:rsidR="005F2397" w:rsidRPr="008568A7" w:rsidRDefault="005F2397" w:rsidP="005F2397">
            <w:pPr>
              <w:rPr>
                <w:rFonts w:ascii="Calibri" w:hAnsi="Calibri"/>
              </w:rPr>
            </w:pPr>
            <w:r w:rsidRPr="008568A7">
              <w:rPr>
                <w:rFonts w:ascii="Calibri" w:hAnsi="Calibri"/>
              </w:rPr>
              <w:t>$0.73</w:t>
            </w:r>
          </w:p>
        </w:tc>
        <w:tc>
          <w:tcPr>
            <w:tcW w:w="1340" w:type="dxa"/>
            <w:gridSpan w:val="2"/>
            <w:shd w:val="clear" w:color="auto" w:fill="auto"/>
            <w:tcMar>
              <w:top w:w="14" w:type="dxa"/>
              <w:left w:w="14" w:type="dxa"/>
              <w:bottom w:w="0" w:type="dxa"/>
              <w:right w:w="14" w:type="dxa"/>
            </w:tcMar>
            <w:vAlign w:val="center"/>
            <w:hideMark/>
          </w:tcPr>
          <w:p w14:paraId="192F1CAD" w14:textId="77777777" w:rsidR="005F2397" w:rsidRPr="008568A7" w:rsidRDefault="005F2397" w:rsidP="005F2397">
            <w:pPr>
              <w:rPr>
                <w:rFonts w:ascii="Calibri" w:hAnsi="Calibri"/>
              </w:rPr>
            </w:pPr>
            <w:r w:rsidRPr="008568A7">
              <w:rPr>
                <w:rFonts w:ascii="Calibri" w:hAnsi="Calibri"/>
              </w:rPr>
              <w:t>$0.67</w:t>
            </w:r>
          </w:p>
        </w:tc>
        <w:tc>
          <w:tcPr>
            <w:tcW w:w="1340" w:type="dxa"/>
            <w:gridSpan w:val="3"/>
            <w:shd w:val="clear" w:color="auto" w:fill="auto"/>
            <w:tcMar>
              <w:top w:w="14" w:type="dxa"/>
              <w:left w:w="14" w:type="dxa"/>
              <w:bottom w:w="0" w:type="dxa"/>
              <w:right w:w="14" w:type="dxa"/>
            </w:tcMar>
            <w:vAlign w:val="center"/>
            <w:hideMark/>
          </w:tcPr>
          <w:p w14:paraId="3F6BDA43" w14:textId="77777777" w:rsidR="005F2397" w:rsidRPr="008568A7" w:rsidRDefault="005F2397" w:rsidP="005F2397">
            <w:pPr>
              <w:rPr>
                <w:rFonts w:ascii="Calibri" w:hAnsi="Calibri"/>
              </w:rPr>
            </w:pPr>
            <w:r w:rsidRPr="008568A7">
              <w:rPr>
                <w:rFonts w:ascii="Calibri" w:hAnsi="Calibri"/>
              </w:rPr>
              <w:t>$0.61</w:t>
            </w:r>
          </w:p>
        </w:tc>
        <w:tc>
          <w:tcPr>
            <w:tcW w:w="1443" w:type="dxa"/>
            <w:gridSpan w:val="3"/>
            <w:shd w:val="clear" w:color="auto" w:fill="auto"/>
            <w:tcMar>
              <w:top w:w="14" w:type="dxa"/>
              <w:left w:w="14" w:type="dxa"/>
              <w:bottom w:w="0" w:type="dxa"/>
              <w:right w:w="14" w:type="dxa"/>
            </w:tcMar>
            <w:vAlign w:val="center"/>
            <w:hideMark/>
          </w:tcPr>
          <w:p w14:paraId="27A105C5" w14:textId="77777777" w:rsidR="005F2397" w:rsidRPr="008568A7" w:rsidRDefault="005F2397" w:rsidP="005F2397">
            <w:pPr>
              <w:rPr>
                <w:rFonts w:ascii="Calibri" w:hAnsi="Calibri"/>
              </w:rPr>
            </w:pPr>
            <w:r w:rsidRPr="008568A7">
              <w:rPr>
                <w:rFonts w:ascii="Calibri" w:hAnsi="Calibri"/>
              </w:rPr>
              <w:t>$7.63</w:t>
            </w:r>
          </w:p>
        </w:tc>
        <w:tc>
          <w:tcPr>
            <w:tcW w:w="311" w:type="dxa"/>
            <w:gridSpan w:val="3"/>
            <w:shd w:val="clear" w:color="auto" w:fill="auto"/>
            <w:tcMar>
              <w:top w:w="14" w:type="dxa"/>
              <w:left w:w="14" w:type="dxa"/>
              <w:bottom w:w="0" w:type="dxa"/>
              <w:right w:w="14" w:type="dxa"/>
            </w:tcMar>
            <w:vAlign w:val="center"/>
            <w:hideMark/>
          </w:tcPr>
          <w:p w14:paraId="676730B4"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7CC456EF" w14:textId="77777777" w:rsidR="005F2397" w:rsidRPr="008568A7" w:rsidRDefault="005F2397" w:rsidP="005F2397">
            <w:pPr>
              <w:rPr>
                <w:rFonts w:ascii="Calibri" w:hAnsi="Calibri"/>
              </w:rPr>
            </w:pPr>
            <w:r w:rsidRPr="008568A7">
              <w:rPr>
                <w:rFonts w:ascii="Calibri" w:hAnsi="Calibri"/>
              </w:rPr>
              <w:t>$9.64</w:t>
            </w:r>
          </w:p>
        </w:tc>
      </w:tr>
      <w:tr w:rsidR="005F2397" w:rsidRPr="008568A7" w14:paraId="4B193573" w14:textId="77777777" w:rsidTr="00944F42">
        <w:trPr>
          <w:gridAfter w:val="2"/>
          <w:wAfter w:w="85" w:type="dxa"/>
          <w:trHeight w:val="288"/>
          <w:jc w:val="center"/>
        </w:trPr>
        <w:tc>
          <w:tcPr>
            <w:tcW w:w="225" w:type="dxa"/>
            <w:shd w:val="clear" w:color="auto" w:fill="auto"/>
            <w:tcMar>
              <w:top w:w="14" w:type="dxa"/>
              <w:left w:w="14" w:type="dxa"/>
              <w:bottom w:w="0" w:type="dxa"/>
              <w:right w:w="14" w:type="dxa"/>
            </w:tcMar>
            <w:vAlign w:val="bottom"/>
            <w:hideMark/>
          </w:tcPr>
          <w:p w14:paraId="4BEBAE84" w14:textId="77777777" w:rsidR="005F2397" w:rsidRPr="008568A7" w:rsidRDefault="005F2397" w:rsidP="005F2397">
            <w:pPr>
              <w:rPr>
                <w:rFonts w:ascii="Calibri" w:hAnsi="Calibri"/>
              </w:rPr>
            </w:pPr>
          </w:p>
        </w:tc>
        <w:tc>
          <w:tcPr>
            <w:tcW w:w="2351" w:type="dxa"/>
            <w:gridSpan w:val="2"/>
            <w:shd w:val="clear" w:color="auto" w:fill="auto"/>
            <w:tcMar>
              <w:top w:w="14" w:type="dxa"/>
              <w:left w:w="14" w:type="dxa"/>
              <w:bottom w:w="0" w:type="dxa"/>
              <w:right w:w="14" w:type="dxa"/>
            </w:tcMar>
            <w:vAlign w:val="center"/>
            <w:hideMark/>
          </w:tcPr>
          <w:p w14:paraId="2B92E8F4" w14:textId="77777777" w:rsidR="005F2397" w:rsidRPr="008568A7" w:rsidRDefault="005F2397" w:rsidP="005F2397">
            <w:pPr>
              <w:rPr>
                <w:rFonts w:ascii="Calibri" w:hAnsi="Calibri"/>
              </w:rPr>
            </w:pPr>
            <w:r w:rsidRPr="008568A7">
              <w:rPr>
                <w:rFonts w:ascii="Calibri" w:hAnsi="Calibri"/>
              </w:rPr>
              <w:t>Pay Yen</w:t>
            </w:r>
          </w:p>
        </w:tc>
        <w:tc>
          <w:tcPr>
            <w:tcW w:w="1340" w:type="dxa"/>
            <w:gridSpan w:val="2"/>
            <w:shd w:val="clear" w:color="auto" w:fill="auto"/>
            <w:tcMar>
              <w:top w:w="14" w:type="dxa"/>
              <w:left w:w="14" w:type="dxa"/>
              <w:bottom w:w="0" w:type="dxa"/>
              <w:right w:w="14" w:type="dxa"/>
            </w:tcMar>
            <w:vAlign w:val="center"/>
            <w:hideMark/>
          </w:tcPr>
          <w:p w14:paraId="3DFF9ACE" w14:textId="77777777" w:rsidR="005F2397" w:rsidRPr="008568A7" w:rsidRDefault="005F2397" w:rsidP="005F2397">
            <w:pPr>
              <w:rPr>
                <w:rFonts w:ascii="Calibri" w:hAnsi="Calibri"/>
              </w:rPr>
            </w:pPr>
            <w:r w:rsidRPr="008568A7">
              <w:rPr>
                <w:rFonts w:ascii="Calibri" w:hAnsi="Calibri"/>
              </w:rPr>
              <w:t> </w:t>
            </w:r>
          </w:p>
        </w:tc>
        <w:tc>
          <w:tcPr>
            <w:tcW w:w="1340" w:type="dxa"/>
            <w:gridSpan w:val="2"/>
            <w:shd w:val="clear" w:color="auto" w:fill="auto"/>
            <w:tcMar>
              <w:top w:w="14" w:type="dxa"/>
              <w:left w:w="14" w:type="dxa"/>
              <w:bottom w:w="0" w:type="dxa"/>
              <w:right w:w="14" w:type="dxa"/>
            </w:tcMar>
            <w:vAlign w:val="center"/>
            <w:hideMark/>
          </w:tcPr>
          <w:p w14:paraId="11E2933A" w14:textId="77777777" w:rsidR="005F2397" w:rsidRPr="008568A7" w:rsidRDefault="005F2397" w:rsidP="005F2397">
            <w:pPr>
              <w:rPr>
                <w:rFonts w:ascii="Calibri" w:hAnsi="Calibri"/>
              </w:rPr>
            </w:pPr>
            <w:r w:rsidRPr="008568A7">
              <w:rPr>
                <w:rFonts w:ascii="Calibri" w:hAnsi="Calibri"/>
              </w:rPr>
              <w:t> </w:t>
            </w:r>
          </w:p>
        </w:tc>
        <w:tc>
          <w:tcPr>
            <w:tcW w:w="1340" w:type="dxa"/>
            <w:gridSpan w:val="3"/>
            <w:shd w:val="clear" w:color="auto" w:fill="auto"/>
            <w:tcMar>
              <w:top w:w="14" w:type="dxa"/>
              <w:left w:w="14" w:type="dxa"/>
              <w:bottom w:w="0" w:type="dxa"/>
              <w:right w:w="14" w:type="dxa"/>
            </w:tcMar>
            <w:vAlign w:val="center"/>
            <w:hideMark/>
          </w:tcPr>
          <w:p w14:paraId="3C36C900" w14:textId="77777777" w:rsidR="005F2397" w:rsidRPr="008568A7" w:rsidRDefault="005F2397" w:rsidP="005F2397">
            <w:pPr>
              <w:rPr>
                <w:rFonts w:ascii="Calibri" w:hAnsi="Calibri"/>
              </w:rPr>
            </w:pPr>
            <w:r w:rsidRPr="008568A7">
              <w:rPr>
                <w:rFonts w:ascii="Calibri" w:hAnsi="Calibri"/>
              </w:rPr>
              <w:t> </w:t>
            </w:r>
          </w:p>
        </w:tc>
        <w:tc>
          <w:tcPr>
            <w:tcW w:w="1443" w:type="dxa"/>
            <w:gridSpan w:val="3"/>
            <w:shd w:val="clear" w:color="auto" w:fill="auto"/>
            <w:tcMar>
              <w:top w:w="14" w:type="dxa"/>
              <w:left w:w="14" w:type="dxa"/>
              <w:bottom w:w="0" w:type="dxa"/>
              <w:right w:w="14" w:type="dxa"/>
            </w:tcMar>
            <w:vAlign w:val="center"/>
            <w:hideMark/>
          </w:tcPr>
          <w:p w14:paraId="1CC9CFEE"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uto"/>
            <w:tcMar>
              <w:top w:w="14" w:type="dxa"/>
              <w:left w:w="14" w:type="dxa"/>
              <w:bottom w:w="0" w:type="dxa"/>
              <w:right w:w="14" w:type="dxa"/>
            </w:tcMar>
            <w:vAlign w:val="center"/>
            <w:hideMark/>
          </w:tcPr>
          <w:p w14:paraId="053AA984" w14:textId="77777777" w:rsidR="005F2397" w:rsidRPr="008568A7" w:rsidRDefault="005F2397" w:rsidP="005F2397">
            <w:pPr>
              <w:rPr>
                <w:rFonts w:ascii="Calibri" w:hAnsi="Calibri"/>
              </w:rPr>
            </w:pPr>
            <w:r w:rsidRPr="008568A7">
              <w:rPr>
                <w:rFonts w:ascii="Calibri" w:hAnsi="Calibri"/>
              </w:rPr>
              <w:t> </w:t>
            </w:r>
          </w:p>
        </w:tc>
        <w:tc>
          <w:tcPr>
            <w:tcW w:w="984" w:type="dxa"/>
            <w:gridSpan w:val="2"/>
            <w:shd w:val="clear" w:color="auto" w:fill="auto"/>
            <w:tcMar>
              <w:top w:w="14" w:type="dxa"/>
              <w:left w:w="14" w:type="dxa"/>
              <w:bottom w:w="0" w:type="dxa"/>
              <w:right w:w="14" w:type="dxa"/>
            </w:tcMar>
            <w:vAlign w:val="center"/>
            <w:hideMark/>
          </w:tcPr>
          <w:p w14:paraId="3685EE71" w14:textId="77777777" w:rsidR="005F2397" w:rsidRPr="008568A7" w:rsidRDefault="005F2397" w:rsidP="005F2397">
            <w:pPr>
              <w:rPr>
                <w:rFonts w:ascii="Calibri" w:hAnsi="Calibri"/>
              </w:rPr>
            </w:pPr>
            <w:r w:rsidRPr="008568A7">
              <w:rPr>
                <w:rFonts w:ascii="Calibri" w:hAnsi="Calibri"/>
              </w:rPr>
              <w:t> </w:t>
            </w:r>
          </w:p>
        </w:tc>
      </w:tr>
      <w:tr w:rsidR="005F2397" w:rsidRPr="008568A7" w14:paraId="7130F68F"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212452CC"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098923AB"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D2A1C81" w14:textId="77777777" w:rsidR="005F2397" w:rsidRPr="008568A7" w:rsidRDefault="005F2397" w:rsidP="005F2397">
            <w:pPr>
              <w:rPr>
                <w:rFonts w:ascii="Calibri" w:hAnsi="Calibri"/>
              </w:rPr>
            </w:pPr>
            <w:r w:rsidRPr="008568A7">
              <w:rPr>
                <w:rFonts w:ascii="Calibri" w:hAnsi="Calibri"/>
              </w:rPr>
              <w:t>Future value (FV)</w:t>
            </w:r>
          </w:p>
        </w:tc>
        <w:tc>
          <w:tcPr>
            <w:tcW w:w="1340" w:type="dxa"/>
            <w:gridSpan w:val="2"/>
            <w:shd w:val="clear" w:color="auto" w:fill="auto"/>
            <w:tcMar>
              <w:top w:w="14" w:type="dxa"/>
              <w:left w:w="14" w:type="dxa"/>
              <w:bottom w:w="0" w:type="dxa"/>
              <w:right w:w="14" w:type="dxa"/>
            </w:tcMar>
            <w:vAlign w:val="center"/>
            <w:hideMark/>
          </w:tcPr>
          <w:p w14:paraId="03946259" w14:textId="77777777" w:rsidR="005F2397" w:rsidRPr="008568A7" w:rsidRDefault="005F2397" w:rsidP="005F2397">
            <w:pPr>
              <w:rPr>
                <w:rFonts w:ascii="Calibri" w:hAnsi="Calibri"/>
              </w:rPr>
            </w:pPr>
            <w:r w:rsidRPr="008568A7">
              <w:rPr>
                <w:rFonts w:ascii="Calibri" w:hAnsi="Calibri"/>
              </w:rPr>
              <w:t>¥60.00</w:t>
            </w:r>
          </w:p>
        </w:tc>
        <w:tc>
          <w:tcPr>
            <w:tcW w:w="1340" w:type="dxa"/>
            <w:gridSpan w:val="2"/>
            <w:shd w:val="clear" w:color="auto" w:fill="auto"/>
            <w:tcMar>
              <w:top w:w="14" w:type="dxa"/>
              <w:left w:w="14" w:type="dxa"/>
              <w:bottom w:w="0" w:type="dxa"/>
              <w:right w:w="14" w:type="dxa"/>
            </w:tcMar>
            <w:vAlign w:val="center"/>
            <w:hideMark/>
          </w:tcPr>
          <w:p w14:paraId="6E8DAFF2" w14:textId="77777777" w:rsidR="005F2397" w:rsidRPr="008568A7" w:rsidRDefault="005F2397" w:rsidP="005F2397">
            <w:pPr>
              <w:rPr>
                <w:rFonts w:ascii="Calibri" w:hAnsi="Calibri"/>
              </w:rPr>
            </w:pPr>
            <w:r w:rsidRPr="008568A7">
              <w:rPr>
                <w:rFonts w:ascii="Calibri" w:hAnsi="Calibri"/>
              </w:rPr>
              <w:t>¥60.00</w:t>
            </w:r>
          </w:p>
        </w:tc>
        <w:tc>
          <w:tcPr>
            <w:tcW w:w="1340" w:type="dxa"/>
            <w:gridSpan w:val="3"/>
            <w:shd w:val="clear" w:color="auto" w:fill="auto"/>
            <w:tcMar>
              <w:top w:w="14" w:type="dxa"/>
              <w:left w:w="14" w:type="dxa"/>
              <w:bottom w:w="0" w:type="dxa"/>
              <w:right w:w="14" w:type="dxa"/>
            </w:tcMar>
            <w:vAlign w:val="center"/>
            <w:hideMark/>
          </w:tcPr>
          <w:p w14:paraId="4CA3B8EB" w14:textId="77777777" w:rsidR="005F2397" w:rsidRPr="008568A7" w:rsidRDefault="005F2397" w:rsidP="005F2397">
            <w:pPr>
              <w:rPr>
                <w:rFonts w:ascii="Calibri" w:hAnsi="Calibri"/>
              </w:rPr>
            </w:pPr>
            <w:r w:rsidRPr="008568A7">
              <w:rPr>
                <w:rFonts w:ascii="Calibri" w:hAnsi="Calibri"/>
              </w:rPr>
              <w:t>¥60.00</w:t>
            </w:r>
          </w:p>
        </w:tc>
        <w:tc>
          <w:tcPr>
            <w:tcW w:w="1443" w:type="dxa"/>
            <w:gridSpan w:val="3"/>
            <w:shd w:val="clear" w:color="auto" w:fill="auto"/>
            <w:tcMar>
              <w:top w:w="14" w:type="dxa"/>
              <w:left w:w="14" w:type="dxa"/>
              <w:bottom w:w="0" w:type="dxa"/>
              <w:right w:w="14" w:type="dxa"/>
            </w:tcMar>
            <w:vAlign w:val="center"/>
            <w:hideMark/>
          </w:tcPr>
          <w:p w14:paraId="3FF9FFB0" w14:textId="77777777" w:rsidR="005F2397" w:rsidRPr="008568A7" w:rsidRDefault="005F2397" w:rsidP="005F2397">
            <w:pPr>
              <w:rPr>
                <w:rFonts w:ascii="Calibri" w:hAnsi="Calibri"/>
              </w:rPr>
            </w:pPr>
            <w:r w:rsidRPr="008568A7">
              <w:rPr>
                <w:rFonts w:ascii="Calibri" w:hAnsi="Calibri"/>
              </w:rPr>
              <w:t>¥1,200.00</w:t>
            </w:r>
          </w:p>
        </w:tc>
        <w:tc>
          <w:tcPr>
            <w:tcW w:w="311" w:type="dxa"/>
            <w:gridSpan w:val="3"/>
            <w:shd w:val="clear" w:color="auto" w:fill="auto"/>
            <w:tcMar>
              <w:top w:w="14" w:type="dxa"/>
              <w:left w:w="14" w:type="dxa"/>
              <w:bottom w:w="0" w:type="dxa"/>
              <w:right w:w="14" w:type="dxa"/>
            </w:tcMar>
            <w:vAlign w:val="center"/>
            <w:hideMark/>
          </w:tcPr>
          <w:p w14:paraId="74D2E77D"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5A079D78" w14:textId="77777777" w:rsidR="005F2397" w:rsidRPr="008568A7" w:rsidRDefault="005F2397" w:rsidP="005F2397">
            <w:pPr>
              <w:rPr>
                <w:rFonts w:ascii="Calibri" w:hAnsi="Calibri"/>
              </w:rPr>
            </w:pPr>
          </w:p>
        </w:tc>
      </w:tr>
      <w:tr w:rsidR="005F2397" w:rsidRPr="008568A7" w14:paraId="38005BC9"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7E6FB05A"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1DCD55D2"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9622D22" w14:textId="77777777" w:rsidR="005F2397" w:rsidRPr="008568A7" w:rsidRDefault="005F2397" w:rsidP="005F2397">
            <w:pPr>
              <w:rPr>
                <w:rFonts w:ascii="Calibri" w:hAnsi="Calibri"/>
              </w:rPr>
            </w:pPr>
            <w:r w:rsidRPr="008568A7">
              <w:rPr>
                <w:rFonts w:ascii="Calibri" w:hAnsi="Calibri"/>
              </w:rPr>
              <w:t>Present value (PV)</w:t>
            </w:r>
          </w:p>
        </w:tc>
        <w:tc>
          <w:tcPr>
            <w:tcW w:w="1340" w:type="dxa"/>
            <w:gridSpan w:val="2"/>
            <w:shd w:val="clear" w:color="auto" w:fill="auto"/>
            <w:tcMar>
              <w:top w:w="14" w:type="dxa"/>
              <w:left w:w="14" w:type="dxa"/>
              <w:bottom w:w="0" w:type="dxa"/>
              <w:right w:w="14" w:type="dxa"/>
            </w:tcMar>
            <w:vAlign w:val="center"/>
            <w:hideMark/>
          </w:tcPr>
          <w:p w14:paraId="766A5501" w14:textId="77777777" w:rsidR="005F2397" w:rsidRPr="008568A7" w:rsidRDefault="005F2397" w:rsidP="005F2397">
            <w:pPr>
              <w:rPr>
                <w:rFonts w:ascii="Calibri" w:hAnsi="Calibri"/>
              </w:rPr>
            </w:pPr>
            <w:r w:rsidRPr="008568A7">
              <w:rPr>
                <w:rFonts w:ascii="Calibri" w:hAnsi="Calibri"/>
              </w:rPr>
              <w:t>¥57.65</w:t>
            </w:r>
          </w:p>
        </w:tc>
        <w:tc>
          <w:tcPr>
            <w:tcW w:w="1340" w:type="dxa"/>
            <w:gridSpan w:val="2"/>
            <w:shd w:val="clear" w:color="auto" w:fill="auto"/>
            <w:tcMar>
              <w:top w:w="14" w:type="dxa"/>
              <w:left w:w="14" w:type="dxa"/>
              <w:bottom w:w="0" w:type="dxa"/>
              <w:right w:w="14" w:type="dxa"/>
            </w:tcMar>
            <w:vAlign w:val="center"/>
            <w:hideMark/>
          </w:tcPr>
          <w:p w14:paraId="684BF787" w14:textId="77777777" w:rsidR="005F2397" w:rsidRPr="008568A7" w:rsidRDefault="005F2397" w:rsidP="005F2397">
            <w:pPr>
              <w:rPr>
                <w:rFonts w:ascii="Calibri" w:hAnsi="Calibri"/>
              </w:rPr>
            </w:pPr>
            <w:r w:rsidRPr="008568A7">
              <w:rPr>
                <w:rFonts w:ascii="Calibri" w:hAnsi="Calibri"/>
              </w:rPr>
              <w:t>¥55.39</w:t>
            </w:r>
          </w:p>
        </w:tc>
        <w:tc>
          <w:tcPr>
            <w:tcW w:w="1340" w:type="dxa"/>
            <w:gridSpan w:val="3"/>
            <w:shd w:val="clear" w:color="auto" w:fill="auto"/>
            <w:tcMar>
              <w:top w:w="14" w:type="dxa"/>
              <w:left w:w="14" w:type="dxa"/>
              <w:bottom w:w="0" w:type="dxa"/>
              <w:right w:w="14" w:type="dxa"/>
            </w:tcMar>
            <w:vAlign w:val="center"/>
            <w:hideMark/>
          </w:tcPr>
          <w:p w14:paraId="4563F319" w14:textId="77777777" w:rsidR="005F2397" w:rsidRPr="008568A7" w:rsidRDefault="005F2397" w:rsidP="005F2397">
            <w:pPr>
              <w:rPr>
                <w:rFonts w:ascii="Calibri" w:hAnsi="Calibri"/>
              </w:rPr>
            </w:pPr>
            <w:r w:rsidRPr="008568A7">
              <w:rPr>
                <w:rFonts w:ascii="Calibri" w:hAnsi="Calibri"/>
              </w:rPr>
              <w:t>¥53.22</w:t>
            </w:r>
          </w:p>
        </w:tc>
        <w:tc>
          <w:tcPr>
            <w:tcW w:w="1443" w:type="dxa"/>
            <w:gridSpan w:val="3"/>
            <w:shd w:val="clear" w:color="auto" w:fill="auto"/>
            <w:tcMar>
              <w:top w:w="14" w:type="dxa"/>
              <w:left w:w="14" w:type="dxa"/>
              <w:bottom w:w="0" w:type="dxa"/>
              <w:right w:w="14" w:type="dxa"/>
            </w:tcMar>
            <w:vAlign w:val="center"/>
            <w:hideMark/>
          </w:tcPr>
          <w:p w14:paraId="2671E5FE" w14:textId="77777777" w:rsidR="005F2397" w:rsidRPr="008568A7" w:rsidRDefault="005F2397" w:rsidP="005F2397">
            <w:pPr>
              <w:rPr>
                <w:rFonts w:ascii="Calibri" w:hAnsi="Calibri"/>
              </w:rPr>
            </w:pPr>
            <w:r w:rsidRPr="008568A7">
              <w:rPr>
                <w:rFonts w:ascii="Calibri" w:hAnsi="Calibri"/>
              </w:rPr>
              <w:t>¥1,064.30</w:t>
            </w:r>
          </w:p>
        </w:tc>
        <w:tc>
          <w:tcPr>
            <w:tcW w:w="311" w:type="dxa"/>
            <w:gridSpan w:val="3"/>
            <w:shd w:val="clear" w:color="auto" w:fill="auto"/>
            <w:tcMar>
              <w:top w:w="14" w:type="dxa"/>
              <w:left w:w="14" w:type="dxa"/>
              <w:bottom w:w="0" w:type="dxa"/>
              <w:right w:w="14" w:type="dxa"/>
            </w:tcMar>
            <w:vAlign w:val="center"/>
            <w:hideMark/>
          </w:tcPr>
          <w:p w14:paraId="7A9107ED"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28EA1A51" w14:textId="77777777" w:rsidR="005F2397" w:rsidRPr="008568A7" w:rsidRDefault="005F2397" w:rsidP="005F2397">
            <w:pPr>
              <w:rPr>
                <w:rFonts w:ascii="Calibri" w:hAnsi="Calibri"/>
              </w:rPr>
            </w:pPr>
            <w:r w:rsidRPr="008568A7">
              <w:rPr>
                <w:rFonts w:ascii="Calibri" w:hAnsi="Calibri"/>
              </w:rPr>
              <w:t>¥1,230.55</w:t>
            </w:r>
          </w:p>
        </w:tc>
      </w:tr>
      <w:tr w:rsidR="005F2397" w:rsidRPr="008568A7" w14:paraId="49999CDD" w14:textId="77777777" w:rsidTr="00944F42">
        <w:trPr>
          <w:trHeight w:val="288"/>
          <w:jc w:val="center"/>
        </w:trPr>
        <w:tc>
          <w:tcPr>
            <w:tcW w:w="225" w:type="dxa"/>
            <w:tcBorders>
              <w:bottom w:val="single" w:sz="4" w:space="0" w:color="000000"/>
            </w:tcBorders>
            <w:shd w:val="clear" w:color="auto" w:fill="auto"/>
            <w:tcMar>
              <w:top w:w="14" w:type="dxa"/>
              <w:left w:w="14" w:type="dxa"/>
              <w:bottom w:w="0" w:type="dxa"/>
              <w:right w:w="14" w:type="dxa"/>
            </w:tcMar>
            <w:vAlign w:val="bottom"/>
            <w:hideMark/>
          </w:tcPr>
          <w:p w14:paraId="00CDF701" w14:textId="77777777" w:rsidR="005F2397" w:rsidRPr="008568A7" w:rsidRDefault="005F2397" w:rsidP="005F2397">
            <w:pPr>
              <w:rPr>
                <w:rFonts w:ascii="Calibri" w:hAnsi="Calibri"/>
              </w:rPr>
            </w:pPr>
          </w:p>
        </w:tc>
        <w:tc>
          <w:tcPr>
            <w:tcW w:w="77" w:type="dxa"/>
            <w:tcBorders>
              <w:bottom w:val="single" w:sz="4" w:space="0" w:color="000000"/>
            </w:tcBorders>
            <w:shd w:val="clear" w:color="auto" w:fill="auto"/>
            <w:tcMar>
              <w:top w:w="14" w:type="dxa"/>
              <w:left w:w="14" w:type="dxa"/>
              <w:bottom w:w="0" w:type="dxa"/>
              <w:right w:w="14" w:type="dxa"/>
            </w:tcMar>
            <w:vAlign w:val="center"/>
            <w:hideMark/>
          </w:tcPr>
          <w:p w14:paraId="788991B0" w14:textId="77777777" w:rsidR="005F2397" w:rsidRPr="008568A7" w:rsidRDefault="005F2397" w:rsidP="005F2397">
            <w:pPr>
              <w:rPr>
                <w:rFonts w:ascii="Calibri" w:hAnsi="Calibri"/>
              </w:rPr>
            </w:pPr>
          </w:p>
        </w:tc>
        <w:tc>
          <w:tcPr>
            <w:tcW w:w="3699" w:type="dxa"/>
            <w:gridSpan w:val="4"/>
            <w:tcBorders>
              <w:bottom w:val="single" w:sz="4" w:space="0" w:color="000000"/>
            </w:tcBorders>
            <w:shd w:val="clear" w:color="auto" w:fill="auto"/>
            <w:tcMar>
              <w:top w:w="14" w:type="dxa"/>
              <w:left w:w="14" w:type="dxa"/>
              <w:bottom w:w="0" w:type="dxa"/>
              <w:right w:w="14" w:type="dxa"/>
            </w:tcMar>
            <w:vAlign w:val="center"/>
            <w:hideMark/>
          </w:tcPr>
          <w:p w14:paraId="50A71336" w14:textId="77777777" w:rsidR="005F2397" w:rsidRPr="008568A7" w:rsidRDefault="005F2397" w:rsidP="005F2397">
            <w:pPr>
              <w:rPr>
                <w:rFonts w:ascii="Calibri" w:hAnsi="Calibri"/>
              </w:rPr>
            </w:pPr>
            <w:r w:rsidRPr="008568A7">
              <w:rPr>
                <w:rFonts w:ascii="Calibri" w:hAnsi="Calibri"/>
              </w:rPr>
              <w:t>Present value (PV), US Dollars</w:t>
            </w:r>
          </w:p>
        </w:tc>
        <w:tc>
          <w:tcPr>
            <w:tcW w:w="1340" w:type="dxa"/>
            <w:gridSpan w:val="2"/>
            <w:tcBorders>
              <w:bottom w:val="single" w:sz="4" w:space="0" w:color="000000"/>
            </w:tcBorders>
            <w:shd w:val="clear" w:color="auto" w:fill="auto"/>
            <w:tcMar>
              <w:top w:w="14" w:type="dxa"/>
              <w:left w:w="14" w:type="dxa"/>
              <w:bottom w:w="0" w:type="dxa"/>
              <w:right w:w="14" w:type="dxa"/>
            </w:tcMar>
            <w:vAlign w:val="bottom"/>
            <w:hideMark/>
          </w:tcPr>
          <w:p w14:paraId="3498D0D1" w14:textId="77777777" w:rsidR="005F2397" w:rsidRPr="008568A7" w:rsidRDefault="005F2397" w:rsidP="005F2397">
            <w:pPr>
              <w:rPr>
                <w:rFonts w:ascii="Calibri" w:hAnsi="Calibri"/>
              </w:rPr>
            </w:pPr>
          </w:p>
        </w:tc>
        <w:tc>
          <w:tcPr>
            <w:tcW w:w="1340" w:type="dxa"/>
            <w:gridSpan w:val="3"/>
            <w:tcBorders>
              <w:bottom w:val="single" w:sz="4" w:space="0" w:color="000000"/>
            </w:tcBorders>
            <w:shd w:val="clear" w:color="auto" w:fill="auto"/>
            <w:tcMar>
              <w:top w:w="14" w:type="dxa"/>
              <w:left w:w="14" w:type="dxa"/>
              <w:bottom w:w="0" w:type="dxa"/>
              <w:right w:w="14" w:type="dxa"/>
            </w:tcMar>
            <w:vAlign w:val="bottom"/>
            <w:hideMark/>
          </w:tcPr>
          <w:p w14:paraId="658F9F5D" w14:textId="77777777" w:rsidR="005F2397" w:rsidRPr="008568A7" w:rsidRDefault="005F2397" w:rsidP="005F2397">
            <w:pPr>
              <w:rPr>
                <w:rFonts w:ascii="Calibri" w:hAnsi="Calibri"/>
              </w:rPr>
            </w:pPr>
          </w:p>
        </w:tc>
        <w:tc>
          <w:tcPr>
            <w:tcW w:w="1443" w:type="dxa"/>
            <w:gridSpan w:val="3"/>
            <w:tcBorders>
              <w:bottom w:val="single" w:sz="4" w:space="0" w:color="000000"/>
            </w:tcBorders>
            <w:shd w:val="clear" w:color="auto" w:fill="auto"/>
            <w:tcMar>
              <w:top w:w="14" w:type="dxa"/>
              <w:left w:w="14" w:type="dxa"/>
              <w:bottom w:w="0" w:type="dxa"/>
              <w:right w:w="14" w:type="dxa"/>
            </w:tcMar>
            <w:vAlign w:val="bottom"/>
            <w:hideMark/>
          </w:tcPr>
          <w:p w14:paraId="51E1B0E4" w14:textId="77777777" w:rsidR="005F2397" w:rsidRPr="008568A7" w:rsidRDefault="005F2397" w:rsidP="005F2397">
            <w:pPr>
              <w:rPr>
                <w:rFonts w:ascii="Calibri" w:hAnsi="Calibri"/>
              </w:rPr>
            </w:pPr>
          </w:p>
        </w:tc>
        <w:tc>
          <w:tcPr>
            <w:tcW w:w="311" w:type="dxa"/>
            <w:gridSpan w:val="3"/>
            <w:tcBorders>
              <w:bottom w:val="single" w:sz="4" w:space="0" w:color="000000"/>
            </w:tcBorders>
            <w:shd w:val="clear" w:color="auto" w:fill="auto"/>
            <w:tcMar>
              <w:top w:w="14" w:type="dxa"/>
              <w:left w:w="14" w:type="dxa"/>
              <w:bottom w:w="0" w:type="dxa"/>
              <w:right w:w="14" w:type="dxa"/>
            </w:tcMar>
            <w:vAlign w:val="bottom"/>
            <w:hideMark/>
          </w:tcPr>
          <w:p w14:paraId="5A4BE934" w14:textId="77777777" w:rsidR="005F2397" w:rsidRPr="008568A7" w:rsidRDefault="005F2397" w:rsidP="005F2397">
            <w:pPr>
              <w:rPr>
                <w:rFonts w:ascii="Calibri" w:hAnsi="Calibri"/>
              </w:rPr>
            </w:pPr>
          </w:p>
        </w:tc>
        <w:tc>
          <w:tcPr>
            <w:tcW w:w="984" w:type="dxa"/>
            <w:gridSpan w:val="3"/>
            <w:tcBorders>
              <w:bottom w:val="single" w:sz="4" w:space="0" w:color="000000"/>
            </w:tcBorders>
            <w:shd w:val="clear" w:color="auto" w:fill="auto"/>
            <w:tcMar>
              <w:top w:w="14" w:type="dxa"/>
              <w:left w:w="14" w:type="dxa"/>
              <w:bottom w:w="0" w:type="dxa"/>
              <w:right w:w="14" w:type="dxa"/>
            </w:tcMar>
            <w:vAlign w:val="center"/>
            <w:hideMark/>
          </w:tcPr>
          <w:p w14:paraId="2D3E4995" w14:textId="77777777" w:rsidR="005F2397" w:rsidRPr="008568A7" w:rsidRDefault="005F2397" w:rsidP="005F2397">
            <w:pPr>
              <w:rPr>
                <w:rFonts w:ascii="Calibri" w:hAnsi="Calibri"/>
              </w:rPr>
            </w:pPr>
            <w:r w:rsidRPr="008568A7">
              <w:rPr>
                <w:rFonts w:ascii="Calibri" w:hAnsi="Calibri"/>
              </w:rPr>
              <w:t>$11.19</w:t>
            </w:r>
          </w:p>
        </w:tc>
      </w:tr>
      <w:tr w:rsidR="005F2397" w:rsidRPr="008568A7" w14:paraId="5415A611" w14:textId="77777777" w:rsidTr="00944F42">
        <w:trPr>
          <w:trHeight w:val="288"/>
          <w:jc w:val="center"/>
        </w:trPr>
        <w:tc>
          <w:tcPr>
            <w:tcW w:w="225"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2523ABEB" w14:textId="77777777" w:rsidR="005F2397" w:rsidRPr="008568A7" w:rsidRDefault="005F2397" w:rsidP="005F2397">
            <w:pPr>
              <w:rPr>
                <w:rFonts w:ascii="Calibri" w:hAnsi="Calibri"/>
              </w:rPr>
            </w:pPr>
          </w:p>
        </w:tc>
        <w:tc>
          <w:tcPr>
            <w:tcW w:w="77" w:type="dxa"/>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648723D8" w14:textId="77777777" w:rsidR="005F2397" w:rsidRPr="008568A7" w:rsidRDefault="005F2397" w:rsidP="005F2397">
            <w:pPr>
              <w:rPr>
                <w:rFonts w:ascii="Calibri" w:hAnsi="Calibri"/>
              </w:rPr>
            </w:pPr>
            <w:r w:rsidRPr="008568A7">
              <w:rPr>
                <w:rFonts w:ascii="Calibri" w:hAnsi="Calibri"/>
              </w:rPr>
              <w:t> </w:t>
            </w:r>
          </w:p>
        </w:tc>
        <w:tc>
          <w:tcPr>
            <w:tcW w:w="2359"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2F770EA1" w14:textId="77777777" w:rsidR="005F2397" w:rsidRPr="008568A7" w:rsidRDefault="005F2397" w:rsidP="005F2397">
            <w:pPr>
              <w:rPr>
                <w:rFonts w:ascii="Calibri" w:hAnsi="Calibri"/>
              </w:rPr>
            </w:pPr>
            <w:r w:rsidRPr="008568A7">
              <w:rPr>
                <w:rFonts w:ascii="Calibri" w:hAnsi="Calibri"/>
              </w:rPr>
              <w:t>Net Value</w:t>
            </w:r>
          </w:p>
        </w:tc>
        <w:tc>
          <w:tcPr>
            <w:tcW w:w="1340"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5790551" w14:textId="77777777" w:rsidR="005F2397" w:rsidRPr="008568A7" w:rsidRDefault="005F2397" w:rsidP="005F2397">
            <w:pPr>
              <w:rPr>
                <w:rFonts w:ascii="Calibri" w:hAnsi="Calibri"/>
              </w:rPr>
            </w:pPr>
            <w:r w:rsidRPr="008568A7">
              <w:rPr>
                <w:rFonts w:ascii="Calibri" w:hAnsi="Calibri"/>
              </w:rPr>
              <w:t> </w:t>
            </w:r>
          </w:p>
        </w:tc>
        <w:tc>
          <w:tcPr>
            <w:tcW w:w="1340"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ECDAB34" w14:textId="77777777" w:rsidR="005F2397" w:rsidRPr="008568A7" w:rsidRDefault="005F2397" w:rsidP="005F2397">
            <w:pPr>
              <w:rPr>
                <w:rFonts w:ascii="Calibri" w:hAnsi="Calibri"/>
              </w:rPr>
            </w:pPr>
            <w:r w:rsidRPr="008568A7">
              <w:rPr>
                <w:rFonts w:ascii="Calibri" w:hAnsi="Calibri"/>
              </w:rPr>
              <w:t> </w:t>
            </w:r>
          </w:p>
        </w:tc>
        <w:tc>
          <w:tcPr>
            <w:tcW w:w="1340"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32D94E7" w14:textId="77777777" w:rsidR="005F2397" w:rsidRPr="008568A7" w:rsidRDefault="005F2397" w:rsidP="005F2397">
            <w:pPr>
              <w:rPr>
                <w:rFonts w:ascii="Calibri" w:hAnsi="Calibri"/>
              </w:rPr>
            </w:pPr>
            <w:r w:rsidRPr="008568A7">
              <w:rPr>
                <w:rFonts w:ascii="Calibri" w:hAnsi="Calibri"/>
              </w:rPr>
              <w:t> </w:t>
            </w:r>
          </w:p>
        </w:tc>
        <w:tc>
          <w:tcPr>
            <w:tcW w:w="1443"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6B61F70" w14:textId="77777777" w:rsidR="005F2397" w:rsidRPr="008568A7" w:rsidRDefault="005F2397" w:rsidP="005F2397">
            <w:pPr>
              <w:rPr>
                <w:rFonts w:ascii="Calibri" w:hAnsi="Calibri"/>
              </w:rPr>
            </w:pPr>
            <w:r w:rsidRPr="008568A7">
              <w:rPr>
                <w:rFonts w:ascii="Calibri" w:hAnsi="Calibri"/>
              </w:rPr>
              <w:t> </w:t>
            </w:r>
          </w:p>
        </w:tc>
        <w:tc>
          <w:tcPr>
            <w:tcW w:w="311"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13E0C40A" w14:textId="77777777" w:rsidR="005F2397" w:rsidRPr="008568A7" w:rsidRDefault="005F2397" w:rsidP="005F2397">
            <w:pPr>
              <w:rPr>
                <w:rFonts w:ascii="Calibri" w:hAnsi="Calibri"/>
              </w:rPr>
            </w:pPr>
            <w:r w:rsidRPr="008568A7">
              <w:rPr>
                <w:rFonts w:ascii="Calibri" w:hAnsi="Calibri"/>
              </w:rPr>
              <w:t> </w:t>
            </w:r>
          </w:p>
        </w:tc>
        <w:tc>
          <w:tcPr>
            <w:tcW w:w="984" w:type="dxa"/>
            <w:gridSpan w:val="3"/>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0CD6E85" w14:textId="77777777" w:rsidR="005F2397" w:rsidRPr="008568A7" w:rsidRDefault="005F2397" w:rsidP="005F2397">
            <w:pPr>
              <w:rPr>
                <w:rFonts w:ascii="Calibri" w:hAnsi="Calibri"/>
              </w:rPr>
            </w:pPr>
            <w:r w:rsidRPr="008568A7">
              <w:rPr>
                <w:rFonts w:ascii="Calibri" w:hAnsi="Calibri"/>
              </w:rPr>
              <w:t>$1.54</w:t>
            </w:r>
          </w:p>
        </w:tc>
      </w:tr>
    </w:tbl>
    <w:p w14:paraId="5D90AFC8" w14:textId="77777777" w:rsidR="005F2397" w:rsidRPr="008568A7" w:rsidRDefault="005F2397" w:rsidP="005F2397">
      <w:pPr>
        <w:rPr>
          <w:rFonts w:ascii="Calibri" w:hAnsi="Calibri"/>
        </w:rPr>
      </w:pPr>
      <w:r w:rsidRPr="008568A7">
        <w:rPr>
          <w:rFonts w:ascii="Calibri" w:hAnsi="Calibri"/>
        </w:rPr>
        <w:t xml:space="preserve"> </w:t>
      </w:r>
    </w:p>
    <w:p w14:paraId="12B46679" w14:textId="233156E6" w:rsidR="005F2397" w:rsidRDefault="005F2397">
      <w:pPr>
        <w:pStyle w:val="Heading2"/>
      </w:pPr>
      <w:bookmarkStart w:id="6625" w:name="_Toc222580699"/>
      <w:r w:rsidRPr="008568A7">
        <w:t>Calculate the value of a currency swap</w:t>
      </w:r>
      <w:ins w:id="6626"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6627" w:author="Aleksander Hansen" w:date="2013-02-15T16:37:00Z">
        <w:r w:rsidR="008A28C4">
          <w:instrText xml:space="preserve">" </w:instrText>
        </w:r>
        <w:r w:rsidR="008A28C4">
          <w:fldChar w:fldCharType="end"/>
        </w:r>
      </w:ins>
      <w:r w:rsidRPr="008568A7">
        <w:t xml:space="preserve"> based on a sequence of FRAs</w:t>
      </w:r>
      <w:bookmarkEnd w:id="6625"/>
    </w:p>
    <w:p w14:paraId="3D0BB075" w14:textId="77777777" w:rsidR="00070083" w:rsidRPr="008568A7" w:rsidRDefault="00070083" w:rsidP="005F2397">
      <w:pPr>
        <w:rPr>
          <w:rFonts w:ascii="Calibri" w:hAnsi="Calibri"/>
        </w:rPr>
      </w:pPr>
    </w:p>
    <w:p w14:paraId="2DCBE921" w14:textId="10EC26F1" w:rsidR="005F2397" w:rsidRPr="008568A7" w:rsidRDefault="005F2397" w:rsidP="005F2397">
      <w:pPr>
        <w:rPr>
          <w:rFonts w:ascii="Calibri" w:hAnsi="Calibri"/>
        </w:rPr>
      </w:pPr>
      <w:r w:rsidRPr="008568A7">
        <w:rPr>
          <w:rFonts w:ascii="Calibri" w:hAnsi="Calibri"/>
        </w:rPr>
        <w:t>In this case, forward</w:t>
      </w:r>
      <w:ins w:id="6628"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6629"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rates are calculated.</w:t>
      </w:r>
    </w:p>
    <w:tbl>
      <w:tblPr>
        <w:tblW w:w="9073" w:type="dxa"/>
        <w:jc w:val="center"/>
        <w:tblInd w:w="858" w:type="dxa"/>
        <w:tblCellMar>
          <w:left w:w="0" w:type="dxa"/>
          <w:right w:w="0" w:type="dxa"/>
        </w:tblCellMar>
        <w:tblLook w:val="04A0" w:firstRow="1" w:lastRow="0" w:firstColumn="1" w:lastColumn="0" w:noHBand="0" w:noVBand="1"/>
      </w:tblPr>
      <w:tblGrid>
        <w:gridCol w:w="48"/>
        <w:gridCol w:w="48"/>
        <w:gridCol w:w="2437"/>
        <w:gridCol w:w="64"/>
        <w:gridCol w:w="1203"/>
        <w:gridCol w:w="65"/>
        <w:gridCol w:w="1344"/>
        <w:gridCol w:w="65"/>
        <w:gridCol w:w="1357"/>
        <w:gridCol w:w="65"/>
        <w:gridCol w:w="1366"/>
        <w:gridCol w:w="65"/>
        <w:gridCol w:w="244"/>
        <w:gridCol w:w="64"/>
        <w:gridCol w:w="638"/>
      </w:tblGrid>
      <w:tr w:rsidR="005F2397" w:rsidRPr="008568A7" w14:paraId="698B81B7" w14:textId="77777777" w:rsidTr="001D66B1">
        <w:trPr>
          <w:trHeight w:val="250"/>
          <w:jc w:val="center"/>
        </w:trPr>
        <w:tc>
          <w:tcPr>
            <w:tcW w:w="9073" w:type="dxa"/>
            <w:gridSpan w:val="15"/>
            <w:shd w:val="clear" w:color="auto" w:fill="A2B593"/>
            <w:tcMar>
              <w:top w:w="14" w:type="dxa"/>
              <w:left w:w="14" w:type="dxa"/>
              <w:bottom w:w="0" w:type="dxa"/>
              <w:right w:w="14" w:type="dxa"/>
            </w:tcMar>
            <w:vAlign w:val="center"/>
            <w:hideMark/>
          </w:tcPr>
          <w:p w14:paraId="02BB612C" w14:textId="096FBAEC" w:rsidR="005F2397" w:rsidRPr="008568A7" w:rsidRDefault="005F2397" w:rsidP="005F2397">
            <w:pPr>
              <w:rPr>
                <w:rFonts w:ascii="Calibri" w:hAnsi="Calibri"/>
              </w:rPr>
            </w:pPr>
            <w:r w:rsidRPr="008568A7">
              <w:rPr>
                <w:rFonts w:ascii="Calibri" w:hAnsi="Calibri"/>
              </w:rPr>
              <w:t>Value Interest Rate Swap as Forward Rate Agreements (FRA</w:t>
            </w:r>
            <w:ins w:id="6630"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FRA</w:instrText>
            </w:r>
            <w:ins w:id="6631" w:author="Aleksander Hansen" w:date="2013-02-15T17:05:00Z">
              <w:r w:rsidR="00FF184E">
                <w:instrText xml:space="preserve">" </w:instrText>
              </w:r>
              <w:r w:rsidR="00FF184E">
                <w:rPr>
                  <w:rFonts w:ascii="Calibri" w:hAnsi="Calibri"/>
                </w:rPr>
                <w:fldChar w:fldCharType="end"/>
              </w:r>
            </w:ins>
            <w:r w:rsidRPr="008568A7">
              <w:rPr>
                <w:rFonts w:ascii="Calibri" w:hAnsi="Calibri"/>
              </w:rPr>
              <w:t>)  </w:t>
            </w:r>
          </w:p>
        </w:tc>
      </w:tr>
      <w:tr w:rsidR="005F2397" w:rsidRPr="008568A7" w14:paraId="746162C4"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27FC342F" w14:textId="77777777" w:rsidR="005F2397" w:rsidRPr="008568A7" w:rsidRDefault="005F2397" w:rsidP="005F2397">
            <w:pPr>
              <w:rPr>
                <w:rFonts w:ascii="Calibri" w:hAnsi="Calibri"/>
              </w:rPr>
            </w:pPr>
          </w:p>
        </w:tc>
        <w:tc>
          <w:tcPr>
            <w:tcW w:w="2485" w:type="dxa"/>
            <w:gridSpan w:val="2"/>
            <w:shd w:val="clear" w:color="auto" w:fill="auto"/>
            <w:tcMar>
              <w:top w:w="14" w:type="dxa"/>
              <w:left w:w="14" w:type="dxa"/>
              <w:bottom w:w="0" w:type="dxa"/>
              <w:right w:w="14" w:type="dxa"/>
            </w:tcMar>
            <w:vAlign w:val="center"/>
            <w:hideMark/>
          </w:tcPr>
          <w:p w14:paraId="116AAC5E" w14:textId="77777777" w:rsidR="005F2397" w:rsidRPr="008568A7" w:rsidRDefault="005F2397" w:rsidP="005F2397">
            <w:pPr>
              <w:rPr>
                <w:rFonts w:ascii="Calibri" w:hAnsi="Calibri"/>
              </w:rPr>
            </w:pPr>
            <w:r w:rsidRPr="008568A7">
              <w:rPr>
                <w:rFonts w:ascii="Calibri" w:hAnsi="Calibri"/>
              </w:rPr>
              <w:t>Pay Dollars</w:t>
            </w:r>
          </w:p>
        </w:tc>
        <w:tc>
          <w:tcPr>
            <w:tcW w:w="1267" w:type="dxa"/>
            <w:gridSpan w:val="2"/>
            <w:shd w:val="clear" w:color="auto" w:fill="auto"/>
            <w:tcMar>
              <w:top w:w="14" w:type="dxa"/>
              <w:left w:w="14" w:type="dxa"/>
              <w:bottom w:w="0" w:type="dxa"/>
              <w:right w:w="14" w:type="dxa"/>
            </w:tcMar>
            <w:vAlign w:val="bottom"/>
            <w:hideMark/>
          </w:tcPr>
          <w:p w14:paraId="44635BF4" w14:textId="77777777" w:rsidR="005F2397" w:rsidRPr="008568A7" w:rsidRDefault="005F2397" w:rsidP="005F2397">
            <w:pPr>
              <w:rPr>
                <w:rFonts w:ascii="Calibri" w:hAnsi="Calibri"/>
              </w:rPr>
            </w:pPr>
            <w:r w:rsidRPr="008568A7">
              <w:rPr>
                <w:rFonts w:ascii="Calibri" w:hAnsi="Calibri"/>
              </w:rPr>
              <w:t> </w:t>
            </w:r>
          </w:p>
        </w:tc>
        <w:tc>
          <w:tcPr>
            <w:tcW w:w="1409" w:type="dxa"/>
            <w:gridSpan w:val="2"/>
            <w:shd w:val="clear" w:color="auto" w:fill="auto"/>
            <w:tcMar>
              <w:top w:w="14" w:type="dxa"/>
              <w:left w:w="14" w:type="dxa"/>
              <w:bottom w:w="0" w:type="dxa"/>
              <w:right w:w="14" w:type="dxa"/>
            </w:tcMar>
            <w:vAlign w:val="bottom"/>
            <w:hideMark/>
          </w:tcPr>
          <w:p w14:paraId="32CB7642" w14:textId="77777777" w:rsidR="005F2397" w:rsidRPr="008568A7" w:rsidRDefault="005F2397" w:rsidP="005F2397">
            <w:pPr>
              <w:rPr>
                <w:rFonts w:ascii="Calibri" w:hAnsi="Calibri"/>
              </w:rPr>
            </w:pPr>
            <w:r w:rsidRPr="008568A7">
              <w:rPr>
                <w:rFonts w:ascii="Calibri" w:hAnsi="Calibri"/>
              </w:rPr>
              <w:t> </w:t>
            </w:r>
          </w:p>
        </w:tc>
        <w:tc>
          <w:tcPr>
            <w:tcW w:w="1422" w:type="dxa"/>
            <w:gridSpan w:val="2"/>
            <w:shd w:val="clear" w:color="auto" w:fill="auto"/>
            <w:tcMar>
              <w:top w:w="14" w:type="dxa"/>
              <w:left w:w="14" w:type="dxa"/>
              <w:bottom w:w="0" w:type="dxa"/>
              <w:right w:w="14" w:type="dxa"/>
            </w:tcMar>
            <w:vAlign w:val="bottom"/>
            <w:hideMark/>
          </w:tcPr>
          <w:p w14:paraId="42849AEB" w14:textId="77777777" w:rsidR="005F2397" w:rsidRPr="008568A7" w:rsidRDefault="005F2397" w:rsidP="005F2397">
            <w:pPr>
              <w:rPr>
                <w:rFonts w:ascii="Calibri" w:hAnsi="Calibri"/>
              </w:rPr>
            </w:pPr>
            <w:r w:rsidRPr="008568A7">
              <w:rPr>
                <w:rFonts w:ascii="Calibri" w:hAnsi="Calibri"/>
              </w:rPr>
              <w:t> </w:t>
            </w:r>
          </w:p>
        </w:tc>
        <w:tc>
          <w:tcPr>
            <w:tcW w:w="1431" w:type="dxa"/>
            <w:gridSpan w:val="2"/>
            <w:shd w:val="clear" w:color="auto" w:fill="auto"/>
            <w:tcMar>
              <w:top w:w="14" w:type="dxa"/>
              <w:left w:w="14" w:type="dxa"/>
              <w:bottom w:w="0" w:type="dxa"/>
              <w:right w:w="14" w:type="dxa"/>
            </w:tcMar>
            <w:vAlign w:val="bottom"/>
            <w:hideMark/>
          </w:tcPr>
          <w:p w14:paraId="7437F426" w14:textId="77777777" w:rsidR="005F2397" w:rsidRPr="008568A7" w:rsidRDefault="005F2397" w:rsidP="005F2397">
            <w:pPr>
              <w:rPr>
                <w:rFonts w:ascii="Calibri" w:hAnsi="Calibri"/>
              </w:rPr>
            </w:pPr>
            <w:r w:rsidRPr="008568A7">
              <w:rPr>
                <w:rFonts w:ascii="Calibri" w:hAnsi="Calibri"/>
              </w:rPr>
              <w:t> </w:t>
            </w:r>
          </w:p>
        </w:tc>
        <w:tc>
          <w:tcPr>
            <w:tcW w:w="309" w:type="dxa"/>
            <w:gridSpan w:val="2"/>
            <w:shd w:val="clear" w:color="auto" w:fill="auto"/>
            <w:tcMar>
              <w:top w:w="14" w:type="dxa"/>
              <w:left w:w="14" w:type="dxa"/>
              <w:bottom w:w="0" w:type="dxa"/>
              <w:right w:w="14" w:type="dxa"/>
            </w:tcMar>
            <w:vAlign w:val="bottom"/>
            <w:hideMark/>
          </w:tcPr>
          <w:p w14:paraId="219E3A49" w14:textId="77777777" w:rsidR="005F2397" w:rsidRPr="008568A7" w:rsidRDefault="005F2397" w:rsidP="005F2397">
            <w:pPr>
              <w:rPr>
                <w:rFonts w:ascii="Calibri" w:hAnsi="Calibri"/>
              </w:rPr>
            </w:pPr>
            <w:r w:rsidRPr="008568A7">
              <w:rPr>
                <w:rFonts w:ascii="Calibri" w:hAnsi="Calibri"/>
              </w:rPr>
              <w:t> </w:t>
            </w:r>
          </w:p>
        </w:tc>
        <w:tc>
          <w:tcPr>
            <w:tcW w:w="702" w:type="dxa"/>
            <w:gridSpan w:val="2"/>
            <w:shd w:val="clear" w:color="auto" w:fill="auto"/>
            <w:tcMar>
              <w:top w:w="14" w:type="dxa"/>
              <w:left w:w="14" w:type="dxa"/>
              <w:bottom w:w="0" w:type="dxa"/>
              <w:right w:w="14" w:type="dxa"/>
            </w:tcMar>
            <w:vAlign w:val="bottom"/>
            <w:hideMark/>
          </w:tcPr>
          <w:p w14:paraId="4E2ECC53" w14:textId="77777777" w:rsidR="005F2397" w:rsidRPr="008568A7" w:rsidRDefault="005F2397" w:rsidP="005F2397">
            <w:pPr>
              <w:rPr>
                <w:rFonts w:ascii="Calibri" w:hAnsi="Calibri"/>
              </w:rPr>
            </w:pPr>
            <w:r w:rsidRPr="008568A7">
              <w:rPr>
                <w:rFonts w:ascii="Calibri" w:hAnsi="Calibri"/>
              </w:rPr>
              <w:t> </w:t>
            </w:r>
          </w:p>
        </w:tc>
      </w:tr>
      <w:tr w:rsidR="005F2397" w:rsidRPr="008568A7" w14:paraId="0C800056"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5716F881"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7485E15"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1E4E10B7" w14:textId="77777777" w:rsidR="005F2397" w:rsidRPr="008568A7" w:rsidRDefault="005F2397" w:rsidP="005F2397">
            <w:pPr>
              <w:rPr>
                <w:rFonts w:ascii="Calibri" w:hAnsi="Calibri"/>
              </w:rPr>
            </w:pPr>
            <w:r w:rsidRPr="008568A7">
              <w:rPr>
                <w:rFonts w:ascii="Calibri" w:hAnsi="Calibri"/>
              </w:rPr>
              <w:t>Future value (FV)</w:t>
            </w:r>
          </w:p>
        </w:tc>
        <w:tc>
          <w:tcPr>
            <w:tcW w:w="1268" w:type="dxa"/>
            <w:gridSpan w:val="2"/>
            <w:shd w:val="clear" w:color="auto" w:fill="auto"/>
            <w:tcMar>
              <w:top w:w="14" w:type="dxa"/>
              <w:left w:w="14" w:type="dxa"/>
              <w:bottom w:w="0" w:type="dxa"/>
              <w:right w:w="14" w:type="dxa"/>
            </w:tcMar>
            <w:vAlign w:val="center"/>
            <w:hideMark/>
          </w:tcPr>
          <w:p w14:paraId="33E40217" w14:textId="77777777" w:rsidR="005F2397" w:rsidRPr="008568A7" w:rsidRDefault="005F2397" w:rsidP="005F2397">
            <w:pPr>
              <w:rPr>
                <w:rFonts w:ascii="Calibri" w:hAnsi="Calibri"/>
              </w:rPr>
            </w:pPr>
            <w:r w:rsidRPr="008568A7">
              <w:rPr>
                <w:rFonts w:ascii="Calibri" w:hAnsi="Calibri"/>
              </w:rPr>
              <w:t>$0.80</w:t>
            </w:r>
          </w:p>
        </w:tc>
        <w:tc>
          <w:tcPr>
            <w:tcW w:w="1409" w:type="dxa"/>
            <w:gridSpan w:val="2"/>
            <w:shd w:val="clear" w:color="auto" w:fill="auto"/>
            <w:tcMar>
              <w:top w:w="14" w:type="dxa"/>
              <w:left w:w="14" w:type="dxa"/>
              <w:bottom w:w="0" w:type="dxa"/>
              <w:right w:w="14" w:type="dxa"/>
            </w:tcMar>
            <w:vAlign w:val="center"/>
            <w:hideMark/>
          </w:tcPr>
          <w:p w14:paraId="4D30FC61" w14:textId="77777777" w:rsidR="005F2397" w:rsidRPr="008568A7" w:rsidRDefault="005F2397" w:rsidP="005F2397">
            <w:pPr>
              <w:rPr>
                <w:rFonts w:ascii="Calibri" w:hAnsi="Calibri"/>
              </w:rPr>
            </w:pPr>
            <w:r w:rsidRPr="008568A7">
              <w:rPr>
                <w:rFonts w:ascii="Calibri" w:hAnsi="Calibri"/>
              </w:rPr>
              <w:t>$0.80</w:t>
            </w:r>
          </w:p>
        </w:tc>
        <w:tc>
          <w:tcPr>
            <w:tcW w:w="1422" w:type="dxa"/>
            <w:gridSpan w:val="2"/>
            <w:shd w:val="clear" w:color="auto" w:fill="auto"/>
            <w:tcMar>
              <w:top w:w="14" w:type="dxa"/>
              <w:left w:w="14" w:type="dxa"/>
              <w:bottom w:w="0" w:type="dxa"/>
              <w:right w:w="14" w:type="dxa"/>
            </w:tcMar>
            <w:vAlign w:val="center"/>
            <w:hideMark/>
          </w:tcPr>
          <w:p w14:paraId="6B4EEEC6" w14:textId="77777777" w:rsidR="005F2397" w:rsidRPr="008568A7" w:rsidRDefault="005F2397" w:rsidP="005F2397">
            <w:pPr>
              <w:rPr>
                <w:rFonts w:ascii="Calibri" w:hAnsi="Calibri"/>
              </w:rPr>
            </w:pPr>
            <w:r w:rsidRPr="008568A7">
              <w:rPr>
                <w:rFonts w:ascii="Calibri" w:hAnsi="Calibri"/>
              </w:rPr>
              <w:t>$0.80</w:t>
            </w:r>
          </w:p>
        </w:tc>
        <w:tc>
          <w:tcPr>
            <w:tcW w:w="1431" w:type="dxa"/>
            <w:gridSpan w:val="2"/>
            <w:shd w:val="clear" w:color="auto" w:fill="auto"/>
            <w:tcMar>
              <w:top w:w="14" w:type="dxa"/>
              <w:left w:w="14" w:type="dxa"/>
              <w:bottom w:w="0" w:type="dxa"/>
              <w:right w:w="14" w:type="dxa"/>
            </w:tcMar>
            <w:vAlign w:val="center"/>
            <w:hideMark/>
          </w:tcPr>
          <w:p w14:paraId="4E2B2474" w14:textId="77777777" w:rsidR="005F2397" w:rsidRPr="008568A7" w:rsidRDefault="005F2397" w:rsidP="005F2397">
            <w:pPr>
              <w:rPr>
                <w:rFonts w:ascii="Calibri" w:hAnsi="Calibri"/>
              </w:rPr>
            </w:pPr>
            <w:r w:rsidRPr="008568A7">
              <w:rPr>
                <w:rFonts w:ascii="Calibri" w:hAnsi="Calibri"/>
              </w:rPr>
              <w:t>10</w:t>
            </w:r>
          </w:p>
        </w:tc>
        <w:tc>
          <w:tcPr>
            <w:tcW w:w="308" w:type="dxa"/>
            <w:gridSpan w:val="2"/>
            <w:shd w:val="clear" w:color="auto" w:fill="auto"/>
            <w:tcMar>
              <w:top w:w="14" w:type="dxa"/>
              <w:left w:w="14" w:type="dxa"/>
              <w:bottom w:w="0" w:type="dxa"/>
              <w:right w:w="14" w:type="dxa"/>
            </w:tcMar>
            <w:vAlign w:val="bottom"/>
            <w:hideMark/>
          </w:tcPr>
          <w:p w14:paraId="68226029"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09D005ED" w14:textId="77777777" w:rsidR="005F2397" w:rsidRPr="008568A7" w:rsidRDefault="005F2397" w:rsidP="005F2397">
            <w:pPr>
              <w:rPr>
                <w:rFonts w:ascii="Calibri" w:hAnsi="Calibri"/>
              </w:rPr>
            </w:pPr>
          </w:p>
        </w:tc>
      </w:tr>
      <w:tr w:rsidR="005F2397" w:rsidRPr="008568A7" w14:paraId="78BEE779" w14:textId="77777777" w:rsidTr="00944F42">
        <w:trPr>
          <w:trHeight w:val="223"/>
          <w:jc w:val="center"/>
        </w:trPr>
        <w:tc>
          <w:tcPr>
            <w:tcW w:w="48" w:type="dxa"/>
            <w:shd w:val="clear" w:color="auto" w:fill="auto"/>
            <w:tcMar>
              <w:top w:w="14" w:type="dxa"/>
              <w:left w:w="14" w:type="dxa"/>
              <w:bottom w:w="0" w:type="dxa"/>
              <w:right w:w="14" w:type="dxa"/>
            </w:tcMar>
            <w:vAlign w:val="bottom"/>
            <w:hideMark/>
          </w:tcPr>
          <w:p w14:paraId="25998F4D"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0F1B4F52"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25BEC82B" w14:textId="77777777" w:rsidR="005F2397" w:rsidRPr="008568A7" w:rsidRDefault="005F2397" w:rsidP="005F2397">
            <w:pPr>
              <w:rPr>
                <w:rFonts w:ascii="Calibri" w:hAnsi="Calibri"/>
              </w:rPr>
            </w:pPr>
          </w:p>
        </w:tc>
        <w:tc>
          <w:tcPr>
            <w:tcW w:w="1268" w:type="dxa"/>
            <w:gridSpan w:val="2"/>
            <w:shd w:val="clear" w:color="auto" w:fill="auto"/>
            <w:tcMar>
              <w:top w:w="14" w:type="dxa"/>
              <w:left w:w="14" w:type="dxa"/>
              <w:bottom w:w="0" w:type="dxa"/>
              <w:right w:w="14" w:type="dxa"/>
            </w:tcMar>
            <w:vAlign w:val="center"/>
            <w:hideMark/>
          </w:tcPr>
          <w:p w14:paraId="2311E91F" w14:textId="77777777" w:rsidR="005F2397" w:rsidRPr="008568A7" w:rsidRDefault="005F2397" w:rsidP="005F2397">
            <w:pPr>
              <w:rPr>
                <w:rFonts w:ascii="Calibri" w:hAnsi="Calibri"/>
              </w:rPr>
            </w:pPr>
          </w:p>
        </w:tc>
        <w:tc>
          <w:tcPr>
            <w:tcW w:w="1409" w:type="dxa"/>
            <w:gridSpan w:val="2"/>
            <w:shd w:val="clear" w:color="auto" w:fill="auto"/>
            <w:tcMar>
              <w:top w:w="14" w:type="dxa"/>
              <w:left w:w="14" w:type="dxa"/>
              <w:bottom w:w="0" w:type="dxa"/>
              <w:right w:w="14" w:type="dxa"/>
            </w:tcMar>
            <w:vAlign w:val="center"/>
            <w:hideMark/>
          </w:tcPr>
          <w:p w14:paraId="01291964" w14:textId="77777777" w:rsidR="005F2397" w:rsidRPr="008568A7" w:rsidRDefault="005F2397" w:rsidP="005F2397">
            <w:pPr>
              <w:rPr>
                <w:rFonts w:ascii="Calibri" w:hAnsi="Calibri"/>
              </w:rPr>
            </w:pPr>
          </w:p>
        </w:tc>
        <w:tc>
          <w:tcPr>
            <w:tcW w:w="1422" w:type="dxa"/>
            <w:gridSpan w:val="2"/>
            <w:shd w:val="clear" w:color="auto" w:fill="auto"/>
            <w:tcMar>
              <w:top w:w="14" w:type="dxa"/>
              <w:left w:w="14" w:type="dxa"/>
              <w:bottom w:w="0" w:type="dxa"/>
              <w:right w:w="14" w:type="dxa"/>
            </w:tcMar>
            <w:vAlign w:val="center"/>
            <w:hideMark/>
          </w:tcPr>
          <w:p w14:paraId="20BFBD9D" w14:textId="77777777" w:rsidR="005F2397" w:rsidRPr="008568A7" w:rsidRDefault="005F2397" w:rsidP="005F2397">
            <w:pPr>
              <w:rPr>
                <w:rFonts w:ascii="Calibri" w:hAnsi="Calibri"/>
              </w:rPr>
            </w:pPr>
          </w:p>
        </w:tc>
        <w:tc>
          <w:tcPr>
            <w:tcW w:w="1431" w:type="dxa"/>
            <w:gridSpan w:val="2"/>
            <w:shd w:val="clear" w:color="auto" w:fill="auto"/>
            <w:tcMar>
              <w:top w:w="14" w:type="dxa"/>
              <w:left w:w="14" w:type="dxa"/>
              <w:bottom w:w="0" w:type="dxa"/>
              <w:right w:w="14" w:type="dxa"/>
            </w:tcMar>
            <w:vAlign w:val="center"/>
            <w:hideMark/>
          </w:tcPr>
          <w:p w14:paraId="76D9F0EC" w14:textId="77777777" w:rsidR="005F2397" w:rsidRPr="008568A7" w:rsidRDefault="005F2397" w:rsidP="005F2397">
            <w:pPr>
              <w:rPr>
                <w:rFonts w:ascii="Calibri" w:hAnsi="Calibri"/>
              </w:rPr>
            </w:pPr>
          </w:p>
        </w:tc>
        <w:tc>
          <w:tcPr>
            <w:tcW w:w="308" w:type="dxa"/>
            <w:gridSpan w:val="2"/>
            <w:shd w:val="clear" w:color="auto" w:fill="auto"/>
            <w:tcMar>
              <w:top w:w="14" w:type="dxa"/>
              <w:left w:w="14" w:type="dxa"/>
              <w:bottom w:w="0" w:type="dxa"/>
              <w:right w:w="14" w:type="dxa"/>
            </w:tcMar>
            <w:vAlign w:val="bottom"/>
            <w:hideMark/>
          </w:tcPr>
          <w:p w14:paraId="21FC7E9E"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6E922C6B" w14:textId="77777777" w:rsidR="005F2397" w:rsidRPr="008568A7" w:rsidRDefault="005F2397" w:rsidP="005F2397">
            <w:pPr>
              <w:rPr>
                <w:rFonts w:ascii="Calibri" w:hAnsi="Calibri"/>
              </w:rPr>
            </w:pPr>
          </w:p>
        </w:tc>
      </w:tr>
      <w:tr w:rsidR="005F2397" w:rsidRPr="008568A7" w14:paraId="481C8046"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4EC30EA8" w14:textId="77777777" w:rsidR="005F2397" w:rsidRPr="008568A7" w:rsidRDefault="005F2397" w:rsidP="005F2397">
            <w:pPr>
              <w:rPr>
                <w:rFonts w:ascii="Calibri" w:hAnsi="Calibri"/>
              </w:rPr>
            </w:pPr>
          </w:p>
        </w:tc>
        <w:tc>
          <w:tcPr>
            <w:tcW w:w="2485" w:type="dxa"/>
            <w:gridSpan w:val="2"/>
            <w:shd w:val="clear" w:color="auto" w:fill="auto"/>
            <w:tcMar>
              <w:top w:w="14" w:type="dxa"/>
              <w:left w:w="14" w:type="dxa"/>
              <w:bottom w:w="0" w:type="dxa"/>
              <w:right w:w="14" w:type="dxa"/>
            </w:tcMar>
            <w:vAlign w:val="center"/>
            <w:hideMark/>
          </w:tcPr>
          <w:p w14:paraId="2C162D0E" w14:textId="77777777" w:rsidR="005F2397" w:rsidRPr="008568A7" w:rsidRDefault="005F2397" w:rsidP="005F2397">
            <w:pPr>
              <w:rPr>
                <w:rFonts w:ascii="Calibri" w:hAnsi="Calibri"/>
              </w:rPr>
            </w:pPr>
            <w:r w:rsidRPr="008568A7">
              <w:rPr>
                <w:rFonts w:ascii="Calibri" w:hAnsi="Calibri"/>
              </w:rPr>
              <w:t>Pay Yen</w:t>
            </w:r>
          </w:p>
        </w:tc>
        <w:tc>
          <w:tcPr>
            <w:tcW w:w="1267" w:type="dxa"/>
            <w:gridSpan w:val="2"/>
            <w:shd w:val="clear" w:color="auto" w:fill="auto"/>
            <w:tcMar>
              <w:top w:w="14" w:type="dxa"/>
              <w:left w:w="14" w:type="dxa"/>
              <w:bottom w:w="0" w:type="dxa"/>
              <w:right w:w="14" w:type="dxa"/>
            </w:tcMar>
            <w:vAlign w:val="center"/>
            <w:hideMark/>
          </w:tcPr>
          <w:p w14:paraId="69CB4CBF" w14:textId="77777777" w:rsidR="005F2397" w:rsidRPr="008568A7" w:rsidRDefault="005F2397" w:rsidP="005F2397">
            <w:pPr>
              <w:rPr>
                <w:rFonts w:ascii="Calibri" w:hAnsi="Calibri"/>
              </w:rPr>
            </w:pPr>
            <w:r w:rsidRPr="008568A7">
              <w:rPr>
                <w:rFonts w:ascii="Calibri" w:hAnsi="Calibri"/>
              </w:rPr>
              <w:t> </w:t>
            </w:r>
          </w:p>
        </w:tc>
        <w:tc>
          <w:tcPr>
            <w:tcW w:w="1409" w:type="dxa"/>
            <w:gridSpan w:val="2"/>
            <w:shd w:val="clear" w:color="auto" w:fill="auto"/>
            <w:tcMar>
              <w:top w:w="14" w:type="dxa"/>
              <w:left w:w="14" w:type="dxa"/>
              <w:bottom w:w="0" w:type="dxa"/>
              <w:right w:w="14" w:type="dxa"/>
            </w:tcMar>
            <w:vAlign w:val="center"/>
            <w:hideMark/>
          </w:tcPr>
          <w:p w14:paraId="374C3359" w14:textId="77777777" w:rsidR="005F2397" w:rsidRPr="008568A7" w:rsidRDefault="005F2397" w:rsidP="005F2397">
            <w:pPr>
              <w:rPr>
                <w:rFonts w:ascii="Calibri" w:hAnsi="Calibri"/>
              </w:rPr>
            </w:pPr>
            <w:r w:rsidRPr="008568A7">
              <w:rPr>
                <w:rFonts w:ascii="Calibri" w:hAnsi="Calibri"/>
              </w:rPr>
              <w:t> </w:t>
            </w:r>
          </w:p>
        </w:tc>
        <w:tc>
          <w:tcPr>
            <w:tcW w:w="1422" w:type="dxa"/>
            <w:gridSpan w:val="2"/>
            <w:shd w:val="clear" w:color="auto" w:fill="auto"/>
            <w:tcMar>
              <w:top w:w="14" w:type="dxa"/>
              <w:left w:w="14" w:type="dxa"/>
              <w:bottom w:w="0" w:type="dxa"/>
              <w:right w:w="14" w:type="dxa"/>
            </w:tcMar>
            <w:vAlign w:val="center"/>
            <w:hideMark/>
          </w:tcPr>
          <w:p w14:paraId="015AAFC2" w14:textId="77777777" w:rsidR="005F2397" w:rsidRPr="008568A7" w:rsidRDefault="005F2397" w:rsidP="005F2397">
            <w:pPr>
              <w:rPr>
                <w:rFonts w:ascii="Calibri" w:hAnsi="Calibri"/>
              </w:rPr>
            </w:pPr>
            <w:r w:rsidRPr="008568A7">
              <w:rPr>
                <w:rFonts w:ascii="Calibri" w:hAnsi="Calibri"/>
              </w:rPr>
              <w:t> </w:t>
            </w:r>
          </w:p>
        </w:tc>
        <w:tc>
          <w:tcPr>
            <w:tcW w:w="1431" w:type="dxa"/>
            <w:gridSpan w:val="2"/>
            <w:shd w:val="clear" w:color="auto" w:fill="auto"/>
            <w:tcMar>
              <w:top w:w="14" w:type="dxa"/>
              <w:left w:w="14" w:type="dxa"/>
              <w:bottom w:w="0" w:type="dxa"/>
              <w:right w:w="14" w:type="dxa"/>
            </w:tcMar>
            <w:vAlign w:val="center"/>
            <w:hideMark/>
          </w:tcPr>
          <w:p w14:paraId="0F155176" w14:textId="77777777" w:rsidR="005F2397" w:rsidRPr="008568A7" w:rsidRDefault="005F2397" w:rsidP="005F2397">
            <w:pPr>
              <w:rPr>
                <w:rFonts w:ascii="Calibri" w:hAnsi="Calibri"/>
              </w:rPr>
            </w:pPr>
            <w:r w:rsidRPr="008568A7">
              <w:rPr>
                <w:rFonts w:ascii="Calibri" w:hAnsi="Calibri"/>
              </w:rPr>
              <w:t> </w:t>
            </w:r>
          </w:p>
        </w:tc>
        <w:tc>
          <w:tcPr>
            <w:tcW w:w="309" w:type="dxa"/>
            <w:gridSpan w:val="2"/>
            <w:shd w:val="clear" w:color="auto" w:fill="auto"/>
            <w:tcMar>
              <w:top w:w="14" w:type="dxa"/>
              <w:left w:w="14" w:type="dxa"/>
              <w:bottom w:w="0" w:type="dxa"/>
              <w:right w:w="14" w:type="dxa"/>
            </w:tcMar>
            <w:vAlign w:val="bottom"/>
            <w:hideMark/>
          </w:tcPr>
          <w:p w14:paraId="3FE2E73F" w14:textId="77777777" w:rsidR="005F2397" w:rsidRPr="008568A7" w:rsidRDefault="005F2397" w:rsidP="005F2397">
            <w:pPr>
              <w:rPr>
                <w:rFonts w:ascii="Calibri" w:hAnsi="Calibri"/>
              </w:rPr>
            </w:pPr>
            <w:r w:rsidRPr="008568A7">
              <w:rPr>
                <w:rFonts w:ascii="Calibri" w:hAnsi="Calibri"/>
              </w:rPr>
              <w:t> </w:t>
            </w:r>
          </w:p>
        </w:tc>
        <w:tc>
          <w:tcPr>
            <w:tcW w:w="702" w:type="dxa"/>
            <w:gridSpan w:val="2"/>
            <w:shd w:val="clear" w:color="auto" w:fill="auto"/>
            <w:tcMar>
              <w:top w:w="14" w:type="dxa"/>
              <w:left w:w="14" w:type="dxa"/>
              <w:bottom w:w="0" w:type="dxa"/>
              <w:right w:w="14" w:type="dxa"/>
            </w:tcMar>
            <w:vAlign w:val="bottom"/>
            <w:hideMark/>
          </w:tcPr>
          <w:p w14:paraId="7ECE36E2" w14:textId="77777777" w:rsidR="005F2397" w:rsidRPr="008568A7" w:rsidRDefault="005F2397" w:rsidP="005F2397">
            <w:pPr>
              <w:rPr>
                <w:rFonts w:ascii="Calibri" w:hAnsi="Calibri"/>
              </w:rPr>
            </w:pPr>
            <w:r w:rsidRPr="008568A7">
              <w:rPr>
                <w:rFonts w:ascii="Calibri" w:hAnsi="Calibri"/>
              </w:rPr>
              <w:t> </w:t>
            </w:r>
          </w:p>
        </w:tc>
      </w:tr>
      <w:tr w:rsidR="005F2397" w:rsidRPr="008568A7" w14:paraId="2841BE28"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0871E728"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14BDA853"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4AEF33DF" w14:textId="77777777" w:rsidR="005F2397" w:rsidRPr="008568A7" w:rsidRDefault="005F2397" w:rsidP="005F2397">
            <w:pPr>
              <w:rPr>
                <w:rFonts w:ascii="Calibri" w:hAnsi="Calibri"/>
              </w:rPr>
            </w:pPr>
            <w:r w:rsidRPr="008568A7">
              <w:rPr>
                <w:rFonts w:ascii="Calibri" w:hAnsi="Calibri"/>
              </w:rPr>
              <w:t>Future value (FV), Yen</w:t>
            </w:r>
          </w:p>
        </w:tc>
        <w:tc>
          <w:tcPr>
            <w:tcW w:w="1268" w:type="dxa"/>
            <w:gridSpan w:val="2"/>
            <w:shd w:val="clear" w:color="auto" w:fill="auto"/>
            <w:tcMar>
              <w:top w:w="14" w:type="dxa"/>
              <w:left w:w="14" w:type="dxa"/>
              <w:bottom w:w="0" w:type="dxa"/>
              <w:right w:w="14" w:type="dxa"/>
            </w:tcMar>
            <w:vAlign w:val="center"/>
            <w:hideMark/>
          </w:tcPr>
          <w:p w14:paraId="55A5C2EF" w14:textId="77777777" w:rsidR="005F2397" w:rsidRPr="008568A7" w:rsidRDefault="005F2397" w:rsidP="005F2397">
            <w:pPr>
              <w:rPr>
                <w:rFonts w:ascii="Calibri" w:hAnsi="Calibri"/>
              </w:rPr>
            </w:pPr>
            <w:r w:rsidRPr="008568A7">
              <w:rPr>
                <w:rFonts w:ascii="Calibri" w:hAnsi="Calibri"/>
              </w:rPr>
              <w:t>¥60.00</w:t>
            </w:r>
          </w:p>
        </w:tc>
        <w:tc>
          <w:tcPr>
            <w:tcW w:w="1409" w:type="dxa"/>
            <w:gridSpan w:val="2"/>
            <w:shd w:val="clear" w:color="auto" w:fill="auto"/>
            <w:tcMar>
              <w:top w:w="14" w:type="dxa"/>
              <w:left w:w="14" w:type="dxa"/>
              <w:bottom w:w="0" w:type="dxa"/>
              <w:right w:w="14" w:type="dxa"/>
            </w:tcMar>
            <w:vAlign w:val="center"/>
            <w:hideMark/>
          </w:tcPr>
          <w:p w14:paraId="53342B42" w14:textId="77777777" w:rsidR="005F2397" w:rsidRPr="008568A7" w:rsidRDefault="005F2397" w:rsidP="005F2397">
            <w:pPr>
              <w:rPr>
                <w:rFonts w:ascii="Calibri" w:hAnsi="Calibri"/>
              </w:rPr>
            </w:pPr>
            <w:r w:rsidRPr="008568A7">
              <w:rPr>
                <w:rFonts w:ascii="Calibri" w:hAnsi="Calibri"/>
              </w:rPr>
              <w:t>¥60.00</w:t>
            </w:r>
          </w:p>
        </w:tc>
        <w:tc>
          <w:tcPr>
            <w:tcW w:w="1422" w:type="dxa"/>
            <w:gridSpan w:val="2"/>
            <w:shd w:val="clear" w:color="auto" w:fill="auto"/>
            <w:tcMar>
              <w:top w:w="14" w:type="dxa"/>
              <w:left w:w="14" w:type="dxa"/>
              <w:bottom w:w="0" w:type="dxa"/>
              <w:right w:w="14" w:type="dxa"/>
            </w:tcMar>
            <w:vAlign w:val="center"/>
            <w:hideMark/>
          </w:tcPr>
          <w:p w14:paraId="136C540D" w14:textId="77777777" w:rsidR="005F2397" w:rsidRPr="008568A7" w:rsidRDefault="005F2397" w:rsidP="005F2397">
            <w:pPr>
              <w:rPr>
                <w:rFonts w:ascii="Calibri" w:hAnsi="Calibri"/>
              </w:rPr>
            </w:pPr>
            <w:r w:rsidRPr="008568A7">
              <w:rPr>
                <w:rFonts w:ascii="Calibri" w:hAnsi="Calibri"/>
              </w:rPr>
              <w:t>¥60.00</w:t>
            </w:r>
          </w:p>
        </w:tc>
        <w:tc>
          <w:tcPr>
            <w:tcW w:w="1431" w:type="dxa"/>
            <w:gridSpan w:val="2"/>
            <w:shd w:val="clear" w:color="auto" w:fill="auto"/>
            <w:tcMar>
              <w:top w:w="14" w:type="dxa"/>
              <w:left w:w="14" w:type="dxa"/>
              <w:bottom w:w="0" w:type="dxa"/>
              <w:right w:w="14" w:type="dxa"/>
            </w:tcMar>
            <w:vAlign w:val="center"/>
            <w:hideMark/>
          </w:tcPr>
          <w:p w14:paraId="3DE13EBB" w14:textId="77777777" w:rsidR="005F2397" w:rsidRPr="008568A7" w:rsidRDefault="005F2397" w:rsidP="005F2397">
            <w:pPr>
              <w:rPr>
                <w:rFonts w:ascii="Calibri" w:hAnsi="Calibri"/>
              </w:rPr>
            </w:pPr>
            <w:r w:rsidRPr="008568A7">
              <w:rPr>
                <w:rFonts w:ascii="Calibri" w:hAnsi="Calibri"/>
              </w:rPr>
              <w:t>¥1,200.00</w:t>
            </w:r>
          </w:p>
        </w:tc>
        <w:tc>
          <w:tcPr>
            <w:tcW w:w="308" w:type="dxa"/>
            <w:gridSpan w:val="2"/>
            <w:shd w:val="clear" w:color="auto" w:fill="auto"/>
            <w:tcMar>
              <w:top w:w="14" w:type="dxa"/>
              <w:left w:w="14" w:type="dxa"/>
              <w:bottom w:w="0" w:type="dxa"/>
              <w:right w:w="14" w:type="dxa"/>
            </w:tcMar>
            <w:vAlign w:val="bottom"/>
            <w:hideMark/>
          </w:tcPr>
          <w:p w14:paraId="053054C5"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2A30ABF6" w14:textId="77777777" w:rsidR="005F2397" w:rsidRPr="008568A7" w:rsidRDefault="005F2397" w:rsidP="005F2397">
            <w:pPr>
              <w:rPr>
                <w:rFonts w:ascii="Calibri" w:hAnsi="Calibri"/>
              </w:rPr>
            </w:pPr>
          </w:p>
        </w:tc>
      </w:tr>
      <w:tr w:rsidR="005F2397" w:rsidRPr="008568A7" w14:paraId="59DA606A"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7D28CA70"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0EB1696"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75CE418B" w14:textId="77777777" w:rsidR="005F2397" w:rsidRPr="008568A7" w:rsidRDefault="005F2397" w:rsidP="005F2397">
            <w:pPr>
              <w:rPr>
                <w:rFonts w:ascii="Calibri" w:hAnsi="Calibri"/>
              </w:rPr>
            </w:pPr>
            <w:r w:rsidRPr="008568A7">
              <w:rPr>
                <w:rFonts w:ascii="Calibri" w:hAnsi="Calibri"/>
              </w:rPr>
              <w:t>Forward Rate (IRP)</w:t>
            </w:r>
          </w:p>
        </w:tc>
        <w:tc>
          <w:tcPr>
            <w:tcW w:w="1268" w:type="dxa"/>
            <w:gridSpan w:val="2"/>
            <w:shd w:val="clear" w:color="auto" w:fill="auto"/>
            <w:tcMar>
              <w:top w:w="14" w:type="dxa"/>
              <w:left w:w="14" w:type="dxa"/>
              <w:bottom w:w="0" w:type="dxa"/>
              <w:right w:w="14" w:type="dxa"/>
            </w:tcMar>
            <w:vAlign w:val="center"/>
            <w:hideMark/>
          </w:tcPr>
          <w:p w14:paraId="04B57586" w14:textId="77777777" w:rsidR="005F2397" w:rsidRPr="008568A7" w:rsidRDefault="005F2397" w:rsidP="005F2397">
            <w:pPr>
              <w:rPr>
                <w:rFonts w:ascii="Calibri" w:hAnsi="Calibri"/>
              </w:rPr>
            </w:pPr>
            <w:r w:rsidRPr="008568A7">
              <w:rPr>
                <w:rFonts w:ascii="Calibri" w:hAnsi="Calibri"/>
              </w:rPr>
              <w:t>0.009557</w:t>
            </w:r>
          </w:p>
        </w:tc>
        <w:tc>
          <w:tcPr>
            <w:tcW w:w="1409" w:type="dxa"/>
            <w:gridSpan w:val="2"/>
            <w:shd w:val="clear" w:color="auto" w:fill="auto"/>
            <w:tcMar>
              <w:top w:w="14" w:type="dxa"/>
              <w:left w:w="14" w:type="dxa"/>
              <w:bottom w:w="0" w:type="dxa"/>
              <w:right w:w="14" w:type="dxa"/>
            </w:tcMar>
            <w:vAlign w:val="center"/>
            <w:hideMark/>
          </w:tcPr>
          <w:p w14:paraId="406A4B41" w14:textId="77777777" w:rsidR="005F2397" w:rsidRPr="008568A7" w:rsidRDefault="005F2397" w:rsidP="005F2397">
            <w:pPr>
              <w:rPr>
                <w:rFonts w:ascii="Calibri" w:hAnsi="Calibri"/>
              </w:rPr>
            </w:pPr>
            <w:r w:rsidRPr="008568A7">
              <w:rPr>
                <w:rFonts w:ascii="Calibri" w:hAnsi="Calibri"/>
              </w:rPr>
              <w:t>0.010047</w:t>
            </w:r>
          </w:p>
        </w:tc>
        <w:tc>
          <w:tcPr>
            <w:tcW w:w="1422" w:type="dxa"/>
            <w:gridSpan w:val="2"/>
            <w:shd w:val="clear" w:color="auto" w:fill="auto"/>
            <w:tcMar>
              <w:top w:w="14" w:type="dxa"/>
              <w:left w:w="14" w:type="dxa"/>
              <w:bottom w:w="0" w:type="dxa"/>
              <w:right w:w="14" w:type="dxa"/>
            </w:tcMar>
            <w:vAlign w:val="center"/>
            <w:hideMark/>
          </w:tcPr>
          <w:p w14:paraId="48D5D195" w14:textId="77777777" w:rsidR="005F2397" w:rsidRPr="008568A7" w:rsidRDefault="005F2397" w:rsidP="005F2397">
            <w:pPr>
              <w:rPr>
                <w:rFonts w:ascii="Calibri" w:hAnsi="Calibri"/>
              </w:rPr>
            </w:pPr>
            <w:r w:rsidRPr="008568A7">
              <w:rPr>
                <w:rFonts w:ascii="Calibri" w:hAnsi="Calibri"/>
              </w:rPr>
              <w:t>0.010562</w:t>
            </w:r>
          </w:p>
        </w:tc>
        <w:tc>
          <w:tcPr>
            <w:tcW w:w="1431" w:type="dxa"/>
            <w:gridSpan w:val="2"/>
            <w:shd w:val="clear" w:color="auto" w:fill="auto"/>
            <w:tcMar>
              <w:top w:w="14" w:type="dxa"/>
              <w:left w:w="14" w:type="dxa"/>
              <w:bottom w:w="0" w:type="dxa"/>
              <w:right w:w="14" w:type="dxa"/>
            </w:tcMar>
            <w:vAlign w:val="center"/>
            <w:hideMark/>
          </w:tcPr>
          <w:p w14:paraId="4DD61A38" w14:textId="77777777" w:rsidR="005F2397" w:rsidRPr="008568A7" w:rsidRDefault="005F2397" w:rsidP="005F2397">
            <w:pPr>
              <w:rPr>
                <w:rFonts w:ascii="Calibri" w:hAnsi="Calibri"/>
              </w:rPr>
            </w:pPr>
            <w:r w:rsidRPr="008568A7">
              <w:rPr>
                <w:rFonts w:ascii="Calibri" w:hAnsi="Calibri"/>
              </w:rPr>
              <w:t>0.010562</w:t>
            </w:r>
          </w:p>
        </w:tc>
        <w:tc>
          <w:tcPr>
            <w:tcW w:w="308" w:type="dxa"/>
            <w:gridSpan w:val="2"/>
            <w:shd w:val="clear" w:color="auto" w:fill="auto"/>
            <w:tcMar>
              <w:top w:w="14" w:type="dxa"/>
              <w:left w:w="14" w:type="dxa"/>
              <w:bottom w:w="0" w:type="dxa"/>
              <w:right w:w="14" w:type="dxa"/>
            </w:tcMar>
            <w:vAlign w:val="bottom"/>
            <w:hideMark/>
          </w:tcPr>
          <w:p w14:paraId="29B8AF0F"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2D20AEB0" w14:textId="77777777" w:rsidR="005F2397" w:rsidRPr="008568A7" w:rsidRDefault="005F2397" w:rsidP="005F2397">
            <w:pPr>
              <w:rPr>
                <w:rFonts w:ascii="Calibri" w:hAnsi="Calibri"/>
              </w:rPr>
            </w:pPr>
          </w:p>
        </w:tc>
      </w:tr>
      <w:tr w:rsidR="005F2397" w:rsidRPr="008568A7" w14:paraId="4A5EC233" w14:textId="77777777" w:rsidTr="00944F42">
        <w:trPr>
          <w:trHeight w:val="223"/>
          <w:jc w:val="center"/>
        </w:trPr>
        <w:tc>
          <w:tcPr>
            <w:tcW w:w="48" w:type="dxa"/>
            <w:shd w:val="clear" w:color="auto" w:fill="auto"/>
            <w:tcMar>
              <w:top w:w="14" w:type="dxa"/>
              <w:left w:w="14" w:type="dxa"/>
              <w:bottom w:w="0" w:type="dxa"/>
              <w:right w:w="14" w:type="dxa"/>
            </w:tcMar>
            <w:vAlign w:val="bottom"/>
            <w:hideMark/>
          </w:tcPr>
          <w:p w14:paraId="29B1B17A"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0F26F89"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0FADA8EC" w14:textId="77777777" w:rsidR="005F2397" w:rsidRPr="008568A7" w:rsidRDefault="005F2397" w:rsidP="005F2397">
            <w:pPr>
              <w:rPr>
                <w:rFonts w:ascii="Calibri" w:hAnsi="Calibri"/>
              </w:rPr>
            </w:pPr>
            <w:r w:rsidRPr="008568A7">
              <w:rPr>
                <w:rFonts w:ascii="Calibri" w:hAnsi="Calibri"/>
              </w:rPr>
              <w:t>Dollar value of Yen CF</w:t>
            </w:r>
          </w:p>
        </w:tc>
        <w:tc>
          <w:tcPr>
            <w:tcW w:w="1268" w:type="dxa"/>
            <w:gridSpan w:val="2"/>
            <w:shd w:val="clear" w:color="auto" w:fill="auto"/>
            <w:tcMar>
              <w:top w:w="14" w:type="dxa"/>
              <w:left w:w="14" w:type="dxa"/>
              <w:bottom w:w="0" w:type="dxa"/>
              <w:right w:w="14" w:type="dxa"/>
            </w:tcMar>
            <w:vAlign w:val="center"/>
            <w:hideMark/>
          </w:tcPr>
          <w:p w14:paraId="14362A86" w14:textId="77777777" w:rsidR="005F2397" w:rsidRPr="008568A7" w:rsidRDefault="005F2397" w:rsidP="005F2397">
            <w:pPr>
              <w:rPr>
                <w:rFonts w:ascii="Calibri" w:hAnsi="Calibri"/>
              </w:rPr>
            </w:pPr>
            <w:r w:rsidRPr="008568A7">
              <w:rPr>
                <w:rFonts w:ascii="Calibri" w:hAnsi="Calibri"/>
              </w:rPr>
              <w:t>$0.57</w:t>
            </w:r>
          </w:p>
        </w:tc>
        <w:tc>
          <w:tcPr>
            <w:tcW w:w="1409" w:type="dxa"/>
            <w:gridSpan w:val="2"/>
            <w:shd w:val="clear" w:color="auto" w:fill="auto"/>
            <w:tcMar>
              <w:top w:w="14" w:type="dxa"/>
              <w:left w:w="14" w:type="dxa"/>
              <w:bottom w:w="0" w:type="dxa"/>
              <w:right w:w="14" w:type="dxa"/>
            </w:tcMar>
            <w:vAlign w:val="center"/>
            <w:hideMark/>
          </w:tcPr>
          <w:p w14:paraId="7D0A0069" w14:textId="77777777" w:rsidR="005F2397" w:rsidRPr="008568A7" w:rsidRDefault="005F2397" w:rsidP="005F2397">
            <w:pPr>
              <w:rPr>
                <w:rFonts w:ascii="Calibri" w:hAnsi="Calibri"/>
              </w:rPr>
            </w:pPr>
            <w:r w:rsidRPr="008568A7">
              <w:rPr>
                <w:rFonts w:ascii="Calibri" w:hAnsi="Calibri"/>
              </w:rPr>
              <w:t>$0.60</w:t>
            </w:r>
          </w:p>
        </w:tc>
        <w:tc>
          <w:tcPr>
            <w:tcW w:w="1422" w:type="dxa"/>
            <w:gridSpan w:val="2"/>
            <w:shd w:val="clear" w:color="auto" w:fill="auto"/>
            <w:tcMar>
              <w:top w:w="14" w:type="dxa"/>
              <w:left w:w="14" w:type="dxa"/>
              <w:bottom w:w="0" w:type="dxa"/>
              <w:right w:w="14" w:type="dxa"/>
            </w:tcMar>
            <w:vAlign w:val="center"/>
            <w:hideMark/>
          </w:tcPr>
          <w:p w14:paraId="03BEC305" w14:textId="77777777" w:rsidR="005F2397" w:rsidRPr="008568A7" w:rsidRDefault="005F2397" w:rsidP="005F2397">
            <w:pPr>
              <w:rPr>
                <w:rFonts w:ascii="Calibri" w:hAnsi="Calibri"/>
              </w:rPr>
            </w:pPr>
            <w:r w:rsidRPr="008568A7">
              <w:rPr>
                <w:rFonts w:ascii="Calibri" w:hAnsi="Calibri"/>
              </w:rPr>
              <w:t>$0.63</w:t>
            </w:r>
          </w:p>
        </w:tc>
        <w:tc>
          <w:tcPr>
            <w:tcW w:w="1431" w:type="dxa"/>
            <w:gridSpan w:val="2"/>
            <w:shd w:val="clear" w:color="auto" w:fill="auto"/>
            <w:tcMar>
              <w:top w:w="14" w:type="dxa"/>
              <w:left w:w="14" w:type="dxa"/>
              <w:bottom w:w="0" w:type="dxa"/>
              <w:right w:w="14" w:type="dxa"/>
            </w:tcMar>
            <w:vAlign w:val="center"/>
            <w:hideMark/>
          </w:tcPr>
          <w:p w14:paraId="484C487E" w14:textId="77777777" w:rsidR="005F2397" w:rsidRPr="008568A7" w:rsidRDefault="005F2397" w:rsidP="005F2397">
            <w:pPr>
              <w:rPr>
                <w:rFonts w:ascii="Calibri" w:hAnsi="Calibri"/>
              </w:rPr>
            </w:pPr>
            <w:r w:rsidRPr="008568A7">
              <w:rPr>
                <w:rFonts w:ascii="Calibri" w:hAnsi="Calibri"/>
              </w:rPr>
              <w:t>$12.67</w:t>
            </w:r>
          </w:p>
        </w:tc>
        <w:tc>
          <w:tcPr>
            <w:tcW w:w="308" w:type="dxa"/>
            <w:gridSpan w:val="2"/>
            <w:shd w:val="clear" w:color="auto" w:fill="auto"/>
            <w:tcMar>
              <w:top w:w="14" w:type="dxa"/>
              <w:left w:w="14" w:type="dxa"/>
              <w:bottom w:w="0" w:type="dxa"/>
              <w:right w:w="14" w:type="dxa"/>
            </w:tcMar>
            <w:vAlign w:val="bottom"/>
            <w:hideMark/>
          </w:tcPr>
          <w:p w14:paraId="3185F406"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7AEF5362" w14:textId="77777777" w:rsidR="005F2397" w:rsidRPr="008568A7" w:rsidRDefault="005F2397" w:rsidP="005F2397">
            <w:pPr>
              <w:rPr>
                <w:rFonts w:ascii="Calibri" w:hAnsi="Calibri"/>
              </w:rPr>
            </w:pPr>
          </w:p>
        </w:tc>
      </w:tr>
      <w:tr w:rsidR="005F2397" w:rsidRPr="008568A7" w14:paraId="1A3A09E2" w14:textId="77777777" w:rsidTr="00944F42">
        <w:trPr>
          <w:trHeight w:val="223"/>
          <w:jc w:val="center"/>
        </w:trPr>
        <w:tc>
          <w:tcPr>
            <w:tcW w:w="48" w:type="dxa"/>
            <w:tcBorders>
              <w:bottom w:val="single" w:sz="4" w:space="0" w:color="000000"/>
            </w:tcBorders>
            <w:shd w:val="clear" w:color="auto" w:fill="auto"/>
            <w:tcMar>
              <w:top w:w="14" w:type="dxa"/>
              <w:left w:w="14" w:type="dxa"/>
              <w:bottom w:w="0" w:type="dxa"/>
              <w:right w:w="14" w:type="dxa"/>
            </w:tcMar>
            <w:vAlign w:val="bottom"/>
            <w:hideMark/>
          </w:tcPr>
          <w:p w14:paraId="304CF213" w14:textId="77777777" w:rsidR="005F2397" w:rsidRPr="008568A7" w:rsidRDefault="005F2397" w:rsidP="005F2397">
            <w:pPr>
              <w:rPr>
                <w:rFonts w:ascii="Calibri" w:hAnsi="Calibri"/>
              </w:rPr>
            </w:pPr>
          </w:p>
        </w:tc>
        <w:tc>
          <w:tcPr>
            <w:tcW w:w="48" w:type="dxa"/>
            <w:tcBorders>
              <w:bottom w:val="single" w:sz="4" w:space="0" w:color="000000"/>
            </w:tcBorders>
            <w:shd w:val="clear" w:color="auto" w:fill="auto"/>
            <w:tcMar>
              <w:top w:w="14" w:type="dxa"/>
              <w:left w:w="14" w:type="dxa"/>
              <w:bottom w:w="0" w:type="dxa"/>
              <w:right w:w="14" w:type="dxa"/>
            </w:tcMar>
            <w:vAlign w:val="bottom"/>
            <w:hideMark/>
          </w:tcPr>
          <w:p w14:paraId="12EF8AB0" w14:textId="77777777" w:rsidR="005F2397" w:rsidRPr="008568A7" w:rsidRDefault="005F2397" w:rsidP="005F2397">
            <w:pPr>
              <w:rPr>
                <w:rFonts w:ascii="Calibri" w:hAnsi="Calibri"/>
              </w:rPr>
            </w:pPr>
          </w:p>
        </w:tc>
        <w:tc>
          <w:tcPr>
            <w:tcW w:w="2501" w:type="dxa"/>
            <w:gridSpan w:val="2"/>
            <w:tcBorders>
              <w:bottom w:val="single" w:sz="4" w:space="0" w:color="000000"/>
            </w:tcBorders>
            <w:shd w:val="clear" w:color="auto" w:fill="auto"/>
            <w:tcMar>
              <w:top w:w="14" w:type="dxa"/>
              <w:left w:w="14" w:type="dxa"/>
              <w:bottom w:w="0" w:type="dxa"/>
              <w:right w:w="14" w:type="dxa"/>
            </w:tcMar>
            <w:vAlign w:val="center"/>
            <w:hideMark/>
          </w:tcPr>
          <w:p w14:paraId="0AA835DE" w14:textId="77777777" w:rsidR="005F2397" w:rsidRPr="008568A7" w:rsidRDefault="005F2397" w:rsidP="005F2397">
            <w:pPr>
              <w:rPr>
                <w:rFonts w:ascii="Calibri" w:hAnsi="Calibri"/>
              </w:rPr>
            </w:pPr>
            <w:r w:rsidRPr="008568A7">
              <w:rPr>
                <w:rFonts w:ascii="Calibri" w:hAnsi="Calibri"/>
              </w:rPr>
              <w:t>Net Cash Flow (FV)</w:t>
            </w:r>
          </w:p>
        </w:tc>
        <w:tc>
          <w:tcPr>
            <w:tcW w:w="1268" w:type="dxa"/>
            <w:gridSpan w:val="2"/>
            <w:tcBorders>
              <w:bottom w:val="single" w:sz="4" w:space="0" w:color="000000"/>
            </w:tcBorders>
            <w:shd w:val="clear" w:color="auto" w:fill="auto"/>
            <w:tcMar>
              <w:top w:w="14" w:type="dxa"/>
              <w:left w:w="14" w:type="dxa"/>
              <w:bottom w:w="0" w:type="dxa"/>
              <w:right w:w="14" w:type="dxa"/>
            </w:tcMar>
            <w:vAlign w:val="center"/>
            <w:hideMark/>
          </w:tcPr>
          <w:p w14:paraId="72273467" w14:textId="77777777" w:rsidR="005F2397" w:rsidRPr="008568A7" w:rsidRDefault="005F2397" w:rsidP="005F2397">
            <w:pPr>
              <w:rPr>
                <w:rFonts w:ascii="Calibri" w:hAnsi="Calibri"/>
              </w:rPr>
            </w:pPr>
            <w:r w:rsidRPr="008568A7">
              <w:rPr>
                <w:rFonts w:ascii="Calibri" w:hAnsi="Calibri"/>
              </w:rPr>
              <w:t>-$0.23</w:t>
            </w:r>
          </w:p>
        </w:tc>
        <w:tc>
          <w:tcPr>
            <w:tcW w:w="1409" w:type="dxa"/>
            <w:gridSpan w:val="2"/>
            <w:tcBorders>
              <w:bottom w:val="single" w:sz="4" w:space="0" w:color="000000"/>
            </w:tcBorders>
            <w:shd w:val="clear" w:color="auto" w:fill="auto"/>
            <w:tcMar>
              <w:top w:w="14" w:type="dxa"/>
              <w:left w:w="14" w:type="dxa"/>
              <w:bottom w:w="0" w:type="dxa"/>
              <w:right w:w="14" w:type="dxa"/>
            </w:tcMar>
            <w:vAlign w:val="center"/>
            <w:hideMark/>
          </w:tcPr>
          <w:p w14:paraId="65123A71" w14:textId="77777777" w:rsidR="005F2397" w:rsidRPr="008568A7" w:rsidRDefault="005F2397" w:rsidP="005F2397">
            <w:pPr>
              <w:rPr>
                <w:rFonts w:ascii="Calibri" w:hAnsi="Calibri"/>
              </w:rPr>
            </w:pPr>
            <w:r w:rsidRPr="008568A7">
              <w:rPr>
                <w:rFonts w:ascii="Calibri" w:hAnsi="Calibri"/>
              </w:rPr>
              <w:t>-$0.20</w:t>
            </w:r>
          </w:p>
        </w:tc>
        <w:tc>
          <w:tcPr>
            <w:tcW w:w="1422" w:type="dxa"/>
            <w:gridSpan w:val="2"/>
            <w:tcBorders>
              <w:bottom w:val="single" w:sz="4" w:space="0" w:color="000000"/>
            </w:tcBorders>
            <w:shd w:val="clear" w:color="auto" w:fill="auto"/>
            <w:tcMar>
              <w:top w:w="14" w:type="dxa"/>
              <w:left w:w="14" w:type="dxa"/>
              <w:bottom w:w="0" w:type="dxa"/>
              <w:right w:w="14" w:type="dxa"/>
            </w:tcMar>
            <w:vAlign w:val="center"/>
            <w:hideMark/>
          </w:tcPr>
          <w:p w14:paraId="0758F7F7" w14:textId="77777777" w:rsidR="005F2397" w:rsidRPr="008568A7" w:rsidRDefault="005F2397" w:rsidP="005F2397">
            <w:pPr>
              <w:rPr>
                <w:rFonts w:ascii="Calibri" w:hAnsi="Calibri"/>
              </w:rPr>
            </w:pPr>
            <w:r w:rsidRPr="008568A7">
              <w:rPr>
                <w:rFonts w:ascii="Calibri" w:hAnsi="Calibri"/>
              </w:rPr>
              <w:t>-$0.17</w:t>
            </w:r>
          </w:p>
        </w:tc>
        <w:tc>
          <w:tcPr>
            <w:tcW w:w="1431" w:type="dxa"/>
            <w:gridSpan w:val="2"/>
            <w:tcBorders>
              <w:bottom w:val="single" w:sz="4" w:space="0" w:color="000000"/>
            </w:tcBorders>
            <w:shd w:val="clear" w:color="auto" w:fill="auto"/>
            <w:tcMar>
              <w:top w:w="14" w:type="dxa"/>
              <w:left w:w="14" w:type="dxa"/>
              <w:bottom w:w="0" w:type="dxa"/>
              <w:right w:w="14" w:type="dxa"/>
            </w:tcMar>
            <w:vAlign w:val="center"/>
            <w:hideMark/>
          </w:tcPr>
          <w:p w14:paraId="7B2D7C51" w14:textId="77777777" w:rsidR="005F2397" w:rsidRPr="008568A7" w:rsidRDefault="005F2397" w:rsidP="005F2397">
            <w:pPr>
              <w:rPr>
                <w:rFonts w:ascii="Calibri" w:hAnsi="Calibri"/>
              </w:rPr>
            </w:pPr>
            <w:r w:rsidRPr="008568A7">
              <w:rPr>
                <w:rFonts w:ascii="Calibri" w:hAnsi="Calibri"/>
              </w:rPr>
              <w:t>$2.67</w:t>
            </w:r>
          </w:p>
        </w:tc>
        <w:tc>
          <w:tcPr>
            <w:tcW w:w="308" w:type="dxa"/>
            <w:gridSpan w:val="2"/>
            <w:tcBorders>
              <w:bottom w:val="single" w:sz="4" w:space="0" w:color="000000"/>
            </w:tcBorders>
            <w:shd w:val="clear" w:color="auto" w:fill="auto"/>
            <w:tcMar>
              <w:top w:w="14" w:type="dxa"/>
              <w:left w:w="14" w:type="dxa"/>
              <w:bottom w:w="0" w:type="dxa"/>
              <w:right w:w="14" w:type="dxa"/>
            </w:tcMar>
            <w:vAlign w:val="bottom"/>
            <w:hideMark/>
          </w:tcPr>
          <w:p w14:paraId="1B073B78" w14:textId="77777777" w:rsidR="005F2397" w:rsidRPr="008568A7" w:rsidRDefault="005F2397" w:rsidP="005F2397">
            <w:pPr>
              <w:rPr>
                <w:rFonts w:ascii="Calibri" w:hAnsi="Calibri"/>
              </w:rPr>
            </w:pPr>
          </w:p>
        </w:tc>
        <w:tc>
          <w:tcPr>
            <w:tcW w:w="638" w:type="dxa"/>
            <w:tcBorders>
              <w:bottom w:val="single" w:sz="4" w:space="0" w:color="000000"/>
            </w:tcBorders>
            <w:shd w:val="clear" w:color="auto" w:fill="auto"/>
            <w:tcMar>
              <w:top w:w="14" w:type="dxa"/>
              <w:left w:w="14" w:type="dxa"/>
              <w:bottom w:w="0" w:type="dxa"/>
              <w:right w:w="14" w:type="dxa"/>
            </w:tcMar>
            <w:vAlign w:val="bottom"/>
            <w:hideMark/>
          </w:tcPr>
          <w:p w14:paraId="7F8130CC" w14:textId="77777777" w:rsidR="005F2397" w:rsidRPr="008568A7" w:rsidRDefault="005F2397" w:rsidP="005F2397">
            <w:pPr>
              <w:rPr>
                <w:rFonts w:ascii="Calibri" w:hAnsi="Calibri"/>
              </w:rPr>
            </w:pPr>
          </w:p>
        </w:tc>
      </w:tr>
      <w:tr w:rsidR="005F2397" w:rsidRPr="008568A7" w14:paraId="3C060282" w14:textId="77777777" w:rsidTr="00944F42">
        <w:trPr>
          <w:trHeight w:val="250"/>
          <w:jc w:val="center"/>
        </w:trPr>
        <w:tc>
          <w:tcPr>
            <w:tcW w:w="48"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3F99DBAC" w14:textId="77777777" w:rsidR="005F2397" w:rsidRPr="008568A7" w:rsidRDefault="005F2397" w:rsidP="005F2397">
            <w:pPr>
              <w:rPr>
                <w:rFonts w:ascii="Calibri" w:hAnsi="Calibri"/>
              </w:rPr>
            </w:pPr>
          </w:p>
        </w:tc>
        <w:tc>
          <w:tcPr>
            <w:tcW w:w="48"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C8D34A6" w14:textId="77777777" w:rsidR="005F2397" w:rsidRPr="008568A7" w:rsidRDefault="005F2397" w:rsidP="005F2397">
            <w:pPr>
              <w:rPr>
                <w:rFonts w:ascii="Calibri" w:hAnsi="Calibri"/>
              </w:rPr>
            </w:pPr>
          </w:p>
        </w:tc>
        <w:tc>
          <w:tcPr>
            <w:tcW w:w="2501"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20296BA5" w14:textId="77777777" w:rsidR="005F2397" w:rsidRPr="008568A7" w:rsidRDefault="005F2397" w:rsidP="005F2397">
            <w:pPr>
              <w:rPr>
                <w:rFonts w:ascii="Calibri" w:hAnsi="Calibri"/>
              </w:rPr>
            </w:pPr>
            <w:r w:rsidRPr="008568A7">
              <w:rPr>
                <w:rFonts w:ascii="Calibri" w:hAnsi="Calibri"/>
              </w:rPr>
              <w:t>Net Cash Flow (PV)</w:t>
            </w:r>
          </w:p>
        </w:tc>
        <w:tc>
          <w:tcPr>
            <w:tcW w:w="1268"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70135A47" w14:textId="77777777" w:rsidR="005F2397" w:rsidRPr="008568A7" w:rsidRDefault="005F2397" w:rsidP="005F2397">
            <w:pPr>
              <w:rPr>
                <w:rFonts w:ascii="Calibri" w:hAnsi="Calibri"/>
              </w:rPr>
            </w:pPr>
            <w:r w:rsidRPr="008568A7">
              <w:rPr>
                <w:rFonts w:ascii="Calibri" w:hAnsi="Calibri"/>
              </w:rPr>
              <w:t>-$0.21</w:t>
            </w:r>
          </w:p>
        </w:tc>
        <w:tc>
          <w:tcPr>
            <w:tcW w:w="1409"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17B3E9E" w14:textId="77777777" w:rsidR="005F2397" w:rsidRPr="008568A7" w:rsidRDefault="005F2397" w:rsidP="005F2397">
            <w:pPr>
              <w:rPr>
                <w:rFonts w:ascii="Calibri" w:hAnsi="Calibri"/>
              </w:rPr>
            </w:pPr>
            <w:r w:rsidRPr="008568A7">
              <w:rPr>
                <w:rFonts w:ascii="Calibri" w:hAnsi="Calibri"/>
              </w:rPr>
              <w:t>-$0.16</w:t>
            </w:r>
          </w:p>
        </w:tc>
        <w:tc>
          <w:tcPr>
            <w:tcW w:w="1422"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601E11BB" w14:textId="77777777" w:rsidR="005F2397" w:rsidRPr="008568A7" w:rsidRDefault="005F2397" w:rsidP="005F2397">
            <w:pPr>
              <w:rPr>
                <w:rFonts w:ascii="Calibri" w:hAnsi="Calibri"/>
              </w:rPr>
            </w:pPr>
            <w:r w:rsidRPr="008568A7">
              <w:rPr>
                <w:rFonts w:ascii="Calibri" w:hAnsi="Calibri"/>
              </w:rPr>
              <w:t>-$0.13</w:t>
            </w:r>
          </w:p>
        </w:tc>
        <w:tc>
          <w:tcPr>
            <w:tcW w:w="1431"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7C9B2712" w14:textId="77777777" w:rsidR="005F2397" w:rsidRPr="008568A7" w:rsidRDefault="005F2397" w:rsidP="005F2397">
            <w:pPr>
              <w:rPr>
                <w:rFonts w:ascii="Calibri" w:hAnsi="Calibri"/>
              </w:rPr>
            </w:pPr>
            <w:r w:rsidRPr="008568A7">
              <w:rPr>
                <w:rFonts w:ascii="Calibri" w:hAnsi="Calibri"/>
              </w:rPr>
              <w:t>$2.04</w:t>
            </w:r>
          </w:p>
        </w:tc>
        <w:tc>
          <w:tcPr>
            <w:tcW w:w="308"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6736CC35" w14:textId="77777777" w:rsidR="005F2397" w:rsidRPr="008568A7" w:rsidRDefault="005F2397" w:rsidP="005F2397">
            <w:pPr>
              <w:rPr>
                <w:rFonts w:ascii="Calibri" w:hAnsi="Calibri"/>
              </w:rPr>
            </w:pPr>
          </w:p>
        </w:tc>
        <w:tc>
          <w:tcPr>
            <w:tcW w:w="638" w:type="dxa"/>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C44F208" w14:textId="77777777" w:rsidR="005F2397" w:rsidRPr="008568A7" w:rsidRDefault="005F2397" w:rsidP="005F2397">
            <w:pPr>
              <w:rPr>
                <w:rFonts w:ascii="Calibri" w:hAnsi="Calibri"/>
              </w:rPr>
            </w:pPr>
            <w:r w:rsidRPr="008568A7">
              <w:rPr>
                <w:rFonts w:ascii="Calibri" w:hAnsi="Calibri"/>
              </w:rPr>
              <w:t>$1.54</w:t>
            </w:r>
          </w:p>
        </w:tc>
      </w:tr>
    </w:tbl>
    <w:p w14:paraId="4D9B1AC1" w14:textId="77777777" w:rsidR="00944F42" w:rsidRPr="008568A7" w:rsidRDefault="00944F42" w:rsidP="005F2397">
      <w:pPr>
        <w:rPr>
          <w:rFonts w:ascii="Calibri" w:hAnsi="Calibri"/>
        </w:rPr>
      </w:pPr>
    </w:p>
    <w:p w14:paraId="525E3CAC" w14:textId="0D2A4C75" w:rsidR="005F2397" w:rsidRPr="008568A7" w:rsidRDefault="005F2397">
      <w:pPr>
        <w:pStyle w:val="Heading2"/>
      </w:pPr>
      <w:bookmarkStart w:id="6632" w:name="_Toc222580700"/>
      <w:r w:rsidRPr="008568A7">
        <w:t>Describe the role of credit risk inherent in an existing swap</w:t>
      </w:r>
      <w:ins w:id="6633"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6634" w:author="Aleksander Hansen" w:date="2013-02-15T16:37:00Z">
        <w:r w:rsidR="008A28C4">
          <w:instrText xml:space="preserve">" </w:instrText>
        </w:r>
        <w:r w:rsidR="008A28C4">
          <w:fldChar w:fldCharType="end"/>
        </w:r>
      </w:ins>
      <w:r w:rsidRPr="008568A7">
        <w:t xml:space="preserve"> position</w:t>
      </w:r>
      <w:bookmarkEnd w:id="6632"/>
    </w:p>
    <w:p w14:paraId="044A752B" w14:textId="77777777" w:rsidR="00944F42" w:rsidRPr="008568A7" w:rsidRDefault="00944F42" w:rsidP="005F2397">
      <w:pPr>
        <w:rPr>
          <w:rFonts w:ascii="Calibri" w:hAnsi="Calibri"/>
        </w:rPr>
      </w:pPr>
    </w:p>
    <w:p w14:paraId="377DAE91" w14:textId="319BFAC9" w:rsidR="005F2397" w:rsidRPr="008568A7" w:rsidRDefault="005F2397" w:rsidP="005F2397">
      <w:pPr>
        <w:rPr>
          <w:rFonts w:ascii="Calibri" w:hAnsi="Calibri"/>
        </w:rPr>
      </w:pPr>
      <w:r w:rsidRPr="008568A7">
        <w:rPr>
          <w:rFonts w:ascii="Calibri" w:hAnsi="Calibri"/>
        </w:rPr>
        <w:t>Because a swap</w:t>
      </w:r>
      <w:ins w:id="6635"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636"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involves offsetting position, there is no credit risk when the swap has negative value. Credit risk only exists when the swap has positive value. Further, because principal</w:t>
      </w:r>
      <w:ins w:id="6637"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6638"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is not exchanged at the end of the life of an interest</w:t>
      </w:r>
      <w:ins w:id="663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6640"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swap, the potential default losses are much less than those on an equivalent loan. On the other hand, in a currency swap</w:t>
      </w:r>
      <w:ins w:id="6641"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currency swap</w:instrText>
      </w:r>
      <w:r w:rsidR="008A28C4">
        <w:rPr>
          <w:rFonts w:ascii="Calibri" w:hAnsi="Calibri"/>
        </w:rPr>
        <w:instrText>:</w:instrText>
      </w:r>
      <w:ins w:id="6642" w:author="Aleksander Hansen" w:date="2013-02-15T16:38:00Z">
        <w:r w:rsidR="008A28C4">
          <w:instrText xml:space="preserve">swap" </w:instrText>
        </w:r>
        <w:r w:rsidR="008A28C4">
          <w:rPr>
            <w:rFonts w:ascii="Calibri" w:hAnsi="Calibri"/>
          </w:rPr>
          <w:fldChar w:fldCharType="end"/>
        </w:r>
      </w:ins>
      <w:r w:rsidRPr="008568A7">
        <w:rPr>
          <w:rFonts w:ascii="Calibri" w:hAnsi="Calibri"/>
        </w:rPr>
        <w:t xml:space="preserve">, the risk is greater because currencies are exchanged at the end of the swap. </w:t>
      </w:r>
    </w:p>
    <w:p w14:paraId="6B9EB023" w14:textId="536D2B31" w:rsidR="005F2397" w:rsidRPr="008568A7" w:rsidRDefault="005F2397" w:rsidP="005F2397">
      <w:pPr>
        <w:rPr>
          <w:rFonts w:ascii="Calibri" w:hAnsi="Calibri"/>
        </w:rPr>
      </w:pPr>
      <w:r w:rsidRPr="008568A7">
        <w:rPr>
          <w:rFonts w:ascii="Calibri" w:hAnsi="Calibri"/>
        </w:rPr>
        <w:t>Note the distinction between credit risk and market risk. In the case of a swap</w:t>
      </w:r>
      <w:ins w:id="6643"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644"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credit risk includes the risk the counterparty will defaults; market risk includes </w:t>
      </w:r>
      <w:r w:rsidR="00070083" w:rsidRPr="008568A7">
        <w:rPr>
          <w:rFonts w:ascii="Calibri" w:hAnsi="Calibri"/>
        </w:rPr>
        <w:t>the</w:t>
      </w:r>
      <w:r w:rsidRPr="008568A7">
        <w:rPr>
          <w:rFonts w:ascii="Calibri" w:hAnsi="Calibri"/>
        </w:rPr>
        <w:t xml:space="preserve"> risk that interest</w:t>
      </w:r>
      <w:ins w:id="664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6646"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rates and/or currency exchanges rates vary unfavorably.</w:t>
      </w:r>
    </w:p>
    <w:p w14:paraId="190E5A00" w14:textId="77777777" w:rsidR="00DA1E8A" w:rsidRPr="008568A7" w:rsidRDefault="00DA1E8A" w:rsidP="005F2397">
      <w:pPr>
        <w:rPr>
          <w:rFonts w:ascii="Calibri" w:hAnsi="Calibri"/>
        </w:rPr>
      </w:pPr>
    </w:p>
    <w:p w14:paraId="41D82926" w14:textId="77777777" w:rsidR="005F2397" w:rsidRPr="008568A7" w:rsidRDefault="005F2397">
      <w:pPr>
        <w:pStyle w:val="Heading2"/>
      </w:pPr>
      <w:bookmarkStart w:id="6647" w:name="_Toc222580701"/>
      <w:r w:rsidRPr="008568A7">
        <w:t>Identify and describe other types of swaps, including commodity, volatility and exotic swaps</w:t>
      </w:r>
      <w:bookmarkEnd w:id="6647"/>
    </w:p>
    <w:p w14:paraId="569F7DAD" w14:textId="77777777" w:rsidR="00DA1E8A" w:rsidRPr="008568A7" w:rsidRDefault="00DA1E8A" w:rsidP="005F2397">
      <w:pPr>
        <w:rPr>
          <w:rFonts w:ascii="Calibri" w:hAnsi="Calibri"/>
        </w:rPr>
      </w:pPr>
    </w:p>
    <w:p w14:paraId="1CAF6927" w14:textId="3BAD0C26" w:rsidR="005F2397" w:rsidRPr="008568A7" w:rsidRDefault="005F2397" w:rsidP="00070083">
      <w:pPr>
        <w:pStyle w:val="Heading3SubGTNI"/>
      </w:pPr>
      <w:bookmarkStart w:id="6648" w:name="_Toc222580702"/>
      <w:r w:rsidRPr="008568A7">
        <w:t>The examples in the text refer to a typical “plain vanilla” interest</w:t>
      </w:r>
      <w:ins w:id="6649"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6650" w:author="Aleksander Hansen" w:date="2013-02-15T16:38:00Z">
        <w:r w:rsidR="008A28C4">
          <w:instrText xml:space="preserve">" </w:instrText>
        </w:r>
        <w:r w:rsidR="008A28C4">
          <w:fldChar w:fldCharType="end"/>
        </w:r>
      </w:ins>
      <w:r w:rsidRPr="008568A7">
        <w:t xml:space="preserve"> rate swap</w:t>
      </w:r>
      <w:ins w:id="6651"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6652" w:author="Aleksander Hansen" w:date="2013-02-15T16:37:00Z">
        <w:r w:rsidR="008A28C4">
          <w:instrText xml:space="preserve">" </w:instrText>
        </w:r>
        <w:r w:rsidR="008A28C4">
          <w:fldChar w:fldCharType="end"/>
        </w:r>
      </w:ins>
      <w:r w:rsidRPr="008568A7">
        <w:t>:</w:t>
      </w:r>
      <w:bookmarkEnd w:id="6648"/>
    </w:p>
    <w:p w14:paraId="1061C88D" w14:textId="1874C948" w:rsidR="005F2397" w:rsidRPr="008568A7" w:rsidRDefault="005F2397" w:rsidP="005F2397">
      <w:pPr>
        <w:rPr>
          <w:rFonts w:ascii="Calibri" w:hAnsi="Calibri"/>
        </w:rPr>
      </w:pPr>
      <w:r w:rsidRPr="008568A7">
        <w:rPr>
          <w:rFonts w:ascii="Calibri" w:hAnsi="Calibri"/>
        </w:rPr>
        <w:t>LIBOR</w:t>
      </w:r>
      <w:ins w:id="6653" w:author="Aleksander Hansen" w:date="2013-02-15T16:37:00Z">
        <w:r w:rsidR="008A28C4">
          <w:rPr>
            <w:rFonts w:ascii="Calibri" w:hAnsi="Calibri"/>
          </w:rPr>
          <w:fldChar w:fldCharType="begin"/>
        </w:r>
        <w:r w:rsidR="008A28C4">
          <w:instrText xml:space="preserve"> XE "</w:instrText>
        </w:r>
      </w:ins>
      <w:ins w:id="6654" w:author="Aleksander Hansen" w:date="2013-02-10T14:20:00Z">
        <w:r w:rsidR="008A28C4">
          <w:instrText>LIBOR</w:instrText>
        </w:r>
      </w:ins>
      <w:ins w:id="6655"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is the floating reference rate</w:t>
      </w:r>
    </w:p>
    <w:p w14:paraId="1257725D" w14:textId="77777777" w:rsidR="005F2397" w:rsidRPr="008568A7" w:rsidRDefault="005F2397" w:rsidP="005F2397">
      <w:pPr>
        <w:rPr>
          <w:rFonts w:ascii="Calibri" w:hAnsi="Calibri"/>
        </w:rPr>
      </w:pPr>
      <w:r w:rsidRPr="008568A7">
        <w:rPr>
          <w:rFonts w:ascii="Calibri" w:hAnsi="Calibri"/>
        </w:rPr>
        <w:t>Tenor (payment frequency) is six months</w:t>
      </w:r>
    </w:p>
    <w:p w14:paraId="3FA54138" w14:textId="77777777" w:rsidR="00DA1E8A" w:rsidRPr="008568A7" w:rsidRDefault="00DA1E8A" w:rsidP="005F2397">
      <w:pPr>
        <w:rPr>
          <w:rFonts w:ascii="Calibri" w:hAnsi="Calibri"/>
        </w:rPr>
      </w:pPr>
    </w:p>
    <w:p w14:paraId="3FCB028C" w14:textId="77777777" w:rsidR="005F2397" w:rsidRPr="008568A7" w:rsidRDefault="005F2397" w:rsidP="00070083">
      <w:pPr>
        <w:pStyle w:val="Heading3SubGTNI"/>
      </w:pPr>
      <w:bookmarkStart w:id="6656" w:name="_Toc222580703"/>
      <w:r w:rsidRPr="008568A7">
        <w:t>Other types of swaps include:</w:t>
      </w:r>
      <w:bookmarkEnd w:id="6656"/>
    </w:p>
    <w:p w14:paraId="0B9740BA" w14:textId="0CEDF0DE" w:rsidR="00070083" w:rsidRDefault="005F2397" w:rsidP="00C46FD4">
      <w:pPr>
        <w:pStyle w:val="ListParagraph"/>
        <w:numPr>
          <w:ilvl w:val="0"/>
          <w:numId w:val="82"/>
        </w:numPr>
        <w:rPr>
          <w:rFonts w:ascii="Calibri" w:hAnsi="Calibri"/>
        </w:rPr>
      </w:pPr>
      <w:r w:rsidRPr="00070083">
        <w:rPr>
          <w:rFonts w:ascii="Calibri" w:hAnsi="Calibri"/>
          <w:b/>
        </w:rPr>
        <w:t>Amortizing Swap:</w:t>
      </w:r>
      <w:r w:rsidRPr="00070083">
        <w:rPr>
          <w:rFonts w:ascii="Calibri" w:hAnsi="Calibri"/>
        </w:rPr>
        <w:t xml:space="preserve"> principal</w:t>
      </w:r>
      <w:ins w:id="6657"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6658" w:author="Aleksander Hansen" w:date="2013-02-15T16:38:00Z">
        <w:r w:rsidR="008A28C4">
          <w:instrText xml:space="preserve">" </w:instrText>
        </w:r>
        <w:r w:rsidR="008A28C4">
          <w:rPr>
            <w:rFonts w:ascii="Calibri" w:hAnsi="Calibri"/>
          </w:rPr>
          <w:fldChar w:fldCharType="end"/>
        </w:r>
      </w:ins>
      <w:r w:rsidRPr="00070083">
        <w:rPr>
          <w:rFonts w:ascii="Calibri" w:hAnsi="Calibri"/>
        </w:rPr>
        <w:t xml:space="preserve"> reduces in predetermined way</w:t>
      </w:r>
    </w:p>
    <w:p w14:paraId="128AE165" w14:textId="6A56E48A" w:rsidR="00070083" w:rsidRDefault="005F2397" w:rsidP="00C46FD4">
      <w:pPr>
        <w:pStyle w:val="ListParagraph"/>
        <w:numPr>
          <w:ilvl w:val="0"/>
          <w:numId w:val="82"/>
        </w:numPr>
        <w:rPr>
          <w:rFonts w:ascii="Calibri" w:hAnsi="Calibri"/>
        </w:rPr>
      </w:pPr>
      <w:r w:rsidRPr="00070083">
        <w:rPr>
          <w:rFonts w:ascii="Calibri" w:hAnsi="Calibri"/>
        </w:rPr>
        <w:t>Step-up swap</w:t>
      </w:r>
      <w:ins w:id="6659"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660" w:author="Aleksander Hansen" w:date="2013-02-15T16:37:00Z">
        <w:r w:rsidR="008A28C4">
          <w:instrText xml:space="preserve">" </w:instrText>
        </w:r>
        <w:r w:rsidR="008A28C4">
          <w:rPr>
            <w:rFonts w:ascii="Calibri" w:hAnsi="Calibri"/>
          </w:rPr>
          <w:fldChar w:fldCharType="end"/>
        </w:r>
      </w:ins>
      <w:r w:rsidRPr="00070083">
        <w:rPr>
          <w:rFonts w:ascii="Calibri" w:hAnsi="Calibri"/>
        </w:rPr>
        <w:t>: principal</w:t>
      </w:r>
      <w:ins w:id="6661"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6662" w:author="Aleksander Hansen" w:date="2013-02-15T16:38:00Z">
        <w:r w:rsidR="008A28C4">
          <w:instrText xml:space="preserve">" </w:instrText>
        </w:r>
        <w:r w:rsidR="008A28C4">
          <w:rPr>
            <w:rFonts w:ascii="Calibri" w:hAnsi="Calibri"/>
          </w:rPr>
          <w:fldChar w:fldCharType="end"/>
        </w:r>
      </w:ins>
      <w:r w:rsidRPr="00070083">
        <w:rPr>
          <w:rFonts w:ascii="Calibri" w:hAnsi="Calibri"/>
        </w:rPr>
        <w:t xml:space="preserve"> increases</w:t>
      </w:r>
    </w:p>
    <w:p w14:paraId="721A128D" w14:textId="40E40152" w:rsidR="00070083" w:rsidRDefault="005F2397" w:rsidP="00C46FD4">
      <w:pPr>
        <w:pStyle w:val="ListParagraph"/>
        <w:numPr>
          <w:ilvl w:val="0"/>
          <w:numId w:val="82"/>
        </w:numPr>
        <w:rPr>
          <w:rFonts w:ascii="Calibri" w:hAnsi="Calibri"/>
        </w:rPr>
      </w:pPr>
      <w:r w:rsidRPr="00070083">
        <w:rPr>
          <w:rFonts w:ascii="Calibri" w:hAnsi="Calibri"/>
        </w:rPr>
        <w:t>Deferred (forward</w:t>
      </w:r>
      <w:ins w:id="6663"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6664" w:author="Aleksander Hansen" w:date="2013-02-15T16:50:00Z">
        <w:r w:rsidR="00AC5507">
          <w:instrText xml:space="preserve">" </w:instrText>
        </w:r>
        <w:r w:rsidR="00AC5507">
          <w:rPr>
            <w:rFonts w:ascii="Calibri" w:hAnsi="Calibri"/>
          </w:rPr>
          <w:fldChar w:fldCharType="end"/>
        </w:r>
      </w:ins>
      <w:r w:rsidRPr="00070083">
        <w:rPr>
          <w:rFonts w:ascii="Calibri" w:hAnsi="Calibri"/>
        </w:rPr>
        <w:t>) swap</w:t>
      </w:r>
      <w:ins w:id="6665"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666" w:author="Aleksander Hansen" w:date="2013-02-15T16:37:00Z">
        <w:r w:rsidR="008A28C4">
          <w:instrText xml:space="preserve">" </w:instrText>
        </w:r>
        <w:r w:rsidR="008A28C4">
          <w:rPr>
            <w:rFonts w:ascii="Calibri" w:hAnsi="Calibri"/>
          </w:rPr>
          <w:fldChar w:fldCharType="end"/>
        </w:r>
      </w:ins>
      <w:r w:rsidRPr="00070083">
        <w:rPr>
          <w:rFonts w:ascii="Calibri" w:hAnsi="Calibri"/>
        </w:rPr>
        <w:t>: parties begin exchange in future</w:t>
      </w:r>
    </w:p>
    <w:p w14:paraId="3ECC1B8E" w14:textId="088457E4" w:rsidR="00070083" w:rsidRDefault="005F2397" w:rsidP="00C46FD4">
      <w:pPr>
        <w:pStyle w:val="ListParagraph"/>
        <w:numPr>
          <w:ilvl w:val="0"/>
          <w:numId w:val="82"/>
        </w:numPr>
        <w:rPr>
          <w:rFonts w:ascii="Calibri" w:hAnsi="Calibri"/>
        </w:rPr>
      </w:pPr>
      <w:r w:rsidRPr="00070083">
        <w:rPr>
          <w:rFonts w:ascii="Calibri" w:hAnsi="Calibri"/>
        </w:rPr>
        <w:t>Variations on vanilla fixed-for-floating interest</w:t>
      </w:r>
      <w:ins w:id="6667"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6668" w:author="Aleksander Hansen" w:date="2013-02-15T16:38:00Z">
        <w:r w:rsidR="008A28C4">
          <w:instrText xml:space="preserve">" </w:instrText>
        </w:r>
        <w:r w:rsidR="008A28C4">
          <w:rPr>
            <w:rFonts w:ascii="Calibri" w:hAnsi="Calibri"/>
          </w:rPr>
          <w:fldChar w:fldCharType="end"/>
        </w:r>
      </w:ins>
      <w:r w:rsidRPr="00070083">
        <w:rPr>
          <w:rFonts w:ascii="Calibri" w:hAnsi="Calibri"/>
        </w:rPr>
        <w:t xml:space="preserve"> rate swap</w:t>
      </w:r>
      <w:ins w:id="6669"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670" w:author="Aleksander Hansen" w:date="2013-02-15T16:37:00Z">
        <w:r w:rsidR="008A28C4">
          <w:instrText xml:space="preserve">" </w:instrText>
        </w:r>
        <w:r w:rsidR="008A28C4">
          <w:rPr>
            <w:rFonts w:ascii="Calibri" w:hAnsi="Calibri"/>
          </w:rPr>
          <w:fldChar w:fldCharType="end"/>
        </w:r>
      </w:ins>
      <w:r w:rsidRPr="00070083">
        <w:rPr>
          <w:rFonts w:ascii="Calibri" w:hAnsi="Calibri"/>
        </w:rPr>
        <w:t>: tenor is 1 month, 3 months, or 12 months; floating tenor does not match fixed-rate tenor; rates other than LIBOR</w:t>
      </w:r>
      <w:ins w:id="6671" w:author="Aleksander Hansen" w:date="2013-02-15T16:37:00Z">
        <w:r w:rsidR="008A28C4">
          <w:rPr>
            <w:rFonts w:ascii="Calibri" w:hAnsi="Calibri"/>
          </w:rPr>
          <w:fldChar w:fldCharType="begin"/>
        </w:r>
        <w:r w:rsidR="008A28C4">
          <w:instrText xml:space="preserve"> XE "</w:instrText>
        </w:r>
      </w:ins>
      <w:ins w:id="6672" w:author="Aleksander Hansen" w:date="2013-02-10T14:20:00Z">
        <w:r w:rsidR="008A28C4">
          <w:instrText>LIBOR</w:instrText>
        </w:r>
      </w:ins>
      <w:ins w:id="6673" w:author="Aleksander Hansen" w:date="2013-02-15T16:37:00Z">
        <w:r w:rsidR="008A28C4">
          <w:instrText xml:space="preserve">" </w:instrText>
        </w:r>
        <w:r w:rsidR="008A28C4">
          <w:rPr>
            <w:rFonts w:ascii="Calibri" w:hAnsi="Calibri"/>
          </w:rPr>
          <w:fldChar w:fldCharType="end"/>
        </w:r>
      </w:ins>
      <w:r w:rsidRPr="00070083">
        <w:rPr>
          <w:rFonts w:ascii="Calibri" w:hAnsi="Calibri"/>
        </w:rPr>
        <w:t xml:space="preserve"> (commercial paper)</w:t>
      </w:r>
    </w:p>
    <w:p w14:paraId="2B01BB7A" w14:textId="0B92E665" w:rsidR="00070083" w:rsidRDefault="005F2397" w:rsidP="00C46FD4">
      <w:pPr>
        <w:pStyle w:val="ListParagraph"/>
        <w:numPr>
          <w:ilvl w:val="0"/>
          <w:numId w:val="82"/>
        </w:numPr>
        <w:rPr>
          <w:rFonts w:ascii="Calibri" w:hAnsi="Calibri"/>
        </w:rPr>
      </w:pPr>
      <w:r w:rsidRPr="00070083">
        <w:rPr>
          <w:rFonts w:ascii="Calibri" w:hAnsi="Calibri"/>
        </w:rPr>
        <w:t xml:space="preserve">Principal can vary </w:t>
      </w:r>
      <w:r w:rsidR="00070083" w:rsidRPr="00070083">
        <w:rPr>
          <w:rFonts w:ascii="Calibri" w:hAnsi="Calibri"/>
        </w:rPr>
        <w:t>through</w:t>
      </w:r>
      <w:r w:rsidR="00070083">
        <w:rPr>
          <w:rFonts w:ascii="Calibri" w:hAnsi="Calibri"/>
        </w:rPr>
        <w:t>out</w:t>
      </w:r>
      <w:r w:rsidRPr="00070083">
        <w:rPr>
          <w:rFonts w:ascii="Calibri" w:hAnsi="Calibri"/>
        </w:rPr>
        <w:t xml:space="preserve"> the swap</w:t>
      </w:r>
      <w:ins w:id="6674"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675" w:author="Aleksander Hansen" w:date="2013-02-15T16:37:00Z">
        <w:r w:rsidR="008A28C4">
          <w:instrText xml:space="preserve">" </w:instrText>
        </w:r>
        <w:r w:rsidR="008A28C4">
          <w:rPr>
            <w:rFonts w:ascii="Calibri" w:hAnsi="Calibri"/>
          </w:rPr>
          <w:fldChar w:fldCharType="end"/>
        </w:r>
      </w:ins>
      <w:r w:rsidRPr="00070083">
        <w:rPr>
          <w:rFonts w:ascii="Calibri" w:hAnsi="Calibri"/>
        </w:rPr>
        <w:t xml:space="preserve"> term. </w:t>
      </w:r>
    </w:p>
    <w:p w14:paraId="24B984FE" w14:textId="13C45CA0" w:rsidR="00070083" w:rsidRDefault="005F2397" w:rsidP="00C46FD4">
      <w:pPr>
        <w:pStyle w:val="ListParagraph"/>
        <w:numPr>
          <w:ilvl w:val="0"/>
          <w:numId w:val="82"/>
        </w:numPr>
        <w:rPr>
          <w:rFonts w:ascii="Calibri" w:hAnsi="Calibri"/>
        </w:rPr>
      </w:pPr>
      <w:r w:rsidRPr="00070083">
        <w:rPr>
          <w:rFonts w:ascii="Calibri" w:hAnsi="Calibri"/>
        </w:rPr>
        <w:t>Amortizing swap</w:t>
      </w:r>
      <w:ins w:id="6676"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677" w:author="Aleksander Hansen" w:date="2013-02-15T16:37:00Z">
        <w:r w:rsidR="008A28C4">
          <w:instrText xml:space="preserve">" </w:instrText>
        </w:r>
        <w:r w:rsidR="008A28C4">
          <w:rPr>
            <w:rFonts w:ascii="Calibri" w:hAnsi="Calibri"/>
          </w:rPr>
          <w:fldChar w:fldCharType="end"/>
        </w:r>
      </w:ins>
      <w:r w:rsidRPr="00070083">
        <w:rPr>
          <w:rFonts w:ascii="Calibri" w:hAnsi="Calibri"/>
        </w:rPr>
        <w:t>: principal</w:t>
      </w:r>
      <w:ins w:id="6678"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6679" w:author="Aleksander Hansen" w:date="2013-02-15T16:38:00Z">
        <w:r w:rsidR="008A28C4">
          <w:instrText xml:space="preserve">" </w:instrText>
        </w:r>
        <w:r w:rsidR="008A28C4">
          <w:rPr>
            <w:rFonts w:ascii="Calibri" w:hAnsi="Calibri"/>
          </w:rPr>
          <w:fldChar w:fldCharType="end"/>
        </w:r>
      </w:ins>
      <w:r w:rsidRPr="00070083">
        <w:rPr>
          <w:rFonts w:ascii="Calibri" w:hAnsi="Calibri"/>
        </w:rPr>
        <w:t xml:space="preserve"> reduces in a predetermined way. </w:t>
      </w:r>
    </w:p>
    <w:p w14:paraId="4EA6070A" w14:textId="7BDCFD33" w:rsidR="00070083" w:rsidRDefault="005F2397" w:rsidP="00C46FD4">
      <w:pPr>
        <w:pStyle w:val="ListParagraph"/>
        <w:numPr>
          <w:ilvl w:val="0"/>
          <w:numId w:val="82"/>
        </w:numPr>
        <w:rPr>
          <w:rFonts w:ascii="Calibri" w:hAnsi="Calibri"/>
        </w:rPr>
      </w:pPr>
      <w:r w:rsidRPr="00070083">
        <w:rPr>
          <w:rFonts w:ascii="Calibri" w:hAnsi="Calibri"/>
        </w:rPr>
        <w:t>Step-up swap</w:t>
      </w:r>
      <w:ins w:id="6680"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681" w:author="Aleksander Hansen" w:date="2013-02-15T16:37:00Z">
        <w:r w:rsidR="008A28C4">
          <w:instrText xml:space="preserve">" </w:instrText>
        </w:r>
        <w:r w:rsidR="008A28C4">
          <w:rPr>
            <w:rFonts w:ascii="Calibri" w:hAnsi="Calibri"/>
          </w:rPr>
          <w:fldChar w:fldCharType="end"/>
        </w:r>
      </w:ins>
      <w:r w:rsidRPr="00070083">
        <w:rPr>
          <w:rFonts w:ascii="Calibri" w:hAnsi="Calibri"/>
        </w:rPr>
        <w:t xml:space="preserve">: principle increases in a predetermined way. </w:t>
      </w:r>
    </w:p>
    <w:p w14:paraId="73B91AFF" w14:textId="5CBCFE06" w:rsidR="00070083" w:rsidRDefault="005F2397" w:rsidP="00C46FD4">
      <w:pPr>
        <w:pStyle w:val="ListParagraph"/>
        <w:numPr>
          <w:ilvl w:val="0"/>
          <w:numId w:val="82"/>
        </w:numPr>
        <w:rPr>
          <w:rFonts w:ascii="Calibri" w:hAnsi="Calibri"/>
        </w:rPr>
      </w:pPr>
      <w:r w:rsidRPr="00070083">
        <w:rPr>
          <w:rFonts w:ascii="Calibri" w:hAnsi="Calibri"/>
        </w:rPr>
        <w:t>Forward (deferred) swap</w:t>
      </w:r>
      <w:ins w:id="6682"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683" w:author="Aleksander Hansen" w:date="2013-02-15T16:37:00Z">
        <w:r w:rsidR="008A28C4">
          <w:instrText xml:space="preserve">" </w:instrText>
        </w:r>
        <w:r w:rsidR="008A28C4">
          <w:rPr>
            <w:rFonts w:ascii="Calibri" w:hAnsi="Calibri"/>
          </w:rPr>
          <w:fldChar w:fldCharType="end"/>
        </w:r>
      </w:ins>
      <w:r w:rsidRPr="00070083">
        <w:rPr>
          <w:rFonts w:ascii="Calibri" w:hAnsi="Calibri"/>
        </w:rPr>
        <w:t xml:space="preserve">: parties do not begin exchange until some future period. </w:t>
      </w:r>
    </w:p>
    <w:p w14:paraId="2EC0B7F4" w14:textId="54D06A9C" w:rsidR="00070083" w:rsidRDefault="005F2397" w:rsidP="00C46FD4">
      <w:pPr>
        <w:pStyle w:val="ListParagraph"/>
        <w:numPr>
          <w:ilvl w:val="0"/>
          <w:numId w:val="82"/>
        </w:numPr>
        <w:rPr>
          <w:rFonts w:ascii="Calibri" w:hAnsi="Calibri"/>
        </w:rPr>
      </w:pPr>
      <w:r w:rsidRPr="00070083">
        <w:rPr>
          <w:rFonts w:ascii="Calibri" w:hAnsi="Calibri"/>
          <w:b/>
        </w:rPr>
        <w:t>Constant maturity swap</w:t>
      </w:r>
      <w:ins w:id="6684" w:author="Aleksander Hansen" w:date="2013-02-15T16:37:00Z">
        <w:r w:rsidR="008A28C4">
          <w:rPr>
            <w:rFonts w:ascii="Calibri" w:hAnsi="Calibri"/>
            <w:b/>
          </w:rPr>
          <w:fldChar w:fldCharType="begin"/>
        </w:r>
        <w:r w:rsidR="008A28C4">
          <w:instrText xml:space="preserve"> XE "</w:instrText>
        </w:r>
      </w:ins>
      <w:r w:rsidR="008A28C4" w:rsidRPr="00070083">
        <w:rPr>
          <w:rFonts w:ascii="Calibri" w:hAnsi="Calibri"/>
        </w:rPr>
        <w:instrText>swap</w:instrText>
      </w:r>
      <w:ins w:id="6685" w:author="Aleksander Hansen" w:date="2013-02-15T16:37:00Z">
        <w:r w:rsidR="008A28C4">
          <w:instrText xml:space="preserve">" </w:instrText>
        </w:r>
        <w:r w:rsidR="008A28C4">
          <w:rPr>
            <w:rFonts w:ascii="Calibri" w:hAnsi="Calibri"/>
            <w:b/>
          </w:rPr>
          <w:fldChar w:fldCharType="end"/>
        </w:r>
      </w:ins>
      <w:r w:rsidRPr="00070083">
        <w:rPr>
          <w:rFonts w:ascii="Calibri" w:hAnsi="Calibri"/>
          <w:b/>
        </w:rPr>
        <w:t xml:space="preserve"> (CMS swap):</w:t>
      </w:r>
      <w:r w:rsidRPr="00070083">
        <w:rPr>
          <w:rFonts w:ascii="Calibri" w:hAnsi="Calibri"/>
        </w:rPr>
        <w:t xml:space="preserve"> an agreement to exchange a LIBOR</w:t>
      </w:r>
      <w:ins w:id="6686" w:author="Aleksander Hansen" w:date="2013-02-15T16:37:00Z">
        <w:r w:rsidR="008A28C4">
          <w:rPr>
            <w:rFonts w:ascii="Calibri" w:hAnsi="Calibri"/>
          </w:rPr>
          <w:fldChar w:fldCharType="begin"/>
        </w:r>
        <w:r w:rsidR="008A28C4">
          <w:instrText xml:space="preserve"> XE "</w:instrText>
        </w:r>
      </w:ins>
      <w:ins w:id="6687" w:author="Aleksander Hansen" w:date="2013-02-10T14:20:00Z">
        <w:r w:rsidR="008A28C4">
          <w:instrText>LIBOR</w:instrText>
        </w:r>
      </w:ins>
      <w:ins w:id="6688" w:author="Aleksander Hansen" w:date="2013-02-15T16:37:00Z">
        <w:r w:rsidR="008A28C4">
          <w:instrText xml:space="preserve">" </w:instrText>
        </w:r>
        <w:r w:rsidR="008A28C4">
          <w:rPr>
            <w:rFonts w:ascii="Calibri" w:hAnsi="Calibri"/>
          </w:rPr>
          <w:fldChar w:fldCharType="end"/>
        </w:r>
      </w:ins>
      <w:r w:rsidRPr="00070083">
        <w:rPr>
          <w:rFonts w:ascii="Calibri" w:hAnsi="Calibri"/>
        </w:rPr>
        <w:t xml:space="preserve"> rate for a swap rate.  In a constant maturity Treasury</w:t>
      </w:r>
      <w:ins w:id="6689"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6690" w:author="Aleksander Hansen" w:date="2013-02-15T16:37:00Z">
        <w:r w:rsidR="008A28C4">
          <w:instrText xml:space="preserve">" </w:instrText>
        </w:r>
        <w:r w:rsidR="008A28C4">
          <w:rPr>
            <w:rFonts w:ascii="Calibri" w:hAnsi="Calibri"/>
          </w:rPr>
          <w:fldChar w:fldCharType="end"/>
        </w:r>
      </w:ins>
      <w:r w:rsidRPr="00070083">
        <w:rPr>
          <w:rFonts w:ascii="Calibri" w:hAnsi="Calibri"/>
        </w:rPr>
        <w:t xml:space="preserve"> swap (CMT swap), the counterparties agree to swap a LIBOR rate for a Treasury rate.</w:t>
      </w:r>
    </w:p>
    <w:p w14:paraId="3A34EDB2" w14:textId="152BC087" w:rsidR="00070083" w:rsidRDefault="005F2397" w:rsidP="00C46FD4">
      <w:pPr>
        <w:pStyle w:val="ListParagraph"/>
        <w:numPr>
          <w:ilvl w:val="0"/>
          <w:numId w:val="82"/>
        </w:numPr>
        <w:rPr>
          <w:rFonts w:ascii="Calibri" w:hAnsi="Calibri"/>
        </w:rPr>
      </w:pPr>
      <w:r w:rsidRPr="00070083">
        <w:rPr>
          <w:rFonts w:ascii="Calibri" w:hAnsi="Calibri"/>
        </w:rPr>
        <w:t>Constant maturity Treasury</w:t>
      </w:r>
      <w:ins w:id="6691"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6692" w:author="Aleksander Hansen" w:date="2013-02-15T16:37:00Z">
        <w:r w:rsidR="008A28C4">
          <w:instrText xml:space="preserve">" </w:instrText>
        </w:r>
        <w:r w:rsidR="008A28C4">
          <w:rPr>
            <w:rFonts w:ascii="Calibri" w:hAnsi="Calibri"/>
          </w:rPr>
          <w:fldChar w:fldCharType="end"/>
        </w:r>
      </w:ins>
      <w:r w:rsidRPr="00070083">
        <w:rPr>
          <w:rFonts w:ascii="Calibri" w:hAnsi="Calibri"/>
        </w:rPr>
        <w:t xml:space="preserve"> swap</w:t>
      </w:r>
      <w:ins w:id="6693"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694" w:author="Aleksander Hansen" w:date="2013-02-15T16:37:00Z">
        <w:r w:rsidR="008A28C4">
          <w:instrText xml:space="preserve">" </w:instrText>
        </w:r>
        <w:r w:rsidR="008A28C4">
          <w:rPr>
            <w:rFonts w:ascii="Calibri" w:hAnsi="Calibri"/>
          </w:rPr>
          <w:fldChar w:fldCharType="end"/>
        </w:r>
      </w:ins>
      <w:r w:rsidRPr="00070083">
        <w:rPr>
          <w:rFonts w:ascii="Calibri" w:hAnsi="Calibri"/>
        </w:rPr>
        <w:t>: LIBOR</w:t>
      </w:r>
      <w:ins w:id="6695" w:author="Aleksander Hansen" w:date="2013-02-15T16:37:00Z">
        <w:r w:rsidR="008A28C4">
          <w:rPr>
            <w:rFonts w:ascii="Calibri" w:hAnsi="Calibri"/>
          </w:rPr>
          <w:fldChar w:fldCharType="begin"/>
        </w:r>
        <w:r w:rsidR="008A28C4">
          <w:instrText xml:space="preserve"> XE "</w:instrText>
        </w:r>
      </w:ins>
      <w:ins w:id="6696" w:author="Aleksander Hansen" w:date="2013-02-10T14:20:00Z">
        <w:r w:rsidR="008A28C4">
          <w:instrText>LIBOR</w:instrText>
        </w:r>
      </w:ins>
      <w:ins w:id="6697" w:author="Aleksander Hansen" w:date="2013-02-15T16:37:00Z">
        <w:r w:rsidR="008A28C4">
          <w:instrText xml:space="preserve">" </w:instrText>
        </w:r>
        <w:r w:rsidR="008A28C4">
          <w:rPr>
            <w:rFonts w:ascii="Calibri" w:hAnsi="Calibri"/>
          </w:rPr>
          <w:fldChar w:fldCharType="end"/>
        </w:r>
      </w:ins>
      <w:r w:rsidRPr="00070083">
        <w:rPr>
          <w:rFonts w:ascii="Calibri" w:hAnsi="Calibri"/>
        </w:rPr>
        <w:t xml:space="preserve"> for T</w:t>
      </w:r>
      <w:r w:rsidR="00070083">
        <w:rPr>
          <w:rFonts w:ascii="Calibri" w:hAnsi="Calibri"/>
        </w:rPr>
        <w:t>-</w:t>
      </w:r>
      <w:r w:rsidRPr="00070083">
        <w:rPr>
          <w:rFonts w:ascii="Calibri" w:hAnsi="Calibri"/>
        </w:rPr>
        <w:t>rate</w:t>
      </w:r>
    </w:p>
    <w:p w14:paraId="59E6C643" w14:textId="62B5B286" w:rsidR="00070083" w:rsidRDefault="005F2397" w:rsidP="00C46FD4">
      <w:pPr>
        <w:pStyle w:val="ListParagraph"/>
        <w:numPr>
          <w:ilvl w:val="0"/>
          <w:numId w:val="82"/>
        </w:numPr>
        <w:rPr>
          <w:rFonts w:ascii="Calibri" w:hAnsi="Calibri"/>
        </w:rPr>
      </w:pPr>
      <w:r w:rsidRPr="00070083">
        <w:rPr>
          <w:rFonts w:ascii="Calibri" w:hAnsi="Calibri"/>
        </w:rPr>
        <w:t>Compounding swap</w:t>
      </w:r>
      <w:ins w:id="6698"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699" w:author="Aleksander Hansen" w:date="2013-02-15T16:37:00Z">
        <w:r w:rsidR="008A28C4">
          <w:instrText xml:space="preserve">" </w:instrText>
        </w:r>
        <w:r w:rsidR="008A28C4">
          <w:rPr>
            <w:rFonts w:ascii="Calibri" w:hAnsi="Calibri"/>
          </w:rPr>
          <w:fldChar w:fldCharType="end"/>
        </w:r>
      </w:ins>
      <w:r w:rsidRPr="00070083">
        <w:rPr>
          <w:rFonts w:ascii="Calibri" w:hAnsi="Calibri"/>
        </w:rPr>
        <w:t>: interest</w:t>
      </w:r>
      <w:ins w:id="6700"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6701" w:author="Aleksander Hansen" w:date="2013-02-15T16:38:00Z">
        <w:r w:rsidR="008A28C4">
          <w:instrText xml:space="preserve">" </w:instrText>
        </w:r>
        <w:r w:rsidR="008A28C4">
          <w:rPr>
            <w:rFonts w:ascii="Calibri" w:hAnsi="Calibri"/>
          </w:rPr>
          <w:fldChar w:fldCharType="end"/>
        </w:r>
      </w:ins>
      <w:r w:rsidRPr="00070083">
        <w:rPr>
          <w:rFonts w:ascii="Calibri" w:hAnsi="Calibri"/>
        </w:rPr>
        <w:t xml:space="preserve"> on one or both sides is compounded forward</w:t>
      </w:r>
      <w:ins w:id="6702"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6703" w:author="Aleksander Hansen" w:date="2013-02-15T16:50:00Z">
        <w:r w:rsidR="00AC5507">
          <w:instrText xml:space="preserve">" </w:instrText>
        </w:r>
        <w:r w:rsidR="00AC5507">
          <w:rPr>
            <w:rFonts w:ascii="Calibri" w:hAnsi="Calibri"/>
          </w:rPr>
          <w:fldChar w:fldCharType="end"/>
        </w:r>
      </w:ins>
      <w:r w:rsidRPr="00070083">
        <w:rPr>
          <w:rFonts w:ascii="Calibri" w:hAnsi="Calibri"/>
        </w:rPr>
        <w:t xml:space="preserve"> to the end of the swap’s life.</w:t>
      </w:r>
    </w:p>
    <w:p w14:paraId="65C740BA" w14:textId="25297255" w:rsidR="00070083" w:rsidRDefault="005F2397" w:rsidP="00C46FD4">
      <w:pPr>
        <w:pStyle w:val="ListParagraph"/>
        <w:numPr>
          <w:ilvl w:val="0"/>
          <w:numId w:val="82"/>
        </w:numPr>
        <w:rPr>
          <w:rFonts w:ascii="Calibri" w:hAnsi="Calibri"/>
        </w:rPr>
      </w:pPr>
      <w:r w:rsidRPr="00070083">
        <w:rPr>
          <w:rFonts w:ascii="Calibri" w:hAnsi="Calibri"/>
        </w:rPr>
        <w:t>LIBOR</w:t>
      </w:r>
      <w:ins w:id="6704" w:author="Aleksander Hansen" w:date="2013-02-15T16:37:00Z">
        <w:r w:rsidR="008A28C4">
          <w:rPr>
            <w:rFonts w:ascii="Calibri" w:hAnsi="Calibri"/>
          </w:rPr>
          <w:fldChar w:fldCharType="begin"/>
        </w:r>
        <w:r w:rsidR="008A28C4">
          <w:instrText xml:space="preserve"> XE "</w:instrText>
        </w:r>
      </w:ins>
      <w:ins w:id="6705" w:author="Aleksander Hansen" w:date="2013-02-10T14:20:00Z">
        <w:r w:rsidR="008A28C4">
          <w:instrText>LIBOR</w:instrText>
        </w:r>
      </w:ins>
      <w:ins w:id="6706" w:author="Aleksander Hansen" w:date="2013-02-15T16:37:00Z">
        <w:r w:rsidR="008A28C4">
          <w:instrText xml:space="preserve">" </w:instrText>
        </w:r>
        <w:r w:rsidR="008A28C4">
          <w:rPr>
            <w:rFonts w:ascii="Calibri" w:hAnsi="Calibri"/>
          </w:rPr>
          <w:fldChar w:fldCharType="end"/>
        </w:r>
      </w:ins>
      <w:r w:rsidRPr="00070083">
        <w:rPr>
          <w:rFonts w:ascii="Calibri" w:hAnsi="Calibri"/>
        </w:rPr>
        <w:t>-in arrears: LIBOR rate used for current (not next) payment.</w:t>
      </w:r>
    </w:p>
    <w:p w14:paraId="420F1565" w14:textId="559A6FA8" w:rsidR="00070083" w:rsidRDefault="005F2397" w:rsidP="00C46FD4">
      <w:pPr>
        <w:pStyle w:val="ListParagraph"/>
        <w:numPr>
          <w:ilvl w:val="0"/>
          <w:numId w:val="82"/>
        </w:numPr>
        <w:rPr>
          <w:rFonts w:ascii="Calibri" w:hAnsi="Calibri"/>
        </w:rPr>
      </w:pPr>
      <w:r w:rsidRPr="00070083">
        <w:rPr>
          <w:rFonts w:ascii="Calibri" w:hAnsi="Calibri"/>
        </w:rPr>
        <w:t>Accrual: interest</w:t>
      </w:r>
      <w:ins w:id="6707"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6708" w:author="Aleksander Hansen" w:date="2013-02-15T16:38:00Z">
        <w:r w:rsidR="008A28C4">
          <w:instrText xml:space="preserve">" </w:instrText>
        </w:r>
        <w:r w:rsidR="008A28C4">
          <w:rPr>
            <w:rFonts w:ascii="Calibri" w:hAnsi="Calibri"/>
          </w:rPr>
          <w:fldChar w:fldCharType="end"/>
        </w:r>
      </w:ins>
      <w:r w:rsidRPr="00070083">
        <w:rPr>
          <w:rFonts w:ascii="Calibri" w:hAnsi="Calibri"/>
        </w:rPr>
        <w:t xml:space="preserve"> on one side accrues if floating rate within a range.</w:t>
      </w:r>
    </w:p>
    <w:p w14:paraId="48C6E829" w14:textId="44EC4E64" w:rsidR="00070083" w:rsidRDefault="005F2397" w:rsidP="00C46FD4">
      <w:pPr>
        <w:pStyle w:val="ListParagraph"/>
        <w:numPr>
          <w:ilvl w:val="0"/>
          <w:numId w:val="82"/>
        </w:numPr>
        <w:rPr>
          <w:rFonts w:ascii="Calibri" w:hAnsi="Calibri"/>
        </w:rPr>
      </w:pPr>
      <w:r w:rsidRPr="00070083">
        <w:rPr>
          <w:rFonts w:ascii="Calibri" w:hAnsi="Calibri"/>
        </w:rPr>
        <w:t>Variations on fixed-for-fixed currency swap</w:t>
      </w:r>
      <w:ins w:id="6709"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710" w:author="Aleksander Hansen" w:date="2013-02-15T16:37:00Z">
        <w:r w:rsidR="008A28C4">
          <w:instrText xml:space="preserve">" </w:instrText>
        </w:r>
        <w:r w:rsidR="008A28C4">
          <w:rPr>
            <w:rFonts w:ascii="Calibri" w:hAnsi="Calibri"/>
          </w:rPr>
          <w:fldChar w:fldCharType="end"/>
        </w:r>
      </w:ins>
      <w:r w:rsidRPr="00070083">
        <w:rPr>
          <w:rFonts w:ascii="Calibri" w:hAnsi="Calibri"/>
        </w:rPr>
        <w:t>. A cross-currency swap</w:t>
      </w:r>
      <w:ins w:id="6711"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currency swap</w:instrText>
      </w:r>
      <w:r w:rsidR="008A28C4">
        <w:rPr>
          <w:rFonts w:ascii="Calibri" w:hAnsi="Calibri"/>
        </w:rPr>
        <w:instrText>:</w:instrText>
      </w:r>
      <w:ins w:id="6712" w:author="Aleksander Hansen" w:date="2013-02-15T16:38:00Z">
        <w:r w:rsidR="008A28C4">
          <w:instrText xml:space="preserve">swap" </w:instrText>
        </w:r>
        <w:r w:rsidR="008A28C4">
          <w:rPr>
            <w:rFonts w:ascii="Calibri" w:hAnsi="Calibri"/>
          </w:rPr>
          <w:fldChar w:fldCharType="end"/>
        </w:r>
      </w:ins>
      <w:r w:rsidRPr="00070083">
        <w:rPr>
          <w:rFonts w:ascii="Calibri" w:hAnsi="Calibri"/>
        </w:rPr>
        <w:t xml:space="preserve"> is essentially a fixed-for-floating interest</w:t>
      </w:r>
      <w:ins w:id="671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6714" w:author="Aleksander Hansen" w:date="2013-02-15T16:38:00Z">
        <w:r w:rsidR="008A28C4">
          <w:instrText xml:space="preserve">" </w:instrText>
        </w:r>
        <w:r w:rsidR="008A28C4">
          <w:rPr>
            <w:rFonts w:ascii="Calibri" w:hAnsi="Calibri"/>
          </w:rPr>
          <w:fldChar w:fldCharType="end"/>
        </w:r>
      </w:ins>
      <w:r w:rsidRPr="00070083">
        <w:rPr>
          <w:rFonts w:ascii="Calibri" w:hAnsi="Calibri"/>
        </w:rPr>
        <w:t xml:space="preserve"> rate swap plus a fixed-for-fixed currency swap</w:t>
      </w:r>
      <w:ins w:id="671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currency swap</w:instrText>
      </w:r>
      <w:r w:rsidR="008A28C4">
        <w:rPr>
          <w:rFonts w:ascii="Calibri" w:hAnsi="Calibri"/>
        </w:rPr>
        <w:instrText>:</w:instrText>
      </w:r>
      <w:ins w:id="6716" w:author="Aleksander Hansen" w:date="2013-02-15T16:38:00Z">
        <w:r w:rsidR="008A28C4">
          <w:instrText xml:space="preserve">swap" </w:instrText>
        </w:r>
        <w:r w:rsidR="008A28C4">
          <w:rPr>
            <w:rFonts w:ascii="Calibri" w:hAnsi="Calibri"/>
          </w:rPr>
          <w:fldChar w:fldCharType="end"/>
        </w:r>
      </w:ins>
      <w:r w:rsidRPr="00070083">
        <w:rPr>
          <w:rFonts w:ascii="Calibri" w:hAnsi="Calibri"/>
        </w:rPr>
        <w:t>. Also, both sides can float in a floating-for-floating currency swap</w:t>
      </w:r>
      <w:ins w:id="6717"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currency swap</w:instrText>
      </w:r>
      <w:r w:rsidR="008A28C4">
        <w:rPr>
          <w:rFonts w:ascii="Calibri" w:hAnsi="Calibri"/>
        </w:rPr>
        <w:instrText>:</w:instrText>
      </w:r>
      <w:ins w:id="6718" w:author="Aleksander Hansen" w:date="2013-02-15T16:38:00Z">
        <w:r w:rsidR="008A28C4">
          <w:instrText xml:space="preserve">swap" </w:instrText>
        </w:r>
        <w:r w:rsidR="008A28C4">
          <w:rPr>
            <w:rFonts w:ascii="Calibri" w:hAnsi="Calibri"/>
          </w:rPr>
          <w:fldChar w:fldCharType="end"/>
        </w:r>
      </w:ins>
      <w:r w:rsidRPr="00070083">
        <w:rPr>
          <w:rFonts w:ascii="Calibri" w:hAnsi="Calibri"/>
        </w:rPr>
        <w:t xml:space="preserve">. </w:t>
      </w:r>
    </w:p>
    <w:p w14:paraId="750DBD75" w14:textId="1B81245C" w:rsidR="00070083" w:rsidRDefault="00070083" w:rsidP="00C46FD4">
      <w:pPr>
        <w:pStyle w:val="ListParagraph"/>
        <w:numPr>
          <w:ilvl w:val="0"/>
          <w:numId w:val="82"/>
        </w:numPr>
        <w:rPr>
          <w:rFonts w:ascii="Calibri" w:hAnsi="Calibri"/>
        </w:rPr>
      </w:pPr>
      <w:r>
        <w:rPr>
          <w:rFonts w:ascii="Calibri" w:hAnsi="Calibri"/>
        </w:rPr>
        <w:t>In a quanto, a rate observed in on</w:t>
      </w:r>
      <w:r w:rsidR="005F2397" w:rsidRPr="00070083">
        <w:rPr>
          <w:rFonts w:ascii="Calibri" w:hAnsi="Calibri"/>
        </w:rPr>
        <w:t>e currency is applied to a principal</w:t>
      </w:r>
      <w:ins w:id="671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6720" w:author="Aleksander Hansen" w:date="2013-02-15T16:38:00Z">
        <w:r w:rsidR="008A28C4">
          <w:instrText xml:space="preserve">" </w:instrText>
        </w:r>
        <w:r w:rsidR="008A28C4">
          <w:rPr>
            <w:rFonts w:ascii="Calibri" w:hAnsi="Calibri"/>
          </w:rPr>
          <w:fldChar w:fldCharType="end"/>
        </w:r>
      </w:ins>
      <w:r w:rsidR="005F2397" w:rsidRPr="00070083">
        <w:rPr>
          <w:rFonts w:ascii="Calibri" w:hAnsi="Calibri"/>
        </w:rPr>
        <w:t xml:space="preserve"> amount in another currency.</w:t>
      </w:r>
    </w:p>
    <w:p w14:paraId="18BEC840" w14:textId="29894AA3" w:rsidR="00070083" w:rsidRDefault="005F2397" w:rsidP="00C46FD4">
      <w:pPr>
        <w:pStyle w:val="ListParagraph"/>
        <w:numPr>
          <w:ilvl w:val="0"/>
          <w:numId w:val="82"/>
        </w:numPr>
        <w:rPr>
          <w:rFonts w:ascii="Calibri" w:hAnsi="Calibri"/>
        </w:rPr>
      </w:pPr>
      <w:r w:rsidRPr="00070083">
        <w:rPr>
          <w:rFonts w:ascii="Calibri" w:hAnsi="Calibri"/>
        </w:rPr>
        <w:t>Equity swaps: agreement to exchange total return (gains plus dividends) realized on an equity index in exchange for LIBOR</w:t>
      </w:r>
      <w:ins w:id="6721" w:author="Aleksander Hansen" w:date="2013-02-15T16:37:00Z">
        <w:r w:rsidR="008A28C4">
          <w:rPr>
            <w:rFonts w:ascii="Calibri" w:hAnsi="Calibri"/>
          </w:rPr>
          <w:fldChar w:fldCharType="begin"/>
        </w:r>
        <w:r w:rsidR="008A28C4">
          <w:instrText xml:space="preserve"> XE "</w:instrText>
        </w:r>
      </w:ins>
      <w:ins w:id="6722" w:author="Aleksander Hansen" w:date="2013-02-10T14:20:00Z">
        <w:r w:rsidR="008A28C4">
          <w:instrText>LIBOR</w:instrText>
        </w:r>
      </w:ins>
      <w:ins w:id="6723" w:author="Aleksander Hansen" w:date="2013-02-15T16:37:00Z">
        <w:r w:rsidR="008A28C4">
          <w:instrText xml:space="preserve">" </w:instrText>
        </w:r>
        <w:r w:rsidR="008A28C4">
          <w:rPr>
            <w:rFonts w:ascii="Calibri" w:hAnsi="Calibri"/>
          </w:rPr>
          <w:fldChar w:fldCharType="end"/>
        </w:r>
      </w:ins>
      <w:r w:rsidRPr="00070083">
        <w:rPr>
          <w:rFonts w:ascii="Calibri" w:hAnsi="Calibri"/>
        </w:rPr>
        <w:t xml:space="preserve"> (both on the same principal</w:t>
      </w:r>
      <w:ins w:id="6724"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6725" w:author="Aleksander Hansen" w:date="2013-02-15T16:38:00Z">
        <w:r w:rsidR="008A28C4">
          <w:instrText xml:space="preserve">" </w:instrText>
        </w:r>
        <w:r w:rsidR="008A28C4">
          <w:rPr>
            <w:rFonts w:ascii="Calibri" w:hAnsi="Calibri"/>
          </w:rPr>
          <w:fldChar w:fldCharType="end"/>
        </w:r>
      </w:ins>
      <w:r w:rsidRPr="00070083">
        <w:rPr>
          <w:rFonts w:ascii="Calibri" w:hAnsi="Calibri"/>
        </w:rPr>
        <w:t>).</w:t>
      </w:r>
    </w:p>
    <w:p w14:paraId="72A9A547" w14:textId="77777777" w:rsidR="00070083" w:rsidRDefault="005F2397" w:rsidP="00C46FD4">
      <w:pPr>
        <w:pStyle w:val="ListParagraph"/>
        <w:numPr>
          <w:ilvl w:val="0"/>
          <w:numId w:val="82"/>
        </w:numPr>
        <w:rPr>
          <w:rFonts w:ascii="Calibri" w:hAnsi="Calibri"/>
        </w:rPr>
      </w:pPr>
      <w:r w:rsidRPr="00070083">
        <w:rPr>
          <w:rFonts w:ascii="Calibri" w:hAnsi="Calibri"/>
        </w:rPr>
        <w:t xml:space="preserve">Options embedded in swaps: </w:t>
      </w:r>
    </w:p>
    <w:p w14:paraId="254ABE13" w14:textId="74EB3D38" w:rsidR="00070083" w:rsidRDefault="005F2397" w:rsidP="00C46FD4">
      <w:pPr>
        <w:pStyle w:val="ListParagraph"/>
        <w:numPr>
          <w:ilvl w:val="1"/>
          <w:numId w:val="82"/>
        </w:numPr>
        <w:rPr>
          <w:rFonts w:ascii="Calibri" w:hAnsi="Calibri"/>
        </w:rPr>
      </w:pPr>
      <w:r w:rsidRPr="00070083">
        <w:rPr>
          <w:rFonts w:ascii="Calibri" w:hAnsi="Calibri"/>
        </w:rPr>
        <w:t>Extendable swap</w:t>
      </w:r>
      <w:ins w:id="6726"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727" w:author="Aleksander Hansen" w:date="2013-02-15T16:37:00Z">
        <w:r w:rsidR="008A28C4">
          <w:instrText xml:space="preserve">" </w:instrText>
        </w:r>
        <w:r w:rsidR="008A28C4">
          <w:rPr>
            <w:rFonts w:ascii="Calibri" w:hAnsi="Calibri"/>
          </w:rPr>
          <w:fldChar w:fldCharType="end"/>
        </w:r>
      </w:ins>
      <w:r w:rsidRPr="00070083">
        <w:rPr>
          <w:rFonts w:ascii="Calibri" w:hAnsi="Calibri"/>
        </w:rPr>
        <w:t xml:space="preserve"> (one counterparty has the option</w:t>
      </w:r>
      <w:ins w:id="6728"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6729" w:author="Aleksander Hansen" w:date="2013-02-15T16:33:00Z">
        <w:r w:rsidR="008A28C4">
          <w:instrText xml:space="preserve">" </w:instrText>
        </w:r>
        <w:r w:rsidR="008A28C4">
          <w:rPr>
            <w:rFonts w:ascii="Calibri" w:hAnsi="Calibri"/>
          </w:rPr>
          <w:fldChar w:fldCharType="end"/>
        </w:r>
      </w:ins>
      <w:r w:rsidRPr="00070083">
        <w:rPr>
          <w:rFonts w:ascii="Calibri" w:hAnsi="Calibri"/>
        </w:rPr>
        <w:t xml:space="preserve"> to extend the swap</w:t>
      </w:r>
    </w:p>
    <w:p w14:paraId="25E3DF74" w14:textId="3CA91744" w:rsidR="00070083" w:rsidRDefault="005F2397" w:rsidP="00C46FD4">
      <w:pPr>
        <w:pStyle w:val="ListParagraph"/>
        <w:numPr>
          <w:ilvl w:val="1"/>
          <w:numId w:val="82"/>
        </w:numPr>
        <w:rPr>
          <w:rFonts w:ascii="Calibri" w:hAnsi="Calibri"/>
        </w:rPr>
      </w:pPr>
      <w:r w:rsidRPr="00070083">
        <w:rPr>
          <w:rFonts w:ascii="Calibri" w:hAnsi="Calibri"/>
        </w:rPr>
        <w:t>Puttable (one party has the option</w:t>
      </w:r>
      <w:ins w:id="6730"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6731" w:author="Aleksander Hansen" w:date="2013-02-15T16:33:00Z">
        <w:r w:rsidR="008A28C4">
          <w:instrText xml:space="preserve">" </w:instrText>
        </w:r>
        <w:r w:rsidR="008A28C4">
          <w:rPr>
            <w:rFonts w:ascii="Calibri" w:hAnsi="Calibri"/>
          </w:rPr>
          <w:fldChar w:fldCharType="end"/>
        </w:r>
      </w:ins>
      <w:r w:rsidRPr="00070083">
        <w:rPr>
          <w:rFonts w:ascii="Calibri" w:hAnsi="Calibri"/>
        </w:rPr>
        <w:t xml:space="preserve"> to terminate early)</w:t>
      </w:r>
    </w:p>
    <w:p w14:paraId="2AC4F6EE" w14:textId="0701A8D7" w:rsidR="005F2397" w:rsidRPr="00070083" w:rsidRDefault="005F2397" w:rsidP="00C46FD4">
      <w:pPr>
        <w:pStyle w:val="ListParagraph"/>
        <w:numPr>
          <w:ilvl w:val="1"/>
          <w:numId w:val="82"/>
        </w:numPr>
        <w:rPr>
          <w:rFonts w:ascii="Calibri" w:hAnsi="Calibri"/>
        </w:rPr>
      </w:pPr>
      <w:r w:rsidRPr="00070083">
        <w:rPr>
          <w:rFonts w:ascii="Calibri" w:hAnsi="Calibri"/>
          <w:b/>
        </w:rPr>
        <w:t>Swaptions</w:t>
      </w:r>
      <w:r w:rsidRPr="00070083">
        <w:rPr>
          <w:rFonts w:ascii="Calibri" w:hAnsi="Calibri"/>
        </w:rPr>
        <w:t xml:space="preserve"> (options on swap</w:t>
      </w:r>
      <w:ins w:id="6732"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733" w:author="Aleksander Hansen" w:date="2013-02-15T16:37:00Z">
        <w:r w:rsidR="008A28C4">
          <w:instrText xml:space="preserve">" </w:instrText>
        </w:r>
        <w:r w:rsidR="008A28C4">
          <w:rPr>
            <w:rFonts w:ascii="Calibri" w:hAnsi="Calibri"/>
          </w:rPr>
          <w:fldChar w:fldCharType="end"/>
        </w:r>
      </w:ins>
      <w:r w:rsidRPr="00070083">
        <w:rPr>
          <w:rFonts w:ascii="Calibri" w:hAnsi="Calibri"/>
        </w:rPr>
        <w:t>).</w:t>
      </w:r>
    </w:p>
    <w:p w14:paraId="72473CEA" w14:textId="77777777" w:rsidR="005A5A26" w:rsidRDefault="00007DCE">
      <w:pPr>
        <w:pStyle w:val="Heading2"/>
        <w:rPr>
          <w:ins w:id="6734" w:author="Aleksander Hansen" w:date="2013-02-10T14:13:00Z"/>
        </w:rPr>
        <w:pPrChange w:id="6735" w:author="Aleksander Hansen" w:date="2013-02-15T20:42:00Z">
          <w:pPr/>
        </w:pPrChange>
      </w:pPr>
      <w:r>
        <w:br w:type="page"/>
      </w:r>
      <w:bookmarkStart w:id="6736" w:name="_Toc222580704"/>
      <w:ins w:id="6737" w:author="Aleksander Hansen" w:date="2013-02-10T14:12:00Z">
        <w:r w:rsidR="006B3B86">
          <w:t>Chapter Summary</w:t>
        </w:r>
      </w:ins>
      <w:bookmarkEnd w:id="6736"/>
      <w:ins w:id="6738" w:author="Aleksander Hansen" w:date="2013-02-10T14:13:00Z">
        <w:r w:rsidR="005A5A26">
          <w:br/>
        </w:r>
      </w:ins>
    </w:p>
    <w:p w14:paraId="42A3BD9C" w14:textId="072097E7" w:rsidR="005A5A26" w:rsidRDefault="005A5A26">
      <w:pPr>
        <w:rPr>
          <w:ins w:id="6739" w:author="Aleksander Hansen" w:date="2013-02-10T14:20:00Z"/>
        </w:rPr>
      </w:pPr>
      <w:ins w:id="6740" w:author="Aleksander Hansen" w:date="2013-02-10T14:14:00Z">
        <w:r>
          <w:t xml:space="preserve">Swaps are instruments </w:t>
        </w:r>
      </w:ins>
      <w:ins w:id="6741" w:author="Aleksander Hansen" w:date="2013-02-10T14:15:00Z">
        <w:r>
          <w:t>entered into by two or more parties in order to swap</w:t>
        </w:r>
      </w:ins>
      <w:ins w:id="6742"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6743" w:author="Aleksander Hansen" w:date="2013-02-15T16:37:00Z">
        <w:r w:rsidR="008A28C4">
          <w:instrText xml:space="preserve">" </w:instrText>
        </w:r>
        <w:r w:rsidR="008A28C4">
          <w:fldChar w:fldCharType="end"/>
        </w:r>
      </w:ins>
      <w:ins w:id="6744" w:author="Aleksander Hansen" w:date="2013-02-10T14:15:00Z">
        <w:r>
          <w:t xml:space="preserve"> one cash flow for another. </w:t>
        </w:r>
      </w:ins>
      <w:ins w:id="6745" w:author="Aleksander Hansen" w:date="2013-02-10T14:17:00Z">
        <w:r>
          <w:t>In theory we discount</w:t>
        </w:r>
      </w:ins>
      <w:ins w:id="6746" w:author="Aleksander Hansen" w:date="2013-02-15T16:39:00Z">
        <w:r w:rsidR="008A28C4">
          <w:fldChar w:fldCharType="begin"/>
        </w:r>
        <w:r w:rsidR="008A28C4">
          <w:instrText xml:space="preserve"> XE "</w:instrText>
        </w:r>
      </w:ins>
      <w:r w:rsidR="008A28C4" w:rsidRPr="008568A7">
        <w:instrText>discount</w:instrText>
      </w:r>
      <w:ins w:id="6747" w:author="Aleksander Hansen" w:date="2013-02-15T16:39:00Z">
        <w:r w:rsidR="008A28C4">
          <w:instrText xml:space="preserve">" </w:instrText>
        </w:r>
        <w:r w:rsidR="008A28C4">
          <w:fldChar w:fldCharType="end"/>
        </w:r>
      </w:ins>
      <w:ins w:id="6748" w:author="Aleksander Hansen" w:date="2013-02-10T14:17:00Z">
        <w:r>
          <w:t xml:space="preserve"> the cash flows from the swaps by the respective LIBOR</w:t>
        </w:r>
      </w:ins>
      <w:ins w:id="6749" w:author="Aleksander Hansen" w:date="2013-02-15T16:37:00Z">
        <w:r w:rsidR="008A28C4">
          <w:fldChar w:fldCharType="begin"/>
        </w:r>
        <w:r w:rsidR="008A28C4">
          <w:instrText xml:space="preserve"> XE "</w:instrText>
        </w:r>
      </w:ins>
      <w:ins w:id="6750" w:author="Aleksander Hansen" w:date="2013-02-10T14:20:00Z">
        <w:r w:rsidR="008A28C4">
          <w:instrText>LIBOR</w:instrText>
        </w:r>
      </w:ins>
      <w:ins w:id="6751" w:author="Aleksander Hansen" w:date="2013-02-15T16:37:00Z">
        <w:r w:rsidR="008A28C4">
          <w:instrText xml:space="preserve">" </w:instrText>
        </w:r>
        <w:r w:rsidR="008A28C4">
          <w:fldChar w:fldCharType="end"/>
        </w:r>
      </w:ins>
      <w:ins w:id="6752" w:author="Aleksander Hansen" w:date="2013-02-10T14:17:00Z">
        <w:r>
          <w:t xml:space="preserve"> rates, but in practice, the OIS</w:t>
        </w:r>
      </w:ins>
      <w:ins w:id="6753" w:author="Aleksander Hansen" w:date="2013-02-15T16:40:00Z">
        <w:r w:rsidR="008A28C4">
          <w:fldChar w:fldCharType="begin"/>
        </w:r>
        <w:r w:rsidR="008A28C4">
          <w:instrText xml:space="preserve"> XE "</w:instrText>
        </w:r>
      </w:ins>
      <w:ins w:id="6754" w:author="Aleksander Hansen" w:date="2013-02-10T13:23:00Z">
        <w:r w:rsidR="008A28C4">
          <w:rPr>
            <w:rFonts w:ascii="Calibri" w:hAnsi="Calibri"/>
          </w:rPr>
          <w:instrText>OIS</w:instrText>
        </w:r>
      </w:ins>
      <w:ins w:id="6755" w:author="Aleksander Hansen" w:date="2013-02-15T16:40:00Z">
        <w:r w:rsidR="008A28C4">
          <w:instrText xml:space="preserve">" </w:instrText>
        </w:r>
        <w:r w:rsidR="008A28C4">
          <w:fldChar w:fldCharType="end"/>
        </w:r>
      </w:ins>
      <w:ins w:id="6756" w:author="Aleksander Hansen" w:date="2013-02-10T14:17:00Z">
        <w:r>
          <w:t xml:space="preserve"> (Overnight Indexed Swap) rate is used as the risk-free rate, </w:t>
        </w:r>
      </w:ins>
      <w:ins w:id="6757" w:author="Aleksander Hansen" w:date="2013-02-10T14:20:00Z">
        <w:r>
          <w:t xml:space="preserve">while LIBOR is used as the index for one of the swaps’ legs to infer the future cash flows, </w:t>
        </w:r>
      </w:ins>
      <w:ins w:id="6758" w:author="Aleksander Hansen" w:date="2013-02-10T14:17:00Z">
        <w:r>
          <w:t xml:space="preserve">which leads to what is called </w:t>
        </w:r>
      </w:ins>
      <w:ins w:id="6759" w:author="Aleksander Hansen" w:date="2013-02-10T14:18:00Z">
        <w:r>
          <w:rPr>
            <w:i/>
          </w:rPr>
          <w:t xml:space="preserve">dual-curve </w:t>
        </w:r>
        <w:r>
          <w:t xml:space="preserve">stripping. </w:t>
        </w:r>
      </w:ins>
    </w:p>
    <w:p w14:paraId="0F7F6FF5" w14:textId="77777777" w:rsidR="005A5A26" w:rsidRDefault="005A5A26">
      <w:pPr>
        <w:rPr>
          <w:ins w:id="6760" w:author="Aleksander Hansen" w:date="2013-02-10T14:20:00Z"/>
        </w:rPr>
      </w:pPr>
    </w:p>
    <w:p w14:paraId="534B4C2F" w14:textId="71E4E92A" w:rsidR="00D83729" w:rsidRDefault="005A5A26">
      <w:pPr>
        <w:rPr>
          <w:ins w:id="6761" w:author="Aleksander Hansen" w:date="2013-02-10T14:27:00Z"/>
        </w:rPr>
      </w:pPr>
      <w:ins w:id="6762" w:author="Aleksander Hansen" w:date="2013-02-10T14:15:00Z">
        <w:r>
          <w:t>The most common forms of swaps by far are interest</w:t>
        </w:r>
      </w:ins>
      <w:ins w:id="6763"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6764" w:author="Aleksander Hansen" w:date="2013-02-15T16:38:00Z">
        <w:r w:rsidR="008A28C4">
          <w:instrText xml:space="preserve">" </w:instrText>
        </w:r>
        <w:r w:rsidR="008A28C4">
          <w:fldChar w:fldCharType="end"/>
        </w:r>
      </w:ins>
      <w:ins w:id="6765" w:author="Aleksander Hansen" w:date="2013-02-10T14:15:00Z">
        <w:r>
          <w:t xml:space="preserve"> rate swaps </w:t>
        </w:r>
      </w:ins>
      <w:ins w:id="6766" w:author="Aleksander Hansen" w:date="2013-02-10T14:16:00Z">
        <w:r>
          <w:t xml:space="preserve">and currency swaps. </w:t>
        </w:r>
      </w:ins>
      <w:ins w:id="6767" w:author="Aleksander Hansen" w:date="2013-02-10T14:15:00Z">
        <w:r>
          <w:t>In an interest rate swap</w:t>
        </w:r>
      </w:ins>
      <w:ins w:id="6768"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6769" w:author="Aleksander Hansen" w:date="2013-02-15T16:37:00Z">
        <w:r w:rsidR="008A28C4">
          <w:instrText xml:space="preserve">" </w:instrText>
        </w:r>
        <w:r w:rsidR="008A28C4">
          <w:fldChar w:fldCharType="end"/>
        </w:r>
      </w:ins>
      <w:ins w:id="6770" w:author="Aleksander Hansen" w:date="2013-02-10T14:15:00Z">
        <w:r>
          <w:t xml:space="preserve"> a company swaps a cash flow based on </w:t>
        </w:r>
      </w:ins>
      <w:ins w:id="6771" w:author="Aleksander Hansen" w:date="2013-02-10T14:16:00Z">
        <w:r>
          <w:t>either a fixed or floating rate</w:t>
        </w:r>
      </w:ins>
      <w:ins w:id="6772" w:author="Aleksander Hansen" w:date="2013-02-10T14:19:00Z">
        <w:r>
          <w:t xml:space="preserve">, in exchange for </w:t>
        </w:r>
      </w:ins>
      <w:ins w:id="6773" w:author="Aleksander Hansen" w:date="2013-02-10T14:21:00Z">
        <w:r>
          <w:t>a cash flow based on another rate or index, which can be either fixed or floating. The most common form of interest rate swap is the fixed-float swap, however, fixed-fixed and float-float swaps are also common. In a currency swap</w:t>
        </w:r>
      </w:ins>
      <w:ins w:id="6774" w:author="Aleksander Hansen" w:date="2013-02-15T16:38:00Z">
        <w:r w:rsidR="008A28C4">
          <w:fldChar w:fldCharType="begin"/>
        </w:r>
        <w:r w:rsidR="008A28C4">
          <w:instrText xml:space="preserve"> XE "</w:instrText>
        </w:r>
      </w:ins>
      <w:r w:rsidR="008A28C4" w:rsidRPr="008568A7">
        <w:rPr>
          <w:rFonts w:ascii="Calibri" w:hAnsi="Calibri"/>
        </w:rPr>
        <w:instrText>currency swap</w:instrText>
      </w:r>
      <w:r w:rsidR="008A28C4">
        <w:rPr>
          <w:rFonts w:ascii="Calibri" w:hAnsi="Calibri"/>
        </w:rPr>
        <w:instrText>:</w:instrText>
      </w:r>
      <w:ins w:id="6775" w:author="Aleksander Hansen" w:date="2013-02-15T16:38:00Z">
        <w:r w:rsidR="008A28C4">
          <w:instrText xml:space="preserve">swap" </w:instrText>
        </w:r>
        <w:r w:rsidR="008A28C4">
          <w:fldChar w:fldCharType="end"/>
        </w:r>
      </w:ins>
      <w:ins w:id="6776" w:author="Aleksander Hansen" w:date="2013-02-10T14:21:00Z">
        <w:r>
          <w:t xml:space="preserve"> it is more common [than for an interest rate swap] that </w:t>
        </w:r>
      </w:ins>
      <w:ins w:id="6777" w:author="Aleksander Hansen" w:date="2013-02-10T14:22:00Z">
        <w:r>
          <w:t xml:space="preserve">both legs are floating, based on their respective </w:t>
        </w:r>
      </w:ins>
      <w:ins w:id="6778" w:author="Aleksander Hansen" w:date="2013-02-10T14:23:00Z">
        <w:r>
          <w:t>currencies LIBOR</w:t>
        </w:r>
      </w:ins>
      <w:ins w:id="6779" w:author="Aleksander Hansen" w:date="2013-02-15T16:37:00Z">
        <w:r w:rsidR="008A28C4">
          <w:fldChar w:fldCharType="begin"/>
        </w:r>
        <w:r w:rsidR="008A28C4">
          <w:instrText xml:space="preserve"> XE "</w:instrText>
        </w:r>
      </w:ins>
      <w:ins w:id="6780" w:author="Aleksander Hansen" w:date="2013-02-10T14:20:00Z">
        <w:r w:rsidR="008A28C4">
          <w:instrText>LIBOR</w:instrText>
        </w:r>
      </w:ins>
      <w:ins w:id="6781" w:author="Aleksander Hansen" w:date="2013-02-15T16:37:00Z">
        <w:r w:rsidR="008A28C4">
          <w:instrText xml:space="preserve">" </w:instrText>
        </w:r>
        <w:r w:rsidR="008A28C4">
          <w:fldChar w:fldCharType="end"/>
        </w:r>
      </w:ins>
      <w:ins w:id="6782" w:author="Aleksander Hansen" w:date="2013-02-10T14:23:00Z">
        <w:r>
          <w:t xml:space="preserve"> rate. </w:t>
        </w:r>
      </w:ins>
    </w:p>
    <w:p w14:paraId="1537914C" w14:textId="77777777" w:rsidR="00D83729" w:rsidRDefault="00D83729">
      <w:pPr>
        <w:rPr>
          <w:ins w:id="6783" w:author="Aleksander Hansen" w:date="2013-02-10T14:27:00Z"/>
        </w:rPr>
      </w:pPr>
    </w:p>
    <w:p w14:paraId="14F9A855" w14:textId="1E430018" w:rsidR="00D83729" w:rsidRDefault="00D83729">
      <w:pPr>
        <w:rPr>
          <w:ins w:id="6784" w:author="Aleksander Hansen" w:date="2013-02-10T14:30:00Z"/>
        </w:rPr>
      </w:pPr>
      <w:ins w:id="6785" w:author="Aleksander Hansen" w:date="2013-02-10T14:27:00Z">
        <w:r>
          <w:t>We explored why companies might enter into a sw</w:t>
        </w:r>
      </w:ins>
      <w:ins w:id="6786" w:author="Aleksander Hansen" w:date="2013-02-10T14:28:00Z">
        <w:r>
          <w:t>ap</w:t>
        </w:r>
      </w:ins>
      <w:ins w:id="6787"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6788" w:author="Aleksander Hansen" w:date="2013-02-15T16:37:00Z">
        <w:r w:rsidR="008A28C4">
          <w:instrText xml:space="preserve">" </w:instrText>
        </w:r>
        <w:r w:rsidR="008A28C4">
          <w:fldChar w:fldCharType="end"/>
        </w:r>
      </w:ins>
      <w:ins w:id="6789" w:author="Aleksander Hansen" w:date="2013-02-10T14:28:00Z">
        <w:r>
          <w:t xml:space="preserve"> in the first place, and discussed the theory of </w:t>
        </w:r>
        <w:r>
          <w:rPr>
            <w:i/>
          </w:rPr>
          <w:t>comparative advantage</w:t>
        </w:r>
        <w:r>
          <w:t xml:space="preserve"> in which both parties can benefit from exchange, even though on party may have an </w:t>
        </w:r>
        <w:r>
          <w:rPr>
            <w:i/>
          </w:rPr>
          <w:t>absolute advantage</w:t>
        </w:r>
        <w:r>
          <w:t xml:space="preserve"> in both fixed and flo</w:t>
        </w:r>
      </w:ins>
      <w:ins w:id="6790" w:author="Aleksander Hansen" w:date="2013-02-10T14:29:00Z">
        <w:r>
          <w:t xml:space="preserve">ating rates. This is a powerful economic theory, which applies universally to all </w:t>
        </w:r>
      </w:ins>
      <w:ins w:id="6791" w:author="Aleksander Hansen" w:date="2013-02-10T14:30:00Z">
        <w:r>
          <w:t xml:space="preserve">forms of </w:t>
        </w:r>
      </w:ins>
      <w:ins w:id="6792" w:author="Aleksander Hansen" w:date="2013-02-10T14:29:00Z">
        <w:r>
          <w:t xml:space="preserve">exchange, and is, in particular a key argument for </w:t>
        </w:r>
      </w:ins>
      <w:ins w:id="6793" w:author="Aleksander Hansen" w:date="2013-02-10T14:30:00Z">
        <w:r>
          <w:t>the benefits of trade [between nations].</w:t>
        </w:r>
      </w:ins>
      <w:ins w:id="6794" w:author="Aleksander Hansen" w:date="2013-02-10T14:40:00Z">
        <w:r w:rsidR="00841142">
          <w:t xml:space="preserve"> We saw that for swaps in particular, the theory of comparative advantage was questionable as applied to plain vanilla swaps, however, firms may derive real tax advantages from using currency swaps.</w:t>
        </w:r>
      </w:ins>
    </w:p>
    <w:p w14:paraId="5C1EC00E" w14:textId="77777777" w:rsidR="00D83729" w:rsidRDefault="00D83729">
      <w:pPr>
        <w:rPr>
          <w:ins w:id="6795" w:author="Aleksander Hansen" w:date="2013-02-10T14:30:00Z"/>
        </w:rPr>
      </w:pPr>
    </w:p>
    <w:p w14:paraId="6CBBB23D" w14:textId="3B35C465" w:rsidR="004A7AD6" w:rsidRDefault="00D83729">
      <w:pPr>
        <w:rPr>
          <w:ins w:id="6796" w:author="Aleksander Hansen" w:date="2013-02-10T14:34:00Z"/>
        </w:rPr>
      </w:pPr>
      <w:ins w:id="6797" w:author="Aleksander Hansen" w:date="2013-02-10T14:31:00Z">
        <w:r>
          <w:t xml:space="preserve">The </w:t>
        </w:r>
        <w:r w:rsidRPr="004A7AD6">
          <w:rPr>
            <w:i/>
            <w:rPrChange w:id="6798" w:author="Aleksander Hansen" w:date="2013-02-10T14:33:00Z">
              <w:rPr/>
            </w:rPrChange>
          </w:rPr>
          <w:t>bootstrap</w:t>
        </w:r>
        <w:r>
          <w:t xml:space="preserve"> method for calculating interest</w:t>
        </w:r>
      </w:ins>
      <w:ins w:id="6799"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6800" w:author="Aleksander Hansen" w:date="2013-02-15T16:38:00Z">
        <w:r w:rsidR="008A28C4">
          <w:instrText xml:space="preserve">" </w:instrText>
        </w:r>
        <w:r w:rsidR="008A28C4">
          <w:fldChar w:fldCharType="end"/>
        </w:r>
      </w:ins>
      <w:ins w:id="6801" w:author="Aleksander Hansen" w:date="2013-02-10T14:31:00Z">
        <w:r>
          <w:t xml:space="preserve"> rates was used to expla</w:t>
        </w:r>
      </w:ins>
      <w:ins w:id="6802" w:author="Aleksander Hansen" w:date="2013-02-10T14:32:00Z">
        <w:r>
          <w:t>in how we might compute the discount</w:t>
        </w:r>
      </w:ins>
      <w:ins w:id="6803" w:author="Aleksander Hansen" w:date="2013-02-15T16:39:00Z">
        <w:r w:rsidR="008A28C4">
          <w:fldChar w:fldCharType="begin"/>
        </w:r>
        <w:r w:rsidR="008A28C4">
          <w:instrText xml:space="preserve"> XE "</w:instrText>
        </w:r>
      </w:ins>
      <w:r w:rsidR="008A28C4" w:rsidRPr="008568A7">
        <w:instrText>discount</w:instrText>
      </w:r>
      <w:ins w:id="6804" w:author="Aleksander Hansen" w:date="2013-02-15T16:39:00Z">
        <w:r w:rsidR="008A28C4">
          <w:instrText xml:space="preserve">" </w:instrText>
        </w:r>
        <w:r w:rsidR="008A28C4">
          <w:fldChar w:fldCharType="end"/>
        </w:r>
      </w:ins>
      <w:ins w:id="6805" w:author="Aleksander Hansen" w:date="2013-02-10T14:32:00Z">
        <w:r>
          <w:t xml:space="preserve"> rates in a plai</w:t>
        </w:r>
      </w:ins>
      <w:ins w:id="6806" w:author="Aleksander Hansen" w:date="2013-02-10T14:33:00Z">
        <w:r>
          <w:t xml:space="preserve">n vanilla </w:t>
        </w:r>
        <w:r w:rsidR="004A7AD6">
          <w:t>interest rate swap</w:t>
        </w:r>
      </w:ins>
      <w:ins w:id="6807"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6808" w:author="Aleksander Hansen" w:date="2013-02-15T16:37:00Z">
        <w:r w:rsidR="008A28C4">
          <w:instrText xml:space="preserve">" </w:instrText>
        </w:r>
        <w:r w:rsidR="008A28C4">
          <w:fldChar w:fldCharType="end"/>
        </w:r>
      </w:ins>
      <w:ins w:id="6809" w:author="Aleksander Hansen" w:date="2013-02-10T14:33:00Z">
        <w:r w:rsidR="004A7AD6">
          <w:t>.</w:t>
        </w:r>
      </w:ins>
    </w:p>
    <w:p w14:paraId="77CE5F91" w14:textId="77777777" w:rsidR="004A7AD6" w:rsidRDefault="004A7AD6">
      <w:pPr>
        <w:rPr>
          <w:ins w:id="6810" w:author="Aleksander Hansen" w:date="2013-02-10T14:34:00Z"/>
        </w:rPr>
      </w:pPr>
    </w:p>
    <w:p w14:paraId="46C24235" w14:textId="10D5E695" w:rsidR="004A7AD6" w:rsidRDefault="004A7AD6">
      <w:pPr>
        <w:rPr>
          <w:ins w:id="6811" w:author="Aleksander Hansen" w:date="2013-02-10T14:38:00Z"/>
        </w:rPr>
      </w:pPr>
      <w:ins w:id="6812" w:author="Aleksander Hansen" w:date="2013-02-10T14:34:00Z">
        <w:r>
          <w:t>Two techniques may be employed in order to value vanilla interest</w:t>
        </w:r>
      </w:ins>
      <w:ins w:id="6813"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6814" w:author="Aleksander Hansen" w:date="2013-02-15T16:38:00Z">
        <w:r w:rsidR="008A28C4">
          <w:instrText xml:space="preserve">" </w:instrText>
        </w:r>
        <w:r w:rsidR="008A28C4">
          <w:fldChar w:fldCharType="end"/>
        </w:r>
      </w:ins>
      <w:ins w:id="6815" w:author="Aleksander Hansen" w:date="2013-02-10T14:34:00Z">
        <w:r>
          <w:t xml:space="preserve"> swap</w:t>
        </w:r>
      </w:ins>
      <w:ins w:id="6816" w:author="Aleksander Hansen" w:date="2013-02-10T14:37:00Z">
        <w:r>
          <w:t>s</w:t>
        </w:r>
      </w:ins>
      <w:ins w:id="6817" w:author="Aleksander Hansen" w:date="2013-02-10T14:34:00Z">
        <w:r>
          <w:t>, as well as a currency sw</w:t>
        </w:r>
      </w:ins>
      <w:ins w:id="6818" w:author="Aleksander Hansen" w:date="2013-02-10T14:35:00Z">
        <w:r>
          <w:t>ap</w:t>
        </w:r>
      </w:ins>
      <w:ins w:id="6819" w:author="Aleksander Hansen" w:date="2013-02-10T14:37:00Z">
        <w:r>
          <w:t>s. These include:</w:t>
        </w:r>
      </w:ins>
    </w:p>
    <w:p w14:paraId="781E0712" w14:textId="3484741B" w:rsidR="00841142" w:rsidRDefault="004A7AD6">
      <w:pPr>
        <w:pStyle w:val="ListParagraph"/>
        <w:numPr>
          <w:ilvl w:val="0"/>
          <w:numId w:val="88"/>
        </w:numPr>
        <w:rPr>
          <w:ins w:id="6820" w:author="Aleksander Hansen" w:date="2013-02-10T14:38:00Z"/>
        </w:rPr>
        <w:pPrChange w:id="6821" w:author="Aleksander Hansen" w:date="2013-02-10T14:39:00Z">
          <w:pPr/>
        </w:pPrChange>
      </w:pPr>
      <w:ins w:id="6822" w:author="Aleksander Hansen" w:date="2013-02-10T14:38:00Z">
        <w:r>
          <w:t>Calculating the value of the swap</w:t>
        </w:r>
      </w:ins>
      <w:ins w:id="6823"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6824" w:author="Aleksander Hansen" w:date="2013-02-15T16:37:00Z">
        <w:r w:rsidR="008A28C4">
          <w:instrText xml:space="preserve">" </w:instrText>
        </w:r>
        <w:r w:rsidR="008A28C4">
          <w:fldChar w:fldCharType="end"/>
        </w:r>
      </w:ins>
      <w:ins w:id="6825" w:author="Aleksander Hansen" w:date="2013-02-10T14:38:00Z">
        <w:r>
          <w:t xml:space="preserve"> based on two simultaneous bond</w:t>
        </w:r>
      </w:ins>
      <w:ins w:id="6826" w:author="Aleksander Hansen" w:date="2013-02-15T17:07:00Z">
        <w:r w:rsidR="00FF184E">
          <w:fldChar w:fldCharType="begin"/>
        </w:r>
        <w:r w:rsidR="00FF184E">
          <w:instrText xml:space="preserve"> XE "</w:instrText>
        </w:r>
      </w:ins>
      <w:r w:rsidR="00FF184E" w:rsidRPr="008568A7">
        <w:rPr>
          <w:rFonts w:ascii="Calibri" w:hAnsi="Calibri"/>
        </w:rPr>
        <w:instrText>bond</w:instrText>
      </w:r>
      <w:ins w:id="6827" w:author="Aleksander Hansen" w:date="2013-02-15T17:07:00Z">
        <w:r w:rsidR="00FF184E">
          <w:instrText xml:space="preserve">" </w:instrText>
        </w:r>
        <w:r w:rsidR="00FF184E">
          <w:fldChar w:fldCharType="end"/>
        </w:r>
      </w:ins>
      <w:ins w:id="6828" w:author="Aleksander Hansen" w:date="2013-02-10T14:38:00Z">
        <w:r>
          <w:t xml:space="preserve"> positions</w:t>
        </w:r>
      </w:ins>
      <w:ins w:id="6829" w:author="Aleksander Hansen" w:date="2013-02-10T14:42:00Z">
        <w:r w:rsidR="00841142">
          <w:t xml:space="preserve"> (long one bond, short another)</w:t>
        </w:r>
      </w:ins>
      <w:ins w:id="6830" w:author="Aleksander Hansen" w:date="2013-02-10T14:38:00Z">
        <w:r w:rsidR="00841142">
          <w:t>, and</w:t>
        </w:r>
      </w:ins>
    </w:p>
    <w:p w14:paraId="660DC15D" w14:textId="62FA7300" w:rsidR="00841142" w:rsidRDefault="00841142">
      <w:pPr>
        <w:pStyle w:val="ListParagraph"/>
        <w:numPr>
          <w:ilvl w:val="0"/>
          <w:numId w:val="88"/>
        </w:numPr>
        <w:rPr>
          <w:ins w:id="6831" w:author="Aleksander Hansen" w:date="2013-02-10T14:48:00Z"/>
        </w:rPr>
        <w:pPrChange w:id="6832" w:author="Aleksander Hansen" w:date="2013-02-10T14:40:00Z">
          <w:pPr/>
        </w:pPrChange>
      </w:pPr>
      <w:ins w:id="6833" w:author="Aleksander Hansen" w:date="2013-02-10T14:39:00Z">
        <w:r>
          <w:t>Calculating the value of the swap</w:t>
        </w:r>
      </w:ins>
      <w:ins w:id="6834"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6835" w:author="Aleksander Hansen" w:date="2013-02-15T16:37:00Z">
        <w:r w:rsidR="008A28C4">
          <w:instrText xml:space="preserve">" </w:instrText>
        </w:r>
        <w:r w:rsidR="008A28C4">
          <w:fldChar w:fldCharType="end"/>
        </w:r>
      </w:ins>
      <w:ins w:id="6836" w:author="Aleksander Hansen" w:date="2013-02-10T14:39:00Z">
        <w:r>
          <w:t xml:space="preserve"> from a sequence of Forward Rate Agreements (FRAs).</w:t>
        </w:r>
      </w:ins>
    </w:p>
    <w:p w14:paraId="01C9E310" w14:textId="77777777" w:rsidR="005948E3" w:rsidRDefault="005948E3">
      <w:pPr>
        <w:pStyle w:val="ListParagraph"/>
        <w:ind w:left="3649"/>
        <w:rPr>
          <w:ins w:id="6837" w:author="Aleksander Hansen" w:date="2013-02-10T14:43:00Z"/>
        </w:rPr>
        <w:pPrChange w:id="6838" w:author="Aleksander Hansen" w:date="2013-02-10T14:48:00Z">
          <w:pPr/>
        </w:pPrChange>
      </w:pPr>
    </w:p>
    <w:p w14:paraId="1A22D9BC" w14:textId="73E345B6" w:rsidR="00841142" w:rsidRDefault="00841142" w:rsidP="00347FCB">
      <w:pPr>
        <w:rPr>
          <w:ins w:id="6839" w:author="Aleksander Hansen" w:date="2013-02-10T14:48:00Z"/>
        </w:rPr>
      </w:pPr>
      <w:ins w:id="6840" w:author="Aleksander Hansen" w:date="2013-02-10T14:43:00Z">
        <w:r>
          <w:t xml:space="preserve">Swaps can be trade both on an exchange or OTC. The OTC volume by far exceeds the </w:t>
        </w:r>
      </w:ins>
      <w:ins w:id="6841" w:author="Aleksander Hansen" w:date="2013-02-10T14:44:00Z">
        <w:r>
          <w:t>exchange-traded</w:t>
        </w:r>
      </w:ins>
      <w:ins w:id="6842" w:author="Aleksander Hansen" w:date="2013-02-10T14:43:00Z">
        <w:r>
          <w:t xml:space="preserve"> volume, albeit recently introduced legislation might shift the balance</w:t>
        </w:r>
      </w:ins>
      <w:ins w:id="6843" w:author="Aleksander Hansen" w:date="2013-02-10T14:44:00Z">
        <w:r w:rsidR="00306C2D">
          <w:t xml:space="preserve"> by forcing such as sell-side firms to use an exchange/clearinghouse for their transactions. When traded OTC, financial intermediation</w:t>
        </w:r>
      </w:ins>
      <w:ins w:id="6844" w:author="Aleksander Hansen" w:date="2013-02-10T14:46:00Z">
        <w:r w:rsidR="00306C2D">
          <w:t xml:space="preserve"> is typically performed by brokers or banks such as to reduce the Credit risk and match the parties involved in the transaction. This means that the financial intermediary takes on credit risk as it guarantees payment, even in the event of non-performance by one of the parties.</w:t>
        </w:r>
      </w:ins>
    </w:p>
    <w:p w14:paraId="391888F2" w14:textId="77777777" w:rsidR="005948E3" w:rsidRDefault="005948E3">
      <w:pPr>
        <w:rPr>
          <w:ins w:id="6845" w:author="Aleksander Hansen" w:date="2013-02-10T14:48:00Z"/>
        </w:rPr>
      </w:pPr>
    </w:p>
    <w:p w14:paraId="3DC88A73" w14:textId="2CC7D6AF" w:rsidR="005A5A26" w:rsidRPr="005A5A26" w:rsidRDefault="005948E3" w:rsidP="00545477">
      <w:pPr>
        <w:rPr>
          <w:ins w:id="6846" w:author="Aleksander Hansen" w:date="2013-02-10T14:12:00Z"/>
        </w:rPr>
      </w:pPr>
      <w:ins w:id="6847" w:author="Aleksander Hansen" w:date="2013-02-10T14:48:00Z">
        <w:r>
          <w:t>A currency swap</w:t>
        </w:r>
      </w:ins>
      <w:ins w:id="6848"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6849" w:author="Aleksander Hansen" w:date="2013-02-15T16:37:00Z">
        <w:r w:rsidR="008A28C4">
          <w:instrText xml:space="preserve">" </w:instrText>
        </w:r>
        <w:r w:rsidR="008A28C4">
          <w:fldChar w:fldCharType="end"/>
        </w:r>
      </w:ins>
      <w:ins w:id="6850" w:author="Aleksander Hansen" w:date="2013-02-10T14:48:00Z">
        <w:r>
          <w:t xml:space="preserve"> is valued just like a plain vanilla swap, only with an exchange rate component attached to it.</w:t>
        </w:r>
      </w:ins>
      <w:ins w:id="6851" w:author="Aleksander Hansen" w:date="2013-02-10T14:12:00Z">
        <w:r w:rsidR="006B3B86">
          <w:br w:type="page"/>
        </w:r>
      </w:ins>
    </w:p>
    <w:p w14:paraId="551E40EA" w14:textId="77777777" w:rsidR="00007DCE" w:rsidDel="0004078E" w:rsidRDefault="00007DCE">
      <w:pPr>
        <w:pStyle w:val="Heading2"/>
        <w:rPr>
          <w:del w:id="6852" w:author="Aleksander Hansen" w:date="2013-02-10T22:21:00Z"/>
        </w:rPr>
        <w:pPrChange w:id="6853" w:author="Aleksander Hansen" w:date="2013-02-15T20:42:00Z">
          <w:pPr/>
        </w:pPrChange>
      </w:pPr>
    </w:p>
    <w:p w14:paraId="1DF151EC" w14:textId="5E0D1919" w:rsidR="00007DCE" w:rsidRPr="008568A7" w:rsidRDefault="00E47E2D">
      <w:pPr>
        <w:pStyle w:val="Heading2"/>
        <w:pPrChange w:id="6854" w:author="Aleksander Hansen" w:date="2013-02-15T20:42:00Z">
          <w:pPr/>
        </w:pPrChange>
      </w:pPr>
      <w:bookmarkStart w:id="6855" w:name="_Toc222580705"/>
      <w:r>
        <w:t>7</w:t>
      </w:r>
      <w:r w:rsidR="00007DCE" w:rsidRPr="008568A7">
        <w:t xml:space="preserve"> </w:t>
      </w:r>
      <w:r w:rsidR="00007DCE">
        <w:t>Questions &amp; A</w:t>
      </w:r>
      <w:r w:rsidR="00007DCE" w:rsidRPr="008568A7">
        <w:t>nswers</w:t>
      </w:r>
      <w:bookmarkEnd w:id="6855"/>
      <w:r w:rsidR="00007DCE" w:rsidRPr="008568A7">
        <w:t xml:space="preserve">  </w:t>
      </w:r>
    </w:p>
    <w:p w14:paraId="4DE0833B" w14:textId="77777777" w:rsidR="00007DCE" w:rsidRPr="008568A7" w:rsidRDefault="00007DCE" w:rsidP="00007DCE">
      <w:pPr>
        <w:rPr>
          <w:rFonts w:ascii="Calibri" w:hAnsi="Calibri"/>
        </w:rPr>
      </w:pPr>
    </w:p>
    <w:p w14:paraId="391746A0" w14:textId="120382B8" w:rsidR="00007DCE" w:rsidRDefault="00007DCE" w:rsidP="00007DCE">
      <w:pPr>
        <w:pStyle w:val="Heading3"/>
      </w:pPr>
      <w:bookmarkStart w:id="6856" w:name="_Toc222580706"/>
      <w:r w:rsidRPr="008568A7">
        <w:t>Questions</w:t>
      </w:r>
      <w:bookmarkEnd w:id="6856"/>
      <w:r w:rsidRPr="008568A7">
        <w:t xml:space="preserve">  </w:t>
      </w:r>
    </w:p>
    <w:p w14:paraId="2BD56040" w14:textId="46260257" w:rsidR="00CD1C1B" w:rsidRPr="00CD1C1B" w:rsidRDefault="00CD1C1B" w:rsidP="00CD1C1B">
      <w:pPr>
        <w:pStyle w:val="Paragraph"/>
        <w:rPr>
          <w:rFonts w:ascii="Calibri" w:hAnsi="Calibri"/>
          <w:sz w:val="24"/>
        </w:rPr>
      </w:pPr>
      <w:r w:rsidRPr="00CD1C1B">
        <w:rPr>
          <w:rFonts w:ascii="Calibri" w:hAnsi="Calibri"/>
          <w:sz w:val="24"/>
        </w:rPr>
        <w:t>174.4. Company A can borrow at 7.0% in fixed rate markets and LIBOR</w:t>
      </w:r>
      <w:ins w:id="6857" w:author="Aleksander Hansen" w:date="2013-02-15T16:37:00Z">
        <w:r w:rsidR="008A28C4">
          <w:rPr>
            <w:rFonts w:ascii="Calibri" w:hAnsi="Calibri"/>
            <w:sz w:val="24"/>
          </w:rPr>
          <w:fldChar w:fldCharType="begin"/>
        </w:r>
        <w:r w:rsidR="008A28C4">
          <w:instrText xml:space="preserve"> XE "</w:instrText>
        </w:r>
      </w:ins>
      <w:ins w:id="6858" w:author="Aleksander Hansen" w:date="2013-02-10T14:20:00Z">
        <w:r w:rsidR="008A28C4">
          <w:instrText>LIBOR</w:instrText>
        </w:r>
      </w:ins>
      <w:ins w:id="6859" w:author="Aleksander Hansen" w:date="2013-02-15T16:37:00Z">
        <w:r w:rsidR="008A28C4">
          <w:instrText xml:space="preserve">" </w:instrText>
        </w:r>
        <w:r w:rsidR="008A28C4">
          <w:rPr>
            <w:rFonts w:ascii="Calibri" w:hAnsi="Calibri"/>
            <w:sz w:val="24"/>
          </w:rPr>
          <w:fldChar w:fldCharType="end"/>
        </w:r>
      </w:ins>
      <w:r w:rsidRPr="00CD1C1B">
        <w:rPr>
          <w:rFonts w:ascii="Calibri" w:hAnsi="Calibri"/>
          <w:sz w:val="24"/>
        </w:rPr>
        <w:t xml:space="preserve"> plus 100 basis points in floating rate markets. If Company B, which is riskier, can borrow at 7.8% in fixed markets, at which borrowing rate in the floating rate market would any comparative borrowing advantage be neutralized such that NEITHER company has a comparative advantage in the fixed nor floating rate market?</w:t>
      </w:r>
    </w:p>
    <w:p w14:paraId="33DA4327" w14:textId="5AC4407C" w:rsidR="00CD1C1B"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w:t>
      </w:r>
      <w:ins w:id="6860" w:author="Aleksander Hansen" w:date="2013-02-15T16:37:00Z">
        <w:r w:rsidR="008A28C4">
          <w:rPr>
            <w:rFonts w:ascii="Calibri" w:hAnsi="Calibri"/>
            <w:sz w:val="24"/>
          </w:rPr>
          <w:fldChar w:fldCharType="begin"/>
        </w:r>
        <w:r w:rsidR="008A28C4">
          <w:instrText xml:space="preserve"> XE "</w:instrText>
        </w:r>
      </w:ins>
      <w:ins w:id="6861" w:author="Aleksander Hansen" w:date="2013-02-10T14:20:00Z">
        <w:r w:rsidR="008A28C4">
          <w:instrText>LIBOR</w:instrText>
        </w:r>
      </w:ins>
      <w:ins w:id="6862" w:author="Aleksander Hansen" w:date="2013-02-15T16:37:00Z">
        <w:r w:rsidR="008A28C4">
          <w:instrText xml:space="preserve">" </w:instrText>
        </w:r>
        <w:r w:rsidR="008A28C4">
          <w:rPr>
            <w:rFonts w:ascii="Calibri" w:hAnsi="Calibri"/>
            <w:sz w:val="24"/>
          </w:rPr>
          <w:fldChar w:fldCharType="end"/>
        </w:r>
      </w:ins>
      <w:r w:rsidRPr="00CD1C1B">
        <w:rPr>
          <w:rFonts w:ascii="Calibri" w:hAnsi="Calibri"/>
          <w:sz w:val="24"/>
        </w:rPr>
        <w:t xml:space="preserve"> plus 20 basis points</w:t>
      </w:r>
    </w:p>
    <w:p w14:paraId="574F0915" w14:textId="372F09A2" w:rsidR="00CD1C1B"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w:t>
      </w:r>
      <w:ins w:id="6863" w:author="Aleksander Hansen" w:date="2013-02-15T16:37:00Z">
        <w:r w:rsidR="008A28C4">
          <w:rPr>
            <w:rFonts w:ascii="Calibri" w:hAnsi="Calibri"/>
            <w:sz w:val="24"/>
          </w:rPr>
          <w:fldChar w:fldCharType="begin"/>
        </w:r>
        <w:r w:rsidR="008A28C4">
          <w:instrText xml:space="preserve"> XE "</w:instrText>
        </w:r>
      </w:ins>
      <w:ins w:id="6864" w:author="Aleksander Hansen" w:date="2013-02-10T14:20:00Z">
        <w:r w:rsidR="008A28C4">
          <w:instrText>LIBOR</w:instrText>
        </w:r>
      </w:ins>
      <w:ins w:id="6865" w:author="Aleksander Hansen" w:date="2013-02-15T16:37:00Z">
        <w:r w:rsidR="008A28C4">
          <w:instrText xml:space="preserve">" </w:instrText>
        </w:r>
        <w:r w:rsidR="008A28C4">
          <w:rPr>
            <w:rFonts w:ascii="Calibri" w:hAnsi="Calibri"/>
            <w:sz w:val="24"/>
          </w:rPr>
          <w:fldChar w:fldCharType="end"/>
        </w:r>
      </w:ins>
      <w:r w:rsidRPr="00CD1C1B">
        <w:rPr>
          <w:rFonts w:ascii="Calibri" w:hAnsi="Calibri"/>
          <w:sz w:val="24"/>
        </w:rPr>
        <w:t xml:space="preserve"> plus 80 basis points</w:t>
      </w:r>
    </w:p>
    <w:p w14:paraId="0E1C4346" w14:textId="04CCA2DA" w:rsidR="00CD1C1B"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w:t>
      </w:r>
      <w:ins w:id="6866" w:author="Aleksander Hansen" w:date="2013-02-15T16:37:00Z">
        <w:r w:rsidR="008A28C4">
          <w:rPr>
            <w:rFonts w:ascii="Calibri" w:hAnsi="Calibri"/>
            <w:sz w:val="24"/>
          </w:rPr>
          <w:fldChar w:fldCharType="begin"/>
        </w:r>
        <w:r w:rsidR="008A28C4">
          <w:instrText xml:space="preserve"> XE "</w:instrText>
        </w:r>
      </w:ins>
      <w:ins w:id="6867" w:author="Aleksander Hansen" w:date="2013-02-10T14:20:00Z">
        <w:r w:rsidR="008A28C4">
          <w:instrText>LIBOR</w:instrText>
        </w:r>
      </w:ins>
      <w:ins w:id="6868" w:author="Aleksander Hansen" w:date="2013-02-15T16:37:00Z">
        <w:r w:rsidR="008A28C4">
          <w:instrText xml:space="preserve">" </w:instrText>
        </w:r>
        <w:r w:rsidR="008A28C4">
          <w:rPr>
            <w:rFonts w:ascii="Calibri" w:hAnsi="Calibri"/>
            <w:sz w:val="24"/>
          </w:rPr>
          <w:fldChar w:fldCharType="end"/>
        </w:r>
      </w:ins>
      <w:r w:rsidRPr="00CD1C1B">
        <w:rPr>
          <w:rFonts w:ascii="Calibri" w:hAnsi="Calibri"/>
          <w:sz w:val="24"/>
        </w:rPr>
        <w:t xml:space="preserve"> plus 120 basis points</w:t>
      </w:r>
    </w:p>
    <w:p w14:paraId="4CFD39F2" w14:textId="4585C3CA" w:rsidR="00007DCE"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w:t>
      </w:r>
      <w:ins w:id="6869" w:author="Aleksander Hansen" w:date="2013-02-15T16:37:00Z">
        <w:r w:rsidR="008A28C4">
          <w:rPr>
            <w:rFonts w:ascii="Calibri" w:hAnsi="Calibri"/>
            <w:sz w:val="24"/>
          </w:rPr>
          <w:fldChar w:fldCharType="begin"/>
        </w:r>
        <w:r w:rsidR="008A28C4">
          <w:instrText xml:space="preserve"> XE "</w:instrText>
        </w:r>
      </w:ins>
      <w:ins w:id="6870" w:author="Aleksander Hansen" w:date="2013-02-10T14:20:00Z">
        <w:r w:rsidR="008A28C4">
          <w:instrText>LIBOR</w:instrText>
        </w:r>
      </w:ins>
      <w:ins w:id="6871" w:author="Aleksander Hansen" w:date="2013-02-15T16:37:00Z">
        <w:r w:rsidR="008A28C4">
          <w:instrText xml:space="preserve">" </w:instrText>
        </w:r>
        <w:r w:rsidR="008A28C4">
          <w:rPr>
            <w:rFonts w:ascii="Calibri" w:hAnsi="Calibri"/>
            <w:sz w:val="24"/>
          </w:rPr>
          <w:fldChar w:fldCharType="end"/>
        </w:r>
      </w:ins>
      <w:r w:rsidRPr="00CD1C1B">
        <w:rPr>
          <w:rFonts w:ascii="Calibri" w:hAnsi="Calibri"/>
          <w:sz w:val="24"/>
        </w:rPr>
        <w:t xml:space="preserve"> plus 180 basis points</w:t>
      </w:r>
    </w:p>
    <w:p w14:paraId="1208FA33" w14:textId="53A8187B" w:rsidR="00EC3E44" w:rsidRDefault="00CD1C1B" w:rsidP="00EC3E44">
      <w:pPr>
        <w:pStyle w:val="Paragraph"/>
        <w:rPr>
          <w:rFonts w:ascii="Calibri" w:hAnsi="Calibri"/>
          <w:sz w:val="24"/>
          <w:szCs w:val="24"/>
        </w:rPr>
      </w:pPr>
      <w:r w:rsidRPr="00CD1C1B">
        <w:rPr>
          <w:rFonts w:ascii="Calibri" w:hAnsi="Calibri"/>
          <w:sz w:val="24"/>
          <w:szCs w:val="24"/>
        </w:rPr>
        <w:t>175.4. Consider four statements about the 5-year swap</w:t>
      </w:r>
      <w:ins w:id="6872" w:author="Aleksander Hansen" w:date="2013-02-15T16:37:00Z">
        <w:r w:rsidR="008A28C4">
          <w:rPr>
            <w:rFonts w:ascii="Calibri" w:hAnsi="Calibri"/>
            <w:sz w:val="24"/>
            <w:szCs w:val="24"/>
          </w:rPr>
          <w:fldChar w:fldCharType="begin"/>
        </w:r>
        <w:r w:rsidR="008A28C4">
          <w:instrText xml:space="preserve"> XE "</w:instrText>
        </w:r>
      </w:ins>
      <w:r w:rsidR="008A28C4" w:rsidRPr="00070083">
        <w:rPr>
          <w:rFonts w:ascii="Calibri" w:hAnsi="Calibri"/>
        </w:rPr>
        <w:instrText>swap</w:instrText>
      </w:r>
      <w:ins w:id="6873" w:author="Aleksander Hansen" w:date="2013-02-15T16:37:00Z">
        <w:r w:rsidR="008A28C4">
          <w:instrText xml:space="preserve">" </w:instrText>
        </w:r>
        <w:r w:rsidR="008A28C4">
          <w:rPr>
            <w:rFonts w:ascii="Calibri" w:hAnsi="Calibri"/>
            <w:sz w:val="24"/>
            <w:szCs w:val="24"/>
          </w:rPr>
          <w:fldChar w:fldCharType="end"/>
        </w:r>
      </w:ins>
      <w:r w:rsidRPr="00CD1C1B">
        <w:rPr>
          <w:rFonts w:ascii="Calibri" w:hAnsi="Calibri"/>
          <w:sz w:val="24"/>
          <w:szCs w:val="24"/>
        </w:rPr>
        <w:t xml:space="preserve"> rate:</w:t>
      </w:r>
    </w:p>
    <w:p w14:paraId="66FE0B4F" w14:textId="0F5B2406" w:rsidR="00EC3E44"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The 5-year swap</w:t>
      </w:r>
      <w:ins w:id="6874" w:author="Aleksander Hansen" w:date="2013-02-15T16:37:00Z">
        <w:r w:rsidR="008A28C4">
          <w:rPr>
            <w:rFonts w:ascii="Calibri" w:hAnsi="Calibri"/>
            <w:sz w:val="24"/>
          </w:rPr>
          <w:fldChar w:fldCharType="begin"/>
        </w:r>
        <w:r w:rsidR="008A28C4">
          <w:instrText xml:space="preserve"> XE "</w:instrText>
        </w:r>
      </w:ins>
      <w:r w:rsidR="008A28C4" w:rsidRPr="00070083">
        <w:rPr>
          <w:rFonts w:ascii="Calibri" w:hAnsi="Calibri"/>
        </w:rPr>
        <w:instrText>swap</w:instrText>
      </w:r>
      <w:ins w:id="6875" w:author="Aleksander Hansen" w:date="2013-02-15T16:37:00Z">
        <w:r w:rsidR="008A28C4">
          <w:instrText xml:space="preserve">" </w:instrText>
        </w:r>
        <w:r w:rsidR="008A28C4">
          <w:rPr>
            <w:rFonts w:ascii="Calibri" w:hAnsi="Calibri"/>
            <w:sz w:val="24"/>
          </w:rPr>
          <w:fldChar w:fldCharType="end"/>
        </w:r>
      </w:ins>
      <w:r w:rsidRPr="00EC3E44">
        <w:rPr>
          <w:rFonts w:ascii="Calibri" w:hAnsi="Calibri"/>
          <w:sz w:val="24"/>
        </w:rPr>
        <w:t xml:space="preserve"> rate is the average of the bid and offer fixed rates that a market maker is prepared to exchange for LIBOR</w:t>
      </w:r>
      <w:ins w:id="6876" w:author="Aleksander Hansen" w:date="2013-02-15T16:37:00Z">
        <w:r w:rsidR="008A28C4">
          <w:rPr>
            <w:rFonts w:ascii="Calibri" w:hAnsi="Calibri"/>
            <w:sz w:val="24"/>
          </w:rPr>
          <w:fldChar w:fldCharType="begin"/>
        </w:r>
        <w:r w:rsidR="008A28C4">
          <w:instrText xml:space="preserve"> XE "</w:instrText>
        </w:r>
      </w:ins>
      <w:ins w:id="6877" w:author="Aleksander Hansen" w:date="2013-02-10T14:20:00Z">
        <w:r w:rsidR="008A28C4">
          <w:instrText>LIBOR</w:instrText>
        </w:r>
      </w:ins>
      <w:ins w:id="6878" w:author="Aleksander Hansen" w:date="2013-02-15T16:37:00Z">
        <w:r w:rsidR="008A28C4">
          <w:instrText xml:space="preserve">" </w:instrText>
        </w:r>
        <w:r w:rsidR="008A28C4">
          <w:rPr>
            <w:rFonts w:ascii="Calibri" w:hAnsi="Calibri"/>
            <w:sz w:val="24"/>
          </w:rPr>
          <w:fldChar w:fldCharType="end"/>
        </w:r>
      </w:ins>
      <w:r w:rsidRPr="00EC3E44">
        <w:rPr>
          <w:rFonts w:ascii="Calibri" w:hAnsi="Calibri"/>
          <w:sz w:val="24"/>
        </w:rPr>
        <w:t xml:space="preserve"> in a standard plain vanilla 5-year swa</w:t>
      </w:r>
      <w:r w:rsidR="00EC3E44" w:rsidRPr="00EC3E44">
        <w:rPr>
          <w:rFonts w:ascii="Calibri" w:hAnsi="Calibri"/>
          <w:sz w:val="24"/>
        </w:rPr>
        <w:t>p</w:t>
      </w:r>
    </w:p>
    <w:p w14:paraId="5761B9C6" w14:textId="13B72ACD" w:rsidR="00EC3E44"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The 5-year (par) swap</w:t>
      </w:r>
      <w:ins w:id="6879" w:author="Aleksander Hansen" w:date="2013-02-15T16:37:00Z">
        <w:r w:rsidR="008A28C4">
          <w:rPr>
            <w:rFonts w:ascii="Calibri" w:hAnsi="Calibri"/>
            <w:sz w:val="24"/>
          </w:rPr>
          <w:fldChar w:fldCharType="begin"/>
        </w:r>
        <w:r w:rsidR="008A28C4">
          <w:instrText xml:space="preserve"> XE "</w:instrText>
        </w:r>
      </w:ins>
      <w:r w:rsidR="008A28C4" w:rsidRPr="00070083">
        <w:rPr>
          <w:rFonts w:ascii="Calibri" w:hAnsi="Calibri"/>
        </w:rPr>
        <w:instrText>swap</w:instrText>
      </w:r>
      <w:ins w:id="6880" w:author="Aleksander Hansen" w:date="2013-02-15T16:37:00Z">
        <w:r w:rsidR="008A28C4">
          <w:instrText xml:space="preserve">" </w:instrText>
        </w:r>
        <w:r w:rsidR="008A28C4">
          <w:rPr>
            <w:rFonts w:ascii="Calibri" w:hAnsi="Calibri"/>
            <w:sz w:val="24"/>
          </w:rPr>
          <w:fldChar w:fldCharType="end"/>
        </w:r>
      </w:ins>
      <w:r w:rsidRPr="00EC3E44">
        <w:rPr>
          <w:rFonts w:ascii="Calibri" w:hAnsi="Calibri"/>
          <w:sz w:val="24"/>
        </w:rPr>
        <w:t xml:space="preserve"> rate is the 5-year LIBOR</w:t>
      </w:r>
      <w:ins w:id="6881" w:author="Aleksander Hansen" w:date="2013-02-15T16:37:00Z">
        <w:r w:rsidR="008A28C4">
          <w:rPr>
            <w:rFonts w:ascii="Calibri" w:hAnsi="Calibri"/>
            <w:sz w:val="24"/>
          </w:rPr>
          <w:fldChar w:fldCharType="begin"/>
        </w:r>
        <w:r w:rsidR="008A28C4">
          <w:instrText xml:space="preserve"> XE "</w:instrText>
        </w:r>
      </w:ins>
      <w:ins w:id="6882" w:author="Aleksander Hansen" w:date="2013-02-10T14:20:00Z">
        <w:r w:rsidR="008A28C4">
          <w:instrText>LIBOR</w:instrText>
        </w:r>
      </w:ins>
      <w:ins w:id="6883" w:author="Aleksander Hansen" w:date="2013-02-15T16:37:00Z">
        <w:r w:rsidR="008A28C4">
          <w:instrText xml:space="preserve">" </w:instrText>
        </w:r>
        <w:r w:rsidR="008A28C4">
          <w:rPr>
            <w:rFonts w:ascii="Calibri" w:hAnsi="Calibri"/>
            <w:sz w:val="24"/>
          </w:rPr>
          <w:fldChar w:fldCharType="end"/>
        </w:r>
      </w:ins>
      <w:r w:rsidRPr="00EC3E44">
        <w:rPr>
          <w:rFonts w:ascii="Calibri" w:hAnsi="Calibri"/>
          <w:sz w:val="24"/>
        </w:rPr>
        <w:t>/swap par yield</w:t>
      </w:r>
      <w:ins w:id="6884" w:author="Aleksander Hansen" w:date="2013-02-15T17:05:00Z">
        <w:r w:rsidR="00FF184E">
          <w:rPr>
            <w:rFonts w:ascii="Calibri" w:hAnsi="Calibri"/>
            <w:sz w:val="24"/>
          </w:rPr>
          <w:fldChar w:fldCharType="begin"/>
        </w:r>
        <w:r w:rsidR="00FF184E">
          <w:instrText xml:space="preserve"> XE "</w:instrText>
        </w:r>
      </w:ins>
      <w:r w:rsidR="00FF184E" w:rsidRPr="008568A7">
        <w:rPr>
          <w:rFonts w:ascii="Calibri" w:hAnsi="Calibri"/>
        </w:rPr>
        <w:instrText>yield</w:instrText>
      </w:r>
      <w:ins w:id="6885" w:author="Aleksander Hansen" w:date="2013-02-15T17:05:00Z">
        <w:r w:rsidR="00FF184E">
          <w:instrText xml:space="preserve">" </w:instrText>
        </w:r>
        <w:r w:rsidR="00FF184E">
          <w:rPr>
            <w:rFonts w:ascii="Calibri" w:hAnsi="Calibri"/>
            <w:sz w:val="24"/>
          </w:rPr>
          <w:fldChar w:fldCharType="end"/>
        </w:r>
      </w:ins>
      <w:r w:rsidRPr="00EC3E44">
        <w:rPr>
          <w:rFonts w:ascii="Calibri" w:hAnsi="Calibri"/>
          <w:sz w:val="24"/>
        </w:rPr>
        <w:t>; i.e., the fixed rate that makes the value of the swap equal to zero</w:t>
      </w:r>
    </w:p>
    <w:p w14:paraId="66115BCE" w14:textId="019E1553" w:rsidR="00EC3E44"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The 5-year swap</w:t>
      </w:r>
      <w:ins w:id="6886" w:author="Aleksander Hansen" w:date="2013-02-15T16:37:00Z">
        <w:r w:rsidR="008A28C4">
          <w:rPr>
            <w:rFonts w:ascii="Calibri" w:hAnsi="Calibri"/>
            <w:sz w:val="24"/>
          </w:rPr>
          <w:fldChar w:fldCharType="begin"/>
        </w:r>
        <w:r w:rsidR="008A28C4">
          <w:instrText xml:space="preserve"> XE "</w:instrText>
        </w:r>
      </w:ins>
      <w:r w:rsidR="008A28C4" w:rsidRPr="00070083">
        <w:rPr>
          <w:rFonts w:ascii="Calibri" w:hAnsi="Calibri"/>
        </w:rPr>
        <w:instrText>swap</w:instrText>
      </w:r>
      <w:ins w:id="6887" w:author="Aleksander Hansen" w:date="2013-02-15T16:37:00Z">
        <w:r w:rsidR="008A28C4">
          <w:instrText xml:space="preserve">" </w:instrText>
        </w:r>
        <w:r w:rsidR="008A28C4">
          <w:rPr>
            <w:rFonts w:ascii="Calibri" w:hAnsi="Calibri"/>
            <w:sz w:val="24"/>
          </w:rPr>
          <w:fldChar w:fldCharType="end"/>
        </w:r>
      </w:ins>
      <w:r w:rsidRPr="00EC3E44">
        <w:rPr>
          <w:rFonts w:ascii="Calibri" w:hAnsi="Calibri"/>
          <w:sz w:val="24"/>
        </w:rPr>
        <w:t xml:space="preserve"> rate should be greater than the 5-year AA-rated borrowing (lending) rate</w:t>
      </w:r>
    </w:p>
    <w:p w14:paraId="2545371B" w14:textId="1EF35FDD" w:rsidR="00CD1C1B"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The 5-year swap</w:t>
      </w:r>
      <w:ins w:id="6888" w:author="Aleksander Hansen" w:date="2013-02-15T16:37:00Z">
        <w:r w:rsidR="008A28C4">
          <w:rPr>
            <w:rFonts w:ascii="Calibri" w:hAnsi="Calibri"/>
            <w:sz w:val="24"/>
          </w:rPr>
          <w:fldChar w:fldCharType="begin"/>
        </w:r>
        <w:r w:rsidR="008A28C4">
          <w:instrText xml:space="preserve"> XE "</w:instrText>
        </w:r>
      </w:ins>
      <w:r w:rsidR="008A28C4" w:rsidRPr="00070083">
        <w:rPr>
          <w:rFonts w:ascii="Calibri" w:hAnsi="Calibri"/>
        </w:rPr>
        <w:instrText>swap</w:instrText>
      </w:r>
      <w:ins w:id="6889" w:author="Aleksander Hansen" w:date="2013-02-15T16:37:00Z">
        <w:r w:rsidR="008A28C4">
          <w:instrText xml:space="preserve">" </w:instrText>
        </w:r>
        <w:r w:rsidR="008A28C4">
          <w:rPr>
            <w:rFonts w:ascii="Calibri" w:hAnsi="Calibri"/>
            <w:sz w:val="24"/>
          </w:rPr>
          <w:fldChar w:fldCharType="end"/>
        </w:r>
      </w:ins>
      <w:r w:rsidRPr="00EC3E44">
        <w:rPr>
          <w:rFonts w:ascii="Calibri" w:hAnsi="Calibri"/>
          <w:sz w:val="24"/>
        </w:rPr>
        <w:t xml:space="preserve"> rate is a pure </w:t>
      </w:r>
      <w:r w:rsidR="00EC3E44" w:rsidRPr="00EC3E44">
        <w:rPr>
          <w:rFonts w:ascii="Calibri" w:hAnsi="Calibri"/>
          <w:sz w:val="24"/>
        </w:rPr>
        <w:t>risk-free</w:t>
      </w:r>
      <w:r w:rsidRPr="00EC3E44">
        <w:rPr>
          <w:rFonts w:ascii="Calibri" w:hAnsi="Calibri"/>
          <w:sz w:val="24"/>
        </w:rPr>
        <w:t xml:space="preserve"> (riskless) rate</w:t>
      </w:r>
    </w:p>
    <w:p w14:paraId="0EBAD0F2" w14:textId="09CF2854" w:rsidR="00CD1C1B" w:rsidRPr="00CD1C1B" w:rsidRDefault="00CD1C1B" w:rsidP="00CD1C1B">
      <w:pPr>
        <w:pStyle w:val="Paragraph"/>
        <w:rPr>
          <w:rFonts w:ascii="Calibri" w:hAnsi="Calibri"/>
          <w:sz w:val="24"/>
          <w:szCs w:val="24"/>
        </w:rPr>
      </w:pPr>
      <w:r w:rsidRPr="00CD1C1B">
        <w:rPr>
          <w:rFonts w:ascii="Calibri" w:hAnsi="Calibri"/>
          <w:sz w:val="24"/>
          <w:szCs w:val="24"/>
        </w:rPr>
        <w:t>Which are true?</w:t>
      </w:r>
      <w:r>
        <w:rPr>
          <w:rFonts w:ascii="Calibri" w:hAnsi="Calibri"/>
          <w:sz w:val="24"/>
          <w:szCs w:val="24"/>
        </w:rPr>
        <w:br/>
      </w:r>
      <w:r w:rsidR="00EC3E44">
        <w:rPr>
          <w:rFonts w:ascii="Calibri" w:hAnsi="Calibri"/>
          <w:sz w:val="24"/>
          <w:szCs w:val="24"/>
        </w:rPr>
        <w:t>1. a</w:t>
      </w:r>
      <w:r w:rsidR="004446D3">
        <w:rPr>
          <w:rFonts w:ascii="Calibri" w:hAnsi="Calibri"/>
          <w:sz w:val="24"/>
          <w:szCs w:val="24"/>
        </w:rPr>
        <w:t xml:space="preserve"> only; 2. a &amp; b</w:t>
      </w:r>
      <w:r w:rsidR="00EC3E44">
        <w:rPr>
          <w:rFonts w:ascii="Calibri" w:hAnsi="Calibri"/>
          <w:sz w:val="24"/>
          <w:szCs w:val="24"/>
        </w:rPr>
        <w:t xml:space="preserve"> o</w:t>
      </w:r>
      <w:r w:rsidRPr="00CD1C1B">
        <w:rPr>
          <w:rFonts w:ascii="Calibri" w:hAnsi="Calibri"/>
          <w:sz w:val="24"/>
          <w:szCs w:val="24"/>
        </w:rPr>
        <w:t>nly</w:t>
      </w:r>
      <w:r w:rsidR="004446D3">
        <w:rPr>
          <w:rFonts w:ascii="Calibri" w:hAnsi="Calibri"/>
          <w:sz w:val="24"/>
          <w:szCs w:val="24"/>
        </w:rPr>
        <w:t>; 3. b, c &amp; d; 4.</w:t>
      </w:r>
      <w:r w:rsidR="00EC3E44">
        <w:rPr>
          <w:rFonts w:ascii="Calibri" w:hAnsi="Calibri"/>
          <w:sz w:val="24"/>
          <w:szCs w:val="24"/>
        </w:rPr>
        <w:t xml:space="preserve"> all of the above</w:t>
      </w:r>
    </w:p>
    <w:p w14:paraId="741921F9" w14:textId="77777777" w:rsidR="00CD1C1B" w:rsidRPr="00CD1C1B" w:rsidRDefault="00CD1C1B" w:rsidP="00CD1C1B">
      <w:pPr>
        <w:pStyle w:val="Paragraph"/>
        <w:rPr>
          <w:rFonts w:ascii="Calibri" w:hAnsi="Calibri"/>
          <w:sz w:val="24"/>
          <w:szCs w:val="24"/>
        </w:rPr>
      </w:pPr>
      <w:r w:rsidRPr="00CD1C1B">
        <w:rPr>
          <w:rFonts w:ascii="Calibri" w:hAnsi="Calibri"/>
          <w:sz w:val="24"/>
          <w:szCs w:val="24"/>
        </w:rPr>
        <w:t>176.6. Consider two companies. Company A can borrow euros (EUR) at 5.0% or dollars (USD) at 4.0%. Riskier Company B can borrow EUR at 6.5% or USD at 6.0%. EACH of the following is TRUE except:</w:t>
      </w:r>
    </w:p>
    <w:p w14:paraId="0339432C" w14:textId="77777777" w:rsidR="00CD1C1B"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A has an absolute advantage in both markets</w:t>
      </w:r>
    </w:p>
    <w:p w14:paraId="46D2B03F" w14:textId="77777777" w:rsidR="00CD1C1B"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A has a comparative advantage borrowing dollars (USD)</w:t>
      </w:r>
    </w:p>
    <w:p w14:paraId="1BC042BF" w14:textId="77777777" w:rsidR="00CD1C1B"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B has a comparative advantage borrowing euros (EUR)</w:t>
      </w:r>
    </w:p>
    <w:p w14:paraId="3CB6420F" w14:textId="13441ADB" w:rsidR="00B61446"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B has a comparative advantage in NEITHER market\</w:t>
      </w:r>
    </w:p>
    <w:p w14:paraId="2282ED8F" w14:textId="51633791" w:rsidR="00B61446" w:rsidRPr="00CD1C1B" w:rsidRDefault="00B61446" w:rsidP="00B61446">
      <w:pPr>
        <w:pStyle w:val="Paragraph"/>
        <w:rPr>
          <w:rFonts w:ascii="Calibri" w:hAnsi="Calibri"/>
          <w:sz w:val="24"/>
          <w:szCs w:val="24"/>
        </w:rPr>
      </w:pPr>
      <w:r w:rsidRPr="00CD1C1B">
        <w:rPr>
          <w:rFonts w:ascii="Calibri" w:hAnsi="Calibri"/>
          <w:sz w:val="24"/>
          <w:szCs w:val="24"/>
        </w:rPr>
        <w:t>178.5. With respect to a generic commodity swap</w:t>
      </w:r>
      <w:ins w:id="6890" w:author="Aleksander Hansen" w:date="2013-02-15T16:37:00Z">
        <w:r w:rsidR="008A28C4">
          <w:rPr>
            <w:rFonts w:ascii="Calibri" w:hAnsi="Calibri"/>
            <w:sz w:val="24"/>
            <w:szCs w:val="24"/>
          </w:rPr>
          <w:fldChar w:fldCharType="begin"/>
        </w:r>
        <w:r w:rsidR="008A28C4">
          <w:instrText xml:space="preserve"> XE "</w:instrText>
        </w:r>
      </w:ins>
      <w:r w:rsidR="008A28C4" w:rsidRPr="00070083">
        <w:rPr>
          <w:rFonts w:ascii="Calibri" w:hAnsi="Calibri"/>
        </w:rPr>
        <w:instrText>swap</w:instrText>
      </w:r>
      <w:ins w:id="6891" w:author="Aleksander Hansen" w:date="2013-02-15T16:37:00Z">
        <w:r w:rsidR="008A28C4">
          <w:instrText xml:space="preserve">" </w:instrText>
        </w:r>
        <w:r w:rsidR="008A28C4">
          <w:rPr>
            <w:rFonts w:ascii="Calibri" w:hAnsi="Calibri"/>
            <w:sz w:val="24"/>
            <w:szCs w:val="24"/>
          </w:rPr>
          <w:fldChar w:fldCharType="end"/>
        </w:r>
      </w:ins>
      <w:r w:rsidRPr="00CD1C1B">
        <w:rPr>
          <w:rFonts w:ascii="Calibri" w:hAnsi="Calibri"/>
          <w:sz w:val="24"/>
          <w:szCs w:val="24"/>
        </w:rPr>
        <w:t>, EACH of the following is true EXCEPT:</w:t>
      </w:r>
    </w:p>
    <w:p w14:paraId="13E05D58" w14:textId="46ED9355"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A commodity swap</w:t>
      </w:r>
      <w:ins w:id="6892" w:author="Aleksander Hansen" w:date="2013-02-15T16:37:00Z">
        <w:r w:rsidR="008A28C4">
          <w:rPr>
            <w:rFonts w:ascii="Calibri" w:hAnsi="Calibri"/>
            <w:sz w:val="24"/>
            <w:szCs w:val="24"/>
          </w:rPr>
          <w:fldChar w:fldCharType="begin"/>
        </w:r>
        <w:r w:rsidR="008A28C4">
          <w:instrText xml:space="preserve"> XE "</w:instrText>
        </w:r>
      </w:ins>
      <w:r w:rsidR="008A28C4" w:rsidRPr="00070083">
        <w:rPr>
          <w:rFonts w:ascii="Calibri" w:hAnsi="Calibri"/>
        </w:rPr>
        <w:instrText>swap</w:instrText>
      </w:r>
      <w:ins w:id="6893" w:author="Aleksander Hansen" w:date="2013-02-15T16:37:00Z">
        <w:r w:rsidR="008A28C4">
          <w:instrText xml:space="preserve">" </w:instrText>
        </w:r>
        <w:r w:rsidR="008A28C4">
          <w:rPr>
            <w:rFonts w:ascii="Calibri" w:hAnsi="Calibri"/>
            <w:sz w:val="24"/>
            <w:szCs w:val="24"/>
          </w:rPr>
          <w:fldChar w:fldCharType="end"/>
        </w:r>
      </w:ins>
      <w:r w:rsidRPr="00CD1C1B">
        <w:rPr>
          <w:rFonts w:ascii="Calibri" w:hAnsi="Calibri"/>
          <w:sz w:val="24"/>
          <w:szCs w:val="24"/>
        </w:rPr>
        <w:t xml:space="preserve"> is effectively a series of forward</w:t>
      </w:r>
      <w:ins w:id="6894" w:author="Aleksander Hansen" w:date="2013-02-15T16:50: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forward</w:instrText>
      </w:r>
      <w:ins w:id="6895" w:author="Aleksander Hansen" w:date="2013-02-15T16:50:00Z">
        <w:r w:rsidR="00AC5507">
          <w:instrText xml:space="preserve">" </w:instrText>
        </w:r>
        <w:r w:rsidR="00AC5507">
          <w:rPr>
            <w:rFonts w:ascii="Calibri" w:hAnsi="Calibri"/>
            <w:sz w:val="24"/>
            <w:szCs w:val="24"/>
          </w:rPr>
          <w:fldChar w:fldCharType="end"/>
        </w:r>
      </w:ins>
      <w:r w:rsidRPr="00CD1C1B">
        <w:rPr>
          <w:rFonts w:ascii="Calibri" w:hAnsi="Calibri"/>
          <w:sz w:val="24"/>
          <w:szCs w:val="24"/>
        </w:rPr>
        <w:t xml:space="preserve"> contracts on a commodity with different maturity dates and the same delivery prices</w:t>
      </w:r>
    </w:p>
    <w:p w14:paraId="2169BD01" w14:textId="222070A6"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A Commodity swap</w:t>
      </w:r>
      <w:ins w:id="6896" w:author="Aleksander Hansen" w:date="2013-02-15T16:37:00Z">
        <w:r w:rsidR="008A28C4">
          <w:rPr>
            <w:rFonts w:ascii="Calibri" w:hAnsi="Calibri"/>
            <w:sz w:val="24"/>
            <w:szCs w:val="24"/>
          </w:rPr>
          <w:fldChar w:fldCharType="begin"/>
        </w:r>
        <w:r w:rsidR="008A28C4">
          <w:instrText xml:space="preserve"> XE "</w:instrText>
        </w:r>
      </w:ins>
      <w:r w:rsidR="008A28C4" w:rsidRPr="00070083">
        <w:rPr>
          <w:rFonts w:ascii="Calibri" w:hAnsi="Calibri"/>
        </w:rPr>
        <w:instrText>swap</w:instrText>
      </w:r>
      <w:ins w:id="6897" w:author="Aleksander Hansen" w:date="2013-02-15T16:37:00Z">
        <w:r w:rsidR="008A28C4">
          <w:instrText xml:space="preserve">" </w:instrText>
        </w:r>
        <w:r w:rsidR="008A28C4">
          <w:rPr>
            <w:rFonts w:ascii="Calibri" w:hAnsi="Calibri"/>
            <w:sz w:val="24"/>
            <w:szCs w:val="24"/>
          </w:rPr>
          <w:fldChar w:fldCharType="end"/>
        </w:r>
      </w:ins>
      <w:r w:rsidRPr="00CD1C1B">
        <w:rPr>
          <w:rFonts w:ascii="Calibri" w:hAnsi="Calibri"/>
          <w:sz w:val="24"/>
          <w:szCs w:val="24"/>
        </w:rPr>
        <w:t xml:space="preserve"> is financially settled and does not involve any physical delivery</w:t>
      </w:r>
    </w:p>
    <w:p w14:paraId="7084A681" w14:textId="4996EC1C"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Like a vanilla interest</w:t>
      </w:r>
      <w:ins w:id="6898"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6899" w:author="Aleksander Hansen" w:date="2013-02-15T16:38:00Z">
        <w:r w:rsidR="008A28C4">
          <w:instrText xml:space="preserve">" </w:instrText>
        </w:r>
        <w:r w:rsidR="008A28C4">
          <w:rPr>
            <w:rFonts w:ascii="Calibri" w:hAnsi="Calibri"/>
            <w:sz w:val="24"/>
            <w:szCs w:val="24"/>
          </w:rPr>
          <w:fldChar w:fldCharType="end"/>
        </w:r>
      </w:ins>
      <w:r w:rsidRPr="00CD1C1B">
        <w:rPr>
          <w:rFonts w:ascii="Calibri" w:hAnsi="Calibri"/>
          <w:sz w:val="24"/>
          <w:szCs w:val="24"/>
        </w:rPr>
        <w:t xml:space="preserve"> rate swap</w:t>
      </w:r>
      <w:ins w:id="6900" w:author="Aleksander Hansen" w:date="2013-02-15T16:37:00Z">
        <w:r w:rsidR="008A28C4">
          <w:rPr>
            <w:rFonts w:ascii="Calibri" w:hAnsi="Calibri"/>
            <w:sz w:val="24"/>
            <w:szCs w:val="24"/>
          </w:rPr>
          <w:fldChar w:fldCharType="begin"/>
        </w:r>
        <w:r w:rsidR="008A28C4">
          <w:instrText xml:space="preserve"> XE "</w:instrText>
        </w:r>
      </w:ins>
      <w:r w:rsidR="008A28C4" w:rsidRPr="00070083">
        <w:rPr>
          <w:rFonts w:ascii="Calibri" w:hAnsi="Calibri"/>
        </w:rPr>
        <w:instrText>swap</w:instrText>
      </w:r>
      <w:ins w:id="6901" w:author="Aleksander Hansen" w:date="2013-02-15T16:37:00Z">
        <w:r w:rsidR="008A28C4">
          <w:instrText xml:space="preserve">" </w:instrText>
        </w:r>
        <w:r w:rsidR="008A28C4">
          <w:rPr>
            <w:rFonts w:ascii="Calibri" w:hAnsi="Calibri"/>
            <w:sz w:val="24"/>
            <w:szCs w:val="24"/>
          </w:rPr>
          <w:fldChar w:fldCharType="end"/>
        </w:r>
      </w:ins>
      <w:r w:rsidRPr="00CD1C1B">
        <w:rPr>
          <w:rFonts w:ascii="Calibri" w:hAnsi="Calibri"/>
          <w:sz w:val="24"/>
          <w:szCs w:val="24"/>
        </w:rPr>
        <w:t>, notional</w:t>
      </w:r>
      <w:ins w:id="6902" w:author="Aleksander Hansen" w:date="2013-02-15T16:41: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notional</w:instrText>
      </w:r>
      <w:ins w:id="6903" w:author="Aleksander Hansen" w:date="2013-02-15T16:41:00Z">
        <w:r w:rsidR="008A28C4">
          <w:instrText xml:space="preserve">" </w:instrText>
        </w:r>
        <w:r w:rsidR="008A28C4">
          <w:rPr>
            <w:rFonts w:ascii="Calibri" w:hAnsi="Calibri"/>
            <w:sz w:val="24"/>
            <w:szCs w:val="24"/>
          </w:rPr>
          <w:fldChar w:fldCharType="end"/>
        </w:r>
      </w:ins>
      <w:r w:rsidRPr="00CD1C1B">
        <w:rPr>
          <w:rFonts w:ascii="Calibri" w:hAnsi="Calibri"/>
          <w:sz w:val="24"/>
          <w:szCs w:val="24"/>
        </w:rPr>
        <w:t xml:space="preserve"> is not exchanged</w:t>
      </w:r>
    </w:p>
    <w:p w14:paraId="2BF48638" w14:textId="50897B2B"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Unlike a vanilla interest</w:t>
      </w:r>
      <w:ins w:id="6904"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6905" w:author="Aleksander Hansen" w:date="2013-02-15T16:38:00Z">
        <w:r w:rsidR="008A28C4">
          <w:instrText xml:space="preserve">" </w:instrText>
        </w:r>
        <w:r w:rsidR="008A28C4">
          <w:rPr>
            <w:rFonts w:ascii="Calibri" w:hAnsi="Calibri"/>
            <w:sz w:val="24"/>
            <w:szCs w:val="24"/>
          </w:rPr>
          <w:fldChar w:fldCharType="end"/>
        </w:r>
      </w:ins>
      <w:r w:rsidRPr="00CD1C1B">
        <w:rPr>
          <w:rFonts w:ascii="Calibri" w:hAnsi="Calibri"/>
          <w:sz w:val="24"/>
          <w:szCs w:val="24"/>
        </w:rPr>
        <w:t xml:space="preserve"> rate swap</w:t>
      </w:r>
      <w:ins w:id="6906" w:author="Aleksander Hansen" w:date="2013-02-15T16:37:00Z">
        <w:r w:rsidR="008A28C4">
          <w:rPr>
            <w:rFonts w:ascii="Calibri" w:hAnsi="Calibri"/>
            <w:sz w:val="24"/>
            <w:szCs w:val="24"/>
          </w:rPr>
          <w:fldChar w:fldCharType="begin"/>
        </w:r>
        <w:r w:rsidR="008A28C4">
          <w:instrText xml:space="preserve"> XE "</w:instrText>
        </w:r>
      </w:ins>
      <w:r w:rsidR="008A28C4" w:rsidRPr="00070083">
        <w:rPr>
          <w:rFonts w:ascii="Calibri" w:hAnsi="Calibri"/>
        </w:rPr>
        <w:instrText>swap</w:instrText>
      </w:r>
      <w:ins w:id="6907" w:author="Aleksander Hansen" w:date="2013-02-15T16:37:00Z">
        <w:r w:rsidR="008A28C4">
          <w:instrText xml:space="preserve">" </w:instrText>
        </w:r>
        <w:r w:rsidR="008A28C4">
          <w:rPr>
            <w:rFonts w:ascii="Calibri" w:hAnsi="Calibri"/>
            <w:sz w:val="24"/>
            <w:szCs w:val="24"/>
          </w:rPr>
          <w:fldChar w:fldCharType="end"/>
        </w:r>
      </w:ins>
      <w:r w:rsidRPr="00CD1C1B">
        <w:rPr>
          <w:rFonts w:ascii="Calibri" w:hAnsi="Calibri"/>
          <w:sz w:val="24"/>
          <w:szCs w:val="24"/>
        </w:rPr>
        <w:t>, exchanged payments are NOT netted</w:t>
      </w:r>
    </w:p>
    <w:p w14:paraId="371101E8" w14:textId="77777777" w:rsidR="00B61446" w:rsidRPr="00CD1C1B" w:rsidRDefault="00B61446" w:rsidP="00007DCE">
      <w:pPr>
        <w:pStyle w:val="Paragraph"/>
        <w:rPr>
          <w:rFonts w:ascii="Calibri" w:hAnsi="Calibri"/>
          <w:sz w:val="24"/>
          <w:szCs w:val="24"/>
        </w:rPr>
      </w:pPr>
    </w:p>
    <w:p w14:paraId="7EBB9320" w14:textId="2E5ACA22" w:rsidR="00007DCE" w:rsidRDefault="00007DCE" w:rsidP="00007DCE">
      <w:pPr>
        <w:pStyle w:val="Heading3"/>
      </w:pPr>
      <w:bookmarkStart w:id="6908" w:name="_Toc222580707"/>
      <w:r>
        <w:t>Answers</w:t>
      </w:r>
      <w:bookmarkEnd w:id="6908"/>
      <w:r w:rsidRPr="008568A7">
        <w:t xml:space="preserve">  </w:t>
      </w:r>
    </w:p>
    <w:p w14:paraId="7D0827BC" w14:textId="77777777" w:rsidR="00007DCE" w:rsidRPr="008568A7" w:rsidRDefault="00007DCE" w:rsidP="00007DCE">
      <w:pPr>
        <w:rPr>
          <w:rFonts w:ascii="Calibri" w:hAnsi="Calibri"/>
        </w:rPr>
      </w:pPr>
    </w:p>
    <w:p w14:paraId="63D96AA3" w14:textId="32AFB71F" w:rsidR="00CD1C1B" w:rsidRPr="004446D3" w:rsidRDefault="00CD1C1B" w:rsidP="00CD1C1B">
      <w:pPr>
        <w:pStyle w:val="Paragraph"/>
        <w:rPr>
          <w:rFonts w:ascii="Calibri" w:hAnsi="Calibri"/>
          <w:sz w:val="24"/>
          <w:szCs w:val="24"/>
        </w:rPr>
      </w:pPr>
      <w:r w:rsidRPr="004446D3">
        <w:rPr>
          <w:rFonts w:ascii="Calibri" w:hAnsi="Calibri"/>
          <w:bCs/>
          <w:sz w:val="24"/>
          <w:szCs w:val="24"/>
        </w:rPr>
        <w:t>175.4. b. I. and II. only</w:t>
      </w:r>
      <w:r w:rsidRPr="004446D3">
        <w:rPr>
          <w:rFonts w:ascii="Calibri" w:hAnsi="Calibri"/>
          <w:sz w:val="24"/>
          <w:szCs w:val="24"/>
        </w:rPr>
        <w:br/>
        <w:t xml:space="preserve">Both (I.) and (II.) are true but: </w:t>
      </w:r>
      <w:r w:rsidRPr="004446D3">
        <w:rPr>
          <w:rFonts w:ascii="Calibri" w:hAnsi="Calibri"/>
          <w:sz w:val="24"/>
          <w:szCs w:val="24"/>
        </w:rPr>
        <w:br/>
        <w:t>in regard to (III.) the X-year swap</w:t>
      </w:r>
      <w:ins w:id="6909" w:author="Aleksander Hansen" w:date="2013-02-15T16:37:00Z">
        <w:r w:rsidR="008A28C4">
          <w:rPr>
            <w:rFonts w:ascii="Calibri" w:hAnsi="Calibri"/>
            <w:sz w:val="24"/>
            <w:szCs w:val="24"/>
          </w:rPr>
          <w:fldChar w:fldCharType="begin"/>
        </w:r>
        <w:r w:rsidR="008A28C4">
          <w:instrText xml:space="preserve"> XE "</w:instrText>
        </w:r>
      </w:ins>
      <w:r w:rsidR="008A28C4" w:rsidRPr="00070083">
        <w:rPr>
          <w:rFonts w:ascii="Calibri" w:hAnsi="Calibri"/>
        </w:rPr>
        <w:instrText>swap</w:instrText>
      </w:r>
      <w:ins w:id="6910" w:author="Aleksander Hansen" w:date="2013-02-15T16:37:00Z">
        <w:r w:rsidR="008A28C4">
          <w:instrText xml:space="preserve">" </w:instrText>
        </w:r>
        <w:r w:rsidR="008A28C4">
          <w:rPr>
            <w:rFonts w:ascii="Calibri" w:hAnsi="Calibri"/>
            <w:sz w:val="24"/>
            <w:szCs w:val="24"/>
          </w:rPr>
          <w:fldChar w:fldCharType="end"/>
        </w:r>
      </w:ins>
      <w:r w:rsidRPr="004446D3">
        <w:rPr>
          <w:rFonts w:ascii="Calibri" w:hAnsi="Calibri"/>
          <w:sz w:val="24"/>
          <w:szCs w:val="24"/>
        </w:rPr>
        <w:t xml:space="preserve"> rate should be LESS THAN the X-year lending/borrowing rate; </w:t>
      </w:r>
      <w:r w:rsidRPr="004446D3">
        <w:rPr>
          <w:rFonts w:ascii="Calibri" w:hAnsi="Calibri"/>
          <w:sz w:val="24"/>
          <w:szCs w:val="24"/>
        </w:rPr>
        <w:br/>
        <w:t>in regard to (IV.), like LIBOR</w:t>
      </w:r>
      <w:ins w:id="6911" w:author="Aleksander Hansen" w:date="2013-02-15T16:37:00Z">
        <w:r w:rsidR="008A28C4">
          <w:rPr>
            <w:rFonts w:ascii="Calibri" w:hAnsi="Calibri"/>
            <w:sz w:val="24"/>
            <w:szCs w:val="24"/>
          </w:rPr>
          <w:fldChar w:fldCharType="begin"/>
        </w:r>
        <w:r w:rsidR="008A28C4">
          <w:instrText xml:space="preserve"> XE "</w:instrText>
        </w:r>
      </w:ins>
      <w:ins w:id="6912" w:author="Aleksander Hansen" w:date="2013-02-10T14:20:00Z">
        <w:r w:rsidR="008A28C4">
          <w:instrText>LIBOR</w:instrText>
        </w:r>
      </w:ins>
      <w:ins w:id="6913" w:author="Aleksander Hansen" w:date="2013-02-15T16:37:00Z">
        <w:r w:rsidR="008A28C4">
          <w:instrText xml:space="preserve">" </w:instrText>
        </w:r>
        <w:r w:rsidR="008A28C4">
          <w:rPr>
            <w:rFonts w:ascii="Calibri" w:hAnsi="Calibri"/>
            <w:sz w:val="24"/>
            <w:szCs w:val="24"/>
          </w:rPr>
          <w:fldChar w:fldCharType="end"/>
        </w:r>
      </w:ins>
      <w:r w:rsidRPr="004446D3">
        <w:rPr>
          <w:rFonts w:ascii="Calibri" w:hAnsi="Calibri"/>
          <w:sz w:val="24"/>
          <w:szCs w:val="24"/>
        </w:rPr>
        <w:t xml:space="preserve">, the swap rate is NOT riskless as there is some counterparty (default) risk. They are “near riskless.” </w:t>
      </w:r>
    </w:p>
    <w:p w14:paraId="373EC04F" w14:textId="19D41916" w:rsidR="00EC3E44" w:rsidRPr="004446D3" w:rsidRDefault="00EC3E44" w:rsidP="00EC3E44">
      <w:pPr>
        <w:pStyle w:val="Paragraph"/>
        <w:rPr>
          <w:rFonts w:ascii="Calibri" w:hAnsi="Calibri"/>
          <w:sz w:val="24"/>
          <w:szCs w:val="24"/>
        </w:rPr>
      </w:pPr>
      <w:r w:rsidRPr="004446D3">
        <w:rPr>
          <w:rFonts w:ascii="Calibri" w:hAnsi="Calibri"/>
          <w:bCs/>
          <w:sz w:val="24"/>
          <w:szCs w:val="24"/>
        </w:rPr>
        <w:t>175.4. 2. a &amp; b only</w:t>
      </w:r>
      <w:r w:rsidRPr="004446D3">
        <w:rPr>
          <w:rFonts w:ascii="Calibri" w:hAnsi="Calibri"/>
          <w:sz w:val="24"/>
          <w:szCs w:val="24"/>
        </w:rPr>
        <w:br/>
        <w:t>Both (</w:t>
      </w:r>
      <w:r w:rsidR="000C63B6" w:rsidRPr="004446D3">
        <w:rPr>
          <w:rFonts w:ascii="Calibri" w:hAnsi="Calibri"/>
          <w:sz w:val="24"/>
          <w:szCs w:val="24"/>
        </w:rPr>
        <w:t>a</w:t>
      </w:r>
      <w:r w:rsidRPr="004446D3">
        <w:rPr>
          <w:rFonts w:ascii="Calibri" w:hAnsi="Calibri"/>
          <w:sz w:val="24"/>
          <w:szCs w:val="24"/>
        </w:rPr>
        <w:t>.) and (</w:t>
      </w:r>
      <w:r w:rsidR="000C63B6" w:rsidRPr="004446D3">
        <w:rPr>
          <w:rFonts w:ascii="Calibri" w:hAnsi="Calibri"/>
          <w:sz w:val="24"/>
          <w:szCs w:val="24"/>
        </w:rPr>
        <w:t>b</w:t>
      </w:r>
      <w:r w:rsidRPr="004446D3">
        <w:rPr>
          <w:rFonts w:ascii="Calibri" w:hAnsi="Calibri"/>
          <w:sz w:val="24"/>
          <w:szCs w:val="24"/>
        </w:rPr>
        <w:t xml:space="preserve">.) are true but: </w:t>
      </w:r>
      <w:r w:rsidRPr="004446D3">
        <w:rPr>
          <w:rFonts w:ascii="Calibri" w:hAnsi="Calibri"/>
          <w:sz w:val="24"/>
          <w:szCs w:val="24"/>
        </w:rPr>
        <w:br/>
        <w:t>in regard to (</w:t>
      </w:r>
      <w:r w:rsidR="000C63B6" w:rsidRPr="004446D3">
        <w:rPr>
          <w:rFonts w:ascii="Calibri" w:hAnsi="Calibri"/>
          <w:sz w:val="24"/>
          <w:szCs w:val="24"/>
        </w:rPr>
        <w:t>c</w:t>
      </w:r>
      <w:r w:rsidRPr="004446D3">
        <w:rPr>
          <w:rFonts w:ascii="Calibri" w:hAnsi="Calibri"/>
          <w:sz w:val="24"/>
          <w:szCs w:val="24"/>
        </w:rPr>
        <w:t>.) the X-year swap</w:t>
      </w:r>
      <w:ins w:id="6914" w:author="Aleksander Hansen" w:date="2013-02-15T16:37:00Z">
        <w:r w:rsidR="008A28C4">
          <w:rPr>
            <w:rFonts w:ascii="Calibri" w:hAnsi="Calibri"/>
            <w:sz w:val="24"/>
            <w:szCs w:val="24"/>
          </w:rPr>
          <w:fldChar w:fldCharType="begin"/>
        </w:r>
        <w:r w:rsidR="008A28C4">
          <w:instrText xml:space="preserve"> XE "</w:instrText>
        </w:r>
      </w:ins>
      <w:r w:rsidR="008A28C4" w:rsidRPr="00070083">
        <w:rPr>
          <w:rFonts w:ascii="Calibri" w:hAnsi="Calibri"/>
        </w:rPr>
        <w:instrText>swap</w:instrText>
      </w:r>
      <w:ins w:id="6915" w:author="Aleksander Hansen" w:date="2013-02-15T16:37:00Z">
        <w:r w:rsidR="008A28C4">
          <w:instrText xml:space="preserve">" </w:instrText>
        </w:r>
        <w:r w:rsidR="008A28C4">
          <w:rPr>
            <w:rFonts w:ascii="Calibri" w:hAnsi="Calibri"/>
            <w:sz w:val="24"/>
            <w:szCs w:val="24"/>
          </w:rPr>
          <w:fldChar w:fldCharType="end"/>
        </w:r>
      </w:ins>
      <w:r w:rsidRPr="004446D3">
        <w:rPr>
          <w:rFonts w:ascii="Calibri" w:hAnsi="Calibri"/>
          <w:sz w:val="24"/>
          <w:szCs w:val="24"/>
        </w:rPr>
        <w:t xml:space="preserve"> rate should be LESS THAN the X-year lending/borrowing rate; </w:t>
      </w:r>
      <w:r w:rsidRPr="004446D3">
        <w:rPr>
          <w:rFonts w:ascii="Calibri" w:hAnsi="Calibri"/>
          <w:sz w:val="24"/>
          <w:szCs w:val="24"/>
        </w:rPr>
        <w:br/>
        <w:t>in regard to (</w:t>
      </w:r>
      <w:r w:rsidR="000C63B6" w:rsidRPr="004446D3">
        <w:rPr>
          <w:rFonts w:ascii="Calibri" w:hAnsi="Calibri"/>
          <w:sz w:val="24"/>
          <w:szCs w:val="24"/>
        </w:rPr>
        <w:t>d</w:t>
      </w:r>
      <w:r w:rsidRPr="004446D3">
        <w:rPr>
          <w:rFonts w:ascii="Calibri" w:hAnsi="Calibri"/>
          <w:sz w:val="24"/>
          <w:szCs w:val="24"/>
        </w:rPr>
        <w:t>.), like LIBOR</w:t>
      </w:r>
      <w:ins w:id="6916" w:author="Aleksander Hansen" w:date="2013-02-15T16:37:00Z">
        <w:r w:rsidR="008A28C4">
          <w:rPr>
            <w:rFonts w:ascii="Calibri" w:hAnsi="Calibri"/>
            <w:sz w:val="24"/>
            <w:szCs w:val="24"/>
          </w:rPr>
          <w:fldChar w:fldCharType="begin"/>
        </w:r>
        <w:r w:rsidR="008A28C4">
          <w:instrText xml:space="preserve"> XE "</w:instrText>
        </w:r>
      </w:ins>
      <w:ins w:id="6917" w:author="Aleksander Hansen" w:date="2013-02-10T14:20:00Z">
        <w:r w:rsidR="008A28C4">
          <w:instrText>LIBOR</w:instrText>
        </w:r>
      </w:ins>
      <w:ins w:id="6918" w:author="Aleksander Hansen" w:date="2013-02-15T16:37:00Z">
        <w:r w:rsidR="008A28C4">
          <w:instrText xml:space="preserve">" </w:instrText>
        </w:r>
        <w:r w:rsidR="008A28C4">
          <w:rPr>
            <w:rFonts w:ascii="Calibri" w:hAnsi="Calibri"/>
            <w:sz w:val="24"/>
            <w:szCs w:val="24"/>
          </w:rPr>
          <w:fldChar w:fldCharType="end"/>
        </w:r>
      </w:ins>
      <w:r w:rsidRPr="004446D3">
        <w:rPr>
          <w:rFonts w:ascii="Calibri" w:hAnsi="Calibri"/>
          <w:sz w:val="24"/>
          <w:szCs w:val="24"/>
        </w:rPr>
        <w:t xml:space="preserve">, the swap rate is NOT riskless as there is some counterparty (default) risk. They are “near riskless.” </w:t>
      </w:r>
    </w:p>
    <w:p w14:paraId="6DB658BB" w14:textId="77777777" w:rsidR="00CD1C1B" w:rsidRPr="004446D3" w:rsidRDefault="00CD1C1B" w:rsidP="00CD1C1B">
      <w:pPr>
        <w:pStyle w:val="Paragraph"/>
        <w:rPr>
          <w:rFonts w:ascii="Calibri" w:hAnsi="Calibri"/>
          <w:bCs/>
          <w:sz w:val="24"/>
          <w:szCs w:val="24"/>
        </w:rPr>
      </w:pPr>
    </w:p>
    <w:p w14:paraId="75A14F41" w14:textId="0776F812" w:rsidR="00CD1C1B" w:rsidRPr="004446D3" w:rsidRDefault="00CD1C1B" w:rsidP="00CD1C1B">
      <w:pPr>
        <w:pStyle w:val="Paragraph"/>
        <w:rPr>
          <w:rFonts w:ascii="Calibri" w:hAnsi="Calibri"/>
          <w:sz w:val="24"/>
          <w:szCs w:val="24"/>
        </w:rPr>
      </w:pPr>
      <w:r w:rsidRPr="004446D3">
        <w:rPr>
          <w:rFonts w:ascii="Calibri" w:hAnsi="Calibri"/>
          <w:bCs/>
          <w:sz w:val="24"/>
          <w:szCs w:val="24"/>
        </w:rPr>
        <w:t xml:space="preserve">176.6. D. As (C) is true, (D) must be false. </w:t>
      </w:r>
      <w:r w:rsidRPr="004446D3">
        <w:rPr>
          <w:rFonts w:ascii="Calibri" w:hAnsi="Calibri"/>
          <w:sz w:val="24"/>
          <w:szCs w:val="24"/>
        </w:rPr>
        <w:br/>
        <w:t>If the differential in differentials is non-zero, both must have a comparative advantage. The differential in differentials, in this case, is:</w:t>
      </w:r>
      <w:r w:rsidRPr="004446D3">
        <w:rPr>
          <w:rFonts w:ascii="Calibri" w:hAnsi="Calibri"/>
          <w:sz w:val="24"/>
          <w:szCs w:val="24"/>
        </w:rPr>
        <w:br/>
        <w:t xml:space="preserve">(USD 6.0% - USD 4.0%) - (EUR 6.5% - EUR 5.0%)  = 2.0% - 1.5% = 0.5%. </w:t>
      </w:r>
    </w:p>
    <w:p w14:paraId="7A178102" w14:textId="77777777" w:rsidR="00CD1C1B" w:rsidRPr="004446D3" w:rsidRDefault="00CD1C1B" w:rsidP="00CD1C1B">
      <w:pPr>
        <w:pStyle w:val="Paragraph"/>
        <w:rPr>
          <w:rFonts w:ascii="Calibri" w:hAnsi="Calibri"/>
          <w:sz w:val="24"/>
          <w:szCs w:val="24"/>
        </w:rPr>
      </w:pPr>
    </w:p>
    <w:p w14:paraId="486A54B5" w14:textId="34FF3A4A" w:rsidR="00CD1C1B" w:rsidRPr="004446D3" w:rsidRDefault="00CD1C1B" w:rsidP="00CD1C1B">
      <w:pPr>
        <w:pStyle w:val="Paragraph"/>
        <w:rPr>
          <w:rFonts w:ascii="Calibri" w:hAnsi="Calibri"/>
          <w:sz w:val="24"/>
          <w:szCs w:val="24"/>
        </w:rPr>
      </w:pPr>
      <w:r w:rsidRPr="004446D3">
        <w:rPr>
          <w:rFonts w:ascii="Calibri" w:hAnsi="Calibri"/>
          <w:bCs/>
          <w:sz w:val="24"/>
          <w:szCs w:val="24"/>
        </w:rPr>
        <w:t>178.5. D. Payments are netted: the generic commodity swap</w:t>
      </w:r>
      <w:ins w:id="6919" w:author="Aleksander Hansen" w:date="2013-02-15T16:37:00Z">
        <w:r w:rsidR="008A28C4">
          <w:rPr>
            <w:rFonts w:ascii="Calibri" w:hAnsi="Calibri"/>
            <w:bCs/>
            <w:sz w:val="24"/>
            <w:szCs w:val="24"/>
          </w:rPr>
          <w:fldChar w:fldCharType="begin"/>
        </w:r>
        <w:r w:rsidR="008A28C4">
          <w:instrText xml:space="preserve"> XE "</w:instrText>
        </w:r>
      </w:ins>
      <w:r w:rsidR="008A28C4" w:rsidRPr="00070083">
        <w:rPr>
          <w:rFonts w:ascii="Calibri" w:hAnsi="Calibri"/>
        </w:rPr>
        <w:instrText>swap</w:instrText>
      </w:r>
      <w:ins w:id="6920" w:author="Aleksander Hansen" w:date="2013-02-15T16:37:00Z">
        <w:r w:rsidR="008A28C4">
          <w:instrText xml:space="preserve">" </w:instrText>
        </w:r>
        <w:r w:rsidR="008A28C4">
          <w:rPr>
            <w:rFonts w:ascii="Calibri" w:hAnsi="Calibri"/>
            <w:bCs/>
            <w:sz w:val="24"/>
            <w:szCs w:val="24"/>
          </w:rPr>
          <w:fldChar w:fldCharType="end"/>
        </w:r>
      </w:ins>
      <w:r w:rsidRPr="004446D3">
        <w:rPr>
          <w:rFonts w:ascii="Calibri" w:hAnsi="Calibri"/>
          <w:bCs/>
          <w:sz w:val="24"/>
          <w:szCs w:val="24"/>
        </w:rPr>
        <w:t xml:space="preserve"> is just like an interest</w:t>
      </w:r>
      <w:ins w:id="6921" w:author="Aleksander Hansen" w:date="2013-02-15T16:38:00Z">
        <w:r w:rsidR="008A28C4">
          <w:rPr>
            <w:rFonts w:ascii="Calibri" w:hAnsi="Calibri"/>
            <w:bCs/>
            <w:sz w:val="24"/>
            <w:szCs w:val="24"/>
          </w:rPr>
          <w:fldChar w:fldCharType="begin"/>
        </w:r>
        <w:r w:rsidR="008A28C4">
          <w:instrText xml:space="preserve"> XE "</w:instrText>
        </w:r>
      </w:ins>
      <w:r w:rsidR="008A28C4" w:rsidRPr="008568A7">
        <w:rPr>
          <w:rFonts w:ascii="Calibri" w:hAnsi="Calibri"/>
        </w:rPr>
        <w:instrText>interest</w:instrText>
      </w:r>
      <w:ins w:id="6922" w:author="Aleksander Hansen" w:date="2013-02-15T16:38:00Z">
        <w:r w:rsidR="008A28C4">
          <w:instrText xml:space="preserve">" </w:instrText>
        </w:r>
        <w:r w:rsidR="008A28C4">
          <w:rPr>
            <w:rFonts w:ascii="Calibri" w:hAnsi="Calibri"/>
            <w:bCs/>
            <w:sz w:val="24"/>
            <w:szCs w:val="24"/>
          </w:rPr>
          <w:fldChar w:fldCharType="end"/>
        </w:r>
      </w:ins>
      <w:r w:rsidRPr="004446D3">
        <w:rPr>
          <w:rFonts w:ascii="Calibri" w:hAnsi="Calibri"/>
          <w:bCs/>
          <w:sz w:val="24"/>
          <w:szCs w:val="24"/>
        </w:rPr>
        <w:t xml:space="preserve"> rates swap, the only difference is that the underlying good is a commodity rather than cash such that the reference is a spot</w:t>
      </w:r>
      <w:ins w:id="6923" w:author="Aleksander Hansen" w:date="2013-02-15T17:14:00Z">
        <w:r w:rsidR="003578F0">
          <w:rPr>
            <w:rFonts w:ascii="Calibri" w:hAnsi="Calibri"/>
            <w:bCs/>
            <w:sz w:val="24"/>
            <w:szCs w:val="24"/>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6924" w:author="Aleksander Hansen" w:date="2013-02-15T17:14:00Z">
        <w:r w:rsidR="003578F0">
          <w:instrText xml:space="preserve">spot price" </w:instrText>
        </w:r>
        <w:r w:rsidR="003578F0">
          <w:rPr>
            <w:rFonts w:ascii="Calibri" w:hAnsi="Calibri"/>
            <w:bCs/>
            <w:sz w:val="24"/>
            <w:szCs w:val="24"/>
          </w:rPr>
          <w:fldChar w:fldCharType="end"/>
        </w:r>
      </w:ins>
      <w:r w:rsidRPr="004446D3">
        <w:rPr>
          <w:rFonts w:ascii="Calibri" w:hAnsi="Calibri"/>
          <w:bCs/>
          <w:sz w:val="24"/>
          <w:szCs w:val="24"/>
        </w:rPr>
        <w:t xml:space="preserve"> price rather than an interest rate.</w:t>
      </w:r>
    </w:p>
    <w:p w14:paraId="6141DC87" w14:textId="77777777" w:rsidR="005F2397" w:rsidRPr="004446D3" w:rsidRDefault="005F2397" w:rsidP="005F2397">
      <w:pPr>
        <w:rPr>
          <w:rFonts w:ascii="Calibri" w:hAnsi="Calibri"/>
        </w:rPr>
      </w:pPr>
      <w:r w:rsidRPr="004446D3">
        <w:rPr>
          <w:rFonts w:ascii="Calibri" w:hAnsi="Calibri"/>
        </w:rPr>
        <w:br w:type="page"/>
      </w:r>
    </w:p>
    <w:p w14:paraId="36B61F9A" w14:textId="017B4644" w:rsidR="005F2397" w:rsidRPr="008568A7" w:rsidRDefault="005F2397" w:rsidP="00944F42">
      <w:pPr>
        <w:pStyle w:val="Heading1"/>
        <w:rPr>
          <w:rFonts w:ascii="Calibri" w:hAnsi="Calibri"/>
        </w:rPr>
      </w:pPr>
      <w:bookmarkStart w:id="6925" w:name="_Toc254797389"/>
      <w:bookmarkStart w:id="6926" w:name="_Toc222580708"/>
      <w:r w:rsidRPr="008568A7">
        <w:rPr>
          <w:rFonts w:ascii="Calibri" w:hAnsi="Calibri"/>
        </w:rPr>
        <w:t>Hull</w:t>
      </w:r>
      <w:ins w:id="6927"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6928" w:author="Aleksander Hansen" w:date="2013-02-15T16:38:00Z">
        <w:r w:rsidR="008A28C4">
          <w:instrText xml:space="preserve">" </w:instrText>
        </w:r>
        <w:r w:rsidR="008A28C4">
          <w:rPr>
            <w:rFonts w:ascii="Calibri" w:hAnsi="Calibri"/>
          </w:rPr>
          <w:fldChar w:fldCharType="end"/>
        </w:r>
      </w:ins>
      <w:r w:rsidRPr="008568A7">
        <w:rPr>
          <w:rFonts w:ascii="Calibri" w:hAnsi="Calibri"/>
        </w:rPr>
        <w:t>, Chapter 10: Properties of Stock Options</w:t>
      </w:r>
      <w:bookmarkEnd w:id="6925"/>
      <w:bookmarkEnd w:id="6926"/>
    </w:p>
    <w:p w14:paraId="03E73AC1" w14:textId="77777777" w:rsidR="00944F42" w:rsidRPr="008568A7" w:rsidRDefault="00944F42" w:rsidP="005F2397">
      <w:pPr>
        <w:rPr>
          <w:rFonts w:ascii="Calibri" w:hAnsi="Calibri"/>
        </w:rPr>
      </w:pPr>
    </w:p>
    <w:p w14:paraId="58C5AF7D" w14:textId="77777777" w:rsidR="00944F42" w:rsidRPr="008568A7" w:rsidRDefault="00944F42" w:rsidP="005F2397">
      <w:pPr>
        <w:rPr>
          <w:rFonts w:ascii="Calibri" w:hAnsi="Calibri"/>
        </w:rPr>
      </w:pPr>
    </w:p>
    <w:p w14:paraId="32EA4326" w14:textId="77777777" w:rsidR="00944F42" w:rsidRPr="008568A7" w:rsidRDefault="00944F42" w:rsidP="005F2397">
      <w:pPr>
        <w:rPr>
          <w:rFonts w:ascii="Calibri" w:hAnsi="Calibri"/>
        </w:rPr>
      </w:pPr>
      <w:r w:rsidRPr="008568A7">
        <w:rPr>
          <w:rFonts w:ascii="Calibri" w:hAnsi="Calibri"/>
          <w:noProof/>
        </w:rPr>
        <mc:AlternateContent>
          <mc:Choice Requires="wps">
            <w:drawing>
              <wp:inline distT="0" distB="0" distL="0" distR="0" wp14:anchorId="1EDB4079" wp14:editId="1BA812EA">
                <wp:extent cx="5829300" cy="3173004"/>
                <wp:effectExtent l="0" t="0" r="12700" b="2540"/>
                <wp:docPr id="242" name="Text Box 242"/>
                <wp:cNvGraphicFramePr/>
                <a:graphic xmlns:a="http://schemas.openxmlformats.org/drawingml/2006/main">
                  <a:graphicData uri="http://schemas.microsoft.com/office/word/2010/wordprocessingShape">
                    <wps:wsp>
                      <wps:cNvSpPr txBox="1"/>
                      <wps:spPr>
                        <a:xfrm>
                          <a:off x="0" y="0"/>
                          <a:ext cx="5829300" cy="3173004"/>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0BBDDC" w14:textId="77777777" w:rsidR="003D168C" w:rsidRPr="005368C2" w:rsidRDefault="003D168C" w:rsidP="00944F42">
                            <w:pPr>
                              <w:rPr>
                                <w:b/>
                              </w:rPr>
                            </w:pPr>
                            <w:r w:rsidRPr="005368C2">
                              <w:rPr>
                                <w:b/>
                              </w:rPr>
                              <w:t>Learning Outcomes:</w:t>
                            </w:r>
                          </w:p>
                          <w:p w14:paraId="2D7F51B4" w14:textId="77777777" w:rsidR="003D168C" w:rsidRPr="005368C2" w:rsidRDefault="003D168C" w:rsidP="00944F42"/>
                          <w:p w14:paraId="086E2363" w14:textId="77777777" w:rsidR="003D168C" w:rsidRDefault="003D168C" w:rsidP="00944F42">
                            <w:r w:rsidRPr="00944F42">
                              <w:rPr>
                                <w:b/>
                              </w:rPr>
                              <w:t>Identify</w:t>
                            </w:r>
                            <w:r w:rsidRPr="005368C2">
                              <w:t xml:space="preserve"> the six factors that affect an option's price and discuss how these six factors affect the price for both European and American options. </w:t>
                            </w:r>
                          </w:p>
                          <w:p w14:paraId="04503AE6" w14:textId="77777777" w:rsidR="003D168C" w:rsidRPr="00944F42" w:rsidRDefault="003D168C" w:rsidP="00944F42">
                            <w:pPr>
                              <w:rPr>
                                <w:sz w:val="16"/>
                                <w:szCs w:val="16"/>
                              </w:rPr>
                            </w:pPr>
                          </w:p>
                          <w:p w14:paraId="14F04A4C" w14:textId="77777777" w:rsidR="003D168C" w:rsidRDefault="003D168C" w:rsidP="00944F42">
                            <w:r w:rsidRPr="00944F42">
                              <w:rPr>
                                <w:b/>
                              </w:rPr>
                              <w:t>Identify, interpret and compute</w:t>
                            </w:r>
                            <w:r w:rsidRPr="005368C2">
                              <w:t xml:space="preserve"> upper and lower bounds for option prices. </w:t>
                            </w:r>
                          </w:p>
                          <w:p w14:paraId="615EF6B0" w14:textId="77777777" w:rsidR="003D168C" w:rsidRPr="00944F42" w:rsidRDefault="003D168C" w:rsidP="00944F42">
                            <w:pPr>
                              <w:rPr>
                                <w:sz w:val="16"/>
                                <w:szCs w:val="16"/>
                              </w:rPr>
                            </w:pPr>
                          </w:p>
                          <w:p w14:paraId="132A96CE" w14:textId="77777777" w:rsidR="003D168C" w:rsidRDefault="003D168C" w:rsidP="00944F42">
                            <w:r w:rsidRPr="00944F42">
                              <w:rPr>
                                <w:b/>
                              </w:rPr>
                              <w:t>Explain</w:t>
                            </w:r>
                            <w:r w:rsidRPr="005368C2">
                              <w:t xml:space="preserve">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 xml:space="preserve">paying stock, the value of a European and American option, respectively. </w:t>
                            </w:r>
                          </w:p>
                          <w:p w14:paraId="63E820A5" w14:textId="77777777" w:rsidR="003D168C" w:rsidRPr="00944F42" w:rsidRDefault="003D168C" w:rsidP="00944F42">
                            <w:pPr>
                              <w:rPr>
                                <w:sz w:val="16"/>
                                <w:szCs w:val="16"/>
                              </w:rPr>
                            </w:pPr>
                          </w:p>
                          <w:p w14:paraId="5B39428A" w14:textId="77777777" w:rsidR="003D168C" w:rsidRDefault="003D168C" w:rsidP="00944F42">
                            <w:r w:rsidRPr="00944F42">
                              <w:rPr>
                                <w:b/>
                              </w:rPr>
                              <w:t>Explain</w:t>
                            </w:r>
                            <w:r w:rsidRPr="005368C2">
                              <w:t xml:space="preserve"> the early exercise features of American call and put options on a non</w:t>
                            </w:r>
                            <w:r w:rsidRPr="005368C2">
                              <w:rPr>
                                <w:rFonts w:cs="Monaco"/>
                              </w:rPr>
                              <w:t>‐</w:t>
                            </w:r>
                            <w:r w:rsidRPr="005368C2">
                              <w:t>dividend</w:t>
                            </w:r>
                            <w:r w:rsidRPr="005368C2">
                              <w:rPr>
                                <w:rFonts w:cs="Monaco"/>
                              </w:rPr>
                              <w:t>‐</w:t>
                            </w:r>
                            <w:r w:rsidRPr="005368C2">
                              <w:t xml:space="preserve">paying stock and the price effect early exercise may have. </w:t>
                            </w:r>
                          </w:p>
                          <w:p w14:paraId="3EBA97DA" w14:textId="77777777" w:rsidR="003D168C" w:rsidRPr="00944F42" w:rsidRDefault="003D168C" w:rsidP="00944F42">
                            <w:pPr>
                              <w:rPr>
                                <w:sz w:val="16"/>
                                <w:szCs w:val="16"/>
                              </w:rPr>
                            </w:pPr>
                          </w:p>
                          <w:p w14:paraId="1760595E" w14:textId="44CCC633" w:rsidR="003D168C" w:rsidRDefault="003D168C" w:rsidP="00944F42">
                            <w:r w:rsidRPr="00944F42">
                              <w:rPr>
                                <w:b/>
                              </w:rPr>
                              <w:t>Explain</w:t>
                            </w:r>
                            <w:r w:rsidRPr="005368C2">
                              <w:t xml:space="preserve"> the effects of dividends on the put-call parity, the bounds of put and call option prices, and the early exercise feature of American options. Conversion of a discount rate to a price for a U.S. Treasury bill.</w:t>
                            </w:r>
                          </w:p>
                          <w:p w14:paraId="66513673" w14:textId="77777777" w:rsidR="003D168C" w:rsidRPr="005368C2" w:rsidRDefault="003D168C" w:rsidP="00944F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42" o:spid="_x0000_s1048" type="#_x0000_t202" style="width:459pt;height:249.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" fillcolor="#b1c2a3" stroked="f">
                <v:textbox>
                  <w:txbxContent>
                    <w:p w14:paraId="100BBDDC" w14:textId="77777777" w:rsidR="003D168C" w:rsidRPr="005368C2" w:rsidRDefault="003D168C" w:rsidP="00944F42">
                      <w:pPr>
                        <w:rPr>
                          <w:b/>
                        </w:rPr>
                      </w:pPr>
                      <w:r w:rsidRPr="005368C2">
                        <w:rPr>
                          <w:b/>
                        </w:rPr>
                        <w:t>Learning Outcomes:</w:t>
                      </w:r>
                    </w:p>
                    <w:p w14:paraId="2D7F51B4" w14:textId="77777777" w:rsidR="003D168C" w:rsidRPr="005368C2" w:rsidRDefault="003D168C" w:rsidP="00944F42"/>
                    <w:p w14:paraId="086E2363" w14:textId="77777777" w:rsidR="003D168C" w:rsidRDefault="003D168C" w:rsidP="00944F42">
                      <w:r w:rsidRPr="00944F42">
                        <w:rPr>
                          <w:b/>
                        </w:rPr>
                        <w:t>Identify</w:t>
                      </w:r>
                      <w:r w:rsidRPr="005368C2">
                        <w:t xml:space="preserve"> the six factors that affect an option's price and discuss how these six factors affect the price for both European and American options. </w:t>
                      </w:r>
                    </w:p>
                    <w:p w14:paraId="04503AE6" w14:textId="77777777" w:rsidR="003D168C" w:rsidRPr="00944F42" w:rsidRDefault="003D168C" w:rsidP="00944F42">
                      <w:pPr>
                        <w:rPr>
                          <w:sz w:val="16"/>
                          <w:szCs w:val="16"/>
                        </w:rPr>
                      </w:pPr>
                    </w:p>
                    <w:p w14:paraId="14F04A4C" w14:textId="77777777" w:rsidR="003D168C" w:rsidRDefault="003D168C" w:rsidP="00944F42">
                      <w:r w:rsidRPr="00944F42">
                        <w:rPr>
                          <w:b/>
                        </w:rPr>
                        <w:t>Identify, interpret and compute</w:t>
                      </w:r>
                      <w:r w:rsidRPr="005368C2">
                        <w:t xml:space="preserve"> upper and lower bounds for option prices. </w:t>
                      </w:r>
                    </w:p>
                    <w:p w14:paraId="615EF6B0" w14:textId="77777777" w:rsidR="003D168C" w:rsidRPr="00944F42" w:rsidRDefault="003D168C" w:rsidP="00944F42">
                      <w:pPr>
                        <w:rPr>
                          <w:sz w:val="16"/>
                          <w:szCs w:val="16"/>
                        </w:rPr>
                      </w:pPr>
                    </w:p>
                    <w:p w14:paraId="132A96CE" w14:textId="77777777" w:rsidR="003D168C" w:rsidRDefault="003D168C" w:rsidP="00944F42">
                      <w:r w:rsidRPr="00944F42">
                        <w:rPr>
                          <w:b/>
                        </w:rPr>
                        <w:t>Explain</w:t>
                      </w:r>
                      <w:r w:rsidRPr="005368C2">
                        <w:t xml:space="preserve">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 xml:space="preserve">paying stock, the value of a European and American option, respectively. </w:t>
                      </w:r>
                    </w:p>
                    <w:p w14:paraId="63E820A5" w14:textId="77777777" w:rsidR="003D168C" w:rsidRPr="00944F42" w:rsidRDefault="003D168C" w:rsidP="00944F42">
                      <w:pPr>
                        <w:rPr>
                          <w:sz w:val="16"/>
                          <w:szCs w:val="16"/>
                        </w:rPr>
                      </w:pPr>
                    </w:p>
                    <w:p w14:paraId="5B39428A" w14:textId="77777777" w:rsidR="003D168C" w:rsidRDefault="003D168C" w:rsidP="00944F42">
                      <w:r w:rsidRPr="00944F42">
                        <w:rPr>
                          <w:b/>
                        </w:rPr>
                        <w:t>Explain</w:t>
                      </w:r>
                      <w:r w:rsidRPr="005368C2">
                        <w:t xml:space="preserve"> the early exercise features of American call and put options on a non</w:t>
                      </w:r>
                      <w:r w:rsidRPr="005368C2">
                        <w:rPr>
                          <w:rFonts w:cs="Monaco"/>
                        </w:rPr>
                        <w:t>‐</w:t>
                      </w:r>
                      <w:r w:rsidRPr="005368C2">
                        <w:t>dividend</w:t>
                      </w:r>
                      <w:r w:rsidRPr="005368C2">
                        <w:rPr>
                          <w:rFonts w:cs="Monaco"/>
                        </w:rPr>
                        <w:t>‐</w:t>
                      </w:r>
                      <w:r w:rsidRPr="005368C2">
                        <w:t xml:space="preserve">paying stock and the price effect early exercise may have. </w:t>
                      </w:r>
                    </w:p>
                    <w:p w14:paraId="3EBA97DA" w14:textId="77777777" w:rsidR="003D168C" w:rsidRPr="00944F42" w:rsidRDefault="003D168C" w:rsidP="00944F42">
                      <w:pPr>
                        <w:rPr>
                          <w:sz w:val="16"/>
                          <w:szCs w:val="16"/>
                        </w:rPr>
                      </w:pPr>
                    </w:p>
                    <w:p w14:paraId="1760595E" w14:textId="44CCC633" w:rsidR="003D168C" w:rsidRDefault="003D168C" w:rsidP="00944F42">
                      <w:r w:rsidRPr="00944F42">
                        <w:rPr>
                          <w:b/>
                        </w:rPr>
                        <w:t>Explain</w:t>
                      </w:r>
                      <w:r w:rsidRPr="005368C2">
                        <w:t xml:space="preserve"> the effects of dividends on the put-call parity, the bounds of put and call option prices, and the early exercise feature of American options. Conversion of a discount rate to a price for a U.S. Treasury bill.</w:t>
                      </w:r>
                    </w:p>
                    <w:p w14:paraId="66513673" w14:textId="77777777" w:rsidR="003D168C" w:rsidRPr="005368C2" w:rsidRDefault="003D168C" w:rsidP="00944F42"/>
                  </w:txbxContent>
                </v:textbox>
                <w10:anchorlock/>
              </v:shape>
            </w:pict>
          </mc:Fallback>
        </mc:AlternateContent>
      </w:r>
    </w:p>
    <w:p w14:paraId="601EE27E" w14:textId="77777777" w:rsidR="00944F42" w:rsidRPr="008568A7" w:rsidRDefault="00944F42" w:rsidP="005F2397">
      <w:pPr>
        <w:rPr>
          <w:rFonts w:ascii="Calibri" w:hAnsi="Calibri"/>
        </w:rPr>
      </w:pPr>
    </w:p>
    <w:p w14:paraId="1BE3E5E0" w14:textId="77777777" w:rsidR="00944F42" w:rsidRPr="008568A7" w:rsidRDefault="00944F42" w:rsidP="005F2397">
      <w:pPr>
        <w:rPr>
          <w:rFonts w:ascii="Calibri" w:hAnsi="Calibri"/>
        </w:rPr>
      </w:pPr>
    </w:p>
    <w:p w14:paraId="10F67DA5" w14:textId="56B10F83" w:rsidR="005F2397" w:rsidRPr="008568A7" w:rsidRDefault="005F2397">
      <w:pPr>
        <w:pStyle w:val="Heading2"/>
      </w:pPr>
      <w:bookmarkStart w:id="6929" w:name="_Toc222580709"/>
      <w:r w:rsidRPr="008568A7">
        <w:t>Identify the six factors that affect an option</w:t>
      </w:r>
      <w:ins w:id="6930" w:author="Aleksander Hansen" w:date="2013-02-15T16:33:00Z">
        <w:r w:rsidR="008A28C4">
          <w:fldChar w:fldCharType="begin"/>
        </w:r>
        <w:r w:rsidR="008A28C4">
          <w:instrText xml:space="preserve"> XE "</w:instrText>
        </w:r>
      </w:ins>
      <w:r w:rsidR="008A28C4" w:rsidRPr="008568A7">
        <w:rPr>
          <w:rFonts w:ascii="Calibri" w:hAnsi="Calibri"/>
        </w:rPr>
        <w:instrText>option</w:instrText>
      </w:r>
      <w:ins w:id="6931" w:author="Aleksander Hansen" w:date="2013-02-15T16:33:00Z">
        <w:r w:rsidR="008A28C4">
          <w:instrText xml:space="preserve">" </w:instrText>
        </w:r>
        <w:r w:rsidR="008A28C4">
          <w:fldChar w:fldCharType="end"/>
        </w:r>
      </w:ins>
      <w:r w:rsidRPr="008568A7">
        <w:t>'s price and discuss how these six factors affect the price for both European and American options</w:t>
      </w:r>
      <w:bookmarkEnd w:id="6929"/>
    </w:p>
    <w:p w14:paraId="5B3EF06A" w14:textId="77777777" w:rsidR="00944F42" w:rsidRPr="008568A7" w:rsidRDefault="00944F42" w:rsidP="005F2397">
      <w:pPr>
        <w:rPr>
          <w:rFonts w:ascii="Calibri" w:hAnsi="Calibri"/>
        </w:rPr>
      </w:pPr>
    </w:p>
    <w:p w14:paraId="189A0BAB" w14:textId="77777777" w:rsidR="00944F42" w:rsidRPr="008568A7" w:rsidRDefault="00944F42" w:rsidP="005F2397">
      <w:pPr>
        <w:rPr>
          <w:rFonts w:ascii="Calibri" w:hAnsi="Calibri"/>
        </w:rPr>
      </w:pPr>
    </w:p>
    <w:p w14:paraId="68BE6DF2" w14:textId="6E8E1565" w:rsidR="00944F42" w:rsidRPr="008568A7" w:rsidRDefault="005F2397" w:rsidP="005F2397">
      <w:pPr>
        <w:rPr>
          <w:rFonts w:ascii="Calibri" w:hAnsi="Calibri"/>
        </w:rPr>
      </w:pPr>
      <w:r w:rsidRPr="008568A7">
        <w:rPr>
          <w:rFonts w:ascii="Calibri" w:hAnsi="Calibri"/>
        </w:rPr>
        <w:t>In the chart below, we show the directional impact of each inpu</w:t>
      </w:r>
      <w:r w:rsidR="00944F42" w:rsidRPr="008568A7">
        <w:rPr>
          <w:rFonts w:ascii="Calibri" w:hAnsi="Calibri"/>
        </w:rPr>
        <w:t>t on the value of a call or put</w:t>
      </w:r>
      <w:ins w:id="6932"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6933" w:author="Aleksander Hansen" w:date="2013-02-15T16:49:00Z">
        <w:r w:rsidR="00AC5507">
          <w:instrText xml:space="preserve">" </w:instrText>
        </w:r>
        <w:r w:rsidR="00AC5507">
          <w:rPr>
            <w:rFonts w:ascii="Calibri" w:hAnsi="Calibri"/>
          </w:rPr>
          <w:fldChar w:fldCharType="end"/>
        </w:r>
      </w:ins>
      <w:r w:rsidR="00944F42" w:rsidRPr="008568A7">
        <w:rPr>
          <w:rFonts w:ascii="Calibri" w:hAnsi="Calibri"/>
        </w:rPr>
        <w:t>:</w:t>
      </w:r>
    </w:p>
    <w:p w14:paraId="6C8CBA0C" w14:textId="77777777" w:rsidR="00944F42" w:rsidRPr="008568A7" w:rsidRDefault="00944F42" w:rsidP="005F2397">
      <w:pPr>
        <w:rPr>
          <w:rFonts w:ascii="Calibri" w:hAnsi="Calibri"/>
        </w:rPr>
      </w:pPr>
    </w:p>
    <w:tbl>
      <w:tblPr>
        <w:tblW w:w="8310" w:type="dxa"/>
        <w:jc w:val="center"/>
        <w:tblInd w:w="351" w:type="dxa"/>
        <w:tblCellMar>
          <w:left w:w="0" w:type="dxa"/>
          <w:right w:w="0" w:type="dxa"/>
        </w:tblCellMar>
        <w:tblLook w:val="04A0" w:firstRow="1" w:lastRow="0" w:firstColumn="1" w:lastColumn="0" w:noHBand="0" w:noVBand="1"/>
      </w:tblPr>
      <w:tblGrid>
        <w:gridCol w:w="2400"/>
        <w:gridCol w:w="1620"/>
        <w:gridCol w:w="2400"/>
        <w:gridCol w:w="1890"/>
      </w:tblGrid>
      <w:tr w:rsidR="005F2397" w:rsidRPr="008568A7" w14:paraId="0655BAC0" w14:textId="77777777" w:rsidTr="005F2397">
        <w:trPr>
          <w:trHeight w:val="288"/>
          <w:jc w:val="center"/>
        </w:trPr>
        <w:tc>
          <w:tcPr>
            <w:tcW w:w="8310" w:type="dxa"/>
            <w:gridSpan w:val="4"/>
            <w:tcBorders>
              <w:top w:val="single" w:sz="8" w:space="0" w:color="FFFFFF"/>
              <w:left w:val="single" w:sz="8" w:space="0" w:color="FFFFFF"/>
              <w:bottom w:val="single" w:sz="24" w:space="0" w:color="FFFFFF"/>
              <w:right w:val="single" w:sz="8" w:space="0" w:color="FFFFFF"/>
            </w:tcBorders>
            <w:shd w:val="clear" w:color="auto" w:fill="FFFFFF"/>
            <w:tcMar>
              <w:top w:w="15" w:type="dxa"/>
              <w:left w:w="108" w:type="dxa"/>
              <w:bottom w:w="0" w:type="dxa"/>
              <w:right w:w="108" w:type="dxa"/>
            </w:tcMar>
            <w:vAlign w:val="center"/>
            <w:hideMark/>
          </w:tcPr>
          <w:p w14:paraId="6DCA5618" w14:textId="77777777" w:rsidR="005F2397" w:rsidRPr="008568A7" w:rsidRDefault="005F2397" w:rsidP="005F2397">
            <w:pPr>
              <w:rPr>
                <w:rFonts w:ascii="Calibri" w:hAnsi="Calibri"/>
              </w:rPr>
            </w:pPr>
            <w:r w:rsidRPr="008568A7">
              <w:rPr>
                <w:rFonts w:ascii="Calibri" w:hAnsi="Calibri"/>
              </w:rPr>
              <w:t>Directional Impact of Each Input on Call or Put</w:t>
            </w:r>
          </w:p>
        </w:tc>
      </w:tr>
      <w:tr w:rsidR="005F2397" w:rsidRPr="008568A7" w14:paraId="757FD009" w14:textId="77777777" w:rsidTr="005F2397">
        <w:trPr>
          <w:trHeight w:val="288"/>
          <w:jc w:val="center"/>
        </w:trPr>
        <w:tc>
          <w:tcPr>
            <w:tcW w:w="240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21EA1E1C" w14:textId="77777777" w:rsidR="005F2397" w:rsidRPr="008568A7" w:rsidRDefault="005F2397" w:rsidP="005F2397">
            <w:pPr>
              <w:rPr>
                <w:rFonts w:ascii="Calibri" w:hAnsi="Calibri"/>
              </w:rPr>
            </w:pPr>
            <w:r w:rsidRPr="008568A7">
              <w:rPr>
                <w:rFonts w:ascii="Calibri" w:hAnsi="Calibri"/>
              </w:rPr>
              <w:t>Factor</w:t>
            </w:r>
          </w:p>
        </w:tc>
        <w:tc>
          <w:tcPr>
            <w:tcW w:w="162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2D91E127" w14:textId="77777777" w:rsidR="005F2397" w:rsidRPr="008568A7" w:rsidRDefault="005F2397" w:rsidP="005F2397">
            <w:pPr>
              <w:rPr>
                <w:rFonts w:ascii="Calibri" w:hAnsi="Calibri"/>
              </w:rPr>
            </w:pPr>
            <w:r w:rsidRPr="008568A7">
              <w:rPr>
                <w:rFonts w:ascii="Calibri" w:hAnsi="Calibri"/>
              </w:rPr>
              <w:t>Symbol</w:t>
            </w:r>
          </w:p>
        </w:tc>
        <w:tc>
          <w:tcPr>
            <w:tcW w:w="240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50776BDC" w14:textId="77777777" w:rsidR="005F2397" w:rsidRPr="008568A7" w:rsidRDefault="005F2397" w:rsidP="005F2397">
            <w:pPr>
              <w:rPr>
                <w:rFonts w:ascii="Calibri" w:hAnsi="Calibri"/>
              </w:rPr>
            </w:pPr>
            <w:r w:rsidRPr="008568A7">
              <w:rPr>
                <w:rFonts w:ascii="Calibri" w:hAnsi="Calibri"/>
              </w:rPr>
              <w:t>Call</w:t>
            </w:r>
          </w:p>
        </w:tc>
        <w:tc>
          <w:tcPr>
            <w:tcW w:w="189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1071B6D5" w14:textId="77777777" w:rsidR="005F2397" w:rsidRPr="008568A7" w:rsidRDefault="005F2397" w:rsidP="005F2397">
            <w:pPr>
              <w:rPr>
                <w:rFonts w:ascii="Calibri" w:hAnsi="Calibri"/>
              </w:rPr>
            </w:pPr>
            <w:r w:rsidRPr="008568A7">
              <w:rPr>
                <w:rFonts w:ascii="Calibri" w:hAnsi="Calibri"/>
              </w:rPr>
              <w:t>Put</w:t>
            </w:r>
          </w:p>
        </w:tc>
      </w:tr>
      <w:tr w:rsidR="005F2397" w:rsidRPr="008568A7" w14:paraId="58042834" w14:textId="77777777" w:rsidTr="005F2397">
        <w:trPr>
          <w:trHeight w:val="288"/>
          <w:jc w:val="center"/>
        </w:trPr>
        <w:tc>
          <w:tcPr>
            <w:tcW w:w="240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35CCE20" w14:textId="77777777" w:rsidR="005F2397" w:rsidRPr="008568A7" w:rsidRDefault="005F2397" w:rsidP="005F2397">
            <w:pPr>
              <w:rPr>
                <w:rFonts w:ascii="Calibri" w:hAnsi="Calibri"/>
              </w:rPr>
            </w:pPr>
            <w:r w:rsidRPr="008568A7">
              <w:rPr>
                <w:rFonts w:ascii="Calibri" w:hAnsi="Calibri"/>
              </w:rPr>
              <w:t>Stock price (</w:t>
            </w:r>
            <w:r w:rsidRPr="008568A7">
              <w:rPr>
                <w:rFonts w:ascii="Calibri" w:hAnsi="Calibri"/>
              </w:rPr>
              <w:sym w:font="Wingdings" w:char="00E9"/>
            </w:r>
            <w:r w:rsidRPr="008568A7">
              <w:rPr>
                <w:rFonts w:ascii="Calibri" w:hAnsi="Calibri"/>
              </w:rPr>
              <w:t>)</w:t>
            </w:r>
          </w:p>
        </w:tc>
        <w:tc>
          <w:tcPr>
            <w:tcW w:w="162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5A5C67FB" w14:textId="77777777" w:rsidR="005F2397" w:rsidRPr="008568A7" w:rsidRDefault="005F2397" w:rsidP="005F2397">
            <w:pPr>
              <w:rPr>
                <w:rFonts w:ascii="Calibri" w:hAnsi="Calibri"/>
              </w:rPr>
            </w:pPr>
            <w:r w:rsidRPr="008568A7">
              <w:rPr>
                <w:rFonts w:ascii="Calibri" w:hAnsi="Calibri"/>
              </w:rPr>
              <w:t>S</w:t>
            </w:r>
          </w:p>
        </w:tc>
        <w:tc>
          <w:tcPr>
            <w:tcW w:w="240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60DF787"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0DDCCBD"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r>
      <w:tr w:rsidR="005F2397" w:rsidRPr="008568A7" w14:paraId="5A025DDA"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2873FEA" w14:textId="77777777" w:rsidR="005F2397" w:rsidRPr="008568A7" w:rsidRDefault="005F2397" w:rsidP="005F2397">
            <w:pPr>
              <w:rPr>
                <w:rFonts w:ascii="Calibri" w:hAnsi="Calibri"/>
              </w:rPr>
            </w:pPr>
            <w:r w:rsidRPr="008568A7">
              <w:rPr>
                <w:rFonts w:ascii="Calibri" w:hAnsi="Calibri"/>
              </w:rPr>
              <w:t>Strike price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9ABBDF7" w14:textId="77777777" w:rsidR="005F2397" w:rsidRPr="008568A7" w:rsidRDefault="005F2397" w:rsidP="005F2397">
            <w:pPr>
              <w:rPr>
                <w:rFonts w:ascii="Calibri" w:hAnsi="Calibri"/>
              </w:rPr>
            </w:pPr>
            <w:r w:rsidRPr="008568A7">
              <w:rPr>
                <w:rFonts w:ascii="Calibri" w:hAnsi="Calibri"/>
              </w:rPr>
              <w:t>X</w:t>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1CA36AEC"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449B06F"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r w:rsidR="005F2397" w:rsidRPr="008568A7" w14:paraId="234904C2"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7D751A2" w14:textId="77777777" w:rsidR="005F2397" w:rsidRPr="008568A7" w:rsidRDefault="005F2397" w:rsidP="005F2397">
            <w:pPr>
              <w:rPr>
                <w:rFonts w:ascii="Calibri" w:hAnsi="Calibri"/>
              </w:rPr>
            </w:pPr>
            <w:r w:rsidRPr="008568A7">
              <w:rPr>
                <w:rFonts w:ascii="Calibri" w:hAnsi="Calibri"/>
              </w:rPr>
              <w:t>Time to expire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A637ABD" w14:textId="77777777" w:rsidR="005F2397" w:rsidRPr="008568A7" w:rsidRDefault="005F2397" w:rsidP="005F2397">
            <w:pPr>
              <w:rPr>
                <w:rFonts w:ascii="Calibri" w:hAnsi="Calibri"/>
              </w:rPr>
            </w:pPr>
            <w:r w:rsidRPr="008568A7">
              <w:rPr>
                <w:rFonts w:ascii="Calibri" w:hAnsi="Calibri"/>
              </w:rPr>
              <w:t>T</w:t>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56851B2"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sidRPr="008568A7">
              <w:rPr>
                <w:rFonts w:ascii="Calibri" w:hAnsi="Calibri"/>
              </w:rPr>
              <w:t xml:space="preserve"> (European)</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E12D383"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sidRPr="008568A7">
              <w:rPr>
                <w:rFonts w:ascii="Calibri" w:hAnsi="Calibri"/>
              </w:rPr>
              <w:t xml:space="preserve"> (European)</w:t>
            </w:r>
          </w:p>
        </w:tc>
      </w:tr>
      <w:tr w:rsidR="005F2397" w:rsidRPr="008568A7" w14:paraId="13EE1DE5"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3485AD9" w14:textId="77777777" w:rsidR="005F2397" w:rsidRPr="008568A7" w:rsidRDefault="005F2397" w:rsidP="005F2397">
            <w:pPr>
              <w:rPr>
                <w:rFonts w:ascii="Calibri" w:hAnsi="Calibri"/>
              </w:rPr>
            </w:pPr>
            <w:r w:rsidRPr="008568A7">
              <w:rPr>
                <w:rFonts w:ascii="Calibri" w:hAnsi="Calibri"/>
              </w:rPr>
              <w:t>Volatility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9D1FE8A" w14:textId="77777777" w:rsidR="005F2397" w:rsidRPr="008568A7" w:rsidRDefault="005F2397" w:rsidP="005F2397">
            <w:pPr>
              <w:rPr>
                <w:rFonts w:ascii="Calibri" w:hAnsi="Calibri"/>
              </w:rPr>
            </w:pPr>
            <w:r w:rsidRPr="008568A7">
              <w:rPr>
                <w:rFonts w:ascii="Calibri" w:hAnsi="Calibri"/>
              </w:rPr>
              <w:sym w:font="Symbol" w:char="0073"/>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181EC775"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6FD68661"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r w:rsidR="005F2397" w:rsidRPr="008568A7" w14:paraId="3E74D443"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0FD87F9" w14:textId="77777777" w:rsidR="005F2397" w:rsidRPr="008568A7" w:rsidRDefault="005F2397" w:rsidP="005F2397">
            <w:pPr>
              <w:rPr>
                <w:rFonts w:ascii="Calibri" w:hAnsi="Calibri"/>
              </w:rPr>
            </w:pPr>
            <w:r w:rsidRPr="008568A7">
              <w:rPr>
                <w:rFonts w:ascii="Calibri" w:hAnsi="Calibri"/>
              </w:rPr>
              <w:t>Risk-free rate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95634A0" w14:textId="77777777" w:rsidR="005F2397" w:rsidRPr="008568A7" w:rsidRDefault="00DE5CF7" w:rsidP="005F2397">
            <w:pPr>
              <w:rPr>
                <w:rFonts w:ascii="Calibri" w:hAnsi="Calibr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f</m:t>
                    </m:r>
                  </m:sub>
                </m:sSub>
              </m:oMath>
            </m:oMathPara>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B2D9772"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F17C888"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r>
      <w:tr w:rsidR="005F2397" w:rsidRPr="008568A7" w14:paraId="6A62550A" w14:textId="77777777" w:rsidTr="005F2397">
        <w:trPr>
          <w:trHeight w:val="288"/>
          <w:jc w:val="center"/>
        </w:trPr>
        <w:tc>
          <w:tcPr>
            <w:tcW w:w="240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22FFD36D" w14:textId="10E7641F" w:rsidR="005F2397" w:rsidRPr="008568A7" w:rsidRDefault="005F2397" w:rsidP="005F2397">
            <w:pPr>
              <w:rPr>
                <w:rFonts w:ascii="Calibri" w:hAnsi="Calibri"/>
              </w:rPr>
            </w:pPr>
            <w:r w:rsidRPr="008568A7">
              <w:rPr>
                <w:rFonts w:ascii="Calibri" w:hAnsi="Calibri"/>
              </w:rPr>
              <w:t>Div. yield</w:t>
            </w:r>
            <w:ins w:id="6934"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6935"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4B5EC235" w14:textId="77777777" w:rsidR="005F2397" w:rsidRPr="008568A7" w:rsidRDefault="005F2397" w:rsidP="005F2397">
            <w:pPr>
              <w:rPr>
                <w:rFonts w:ascii="Calibri" w:hAnsi="Calibri"/>
              </w:rPr>
            </w:pPr>
            <w:r w:rsidRPr="008568A7">
              <w:rPr>
                <w:rFonts w:ascii="Calibri" w:hAnsi="Calibri"/>
              </w:rPr>
              <w:t>D</w:t>
            </w:r>
          </w:p>
        </w:tc>
        <w:tc>
          <w:tcPr>
            <w:tcW w:w="240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0D4D3B48"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c>
          <w:tcPr>
            <w:tcW w:w="189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66E7EC55"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bl>
    <w:p w14:paraId="59654A81" w14:textId="77777777" w:rsidR="005F2397" w:rsidRPr="008568A7" w:rsidRDefault="005F2397" w:rsidP="005F2397">
      <w:pPr>
        <w:rPr>
          <w:rFonts w:ascii="Calibri" w:hAnsi="Calibri"/>
        </w:rPr>
      </w:pPr>
    </w:p>
    <w:p w14:paraId="1DE829F5" w14:textId="704FC385" w:rsidR="005F2397" w:rsidRPr="008568A7" w:rsidRDefault="005F2397" w:rsidP="005F2397">
      <w:pPr>
        <w:rPr>
          <w:rFonts w:ascii="Calibri" w:hAnsi="Calibri"/>
        </w:rPr>
      </w:pPr>
      <w:r w:rsidRPr="008568A7">
        <w:rPr>
          <w:rFonts w:ascii="Calibri" w:hAnsi="Calibri"/>
        </w:rPr>
        <w:t>Stock price: For a call option</w:t>
      </w:r>
      <w:ins w:id="6936"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6937" w:author="Aleksander Hansen" w:date="2013-02-15T16:33:00Z">
        <w:r w:rsidR="008A28C4">
          <w:instrText xml:space="preserve">" </w:instrText>
        </w:r>
        <w:r w:rsidR="008A28C4">
          <w:rPr>
            <w:rFonts w:ascii="Calibri" w:hAnsi="Calibri"/>
          </w:rPr>
          <w:fldChar w:fldCharType="end"/>
        </w:r>
      </w:ins>
      <w:r w:rsidRPr="008568A7">
        <w:rPr>
          <w:rFonts w:ascii="Calibri" w:hAnsi="Calibri"/>
        </w:rPr>
        <w:t>, a higher stock price implies greater intrinsic value</w:t>
      </w:r>
    </w:p>
    <w:p w14:paraId="6E9E4F7A" w14:textId="69EE3878" w:rsidR="005F2397" w:rsidRPr="008568A7" w:rsidRDefault="005F2397" w:rsidP="005F2397">
      <w:pPr>
        <w:rPr>
          <w:rFonts w:ascii="Calibri" w:hAnsi="Calibri"/>
        </w:rPr>
      </w:pPr>
      <w:r w:rsidRPr="008568A7">
        <w:rPr>
          <w:rFonts w:ascii="Calibri" w:hAnsi="Calibri"/>
        </w:rPr>
        <w:t>Strike price: For a call option</w:t>
      </w:r>
      <w:ins w:id="6938"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6939" w:author="Aleksander Hansen" w:date="2013-02-15T16:33:00Z">
        <w:r w:rsidR="008A28C4">
          <w:instrText xml:space="preserve">" </w:instrText>
        </w:r>
        <w:r w:rsidR="008A28C4">
          <w:rPr>
            <w:rFonts w:ascii="Calibri" w:hAnsi="Calibri"/>
          </w:rPr>
          <w:fldChar w:fldCharType="end"/>
        </w:r>
      </w:ins>
      <w:r w:rsidRPr="008568A7">
        <w:rPr>
          <w:rFonts w:ascii="Calibri" w:hAnsi="Calibri"/>
        </w:rPr>
        <w:t>, a higher strike</w:t>
      </w:r>
      <w:ins w:id="6940"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strike</w:instrText>
      </w:r>
      <w:ins w:id="6941"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implies less intrinsic value</w:t>
      </w:r>
    </w:p>
    <w:p w14:paraId="4A5BF35B" w14:textId="6F46F561" w:rsidR="005F2397" w:rsidRPr="008568A7" w:rsidRDefault="005F2397" w:rsidP="005F2397">
      <w:pPr>
        <w:rPr>
          <w:rFonts w:ascii="Calibri" w:hAnsi="Calibri"/>
        </w:rPr>
      </w:pPr>
      <w:r w:rsidRPr="008568A7">
        <w:rPr>
          <w:rFonts w:ascii="Calibri" w:hAnsi="Calibri"/>
        </w:rPr>
        <w:t>Time to expiration: For an American option</w:t>
      </w:r>
      <w:ins w:id="6942"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6943" w:author="Aleksander Hansen" w:date="2013-02-15T16:33:00Z">
        <w:r w:rsidR="008A28C4">
          <w:instrText xml:space="preserve">" </w:instrText>
        </w:r>
        <w:r w:rsidR="008A28C4">
          <w:rPr>
            <w:rFonts w:ascii="Calibri" w:hAnsi="Calibri"/>
          </w:rPr>
          <w:fldChar w:fldCharType="end"/>
        </w:r>
      </w:ins>
      <w:r w:rsidRPr="008568A7">
        <w:rPr>
          <w:rFonts w:ascii="Calibri" w:hAnsi="Calibri"/>
        </w:rPr>
        <w:t xml:space="preserve"> (call or put</w:t>
      </w:r>
      <w:ins w:id="6944"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6945"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option value is an increasing function with greater time to expiration. For a European option, while typically value with increase with greater time to expiration, the timing of dividends makes the relationship </w:t>
      </w:r>
      <w:r w:rsidR="00944F42" w:rsidRPr="008568A7">
        <w:rPr>
          <w:rFonts w:ascii="Calibri" w:hAnsi="Calibri"/>
        </w:rPr>
        <w:t>ambiguous</w:t>
      </w:r>
      <w:r w:rsidRPr="008568A7">
        <w:rPr>
          <w:rFonts w:ascii="Calibri" w:hAnsi="Calibri"/>
        </w:rPr>
        <w:t xml:space="preserve"> (on dividend payout, the stock tends to drop).</w:t>
      </w:r>
    </w:p>
    <w:p w14:paraId="4493C399" w14:textId="0F9E6307" w:rsidR="005F2397" w:rsidRPr="008568A7" w:rsidRDefault="005F2397" w:rsidP="005F2397">
      <w:pPr>
        <w:rPr>
          <w:rFonts w:ascii="Calibri" w:hAnsi="Calibri"/>
        </w:rPr>
      </w:pPr>
      <w:r w:rsidRPr="008568A7">
        <w:rPr>
          <w:rFonts w:ascii="Calibri" w:hAnsi="Calibri"/>
        </w:rPr>
        <w:t>Volatility: Greater volatility increases the value of both a call and a put</w:t>
      </w:r>
      <w:ins w:id="6946"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6947"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option</w:t>
      </w:r>
      <w:ins w:id="6948"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6949" w:author="Aleksander Hansen" w:date="2013-02-15T16:33:00Z">
        <w:r w:rsidR="008A28C4">
          <w:instrText xml:space="preserve">" </w:instrText>
        </w:r>
        <w:r w:rsidR="008A28C4">
          <w:rPr>
            <w:rFonts w:ascii="Calibri" w:hAnsi="Calibri"/>
          </w:rPr>
          <w:fldChar w:fldCharType="end"/>
        </w:r>
      </w:ins>
    </w:p>
    <w:p w14:paraId="73C3A0BE" w14:textId="20489DE0" w:rsidR="005F2397" w:rsidRPr="008568A7" w:rsidRDefault="005F2397" w:rsidP="005F2397">
      <w:pPr>
        <w:rPr>
          <w:rFonts w:ascii="Calibri" w:hAnsi="Calibri"/>
        </w:rPr>
      </w:pPr>
      <w:r w:rsidRPr="008568A7">
        <w:rPr>
          <w:rFonts w:ascii="Calibri" w:hAnsi="Calibri"/>
        </w:rPr>
        <w:t>Risk-free rate: For a European call option</w:t>
      </w:r>
      <w:ins w:id="6950"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6951" w:author="Aleksander Hansen" w:date="2013-02-15T16:33:00Z">
        <w:r w:rsidR="008A28C4">
          <w:instrText xml:space="preserve">" </w:instrText>
        </w:r>
        <w:r w:rsidR="008A28C4">
          <w:rPr>
            <w:rFonts w:ascii="Calibri" w:hAnsi="Calibri"/>
          </w:rPr>
          <w:fldChar w:fldCharType="end"/>
        </w:r>
      </w:ins>
      <w:r w:rsidRPr="008568A7">
        <w:rPr>
          <w:rFonts w:ascii="Calibri" w:hAnsi="Calibri"/>
        </w:rPr>
        <w:t>, consider that the minimum value of an option is the stock minus the discounted strike</w:t>
      </w:r>
      <w:ins w:id="6952"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strike</w:instrText>
      </w:r>
      <w:ins w:id="6953"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A higher </w:t>
      </w:r>
      <w:r w:rsidR="00944F42" w:rsidRPr="008568A7">
        <w:rPr>
          <w:rFonts w:ascii="Calibri" w:hAnsi="Calibri"/>
        </w:rPr>
        <w:t>risk-free</w:t>
      </w:r>
      <w:r w:rsidRPr="008568A7">
        <w:rPr>
          <w:rFonts w:ascii="Calibri" w:hAnsi="Calibri"/>
        </w:rPr>
        <w:t xml:space="preserve"> rate implies a lower discounted strike price; therefore, a higher </w:t>
      </w:r>
      <w:r w:rsidR="00944F42" w:rsidRPr="008568A7">
        <w:rPr>
          <w:rFonts w:ascii="Calibri" w:hAnsi="Calibri"/>
        </w:rPr>
        <w:t>risk-free</w:t>
      </w:r>
      <w:r w:rsidRPr="008568A7">
        <w:rPr>
          <w:rFonts w:ascii="Calibri" w:hAnsi="Calibri"/>
        </w:rPr>
        <w:t xml:space="preserve"> rate increases the value of the call option. </w:t>
      </w:r>
    </w:p>
    <w:p w14:paraId="32FA82E6" w14:textId="72F36250" w:rsidR="005F2397" w:rsidRPr="008568A7" w:rsidRDefault="005F2397" w:rsidP="005F2397">
      <w:pPr>
        <w:rPr>
          <w:rFonts w:ascii="Calibri" w:hAnsi="Calibri"/>
        </w:rPr>
      </w:pPr>
      <w:r w:rsidRPr="008568A7">
        <w:rPr>
          <w:rFonts w:ascii="Calibri" w:hAnsi="Calibri"/>
        </w:rPr>
        <w:t>Dividend yield</w:t>
      </w:r>
      <w:ins w:id="6954"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6955" w:author="Aleksander Hansen" w:date="2013-02-15T17:05:00Z">
        <w:r w:rsidR="00FF184E">
          <w:instrText xml:space="preserve">" </w:instrText>
        </w:r>
        <w:r w:rsidR="00FF184E">
          <w:rPr>
            <w:rFonts w:ascii="Calibri" w:hAnsi="Calibri"/>
          </w:rPr>
          <w:fldChar w:fldCharType="end"/>
        </w:r>
      </w:ins>
      <w:r w:rsidRPr="008568A7">
        <w:rPr>
          <w:rFonts w:ascii="Calibri" w:hAnsi="Calibri"/>
        </w:rPr>
        <w:t>: As the option</w:t>
      </w:r>
      <w:ins w:id="6956"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6957" w:author="Aleksander Hansen" w:date="2013-02-15T16:33:00Z">
        <w:r w:rsidR="008A28C4">
          <w:instrText xml:space="preserve">" </w:instrText>
        </w:r>
        <w:r w:rsidR="008A28C4">
          <w:rPr>
            <w:rFonts w:ascii="Calibri" w:hAnsi="Calibri"/>
          </w:rPr>
          <w:fldChar w:fldCharType="end"/>
        </w:r>
      </w:ins>
      <w:r w:rsidRPr="008568A7">
        <w:rPr>
          <w:rFonts w:ascii="Calibri" w:hAnsi="Calibri"/>
        </w:rPr>
        <w:t xml:space="preserve"> holder forgoes the dividend, a higher dividend reduces the call option’s value.</w:t>
      </w:r>
    </w:p>
    <w:p w14:paraId="4F7C7E5B" w14:textId="73C1C784" w:rsidR="005F2397" w:rsidRPr="008568A7" w:rsidRDefault="005F2397" w:rsidP="005F2397">
      <w:pPr>
        <w:rPr>
          <w:rFonts w:ascii="Calibri" w:hAnsi="Calibri"/>
        </w:rPr>
      </w:pPr>
      <w:r w:rsidRPr="008568A7">
        <w:rPr>
          <w:rFonts w:ascii="Calibri" w:hAnsi="Calibri"/>
        </w:rPr>
        <w:t xml:space="preserve">Please note that </w:t>
      </w:r>
      <w:ins w:id="6958" w:author="Aleksander Hansen" w:date="2013-02-14T18:50:00Z">
        <w:r w:rsidR="00BF0950">
          <w:rPr>
            <w:rFonts w:ascii="Calibri" w:hAnsi="Calibri"/>
          </w:rPr>
          <w:t xml:space="preserve">the </w:t>
        </w:r>
      </w:ins>
      <w:r w:rsidRPr="008568A7">
        <w:rPr>
          <w:rFonts w:ascii="Calibri" w:hAnsi="Calibri"/>
        </w:rPr>
        <w:t xml:space="preserve">stock price, </w:t>
      </w:r>
      <w:ins w:id="6959" w:author="Aleksander Hansen" w:date="2013-02-14T18:50:00Z">
        <w:r w:rsidR="00BF0950">
          <w:rPr>
            <w:rFonts w:ascii="Calibri" w:hAnsi="Calibri"/>
          </w:rPr>
          <w:t xml:space="preserve">the </w:t>
        </w:r>
      </w:ins>
      <w:r w:rsidRPr="008568A7">
        <w:rPr>
          <w:rFonts w:ascii="Calibri" w:hAnsi="Calibri"/>
        </w:rPr>
        <w:t>strike</w:t>
      </w:r>
      <w:ins w:id="6960"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strike</w:instrText>
      </w:r>
      <w:ins w:id="6961"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w:t>
      </w:r>
      <w:ins w:id="6962" w:author="Aleksander Hansen" w:date="2013-02-14T18:50:00Z">
        <w:r w:rsidR="00BF0950">
          <w:rPr>
            <w:rFonts w:ascii="Calibri" w:hAnsi="Calibri"/>
          </w:rPr>
          <w:t xml:space="preserve">the </w:t>
        </w:r>
      </w:ins>
      <w:r w:rsidRPr="008568A7">
        <w:rPr>
          <w:rFonts w:ascii="Calibri" w:hAnsi="Calibri"/>
        </w:rPr>
        <w:t>riskless rate</w:t>
      </w:r>
      <w:del w:id="6963" w:author="Aleksander Hansen" w:date="2013-02-14T18:50:00Z">
        <w:r w:rsidRPr="008568A7" w:rsidDel="00BF0950">
          <w:rPr>
            <w:rFonts w:ascii="Calibri" w:hAnsi="Calibri"/>
          </w:rPr>
          <w:delText>,</w:delText>
        </w:r>
      </w:del>
      <w:r w:rsidRPr="008568A7">
        <w:rPr>
          <w:rFonts w:ascii="Calibri" w:hAnsi="Calibri"/>
        </w:rPr>
        <w:t xml:space="preserve"> and </w:t>
      </w:r>
      <w:ins w:id="6964" w:author="Aleksander Hansen" w:date="2013-02-14T18:51:00Z">
        <w:r w:rsidR="00BF0950">
          <w:rPr>
            <w:rFonts w:ascii="Calibri" w:hAnsi="Calibri"/>
          </w:rPr>
          <w:t xml:space="preserve">the </w:t>
        </w:r>
      </w:ins>
      <w:r w:rsidRPr="008568A7">
        <w:rPr>
          <w:rFonts w:ascii="Calibri" w:hAnsi="Calibri"/>
        </w:rPr>
        <w:t>time to expiration (T) are easily seen in the Black-Scholes-Merton; volatility is contained in the d1 and d2.</w:t>
      </w:r>
    </w:p>
    <w:p w14:paraId="760849DD" w14:textId="77777777" w:rsidR="00944F42" w:rsidRPr="008568A7" w:rsidRDefault="00944F42" w:rsidP="005F2397">
      <w:pPr>
        <w:rPr>
          <w:rFonts w:ascii="Calibri" w:hAnsi="Calibri"/>
        </w:rPr>
      </w:pPr>
    </w:p>
    <w:p w14:paraId="37069733" w14:textId="1882FADB" w:rsidR="005F2397" w:rsidRPr="008568A7" w:rsidRDefault="00DE5CF7">
      <w:pPr>
        <w:jc w:val="center"/>
        <w:rPr>
          <w:rFonts w:ascii="Calibri" w:hAnsi="Calibri"/>
        </w:rPr>
        <w:pPrChange w:id="6965" w:author="Aleksander Hansen" w:date="2013-02-10T22:22:00Z">
          <w:pPr/>
        </w:pPrChange>
      </w:pPr>
      <w:r>
        <w:rPr>
          <w:rFonts w:ascii="Calibri" w:hAnsi="Calibri"/>
        </w:rPr>
        <w:pict w14:anchorId="22E88664">
          <v:shape id="_x0000_i1041" type="#_x0000_t75" style="width:184pt;height:27pt">
            <v:imagedata r:id="rId89" o:title=""/>
          </v:shape>
        </w:pict>
      </w:r>
    </w:p>
    <w:p w14:paraId="12E3595F" w14:textId="77777777" w:rsidR="00944F42" w:rsidRPr="008568A7" w:rsidRDefault="00944F42" w:rsidP="005F2397">
      <w:pPr>
        <w:rPr>
          <w:rFonts w:ascii="Calibri" w:hAnsi="Calibri"/>
        </w:rPr>
      </w:pPr>
    </w:p>
    <w:p w14:paraId="36E83CD2" w14:textId="05549C9B" w:rsidR="005F2397" w:rsidRPr="008568A7" w:rsidRDefault="005F2397">
      <w:pPr>
        <w:pStyle w:val="Heading2"/>
        <w:pPrChange w:id="6966" w:author="Aleksander Hansen" w:date="2013-02-15T20:42:00Z">
          <w:pPr/>
        </w:pPrChange>
      </w:pPr>
      <w:bookmarkStart w:id="6967" w:name="_Toc222580710"/>
      <w:r w:rsidRPr="008568A7">
        <w:t>Identify, interpret and compute upper and lower bounds for option</w:t>
      </w:r>
      <w:ins w:id="6968" w:author="Aleksander Hansen" w:date="2013-02-15T16:33:00Z">
        <w:r w:rsidR="008A28C4">
          <w:fldChar w:fldCharType="begin"/>
        </w:r>
        <w:r w:rsidR="008A28C4">
          <w:instrText xml:space="preserve"> XE "</w:instrText>
        </w:r>
      </w:ins>
      <w:r w:rsidR="008A28C4" w:rsidRPr="008568A7">
        <w:rPr>
          <w:rFonts w:ascii="Calibri" w:hAnsi="Calibri"/>
        </w:rPr>
        <w:instrText>option</w:instrText>
      </w:r>
      <w:ins w:id="6969" w:author="Aleksander Hansen" w:date="2013-02-15T16:33:00Z">
        <w:r w:rsidR="008A28C4">
          <w:instrText xml:space="preserve">" </w:instrText>
        </w:r>
        <w:r w:rsidR="008A28C4">
          <w:fldChar w:fldCharType="end"/>
        </w:r>
      </w:ins>
      <w:r w:rsidRPr="008568A7">
        <w:t xml:space="preserve"> </w:t>
      </w:r>
      <w:commentRangeStart w:id="6970"/>
      <w:r w:rsidRPr="008568A7">
        <w:t>prices</w:t>
      </w:r>
      <w:commentRangeEnd w:id="6970"/>
      <w:r w:rsidR="00DD34AB">
        <w:rPr>
          <w:rStyle w:val="CommentReference"/>
          <w:rFonts w:asciiTheme="majorHAnsi" w:eastAsiaTheme="minorEastAsia" w:hAnsiTheme="majorHAnsi" w:cstheme="minorBidi"/>
          <w:b w:val="0"/>
          <w:bCs w:val="0"/>
          <w:color w:val="auto"/>
        </w:rPr>
        <w:commentReference w:id="6970"/>
      </w:r>
      <w:bookmarkEnd w:id="6967"/>
    </w:p>
    <w:p w14:paraId="06721DAF" w14:textId="77777777" w:rsidR="00944F42" w:rsidRPr="008568A7" w:rsidRDefault="00944F42" w:rsidP="005F2397">
      <w:pPr>
        <w:rPr>
          <w:rFonts w:ascii="Calibri" w:hAnsi="Calibri"/>
        </w:rPr>
      </w:pPr>
    </w:p>
    <w:p w14:paraId="62E96A6F" w14:textId="77777777" w:rsidR="005F2397" w:rsidRPr="008568A7" w:rsidRDefault="005F2397" w:rsidP="005F2397">
      <w:pPr>
        <w:rPr>
          <w:rFonts w:ascii="Calibri" w:hAnsi="Calibri"/>
        </w:rPr>
      </w:pPr>
      <w:r w:rsidRPr="008568A7">
        <w:rPr>
          <w:rFonts w:ascii="Calibri" w:hAnsi="Calibri"/>
          <w:noProof/>
        </w:rPr>
        <w:drawing>
          <wp:inline distT="0" distB="0" distL="0" distR="0" wp14:anchorId="7EE7735D" wp14:editId="1041AF0C">
            <wp:extent cx="4648200" cy="1546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48200" cy="1546860"/>
                    </a:xfrm>
                    <a:prstGeom prst="rect">
                      <a:avLst/>
                    </a:prstGeom>
                    <a:noFill/>
                    <a:ln>
                      <a:noFill/>
                    </a:ln>
                  </pic:spPr>
                </pic:pic>
              </a:graphicData>
            </a:graphic>
          </wp:inline>
        </w:drawing>
      </w:r>
    </w:p>
    <w:p w14:paraId="2FA51671" w14:textId="77777777" w:rsidR="00944F42" w:rsidRPr="008568A7" w:rsidRDefault="005F2397" w:rsidP="005F2397">
      <w:pPr>
        <w:rPr>
          <w:rFonts w:ascii="Calibri" w:hAnsi="Calibri"/>
        </w:rPr>
      </w:pPr>
      <w:r w:rsidRPr="008568A7">
        <w:rPr>
          <w:rFonts w:ascii="Calibri" w:hAnsi="Calibri"/>
        </w:rPr>
        <w:t xml:space="preserve"> </w:t>
      </w:r>
    </w:p>
    <w:p w14:paraId="6B5AB907" w14:textId="26AFFBB6" w:rsidR="005F2397" w:rsidRPr="008568A7" w:rsidRDefault="005F2397" w:rsidP="005F2397">
      <w:pPr>
        <w:rPr>
          <w:rFonts w:ascii="Calibri" w:hAnsi="Calibri"/>
        </w:rPr>
      </w:pPr>
      <w:r w:rsidRPr="008568A7">
        <w:rPr>
          <w:rFonts w:ascii="Calibri" w:hAnsi="Calibri"/>
        </w:rPr>
        <w:t>To illustrate, assume a call option</w:t>
      </w:r>
      <w:ins w:id="6971"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6972" w:author="Aleksander Hansen" w:date="2013-02-15T16:33:00Z">
        <w:r w:rsidR="008A28C4">
          <w:instrText xml:space="preserve">" </w:instrText>
        </w:r>
        <w:r w:rsidR="008A28C4">
          <w:rPr>
            <w:rFonts w:ascii="Calibri" w:hAnsi="Calibri"/>
          </w:rPr>
          <w:fldChar w:fldCharType="end"/>
        </w:r>
      </w:ins>
      <w:r w:rsidRPr="008568A7">
        <w:rPr>
          <w:rFonts w:ascii="Calibri" w:hAnsi="Calibri"/>
        </w:rPr>
        <w:t xml:space="preserve"> (c) with a strike</w:t>
      </w:r>
      <w:ins w:id="6973"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strike</w:instrText>
      </w:r>
      <w:ins w:id="6974"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of $10 (K = $10) where the current stock price is also $10 (S = K = $10. We say here the option is granted at FMV). The upper bound on the call option is $10: why would you pay more for an option than you could pay for the stock? The lower bound is the maximum of zero (0) and (10 - 10e-rT). So if the option has a one-year term and the risk-free rate is 5%, then the lower bound is [10-10e(-5%)(1)] </w:t>
      </w:r>
      <w:r w:rsidRPr="008568A7">
        <w:rPr>
          <w:rFonts w:ascii="Calibri" w:hAnsi="Calibri"/>
        </w:rPr>
        <w:sym w:font="Symbol" w:char="F040"/>
      </w:r>
      <w:r w:rsidRPr="008568A7">
        <w:rPr>
          <w:rFonts w:ascii="Calibri" w:hAnsi="Calibri"/>
        </w:rPr>
        <w:t xml:space="preserve"> $0.488. That is the so-called minimum value: you would be willing to pay at least $0.49.  </w:t>
      </w:r>
    </w:p>
    <w:p w14:paraId="1279226E" w14:textId="77777777" w:rsidR="00944F42" w:rsidRPr="008568A7" w:rsidRDefault="00944F42" w:rsidP="005F2397">
      <w:pPr>
        <w:rPr>
          <w:rFonts w:ascii="Calibri" w:hAnsi="Calibri"/>
        </w:rPr>
      </w:pPr>
    </w:p>
    <w:p w14:paraId="4C2A8431" w14:textId="54C2CD25" w:rsidR="005F2397" w:rsidRPr="008568A7" w:rsidRDefault="005F2397" w:rsidP="005F2397">
      <w:pPr>
        <w:rPr>
          <w:rFonts w:ascii="Calibri" w:hAnsi="Calibri"/>
        </w:rPr>
      </w:pPr>
      <w:r w:rsidRPr="008568A7">
        <w:rPr>
          <w:rFonts w:ascii="Calibri" w:hAnsi="Calibri"/>
        </w:rPr>
        <w:t>The lower bound on a European call is the stock price minus discounted strike</w:t>
      </w:r>
      <w:ins w:id="6975"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strike</w:instrText>
      </w:r>
      <w:ins w:id="6976"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This is called the call option</w:t>
      </w:r>
      <w:ins w:id="6977"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6978" w:author="Aleksander Hansen" w:date="2013-02-15T16:33:00Z">
        <w:r w:rsidR="008A28C4">
          <w:instrText xml:space="preserve">" </w:instrText>
        </w:r>
        <w:r w:rsidR="008A28C4">
          <w:rPr>
            <w:rFonts w:ascii="Calibri" w:hAnsi="Calibri"/>
          </w:rPr>
          <w:fldChar w:fldCharType="end"/>
        </w:r>
      </w:ins>
      <w:r w:rsidRPr="008568A7">
        <w:rPr>
          <w:rFonts w:ascii="Calibri" w:hAnsi="Calibri"/>
        </w:rPr>
        <w:t xml:space="preserve">’s </w:t>
      </w:r>
      <w:r w:rsidR="00944F42" w:rsidRPr="008568A7">
        <w:rPr>
          <w:rFonts w:ascii="Calibri" w:hAnsi="Calibri"/>
        </w:rPr>
        <w:t>minimum</w:t>
      </w:r>
      <w:r w:rsidRPr="008568A7">
        <w:rPr>
          <w:rFonts w:ascii="Calibri" w:hAnsi="Calibri"/>
        </w:rPr>
        <w:t xml:space="preserve"> value and is the price the Black-Scholes gives if the volatility input is equal to zero. The lower bound on a European put</w:t>
      </w:r>
      <w:ins w:id="6979"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6980"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is discounted strike price minus the stock price.</w:t>
      </w:r>
    </w:p>
    <w:p w14:paraId="161E286A" w14:textId="77777777" w:rsidR="00944F42" w:rsidRPr="008568A7" w:rsidRDefault="00944F42" w:rsidP="005F2397">
      <w:pPr>
        <w:rPr>
          <w:rFonts w:ascii="Calibri" w:hAnsi="Calibri"/>
        </w:rPr>
      </w:pPr>
    </w:p>
    <w:p w14:paraId="1E013178" w14:textId="70F3DD83" w:rsidR="005F2397" w:rsidRDefault="005F2397">
      <w:pPr>
        <w:pStyle w:val="Heading2"/>
        <w:rPr>
          <w:ins w:id="6981" w:author="Aleksander Hansen" w:date="2013-02-14T19:03:00Z"/>
        </w:rPr>
        <w:pPrChange w:id="6982" w:author="Aleksander Hansen" w:date="2013-02-15T20:42:00Z">
          <w:pPr/>
        </w:pPrChange>
      </w:pPr>
      <w:bookmarkStart w:id="6983" w:name="_Toc222580711"/>
      <w:r w:rsidRPr="008568A7">
        <w:t>Explain put</w:t>
      </w:r>
      <w:ins w:id="6984" w:author="Aleksander Hansen" w:date="2013-02-15T16:49:00Z">
        <w:r w:rsidR="00AC5507">
          <w:fldChar w:fldCharType="begin"/>
        </w:r>
        <w:r w:rsidR="00AC5507">
          <w:instrText xml:space="preserve"> XE "</w:instrText>
        </w:r>
      </w:ins>
      <w:r w:rsidR="00AC5507" w:rsidRPr="008568A7">
        <w:rPr>
          <w:rFonts w:ascii="Calibri" w:hAnsi="Calibri"/>
        </w:rPr>
        <w:instrText>put</w:instrText>
      </w:r>
      <w:ins w:id="6985" w:author="Aleksander Hansen" w:date="2013-02-15T16:49:00Z">
        <w:r w:rsidR="00AC5507">
          <w:instrText xml:space="preserve">" </w:instrText>
        </w:r>
        <w:r w:rsidR="00AC5507">
          <w:fldChar w:fldCharType="end"/>
        </w:r>
      </w:ins>
      <w:r w:rsidRPr="008568A7">
        <w:rPr>
          <w:rFonts w:cs="Monaco"/>
        </w:rPr>
        <w:t>‐</w:t>
      </w:r>
      <w:r w:rsidRPr="008568A7">
        <w:t>call parity and calculate, using the put</w:t>
      </w:r>
      <w:r w:rsidRPr="008568A7">
        <w:rPr>
          <w:rFonts w:cs="Monaco"/>
        </w:rPr>
        <w:t>‐</w:t>
      </w:r>
      <w:r w:rsidRPr="008568A7">
        <w:t>call parity on a non</w:t>
      </w:r>
      <w:r w:rsidRPr="008568A7">
        <w:rPr>
          <w:rFonts w:cs="Monaco"/>
        </w:rPr>
        <w:t>‐</w:t>
      </w:r>
      <w:r w:rsidRPr="008568A7">
        <w:t>dividend</w:t>
      </w:r>
      <w:r w:rsidRPr="008568A7">
        <w:rPr>
          <w:rFonts w:cs="Monaco"/>
        </w:rPr>
        <w:t>‐</w:t>
      </w:r>
      <w:r w:rsidRPr="008568A7">
        <w:t>paying stock, the value of a European and American option</w:t>
      </w:r>
      <w:bookmarkEnd w:id="6983"/>
      <w:ins w:id="6986" w:author="Aleksander Hansen" w:date="2013-02-15T16:33:00Z">
        <w:r w:rsidR="008A28C4">
          <w:fldChar w:fldCharType="begin"/>
        </w:r>
        <w:r w:rsidR="008A28C4">
          <w:instrText xml:space="preserve"> XE "</w:instrText>
        </w:r>
      </w:ins>
      <w:r w:rsidR="008A28C4" w:rsidRPr="008568A7">
        <w:rPr>
          <w:rFonts w:ascii="Calibri" w:hAnsi="Calibri"/>
        </w:rPr>
        <w:instrText>option</w:instrText>
      </w:r>
      <w:ins w:id="6987" w:author="Aleksander Hansen" w:date="2013-02-15T16:33:00Z">
        <w:r w:rsidR="008A28C4">
          <w:instrText xml:space="preserve">" </w:instrText>
        </w:r>
        <w:r w:rsidR="008A28C4">
          <w:fldChar w:fldCharType="end"/>
        </w:r>
      </w:ins>
    </w:p>
    <w:p w14:paraId="7B3AB185" w14:textId="77777777" w:rsidR="006C021F" w:rsidRPr="00E037C5" w:rsidRDefault="006C021F">
      <w:pPr>
        <w:pStyle w:val="Paragraph"/>
        <w:pPrChange w:id="6988" w:author="Aleksander Hansen" w:date="2013-02-14T19:03:00Z">
          <w:pPr/>
        </w:pPrChange>
      </w:pPr>
    </w:p>
    <w:p w14:paraId="2ED37C98" w14:textId="4E4774CC" w:rsidR="005F2397" w:rsidRPr="008568A7" w:rsidRDefault="005F2397" w:rsidP="005F2397">
      <w:pPr>
        <w:rPr>
          <w:rFonts w:ascii="Calibri" w:hAnsi="Calibri"/>
        </w:rPr>
      </w:pPr>
      <w:r w:rsidRPr="008568A7">
        <w:rPr>
          <w:rFonts w:ascii="Calibri" w:hAnsi="Calibri"/>
        </w:rPr>
        <w:t>Put–call parity is based on a no-arbitrage argument; it can be shown that arbitrage opportunities exist if put</w:t>
      </w:r>
      <w:ins w:id="6989"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6990"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–call parity does not hold. Put–call parity is given by: </w:t>
      </w:r>
    </w:p>
    <w:p w14:paraId="025FAF4F" w14:textId="77777777" w:rsidR="005F2397" w:rsidRPr="008568A7" w:rsidRDefault="005F2397">
      <w:pPr>
        <w:jc w:val="center"/>
        <w:rPr>
          <w:rFonts w:ascii="Calibri" w:hAnsi="Calibri"/>
        </w:rPr>
        <w:pPrChange w:id="6991" w:author="Aleksander Hansen" w:date="2013-02-10T22:23:00Z">
          <w:pPr/>
        </w:pPrChange>
      </w:pPr>
      <w:r w:rsidRPr="008568A7">
        <w:rPr>
          <w:rFonts w:ascii="Calibri" w:hAnsi="Calibri"/>
          <w:noProof/>
        </w:rPr>
        <w:drawing>
          <wp:inline distT="0" distB="0" distL="0" distR="0" wp14:anchorId="42E5275E" wp14:editId="0B658692">
            <wp:extent cx="1530523" cy="653023"/>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30523" cy="653023"/>
                    </a:xfrm>
                    <a:prstGeom prst="rect">
                      <a:avLst/>
                    </a:prstGeom>
                    <a:noFill/>
                    <a:ln>
                      <a:noFill/>
                    </a:ln>
                  </pic:spPr>
                </pic:pic>
              </a:graphicData>
            </a:graphic>
          </wp:inline>
        </w:drawing>
      </w:r>
    </w:p>
    <w:p w14:paraId="50E8419E" w14:textId="77777777" w:rsidR="006C021F" w:rsidRDefault="006C021F" w:rsidP="005F2397">
      <w:pPr>
        <w:rPr>
          <w:ins w:id="6992" w:author="Aleksander Hansen" w:date="2013-02-14T19:06:00Z"/>
          <w:rFonts w:ascii="Calibri" w:hAnsi="Calibri"/>
        </w:rPr>
      </w:pPr>
    </w:p>
    <w:p w14:paraId="2BD5263E" w14:textId="77777777" w:rsidR="005F2397" w:rsidRPr="00E037C5" w:rsidRDefault="005F2397">
      <w:pPr>
        <w:pStyle w:val="BT-Normal"/>
        <w:pPrChange w:id="6993" w:author="Aleksander Hansen" w:date="2013-02-14T19:08:00Z">
          <w:pPr/>
        </w:pPrChange>
      </w:pPr>
      <w:r w:rsidRPr="00E037C5">
        <w:t xml:space="preserve">To illustrate, assume two portfolios: </w:t>
      </w:r>
    </w:p>
    <w:p w14:paraId="2B28E960" w14:textId="24CE1EDD" w:rsidR="005F2397" w:rsidRPr="006C021F" w:rsidDel="006C021F" w:rsidRDefault="005F2397">
      <w:pPr>
        <w:pStyle w:val="BT-Normal"/>
        <w:numPr>
          <w:ilvl w:val="0"/>
          <w:numId w:val="93"/>
        </w:numPr>
        <w:rPr>
          <w:del w:id="6994" w:author="Aleksander Hansen" w:date="2013-02-14T19:03:00Z"/>
          <w:rPrChange w:id="6995" w:author="Aleksander Hansen" w:date="2013-02-14T19:08:00Z">
            <w:rPr>
              <w:del w:id="6996" w:author="Aleksander Hansen" w:date="2013-02-14T19:03:00Z"/>
            </w:rPr>
          </w:rPrChange>
        </w:rPr>
        <w:pPrChange w:id="6997" w:author="Aleksander Hansen" w:date="2013-02-14T19:08:00Z">
          <w:pPr/>
        </w:pPrChange>
      </w:pPr>
      <w:r w:rsidRPr="008A2DD2">
        <w:t>The first portfolio is a call option</w:t>
      </w:r>
      <w:ins w:id="6998" w:author="Aleksander Hansen" w:date="2013-02-15T16:33:00Z">
        <w:r w:rsidR="008A28C4">
          <w:fldChar w:fldCharType="begin"/>
        </w:r>
        <w:r w:rsidR="008A28C4">
          <w:instrText xml:space="preserve"> XE "</w:instrText>
        </w:r>
      </w:ins>
      <w:r w:rsidR="008A28C4" w:rsidRPr="008568A7">
        <w:instrText>option</w:instrText>
      </w:r>
      <w:ins w:id="6999" w:author="Aleksander Hansen" w:date="2013-02-15T16:33:00Z">
        <w:r w:rsidR="008A28C4">
          <w:instrText xml:space="preserve">" </w:instrText>
        </w:r>
        <w:r w:rsidR="008A28C4">
          <w:fldChar w:fldCharType="end"/>
        </w:r>
      </w:ins>
      <w:r w:rsidRPr="008A2DD2">
        <w:t xml:space="preserve"> with a strike</w:t>
      </w:r>
      <w:ins w:id="7000" w:author="Aleksander Hansen" w:date="2013-02-15T16:50:00Z">
        <w:r w:rsidR="00AC5507">
          <w:fldChar w:fldCharType="begin"/>
        </w:r>
        <w:r w:rsidR="00AC5507">
          <w:instrText xml:space="preserve"> XE "</w:instrText>
        </w:r>
      </w:ins>
      <w:r w:rsidR="00AC5507" w:rsidRPr="008568A7">
        <w:instrText>strike</w:instrText>
      </w:r>
      <w:ins w:id="7001" w:author="Aleksander Hansen" w:date="2013-02-15T16:50:00Z">
        <w:r w:rsidR="00AC5507">
          <w:instrText xml:space="preserve">" </w:instrText>
        </w:r>
        <w:r w:rsidR="00AC5507">
          <w:fldChar w:fldCharType="end"/>
        </w:r>
      </w:ins>
      <w:r w:rsidRPr="008A2DD2">
        <w:t xml:space="preserve"> of $10 combined with a $10 par bond</w:t>
      </w:r>
      <w:ins w:id="7002" w:author="Aleksander Hansen" w:date="2013-02-15T17:07:00Z">
        <w:r w:rsidR="00FF184E">
          <w:fldChar w:fldCharType="begin"/>
        </w:r>
        <w:r w:rsidR="00FF184E">
          <w:instrText xml:space="preserve"> XE "</w:instrText>
        </w:r>
      </w:ins>
      <w:r w:rsidR="00FF184E" w:rsidRPr="008568A7">
        <w:instrText>bond</w:instrText>
      </w:r>
      <w:ins w:id="7003" w:author="Aleksander Hansen" w:date="2013-02-15T17:07:00Z">
        <w:r w:rsidR="00FF184E">
          <w:instrText xml:space="preserve">" </w:instrText>
        </w:r>
        <w:r w:rsidR="00FF184E">
          <w:fldChar w:fldCharType="end"/>
        </w:r>
      </w:ins>
      <w:r w:rsidRPr="008A2DD2">
        <w:t xml:space="preserve">. </w:t>
      </w:r>
    </w:p>
    <w:p w14:paraId="5B8DD1FA" w14:textId="21D27DA1" w:rsidR="005F2397" w:rsidRPr="006C021F" w:rsidDel="006C021F" w:rsidRDefault="005F2397">
      <w:pPr>
        <w:pStyle w:val="BT-Normal"/>
        <w:rPr>
          <w:del w:id="7004" w:author="Aleksander Hansen" w:date="2013-02-14T19:03:00Z"/>
          <w:rPrChange w:id="7005" w:author="Aleksander Hansen" w:date="2013-02-14T19:08:00Z">
            <w:rPr>
              <w:del w:id="7006" w:author="Aleksander Hansen" w:date="2013-02-14T19:03:00Z"/>
            </w:rPr>
          </w:rPrChange>
        </w:rPr>
        <w:pPrChange w:id="7007" w:author="Aleksander Hansen" w:date="2013-02-14T19:08:00Z">
          <w:pPr/>
        </w:pPrChange>
      </w:pPr>
      <w:r w:rsidRPr="006C021F">
        <w:rPr>
          <w:rPrChange w:id="7008" w:author="Aleksander Hansen" w:date="2013-02-14T19:08:00Z">
            <w:rPr/>
          </w:rPrChange>
        </w:rPr>
        <w:t>The second portfolio is a put</w:t>
      </w:r>
      <w:ins w:id="7009" w:author="Aleksander Hansen" w:date="2013-02-15T16:49:00Z">
        <w:r w:rsidR="00AC5507">
          <w:fldChar w:fldCharType="begin"/>
        </w:r>
        <w:r w:rsidR="00AC5507">
          <w:instrText xml:space="preserve"> XE "</w:instrText>
        </w:r>
      </w:ins>
      <w:r w:rsidR="00AC5507" w:rsidRPr="008568A7">
        <w:instrText>put</w:instrText>
      </w:r>
      <w:ins w:id="7010" w:author="Aleksander Hansen" w:date="2013-02-15T16:49:00Z">
        <w:r w:rsidR="00AC5507">
          <w:instrText xml:space="preserve">" </w:instrText>
        </w:r>
        <w:r w:rsidR="00AC5507">
          <w:fldChar w:fldCharType="end"/>
        </w:r>
      </w:ins>
      <w:r w:rsidRPr="006C021F">
        <w:rPr>
          <w:rPrChange w:id="7011" w:author="Aleksander Hansen" w:date="2013-02-14T19:08:00Z">
            <w:rPr/>
          </w:rPrChange>
        </w:rPr>
        <w:t xml:space="preserve"> with a strike</w:t>
      </w:r>
      <w:ins w:id="7012" w:author="Aleksander Hansen" w:date="2013-02-15T16:50:00Z">
        <w:r w:rsidR="00AC5507">
          <w:fldChar w:fldCharType="begin"/>
        </w:r>
        <w:r w:rsidR="00AC5507">
          <w:instrText xml:space="preserve"> XE "</w:instrText>
        </w:r>
      </w:ins>
      <w:r w:rsidR="00AC5507" w:rsidRPr="008568A7">
        <w:instrText>strike</w:instrText>
      </w:r>
      <w:ins w:id="7013" w:author="Aleksander Hansen" w:date="2013-02-15T16:50:00Z">
        <w:r w:rsidR="00AC5507">
          <w:instrText xml:space="preserve">" </w:instrText>
        </w:r>
        <w:r w:rsidR="00AC5507">
          <w:fldChar w:fldCharType="end"/>
        </w:r>
      </w:ins>
      <w:r w:rsidRPr="006C021F">
        <w:rPr>
          <w:rPrChange w:id="7014" w:author="Aleksander Hansen" w:date="2013-02-14T19:08:00Z">
            <w:rPr/>
          </w:rPrChange>
        </w:rPr>
        <w:t xml:space="preserve"> of $10 and a single share of stock priced at $10 (i.e., a protective put)</w:t>
      </w:r>
      <w:ins w:id="7015" w:author="Aleksander Hansen" w:date="2013-02-14T19:03:00Z">
        <w:r w:rsidR="006C021F" w:rsidRPr="006C021F">
          <w:rPr>
            <w:rPrChange w:id="7016" w:author="Aleksander Hansen" w:date="2013-02-14T19:08:00Z">
              <w:rPr/>
            </w:rPrChange>
          </w:rPr>
          <w:t xml:space="preserve">. </w:t>
        </w:r>
      </w:ins>
    </w:p>
    <w:p w14:paraId="6ABD564F" w14:textId="74229372" w:rsidR="005F2397" w:rsidRPr="006C021F" w:rsidDel="006C021F" w:rsidRDefault="005F2397">
      <w:pPr>
        <w:pStyle w:val="BT-Normal"/>
        <w:rPr>
          <w:del w:id="7017" w:author="Aleksander Hansen" w:date="2013-02-14T19:04:00Z"/>
          <w:rPrChange w:id="7018" w:author="Aleksander Hansen" w:date="2013-02-14T19:08:00Z">
            <w:rPr>
              <w:del w:id="7019" w:author="Aleksander Hansen" w:date="2013-02-14T19:04:00Z"/>
            </w:rPr>
          </w:rPrChange>
        </w:rPr>
        <w:pPrChange w:id="7020" w:author="Aleksander Hansen" w:date="2013-02-14T19:08:00Z">
          <w:pPr/>
        </w:pPrChange>
      </w:pPr>
      <w:r w:rsidRPr="006C021F">
        <w:rPr>
          <w:rPrChange w:id="7021" w:author="Aleksander Hansen" w:date="2013-02-14T19:08:00Z">
            <w:rPr/>
          </w:rPrChange>
        </w:rPr>
        <w:t>Now consider the payoff</w:t>
      </w:r>
      <w:ins w:id="7022" w:author="Aleksander Hansen" w:date="2013-02-15T16:50:00Z">
        <w:r w:rsidR="00AC5507">
          <w:fldChar w:fldCharType="begin"/>
        </w:r>
        <w:r w:rsidR="00AC5507">
          <w:instrText xml:space="preserve"> XE "</w:instrText>
        </w:r>
      </w:ins>
      <w:r w:rsidR="00AC5507" w:rsidRPr="008568A7">
        <w:instrText>payoff</w:instrText>
      </w:r>
      <w:ins w:id="7023" w:author="Aleksander Hansen" w:date="2013-02-15T16:50:00Z">
        <w:r w:rsidR="00AC5507">
          <w:instrText xml:space="preserve">" </w:instrText>
        </w:r>
        <w:r w:rsidR="00AC5507">
          <w:fldChar w:fldCharType="end"/>
        </w:r>
      </w:ins>
      <w:r w:rsidRPr="006C021F">
        <w:rPr>
          <w:rPrChange w:id="7024" w:author="Aleksander Hansen" w:date="2013-02-14T19:08:00Z">
            <w:rPr/>
          </w:rPrChange>
        </w:rPr>
        <w:t xml:space="preserve"> of each portfolio if the stock increases to $13</w:t>
      </w:r>
      <w:ins w:id="7025" w:author="Aleksander Hansen" w:date="2013-02-14T19:03:00Z">
        <w:r w:rsidR="006C021F" w:rsidRPr="006C021F">
          <w:rPr>
            <w:rPrChange w:id="7026" w:author="Aleksander Hansen" w:date="2013-02-14T19:08:00Z">
              <w:rPr/>
            </w:rPrChange>
          </w:rPr>
          <w:t>.</w:t>
        </w:r>
      </w:ins>
      <w:ins w:id="7027" w:author="Aleksander Hansen" w:date="2013-02-14T19:04:00Z">
        <w:r w:rsidR="006C021F" w:rsidRPr="006C021F">
          <w:rPr>
            <w:rPrChange w:id="7028" w:author="Aleksander Hansen" w:date="2013-02-14T19:08:00Z">
              <w:rPr/>
            </w:rPrChange>
          </w:rPr>
          <w:t xml:space="preserve"> </w:t>
        </w:r>
      </w:ins>
    </w:p>
    <w:p w14:paraId="7CA50384" w14:textId="3546A94F" w:rsidR="005F2397" w:rsidRPr="006C021F" w:rsidDel="006C021F" w:rsidRDefault="005F2397">
      <w:pPr>
        <w:pStyle w:val="BT-Normal"/>
        <w:rPr>
          <w:del w:id="7029" w:author="Aleksander Hansen" w:date="2013-02-14T19:04:00Z"/>
          <w:rPrChange w:id="7030" w:author="Aleksander Hansen" w:date="2013-02-14T19:08:00Z">
            <w:rPr>
              <w:del w:id="7031" w:author="Aleksander Hansen" w:date="2013-02-14T19:04:00Z"/>
            </w:rPr>
          </w:rPrChange>
        </w:rPr>
        <w:pPrChange w:id="7032" w:author="Aleksander Hansen" w:date="2013-02-14T19:08:00Z">
          <w:pPr/>
        </w:pPrChange>
      </w:pPr>
      <w:r w:rsidRPr="006C021F">
        <w:rPr>
          <w:rPrChange w:id="7033" w:author="Aleksander Hansen" w:date="2013-02-14T19:08:00Z">
            <w:rPr/>
          </w:rPrChange>
        </w:rPr>
        <w:t>The payoff</w:t>
      </w:r>
      <w:ins w:id="7034" w:author="Aleksander Hansen" w:date="2013-02-15T16:50:00Z">
        <w:r w:rsidR="00AC5507">
          <w:fldChar w:fldCharType="begin"/>
        </w:r>
        <w:r w:rsidR="00AC5507">
          <w:instrText xml:space="preserve"> XE "</w:instrText>
        </w:r>
      </w:ins>
      <w:r w:rsidR="00AC5507" w:rsidRPr="008568A7">
        <w:instrText>payoff</w:instrText>
      </w:r>
      <w:ins w:id="7035" w:author="Aleksander Hansen" w:date="2013-02-15T16:50:00Z">
        <w:r w:rsidR="00AC5507">
          <w:instrText xml:space="preserve">" </w:instrText>
        </w:r>
        <w:r w:rsidR="00AC5507">
          <w:fldChar w:fldCharType="end"/>
        </w:r>
      </w:ins>
      <w:r w:rsidRPr="006C021F">
        <w:rPr>
          <w:rPrChange w:id="7036" w:author="Aleksander Hansen" w:date="2013-02-14T19:08:00Z">
            <w:rPr/>
          </w:rPrChange>
        </w:rPr>
        <w:t xml:space="preserve"> on the first portfolio = $3</w:t>
      </w:r>
      <w:ins w:id="7037" w:author="Aleksander Hansen" w:date="2013-02-14T19:04:00Z">
        <w:r w:rsidR="006C021F" w:rsidRPr="006C021F">
          <w:rPr>
            <w:rPrChange w:id="7038" w:author="Aleksander Hansen" w:date="2013-02-14T19:08:00Z">
              <w:rPr/>
            </w:rPrChange>
          </w:rPr>
          <w:t>; the</w:t>
        </w:r>
      </w:ins>
      <w:r w:rsidRPr="006C021F">
        <w:rPr>
          <w:rPrChange w:id="7039" w:author="Aleksander Hansen" w:date="2013-02-14T19:08:00Z">
            <w:rPr/>
          </w:rPrChange>
        </w:rPr>
        <w:t xml:space="preserve"> option</w:t>
      </w:r>
      <w:ins w:id="7040" w:author="Aleksander Hansen" w:date="2013-02-15T16:33:00Z">
        <w:r w:rsidR="008A28C4">
          <w:fldChar w:fldCharType="begin"/>
        </w:r>
        <w:r w:rsidR="008A28C4">
          <w:instrText xml:space="preserve"> XE "</w:instrText>
        </w:r>
      </w:ins>
      <w:r w:rsidR="008A28C4" w:rsidRPr="008568A7">
        <w:instrText>option</w:instrText>
      </w:r>
      <w:ins w:id="7041" w:author="Aleksander Hansen" w:date="2013-02-15T16:33:00Z">
        <w:r w:rsidR="008A28C4">
          <w:instrText xml:space="preserve">" </w:instrText>
        </w:r>
        <w:r w:rsidR="008A28C4">
          <w:fldChar w:fldCharType="end"/>
        </w:r>
      </w:ins>
      <w:r w:rsidRPr="006C021F">
        <w:rPr>
          <w:rPrChange w:id="7042" w:author="Aleksander Hansen" w:date="2013-02-14T19:08:00Z">
            <w:rPr/>
          </w:rPrChange>
        </w:rPr>
        <w:t xml:space="preserve"> gain plus $10 bond</w:t>
      </w:r>
      <w:ins w:id="7043" w:author="Aleksander Hansen" w:date="2013-02-15T17:07:00Z">
        <w:r w:rsidR="00FF184E">
          <w:fldChar w:fldCharType="begin"/>
        </w:r>
        <w:r w:rsidR="00FF184E">
          <w:instrText xml:space="preserve"> XE "</w:instrText>
        </w:r>
      </w:ins>
      <w:r w:rsidR="00FF184E" w:rsidRPr="008568A7">
        <w:instrText>bond</w:instrText>
      </w:r>
      <w:ins w:id="7044" w:author="Aleksander Hansen" w:date="2013-02-15T17:07:00Z">
        <w:r w:rsidR="00FF184E">
          <w:instrText xml:space="preserve">" </w:instrText>
        </w:r>
        <w:r w:rsidR="00FF184E">
          <w:fldChar w:fldCharType="end"/>
        </w:r>
      </w:ins>
      <w:r w:rsidRPr="006C021F">
        <w:rPr>
          <w:rPrChange w:id="7045" w:author="Aleksander Hansen" w:date="2013-02-14T19:08:00Z">
            <w:rPr/>
          </w:rPrChange>
        </w:rPr>
        <w:t xml:space="preserve"> = $13</w:t>
      </w:r>
      <w:ins w:id="7046" w:author="Aleksander Hansen" w:date="2013-02-14T19:04:00Z">
        <w:r w:rsidR="006C021F" w:rsidRPr="006C021F">
          <w:rPr>
            <w:rPrChange w:id="7047" w:author="Aleksander Hansen" w:date="2013-02-14T19:08:00Z">
              <w:rPr/>
            </w:rPrChange>
          </w:rPr>
          <w:t xml:space="preserve">. </w:t>
        </w:r>
      </w:ins>
    </w:p>
    <w:p w14:paraId="6184D197" w14:textId="01FD2512" w:rsidR="005F2397" w:rsidRPr="006C021F" w:rsidDel="006C021F" w:rsidRDefault="005F2397">
      <w:pPr>
        <w:pStyle w:val="BT-Normal"/>
        <w:rPr>
          <w:del w:id="7048" w:author="Aleksander Hansen" w:date="2013-02-14T19:05:00Z"/>
          <w:rPrChange w:id="7049" w:author="Aleksander Hansen" w:date="2013-02-14T19:08:00Z">
            <w:rPr>
              <w:del w:id="7050" w:author="Aleksander Hansen" w:date="2013-02-14T19:05:00Z"/>
            </w:rPr>
          </w:rPrChange>
        </w:rPr>
        <w:pPrChange w:id="7051" w:author="Aleksander Hansen" w:date="2013-02-14T19:08:00Z">
          <w:pPr/>
        </w:pPrChange>
      </w:pPr>
      <w:r w:rsidRPr="006C021F">
        <w:rPr>
          <w:rPrChange w:id="7052" w:author="Aleksander Hansen" w:date="2013-02-14T19:08:00Z">
            <w:rPr/>
          </w:rPrChange>
        </w:rPr>
        <w:t>The payoff</w:t>
      </w:r>
      <w:ins w:id="7053" w:author="Aleksander Hansen" w:date="2013-02-15T16:50:00Z">
        <w:r w:rsidR="00AC5507">
          <w:fldChar w:fldCharType="begin"/>
        </w:r>
        <w:r w:rsidR="00AC5507">
          <w:instrText xml:space="preserve"> XE "</w:instrText>
        </w:r>
      </w:ins>
      <w:r w:rsidR="00AC5507" w:rsidRPr="008568A7">
        <w:instrText>payoff</w:instrText>
      </w:r>
      <w:ins w:id="7054" w:author="Aleksander Hansen" w:date="2013-02-15T16:50:00Z">
        <w:r w:rsidR="00AC5507">
          <w:instrText xml:space="preserve">" </w:instrText>
        </w:r>
        <w:r w:rsidR="00AC5507">
          <w:fldChar w:fldCharType="end"/>
        </w:r>
      </w:ins>
      <w:r w:rsidRPr="006C021F">
        <w:rPr>
          <w:rPrChange w:id="7055" w:author="Aleksander Hansen" w:date="2013-02-14T19:08:00Z">
            <w:rPr/>
          </w:rPrChange>
        </w:rPr>
        <w:t xml:space="preserve"> on the second portfolio = $13 stock price</w:t>
      </w:r>
      <w:ins w:id="7056" w:author="Aleksander Hansen" w:date="2013-02-14T19:05:00Z">
        <w:r w:rsidR="006C021F" w:rsidRPr="006C021F">
          <w:rPr>
            <w:rPrChange w:id="7057" w:author="Aleksander Hansen" w:date="2013-02-14T19:08:00Z">
              <w:rPr/>
            </w:rPrChange>
          </w:rPr>
          <w:t xml:space="preserve">. </w:t>
        </w:r>
      </w:ins>
    </w:p>
    <w:p w14:paraId="3F698AC3" w14:textId="0D63177F" w:rsidR="005F2397" w:rsidRPr="006C021F" w:rsidDel="006C021F" w:rsidRDefault="005F2397">
      <w:pPr>
        <w:pStyle w:val="BT-Normal"/>
        <w:rPr>
          <w:del w:id="7058" w:author="Aleksander Hansen" w:date="2013-02-14T19:05:00Z"/>
          <w:rPrChange w:id="7059" w:author="Aleksander Hansen" w:date="2013-02-14T19:08:00Z">
            <w:rPr>
              <w:del w:id="7060" w:author="Aleksander Hansen" w:date="2013-02-14T19:05:00Z"/>
            </w:rPr>
          </w:rPrChange>
        </w:rPr>
        <w:pPrChange w:id="7061" w:author="Aleksander Hansen" w:date="2013-02-14T19:08:00Z">
          <w:pPr/>
        </w:pPrChange>
      </w:pPr>
      <w:r w:rsidRPr="006C021F">
        <w:rPr>
          <w:rPrChange w:id="7062" w:author="Aleksander Hansen" w:date="2013-02-14T19:08:00Z">
            <w:rPr/>
          </w:rPrChange>
        </w:rPr>
        <w:t>Now consider the payoff</w:t>
      </w:r>
      <w:ins w:id="7063" w:author="Aleksander Hansen" w:date="2013-02-15T16:50:00Z">
        <w:r w:rsidR="00AC5507">
          <w:fldChar w:fldCharType="begin"/>
        </w:r>
        <w:r w:rsidR="00AC5507">
          <w:instrText xml:space="preserve"> XE "</w:instrText>
        </w:r>
      </w:ins>
      <w:r w:rsidR="00AC5507" w:rsidRPr="008568A7">
        <w:instrText>payoff</w:instrText>
      </w:r>
      <w:ins w:id="7064" w:author="Aleksander Hansen" w:date="2013-02-15T16:50:00Z">
        <w:r w:rsidR="00AC5507">
          <w:instrText xml:space="preserve">" </w:instrText>
        </w:r>
        <w:r w:rsidR="00AC5507">
          <w:fldChar w:fldCharType="end"/>
        </w:r>
      </w:ins>
      <w:r w:rsidRPr="006C021F">
        <w:rPr>
          <w:rPrChange w:id="7065" w:author="Aleksander Hansen" w:date="2013-02-14T19:08:00Z">
            <w:rPr/>
          </w:rPrChange>
        </w:rPr>
        <w:t xml:space="preserve"> of each portfolio if the stock drops to $7</w:t>
      </w:r>
      <w:ins w:id="7066" w:author="Aleksander Hansen" w:date="2013-02-14T19:05:00Z">
        <w:r w:rsidR="006C021F" w:rsidRPr="006C021F">
          <w:rPr>
            <w:rPrChange w:id="7067" w:author="Aleksander Hansen" w:date="2013-02-14T19:08:00Z">
              <w:rPr/>
            </w:rPrChange>
          </w:rPr>
          <w:t xml:space="preserve">. </w:t>
        </w:r>
      </w:ins>
    </w:p>
    <w:p w14:paraId="4EFD2CD0" w14:textId="3E2AD11F" w:rsidR="005F2397" w:rsidRPr="006C021F" w:rsidDel="006C021F" w:rsidRDefault="005F2397">
      <w:pPr>
        <w:pStyle w:val="BT-Normal"/>
        <w:rPr>
          <w:del w:id="7068" w:author="Aleksander Hansen" w:date="2013-02-14T19:05:00Z"/>
          <w:rPrChange w:id="7069" w:author="Aleksander Hansen" w:date="2013-02-14T19:08:00Z">
            <w:rPr>
              <w:del w:id="7070" w:author="Aleksander Hansen" w:date="2013-02-14T19:05:00Z"/>
            </w:rPr>
          </w:rPrChange>
        </w:rPr>
        <w:pPrChange w:id="7071" w:author="Aleksander Hansen" w:date="2013-02-14T19:08:00Z">
          <w:pPr/>
        </w:pPrChange>
      </w:pPr>
      <w:r w:rsidRPr="006C021F">
        <w:rPr>
          <w:rPrChange w:id="7072" w:author="Aleksander Hansen" w:date="2013-02-14T19:08:00Z">
            <w:rPr/>
          </w:rPrChange>
        </w:rPr>
        <w:t>The payoff</w:t>
      </w:r>
      <w:ins w:id="7073" w:author="Aleksander Hansen" w:date="2013-02-15T16:50:00Z">
        <w:r w:rsidR="00AC5507">
          <w:fldChar w:fldCharType="begin"/>
        </w:r>
        <w:r w:rsidR="00AC5507">
          <w:instrText xml:space="preserve"> XE "</w:instrText>
        </w:r>
      </w:ins>
      <w:r w:rsidR="00AC5507" w:rsidRPr="008568A7">
        <w:instrText>payoff</w:instrText>
      </w:r>
      <w:ins w:id="7074" w:author="Aleksander Hansen" w:date="2013-02-15T16:50:00Z">
        <w:r w:rsidR="00AC5507">
          <w:instrText xml:space="preserve">" </w:instrText>
        </w:r>
        <w:r w:rsidR="00AC5507">
          <w:fldChar w:fldCharType="end"/>
        </w:r>
      </w:ins>
      <w:r w:rsidRPr="006C021F">
        <w:rPr>
          <w:rPrChange w:id="7075" w:author="Aleksander Hansen" w:date="2013-02-14T19:08:00Z">
            <w:rPr/>
          </w:rPrChange>
        </w:rPr>
        <w:t xml:space="preserve"> on the first portfolio = $10 bond</w:t>
      </w:r>
      <w:ins w:id="7076" w:author="Aleksander Hansen" w:date="2013-02-15T17:07:00Z">
        <w:r w:rsidR="00FF184E">
          <w:fldChar w:fldCharType="begin"/>
        </w:r>
        <w:r w:rsidR="00FF184E">
          <w:instrText xml:space="preserve"> XE "</w:instrText>
        </w:r>
      </w:ins>
      <w:r w:rsidR="00FF184E" w:rsidRPr="008568A7">
        <w:instrText>bond</w:instrText>
      </w:r>
      <w:ins w:id="7077" w:author="Aleksander Hansen" w:date="2013-02-15T17:07:00Z">
        <w:r w:rsidR="00FF184E">
          <w:instrText xml:space="preserve">" </w:instrText>
        </w:r>
        <w:r w:rsidR="00FF184E">
          <w:fldChar w:fldCharType="end"/>
        </w:r>
      </w:ins>
      <w:ins w:id="7078" w:author="Aleksander Hansen" w:date="2013-02-14T19:05:00Z">
        <w:r w:rsidR="006C021F" w:rsidRPr="006C021F">
          <w:rPr>
            <w:rPrChange w:id="7079" w:author="Aleksander Hansen" w:date="2013-02-14T19:08:00Z">
              <w:rPr/>
            </w:rPrChange>
          </w:rPr>
          <w:t xml:space="preserve">. </w:t>
        </w:r>
      </w:ins>
    </w:p>
    <w:p w14:paraId="61ACF676" w14:textId="1CF40856" w:rsidR="005F2397" w:rsidRPr="006C021F" w:rsidDel="006C021F" w:rsidRDefault="005F2397">
      <w:pPr>
        <w:pStyle w:val="BT-Normal"/>
        <w:rPr>
          <w:del w:id="7080" w:author="Aleksander Hansen" w:date="2013-02-14T19:05:00Z"/>
          <w:rPrChange w:id="7081" w:author="Aleksander Hansen" w:date="2013-02-14T19:08:00Z">
            <w:rPr>
              <w:del w:id="7082" w:author="Aleksander Hansen" w:date="2013-02-14T19:05:00Z"/>
            </w:rPr>
          </w:rPrChange>
        </w:rPr>
        <w:pPrChange w:id="7083" w:author="Aleksander Hansen" w:date="2013-02-14T19:08:00Z">
          <w:pPr/>
        </w:pPrChange>
      </w:pPr>
      <w:r w:rsidRPr="006C021F">
        <w:rPr>
          <w:rPrChange w:id="7084" w:author="Aleksander Hansen" w:date="2013-02-14T19:08:00Z">
            <w:rPr/>
          </w:rPrChange>
        </w:rPr>
        <w:t>The payoff</w:t>
      </w:r>
      <w:ins w:id="7085" w:author="Aleksander Hansen" w:date="2013-02-15T16:50:00Z">
        <w:r w:rsidR="00AC5507">
          <w:fldChar w:fldCharType="begin"/>
        </w:r>
        <w:r w:rsidR="00AC5507">
          <w:instrText xml:space="preserve"> XE "</w:instrText>
        </w:r>
      </w:ins>
      <w:r w:rsidR="00AC5507" w:rsidRPr="008568A7">
        <w:instrText>payoff</w:instrText>
      </w:r>
      <w:ins w:id="7086" w:author="Aleksander Hansen" w:date="2013-02-15T16:50:00Z">
        <w:r w:rsidR="00AC5507">
          <w:instrText xml:space="preserve">" </w:instrText>
        </w:r>
        <w:r w:rsidR="00AC5507">
          <w:fldChar w:fldCharType="end"/>
        </w:r>
      </w:ins>
      <w:r w:rsidRPr="006C021F">
        <w:rPr>
          <w:rPrChange w:id="7087" w:author="Aleksander Hansen" w:date="2013-02-14T19:08:00Z">
            <w:rPr/>
          </w:rPrChange>
        </w:rPr>
        <w:t xml:space="preserve"> on the second portfolio = $3 gain on put</w:t>
      </w:r>
      <w:ins w:id="7088" w:author="Aleksander Hansen" w:date="2013-02-15T16:49:00Z">
        <w:r w:rsidR="00AC5507">
          <w:fldChar w:fldCharType="begin"/>
        </w:r>
        <w:r w:rsidR="00AC5507">
          <w:instrText xml:space="preserve"> XE "</w:instrText>
        </w:r>
      </w:ins>
      <w:r w:rsidR="00AC5507" w:rsidRPr="008568A7">
        <w:instrText>put</w:instrText>
      </w:r>
      <w:ins w:id="7089" w:author="Aleksander Hansen" w:date="2013-02-15T16:49:00Z">
        <w:r w:rsidR="00AC5507">
          <w:instrText xml:space="preserve">" </w:instrText>
        </w:r>
        <w:r w:rsidR="00AC5507">
          <w:fldChar w:fldCharType="end"/>
        </w:r>
      </w:ins>
      <w:r w:rsidRPr="006C021F">
        <w:rPr>
          <w:rPrChange w:id="7090" w:author="Aleksander Hansen" w:date="2013-02-14T19:08:00Z">
            <w:rPr/>
          </w:rPrChange>
        </w:rPr>
        <w:t xml:space="preserve"> option</w:t>
      </w:r>
      <w:ins w:id="7091" w:author="Aleksander Hansen" w:date="2013-02-15T16:33:00Z">
        <w:r w:rsidR="008A28C4">
          <w:fldChar w:fldCharType="begin"/>
        </w:r>
        <w:r w:rsidR="008A28C4">
          <w:instrText xml:space="preserve"> XE "</w:instrText>
        </w:r>
      </w:ins>
      <w:r w:rsidR="008A28C4" w:rsidRPr="008568A7">
        <w:instrText>option</w:instrText>
      </w:r>
      <w:ins w:id="7092" w:author="Aleksander Hansen" w:date="2013-02-15T16:33:00Z">
        <w:r w:rsidR="008A28C4">
          <w:instrText xml:space="preserve">" </w:instrText>
        </w:r>
        <w:r w:rsidR="008A28C4">
          <w:fldChar w:fldCharType="end"/>
        </w:r>
      </w:ins>
      <w:r w:rsidRPr="006C021F">
        <w:rPr>
          <w:rPrChange w:id="7093" w:author="Aleksander Hansen" w:date="2013-02-14T19:08:00Z">
            <w:rPr/>
          </w:rPrChange>
        </w:rPr>
        <w:t xml:space="preserve"> + $7 stock = $10</w:t>
      </w:r>
      <w:ins w:id="7094" w:author="Aleksander Hansen" w:date="2013-02-14T19:05:00Z">
        <w:r w:rsidR="006C021F" w:rsidRPr="006C021F">
          <w:rPr>
            <w:rPrChange w:id="7095" w:author="Aleksander Hansen" w:date="2013-02-14T19:08:00Z">
              <w:rPr/>
            </w:rPrChange>
          </w:rPr>
          <w:t xml:space="preserve">. </w:t>
        </w:r>
      </w:ins>
    </w:p>
    <w:p w14:paraId="4377F0F9" w14:textId="73F70E84" w:rsidR="005F2397" w:rsidRPr="006C021F" w:rsidRDefault="005F2397">
      <w:pPr>
        <w:pStyle w:val="BT-Normal"/>
        <w:rPr>
          <w:ins w:id="7096" w:author="Aleksander Hansen" w:date="2013-02-14T19:05:00Z"/>
          <w:rPrChange w:id="7097" w:author="Aleksander Hansen" w:date="2013-02-14T19:08:00Z">
            <w:rPr>
              <w:ins w:id="7098" w:author="Aleksander Hansen" w:date="2013-02-14T19:05:00Z"/>
            </w:rPr>
          </w:rPrChange>
        </w:rPr>
        <w:pPrChange w:id="7099" w:author="Aleksander Hansen" w:date="2013-02-14T19:08:00Z">
          <w:pPr/>
        </w:pPrChange>
      </w:pPr>
      <w:r w:rsidRPr="006C021F">
        <w:rPr>
          <w:rPrChange w:id="7100" w:author="Aleksander Hansen" w:date="2013-02-14T19:08:00Z">
            <w:rPr/>
          </w:rPrChange>
        </w:rPr>
        <w:t>The portfolios have the same payoff</w:t>
      </w:r>
      <w:ins w:id="7101" w:author="Aleksander Hansen" w:date="2013-02-15T16:50:00Z">
        <w:r w:rsidR="00AC5507">
          <w:fldChar w:fldCharType="begin"/>
        </w:r>
        <w:r w:rsidR="00AC5507">
          <w:instrText xml:space="preserve"> XE "</w:instrText>
        </w:r>
      </w:ins>
      <w:r w:rsidR="00AC5507" w:rsidRPr="008568A7">
        <w:instrText>payoff</w:instrText>
      </w:r>
      <w:ins w:id="7102" w:author="Aleksander Hansen" w:date="2013-02-15T16:50:00Z">
        <w:r w:rsidR="00AC5507">
          <w:instrText xml:space="preserve">" </w:instrText>
        </w:r>
        <w:r w:rsidR="00AC5507">
          <w:fldChar w:fldCharType="end"/>
        </w:r>
      </w:ins>
      <w:r w:rsidRPr="006C021F">
        <w:rPr>
          <w:rPrChange w:id="7103" w:author="Aleksander Hansen" w:date="2013-02-14T19:08:00Z">
            <w:rPr/>
          </w:rPrChange>
        </w:rPr>
        <w:t xml:space="preserve"> regardless of the stock price!</w:t>
      </w:r>
    </w:p>
    <w:p w14:paraId="074A9961" w14:textId="77777777" w:rsidR="006C021F" w:rsidRPr="008568A7" w:rsidRDefault="006C021F" w:rsidP="005F2397">
      <w:pPr>
        <w:rPr>
          <w:rFonts w:ascii="Calibri" w:hAnsi="Calibri"/>
        </w:rPr>
      </w:pPr>
    </w:p>
    <w:p w14:paraId="6B644DB5" w14:textId="7F8DA76A" w:rsidR="005F2397" w:rsidRPr="008568A7" w:rsidRDefault="005F2397" w:rsidP="005F2397">
      <w:pPr>
        <w:rPr>
          <w:rFonts w:ascii="Calibri" w:hAnsi="Calibri"/>
        </w:rPr>
      </w:pPr>
      <w:r w:rsidRPr="008568A7">
        <w:rPr>
          <w:rFonts w:ascii="Calibri" w:hAnsi="Calibri"/>
        </w:rPr>
        <w:t>Please be ready to re-arrange put</w:t>
      </w:r>
      <w:ins w:id="7104"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105" w:author="Aleksander Hansen" w:date="2013-02-15T16:49:00Z">
        <w:r w:rsidR="00AC5507">
          <w:instrText xml:space="preserve">" </w:instrText>
        </w:r>
        <w:r w:rsidR="00AC5507">
          <w:rPr>
            <w:rFonts w:ascii="Calibri" w:hAnsi="Calibri"/>
          </w:rPr>
          <w:fldChar w:fldCharType="end"/>
        </w:r>
      </w:ins>
      <w:r w:rsidRPr="008568A7">
        <w:rPr>
          <w:rFonts w:ascii="Calibri" w:hAnsi="Calibri"/>
        </w:rPr>
        <w:t>-call parity. For example:</w:t>
      </w:r>
      <w:ins w:id="7106" w:author="Aleksander Hansen" w:date="2013-02-10T22:23:00Z">
        <w:r w:rsidR="0004078E">
          <w:rPr>
            <w:rFonts w:ascii="Calibri" w:hAnsi="Calibri"/>
          </w:rPr>
          <w:br/>
        </w:r>
      </w:ins>
    </w:p>
    <w:p w14:paraId="0205FD03" w14:textId="74BCCE82" w:rsidR="005F2397" w:rsidRPr="008568A7" w:rsidRDefault="00DE5CF7">
      <w:pPr>
        <w:jc w:val="center"/>
        <w:rPr>
          <w:rFonts w:ascii="Calibri" w:hAnsi="Calibri"/>
        </w:rPr>
        <w:pPrChange w:id="7107" w:author="Aleksander Hansen" w:date="2013-02-10T22:24:00Z">
          <w:pPr/>
        </w:pPrChange>
      </w:pPr>
      <w:ins w:id="7108" w:author="Aleksander Hansen" w:date="2013-02-10T22:23:00Z">
        <w:r>
          <w:pict w14:anchorId="44BC9DA0">
            <v:shape id="_x0000_i1042" type="#_x0000_t75" style="width:210pt;height:60pt">
              <v:imagedata r:id="rId92" o:title=""/>
            </v:shape>
          </w:pict>
        </w:r>
      </w:ins>
      <w:del w:id="7109" w:author="Aleksander Hansen" w:date="2013-02-10T22:23:00Z">
        <w:r>
          <w:rPr>
            <w:rFonts w:ascii="Calibri" w:hAnsi="Calibri"/>
            <w:lang w:bidi="en-US"/>
          </w:rPr>
          <w:pict w14:anchorId="2C591BBA">
            <v:shape id="_x0000_s1026" type="#_x0000_t75" style="position:absolute;left:0;text-align:left;margin-left:6.75pt;margin-top:6pt;width:272.6pt;height:78.25pt;z-index:251683328;mso-position-horizontal-relative:text;mso-position-vertical-relative:text">
              <v:imagedata r:id="rId93" o:title=""/>
            </v:shape>
          </w:pict>
        </w:r>
      </w:del>
    </w:p>
    <w:p w14:paraId="3AC81111" w14:textId="77777777" w:rsidR="005F2397" w:rsidRPr="008568A7" w:rsidDel="0004078E" w:rsidRDefault="005F2397" w:rsidP="005F2397">
      <w:pPr>
        <w:rPr>
          <w:del w:id="7110" w:author="Aleksander Hansen" w:date="2013-02-10T22:23:00Z"/>
          <w:rFonts w:ascii="Calibri" w:hAnsi="Calibri"/>
        </w:rPr>
      </w:pPr>
    </w:p>
    <w:p w14:paraId="28437CC4" w14:textId="77777777" w:rsidR="005F2397" w:rsidRPr="008568A7" w:rsidDel="0004078E" w:rsidRDefault="005F2397">
      <w:pPr>
        <w:jc w:val="center"/>
        <w:rPr>
          <w:del w:id="7111" w:author="Aleksander Hansen" w:date="2013-02-10T22:23:00Z"/>
          <w:rFonts w:ascii="Calibri" w:hAnsi="Calibri"/>
        </w:rPr>
        <w:pPrChange w:id="7112" w:author="Aleksander Hansen" w:date="2013-02-10T22:23:00Z">
          <w:pPr/>
        </w:pPrChange>
      </w:pPr>
    </w:p>
    <w:p w14:paraId="40162F8A" w14:textId="77777777" w:rsidR="005F2397" w:rsidRPr="008568A7" w:rsidRDefault="005F2397" w:rsidP="005F2397">
      <w:pPr>
        <w:rPr>
          <w:rFonts w:ascii="Calibri" w:hAnsi="Calibri"/>
        </w:rPr>
      </w:pPr>
    </w:p>
    <w:p w14:paraId="2E2A8DC9" w14:textId="77777777" w:rsidR="005F2397" w:rsidRPr="00B307B4" w:rsidRDefault="005F2397" w:rsidP="005F2397">
      <w:pPr>
        <w:rPr>
          <w:rFonts w:ascii="Calibri" w:hAnsi="Calibri"/>
          <w:b/>
          <w:rPrChange w:id="7113" w:author="Aleksander Hansen" w:date="2013-02-14T19:11:00Z">
            <w:rPr>
              <w:rFonts w:ascii="Calibri" w:hAnsi="Calibri"/>
            </w:rPr>
          </w:rPrChange>
        </w:rPr>
      </w:pPr>
      <w:r w:rsidRPr="00B307B4">
        <w:rPr>
          <w:rFonts w:ascii="Calibri" w:hAnsi="Calibri"/>
          <w:b/>
          <w:noProof/>
          <w:rPrChange w:id="7114">
            <w:rPr>
              <w:rFonts w:ascii="Calibri" w:hAnsi="Calibri"/>
              <w:noProof/>
            </w:rPr>
          </w:rPrChange>
        </w:rPr>
        <mc:AlternateContent>
          <mc:Choice Requires="wps">
            <w:drawing>
              <wp:anchor distT="0" distB="0" distL="114300" distR="114300" simplePos="0" relativeHeight="251638272" behindDoc="0" locked="0" layoutInCell="1" allowOverlap="1" wp14:anchorId="316DA16A" wp14:editId="55D62C62">
                <wp:simplePos x="0" y="0"/>
                <wp:positionH relativeFrom="column">
                  <wp:posOffset>-4628515</wp:posOffset>
                </wp:positionH>
                <wp:positionV relativeFrom="paragraph">
                  <wp:posOffset>292100</wp:posOffset>
                </wp:positionV>
                <wp:extent cx="2686050" cy="381000"/>
                <wp:effectExtent l="10160" t="6350" r="8890" b="12700"/>
                <wp:wrapNone/>
                <wp:docPr id="39"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381000"/>
                        </a:xfrm>
                        <a:prstGeom prst="rect">
                          <a:avLst/>
                        </a:prstGeom>
                        <a:solidFill>
                          <a:srgbClr val="FFFF00"/>
                        </a:solidFill>
                        <a:ln w="9525">
                          <a:solidFill>
                            <a:srgbClr val="000000"/>
                          </a:solidFill>
                          <a:miter lim="800000"/>
                          <a:headEnd/>
                          <a:tailEnd/>
                        </a:ln>
                      </wps:spPr>
                      <wps:txbx>
                        <w:txbxContent>
                          <w:p w14:paraId="03F941BC" w14:textId="77777777" w:rsidR="003D168C" w:rsidRPr="008C260A" w:rsidRDefault="003D168C" w:rsidP="005F2397">
                            <w:pPr>
                              <w:jc w:val="center"/>
                              <w:rPr>
                                <w:sz w:val="18"/>
                                <w:szCs w:val="18"/>
                              </w:rPr>
                            </w:pPr>
                            <w:r w:rsidRPr="008C260A">
                              <w:rPr>
                                <w:rFonts w:hAnsi="Trebuchet MS"/>
                                <w:b/>
                                <w:bCs/>
                                <w:color w:val="FFFFFF" w:themeColor="background1"/>
                                <w:kern w:val="24"/>
                                <w:sz w:val="18"/>
                                <w:szCs w:val="18"/>
                              </w:rPr>
                              <w:t>Forward</w:t>
                            </w:r>
                          </w:p>
                          <w:p w14:paraId="0C5B7535" w14:textId="77777777" w:rsidR="003D168C" w:rsidRPr="008C260A" w:rsidRDefault="003D168C" w:rsidP="005F2397">
                            <w:pPr>
                              <w:jc w:val="center"/>
                              <w:rPr>
                                <w:sz w:val="18"/>
                                <w:szCs w:val="18"/>
                              </w:rPr>
                            </w:pPr>
                            <w:r w:rsidRPr="008C260A">
                              <w:rPr>
                                <w:rFonts w:hAnsi="Trebuchet MS"/>
                                <w:b/>
                                <w:bCs/>
                                <w:color w:val="FFFFFF" w:themeColor="background1"/>
                                <w:kern w:val="24"/>
                                <w:sz w:val="18"/>
                                <w:szCs w:val="18"/>
                              </w:rPr>
                              <w:t>(F</w:t>
                            </w:r>
                            <w:r w:rsidRPr="008C260A">
                              <w:rPr>
                                <w:rFonts w:hAnsi="Trebuchet MS"/>
                                <w:b/>
                                <w:bCs/>
                                <w:color w:val="FFFFFF" w:themeColor="background1"/>
                                <w:kern w:val="24"/>
                                <w:position w:val="-8"/>
                                <w:sz w:val="18"/>
                                <w:szCs w:val="18"/>
                                <w:vertAlign w:val="subscript"/>
                              </w:rPr>
                              <w:t>0</w:t>
                            </w:r>
                            <w:r w:rsidRPr="008C260A">
                              <w:rPr>
                                <w:rFonts w:hAnsi="Trebuchet MS"/>
                                <w:b/>
                                <w:bCs/>
                                <w:color w:val="FFFFFF" w:themeColor="background1"/>
                                <w:kern w:val="24"/>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3" o:spid="_x0000_s1049" type="#_x0000_t202" style="position:absolute;margin-left:-364.4pt;margin-top:23pt;width:211.5pt;height:30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" fillcolor="yellow">
                <v:textbox>
                  <w:txbxContent>
                    <w:p w14:paraId="03F941BC" w14:textId="77777777" w:rsidR="003D168C" w:rsidRPr="008C260A" w:rsidRDefault="003D168C" w:rsidP="005F2397">
                      <w:pPr>
                        <w:jc w:val="center"/>
                        <w:rPr>
                          <w:sz w:val="18"/>
                          <w:szCs w:val="18"/>
                        </w:rPr>
                      </w:pPr>
                      <w:r w:rsidRPr="008C260A">
                        <w:rPr>
                          <w:rFonts w:hAnsi="Trebuchet MS"/>
                          <w:b/>
                          <w:bCs/>
                          <w:color w:val="FFFFFF" w:themeColor="background1"/>
                          <w:kern w:val="24"/>
                          <w:sz w:val="18"/>
                          <w:szCs w:val="18"/>
                        </w:rPr>
                        <w:t>Forward</w:t>
                      </w:r>
                    </w:p>
                    <w:p w14:paraId="0C5B7535" w14:textId="77777777" w:rsidR="003D168C" w:rsidRPr="008C260A" w:rsidRDefault="003D168C" w:rsidP="005F2397">
                      <w:pPr>
                        <w:jc w:val="center"/>
                        <w:rPr>
                          <w:sz w:val="18"/>
                          <w:szCs w:val="18"/>
                        </w:rPr>
                      </w:pPr>
                      <w:r w:rsidRPr="008C260A">
                        <w:rPr>
                          <w:rFonts w:hAnsi="Trebuchet MS"/>
                          <w:b/>
                          <w:bCs/>
                          <w:color w:val="FFFFFF" w:themeColor="background1"/>
                          <w:kern w:val="24"/>
                          <w:sz w:val="18"/>
                          <w:szCs w:val="18"/>
                        </w:rPr>
                        <w:t>(F</w:t>
                      </w:r>
                      <w:r w:rsidRPr="008C260A">
                        <w:rPr>
                          <w:rFonts w:hAnsi="Trebuchet MS"/>
                          <w:b/>
                          <w:bCs/>
                          <w:color w:val="FFFFFF" w:themeColor="background1"/>
                          <w:kern w:val="24"/>
                          <w:position w:val="-8"/>
                          <w:sz w:val="18"/>
                          <w:szCs w:val="18"/>
                          <w:vertAlign w:val="subscript"/>
                        </w:rPr>
                        <w:t>0</w:t>
                      </w:r>
                      <w:r w:rsidRPr="008C260A">
                        <w:rPr>
                          <w:rFonts w:hAnsi="Trebuchet MS"/>
                          <w:b/>
                          <w:bCs/>
                          <w:color w:val="FFFFFF" w:themeColor="background1"/>
                          <w:kern w:val="24"/>
                          <w:sz w:val="18"/>
                          <w:szCs w:val="18"/>
                        </w:rPr>
                        <w:t>)</w:t>
                      </w:r>
                    </w:p>
                  </w:txbxContent>
                </v:textbox>
              </v:shape>
            </w:pict>
          </mc:Fallback>
        </mc:AlternateContent>
      </w:r>
      <w:r w:rsidRPr="00B307B4">
        <w:rPr>
          <w:rFonts w:ascii="Calibri" w:hAnsi="Calibri"/>
          <w:b/>
          <w:rPrChange w:id="7115" w:author="Aleksander Hansen" w:date="2013-02-14T19:11:00Z">
            <w:rPr>
              <w:rFonts w:ascii="Calibri" w:hAnsi="Calibri"/>
            </w:rPr>
          </w:rPrChange>
        </w:rPr>
        <w:t>Typical question:</w:t>
      </w:r>
    </w:p>
    <w:p w14:paraId="318E2AE4" w14:textId="65B7E6E2" w:rsidR="005F2397" w:rsidRPr="008568A7" w:rsidRDefault="005F2397" w:rsidP="005F2397">
      <w:pPr>
        <w:rPr>
          <w:rFonts w:ascii="Calibri" w:hAnsi="Calibri"/>
        </w:rPr>
      </w:pPr>
      <w:r w:rsidRPr="008568A7">
        <w:rPr>
          <w:rFonts w:ascii="Calibri" w:hAnsi="Calibri"/>
        </w:rPr>
        <w:t>The typical application is to solve for the price of a call or put</w:t>
      </w:r>
      <w:ins w:id="7116"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117"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given the other variables. For example, assume we know that a one-year European put is valued at $2. If the risk-free rate is 4%, what the value of the corresponding European call (i.e., one-year term) if the strike price is $10 (K = $10) and the stock price is $11 (S = $11)?</w:t>
      </w:r>
    </w:p>
    <w:p w14:paraId="3610429F" w14:textId="6EE63ACE" w:rsidR="005F2397" w:rsidRPr="008568A7" w:rsidRDefault="00DE5CF7">
      <w:pPr>
        <w:jc w:val="center"/>
        <w:rPr>
          <w:rFonts w:ascii="Calibri" w:hAnsi="Calibri"/>
        </w:rPr>
        <w:pPrChange w:id="7118" w:author="Aleksander Hansen" w:date="2013-02-10T22:24:00Z">
          <w:pPr/>
        </w:pPrChange>
      </w:pPr>
      <w:r>
        <w:rPr>
          <w:rFonts w:ascii="Calibri" w:hAnsi="Calibri"/>
        </w:rPr>
        <w:pict w14:anchorId="4D787734">
          <v:shape id="_x0000_i1043" type="#_x0000_t75" style="width:346pt;height:28pt">
            <v:imagedata r:id="rId94" o:title=""/>
          </v:shape>
        </w:pict>
      </w:r>
      <w:ins w:id="7119" w:author="Aleksander Hansen" w:date="2013-02-10T22:24:00Z">
        <w:r w:rsidR="0004078E">
          <w:rPr>
            <w:rFonts w:ascii="Calibri" w:hAnsi="Calibri"/>
          </w:rPr>
          <w:br/>
        </w:r>
      </w:ins>
    </w:p>
    <w:p w14:paraId="28D8A6C7" w14:textId="52E13A79" w:rsidR="005F2397" w:rsidRPr="008568A7" w:rsidRDefault="005F2397" w:rsidP="005F2397">
      <w:pPr>
        <w:rPr>
          <w:rFonts w:ascii="Calibri" w:hAnsi="Calibri"/>
        </w:rPr>
      </w:pPr>
      <w:r w:rsidRPr="008568A7">
        <w:rPr>
          <w:rFonts w:ascii="Calibri" w:hAnsi="Calibri"/>
        </w:rPr>
        <w:t>The following shows two examples (Hull</w:t>
      </w:r>
      <w:ins w:id="7120"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7121"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Ex </w:t>
      </w:r>
      <w:del w:id="7122" w:author="Aleksander Hansen" w:date="2013-02-14T19:16:00Z">
        <w:r w:rsidRPr="008568A7" w:rsidDel="00B307B4">
          <w:rPr>
            <w:rFonts w:ascii="Calibri" w:hAnsi="Calibri"/>
          </w:rPr>
          <w:delText>9</w:delText>
        </w:r>
      </w:del>
      <w:ins w:id="7123" w:author="Aleksander Hansen" w:date="2013-02-14T19:16:00Z">
        <w:r w:rsidR="00B307B4">
          <w:rPr>
            <w:rFonts w:ascii="Calibri" w:hAnsi="Calibri"/>
          </w:rPr>
          <w:t>8</w:t>
        </w:r>
      </w:ins>
      <w:r w:rsidRPr="008568A7">
        <w:rPr>
          <w:rFonts w:ascii="Calibri" w:hAnsi="Calibri"/>
        </w:rPr>
        <w:t xml:space="preserve">.1 and Hull Ex </w:t>
      </w:r>
      <w:del w:id="7124" w:author="Aleksander Hansen" w:date="2013-02-14T19:16:00Z">
        <w:r w:rsidRPr="008568A7" w:rsidDel="00B307B4">
          <w:rPr>
            <w:rFonts w:ascii="Calibri" w:hAnsi="Calibri"/>
          </w:rPr>
          <w:delText>9</w:delText>
        </w:r>
      </w:del>
      <w:ins w:id="7125" w:author="Aleksander Hansen" w:date="2013-02-14T19:16:00Z">
        <w:r w:rsidR="00B307B4">
          <w:rPr>
            <w:rFonts w:ascii="Calibri" w:hAnsi="Calibri"/>
          </w:rPr>
          <w:t>8</w:t>
        </w:r>
      </w:ins>
      <w:r w:rsidRPr="008568A7">
        <w:rPr>
          <w:rFonts w:ascii="Calibri" w:hAnsi="Calibri"/>
        </w:rPr>
        <w:t>.2) that apply put</w:t>
      </w:r>
      <w:ins w:id="7126"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127"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-call parity. Note in the first case (Ex </w:t>
      </w:r>
      <w:del w:id="7128" w:author="Aleksander Hansen" w:date="2013-02-14T19:16:00Z">
        <w:r w:rsidRPr="008568A7" w:rsidDel="00B307B4">
          <w:rPr>
            <w:rFonts w:ascii="Calibri" w:hAnsi="Calibri"/>
          </w:rPr>
          <w:delText>9</w:delText>
        </w:r>
      </w:del>
      <w:ins w:id="7129" w:author="Aleksander Hansen" w:date="2013-02-14T19:16:00Z">
        <w:r w:rsidR="00B307B4">
          <w:rPr>
            <w:rFonts w:ascii="Calibri" w:hAnsi="Calibri"/>
          </w:rPr>
          <w:t>8</w:t>
        </w:r>
      </w:ins>
      <w:r w:rsidRPr="008568A7">
        <w:rPr>
          <w:rFonts w:ascii="Calibri" w:hAnsi="Calibri"/>
        </w:rPr>
        <w:t>.1) the lower bound on the call option is given by the stock price ($51) minus the discounted strike price: lower bound =</w:t>
      </w:r>
      <w:del w:id="7130" w:author="Aleksander Hansen" w:date="2013-02-10T22:32:00Z">
        <w:r w:rsidRPr="008568A7" w:rsidDel="00EA7DD1">
          <w:rPr>
            <w:rFonts w:ascii="Calibri" w:hAnsi="Calibri"/>
          </w:rPr>
          <w:delText xml:space="preserve"> $51 stock price - </w:delText>
        </w:r>
      </w:del>
      <w:del w:id="7131" w:author="Aleksander Hansen" w:date="2013-02-10T22:31:00Z">
        <w:r w:rsidRPr="008568A7" w:rsidDel="00EA7DD1">
          <w:rPr>
            <w:rFonts w:ascii="Calibri" w:hAnsi="Calibri"/>
          </w:rPr>
          <w:delText>$50 * EXP [-12% * 0.5] = $3.91.</w:delText>
        </w:r>
      </w:del>
      <w:ins w:id="7132" w:author="Aleksander Hansen" w:date="2013-02-10T22:30:00Z">
        <m:oMath>
          <m:r>
            <w:rPr>
              <w:rFonts w:ascii="Cambria Math" w:hAnsi="Cambria Math"/>
            </w:rPr>
            <m:t xml:space="preserve"> </m:t>
          </m:r>
        </m:oMath>
      </w:ins>
      <m:oMath>
        <m:sSub>
          <m:sSubPr>
            <m:ctrlPr>
              <w:ins w:id="7133" w:author="Aleksander Hansen" w:date="2013-02-10T22:32:00Z">
                <w:rPr>
                  <w:rFonts w:ascii="Cambria Math" w:hAnsi="Cambria Math"/>
                  <w:i/>
                </w:rPr>
              </w:ins>
            </m:ctrlPr>
          </m:sSubPr>
          <m:e>
            <w:ins w:id="7134" w:author="Aleksander Hansen" w:date="2013-02-10T22:32:00Z">
              <m:r>
                <w:rPr>
                  <w:rFonts w:ascii="Cambria Math" w:hAnsi="Cambria Math"/>
                </w:rPr>
                <m:t>$51</m:t>
              </m:r>
            </w:ins>
          </m:e>
          <m:sub>
            <w:ins w:id="7135" w:author="Aleksander Hansen" w:date="2013-02-10T22:32:00Z">
              <m:r>
                <w:rPr>
                  <w:rFonts w:ascii="Cambria Math" w:hAnsi="Cambria Math"/>
                </w:rPr>
                <m:t xml:space="preserve">Stock </m:t>
              </m:r>
            </w:ins>
          </m:sub>
        </m:sSub>
        <w:ins w:id="7136" w:author="Aleksander Hansen" w:date="2013-02-10T22:32:00Z">
          <m:r>
            <w:rPr>
              <w:rFonts w:ascii="Cambria Math" w:hAnsi="Cambria Math"/>
            </w:rPr>
            <m:t>-</m:t>
          </m:r>
        </w:ins>
        <w:ins w:id="7137" w:author="Aleksander Hansen" w:date="2013-02-10T22:30:00Z">
          <m:r>
            <w:rPr>
              <w:rFonts w:ascii="Cambria Math" w:hAnsi="Cambria Math"/>
            </w:rPr>
            <m:t>$50*</m:t>
          </m:r>
        </w:ins>
        <m:sSup>
          <m:sSupPr>
            <m:ctrlPr>
              <w:ins w:id="7138" w:author="Aleksander Hansen" w:date="2013-02-10T22:30:00Z">
                <w:rPr>
                  <w:rFonts w:ascii="Cambria Math" w:hAnsi="Cambria Math"/>
                  <w:i/>
                </w:rPr>
              </w:ins>
            </m:ctrlPr>
          </m:sSupPr>
          <m:e>
            <w:ins w:id="7139" w:author="Aleksander Hansen" w:date="2013-02-10T22:30:00Z">
              <m:r>
                <w:rPr>
                  <w:rFonts w:ascii="Cambria Math" w:hAnsi="Cambria Math"/>
                </w:rPr>
                <m:t>e</m:t>
              </m:r>
            </w:ins>
          </m:e>
          <m:sup>
            <w:ins w:id="7140" w:author="Aleksander Hansen" w:date="2013-02-10T22:30:00Z">
              <m:r>
                <w:rPr>
                  <w:rFonts w:ascii="Cambria Math" w:hAnsi="Cambria Math"/>
                </w:rPr>
                <m:t>-12%*0.5</m:t>
              </m:r>
            </w:ins>
          </m:sup>
        </m:sSup>
        <w:ins w:id="7141" w:author="Aleksander Hansen" w:date="2013-02-10T22:30:00Z">
          <m:r>
            <w:rPr>
              <w:rFonts w:ascii="Cambria Math" w:hAnsi="Cambria Math"/>
            </w:rPr>
            <m:t>=$</m:t>
          </m:r>
        </w:ins>
        <w:ins w:id="7142" w:author="Aleksander Hansen" w:date="2013-02-10T22:31:00Z">
          <m:r>
            <w:rPr>
              <w:rFonts w:ascii="Cambria Math" w:hAnsi="Cambria Math"/>
            </w:rPr>
            <m:t>3.91</m:t>
          </m:r>
        </w:ins>
      </m:oMath>
      <w:ins w:id="7143" w:author="Aleksander Hansen" w:date="2013-02-10T22:32:00Z">
        <w:r w:rsidR="00EA7DD1">
          <w:rPr>
            <w:rFonts w:ascii="Calibri" w:hAnsi="Calibri"/>
          </w:rPr>
          <w:t>.</w:t>
        </w:r>
      </w:ins>
    </w:p>
    <w:p w14:paraId="1A82F20B" w14:textId="43EA98D9" w:rsidR="005F2397" w:rsidRPr="008568A7" w:rsidRDefault="005F2397" w:rsidP="005F2397">
      <w:pPr>
        <w:rPr>
          <w:rFonts w:ascii="Calibri" w:hAnsi="Calibri"/>
        </w:rPr>
      </w:pPr>
      <w:r w:rsidRPr="008568A7">
        <w:rPr>
          <w:rFonts w:ascii="Calibri" w:hAnsi="Calibri"/>
        </w:rPr>
        <w:t xml:space="preserve">The second example (second column, Ex </w:t>
      </w:r>
      <w:del w:id="7144" w:author="Aleksander Hansen" w:date="2013-02-14T19:16:00Z">
        <w:r w:rsidRPr="008568A7" w:rsidDel="00B307B4">
          <w:rPr>
            <w:rFonts w:ascii="Calibri" w:hAnsi="Calibri"/>
          </w:rPr>
          <w:delText>9</w:delText>
        </w:r>
      </w:del>
      <w:ins w:id="7145" w:author="Aleksander Hansen" w:date="2013-02-14T19:16:00Z">
        <w:r w:rsidR="00B307B4">
          <w:rPr>
            <w:rFonts w:ascii="Calibri" w:hAnsi="Calibri"/>
          </w:rPr>
          <w:t>8</w:t>
        </w:r>
      </w:ins>
      <w:r w:rsidRPr="008568A7">
        <w:rPr>
          <w:rFonts w:ascii="Calibri" w:hAnsi="Calibri"/>
        </w:rPr>
        <w:t>.2) computes the lower bound of a European put</w:t>
      </w:r>
      <w:ins w:id="7146"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147"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The lower bound here is given by </w:t>
      </w:r>
      <w:del w:id="7148" w:author="Aleksander Hansen" w:date="2013-02-10T22:30:00Z">
        <w:r w:rsidRPr="008568A7" w:rsidDel="0004078E">
          <w:rPr>
            <w:rFonts w:ascii="Calibri" w:hAnsi="Calibri"/>
          </w:rPr>
          <w:delText>$40*</w:delText>
        </w:r>
      </w:del>
      <w:del w:id="7149" w:author="Aleksander Hansen" w:date="2013-02-10T22:25:00Z">
        <w:r w:rsidRPr="008568A7" w:rsidDel="0004078E">
          <w:rPr>
            <w:rFonts w:ascii="Calibri" w:hAnsi="Calibri"/>
          </w:rPr>
          <w:delText>EXP[</w:delText>
        </w:r>
      </w:del>
      <w:del w:id="7150" w:author="Aleksander Hansen" w:date="2013-02-10T22:30:00Z">
        <w:r w:rsidRPr="008568A7" w:rsidDel="0004078E">
          <w:rPr>
            <w:rFonts w:ascii="Calibri" w:hAnsi="Calibri"/>
          </w:rPr>
          <w:delText>(-10%*0.25)] – 38 = $1.01</w:delText>
        </w:r>
      </w:del>
      <w:ins w:id="7151" w:author="Aleksander Hansen" w:date="2013-02-10T22:28:00Z">
        <m:oMath>
          <m:r>
            <w:rPr>
              <w:rFonts w:ascii="Cambria Math" w:hAnsi="Cambria Math"/>
            </w:rPr>
            <m:t>$40*</m:t>
          </m:r>
        </m:oMath>
      </w:ins>
      <m:oMath>
        <m:sSup>
          <m:sSupPr>
            <m:ctrlPr>
              <w:ins w:id="7152" w:author="Aleksander Hansen" w:date="2013-02-10T22:29:00Z">
                <w:rPr>
                  <w:rFonts w:ascii="Cambria Math" w:hAnsi="Cambria Math"/>
                  <w:i/>
                </w:rPr>
              </w:ins>
            </m:ctrlPr>
          </m:sSupPr>
          <m:e>
            <w:ins w:id="7153" w:author="Aleksander Hansen" w:date="2013-02-10T22:29:00Z">
              <m:r>
                <w:rPr>
                  <w:rFonts w:ascii="Cambria Math" w:hAnsi="Cambria Math"/>
                </w:rPr>
                <m:t>e</m:t>
              </m:r>
            </w:ins>
          </m:e>
          <m:sup>
            <w:ins w:id="7154" w:author="Aleksander Hansen" w:date="2013-02-10T22:29:00Z">
              <m:r>
                <w:rPr>
                  <w:rFonts w:ascii="Cambria Math" w:hAnsi="Cambria Math"/>
                </w:rPr>
                <m:t>-10%*0.25</m:t>
              </m:r>
            </w:ins>
          </m:sup>
        </m:sSup>
        <w:ins w:id="7155" w:author="Aleksander Hansen" w:date="2013-02-10T22:29:00Z">
          <m:r>
            <w:rPr>
              <w:rFonts w:ascii="Cambria Math" w:hAnsi="Cambria Math"/>
            </w:rPr>
            <m:t>-38=$1.01</m:t>
          </m:r>
        </w:ins>
      </m:oMath>
    </w:p>
    <w:p w14:paraId="2C8C49FE" w14:textId="77777777" w:rsidR="005F2397" w:rsidRPr="008568A7" w:rsidRDefault="005F2397" w:rsidP="005F2397">
      <w:pPr>
        <w:rPr>
          <w:rFonts w:ascii="Calibri" w:hAnsi="Calibri"/>
        </w:rPr>
      </w:pPr>
      <w:r w:rsidRPr="008568A7">
        <w:rPr>
          <w:rFonts w:ascii="Calibri" w:hAnsi="Calibri"/>
        </w:rPr>
        <w:br w:type="page"/>
      </w:r>
    </w:p>
    <w:p w14:paraId="1CFF5F61" w14:textId="77777777" w:rsidR="005F2397" w:rsidRPr="008568A7" w:rsidRDefault="005F2397" w:rsidP="005F2397">
      <w:pPr>
        <w:rPr>
          <w:rFonts w:ascii="Calibri" w:hAnsi="Calibri"/>
        </w:rPr>
      </w:pPr>
    </w:p>
    <w:tbl>
      <w:tblPr>
        <w:tblpPr w:leftFromText="180" w:rightFromText="180" w:vertAnchor="text" w:tblpY="1"/>
        <w:tblOverlap w:val="never"/>
        <w:tblW w:w="12661" w:type="dxa"/>
        <w:tblCellMar>
          <w:left w:w="0" w:type="dxa"/>
          <w:right w:w="0" w:type="dxa"/>
        </w:tblCellMar>
        <w:tblLook w:val="04A0" w:firstRow="1" w:lastRow="0" w:firstColumn="1" w:lastColumn="0" w:noHBand="0" w:noVBand="1"/>
      </w:tblPr>
      <w:tblGrid>
        <w:gridCol w:w="792"/>
        <w:gridCol w:w="2998"/>
        <w:gridCol w:w="1625"/>
        <w:gridCol w:w="1639"/>
        <w:gridCol w:w="5607"/>
      </w:tblGrid>
      <w:tr w:rsidR="004A0131" w:rsidRPr="008568A7" w14:paraId="6A17D1A4"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0BFAD85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14B569B" w14:textId="77777777" w:rsidR="005F2397" w:rsidRPr="008568A7" w:rsidRDefault="005F2397" w:rsidP="005F2397">
            <w:pPr>
              <w:rPr>
                <w:rFonts w:ascii="Calibri" w:hAnsi="Calibri"/>
              </w:rPr>
            </w:pPr>
          </w:p>
        </w:tc>
        <w:tc>
          <w:tcPr>
            <w:tcW w:w="162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2464496" w14:textId="6EECA974" w:rsidR="005F2397" w:rsidRPr="008568A7" w:rsidRDefault="005F2397" w:rsidP="00E037C5">
            <w:pPr>
              <w:rPr>
                <w:rFonts w:ascii="Calibri" w:hAnsi="Calibri"/>
              </w:rPr>
            </w:pPr>
            <w:r w:rsidRPr="008568A7">
              <w:rPr>
                <w:rFonts w:ascii="Calibri" w:hAnsi="Calibri"/>
              </w:rPr>
              <w:br/>
            </w:r>
            <w:r w:rsidR="004A0131" w:rsidRPr="008568A7">
              <w:rPr>
                <w:rFonts w:ascii="Calibri" w:hAnsi="Calibri"/>
              </w:rPr>
              <w:t xml:space="preserve">Ex. </w:t>
            </w:r>
            <w:del w:id="7156" w:author="Aleksander Hansen" w:date="2013-02-14T19:16:00Z">
              <w:r w:rsidR="004A0131" w:rsidRPr="008568A7" w:rsidDel="00B307B4">
                <w:rPr>
                  <w:rFonts w:ascii="Calibri" w:hAnsi="Calibri"/>
                </w:rPr>
                <w:delText>9</w:delText>
              </w:r>
            </w:del>
            <w:ins w:id="7157" w:author="Aleksander Hansen" w:date="2013-02-14T19:16:00Z">
              <w:r w:rsidR="00B307B4">
                <w:rPr>
                  <w:rFonts w:ascii="Calibri" w:hAnsi="Calibri"/>
                </w:rPr>
                <w:t>8</w:t>
              </w:r>
            </w:ins>
            <w:r w:rsidR="004A0131" w:rsidRPr="008568A7">
              <w:rPr>
                <w:rFonts w:ascii="Calibri" w:hAnsi="Calibri"/>
              </w:rPr>
              <w:t xml:space="preserve">.1 </w:t>
            </w:r>
            <w:r w:rsidRPr="008568A7">
              <w:rPr>
                <w:rFonts w:ascii="Calibri" w:hAnsi="Calibri"/>
              </w:rPr>
              <w:t>(Call)</w:t>
            </w:r>
          </w:p>
        </w:tc>
        <w:tc>
          <w:tcPr>
            <w:tcW w:w="163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CC204E2" w14:textId="7606236D" w:rsidR="005F2397" w:rsidRPr="008568A7" w:rsidRDefault="005F2397" w:rsidP="00E037C5">
            <w:pPr>
              <w:rPr>
                <w:rFonts w:ascii="Calibri" w:hAnsi="Calibri"/>
              </w:rPr>
            </w:pPr>
            <w:r w:rsidRPr="008568A7">
              <w:rPr>
                <w:rFonts w:ascii="Calibri" w:hAnsi="Calibri"/>
              </w:rPr>
              <w:br/>
            </w:r>
            <w:r w:rsidR="004A0131" w:rsidRPr="008568A7">
              <w:rPr>
                <w:rFonts w:ascii="Calibri" w:hAnsi="Calibri"/>
              </w:rPr>
              <w:t xml:space="preserve">Ex </w:t>
            </w:r>
            <w:del w:id="7158" w:author="Aleksander Hansen" w:date="2013-02-14T19:16:00Z">
              <w:r w:rsidR="004A0131" w:rsidRPr="008568A7" w:rsidDel="00B307B4">
                <w:rPr>
                  <w:rFonts w:ascii="Calibri" w:hAnsi="Calibri"/>
                </w:rPr>
                <w:delText>9</w:delText>
              </w:r>
            </w:del>
            <w:ins w:id="7159" w:author="Aleksander Hansen" w:date="2013-02-14T19:16:00Z">
              <w:r w:rsidR="00B307B4">
                <w:rPr>
                  <w:rFonts w:ascii="Calibri" w:hAnsi="Calibri"/>
                </w:rPr>
                <w:t>8</w:t>
              </w:r>
            </w:ins>
            <w:r w:rsidR="004A0131" w:rsidRPr="008568A7">
              <w:rPr>
                <w:rFonts w:ascii="Calibri" w:hAnsi="Calibri"/>
              </w:rPr>
              <w:t xml:space="preserve">.2 </w:t>
            </w:r>
            <w:r w:rsidRPr="008568A7">
              <w:rPr>
                <w:rFonts w:ascii="Calibri" w:hAnsi="Calibri"/>
              </w:rPr>
              <w:t>(Put)</w:t>
            </w:r>
          </w:p>
        </w:tc>
        <w:tc>
          <w:tcPr>
            <w:tcW w:w="5607" w:type="dxa"/>
            <w:tcBorders>
              <w:top w:val="nil"/>
              <w:left w:val="nil"/>
              <w:right w:val="nil"/>
            </w:tcBorders>
            <w:shd w:val="clear" w:color="auto" w:fill="auto"/>
          </w:tcPr>
          <w:p w14:paraId="4A423C80" w14:textId="77777777" w:rsidR="005F2397" w:rsidRPr="008568A7" w:rsidRDefault="005F2397" w:rsidP="005F2397">
            <w:pPr>
              <w:rPr>
                <w:rFonts w:ascii="Calibri" w:hAnsi="Calibri"/>
              </w:rPr>
            </w:pPr>
          </w:p>
        </w:tc>
      </w:tr>
      <w:tr w:rsidR="004A0131" w:rsidRPr="008568A7" w14:paraId="3AF56F2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ED263E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8509C1E" w14:textId="77777777" w:rsidR="005F2397" w:rsidRPr="008568A7" w:rsidRDefault="005F2397" w:rsidP="005F2397">
            <w:pPr>
              <w:rPr>
                <w:rFonts w:ascii="Calibri" w:hAnsi="Calibri"/>
              </w:rPr>
            </w:pPr>
            <w:r w:rsidRPr="008568A7">
              <w:rPr>
                <w:rFonts w:ascii="Calibri" w:hAnsi="Calibri"/>
              </w:rPr>
              <w:t>Stock</w:t>
            </w:r>
          </w:p>
        </w:tc>
        <w:tc>
          <w:tcPr>
            <w:tcW w:w="16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7821200" w14:textId="77777777" w:rsidR="005F2397" w:rsidRPr="008568A7" w:rsidRDefault="005F2397" w:rsidP="005F2397">
            <w:pPr>
              <w:rPr>
                <w:rFonts w:ascii="Calibri" w:hAnsi="Calibri"/>
              </w:rPr>
            </w:pPr>
            <w:r w:rsidRPr="008568A7">
              <w:rPr>
                <w:rFonts w:ascii="Calibri" w:hAnsi="Calibri"/>
              </w:rPr>
              <w:t>$51.00</w:t>
            </w:r>
          </w:p>
        </w:tc>
        <w:tc>
          <w:tcPr>
            <w:tcW w:w="163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3F96171" w14:textId="77777777" w:rsidR="005F2397" w:rsidRPr="008568A7" w:rsidRDefault="005F2397" w:rsidP="005F2397">
            <w:pPr>
              <w:rPr>
                <w:rFonts w:ascii="Calibri" w:hAnsi="Calibri"/>
              </w:rPr>
            </w:pPr>
            <w:r w:rsidRPr="008568A7">
              <w:rPr>
                <w:rFonts w:ascii="Calibri" w:hAnsi="Calibri"/>
              </w:rPr>
              <w:t>$38.00</w:t>
            </w:r>
          </w:p>
        </w:tc>
        <w:tc>
          <w:tcPr>
            <w:tcW w:w="5607" w:type="dxa"/>
            <w:tcBorders>
              <w:left w:val="nil"/>
              <w:bottom w:val="nil"/>
              <w:right w:val="nil"/>
            </w:tcBorders>
            <w:shd w:val="clear" w:color="auto" w:fill="auto"/>
          </w:tcPr>
          <w:p w14:paraId="511C04EA" w14:textId="77777777" w:rsidR="005F2397" w:rsidRPr="008568A7" w:rsidRDefault="005F2397" w:rsidP="005F2397">
            <w:pPr>
              <w:rPr>
                <w:rFonts w:ascii="Calibri" w:hAnsi="Calibri"/>
              </w:rPr>
            </w:pPr>
          </w:p>
        </w:tc>
      </w:tr>
      <w:tr w:rsidR="004A0131" w:rsidRPr="008568A7" w14:paraId="508E8D50"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4B7204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05F666B" w14:textId="77777777" w:rsidR="005F2397" w:rsidRPr="008568A7" w:rsidRDefault="005F2397" w:rsidP="005F2397">
            <w:pPr>
              <w:rPr>
                <w:rFonts w:ascii="Calibri" w:hAnsi="Calibri"/>
              </w:rPr>
            </w:pPr>
            <w:r w:rsidRPr="008568A7">
              <w:rPr>
                <w:rFonts w:ascii="Calibri" w:hAnsi="Calibri"/>
              </w:rPr>
              <w:t>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6E8EA1E" w14:textId="77777777" w:rsidR="005F2397" w:rsidRPr="008568A7" w:rsidRDefault="005F2397" w:rsidP="005F2397">
            <w:pPr>
              <w:rPr>
                <w:rFonts w:ascii="Calibri" w:hAnsi="Calibri"/>
              </w:rPr>
            </w:pPr>
            <w:r w:rsidRPr="008568A7">
              <w:rPr>
                <w:rFonts w:ascii="Calibri" w:hAnsi="Calibri"/>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06A532C" w14:textId="77777777" w:rsidR="005F2397" w:rsidRPr="008568A7" w:rsidRDefault="005F2397" w:rsidP="005F2397">
            <w:pPr>
              <w:rPr>
                <w:rFonts w:ascii="Calibri" w:hAnsi="Calibri"/>
              </w:rPr>
            </w:pPr>
            <w:r w:rsidRPr="008568A7">
              <w:rPr>
                <w:rFonts w:ascii="Calibri" w:hAnsi="Calibri"/>
              </w:rPr>
              <w:t>$40.00</w:t>
            </w:r>
          </w:p>
        </w:tc>
        <w:tc>
          <w:tcPr>
            <w:tcW w:w="5607" w:type="dxa"/>
            <w:tcBorders>
              <w:top w:val="nil"/>
              <w:left w:val="nil"/>
              <w:bottom w:val="nil"/>
              <w:right w:val="nil"/>
            </w:tcBorders>
            <w:shd w:val="clear" w:color="auto" w:fill="auto"/>
          </w:tcPr>
          <w:p w14:paraId="4A058365" w14:textId="77777777" w:rsidR="005F2397" w:rsidRPr="008568A7" w:rsidRDefault="005F2397" w:rsidP="005F2397">
            <w:pPr>
              <w:rPr>
                <w:rFonts w:ascii="Calibri" w:hAnsi="Calibri"/>
              </w:rPr>
            </w:pPr>
          </w:p>
        </w:tc>
      </w:tr>
      <w:tr w:rsidR="004A0131" w:rsidRPr="008568A7" w14:paraId="7F8BA3B4"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07D004D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25575BB" w14:textId="77777777" w:rsidR="005F2397" w:rsidRPr="008568A7" w:rsidRDefault="004A0131" w:rsidP="005F2397">
            <w:pPr>
              <w:rPr>
                <w:rFonts w:ascii="Calibri" w:hAnsi="Calibri"/>
              </w:rPr>
            </w:pPr>
            <w:r w:rsidRPr="008568A7">
              <w:rPr>
                <w:rFonts w:ascii="Calibri" w:hAnsi="Calibri"/>
              </w:rPr>
              <w:t>Risk-free</w:t>
            </w:r>
            <w:r w:rsidR="005F2397" w:rsidRPr="008568A7">
              <w:rPr>
                <w:rFonts w:ascii="Calibri" w:hAnsi="Calibri"/>
              </w:rPr>
              <w:t xml:space="preserve"> rate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925C6E" w14:textId="77777777" w:rsidR="005F2397" w:rsidRPr="008568A7" w:rsidRDefault="005F2397" w:rsidP="005F2397">
            <w:pPr>
              <w:rPr>
                <w:rFonts w:ascii="Calibri" w:hAnsi="Calibri"/>
              </w:rPr>
            </w:pPr>
            <w:r w:rsidRPr="008568A7">
              <w:rPr>
                <w:rFonts w:ascii="Calibri" w:hAnsi="Calibri"/>
              </w:rPr>
              <w:t>12%</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0F0A51B" w14:textId="77777777" w:rsidR="005F2397" w:rsidRPr="008568A7" w:rsidRDefault="005F2397" w:rsidP="005F2397">
            <w:pPr>
              <w:rPr>
                <w:rFonts w:ascii="Calibri" w:hAnsi="Calibri"/>
              </w:rPr>
            </w:pPr>
            <w:r w:rsidRPr="008568A7">
              <w:rPr>
                <w:rFonts w:ascii="Calibri" w:hAnsi="Calibri"/>
              </w:rPr>
              <w:t>10%</w:t>
            </w:r>
          </w:p>
        </w:tc>
        <w:tc>
          <w:tcPr>
            <w:tcW w:w="5607" w:type="dxa"/>
            <w:tcBorders>
              <w:top w:val="nil"/>
              <w:left w:val="nil"/>
              <w:bottom w:val="nil"/>
              <w:right w:val="nil"/>
            </w:tcBorders>
            <w:shd w:val="clear" w:color="auto" w:fill="auto"/>
          </w:tcPr>
          <w:p w14:paraId="7AFAB8AC" w14:textId="77777777" w:rsidR="005F2397" w:rsidRPr="008568A7" w:rsidRDefault="005F2397" w:rsidP="005F2397">
            <w:pPr>
              <w:rPr>
                <w:rFonts w:ascii="Calibri" w:hAnsi="Calibri"/>
              </w:rPr>
            </w:pPr>
          </w:p>
        </w:tc>
      </w:tr>
      <w:tr w:rsidR="004A0131" w:rsidRPr="008568A7" w14:paraId="10B02EF7"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B142F19"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405F8B8D" w14:textId="77777777" w:rsidR="005F2397" w:rsidRPr="008568A7" w:rsidRDefault="005F2397" w:rsidP="005F2397">
            <w:pPr>
              <w:rPr>
                <w:rFonts w:ascii="Calibri" w:hAnsi="Calibri"/>
              </w:rPr>
            </w:pPr>
            <w:r w:rsidRPr="008568A7">
              <w:rPr>
                <w:rFonts w:ascii="Calibri" w:hAnsi="Calibri"/>
              </w:rPr>
              <w:t>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2C798647" w14:textId="77777777" w:rsidR="005F2397" w:rsidRPr="008568A7" w:rsidRDefault="005F2397" w:rsidP="005F2397">
            <w:pPr>
              <w:rPr>
                <w:rFonts w:ascii="Calibri" w:hAnsi="Calibri"/>
              </w:rPr>
            </w:pPr>
            <w:r w:rsidRPr="008568A7">
              <w:rPr>
                <w:rFonts w:ascii="Calibri" w:hAnsi="Calibri"/>
              </w:rPr>
              <w:t>0.5</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D211467" w14:textId="77777777" w:rsidR="005F2397" w:rsidRPr="008568A7" w:rsidRDefault="005F2397" w:rsidP="005F2397">
            <w:pPr>
              <w:rPr>
                <w:rFonts w:ascii="Calibri" w:hAnsi="Calibri"/>
              </w:rPr>
            </w:pPr>
            <w:r w:rsidRPr="008568A7">
              <w:rPr>
                <w:rFonts w:ascii="Calibri" w:hAnsi="Calibri"/>
              </w:rPr>
              <w:t>0.25</w:t>
            </w:r>
          </w:p>
        </w:tc>
        <w:tc>
          <w:tcPr>
            <w:tcW w:w="5607" w:type="dxa"/>
            <w:tcBorders>
              <w:top w:val="nil"/>
              <w:left w:val="nil"/>
              <w:bottom w:val="nil"/>
              <w:right w:val="nil"/>
            </w:tcBorders>
            <w:shd w:val="clear" w:color="auto" w:fill="auto"/>
          </w:tcPr>
          <w:p w14:paraId="09189F9E" w14:textId="77777777" w:rsidR="005F2397" w:rsidRPr="008568A7" w:rsidRDefault="005F2397" w:rsidP="005F2397">
            <w:pPr>
              <w:rPr>
                <w:rFonts w:ascii="Calibri" w:hAnsi="Calibri"/>
              </w:rPr>
            </w:pPr>
          </w:p>
        </w:tc>
      </w:tr>
      <w:tr w:rsidR="004A0131" w:rsidRPr="008568A7" w14:paraId="358B9FFB"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20686E8" w14:textId="77777777" w:rsidR="005F2397" w:rsidRPr="00B307B4" w:rsidRDefault="005F2397" w:rsidP="005F2397">
            <w:pPr>
              <w:rPr>
                <w:rFonts w:ascii="Calibri" w:hAnsi="Calibri"/>
                <w:color w:val="808080" w:themeColor="background1" w:themeShade="80"/>
                <w:rPrChange w:id="7160" w:author="Aleksander Hansen" w:date="2013-02-14T19:22:00Z">
                  <w:rPr>
                    <w:rFonts w:ascii="Calibri" w:hAnsi="Calibri"/>
                  </w:rPr>
                </w:rPrChange>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F724F91" w14:textId="77777777" w:rsidR="005F2397" w:rsidRPr="00B307B4" w:rsidRDefault="005F2397" w:rsidP="005F2397">
            <w:pPr>
              <w:rPr>
                <w:rFonts w:ascii="Calibri" w:hAnsi="Calibri"/>
                <w:color w:val="808080" w:themeColor="background1" w:themeShade="80"/>
                <w:rPrChange w:id="7161" w:author="Aleksander Hansen" w:date="2013-02-14T19:22:00Z">
                  <w:rPr>
                    <w:rFonts w:ascii="Calibri" w:hAnsi="Calibri"/>
                  </w:rPr>
                </w:rPrChange>
              </w:rPr>
            </w:pPr>
            <w:r w:rsidRPr="00B307B4">
              <w:rPr>
                <w:rFonts w:ascii="Calibri" w:hAnsi="Calibri"/>
                <w:color w:val="808080" w:themeColor="background1" w:themeShade="80"/>
                <w:rPrChange w:id="7162" w:author="Aleksander Hansen" w:date="2013-02-14T19:22:00Z">
                  <w:rPr>
                    <w:rFonts w:ascii="Calibri" w:hAnsi="Calibri"/>
                  </w:rPr>
                </w:rPrChange>
              </w:rPr>
              <w:t>Volatility</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F634CFC" w14:textId="77777777" w:rsidR="005F2397" w:rsidRPr="00B307B4" w:rsidRDefault="005F2397" w:rsidP="005F2397">
            <w:pPr>
              <w:rPr>
                <w:rFonts w:ascii="Calibri" w:hAnsi="Calibri"/>
                <w:color w:val="808080" w:themeColor="background1" w:themeShade="80"/>
                <w:rPrChange w:id="7163" w:author="Aleksander Hansen" w:date="2013-02-14T19:22:00Z">
                  <w:rPr>
                    <w:rFonts w:ascii="Calibri" w:hAnsi="Calibri"/>
                  </w:rPr>
                </w:rPrChange>
              </w:rPr>
            </w:pPr>
            <w:r w:rsidRPr="00B307B4">
              <w:rPr>
                <w:rFonts w:ascii="Calibri" w:hAnsi="Calibri"/>
                <w:color w:val="808080" w:themeColor="background1" w:themeShade="80"/>
                <w:rPrChange w:id="7164" w:author="Aleksander Hansen" w:date="2013-02-14T19:22:00Z">
                  <w:rPr>
                    <w:rFonts w:ascii="Calibri" w:hAnsi="Calibri"/>
                  </w:rPr>
                </w:rPrChange>
              </w:rPr>
              <w:t>20%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5F8D3B2F" w14:textId="77777777" w:rsidR="005F2397" w:rsidRPr="00B307B4" w:rsidRDefault="005F2397" w:rsidP="005F2397">
            <w:pPr>
              <w:rPr>
                <w:rFonts w:ascii="Calibri" w:hAnsi="Calibri"/>
                <w:color w:val="808080" w:themeColor="background1" w:themeShade="80"/>
                <w:rPrChange w:id="7165" w:author="Aleksander Hansen" w:date="2013-02-14T19:22:00Z">
                  <w:rPr>
                    <w:rFonts w:ascii="Calibri" w:hAnsi="Calibri"/>
                  </w:rPr>
                </w:rPrChange>
              </w:rPr>
            </w:pPr>
            <w:r w:rsidRPr="00B307B4">
              <w:rPr>
                <w:rFonts w:ascii="Calibri" w:hAnsi="Calibri"/>
                <w:color w:val="808080" w:themeColor="background1" w:themeShade="80"/>
                <w:rPrChange w:id="7166" w:author="Aleksander Hansen" w:date="2013-02-14T19:22:00Z">
                  <w:rPr>
                    <w:rFonts w:ascii="Calibri" w:hAnsi="Calibri"/>
                  </w:rPr>
                </w:rPrChange>
              </w:rPr>
              <w:t>20%</w:t>
            </w:r>
          </w:p>
        </w:tc>
        <w:tc>
          <w:tcPr>
            <w:tcW w:w="5607" w:type="dxa"/>
            <w:tcBorders>
              <w:top w:val="nil"/>
              <w:left w:val="nil"/>
              <w:bottom w:val="nil"/>
              <w:right w:val="nil"/>
            </w:tcBorders>
            <w:shd w:val="clear" w:color="auto" w:fill="auto"/>
          </w:tcPr>
          <w:p w14:paraId="48245988" w14:textId="77777777" w:rsidR="005F2397" w:rsidRPr="008568A7" w:rsidRDefault="005F2397" w:rsidP="005F2397">
            <w:pPr>
              <w:rPr>
                <w:rFonts w:ascii="Calibri" w:hAnsi="Calibri"/>
              </w:rPr>
            </w:pPr>
          </w:p>
        </w:tc>
      </w:tr>
      <w:tr w:rsidR="004A0131" w:rsidRPr="008568A7" w14:paraId="676ACEC7" w14:textId="77777777" w:rsidTr="001D66B1">
        <w:trPr>
          <w:trHeight w:val="156"/>
        </w:trPr>
        <w:tc>
          <w:tcPr>
            <w:tcW w:w="792" w:type="dxa"/>
            <w:tcBorders>
              <w:top w:val="nil"/>
              <w:left w:val="nil"/>
              <w:right w:val="nil"/>
            </w:tcBorders>
            <w:shd w:val="clear" w:color="auto" w:fill="auto"/>
            <w:tcMar>
              <w:top w:w="15" w:type="dxa"/>
              <w:left w:w="15" w:type="dxa"/>
              <w:bottom w:w="0" w:type="dxa"/>
              <w:right w:w="15" w:type="dxa"/>
            </w:tcMar>
            <w:vAlign w:val="bottom"/>
            <w:hideMark/>
          </w:tcPr>
          <w:p w14:paraId="48853766" w14:textId="77777777" w:rsidR="005F2397" w:rsidRPr="008568A7" w:rsidRDefault="005F2397" w:rsidP="005F2397">
            <w:pPr>
              <w:rPr>
                <w:rFonts w:ascii="Calibri" w:hAnsi="Calibri"/>
              </w:rPr>
            </w:pPr>
          </w:p>
        </w:tc>
        <w:tc>
          <w:tcPr>
            <w:tcW w:w="2998" w:type="dxa"/>
            <w:tcBorders>
              <w:top w:val="nil"/>
              <w:left w:val="nil"/>
              <w:right w:val="nil"/>
            </w:tcBorders>
            <w:shd w:val="clear" w:color="auto" w:fill="auto"/>
            <w:tcMar>
              <w:top w:w="15" w:type="dxa"/>
              <w:left w:w="15" w:type="dxa"/>
              <w:bottom w:w="0" w:type="dxa"/>
              <w:right w:w="15" w:type="dxa"/>
            </w:tcMar>
            <w:vAlign w:val="bottom"/>
            <w:hideMark/>
          </w:tcPr>
          <w:p w14:paraId="39AB2E61" w14:textId="77777777" w:rsidR="005F2397" w:rsidRPr="008568A7" w:rsidRDefault="005F2397" w:rsidP="005F2397">
            <w:pPr>
              <w:rPr>
                <w:rFonts w:ascii="Calibri" w:hAnsi="Calibri"/>
              </w:rPr>
            </w:pPr>
          </w:p>
        </w:tc>
        <w:tc>
          <w:tcPr>
            <w:tcW w:w="1625" w:type="dxa"/>
            <w:tcBorders>
              <w:top w:val="nil"/>
              <w:left w:val="nil"/>
              <w:right w:val="nil"/>
            </w:tcBorders>
            <w:shd w:val="clear" w:color="auto" w:fill="auto"/>
            <w:tcMar>
              <w:top w:w="15" w:type="dxa"/>
              <w:left w:w="15" w:type="dxa"/>
              <w:bottom w:w="0" w:type="dxa"/>
              <w:right w:w="15" w:type="dxa"/>
            </w:tcMar>
            <w:vAlign w:val="bottom"/>
            <w:hideMark/>
          </w:tcPr>
          <w:p w14:paraId="771F0F69" w14:textId="77777777" w:rsidR="005F2397" w:rsidRPr="008568A7" w:rsidRDefault="005F2397" w:rsidP="005F2397">
            <w:pPr>
              <w:rPr>
                <w:rFonts w:ascii="Calibri" w:hAnsi="Calibri"/>
              </w:rPr>
            </w:pPr>
          </w:p>
        </w:tc>
        <w:tc>
          <w:tcPr>
            <w:tcW w:w="1639" w:type="dxa"/>
            <w:tcBorders>
              <w:top w:val="nil"/>
              <w:left w:val="nil"/>
              <w:right w:val="nil"/>
            </w:tcBorders>
            <w:shd w:val="clear" w:color="auto" w:fill="auto"/>
            <w:tcMar>
              <w:top w:w="15" w:type="dxa"/>
              <w:left w:w="15" w:type="dxa"/>
              <w:bottom w:w="0" w:type="dxa"/>
              <w:right w:w="15" w:type="dxa"/>
            </w:tcMar>
            <w:vAlign w:val="bottom"/>
            <w:hideMark/>
          </w:tcPr>
          <w:p w14:paraId="7D9F169E"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5B33A5C1" w14:textId="77777777" w:rsidR="005F2397" w:rsidRPr="008568A7" w:rsidRDefault="005F2397" w:rsidP="005F2397">
            <w:pPr>
              <w:rPr>
                <w:rFonts w:ascii="Calibri" w:hAnsi="Calibri"/>
              </w:rPr>
            </w:pPr>
          </w:p>
        </w:tc>
      </w:tr>
      <w:tr w:rsidR="004A0131" w:rsidRPr="008568A7" w14:paraId="725B5F3D" w14:textId="77777777" w:rsidTr="001D66B1">
        <w:trPr>
          <w:trHeight w:val="156"/>
        </w:trPr>
        <w:tc>
          <w:tcPr>
            <w:tcW w:w="5415" w:type="dxa"/>
            <w:gridSpan w:val="3"/>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078B9731" w14:textId="4B0770B5" w:rsidR="005F2397" w:rsidRPr="008568A7" w:rsidRDefault="005F2397" w:rsidP="00E037C5">
            <w:pPr>
              <w:rPr>
                <w:rFonts w:ascii="Calibri" w:hAnsi="Calibri"/>
              </w:rPr>
            </w:pPr>
            <w:r w:rsidRPr="008568A7">
              <w:rPr>
                <w:rFonts w:ascii="Calibri" w:hAnsi="Calibri"/>
              </w:rPr>
              <w:t>Scenarios</w:t>
            </w:r>
            <w:ins w:id="7167" w:author="Aleksander Hansen" w:date="2013-02-14T19:38:00Z">
              <w:r w:rsidR="00673F37">
                <w:rPr>
                  <w:rFonts w:ascii="Calibri" w:hAnsi="Calibri"/>
                </w:rPr>
                <w:t>:</w:t>
              </w:r>
            </w:ins>
            <w:r w:rsidRPr="008568A7">
              <w:rPr>
                <w:rFonts w:ascii="Calibri" w:hAnsi="Calibri"/>
              </w:rPr>
              <w:t xml:space="preserve"> </w:t>
            </w:r>
            <w:del w:id="7168" w:author="Aleksander Hansen" w:date="2013-02-14T19:38:00Z">
              <w:r w:rsidRPr="008568A7" w:rsidDel="00673F37">
                <w:rPr>
                  <w:rFonts w:ascii="Calibri" w:hAnsi="Calibri"/>
                </w:rPr>
                <w:delText>(Future Payoffs)</w:delText>
              </w:r>
            </w:del>
            <w:ins w:id="7169" w:author="Aleksander Hansen" w:date="2013-02-14T19:36:00Z">
              <w:r w:rsidR="00673F37">
                <w:rPr>
                  <w:rFonts w:ascii="Calibri" w:hAnsi="Calibri"/>
                </w:rPr>
                <w:t>Don’t worry about the Black-Scholes</w:t>
              </w:r>
            </w:ins>
            <w:ins w:id="7170" w:author="Aleksander Hansen" w:date="2013-02-14T19:37:00Z">
              <w:r w:rsidR="00673F37">
                <w:rPr>
                  <w:rFonts w:ascii="Calibri" w:hAnsi="Calibri"/>
                </w:rPr>
                <w:t xml:space="preserve"> (BS)</w:t>
              </w:r>
            </w:ins>
            <w:ins w:id="7171" w:author="Aleksander Hansen" w:date="2013-02-14T19:36:00Z">
              <w:r w:rsidR="00673F37">
                <w:rPr>
                  <w:rFonts w:ascii="Calibri" w:hAnsi="Calibri"/>
                </w:rPr>
                <w:t xml:space="preserve"> </w:t>
              </w:r>
            </w:ins>
            <w:ins w:id="7172" w:author="Aleksander Hansen" w:date="2013-02-14T19:37:00Z">
              <w:r w:rsidR="00673F37">
                <w:rPr>
                  <w:rFonts w:ascii="Calibri" w:hAnsi="Calibri"/>
                </w:rPr>
                <w:t xml:space="preserve">price </w:t>
              </w:r>
            </w:ins>
            <w:ins w:id="7173" w:author="Aleksander Hansen" w:date="2013-02-14T19:36:00Z">
              <w:r w:rsidR="00673F37">
                <w:rPr>
                  <w:rFonts w:ascii="Calibri" w:hAnsi="Calibri"/>
                </w:rPr>
                <w:t>for now</w:t>
              </w:r>
            </w:ins>
            <w:ins w:id="7174" w:author="Aleksander Hansen" w:date="2013-02-14T19:37:00Z">
              <w:r w:rsidR="00673F37">
                <w:rPr>
                  <w:rFonts w:ascii="Calibri" w:hAnsi="Calibri"/>
                </w:rPr>
                <w:t>, just follow the exa</w:t>
              </w:r>
            </w:ins>
            <w:ins w:id="7175" w:author="Aleksander Hansen" w:date="2013-02-14T19:38:00Z">
              <w:r w:rsidR="00673F37">
                <w:rPr>
                  <w:rFonts w:ascii="Calibri" w:hAnsi="Calibri"/>
                </w:rPr>
                <w:t>mples and the</w:t>
              </w:r>
            </w:ins>
          </w:p>
        </w:tc>
        <w:tc>
          <w:tcPr>
            <w:tcW w:w="1639"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1133DFB0" w14:textId="77777777" w:rsidR="005F2397" w:rsidRPr="008568A7" w:rsidRDefault="005F2397" w:rsidP="005F2397">
            <w:pPr>
              <w:rPr>
                <w:rFonts w:ascii="Calibri" w:hAnsi="Calibri"/>
              </w:rPr>
            </w:pPr>
            <w:r w:rsidRPr="008568A7">
              <w:rPr>
                <w:rFonts w:ascii="Calibri" w:hAnsi="Calibri"/>
              </w:rPr>
              <w:t> </w:t>
            </w:r>
          </w:p>
        </w:tc>
        <w:tc>
          <w:tcPr>
            <w:tcW w:w="5607" w:type="dxa"/>
            <w:tcBorders>
              <w:top w:val="nil"/>
              <w:left w:val="nil"/>
              <w:right w:val="nil"/>
            </w:tcBorders>
            <w:shd w:val="clear" w:color="auto" w:fill="auto"/>
          </w:tcPr>
          <w:p w14:paraId="0E190ED9" w14:textId="77777777" w:rsidR="005F2397" w:rsidRPr="008568A7" w:rsidRDefault="005F2397" w:rsidP="005F2397">
            <w:pPr>
              <w:rPr>
                <w:rFonts w:ascii="Calibri" w:hAnsi="Calibri"/>
              </w:rPr>
            </w:pPr>
          </w:p>
        </w:tc>
      </w:tr>
      <w:tr w:rsidR="004A0131" w:rsidRPr="008568A7" w14:paraId="51BA80DE" w14:textId="77777777" w:rsidTr="004A0131">
        <w:trPr>
          <w:trHeight w:val="156"/>
        </w:trPr>
        <w:tc>
          <w:tcPr>
            <w:tcW w:w="79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661A125" w14:textId="77777777" w:rsidR="005F2397" w:rsidRPr="008568A7" w:rsidRDefault="005F2397" w:rsidP="005F2397">
            <w:pPr>
              <w:rPr>
                <w:rFonts w:ascii="Calibri" w:hAnsi="Calibri"/>
              </w:rPr>
            </w:pPr>
          </w:p>
        </w:tc>
        <w:tc>
          <w:tcPr>
            <w:tcW w:w="2998"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A6FD731" w14:textId="77777777" w:rsidR="005F2397" w:rsidRPr="00B307B4" w:rsidRDefault="005F2397" w:rsidP="005F2397">
            <w:pPr>
              <w:rPr>
                <w:rFonts w:ascii="Calibri" w:hAnsi="Calibri"/>
                <w:color w:val="808080" w:themeColor="background1" w:themeShade="80"/>
                <w:rPrChange w:id="7176" w:author="Aleksander Hansen" w:date="2013-02-14T19:23:00Z">
                  <w:rPr>
                    <w:rFonts w:ascii="Calibri" w:hAnsi="Calibri"/>
                  </w:rPr>
                </w:rPrChange>
              </w:rPr>
            </w:pPr>
            <w:r w:rsidRPr="00B307B4">
              <w:rPr>
                <w:rFonts w:ascii="Calibri" w:hAnsi="Calibri"/>
                <w:color w:val="808080" w:themeColor="background1" w:themeShade="80"/>
                <w:rPrChange w:id="7177" w:author="Aleksander Hansen" w:date="2013-02-14T19:23:00Z">
                  <w:rPr>
                    <w:rFonts w:ascii="Calibri" w:hAnsi="Calibri"/>
                  </w:rPr>
                </w:rPrChange>
              </w:rPr>
              <w:t>Stock goes up to</w:t>
            </w:r>
          </w:p>
        </w:tc>
        <w:tc>
          <w:tcPr>
            <w:tcW w:w="16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F9F48F9" w14:textId="77777777" w:rsidR="005F2397" w:rsidRPr="00B307B4" w:rsidRDefault="005F2397" w:rsidP="005F2397">
            <w:pPr>
              <w:rPr>
                <w:rFonts w:ascii="Calibri" w:hAnsi="Calibri"/>
                <w:color w:val="808080" w:themeColor="background1" w:themeShade="80"/>
                <w:rPrChange w:id="7178" w:author="Aleksander Hansen" w:date="2013-02-14T19:23:00Z">
                  <w:rPr>
                    <w:rFonts w:ascii="Calibri" w:hAnsi="Calibri"/>
                  </w:rPr>
                </w:rPrChange>
              </w:rPr>
            </w:pPr>
            <w:r w:rsidRPr="00B307B4">
              <w:rPr>
                <w:rFonts w:ascii="Calibri" w:hAnsi="Calibri"/>
                <w:color w:val="808080" w:themeColor="background1" w:themeShade="80"/>
                <w:rPrChange w:id="7179" w:author="Aleksander Hansen" w:date="2013-02-14T19:23:00Z">
                  <w:rPr>
                    <w:rFonts w:ascii="Calibri" w:hAnsi="Calibri"/>
                  </w:rPr>
                </w:rPrChange>
              </w:rPr>
              <w:t xml:space="preserve">$60 </w:t>
            </w:r>
          </w:p>
        </w:tc>
        <w:tc>
          <w:tcPr>
            <w:tcW w:w="163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CBF2796" w14:textId="77777777" w:rsidR="005F2397" w:rsidRPr="00B307B4" w:rsidRDefault="005F2397" w:rsidP="005F2397">
            <w:pPr>
              <w:rPr>
                <w:rFonts w:ascii="Calibri" w:hAnsi="Calibri"/>
                <w:color w:val="808080" w:themeColor="background1" w:themeShade="80"/>
                <w:rPrChange w:id="7180" w:author="Aleksander Hansen" w:date="2013-02-14T19:23:00Z">
                  <w:rPr>
                    <w:rFonts w:ascii="Calibri" w:hAnsi="Calibri"/>
                  </w:rPr>
                </w:rPrChange>
              </w:rPr>
            </w:pPr>
            <w:r w:rsidRPr="00B307B4">
              <w:rPr>
                <w:rFonts w:ascii="Calibri" w:hAnsi="Calibri"/>
                <w:color w:val="808080" w:themeColor="background1" w:themeShade="80"/>
                <w:rPrChange w:id="7181" w:author="Aleksander Hansen" w:date="2013-02-14T19:23:00Z">
                  <w:rPr>
                    <w:rFonts w:ascii="Calibri" w:hAnsi="Calibri"/>
                  </w:rPr>
                </w:rPrChange>
              </w:rPr>
              <w:t xml:space="preserve">$45 </w:t>
            </w:r>
          </w:p>
        </w:tc>
        <w:tc>
          <w:tcPr>
            <w:tcW w:w="5607" w:type="dxa"/>
            <w:tcBorders>
              <w:left w:val="nil"/>
              <w:bottom w:val="nil"/>
              <w:right w:val="nil"/>
            </w:tcBorders>
            <w:shd w:val="clear" w:color="auto" w:fill="auto"/>
          </w:tcPr>
          <w:p w14:paraId="7C5E88FE" w14:textId="77777777" w:rsidR="005F2397" w:rsidRPr="008568A7" w:rsidRDefault="005F2397" w:rsidP="005F2397">
            <w:pPr>
              <w:rPr>
                <w:rFonts w:ascii="Calibri" w:hAnsi="Calibri"/>
              </w:rPr>
            </w:pPr>
          </w:p>
        </w:tc>
      </w:tr>
      <w:tr w:rsidR="004A0131" w:rsidRPr="008568A7" w14:paraId="2060EC45"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AEEA39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0066A4A" w14:textId="77777777" w:rsidR="005F2397" w:rsidRPr="00B307B4" w:rsidRDefault="005F2397" w:rsidP="005F2397">
            <w:pPr>
              <w:rPr>
                <w:rFonts w:ascii="Calibri" w:hAnsi="Calibri"/>
                <w:color w:val="808080" w:themeColor="background1" w:themeShade="80"/>
                <w:rPrChange w:id="7182" w:author="Aleksander Hansen" w:date="2013-02-14T19:23:00Z">
                  <w:rPr>
                    <w:rFonts w:ascii="Calibri" w:hAnsi="Calibri"/>
                  </w:rPr>
                </w:rPrChange>
              </w:rPr>
            </w:pPr>
            <w:r w:rsidRPr="00B307B4">
              <w:rPr>
                <w:rFonts w:ascii="Calibri" w:hAnsi="Calibri"/>
                <w:color w:val="808080" w:themeColor="background1" w:themeShade="80"/>
                <w:rPrChange w:id="7183" w:author="Aleksander Hansen" w:date="2013-02-14T19:23:00Z">
                  <w:rPr>
                    <w:rFonts w:ascii="Calibri" w:hAnsi="Calibri"/>
                  </w:rPr>
                </w:rPrChange>
              </w:rPr>
              <w:t>Long call + lend 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012866BD" w14:textId="77777777" w:rsidR="005F2397" w:rsidRPr="00B307B4" w:rsidRDefault="005F2397" w:rsidP="005F2397">
            <w:pPr>
              <w:rPr>
                <w:rFonts w:ascii="Calibri" w:hAnsi="Calibri"/>
                <w:color w:val="808080" w:themeColor="background1" w:themeShade="80"/>
                <w:rPrChange w:id="7184" w:author="Aleksander Hansen" w:date="2013-02-14T19:23:00Z">
                  <w:rPr>
                    <w:rFonts w:ascii="Calibri" w:hAnsi="Calibri"/>
                  </w:rPr>
                </w:rPrChange>
              </w:rPr>
            </w:pPr>
            <w:r w:rsidRPr="00B307B4">
              <w:rPr>
                <w:rFonts w:ascii="Calibri" w:hAnsi="Calibri"/>
                <w:color w:val="808080" w:themeColor="background1" w:themeShade="80"/>
                <w:rPrChange w:id="7185" w:author="Aleksander Hansen" w:date="2013-02-14T19:23:00Z">
                  <w:rPr>
                    <w:rFonts w:ascii="Calibri" w:hAnsi="Calibri"/>
                  </w:rPr>
                </w:rPrChange>
              </w:rPr>
              <w:t>$60.00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5FA0993" w14:textId="77777777" w:rsidR="005F2397" w:rsidRPr="00B307B4" w:rsidRDefault="005F2397" w:rsidP="005F2397">
            <w:pPr>
              <w:rPr>
                <w:rFonts w:ascii="Calibri" w:hAnsi="Calibri"/>
                <w:color w:val="808080" w:themeColor="background1" w:themeShade="80"/>
                <w:rPrChange w:id="7186" w:author="Aleksander Hansen" w:date="2013-02-14T19:23:00Z">
                  <w:rPr>
                    <w:rFonts w:ascii="Calibri" w:hAnsi="Calibri"/>
                  </w:rPr>
                </w:rPrChange>
              </w:rPr>
            </w:pPr>
            <w:r w:rsidRPr="00B307B4">
              <w:rPr>
                <w:rFonts w:ascii="Calibri" w:hAnsi="Calibri"/>
                <w:color w:val="808080" w:themeColor="background1" w:themeShade="80"/>
                <w:rPrChange w:id="7187" w:author="Aleksander Hansen" w:date="2013-02-14T19:23:00Z">
                  <w:rPr>
                    <w:rFonts w:ascii="Calibri" w:hAnsi="Calibri"/>
                  </w:rPr>
                </w:rPrChange>
              </w:rPr>
              <w:t>$45.00</w:t>
            </w:r>
          </w:p>
        </w:tc>
        <w:tc>
          <w:tcPr>
            <w:tcW w:w="5607" w:type="dxa"/>
            <w:tcBorders>
              <w:top w:val="nil"/>
              <w:left w:val="nil"/>
              <w:bottom w:val="nil"/>
              <w:right w:val="nil"/>
            </w:tcBorders>
            <w:shd w:val="clear" w:color="auto" w:fill="auto"/>
          </w:tcPr>
          <w:p w14:paraId="644E069F" w14:textId="77777777" w:rsidR="005F2397" w:rsidRPr="008568A7" w:rsidRDefault="005F2397" w:rsidP="005F2397">
            <w:pPr>
              <w:rPr>
                <w:rFonts w:ascii="Calibri" w:hAnsi="Calibri"/>
              </w:rPr>
            </w:pPr>
          </w:p>
        </w:tc>
      </w:tr>
      <w:tr w:rsidR="004A0131" w:rsidRPr="008568A7" w14:paraId="3D75AF71"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4154D9E0"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6F3732CD" w14:textId="2B0368CD" w:rsidR="005F2397" w:rsidRPr="00B307B4" w:rsidRDefault="005F2397" w:rsidP="005F2397">
            <w:pPr>
              <w:rPr>
                <w:rFonts w:ascii="Calibri" w:hAnsi="Calibri"/>
                <w:color w:val="808080" w:themeColor="background1" w:themeShade="80"/>
                <w:rPrChange w:id="7188" w:author="Aleksander Hansen" w:date="2013-02-14T19:23:00Z">
                  <w:rPr>
                    <w:rFonts w:ascii="Calibri" w:hAnsi="Calibri"/>
                  </w:rPr>
                </w:rPrChange>
              </w:rPr>
            </w:pPr>
            <w:r w:rsidRPr="00B307B4">
              <w:rPr>
                <w:rFonts w:ascii="Calibri" w:hAnsi="Calibri"/>
                <w:color w:val="808080" w:themeColor="background1" w:themeShade="80"/>
                <w:rPrChange w:id="7189" w:author="Aleksander Hansen" w:date="2013-02-14T19:23:00Z">
                  <w:rPr>
                    <w:rFonts w:ascii="Calibri" w:hAnsi="Calibri"/>
                  </w:rPr>
                </w:rPrChange>
              </w:rPr>
              <w:t>Protective put</w:t>
            </w:r>
            <w:ins w:id="7190" w:author="Aleksander Hansen" w:date="2013-02-15T16:49:00Z">
              <w:r w:rsidR="00AC5507">
                <w:rPr>
                  <w:rFonts w:ascii="Calibri" w:hAnsi="Calibri"/>
                  <w:color w:val="808080" w:themeColor="background1" w:themeShade="80"/>
                </w:rPr>
                <w:fldChar w:fldCharType="begin"/>
              </w:r>
              <w:r w:rsidR="00AC5507">
                <w:instrText xml:space="preserve"> XE "</w:instrText>
              </w:r>
            </w:ins>
            <w:r w:rsidR="00AC5507" w:rsidRPr="008568A7">
              <w:rPr>
                <w:rFonts w:ascii="Calibri" w:hAnsi="Calibri"/>
              </w:rPr>
              <w:instrText>put</w:instrText>
            </w:r>
            <w:ins w:id="7191" w:author="Aleksander Hansen" w:date="2013-02-15T16:49:00Z">
              <w:r w:rsidR="00AC5507">
                <w:instrText xml:space="preserve">" </w:instrText>
              </w:r>
              <w:r w:rsidR="00AC5507">
                <w:rPr>
                  <w:rFonts w:ascii="Calibri" w:hAnsi="Calibri"/>
                  <w:color w:val="808080" w:themeColor="background1" w:themeShade="80"/>
                </w:rPr>
                <w:fldChar w:fldCharType="end"/>
              </w:r>
            </w:ins>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A4C6CD" w14:textId="77777777" w:rsidR="005F2397" w:rsidRPr="00B307B4" w:rsidRDefault="005F2397" w:rsidP="005F2397">
            <w:pPr>
              <w:rPr>
                <w:rFonts w:ascii="Calibri" w:hAnsi="Calibri"/>
                <w:color w:val="808080" w:themeColor="background1" w:themeShade="80"/>
                <w:rPrChange w:id="7192" w:author="Aleksander Hansen" w:date="2013-02-14T19:23:00Z">
                  <w:rPr>
                    <w:rFonts w:ascii="Calibri" w:hAnsi="Calibri"/>
                  </w:rPr>
                </w:rPrChange>
              </w:rPr>
            </w:pPr>
            <w:r w:rsidRPr="00B307B4">
              <w:rPr>
                <w:rFonts w:ascii="Calibri" w:hAnsi="Calibri"/>
                <w:color w:val="808080" w:themeColor="background1" w:themeShade="80"/>
                <w:rPrChange w:id="7193" w:author="Aleksander Hansen" w:date="2013-02-14T19:23:00Z">
                  <w:rPr>
                    <w:rFonts w:ascii="Calibri" w:hAnsi="Calibri"/>
                  </w:rPr>
                </w:rPrChange>
              </w:rPr>
              <w:t>$60.00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536B88B4" w14:textId="77777777" w:rsidR="005F2397" w:rsidRPr="00B307B4" w:rsidRDefault="005F2397" w:rsidP="005F2397">
            <w:pPr>
              <w:rPr>
                <w:rFonts w:ascii="Calibri" w:hAnsi="Calibri"/>
                <w:color w:val="808080" w:themeColor="background1" w:themeShade="80"/>
                <w:rPrChange w:id="7194" w:author="Aleksander Hansen" w:date="2013-02-14T19:23:00Z">
                  <w:rPr>
                    <w:rFonts w:ascii="Calibri" w:hAnsi="Calibri"/>
                  </w:rPr>
                </w:rPrChange>
              </w:rPr>
            </w:pPr>
            <w:r w:rsidRPr="00B307B4">
              <w:rPr>
                <w:rFonts w:ascii="Calibri" w:hAnsi="Calibri"/>
                <w:color w:val="808080" w:themeColor="background1" w:themeShade="80"/>
                <w:rPrChange w:id="7195" w:author="Aleksander Hansen" w:date="2013-02-14T19:23:00Z">
                  <w:rPr>
                    <w:rFonts w:ascii="Calibri" w:hAnsi="Calibri"/>
                  </w:rPr>
                </w:rPrChange>
              </w:rPr>
              <w:t>$45.00</w:t>
            </w:r>
          </w:p>
        </w:tc>
        <w:tc>
          <w:tcPr>
            <w:tcW w:w="5607" w:type="dxa"/>
            <w:tcBorders>
              <w:top w:val="nil"/>
              <w:left w:val="nil"/>
              <w:bottom w:val="nil"/>
              <w:right w:val="nil"/>
            </w:tcBorders>
            <w:shd w:val="clear" w:color="auto" w:fill="auto"/>
          </w:tcPr>
          <w:p w14:paraId="5F684040" w14:textId="77777777" w:rsidR="005F2397" w:rsidRPr="008568A7" w:rsidRDefault="005F2397" w:rsidP="005F2397">
            <w:pPr>
              <w:rPr>
                <w:rFonts w:ascii="Calibri" w:hAnsi="Calibri"/>
              </w:rPr>
            </w:pPr>
          </w:p>
        </w:tc>
      </w:tr>
      <w:tr w:rsidR="004A0131" w:rsidRPr="008568A7" w14:paraId="0D5E8019"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66D853D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14167957" w14:textId="77777777" w:rsidR="005F2397" w:rsidRPr="00B307B4" w:rsidRDefault="005F2397" w:rsidP="005F2397">
            <w:pPr>
              <w:rPr>
                <w:rFonts w:ascii="Calibri" w:hAnsi="Calibri"/>
                <w:color w:val="808080" w:themeColor="background1" w:themeShade="80"/>
                <w:rPrChange w:id="7196" w:author="Aleksander Hansen" w:date="2013-02-14T19:23:00Z">
                  <w:rPr>
                    <w:rFonts w:ascii="Calibri" w:hAnsi="Calibri"/>
                  </w:rPr>
                </w:rPrChange>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D39C497" w14:textId="77777777" w:rsidR="005F2397" w:rsidRPr="00B307B4" w:rsidRDefault="005F2397" w:rsidP="005F2397">
            <w:pPr>
              <w:rPr>
                <w:rFonts w:ascii="Calibri" w:hAnsi="Calibri"/>
                <w:color w:val="808080" w:themeColor="background1" w:themeShade="80"/>
                <w:rPrChange w:id="7197" w:author="Aleksander Hansen" w:date="2013-02-14T19:23:00Z">
                  <w:rPr>
                    <w:rFonts w:ascii="Calibri" w:hAnsi="Calibri"/>
                  </w:rPr>
                </w:rPrChange>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6C37A15B" w14:textId="77777777" w:rsidR="005F2397" w:rsidRPr="00B307B4" w:rsidRDefault="005F2397" w:rsidP="005F2397">
            <w:pPr>
              <w:rPr>
                <w:rFonts w:ascii="Calibri" w:hAnsi="Calibri"/>
                <w:color w:val="808080" w:themeColor="background1" w:themeShade="80"/>
                <w:rPrChange w:id="7198" w:author="Aleksander Hansen" w:date="2013-02-14T19:23:00Z">
                  <w:rPr>
                    <w:rFonts w:ascii="Calibri" w:hAnsi="Calibri"/>
                  </w:rPr>
                </w:rPrChange>
              </w:rPr>
            </w:pPr>
          </w:p>
        </w:tc>
        <w:tc>
          <w:tcPr>
            <w:tcW w:w="5607" w:type="dxa"/>
            <w:tcBorders>
              <w:top w:val="nil"/>
              <w:left w:val="nil"/>
              <w:bottom w:val="nil"/>
              <w:right w:val="nil"/>
            </w:tcBorders>
            <w:shd w:val="clear" w:color="auto" w:fill="auto"/>
          </w:tcPr>
          <w:p w14:paraId="2D360B5B" w14:textId="77777777" w:rsidR="005F2397" w:rsidRPr="008568A7" w:rsidRDefault="005F2397" w:rsidP="005F2397">
            <w:pPr>
              <w:rPr>
                <w:rFonts w:ascii="Calibri" w:hAnsi="Calibri"/>
              </w:rPr>
            </w:pPr>
          </w:p>
        </w:tc>
      </w:tr>
      <w:tr w:rsidR="004A0131" w:rsidRPr="008568A7" w14:paraId="550C5A8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D64F0F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247DCC57" w14:textId="77777777" w:rsidR="005F2397" w:rsidRPr="00B307B4" w:rsidRDefault="005F2397" w:rsidP="005F2397">
            <w:pPr>
              <w:rPr>
                <w:rFonts w:ascii="Calibri" w:hAnsi="Calibri"/>
                <w:color w:val="808080" w:themeColor="background1" w:themeShade="80"/>
                <w:rPrChange w:id="7199" w:author="Aleksander Hansen" w:date="2013-02-14T19:23:00Z">
                  <w:rPr>
                    <w:rFonts w:ascii="Calibri" w:hAnsi="Calibri"/>
                  </w:rPr>
                </w:rPrChange>
              </w:rPr>
            </w:pPr>
            <w:r w:rsidRPr="00B307B4">
              <w:rPr>
                <w:rFonts w:ascii="Calibri" w:hAnsi="Calibri"/>
                <w:color w:val="808080" w:themeColor="background1" w:themeShade="80"/>
                <w:rPrChange w:id="7200" w:author="Aleksander Hansen" w:date="2013-02-14T19:23:00Z">
                  <w:rPr>
                    <w:rFonts w:ascii="Calibri" w:hAnsi="Calibri"/>
                  </w:rPr>
                </w:rPrChange>
              </w:rPr>
              <w:t>Stock goes down to</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0914E287" w14:textId="77777777" w:rsidR="005F2397" w:rsidRPr="00B307B4" w:rsidRDefault="005F2397" w:rsidP="005F2397">
            <w:pPr>
              <w:rPr>
                <w:rFonts w:ascii="Calibri" w:hAnsi="Calibri"/>
                <w:color w:val="808080" w:themeColor="background1" w:themeShade="80"/>
                <w:rPrChange w:id="7201" w:author="Aleksander Hansen" w:date="2013-02-14T19:23:00Z">
                  <w:rPr>
                    <w:rFonts w:ascii="Calibri" w:hAnsi="Calibri"/>
                  </w:rPr>
                </w:rPrChange>
              </w:rPr>
            </w:pPr>
            <w:r w:rsidRPr="00B307B4">
              <w:rPr>
                <w:rFonts w:ascii="Calibri" w:hAnsi="Calibri"/>
                <w:color w:val="808080" w:themeColor="background1" w:themeShade="80"/>
                <w:rPrChange w:id="7202" w:author="Aleksander Hansen" w:date="2013-02-14T19:23:00Z">
                  <w:rPr>
                    <w:rFonts w:ascii="Calibri" w:hAnsi="Calibri"/>
                  </w:rPr>
                </w:rPrChange>
              </w:rPr>
              <w:t xml:space="preserve">$40 </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142FC03" w14:textId="77777777" w:rsidR="005F2397" w:rsidRPr="00B307B4" w:rsidRDefault="005F2397" w:rsidP="005F2397">
            <w:pPr>
              <w:rPr>
                <w:rFonts w:ascii="Calibri" w:hAnsi="Calibri"/>
                <w:color w:val="808080" w:themeColor="background1" w:themeShade="80"/>
                <w:rPrChange w:id="7203" w:author="Aleksander Hansen" w:date="2013-02-14T19:23:00Z">
                  <w:rPr>
                    <w:rFonts w:ascii="Calibri" w:hAnsi="Calibri"/>
                  </w:rPr>
                </w:rPrChange>
              </w:rPr>
            </w:pPr>
            <w:r w:rsidRPr="00B307B4">
              <w:rPr>
                <w:rFonts w:ascii="Calibri" w:hAnsi="Calibri"/>
                <w:color w:val="808080" w:themeColor="background1" w:themeShade="80"/>
                <w:rPrChange w:id="7204" w:author="Aleksander Hansen" w:date="2013-02-14T19:23:00Z">
                  <w:rPr>
                    <w:rFonts w:ascii="Calibri" w:hAnsi="Calibri"/>
                  </w:rPr>
                </w:rPrChange>
              </w:rPr>
              <w:t xml:space="preserve">$35 </w:t>
            </w:r>
          </w:p>
        </w:tc>
        <w:tc>
          <w:tcPr>
            <w:tcW w:w="5607" w:type="dxa"/>
            <w:tcBorders>
              <w:top w:val="nil"/>
              <w:left w:val="nil"/>
              <w:bottom w:val="nil"/>
              <w:right w:val="nil"/>
            </w:tcBorders>
            <w:shd w:val="clear" w:color="auto" w:fill="auto"/>
          </w:tcPr>
          <w:p w14:paraId="01CA9D97" w14:textId="77777777" w:rsidR="005F2397" w:rsidRPr="008568A7" w:rsidRDefault="005F2397" w:rsidP="005F2397">
            <w:pPr>
              <w:rPr>
                <w:rFonts w:ascii="Calibri" w:hAnsi="Calibri"/>
              </w:rPr>
            </w:pPr>
          </w:p>
        </w:tc>
      </w:tr>
      <w:tr w:rsidR="004A0131" w:rsidRPr="008568A7" w14:paraId="6EC5B35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5FB07D5"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1A686CD8" w14:textId="77777777" w:rsidR="005F2397" w:rsidRPr="00B307B4" w:rsidRDefault="005F2397" w:rsidP="005F2397">
            <w:pPr>
              <w:rPr>
                <w:rFonts w:ascii="Calibri" w:hAnsi="Calibri"/>
                <w:color w:val="808080" w:themeColor="background1" w:themeShade="80"/>
                <w:rPrChange w:id="7205" w:author="Aleksander Hansen" w:date="2013-02-14T19:23:00Z">
                  <w:rPr>
                    <w:rFonts w:ascii="Calibri" w:hAnsi="Calibri"/>
                  </w:rPr>
                </w:rPrChange>
              </w:rPr>
            </w:pPr>
            <w:r w:rsidRPr="00B307B4">
              <w:rPr>
                <w:rFonts w:ascii="Calibri" w:hAnsi="Calibri"/>
                <w:color w:val="808080" w:themeColor="background1" w:themeShade="80"/>
                <w:rPrChange w:id="7206" w:author="Aleksander Hansen" w:date="2013-02-14T19:23:00Z">
                  <w:rPr>
                    <w:rFonts w:ascii="Calibri" w:hAnsi="Calibri"/>
                  </w:rPr>
                </w:rPrChange>
              </w:rPr>
              <w:t>Long call + lend 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24549D" w14:textId="77777777" w:rsidR="005F2397" w:rsidRPr="00B307B4" w:rsidRDefault="005F2397" w:rsidP="005F2397">
            <w:pPr>
              <w:rPr>
                <w:rFonts w:ascii="Calibri" w:hAnsi="Calibri"/>
                <w:color w:val="808080" w:themeColor="background1" w:themeShade="80"/>
                <w:rPrChange w:id="7207" w:author="Aleksander Hansen" w:date="2013-02-14T19:23:00Z">
                  <w:rPr>
                    <w:rFonts w:ascii="Calibri" w:hAnsi="Calibri"/>
                  </w:rPr>
                </w:rPrChange>
              </w:rPr>
            </w:pPr>
            <w:r w:rsidRPr="00B307B4">
              <w:rPr>
                <w:rFonts w:ascii="Calibri" w:hAnsi="Calibri"/>
                <w:color w:val="808080" w:themeColor="background1" w:themeShade="80"/>
                <w:rPrChange w:id="7208" w:author="Aleksander Hansen" w:date="2013-02-14T19:23:00Z">
                  <w:rPr>
                    <w:rFonts w:ascii="Calibri" w:hAnsi="Calibri"/>
                  </w:rPr>
                </w:rPrChange>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3CEE314" w14:textId="77777777" w:rsidR="005F2397" w:rsidRPr="00B307B4" w:rsidRDefault="005F2397" w:rsidP="005F2397">
            <w:pPr>
              <w:rPr>
                <w:rFonts w:ascii="Calibri" w:hAnsi="Calibri"/>
                <w:color w:val="808080" w:themeColor="background1" w:themeShade="80"/>
                <w:rPrChange w:id="7209" w:author="Aleksander Hansen" w:date="2013-02-14T19:23:00Z">
                  <w:rPr>
                    <w:rFonts w:ascii="Calibri" w:hAnsi="Calibri"/>
                  </w:rPr>
                </w:rPrChange>
              </w:rPr>
            </w:pPr>
            <w:r w:rsidRPr="00B307B4">
              <w:rPr>
                <w:rFonts w:ascii="Calibri" w:hAnsi="Calibri"/>
                <w:color w:val="808080" w:themeColor="background1" w:themeShade="80"/>
                <w:rPrChange w:id="7210" w:author="Aleksander Hansen" w:date="2013-02-14T19:23:00Z">
                  <w:rPr>
                    <w:rFonts w:ascii="Calibri" w:hAnsi="Calibri"/>
                  </w:rPr>
                </w:rPrChange>
              </w:rPr>
              <w:t>$40.00</w:t>
            </w:r>
          </w:p>
        </w:tc>
        <w:tc>
          <w:tcPr>
            <w:tcW w:w="5607" w:type="dxa"/>
            <w:tcBorders>
              <w:top w:val="nil"/>
              <w:left w:val="nil"/>
              <w:bottom w:val="nil"/>
              <w:right w:val="nil"/>
            </w:tcBorders>
            <w:shd w:val="clear" w:color="auto" w:fill="auto"/>
          </w:tcPr>
          <w:p w14:paraId="02EA3A28" w14:textId="77777777" w:rsidR="005F2397" w:rsidRPr="008568A7" w:rsidRDefault="005F2397" w:rsidP="005F2397">
            <w:pPr>
              <w:rPr>
                <w:rFonts w:ascii="Calibri" w:hAnsi="Calibri"/>
              </w:rPr>
            </w:pPr>
          </w:p>
        </w:tc>
      </w:tr>
      <w:tr w:rsidR="004A0131" w:rsidRPr="008568A7" w14:paraId="33801B9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317F2F1D"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773F2FCB" w14:textId="03079682" w:rsidR="005F2397" w:rsidRPr="00B307B4" w:rsidRDefault="005F2397" w:rsidP="005F2397">
            <w:pPr>
              <w:rPr>
                <w:rFonts w:ascii="Calibri" w:hAnsi="Calibri"/>
                <w:color w:val="808080" w:themeColor="background1" w:themeShade="80"/>
                <w:rPrChange w:id="7211" w:author="Aleksander Hansen" w:date="2013-02-14T19:23:00Z">
                  <w:rPr>
                    <w:rFonts w:ascii="Calibri" w:hAnsi="Calibri"/>
                  </w:rPr>
                </w:rPrChange>
              </w:rPr>
            </w:pPr>
            <w:r w:rsidRPr="00B307B4">
              <w:rPr>
                <w:rFonts w:ascii="Calibri" w:hAnsi="Calibri"/>
                <w:color w:val="808080" w:themeColor="background1" w:themeShade="80"/>
                <w:rPrChange w:id="7212" w:author="Aleksander Hansen" w:date="2013-02-14T19:23:00Z">
                  <w:rPr>
                    <w:rFonts w:ascii="Calibri" w:hAnsi="Calibri"/>
                  </w:rPr>
                </w:rPrChange>
              </w:rPr>
              <w:t>Protective put</w:t>
            </w:r>
            <w:ins w:id="7213" w:author="Aleksander Hansen" w:date="2013-02-15T16:49:00Z">
              <w:r w:rsidR="00AC5507">
                <w:rPr>
                  <w:rFonts w:ascii="Calibri" w:hAnsi="Calibri"/>
                  <w:color w:val="808080" w:themeColor="background1" w:themeShade="80"/>
                </w:rPr>
                <w:fldChar w:fldCharType="begin"/>
              </w:r>
              <w:r w:rsidR="00AC5507">
                <w:instrText xml:space="preserve"> XE "</w:instrText>
              </w:r>
            </w:ins>
            <w:r w:rsidR="00AC5507" w:rsidRPr="008568A7">
              <w:rPr>
                <w:rFonts w:ascii="Calibri" w:hAnsi="Calibri"/>
              </w:rPr>
              <w:instrText>put</w:instrText>
            </w:r>
            <w:ins w:id="7214" w:author="Aleksander Hansen" w:date="2013-02-15T16:49:00Z">
              <w:r w:rsidR="00AC5507">
                <w:instrText xml:space="preserve">" </w:instrText>
              </w:r>
              <w:r w:rsidR="00AC5507">
                <w:rPr>
                  <w:rFonts w:ascii="Calibri" w:hAnsi="Calibri"/>
                  <w:color w:val="808080" w:themeColor="background1" w:themeShade="80"/>
                </w:rPr>
                <w:fldChar w:fldCharType="end"/>
              </w:r>
            </w:ins>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4E196ACB" w14:textId="77777777" w:rsidR="005F2397" w:rsidRPr="00B307B4" w:rsidRDefault="005F2397" w:rsidP="005F2397">
            <w:pPr>
              <w:rPr>
                <w:rFonts w:ascii="Calibri" w:hAnsi="Calibri"/>
                <w:color w:val="808080" w:themeColor="background1" w:themeShade="80"/>
                <w:rPrChange w:id="7215" w:author="Aleksander Hansen" w:date="2013-02-14T19:23:00Z">
                  <w:rPr>
                    <w:rFonts w:ascii="Calibri" w:hAnsi="Calibri"/>
                  </w:rPr>
                </w:rPrChange>
              </w:rPr>
            </w:pPr>
            <w:r w:rsidRPr="00B307B4">
              <w:rPr>
                <w:rFonts w:ascii="Calibri" w:hAnsi="Calibri"/>
                <w:color w:val="808080" w:themeColor="background1" w:themeShade="80"/>
                <w:rPrChange w:id="7216" w:author="Aleksander Hansen" w:date="2013-02-14T19:23:00Z">
                  <w:rPr>
                    <w:rFonts w:ascii="Calibri" w:hAnsi="Calibri"/>
                  </w:rPr>
                </w:rPrChange>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022C4E3" w14:textId="77777777" w:rsidR="005F2397" w:rsidRPr="00B307B4" w:rsidRDefault="005F2397" w:rsidP="005F2397">
            <w:pPr>
              <w:rPr>
                <w:rFonts w:ascii="Calibri" w:hAnsi="Calibri"/>
                <w:color w:val="808080" w:themeColor="background1" w:themeShade="80"/>
                <w:rPrChange w:id="7217" w:author="Aleksander Hansen" w:date="2013-02-14T19:23:00Z">
                  <w:rPr>
                    <w:rFonts w:ascii="Calibri" w:hAnsi="Calibri"/>
                  </w:rPr>
                </w:rPrChange>
              </w:rPr>
            </w:pPr>
            <w:r w:rsidRPr="00B307B4">
              <w:rPr>
                <w:rFonts w:ascii="Calibri" w:hAnsi="Calibri"/>
                <w:color w:val="808080" w:themeColor="background1" w:themeShade="80"/>
                <w:rPrChange w:id="7218" w:author="Aleksander Hansen" w:date="2013-02-14T19:23:00Z">
                  <w:rPr>
                    <w:rFonts w:ascii="Calibri" w:hAnsi="Calibri"/>
                  </w:rPr>
                </w:rPrChange>
              </w:rPr>
              <w:t>$40.00</w:t>
            </w:r>
          </w:p>
        </w:tc>
        <w:tc>
          <w:tcPr>
            <w:tcW w:w="5607" w:type="dxa"/>
            <w:tcBorders>
              <w:top w:val="nil"/>
              <w:left w:val="nil"/>
              <w:bottom w:val="nil"/>
              <w:right w:val="nil"/>
            </w:tcBorders>
            <w:shd w:val="clear" w:color="auto" w:fill="auto"/>
          </w:tcPr>
          <w:p w14:paraId="10E81BD3" w14:textId="77777777" w:rsidR="005F2397" w:rsidRPr="008568A7" w:rsidRDefault="005F2397" w:rsidP="005F2397">
            <w:pPr>
              <w:rPr>
                <w:rFonts w:ascii="Calibri" w:hAnsi="Calibri"/>
              </w:rPr>
            </w:pPr>
          </w:p>
        </w:tc>
      </w:tr>
      <w:tr w:rsidR="004A0131" w:rsidRPr="008568A7" w14:paraId="3C66890A"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4AF0A3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A2850E0"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7B37A3D"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B656056"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1B2D857B" w14:textId="77777777" w:rsidR="005F2397" w:rsidRPr="008568A7" w:rsidRDefault="005F2397" w:rsidP="005F2397">
            <w:pPr>
              <w:rPr>
                <w:rFonts w:ascii="Calibri" w:hAnsi="Calibri"/>
              </w:rPr>
            </w:pPr>
          </w:p>
        </w:tc>
      </w:tr>
      <w:tr w:rsidR="004A0131" w:rsidRPr="008568A7" w14:paraId="335DC45A"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44A417C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66320523" w14:textId="77777777" w:rsidR="005F2397" w:rsidRPr="00B307B4" w:rsidRDefault="005F2397" w:rsidP="005F2397">
            <w:pPr>
              <w:rPr>
                <w:rFonts w:ascii="Calibri" w:hAnsi="Calibri"/>
                <w:b/>
                <w:rPrChange w:id="7219" w:author="Aleksander Hansen" w:date="2013-02-14T19:19:00Z">
                  <w:rPr>
                    <w:rFonts w:ascii="Calibri" w:hAnsi="Calibri"/>
                  </w:rPr>
                </w:rPrChange>
              </w:rPr>
            </w:pPr>
            <w:r w:rsidRPr="00B307B4">
              <w:rPr>
                <w:rFonts w:ascii="Calibri" w:hAnsi="Calibri"/>
                <w:b/>
                <w:rPrChange w:id="7220" w:author="Aleksander Hansen" w:date="2013-02-14T19:19:00Z">
                  <w:rPr>
                    <w:rFonts w:ascii="Calibri" w:hAnsi="Calibri"/>
                  </w:rPr>
                </w:rPrChange>
              </w:rPr>
              <w:t xml:space="preserve">Lower Bound, Call </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27FBFE9C" w14:textId="77777777" w:rsidR="005F2397" w:rsidRPr="00B307B4" w:rsidRDefault="005F2397" w:rsidP="005F2397">
            <w:pPr>
              <w:rPr>
                <w:rFonts w:ascii="Calibri" w:hAnsi="Calibri"/>
                <w:b/>
                <w:rPrChange w:id="7221" w:author="Aleksander Hansen" w:date="2013-02-14T19:19:00Z">
                  <w:rPr>
                    <w:rFonts w:ascii="Calibri" w:hAnsi="Calibri"/>
                  </w:rPr>
                </w:rPrChange>
              </w:rPr>
            </w:pPr>
            <w:r w:rsidRPr="00B307B4">
              <w:rPr>
                <w:rFonts w:ascii="Calibri" w:hAnsi="Calibri"/>
                <w:b/>
                <w:rPrChange w:id="7222" w:author="Aleksander Hansen" w:date="2013-02-14T19:19:00Z">
                  <w:rPr>
                    <w:rFonts w:ascii="Calibri" w:hAnsi="Calibri"/>
                  </w:rPr>
                </w:rPrChange>
              </w:rPr>
              <w:t>$3.91</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96379EC" w14:textId="77777777" w:rsidR="005F2397" w:rsidRPr="008568A7" w:rsidRDefault="005F2397" w:rsidP="005F2397">
            <w:pPr>
              <w:rPr>
                <w:rFonts w:ascii="Calibri" w:hAnsi="Calibri"/>
              </w:rPr>
            </w:pPr>
            <w:r w:rsidRPr="008568A7">
              <w:rPr>
                <w:rFonts w:ascii="Calibri" w:hAnsi="Calibri"/>
              </w:rPr>
              <w:t>-$1.01</w:t>
            </w:r>
          </w:p>
        </w:tc>
        <w:tc>
          <w:tcPr>
            <w:tcW w:w="5607" w:type="dxa"/>
            <w:tcBorders>
              <w:top w:val="nil"/>
              <w:left w:val="nil"/>
              <w:bottom w:val="nil"/>
              <w:right w:val="nil"/>
            </w:tcBorders>
            <w:shd w:val="clear" w:color="auto" w:fill="auto"/>
          </w:tcPr>
          <w:p w14:paraId="4848FEA4" w14:textId="77777777" w:rsidR="005F2397" w:rsidRPr="008568A7" w:rsidRDefault="005F2397" w:rsidP="005F2397">
            <w:pPr>
              <w:rPr>
                <w:rFonts w:ascii="Calibri" w:hAnsi="Calibri"/>
              </w:rPr>
            </w:pPr>
          </w:p>
        </w:tc>
      </w:tr>
      <w:tr w:rsidR="004A0131" w:rsidRPr="008568A7" w14:paraId="74A92099"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F42845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25DAE62D" w14:textId="77777777" w:rsidR="005F2397" w:rsidRPr="00B307B4" w:rsidRDefault="005F2397" w:rsidP="005F2397">
            <w:pPr>
              <w:rPr>
                <w:rFonts w:ascii="Calibri" w:hAnsi="Calibri"/>
                <w:b/>
                <w:rPrChange w:id="7223" w:author="Aleksander Hansen" w:date="2013-02-14T19:19:00Z">
                  <w:rPr>
                    <w:rFonts w:ascii="Calibri" w:hAnsi="Calibri"/>
                  </w:rPr>
                </w:rPrChange>
              </w:rPr>
            </w:pPr>
            <w:r w:rsidRPr="00B307B4">
              <w:rPr>
                <w:rFonts w:ascii="Calibri" w:hAnsi="Calibri"/>
                <w:b/>
                <w:rPrChange w:id="7224" w:author="Aleksander Hansen" w:date="2013-02-14T19:19:00Z">
                  <w:rPr>
                    <w:rFonts w:ascii="Calibri" w:hAnsi="Calibri"/>
                  </w:rPr>
                </w:rPrChange>
              </w:rPr>
              <w:t>Lower Bound,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9BD2284" w14:textId="77777777" w:rsidR="005F2397" w:rsidRPr="008568A7" w:rsidRDefault="005F2397" w:rsidP="005F2397">
            <w:pPr>
              <w:rPr>
                <w:rFonts w:ascii="Calibri" w:hAnsi="Calibri"/>
              </w:rPr>
            </w:pPr>
            <w:r w:rsidRPr="008568A7">
              <w:rPr>
                <w:rFonts w:ascii="Calibri" w:hAnsi="Calibri"/>
              </w:rPr>
              <w:t>$3.91</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7E1F772" w14:textId="77777777" w:rsidR="005F2397" w:rsidRPr="00B307B4" w:rsidRDefault="005F2397" w:rsidP="005F2397">
            <w:pPr>
              <w:rPr>
                <w:rFonts w:ascii="Calibri" w:hAnsi="Calibri"/>
                <w:b/>
                <w:rPrChange w:id="7225" w:author="Aleksander Hansen" w:date="2013-02-14T19:19:00Z">
                  <w:rPr>
                    <w:rFonts w:ascii="Calibri" w:hAnsi="Calibri"/>
                  </w:rPr>
                </w:rPrChange>
              </w:rPr>
            </w:pPr>
            <w:r w:rsidRPr="00B307B4">
              <w:rPr>
                <w:rFonts w:ascii="Calibri" w:hAnsi="Calibri"/>
                <w:b/>
                <w:rPrChange w:id="7226" w:author="Aleksander Hansen" w:date="2013-02-14T19:19:00Z">
                  <w:rPr>
                    <w:rFonts w:ascii="Calibri" w:hAnsi="Calibri"/>
                  </w:rPr>
                </w:rPrChange>
              </w:rPr>
              <w:t xml:space="preserve">  $1.01</w:t>
            </w:r>
          </w:p>
        </w:tc>
        <w:tc>
          <w:tcPr>
            <w:tcW w:w="5607" w:type="dxa"/>
            <w:tcBorders>
              <w:top w:val="nil"/>
              <w:left w:val="nil"/>
              <w:bottom w:val="nil"/>
              <w:right w:val="nil"/>
            </w:tcBorders>
            <w:shd w:val="clear" w:color="auto" w:fill="auto"/>
          </w:tcPr>
          <w:p w14:paraId="42DEB3EB" w14:textId="77777777" w:rsidR="005F2397" w:rsidRPr="008568A7" w:rsidRDefault="005F2397" w:rsidP="005F2397">
            <w:pPr>
              <w:rPr>
                <w:rFonts w:ascii="Calibri" w:hAnsi="Calibri"/>
              </w:rPr>
            </w:pPr>
          </w:p>
        </w:tc>
      </w:tr>
      <w:tr w:rsidR="004A0131" w:rsidRPr="008568A7" w14:paraId="7666058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175492C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2290C12E"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64FBB1C"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BC9D9E4"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69B8ECEC" w14:textId="77777777" w:rsidR="005F2397" w:rsidRPr="008568A7" w:rsidRDefault="005F2397" w:rsidP="005F2397">
            <w:pPr>
              <w:rPr>
                <w:rFonts w:ascii="Calibri" w:hAnsi="Calibri"/>
              </w:rPr>
            </w:pPr>
          </w:p>
        </w:tc>
      </w:tr>
      <w:tr w:rsidR="004A0131" w:rsidRPr="008568A7" w14:paraId="31C41569" w14:textId="77777777" w:rsidTr="004A0131">
        <w:trPr>
          <w:trHeight w:val="281"/>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2F00109" w14:textId="77777777" w:rsidR="005F2397" w:rsidRPr="00B307B4" w:rsidRDefault="005F2397" w:rsidP="005F2397">
            <w:pPr>
              <w:rPr>
                <w:rFonts w:ascii="Calibri" w:hAnsi="Calibri"/>
                <w:color w:val="808080" w:themeColor="background1" w:themeShade="80"/>
                <w:rPrChange w:id="7227" w:author="Aleksander Hansen" w:date="2013-02-14T19:23:00Z">
                  <w:rPr>
                    <w:rFonts w:ascii="Calibri" w:hAnsi="Calibri"/>
                  </w:rPr>
                </w:rPrChange>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0C649834" w14:textId="77777777" w:rsidR="005F2397" w:rsidRPr="00B307B4" w:rsidRDefault="005F2397" w:rsidP="005F2397">
            <w:pPr>
              <w:rPr>
                <w:rFonts w:ascii="Calibri" w:hAnsi="Calibri"/>
                <w:color w:val="808080" w:themeColor="background1" w:themeShade="80"/>
                <w:rPrChange w:id="7228" w:author="Aleksander Hansen" w:date="2013-02-14T19:23:00Z">
                  <w:rPr>
                    <w:rFonts w:ascii="Calibri" w:hAnsi="Calibri"/>
                  </w:rPr>
                </w:rPrChange>
              </w:rPr>
            </w:pPr>
            <w:r w:rsidRPr="00B307B4">
              <w:rPr>
                <w:rFonts w:ascii="Calibri" w:hAnsi="Calibri"/>
                <w:color w:val="808080" w:themeColor="background1" w:themeShade="80"/>
                <w:rPrChange w:id="7229" w:author="Aleksander Hansen" w:date="2013-02-14T19:23:00Z">
                  <w:rPr>
                    <w:rFonts w:ascii="Calibri" w:hAnsi="Calibri"/>
                  </w:rPr>
                </w:rPrChange>
              </w:rPr>
              <w:t>d1</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0A2FC5E1" w14:textId="77777777" w:rsidR="005F2397" w:rsidRPr="00B307B4" w:rsidRDefault="005F2397" w:rsidP="005F2397">
            <w:pPr>
              <w:rPr>
                <w:rFonts w:ascii="Calibri" w:hAnsi="Calibri"/>
                <w:color w:val="808080" w:themeColor="background1" w:themeShade="80"/>
                <w:rPrChange w:id="7230" w:author="Aleksander Hansen" w:date="2013-02-14T19:23:00Z">
                  <w:rPr>
                    <w:rFonts w:ascii="Calibri" w:hAnsi="Calibri"/>
                  </w:rPr>
                </w:rPrChange>
              </w:rPr>
            </w:pPr>
            <w:r w:rsidRPr="00B307B4">
              <w:rPr>
                <w:rFonts w:ascii="Calibri" w:hAnsi="Calibri"/>
                <w:color w:val="808080" w:themeColor="background1" w:themeShade="80"/>
                <w:rPrChange w:id="7231" w:author="Aleksander Hansen" w:date="2013-02-14T19:23:00Z">
                  <w:rPr>
                    <w:rFonts w:ascii="Calibri" w:hAnsi="Calibri"/>
                  </w:rPr>
                </w:rPrChange>
              </w:rPr>
              <w:t xml:space="preserve">  0.64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65C70B0C" w14:textId="77777777" w:rsidR="005F2397" w:rsidRPr="00B307B4" w:rsidRDefault="005F2397" w:rsidP="005F2397">
            <w:pPr>
              <w:rPr>
                <w:rFonts w:ascii="Calibri" w:hAnsi="Calibri"/>
                <w:color w:val="808080" w:themeColor="background1" w:themeShade="80"/>
                <w:rPrChange w:id="7232" w:author="Aleksander Hansen" w:date="2013-02-14T19:23:00Z">
                  <w:rPr>
                    <w:rFonts w:ascii="Calibri" w:hAnsi="Calibri"/>
                  </w:rPr>
                </w:rPrChange>
              </w:rPr>
            </w:pPr>
            <w:r w:rsidRPr="00B307B4">
              <w:rPr>
                <w:rFonts w:ascii="Calibri" w:hAnsi="Calibri"/>
                <w:color w:val="808080" w:themeColor="background1" w:themeShade="80"/>
                <w:rPrChange w:id="7233" w:author="Aleksander Hansen" w:date="2013-02-14T19:23:00Z">
                  <w:rPr>
                    <w:rFonts w:ascii="Calibri" w:hAnsi="Calibri"/>
                  </w:rPr>
                </w:rPrChange>
              </w:rPr>
              <w:t>(0.21)</w:t>
            </w:r>
          </w:p>
        </w:tc>
        <w:tc>
          <w:tcPr>
            <w:tcW w:w="5607" w:type="dxa"/>
            <w:tcBorders>
              <w:top w:val="nil"/>
              <w:left w:val="nil"/>
              <w:bottom w:val="nil"/>
              <w:right w:val="nil"/>
            </w:tcBorders>
            <w:shd w:val="clear" w:color="auto" w:fill="auto"/>
          </w:tcPr>
          <w:p w14:paraId="1FFFC20C" w14:textId="77777777" w:rsidR="005F2397" w:rsidRPr="008568A7" w:rsidRDefault="005F2397" w:rsidP="005F2397">
            <w:pPr>
              <w:rPr>
                <w:rFonts w:ascii="Calibri" w:hAnsi="Calibri"/>
              </w:rPr>
            </w:pPr>
          </w:p>
        </w:tc>
      </w:tr>
      <w:tr w:rsidR="004A0131" w:rsidRPr="008568A7" w14:paraId="04F686FD"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A7628D2" w14:textId="77777777" w:rsidR="005F2397" w:rsidRPr="00B307B4" w:rsidRDefault="005F2397" w:rsidP="005F2397">
            <w:pPr>
              <w:rPr>
                <w:rFonts w:ascii="Calibri" w:hAnsi="Calibri"/>
                <w:color w:val="808080" w:themeColor="background1" w:themeShade="80"/>
                <w:rPrChange w:id="7234" w:author="Aleksander Hansen" w:date="2013-02-14T19:23:00Z">
                  <w:rPr>
                    <w:rFonts w:ascii="Calibri" w:hAnsi="Calibri"/>
                  </w:rPr>
                </w:rPrChange>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3208EBAA" w14:textId="77777777" w:rsidR="005F2397" w:rsidRPr="00B307B4" w:rsidRDefault="005F2397" w:rsidP="005F2397">
            <w:pPr>
              <w:rPr>
                <w:rFonts w:ascii="Calibri" w:hAnsi="Calibri"/>
                <w:color w:val="808080" w:themeColor="background1" w:themeShade="80"/>
                <w:rPrChange w:id="7235" w:author="Aleksander Hansen" w:date="2013-02-14T19:23:00Z">
                  <w:rPr>
                    <w:rFonts w:ascii="Calibri" w:hAnsi="Calibri"/>
                  </w:rPr>
                </w:rPrChange>
              </w:rPr>
            </w:pPr>
            <w:r w:rsidRPr="00B307B4">
              <w:rPr>
                <w:rFonts w:ascii="Calibri" w:hAnsi="Calibri"/>
                <w:color w:val="808080" w:themeColor="background1" w:themeShade="80"/>
                <w:rPrChange w:id="7236" w:author="Aleksander Hansen" w:date="2013-02-14T19:23:00Z">
                  <w:rPr>
                    <w:rFonts w:ascii="Calibri" w:hAnsi="Calibri"/>
                  </w:rPr>
                </w:rPrChange>
              </w:rPr>
              <w:t>d2</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1B459767" w14:textId="77777777" w:rsidR="005F2397" w:rsidRPr="00B307B4" w:rsidRDefault="005F2397" w:rsidP="005F2397">
            <w:pPr>
              <w:rPr>
                <w:rFonts w:ascii="Calibri" w:hAnsi="Calibri"/>
                <w:color w:val="808080" w:themeColor="background1" w:themeShade="80"/>
                <w:rPrChange w:id="7237" w:author="Aleksander Hansen" w:date="2013-02-14T19:23:00Z">
                  <w:rPr>
                    <w:rFonts w:ascii="Calibri" w:hAnsi="Calibri"/>
                  </w:rPr>
                </w:rPrChange>
              </w:rPr>
            </w:pPr>
            <w:r w:rsidRPr="00B307B4">
              <w:rPr>
                <w:rFonts w:ascii="Calibri" w:hAnsi="Calibri"/>
                <w:color w:val="808080" w:themeColor="background1" w:themeShade="80"/>
                <w:rPrChange w:id="7238" w:author="Aleksander Hansen" w:date="2013-02-14T19:23:00Z">
                  <w:rPr>
                    <w:rFonts w:ascii="Calibri" w:hAnsi="Calibri"/>
                  </w:rPr>
                </w:rPrChange>
              </w:rPr>
              <w:t xml:space="preserve">  0.49</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7CDF833" w14:textId="77777777" w:rsidR="005F2397" w:rsidRPr="00B307B4" w:rsidRDefault="005F2397" w:rsidP="005F2397">
            <w:pPr>
              <w:rPr>
                <w:rFonts w:ascii="Calibri" w:hAnsi="Calibri"/>
                <w:color w:val="808080" w:themeColor="background1" w:themeShade="80"/>
                <w:rPrChange w:id="7239" w:author="Aleksander Hansen" w:date="2013-02-14T19:23:00Z">
                  <w:rPr>
                    <w:rFonts w:ascii="Calibri" w:hAnsi="Calibri"/>
                  </w:rPr>
                </w:rPrChange>
              </w:rPr>
            </w:pPr>
            <w:r w:rsidRPr="00B307B4">
              <w:rPr>
                <w:rFonts w:ascii="Calibri" w:hAnsi="Calibri"/>
                <w:color w:val="808080" w:themeColor="background1" w:themeShade="80"/>
                <w:rPrChange w:id="7240" w:author="Aleksander Hansen" w:date="2013-02-14T19:23:00Z">
                  <w:rPr>
                    <w:rFonts w:ascii="Calibri" w:hAnsi="Calibri"/>
                  </w:rPr>
                </w:rPrChange>
              </w:rPr>
              <w:t>(0.31)</w:t>
            </w:r>
          </w:p>
        </w:tc>
        <w:tc>
          <w:tcPr>
            <w:tcW w:w="5607" w:type="dxa"/>
            <w:tcBorders>
              <w:top w:val="nil"/>
              <w:left w:val="nil"/>
              <w:bottom w:val="nil"/>
              <w:right w:val="nil"/>
            </w:tcBorders>
            <w:shd w:val="clear" w:color="auto" w:fill="auto"/>
          </w:tcPr>
          <w:p w14:paraId="13B795B2" w14:textId="77777777" w:rsidR="005F2397" w:rsidRPr="008568A7" w:rsidRDefault="005F2397" w:rsidP="005F2397">
            <w:pPr>
              <w:rPr>
                <w:rFonts w:ascii="Calibri" w:hAnsi="Calibri"/>
              </w:rPr>
            </w:pPr>
          </w:p>
        </w:tc>
      </w:tr>
      <w:tr w:rsidR="00673F37" w:rsidRPr="008568A7" w14:paraId="20EEBA28" w14:textId="77777777" w:rsidTr="00673F37">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0A549AB" w14:textId="77777777" w:rsidR="00673F37" w:rsidRPr="008568A7" w:rsidRDefault="00673F3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6007C99C" w14:textId="0F51C798" w:rsidR="00673F37" w:rsidRPr="008568A7" w:rsidRDefault="00673F37" w:rsidP="005F2397">
            <w:pPr>
              <w:rPr>
                <w:rFonts w:ascii="Calibri" w:hAnsi="Calibri"/>
              </w:rPr>
            </w:pPr>
            <w:r w:rsidRPr="008568A7">
              <w:rPr>
                <w:rFonts w:ascii="Calibri" w:hAnsi="Calibri"/>
              </w:rPr>
              <w:t>Call (c)</w:t>
            </w:r>
            <w:ins w:id="7241" w:author="Aleksander Hansen" w:date="2013-02-14T19:31:00Z">
              <w:r>
                <w:rPr>
                  <w:rFonts w:ascii="Calibri" w:hAnsi="Calibri"/>
                </w:rPr>
                <w:t xml:space="preserve"> Black-Scholes (BS)</w:t>
              </w:r>
            </w:ins>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5CE511F" w14:textId="77777777" w:rsidR="00673F37" w:rsidRPr="008568A7" w:rsidRDefault="00673F37" w:rsidP="005F2397">
            <w:pPr>
              <w:rPr>
                <w:rFonts w:ascii="Calibri" w:hAnsi="Calibri"/>
              </w:rPr>
            </w:pPr>
            <w:r w:rsidRPr="008568A7">
              <w:rPr>
                <w:rFonts w:ascii="Calibri" w:hAnsi="Calibri"/>
              </w:rPr>
              <w:t xml:space="preserve">$5.15 </w:t>
            </w:r>
          </w:p>
        </w:tc>
        <w:tc>
          <w:tcPr>
            <w:tcW w:w="7246" w:type="dxa"/>
            <w:gridSpan w:val="2"/>
            <w:tcBorders>
              <w:top w:val="nil"/>
              <w:left w:val="nil"/>
              <w:bottom w:val="nil"/>
              <w:right w:val="nil"/>
            </w:tcBorders>
            <w:shd w:val="clear" w:color="auto" w:fill="auto"/>
            <w:tcMar>
              <w:top w:w="15" w:type="dxa"/>
              <w:left w:w="15" w:type="dxa"/>
              <w:bottom w:w="0" w:type="dxa"/>
              <w:right w:w="15" w:type="dxa"/>
            </w:tcMar>
            <w:vAlign w:val="center"/>
          </w:tcPr>
          <w:p w14:paraId="77C0223F" w14:textId="73213E4E" w:rsidR="00673F37" w:rsidRPr="008568A7" w:rsidRDefault="00673F37" w:rsidP="00E037C5">
            <w:pPr>
              <w:rPr>
                <w:rFonts w:ascii="Calibri" w:hAnsi="Calibri"/>
              </w:rPr>
            </w:pPr>
            <w:r w:rsidRPr="008568A7">
              <w:rPr>
                <w:rFonts w:ascii="Calibri" w:hAnsi="Calibri"/>
              </w:rPr>
              <w:t xml:space="preserve">$1.08 </w:t>
            </w:r>
            <w:ins w:id="7242" w:author="Aleksander Hansen" w:date="2013-02-14T19:36:00Z">
              <w:r>
                <w:rPr>
                  <w:rFonts w:ascii="Calibri" w:hAnsi="Calibri"/>
                </w:rPr>
                <w:t>don’t</w:t>
              </w:r>
            </w:ins>
            <w:ins w:id="7243" w:author="Aleksander Hansen" w:date="2013-02-14T19:34:00Z">
              <w:r>
                <w:rPr>
                  <w:rFonts w:ascii="Calibri" w:hAnsi="Calibri"/>
                </w:rPr>
                <w:t xml:space="preserve"> w</w:t>
              </w:r>
            </w:ins>
            <w:ins w:id="7244" w:author="Aleksander Hansen" w:date="2013-02-14T19:35:00Z">
              <w:r>
                <w:rPr>
                  <w:rFonts w:ascii="Calibri" w:hAnsi="Calibri"/>
                </w:rPr>
                <w:t>orry about the BS calculations</w:t>
              </w:r>
            </w:ins>
          </w:p>
        </w:tc>
      </w:tr>
      <w:tr w:rsidR="004A0131" w:rsidRPr="008568A7" w14:paraId="7E67ABB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1686056" w14:textId="4D3EF075"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C446184" w14:textId="472229E6" w:rsidR="005F2397" w:rsidRPr="008568A7" w:rsidRDefault="005F2397" w:rsidP="005F2397">
            <w:pPr>
              <w:rPr>
                <w:rFonts w:ascii="Calibri" w:hAnsi="Calibri"/>
              </w:rPr>
            </w:pPr>
            <w:r w:rsidRPr="008568A7">
              <w:rPr>
                <w:rFonts w:ascii="Calibri" w:hAnsi="Calibri"/>
              </w:rPr>
              <w:t>Put (p)</w:t>
            </w:r>
            <w:ins w:id="7245" w:author="Aleksander Hansen" w:date="2013-02-14T19:31:00Z">
              <w:r w:rsidR="00673F37">
                <w:rPr>
                  <w:rFonts w:ascii="Calibri" w:hAnsi="Calibri"/>
                </w:rPr>
                <w:t xml:space="preserve"> Black-Scholes (BS)</w:t>
              </w:r>
            </w:ins>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065DC71F" w14:textId="77777777" w:rsidR="005F2397" w:rsidRPr="008568A7" w:rsidRDefault="005F2397" w:rsidP="005F2397">
            <w:pPr>
              <w:rPr>
                <w:rFonts w:ascii="Calibri" w:hAnsi="Calibri"/>
              </w:rPr>
            </w:pPr>
            <w:r w:rsidRPr="008568A7">
              <w:rPr>
                <w:rFonts w:ascii="Calibri" w:hAnsi="Calibri"/>
              </w:rPr>
              <w:t xml:space="preserve">$1.24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6AC97C9" w14:textId="5D601EEF" w:rsidR="005F2397" w:rsidRPr="008568A7" w:rsidRDefault="005F2397" w:rsidP="005F2397">
            <w:pPr>
              <w:rPr>
                <w:rFonts w:ascii="Calibri" w:hAnsi="Calibri"/>
              </w:rPr>
            </w:pPr>
            <w:r w:rsidRPr="008568A7">
              <w:rPr>
                <w:rFonts w:ascii="Calibri" w:hAnsi="Calibri"/>
              </w:rPr>
              <w:t xml:space="preserve">$2.09 </w:t>
            </w:r>
            <w:ins w:id="7246" w:author="Aleksander Hansen" w:date="2013-02-14T19:36:00Z">
              <w:r w:rsidR="00673F37">
                <w:rPr>
                  <w:rFonts w:ascii="Calibri" w:hAnsi="Calibri"/>
                </w:rPr>
                <w:t>for now</w:t>
              </w:r>
            </w:ins>
          </w:p>
        </w:tc>
        <w:tc>
          <w:tcPr>
            <w:tcW w:w="5607" w:type="dxa"/>
            <w:tcBorders>
              <w:top w:val="nil"/>
              <w:left w:val="nil"/>
              <w:bottom w:val="nil"/>
              <w:right w:val="nil"/>
            </w:tcBorders>
            <w:shd w:val="clear" w:color="auto" w:fill="auto"/>
          </w:tcPr>
          <w:p w14:paraId="3647DFF6" w14:textId="77777777" w:rsidR="005F2397" w:rsidRPr="008568A7" w:rsidRDefault="005F2397" w:rsidP="005F2397">
            <w:pPr>
              <w:rPr>
                <w:rFonts w:ascii="Calibri" w:hAnsi="Calibri"/>
              </w:rPr>
            </w:pPr>
          </w:p>
        </w:tc>
      </w:tr>
      <w:tr w:rsidR="004A0131" w:rsidRPr="008568A7" w14:paraId="00C440FC" w14:textId="77777777" w:rsidTr="001D66B1">
        <w:trPr>
          <w:trHeight w:val="156"/>
        </w:trPr>
        <w:tc>
          <w:tcPr>
            <w:tcW w:w="792" w:type="dxa"/>
            <w:tcBorders>
              <w:top w:val="nil"/>
              <w:left w:val="nil"/>
              <w:right w:val="nil"/>
            </w:tcBorders>
            <w:shd w:val="clear" w:color="auto" w:fill="auto"/>
            <w:tcMar>
              <w:top w:w="15" w:type="dxa"/>
              <w:left w:w="15" w:type="dxa"/>
              <w:bottom w:w="0" w:type="dxa"/>
              <w:right w:w="15" w:type="dxa"/>
            </w:tcMar>
            <w:vAlign w:val="bottom"/>
          </w:tcPr>
          <w:p w14:paraId="6A348DE2" w14:textId="77777777" w:rsidR="005F2397" w:rsidRPr="008568A7" w:rsidRDefault="005F2397" w:rsidP="005F2397">
            <w:pPr>
              <w:rPr>
                <w:rFonts w:ascii="Calibri" w:hAnsi="Calibri"/>
              </w:rPr>
            </w:pPr>
          </w:p>
        </w:tc>
        <w:tc>
          <w:tcPr>
            <w:tcW w:w="2998" w:type="dxa"/>
            <w:tcBorders>
              <w:top w:val="nil"/>
              <w:left w:val="nil"/>
              <w:right w:val="nil"/>
            </w:tcBorders>
            <w:shd w:val="clear" w:color="auto" w:fill="auto"/>
            <w:tcMar>
              <w:top w:w="15" w:type="dxa"/>
              <w:left w:w="15" w:type="dxa"/>
              <w:bottom w:w="0" w:type="dxa"/>
              <w:right w:w="15" w:type="dxa"/>
            </w:tcMar>
            <w:vAlign w:val="bottom"/>
          </w:tcPr>
          <w:p w14:paraId="7D340CA9" w14:textId="77777777" w:rsidR="005F2397" w:rsidRPr="008568A7" w:rsidRDefault="005F2397" w:rsidP="005F2397">
            <w:pPr>
              <w:rPr>
                <w:rFonts w:ascii="Calibri" w:hAnsi="Calibri"/>
              </w:rPr>
            </w:pPr>
          </w:p>
        </w:tc>
        <w:tc>
          <w:tcPr>
            <w:tcW w:w="1625" w:type="dxa"/>
            <w:tcBorders>
              <w:top w:val="nil"/>
              <w:left w:val="nil"/>
              <w:right w:val="nil"/>
            </w:tcBorders>
            <w:shd w:val="clear" w:color="auto" w:fill="auto"/>
            <w:tcMar>
              <w:top w:w="15" w:type="dxa"/>
              <w:left w:w="15" w:type="dxa"/>
              <w:bottom w:w="0" w:type="dxa"/>
              <w:right w:w="15" w:type="dxa"/>
            </w:tcMar>
            <w:vAlign w:val="center"/>
          </w:tcPr>
          <w:p w14:paraId="50D6AF5F" w14:textId="77777777" w:rsidR="005F2397" w:rsidRPr="008568A7" w:rsidRDefault="005F2397" w:rsidP="005F2397">
            <w:pPr>
              <w:rPr>
                <w:rFonts w:ascii="Calibri" w:hAnsi="Calibri"/>
              </w:rPr>
            </w:pPr>
          </w:p>
        </w:tc>
        <w:tc>
          <w:tcPr>
            <w:tcW w:w="1639" w:type="dxa"/>
            <w:tcBorders>
              <w:top w:val="nil"/>
              <w:left w:val="nil"/>
              <w:right w:val="nil"/>
            </w:tcBorders>
            <w:shd w:val="clear" w:color="auto" w:fill="auto"/>
            <w:tcMar>
              <w:top w:w="15" w:type="dxa"/>
              <w:left w:w="15" w:type="dxa"/>
              <w:bottom w:w="0" w:type="dxa"/>
              <w:right w:w="15" w:type="dxa"/>
            </w:tcMar>
            <w:vAlign w:val="center"/>
          </w:tcPr>
          <w:p w14:paraId="5712B2A4" w14:textId="77777777" w:rsidR="005F2397" w:rsidRPr="008568A7" w:rsidRDefault="005F2397" w:rsidP="005F2397">
            <w:pPr>
              <w:rPr>
                <w:rFonts w:ascii="Calibri" w:hAnsi="Calibri"/>
              </w:rPr>
            </w:pPr>
          </w:p>
        </w:tc>
        <w:tc>
          <w:tcPr>
            <w:tcW w:w="5607" w:type="dxa"/>
            <w:tcBorders>
              <w:top w:val="nil"/>
              <w:left w:val="nil"/>
              <w:right w:val="nil"/>
            </w:tcBorders>
            <w:shd w:val="clear" w:color="auto" w:fill="auto"/>
          </w:tcPr>
          <w:p w14:paraId="035C2356" w14:textId="77777777" w:rsidR="005F2397" w:rsidRPr="008568A7" w:rsidRDefault="005F2397" w:rsidP="005F2397">
            <w:pPr>
              <w:rPr>
                <w:rFonts w:ascii="Calibri" w:hAnsi="Calibri"/>
              </w:rPr>
            </w:pPr>
          </w:p>
        </w:tc>
      </w:tr>
      <w:tr w:rsidR="004A0131" w:rsidRPr="008568A7" w14:paraId="4BA797D0" w14:textId="77777777" w:rsidTr="001D66B1">
        <w:trPr>
          <w:trHeight w:val="153"/>
        </w:trPr>
        <w:tc>
          <w:tcPr>
            <w:tcW w:w="3790" w:type="dxa"/>
            <w:gridSpan w:val="2"/>
            <w:tcBorders>
              <w:top w:val="nil"/>
              <w:left w:val="nil"/>
              <w:bottom w:val="single" w:sz="4" w:space="0" w:color="000000" w:themeColor="text1"/>
              <w:right w:val="nil"/>
            </w:tcBorders>
            <w:shd w:val="clear" w:color="auto" w:fill="A2B593"/>
            <w:tcMar>
              <w:top w:w="15" w:type="dxa"/>
              <w:left w:w="15" w:type="dxa"/>
              <w:bottom w:w="0" w:type="dxa"/>
              <w:right w:w="15" w:type="dxa"/>
            </w:tcMar>
            <w:vAlign w:val="bottom"/>
          </w:tcPr>
          <w:p w14:paraId="03FDB381" w14:textId="77777777" w:rsidR="005F2397" w:rsidRPr="008568A7" w:rsidRDefault="005F2397" w:rsidP="005F2397">
            <w:pPr>
              <w:rPr>
                <w:rFonts w:ascii="Calibri" w:hAnsi="Calibri"/>
              </w:rPr>
            </w:pPr>
            <w:r w:rsidRPr="008568A7">
              <w:rPr>
                <w:rFonts w:ascii="Calibri" w:hAnsi="Calibri"/>
              </w:rPr>
              <w:t>Put-Call Parity</w:t>
            </w:r>
          </w:p>
        </w:tc>
        <w:tc>
          <w:tcPr>
            <w:tcW w:w="1625" w:type="dxa"/>
            <w:tcBorders>
              <w:top w:val="nil"/>
              <w:left w:val="nil"/>
              <w:bottom w:val="single" w:sz="4" w:space="0" w:color="000000" w:themeColor="text1"/>
              <w:right w:val="nil"/>
            </w:tcBorders>
            <w:shd w:val="clear" w:color="auto" w:fill="A2B593"/>
            <w:tcMar>
              <w:top w:w="15" w:type="dxa"/>
              <w:left w:w="15" w:type="dxa"/>
              <w:bottom w:w="0" w:type="dxa"/>
              <w:right w:w="15" w:type="dxa"/>
            </w:tcMar>
            <w:vAlign w:val="center"/>
          </w:tcPr>
          <w:p w14:paraId="36DC18EF" w14:textId="77777777" w:rsidR="005F2397" w:rsidRPr="008568A7" w:rsidRDefault="005F2397" w:rsidP="005F2397">
            <w:pPr>
              <w:rPr>
                <w:rFonts w:ascii="Calibri" w:hAnsi="Calibri"/>
              </w:rPr>
            </w:pPr>
            <w:r w:rsidRPr="008568A7">
              <w:rPr>
                <w:rFonts w:ascii="Calibri" w:hAnsi="Calibri"/>
              </w:rPr>
              <w:t> </w:t>
            </w:r>
          </w:p>
        </w:tc>
        <w:tc>
          <w:tcPr>
            <w:tcW w:w="1639" w:type="dxa"/>
            <w:tcBorders>
              <w:top w:val="nil"/>
              <w:left w:val="nil"/>
              <w:bottom w:val="single" w:sz="4" w:space="0" w:color="000000" w:themeColor="text1"/>
              <w:right w:val="nil"/>
            </w:tcBorders>
            <w:shd w:val="clear" w:color="auto" w:fill="A2B593"/>
            <w:tcMar>
              <w:top w:w="15" w:type="dxa"/>
              <w:left w:w="15" w:type="dxa"/>
              <w:bottom w:w="0" w:type="dxa"/>
              <w:right w:w="15" w:type="dxa"/>
            </w:tcMar>
            <w:vAlign w:val="center"/>
          </w:tcPr>
          <w:p w14:paraId="34B54939" w14:textId="77777777" w:rsidR="005F2397" w:rsidRPr="008568A7" w:rsidRDefault="005F2397" w:rsidP="005F2397">
            <w:pPr>
              <w:rPr>
                <w:rFonts w:ascii="Calibri" w:hAnsi="Calibri"/>
              </w:rPr>
            </w:pPr>
          </w:p>
        </w:tc>
        <w:tc>
          <w:tcPr>
            <w:tcW w:w="5607" w:type="dxa"/>
            <w:tcBorders>
              <w:top w:val="nil"/>
              <w:left w:val="nil"/>
              <w:right w:val="nil"/>
            </w:tcBorders>
            <w:shd w:val="clear" w:color="auto" w:fill="auto"/>
          </w:tcPr>
          <w:p w14:paraId="29C6D35E" w14:textId="77777777" w:rsidR="005F2397" w:rsidRPr="008568A7" w:rsidRDefault="005F2397" w:rsidP="005F2397">
            <w:pPr>
              <w:rPr>
                <w:rFonts w:ascii="Calibri" w:hAnsi="Calibri"/>
              </w:rPr>
            </w:pPr>
          </w:p>
        </w:tc>
      </w:tr>
      <w:tr w:rsidR="004A0131" w:rsidRPr="008568A7" w14:paraId="113398A8" w14:textId="77777777" w:rsidTr="004A0131">
        <w:trPr>
          <w:trHeight w:val="156"/>
        </w:trPr>
        <w:tc>
          <w:tcPr>
            <w:tcW w:w="792" w:type="dxa"/>
            <w:tcBorders>
              <w:top w:val="single" w:sz="4" w:space="0" w:color="000000" w:themeColor="text1"/>
              <w:left w:val="nil"/>
              <w:bottom w:val="nil"/>
              <w:right w:val="nil"/>
            </w:tcBorders>
            <w:shd w:val="clear" w:color="auto" w:fill="auto"/>
            <w:tcMar>
              <w:top w:w="15" w:type="dxa"/>
              <w:left w:w="15" w:type="dxa"/>
              <w:bottom w:w="0" w:type="dxa"/>
              <w:right w:w="15" w:type="dxa"/>
            </w:tcMar>
            <w:vAlign w:val="bottom"/>
          </w:tcPr>
          <w:p w14:paraId="7777D828" w14:textId="77777777" w:rsidR="005F2397" w:rsidRPr="008568A7" w:rsidRDefault="005F2397" w:rsidP="005F2397">
            <w:pPr>
              <w:rPr>
                <w:rFonts w:ascii="Calibri" w:hAnsi="Calibri"/>
              </w:rPr>
            </w:pPr>
          </w:p>
        </w:tc>
        <w:tc>
          <w:tcPr>
            <w:tcW w:w="2998" w:type="dxa"/>
            <w:tcBorders>
              <w:top w:val="single" w:sz="4" w:space="0" w:color="000000" w:themeColor="text1"/>
              <w:left w:val="nil"/>
              <w:bottom w:val="nil"/>
              <w:right w:val="nil"/>
            </w:tcBorders>
            <w:shd w:val="clear" w:color="auto" w:fill="auto"/>
            <w:tcMar>
              <w:top w:w="15" w:type="dxa"/>
              <w:left w:w="15" w:type="dxa"/>
              <w:bottom w:w="0" w:type="dxa"/>
              <w:right w:w="15" w:type="dxa"/>
            </w:tcMar>
            <w:vAlign w:val="bottom"/>
          </w:tcPr>
          <w:p w14:paraId="4BAC6F51" w14:textId="77777777" w:rsidR="005F2397" w:rsidRPr="008568A7" w:rsidRDefault="005F2397" w:rsidP="005F2397">
            <w:pPr>
              <w:rPr>
                <w:rFonts w:ascii="Calibri" w:hAnsi="Calibri"/>
              </w:rPr>
            </w:pPr>
            <w:r w:rsidRPr="008568A7">
              <w:rPr>
                <w:rFonts w:ascii="Calibri" w:hAnsi="Calibri"/>
              </w:rPr>
              <w:t>Discounted Strike</w:t>
            </w:r>
          </w:p>
        </w:tc>
        <w:tc>
          <w:tcPr>
            <w:tcW w:w="1625" w:type="dxa"/>
            <w:tcBorders>
              <w:top w:val="single" w:sz="4" w:space="0" w:color="000000" w:themeColor="text1"/>
              <w:left w:val="nil"/>
              <w:bottom w:val="nil"/>
              <w:right w:val="nil"/>
            </w:tcBorders>
            <w:shd w:val="clear" w:color="auto" w:fill="auto"/>
            <w:tcMar>
              <w:top w:w="15" w:type="dxa"/>
              <w:left w:w="15" w:type="dxa"/>
              <w:bottom w:w="0" w:type="dxa"/>
              <w:right w:w="15" w:type="dxa"/>
            </w:tcMar>
            <w:vAlign w:val="center"/>
          </w:tcPr>
          <w:p w14:paraId="313748C6" w14:textId="77777777" w:rsidR="005F2397" w:rsidRPr="008568A7" w:rsidRDefault="005F2397" w:rsidP="005F2397">
            <w:pPr>
              <w:rPr>
                <w:rFonts w:ascii="Calibri" w:hAnsi="Calibri"/>
              </w:rPr>
            </w:pPr>
            <w:r w:rsidRPr="008568A7">
              <w:rPr>
                <w:rFonts w:ascii="Calibri" w:hAnsi="Calibri"/>
              </w:rPr>
              <w:t xml:space="preserve">$47.09 </w:t>
            </w:r>
          </w:p>
        </w:tc>
        <w:tc>
          <w:tcPr>
            <w:tcW w:w="1639" w:type="dxa"/>
            <w:tcBorders>
              <w:top w:val="single" w:sz="4" w:space="0" w:color="000000" w:themeColor="text1"/>
              <w:left w:val="nil"/>
              <w:bottom w:val="nil"/>
              <w:right w:val="nil"/>
            </w:tcBorders>
            <w:shd w:val="clear" w:color="auto" w:fill="auto"/>
            <w:tcMar>
              <w:top w:w="15" w:type="dxa"/>
              <w:left w:w="15" w:type="dxa"/>
              <w:bottom w:w="0" w:type="dxa"/>
              <w:right w:w="15" w:type="dxa"/>
            </w:tcMar>
            <w:vAlign w:val="center"/>
          </w:tcPr>
          <w:p w14:paraId="30EF9F4F" w14:textId="77777777" w:rsidR="005F2397" w:rsidRPr="008568A7" w:rsidRDefault="005F2397" w:rsidP="005F2397">
            <w:pPr>
              <w:rPr>
                <w:rFonts w:ascii="Calibri" w:hAnsi="Calibri"/>
              </w:rPr>
            </w:pPr>
            <w:r w:rsidRPr="008568A7">
              <w:rPr>
                <w:rFonts w:ascii="Calibri" w:hAnsi="Calibri"/>
              </w:rPr>
              <w:t xml:space="preserve">$39.01 </w:t>
            </w:r>
          </w:p>
        </w:tc>
        <w:tc>
          <w:tcPr>
            <w:tcW w:w="5607" w:type="dxa"/>
            <w:tcBorders>
              <w:left w:val="nil"/>
              <w:bottom w:val="nil"/>
              <w:right w:val="nil"/>
            </w:tcBorders>
            <w:shd w:val="clear" w:color="auto" w:fill="auto"/>
          </w:tcPr>
          <w:p w14:paraId="73BF6932" w14:textId="77777777" w:rsidR="005F2397" w:rsidRPr="008568A7" w:rsidRDefault="005F2397" w:rsidP="005F2397">
            <w:pPr>
              <w:rPr>
                <w:rFonts w:ascii="Calibri" w:hAnsi="Calibri"/>
              </w:rPr>
            </w:pPr>
          </w:p>
        </w:tc>
      </w:tr>
      <w:tr w:rsidR="004A0131" w:rsidRPr="008568A7" w14:paraId="55D9065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374115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6C91151" w14:textId="77777777" w:rsidR="005F2397" w:rsidRPr="008568A7" w:rsidRDefault="005F2397" w:rsidP="005F2397">
            <w:pPr>
              <w:rPr>
                <w:rFonts w:ascii="Calibri" w:hAnsi="Calibri"/>
              </w:rPr>
            </w:pPr>
            <w:r w:rsidRPr="008568A7">
              <w:rPr>
                <w:rFonts w:ascii="Calibri" w:hAnsi="Calibri"/>
              </w:rPr>
              <w:t>Long call</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3AAA0F71" w14:textId="77777777" w:rsidR="005F2397" w:rsidRPr="008568A7" w:rsidRDefault="005F2397" w:rsidP="005F2397">
            <w:pPr>
              <w:rPr>
                <w:rFonts w:ascii="Calibri" w:hAnsi="Calibri"/>
              </w:rPr>
            </w:pPr>
            <w:r w:rsidRPr="008568A7">
              <w:rPr>
                <w:rFonts w:ascii="Calibri" w:hAnsi="Calibri"/>
              </w:rPr>
              <w:t xml:space="preserve">$5.15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91F32AD" w14:textId="77777777" w:rsidR="005F2397" w:rsidRPr="008568A7" w:rsidRDefault="005F2397" w:rsidP="005F2397">
            <w:pPr>
              <w:rPr>
                <w:rFonts w:ascii="Calibri" w:hAnsi="Calibri"/>
              </w:rPr>
            </w:pPr>
            <w:r w:rsidRPr="008568A7">
              <w:rPr>
                <w:rFonts w:ascii="Calibri" w:hAnsi="Calibri"/>
              </w:rPr>
              <w:t xml:space="preserve">$1.08 </w:t>
            </w:r>
          </w:p>
        </w:tc>
        <w:tc>
          <w:tcPr>
            <w:tcW w:w="5607" w:type="dxa"/>
            <w:tcBorders>
              <w:top w:val="nil"/>
              <w:left w:val="nil"/>
              <w:bottom w:val="nil"/>
              <w:right w:val="nil"/>
            </w:tcBorders>
            <w:shd w:val="clear" w:color="auto" w:fill="auto"/>
          </w:tcPr>
          <w:p w14:paraId="2CE7DB69" w14:textId="77777777" w:rsidR="005F2397" w:rsidRPr="008568A7" w:rsidRDefault="005F2397" w:rsidP="005F2397">
            <w:pPr>
              <w:rPr>
                <w:rFonts w:ascii="Calibri" w:hAnsi="Calibri"/>
              </w:rPr>
            </w:pPr>
          </w:p>
        </w:tc>
      </w:tr>
      <w:tr w:rsidR="004A0131" w:rsidRPr="008568A7" w14:paraId="1D4A621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1D4FE1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63257573" w14:textId="53818C43" w:rsidR="005F2397" w:rsidRPr="008568A7" w:rsidRDefault="005F2397" w:rsidP="00545477">
            <w:pPr>
              <w:rPr>
                <w:rFonts w:ascii="Calibri" w:hAnsi="Calibri"/>
              </w:rPr>
            </w:pPr>
            <w:del w:id="7247" w:author="Aleksander Hansen" w:date="2013-02-10T22:27:00Z">
              <w:r w:rsidRPr="008568A7" w:rsidDel="0004078E">
                <w:rPr>
                  <w:rFonts w:ascii="Calibri" w:hAnsi="Calibri"/>
                </w:rPr>
                <w:delText>c + K*EXP[-rT]</w:delText>
              </w:r>
            </w:del>
            <w:ins w:id="7248" w:author="Aleksander Hansen" w:date="2013-02-10T22:26:00Z">
              <m:oMath>
                <m:r>
                  <w:rPr>
                    <w:rFonts w:ascii="Cambria Math" w:hAnsi="Cambria Math"/>
                  </w:rPr>
                  <m:t>c+K</m:t>
                </m:r>
              </m:oMath>
            </w:ins>
            <m:oMath>
              <m:sSup>
                <m:sSupPr>
                  <m:ctrlPr>
                    <w:ins w:id="7249" w:author="Aleksander Hansen" w:date="2013-02-10T22:27:00Z">
                      <w:rPr>
                        <w:rFonts w:ascii="Cambria Math" w:hAnsi="Cambria Math"/>
                        <w:i/>
                      </w:rPr>
                    </w:ins>
                  </m:ctrlPr>
                </m:sSupPr>
                <m:e>
                  <w:ins w:id="7250" w:author="Aleksander Hansen" w:date="2013-02-10T22:27:00Z">
                    <m:r>
                      <w:rPr>
                        <w:rFonts w:ascii="Cambria Math" w:hAnsi="Cambria Math"/>
                      </w:rPr>
                      <m:t>e</m:t>
                    </m:r>
                  </w:ins>
                </m:e>
                <m:sup>
                  <w:ins w:id="7251" w:author="Aleksander Hansen" w:date="2013-02-10T22:27:00Z">
                    <m:r>
                      <w:rPr>
                        <w:rFonts w:ascii="Cambria Math" w:hAnsi="Cambria Math"/>
                      </w:rPr>
                      <m:t>-rT</m:t>
                    </m:r>
                  </w:ins>
                </m:sup>
              </m:sSup>
            </m:oMath>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F17B198" w14:textId="77777777" w:rsidR="005F2397" w:rsidRPr="00673F37" w:rsidRDefault="005F2397" w:rsidP="005F2397">
            <w:pPr>
              <w:rPr>
                <w:rFonts w:ascii="Calibri" w:hAnsi="Calibri"/>
                <w:b/>
                <w:rPrChange w:id="7252" w:author="Aleksander Hansen" w:date="2013-02-14T19:34:00Z">
                  <w:rPr>
                    <w:rFonts w:ascii="Calibri" w:hAnsi="Calibri"/>
                  </w:rPr>
                </w:rPrChange>
              </w:rPr>
            </w:pPr>
            <w:r w:rsidRPr="00673F37">
              <w:rPr>
                <w:rFonts w:ascii="Calibri" w:hAnsi="Calibri"/>
                <w:b/>
                <w:rPrChange w:id="7253" w:author="Aleksander Hansen" w:date="2013-02-14T19:34:00Z">
                  <w:rPr>
                    <w:rFonts w:ascii="Calibri" w:hAnsi="Calibri"/>
                  </w:rPr>
                </w:rPrChange>
              </w:rPr>
              <w:t xml:space="preserve">$52.24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3B04E584" w14:textId="77777777" w:rsidR="005F2397" w:rsidRPr="00673F37" w:rsidRDefault="005F2397" w:rsidP="005F2397">
            <w:pPr>
              <w:rPr>
                <w:rFonts w:ascii="Calibri" w:hAnsi="Calibri"/>
                <w:b/>
                <w:rPrChange w:id="7254" w:author="Aleksander Hansen" w:date="2013-02-14T19:34:00Z">
                  <w:rPr>
                    <w:rFonts w:ascii="Calibri" w:hAnsi="Calibri"/>
                  </w:rPr>
                </w:rPrChange>
              </w:rPr>
            </w:pPr>
            <w:r w:rsidRPr="00673F37">
              <w:rPr>
                <w:rFonts w:ascii="Calibri" w:hAnsi="Calibri"/>
                <w:b/>
                <w:rPrChange w:id="7255" w:author="Aleksander Hansen" w:date="2013-02-14T19:34:00Z">
                  <w:rPr>
                    <w:rFonts w:ascii="Calibri" w:hAnsi="Calibri"/>
                  </w:rPr>
                </w:rPrChange>
              </w:rPr>
              <w:t xml:space="preserve">$40.09 </w:t>
            </w:r>
          </w:p>
        </w:tc>
        <w:tc>
          <w:tcPr>
            <w:tcW w:w="5607" w:type="dxa"/>
            <w:tcBorders>
              <w:top w:val="nil"/>
              <w:left w:val="nil"/>
              <w:bottom w:val="nil"/>
              <w:right w:val="nil"/>
            </w:tcBorders>
            <w:shd w:val="clear" w:color="auto" w:fill="auto"/>
          </w:tcPr>
          <w:p w14:paraId="45E5D5DD" w14:textId="77777777" w:rsidR="005F2397" w:rsidRPr="008568A7" w:rsidRDefault="005F2397" w:rsidP="005F2397">
            <w:pPr>
              <w:rPr>
                <w:rFonts w:ascii="Calibri" w:hAnsi="Calibri"/>
              </w:rPr>
            </w:pPr>
          </w:p>
        </w:tc>
      </w:tr>
      <w:tr w:rsidR="004A0131" w:rsidRPr="008568A7" w14:paraId="6FDCAEC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9A2E2C7"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08E2C9E2"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7F67918E"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4347E61A"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3853547A" w14:textId="77777777" w:rsidR="005F2397" w:rsidRPr="008568A7" w:rsidRDefault="005F2397" w:rsidP="005F2397">
            <w:pPr>
              <w:rPr>
                <w:rFonts w:ascii="Calibri" w:hAnsi="Calibri"/>
              </w:rPr>
            </w:pPr>
          </w:p>
        </w:tc>
      </w:tr>
      <w:tr w:rsidR="004A0131" w:rsidRPr="008568A7" w14:paraId="64702663"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029D5B3"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5FF7D991" w14:textId="77777777" w:rsidR="005F2397" w:rsidRPr="008568A7" w:rsidRDefault="005F2397" w:rsidP="005F2397">
            <w:pPr>
              <w:rPr>
                <w:rFonts w:ascii="Calibri" w:hAnsi="Calibri"/>
              </w:rPr>
            </w:pPr>
            <w:r w:rsidRPr="008568A7">
              <w:rPr>
                <w:rFonts w:ascii="Calibri" w:hAnsi="Calibri"/>
              </w:rPr>
              <w:t>Stock</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42626997" w14:textId="77777777" w:rsidR="005F2397" w:rsidRPr="008568A7" w:rsidRDefault="005F2397" w:rsidP="005F2397">
            <w:pPr>
              <w:rPr>
                <w:rFonts w:ascii="Calibri" w:hAnsi="Calibri"/>
              </w:rPr>
            </w:pPr>
            <w:r w:rsidRPr="008568A7">
              <w:rPr>
                <w:rFonts w:ascii="Calibri" w:hAnsi="Calibri"/>
              </w:rPr>
              <w:t xml:space="preserve">$51.00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479ACE2" w14:textId="77777777" w:rsidR="005F2397" w:rsidRPr="008568A7" w:rsidRDefault="005F2397" w:rsidP="005F2397">
            <w:pPr>
              <w:rPr>
                <w:rFonts w:ascii="Calibri" w:hAnsi="Calibri"/>
              </w:rPr>
            </w:pPr>
            <w:r w:rsidRPr="008568A7">
              <w:rPr>
                <w:rFonts w:ascii="Calibri" w:hAnsi="Calibri"/>
              </w:rPr>
              <w:t xml:space="preserve">$38.00 </w:t>
            </w:r>
          </w:p>
        </w:tc>
        <w:tc>
          <w:tcPr>
            <w:tcW w:w="5607" w:type="dxa"/>
            <w:tcBorders>
              <w:top w:val="nil"/>
              <w:left w:val="nil"/>
              <w:bottom w:val="nil"/>
              <w:right w:val="nil"/>
            </w:tcBorders>
            <w:shd w:val="clear" w:color="auto" w:fill="auto"/>
          </w:tcPr>
          <w:p w14:paraId="5AEA2A93" w14:textId="77777777" w:rsidR="005F2397" w:rsidRPr="008568A7" w:rsidRDefault="005F2397" w:rsidP="005F2397">
            <w:pPr>
              <w:rPr>
                <w:rFonts w:ascii="Calibri" w:hAnsi="Calibri"/>
              </w:rPr>
            </w:pPr>
          </w:p>
        </w:tc>
      </w:tr>
      <w:tr w:rsidR="004A0131" w:rsidRPr="008568A7" w14:paraId="00065FCB"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3D7D8DC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4B45DF7" w14:textId="18920D29" w:rsidR="005F2397" w:rsidRPr="008568A7" w:rsidRDefault="005F2397" w:rsidP="005F2397">
            <w:pPr>
              <w:rPr>
                <w:rFonts w:ascii="Calibri" w:hAnsi="Calibri"/>
              </w:rPr>
            </w:pPr>
            <w:r w:rsidRPr="008568A7">
              <w:rPr>
                <w:rFonts w:ascii="Calibri" w:hAnsi="Calibri"/>
              </w:rPr>
              <w:t>Long put</w:t>
            </w:r>
            <w:ins w:id="7256"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257" w:author="Aleksander Hansen" w:date="2013-02-15T16:49:00Z">
              <w:r w:rsidR="00AC5507">
                <w:instrText xml:space="preserve">" </w:instrText>
              </w:r>
              <w:r w:rsidR="00AC5507">
                <w:rPr>
                  <w:rFonts w:ascii="Calibri" w:hAnsi="Calibri"/>
                </w:rPr>
                <w:fldChar w:fldCharType="end"/>
              </w:r>
            </w:ins>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66858453" w14:textId="77777777" w:rsidR="005F2397" w:rsidRPr="008568A7" w:rsidRDefault="005F2397" w:rsidP="005F2397">
            <w:pPr>
              <w:rPr>
                <w:rFonts w:ascii="Calibri" w:hAnsi="Calibri"/>
              </w:rPr>
            </w:pPr>
            <w:r w:rsidRPr="008568A7">
              <w:rPr>
                <w:rFonts w:ascii="Calibri" w:hAnsi="Calibri"/>
              </w:rPr>
              <w:t xml:space="preserve">$1.24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B325BD0" w14:textId="77777777" w:rsidR="005F2397" w:rsidRPr="008568A7" w:rsidRDefault="005F2397" w:rsidP="005F2397">
            <w:pPr>
              <w:rPr>
                <w:rFonts w:ascii="Calibri" w:hAnsi="Calibri"/>
              </w:rPr>
            </w:pPr>
            <w:r w:rsidRPr="008568A7">
              <w:rPr>
                <w:rFonts w:ascii="Calibri" w:hAnsi="Calibri"/>
              </w:rPr>
              <w:t xml:space="preserve">$2.09 </w:t>
            </w:r>
          </w:p>
        </w:tc>
        <w:tc>
          <w:tcPr>
            <w:tcW w:w="5607" w:type="dxa"/>
            <w:tcBorders>
              <w:top w:val="nil"/>
              <w:left w:val="nil"/>
              <w:bottom w:val="nil"/>
              <w:right w:val="nil"/>
            </w:tcBorders>
            <w:shd w:val="clear" w:color="auto" w:fill="auto"/>
          </w:tcPr>
          <w:p w14:paraId="45F91779" w14:textId="77777777" w:rsidR="005F2397" w:rsidRPr="008568A7" w:rsidRDefault="005F2397" w:rsidP="005F2397">
            <w:pPr>
              <w:rPr>
                <w:rFonts w:ascii="Calibri" w:hAnsi="Calibri"/>
              </w:rPr>
            </w:pPr>
          </w:p>
        </w:tc>
      </w:tr>
      <w:tr w:rsidR="004A0131" w:rsidRPr="008568A7" w14:paraId="78791CF1"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F95924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7818F1EC" w14:textId="7010F18F" w:rsidR="005F2397" w:rsidRPr="0004078E" w:rsidRDefault="00DE5CF7" w:rsidP="005F2397">
            <w:pPr>
              <w:rPr>
                <w:rFonts w:ascii="Calibri" w:hAnsi="Calibri"/>
              </w:rPr>
            </w:pPr>
            <m:oMathPara>
              <m:oMathParaPr>
                <m:jc m:val="left"/>
              </m:oMathParaPr>
              <m:oMath>
                <m:sSub>
                  <m:sSubPr>
                    <m:ctrlPr>
                      <w:ins w:id="7258" w:author="Aleksander Hansen" w:date="2013-02-10T22:27:00Z">
                        <w:rPr>
                          <w:rFonts w:ascii="Cambria Math" w:hAnsi="Cambria Math"/>
                          <w:i/>
                        </w:rPr>
                      </w:ins>
                    </m:ctrlPr>
                  </m:sSubPr>
                  <m:e>
                    <w:ins w:id="7259" w:author="Aleksander Hansen" w:date="2013-02-10T22:27:00Z">
                      <m:r>
                        <w:rPr>
                          <w:rFonts w:ascii="Cambria Math" w:hAnsi="Cambria Math"/>
                        </w:rPr>
                        <m:t>S</m:t>
                      </m:r>
                    </w:ins>
                  </m:e>
                  <m:sub>
                    <w:ins w:id="7260" w:author="Aleksander Hansen" w:date="2013-02-10T22:27:00Z">
                      <m:r>
                        <w:rPr>
                          <w:rFonts w:ascii="Cambria Math" w:hAnsi="Cambria Math"/>
                        </w:rPr>
                        <m:t>0</m:t>
                      </m:r>
                    </w:ins>
                  </m:sub>
                </m:sSub>
                <w:ins w:id="7261" w:author="Aleksander Hansen" w:date="2013-02-10T22:28:00Z">
                  <m:r>
                    <w:rPr>
                      <w:rFonts w:ascii="Cambria Math" w:hAnsi="Cambria Math"/>
                    </w:rPr>
                    <m:t>+p</m:t>
                  </m:r>
                </w:ins>
                <w:del w:id="7262" w:author="Aleksander Hansen" w:date="2013-02-10T22:27:00Z">
                  <m:r>
                    <w:rPr>
                      <w:rFonts w:ascii="Cambria Math" w:hAnsi="Cambria Math"/>
                    </w:rPr>
                    <m:t>S(0) + p</m:t>
                  </m:r>
                </w:del>
              </m:oMath>
            </m:oMathPara>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7005F392" w14:textId="77777777" w:rsidR="005F2397" w:rsidRPr="00673F37" w:rsidRDefault="005F2397" w:rsidP="005F2397">
            <w:pPr>
              <w:rPr>
                <w:rFonts w:ascii="Calibri" w:hAnsi="Calibri"/>
                <w:b/>
                <w:rPrChange w:id="7263" w:author="Aleksander Hansen" w:date="2013-02-14T19:34:00Z">
                  <w:rPr>
                    <w:rFonts w:ascii="Calibri" w:hAnsi="Calibri"/>
                  </w:rPr>
                </w:rPrChange>
              </w:rPr>
            </w:pPr>
            <w:r w:rsidRPr="00673F37">
              <w:rPr>
                <w:rFonts w:ascii="Calibri" w:hAnsi="Calibri"/>
                <w:b/>
                <w:rPrChange w:id="7264" w:author="Aleksander Hansen" w:date="2013-02-14T19:34:00Z">
                  <w:rPr>
                    <w:rFonts w:ascii="Calibri" w:hAnsi="Calibri"/>
                  </w:rPr>
                </w:rPrChange>
              </w:rPr>
              <w:t xml:space="preserve">$52.24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F5E1403" w14:textId="77777777" w:rsidR="005F2397" w:rsidRPr="00673F37" w:rsidRDefault="005F2397" w:rsidP="005F2397">
            <w:pPr>
              <w:rPr>
                <w:rFonts w:ascii="Calibri" w:hAnsi="Calibri"/>
                <w:b/>
                <w:rPrChange w:id="7265" w:author="Aleksander Hansen" w:date="2013-02-14T19:34:00Z">
                  <w:rPr>
                    <w:rFonts w:ascii="Calibri" w:hAnsi="Calibri"/>
                  </w:rPr>
                </w:rPrChange>
              </w:rPr>
            </w:pPr>
            <w:r w:rsidRPr="00673F37">
              <w:rPr>
                <w:rFonts w:ascii="Calibri" w:hAnsi="Calibri"/>
                <w:b/>
                <w:rPrChange w:id="7266" w:author="Aleksander Hansen" w:date="2013-02-14T19:34:00Z">
                  <w:rPr>
                    <w:rFonts w:ascii="Calibri" w:hAnsi="Calibri"/>
                  </w:rPr>
                </w:rPrChange>
              </w:rPr>
              <w:t xml:space="preserve">$40.09 </w:t>
            </w:r>
          </w:p>
        </w:tc>
        <w:tc>
          <w:tcPr>
            <w:tcW w:w="5607" w:type="dxa"/>
            <w:tcBorders>
              <w:top w:val="nil"/>
              <w:left w:val="nil"/>
              <w:bottom w:val="nil"/>
              <w:right w:val="nil"/>
            </w:tcBorders>
            <w:shd w:val="clear" w:color="auto" w:fill="auto"/>
          </w:tcPr>
          <w:p w14:paraId="47328730" w14:textId="77777777" w:rsidR="005F2397" w:rsidRPr="008568A7" w:rsidRDefault="005F2397" w:rsidP="005F2397">
            <w:pPr>
              <w:rPr>
                <w:rFonts w:ascii="Calibri" w:hAnsi="Calibri"/>
              </w:rPr>
            </w:pPr>
          </w:p>
        </w:tc>
      </w:tr>
    </w:tbl>
    <w:p w14:paraId="595847F4" w14:textId="77777777" w:rsidR="005F2397" w:rsidRPr="008568A7" w:rsidRDefault="005F2397" w:rsidP="005F2397">
      <w:pPr>
        <w:rPr>
          <w:rFonts w:ascii="Calibri" w:hAnsi="Calibri"/>
        </w:rPr>
      </w:pPr>
    </w:p>
    <w:p w14:paraId="2ACD45F7" w14:textId="77777777" w:rsidR="005F2397" w:rsidRPr="008568A7" w:rsidRDefault="005F2397" w:rsidP="005F2397">
      <w:pPr>
        <w:rPr>
          <w:rFonts w:ascii="Calibri" w:hAnsi="Calibri"/>
        </w:rPr>
      </w:pPr>
      <w:r w:rsidRPr="008568A7">
        <w:rPr>
          <w:rFonts w:ascii="Calibri" w:hAnsi="Calibri"/>
        </w:rPr>
        <w:br w:type="page"/>
      </w:r>
    </w:p>
    <w:p w14:paraId="2001E4E8" w14:textId="74A8720B" w:rsidR="005F2397" w:rsidRPr="008568A7" w:rsidRDefault="005F2397">
      <w:pPr>
        <w:pStyle w:val="Heading2"/>
        <w:pPrChange w:id="7267" w:author="Aleksander Hansen" w:date="2013-02-15T20:42:00Z">
          <w:pPr/>
        </w:pPrChange>
      </w:pPr>
      <w:bookmarkStart w:id="7268" w:name="_Toc222580712"/>
      <w:r w:rsidRPr="008568A7">
        <w:t>Explain the early exercise features of American call and put</w:t>
      </w:r>
      <w:ins w:id="7269" w:author="Aleksander Hansen" w:date="2013-02-15T16:49:00Z">
        <w:r w:rsidR="00AC5507">
          <w:fldChar w:fldCharType="begin"/>
        </w:r>
        <w:r w:rsidR="00AC5507">
          <w:instrText xml:space="preserve"> XE "</w:instrText>
        </w:r>
      </w:ins>
      <w:r w:rsidR="00AC5507" w:rsidRPr="008568A7">
        <w:rPr>
          <w:rFonts w:ascii="Calibri" w:hAnsi="Calibri"/>
        </w:rPr>
        <w:instrText>put</w:instrText>
      </w:r>
      <w:ins w:id="7270" w:author="Aleksander Hansen" w:date="2013-02-15T16:49:00Z">
        <w:r w:rsidR="00AC5507">
          <w:instrText xml:space="preserve">" </w:instrText>
        </w:r>
        <w:r w:rsidR="00AC5507">
          <w:fldChar w:fldCharType="end"/>
        </w:r>
      </w:ins>
      <w:r w:rsidRPr="008568A7">
        <w:t xml:space="preserve"> options on a non</w:t>
      </w:r>
      <w:r w:rsidRPr="008568A7">
        <w:rPr>
          <w:rFonts w:cs="Monaco"/>
        </w:rPr>
        <w:t>‐</w:t>
      </w:r>
      <w:r w:rsidRPr="008568A7">
        <w:t>dividend</w:t>
      </w:r>
      <w:r w:rsidRPr="008568A7">
        <w:rPr>
          <w:rFonts w:cs="Monaco"/>
        </w:rPr>
        <w:t>‐</w:t>
      </w:r>
      <w:r w:rsidRPr="008568A7">
        <w:t>paying stock and the price effect early exercise may have</w:t>
      </w:r>
      <w:bookmarkEnd w:id="7268"/>
    </w:p>
    <w:p w14:paraId="03B75966" w14:textId="77777777" w:rsidR="004A0131" w:rsidRPr="008568A7" w:rsidRDefault="004A0131" w:rsidP="005F2397">
      <w:pPr>
        <w:rPr>
          <w:rFonts w:ascii="Calibri" w:hAnsi="Calibri"/>
        </w:rPr>
      </w:pPr>
    </w:p>
    <w:p w14:paraId="2BED4B9D" w14:textId="77777777" w:rsidR="005F2397" w:rsidRPr="008568A7" w:rsidRDefault="005F2397" w:rsidP="005F2397">
      <w:pPr>
        <w:rPr>
          <w:rFonts w:ascii="Calibri" w:hAnsi="Calibri"/>
        </w:rPr>
      </w:pPr>
      <w:r w:rsidRPr="008568A7">
        <w:rPr>
          <w:rFonts w:ascii="Calibri" w:hAnsi="Calibri"/>
        </w:rPr>
        <w:t>An American-style option can be exercised prior to expiration:</w:t>
      </w:r>
    </w:p>
    <w:p w14:paraId="497A8A4B" w14:textId="77777777" w:rsidR="005F2397" w:rsidRPr="008568A7" w:rsidRDefault="005F2397" w:rsidP="005F2397">
      <w:pPr>
        <w:rPr>
          <w:rFonts w:ascii="Calibri" w:hAnsi="Calibri"/>
        </w:rPr>
      </w:pPr>
      <w:r w:rsidRPr="008568A7">
        <w:rPr>
          <w:rFonts w:ascii="Calibri" w:hAnsi="Calibri"/>
        </w:rPr>
        <w:t>American option: can be exercised before expiration (early exercise)</w:t>
      </w:r>
    </w:p>
    <w:p w14:paraId="7D184B4A" w14:textId="77777777" w:rsidR="005F2397" w:rsidRPr="008568A7" w:rsidRDefault="005F2397" w:rsidP="005F2397">
      <w:pPr>
        <w:rPr>
          <w:rFonts w:ascii="Calibri" w:hAnsi="Calibri"/>
        </w:rPr>
      </w:pPr>
      <w:r w:rsidRPr="008568A7">
        <w:rPr>
          <w:rFonts w:ascii="Calibri" w:hAnsi="Calibri"/>
        </w:rPr>
        <w:t xml:space="preserve">European option: can only be exercised on the expiration date itself </w:t>
      </w:r>
    </w:p>
    <w:p w14:paraId="280D533D" w14:textId="77777777" w:rsidR="005F2397" w:rsidRPr="008568A7" w:rsidRDefault="005F2397" w:rsidP="005F2397">
      <w:pPr>
        <w:rPr>
          <w:rFonts w:ascii="Calibri" w:hAnsi="Calibri"/>
        </w:rPr>
      </w:pPr>
      <w:r w:rsidRPr="008568A7">
        <w:rPr>
          <w:rFonts w:ascii="Calibri" w:hAnsi="Calibri"/>
        </w:rPr>
        <w:t xml:space="preserve">All other things being equal, the value of an Amerian style option must be at least as great as a European option with the same features; Value [American option] </w:t>
      </w:r>
      <w:r w:rsidRPr="008568A7">
        <w:rPr>
          <w:rFonts w:ascii="Calibri" w:hAnsi="Calibri"/>
        </w:rPr>
        <w:sym w:font="Symbol" w:char="00B3"/>
      </w:r>
      <w:r w:rsidRPr="008568A7">
        <w:rPr>
          <w:rFonts w:ascii="Calibri" w:hAnsi="Calibri"/>
        </w:rPr>
        <w:t xml:space="preserve"> Value [European option]</w:t>
      </w:r>
    </w:p>
    <w:p w14:paraId="223F20A8" w14:textId="551BB567" w:rsidR="005F2397" w:rsidRPr="008568A7" w:rsidRDefault="005F2397" w:rsidP="005F2397">
      <w:pPr>
        <w:rPr>
          <w:rFonts w:ascii="Calibri" w:hAnsi="Calibri"/>
        </w:rPr>
      </w:pPr>
      <w:r w:rsidRPr="008568A7">
        <w:rPr>
          <w:rFonts w:ascii="Calibri" w:hAnsi="Calibri"/>
        </w:rPr>
        <w:t>Strictly speaking, the put</w:t>
      </w:r>
      <w:ins w:id="7271"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272"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–call parity relationship applies to European options (note the use of small ‘c’ and small ‘p’ in the equation). An American call on a non-dividend paying stock must be worth at least its European analogue. </w:t>
      </w:r>
    </w:p>
    <w:p w14:paraId="6AD48A2C" w14:textId="60CC0E31" w:rsidR="005F2397" w:rsidRPr="008568A7" w:rsidRDefault="005F2397" w:rsidP="005F2397">
      <w:pPr>
        <w:rPr>
          <w:rFonts w:ascii="Calibri" w:hAnsi="Calibri"/>
        </w:rPr>
      </w:pPr>
      <w:r w:rsidRPr="008568A7">
        <w:rPr>
          <w:rFonts w:ascii="Calibri" w:hAnsi="Calibri"/>
        </w:rPr>
        <w:t>The difference between an American call and an American put</w:t>
      </w:r>
      <w:ins w:id="7273"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274"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(C–P) is bounded by the following:</w:t>
      </w:r>
    </w:p>
    <w:p w14:paraId="76C59C36" w14:textId="34AF6A99" w:rsidR="005F2397" w:rsidRPr="008568A7" w:rsidRDefault="005F2397">
      <w:pPr>
        <w:jc w:val="center"/>
        <w:rPr>
          <w:rFonts w:ascii="Calibri" w:hAnsi="Calibri"/>
        </w:rPr>
        <w:pPrChange w:id="7275" w:author="Aleksander Hansen" w:date="2013-02-10T22:33:00Z">
          <w:pPr/>
        </w:pPrChange>
      </w:pPr>
      <w:r w:rsidRPr="008568A7">
        <w:rPr>
          <w:rFonts w:ascii="Calibri" w:hAnsi="Calibri"/>
          <w:noProof/>
        </w:rPr>
        <w:drawing>
          <wp:inline distT="0" distB="0" distL="0" distR="0" wp14:anchorId="642FB9AB" wp14:editId="15F2AF43">
            <wp:extent cx="2011680" cy="2971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11680" cy="297180"/>
                    </a:xfrm>
                    <a:prstGeom prst="rect">
                      <a:avLst/>
                    </a:prstGeom>
                    <a:noFill/>
                    <a:ln>
                      <a:noFill/>
                    </a:ln>
                  </pic:spPr>
                </pic:pic>
              </a:graphicData>
            </a:graphic>
          </wp:inline>
        </w:drawing>
      </w:r>
    </w:p>
    <w:p w14:paraId="1606C8EB" w14:textId="62707146" w:rsidR="005F2397" w:rsidRPr="008568A7" w:rsidRDefault="005F2397" w:rsidP="005F2397">
      <w:pPr>
        <w:rPr>
          <w:rFonts w:ascii="Calibri" w:hAnsi="Calibri"/>
        </w:rPr>
      </w:pPr>
      <w:r w:rsidRPr="008568A7">
        <w:rPr>
          <w:rFonts w:ascii="Calibri" w:hAnsi="Calibri"/>
        </w:rPr>
        <w:t>From a mathematical standpoint, it is never optimal to execute an early exercise on an American call option on a non-dividend paying stock. However, it can be optimal to execute an early exercise on an American put</w:t>
      </w:r>
      <w:ins w:id="7276"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277" w:author="Aleksander Hansen" w:date="2013-02-15T16:49:00Z">
        <w:r w:rsidR="00AC5507">
          <w:instrText xml:space="preserve">" </w:instrText>
        </w:r>
        <w:r w:rsidR="00AC5507">
          <w:rPr>
            <w:rFonts w:ascii="Calibri" w:hAnsi="Calibri"/>
          </w:rPr>
          <w:fldChar w:fldCharType="end"/>
        </w:r>
      </w:ins>
      <w:r w:rsidRPr="008568A7">
        <w:rPr>
          <w:rFonts w:ascii="Calibri" w:hAnsi="Calibri"/>
        </w:rPr>
        <w:t>. In general, we can say that for an American put, the early exercise becomes more attractive as:</w:t>
      </w:r>
    </w:p>
    <w:p w14:paraId="1D56983E" w14:textId="77777777" w:rsidR="005F2397" w:rsidRPr="008568A7" w:rsidRDefault="005F2397" w:rsidP="005F2397">
      <w:pPr>
        <w:rPr>
          <w:rFonts w:ascii="Calibri" w:hAnsi="Calibri"/>
        </w:rPr>
      </w:pPr>
      <w:r w:rsidRPr="008568A7">
        <w:rPr>
          <w:rFonts w:ascii="Calibri" w:hAnsi="Calibri"/>
        </w:rPr>
        <w:t>Stock price (S0) increases,</w:t>
      </w:r>
    </w:p>
    <w:p w14:paraId="1E1B5732" w14:textId="77777777" w:rsidR="005F2397" w:rsidRPr="008568A7" w:rsidRDefault="005F2397" w:rsidP="005F2397">
      <w:pPr>
        <w:rPr>
          <w:rFonts w:ascii="Calibri" w:hAnsi="Calibri"/>
        </w:rPr>
      </w:pPr>
      <w:r w:rsidRPr="008568A7">
        <w:rPr>
          <w:rFonts w:ascii="Calibri" w:hAnsi="Calibri"/>
        </w:rPr>
        <w:t>Risk-free (r) rate increases, and/or</w:t>
      </w:r>
    </w:p>
    <w:p w14:paraId="19ECD662"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39296" behindDoc="0" locked="0" layoutInCell="1" allowOverlap="1" wp14:anchorId="1A3A6486" wp14:editId="4D2F3196">
            <wp:simplePos x="0" y="0"/>
            <wp:positionH relativeFrom="column">
              <wp:posOffset>819150</wp:posOffset>
            </wp:positionH>
            <wp:positionV relativeFrom="paragraph">
              <wp:posOffset>229235</wp:posOffset>
            </wp:positionV>
            <wp:extent cx="4867275" cy="2657475"/>
            <wp:effectExtent l="0" t="0" r="0" b="9525"/>
            <wp:wrapNone/>
            <wp:docPr id="33"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anchor>
        </w:drawing>
      </w:r>
      <w:r w:rsidRPr="008568A7">
        <w:rPr>
          <w:rFonts w:ascii="Calibri" w:hAnsi="Calibri"/>
        </w:rPr>
        <w:t>Volatility (</w:t>
      </w:r>
      <w:r w:rsidRPr="008568A7">
        <w:rPr>
          <w:rFonts w:ascii="Calibri" w:hAnsi="Calibri"/>
        </w:rPr>
        <w:sym w:font="Symbol" w:char="F073"/>
      </w:r>
      <w:r w:rsidRPr="008568A7">
        <w:rPr>
          <w:rFonts w:ascii="Calibri" w:hAnsi="Calibri"/>
        </w:rPr>
        <w:t>) decreases.</w:t>
      </w:r>
    </w:p>
    <w:p w14:paraId="2DE93070" w14:textId="77777777" w:rsidR="005F2397" w:rsidRPr="008568A7" w:rsidRDefault="005F2397" w:rsidP="005F2397">
      <w:pPr>
        <w:rPr>
          <w:rFonts w:ascii="Calibri" w:hAnsi="Calibri"/>
        </w:rPr>
      </w:pPr>
    </w:p>
    <w:p w14:paraId="65F4136C"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40320" behindDoc="0" locked="0" layoutInCell="1" allowOverlap="1" wp14:anchorId="268E1738" wp14:editId="7EDC73DB">
                <wp:simplePos x="0" y="0"/>
                <wp:positionH relativeFrom="column">
                  <wp:posOffset>161925</wp:posOffset>
                </wp:positionH>
                <wp:positionV relativeFrom="paragraph">
                  <wp:posOffset>123825</wp:posOffset>
                </wp:positionV>
                <wp:extent cx="1219200" cy="695325"/>
                <wp:effectExtent l="0" t="0" r="25400" b="15875"/>
                <wp:wrapNone/>
                <wp:docPr id="38"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rgbClr val="B1C2A3"/>
                        </a:solidFill>
                        <a:ln w="9525">
                          <a:solidFill>
                            <a:srgbClr val="000000"/>
                          </a:solidFill>
                          <a:miter lim="800000"/>
                          <a:headEnd/>
                          <a:tailEnd/>
                        </a:ln>
                      </wps:spPr>
                      <wps:txbx>
                        <w:txbxContent>
                          <w:p w14:paraId="08B9EB62" w14:textId="77777777" w:rsidR="003D168C" w:rsidRPr="00FD72FE" w:rsidRDefault="003D168C" w:rsidP="005F2397">
                            <w:pPr>
                              <w:jc w:val="center"/>
                            </w:pPr>
                            <w:r w:rsidRPr="00FD72FE">
                              <w:rPr>
                                <w:rFonts w:hAnsi="Trebuchet MS"/>
                                <w:b/>
                                <w:bCs/>
                                <w:color w:val="000000"/>
                                <w:kern w:val="24"/>
                              </w:rPr>
                              <w:t>Quoted Price</w:t>
                            </w:r>
                          </w:p>
                          <w:p w14:paraId="5F87B6FC" w14:textId="77777777" w:rsidR="003D168C" w:rsidRPr="00FD72FE" w:rsidRDefault="003D168C" w:rsidP="005F2397">
                            <w:pPr>
                              <w:jc w:val="center"/>
                            </w:pPr>
                            <w:r w:rsidRPr="00FD72FE">
                              <w:rPr>
                                <w:rFonts w:hAnsi="Trebuchet MS"/>
                                <w:b/>
                                <w:bCs/>
                                <w:color w:val="000000"/>
                                <w:kern w:val="24"/>
                              </w:rPr>
                              <w:t>+ 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9" o:spid="_x0000_s1050" type="#_x0000_t202" style="position:absolute;margin-left:12.75pt;margin-top:9.75pt;width:96pt;height:54.7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" fillcolor="#b1c2a3">
                <v:textbox>
                  <w:txbxContent>
                    <w:p w14:paraId="08B9EB62" w14:textId="77777777" w:rsidR="003D168C" w:rsidRPr="00FD72FE" w:rsidRDefault="003D168C" w:rsidP="005F2397">
                      <w:pPr>
                        <w:jc w:val="center"/>
                      </w:pPr>
                      <w:r w:rsidRPr="00FD72FE">
                        <w:rPr>
                          <w:rFonts w:hAnsi="Trebuchet MS"/>
                          <w:b/>
                          <w:bCs/>
                          <w:color w:val="000000"/>
                          <w:kern w:val="24"/>
                        </w:rPr>
                        <w:t>Quoted Price</w:t>
                      </w:r>
                    </w:p>
                    <w:p w14:paraId="5F87B6FC" w14:textId="77777777" w:rsidR="003D168C" w:rsidRPr="00FD72FE" w:rsidRDefault="003D168C" w:rsidP="005F2397">
                      <w:pPr>
                        <w:jc w:val="center"/>
                      </w:pPr>
                      <w:r w:rsidRPr="00FD72FE">
                        <w:rPr>
                          <w:rFonts w:hAnsi="Trebuchet MS"/>
                          <w:b/>
                          <w:bCs/>
                          <w:color w:val="000000"/>
                          <w:kern w:val="24"/>
                        </w:rPr>
                        <w:t>+ AI</w:t>
                      </w:r>
                    </w:p>
                  </w:txbxContent>
                </v:textbox>
              </v:shape>
            </w:pict>
          </mc:Fallback>
        </mc:AlternateContent>
      </w:r>
    </w:p>
    <w:p w14:paraId="5F9A1529" w14:textId="77777777" w:rsidR="005F2397" w:rsidRPr="008568A7" w:rsidRDefault="005F2397" w:rsidP="005F2397">
      <w:pPr>
        <w:rPr>
          <w:rFonts w:ascii="Calibri" w:hAnsi="Calibri"/>
        </w:rPr>
      </w:pPr>
    </w:p>
    <w:p w14:paraId="352ABA8F" w14:textId="77777777" w:rsidR="005F2397" w:rsidRPr="008568A7" w:rsidRDefault="005F2397" w:rsidP="005F2397">
      <w:pPr>
        <w:rPr>
          <w:rFonts w:ascii="Calibri" w:hAnsi="Calibri"/>
        </w:rPr>
      </w:pPr>
    </w:p>
    <w:p w14:paraId="4343D2AC"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41344" behindDoc="0" locked="0" layoutInCell="1" allowOverlap="1" wp14:anchorId="6A51A25F" wp14:editId="6A5596E3">
                <wp:simplePos x="0" y="0"/>
                <wp:positionH relativeFrom="column">
                  <wp:posOffset>161925</wp:posOffset>
                </wp:positionH>
                <wp:positionV relativeFrom="paragraph">
                  <wp:posOffset>250825</wp:posOffset>
                </wp:positionV>
                <wp:extent cx="1219200" cy="695325"/>
                <wp:effectExtent l="0" t="0" r="25400" b="15875"/>
                <wp:wrapNone/>
                <wp:docPr id="25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rgbClr val="B1C2A3"/>
                        </a:solidFill>
                        <a:ln w="9525">
                          <a:solidFill>
                            <a:srgbClr val="000000"/>
                          </a:solidFill>
                          <a:miter lim="800000"/>
                          <a:headEnd/>
                          <a:tailEnd/>
                        </a:ln>
                      </wps:spPr>
                      <wps:txbx>
                        <w:txbxContent>
                          <w:p w14:paraId="01EB7AC3" w14:textId="77777777" w:rsidR="003D168C" w:rsidRPr="00FD72FE" w:rsidRDefault="003D168C" w:rsidP="005F2397">
                            <w:pPr>
                              <w:jc w:val="center"/>
                            </w:pPr>
                            <w:r w:rsidRPr="00FD72FE">
                              <w:rPr>
                                <w:rFonts w:hAnsi="Trebuchet MS"/>
                                <w:b/>
                                <w:bCs/>
                                <w:color w:val="000000"/>
                                <w:kern w:val="24"/>
                              </w:rPr>
                              <w:t xml:space="preserve">Settle Price </w:t>
                            </w:r>
                            <w:r w:rsidRPr="00FD72FE">
                              <w:rPr>
                                <w:rFonts w:hAnsi="Symbol"/>
                                <w:b/>
                                <w:bCs/>
                                <w:color w:val="000000"/>
                                <w:kern w:val="24"/>
                              </w:rPr>
                              <w:sym w:font="Symbol" w:char="F0B4"/>
                            </w:r>
                            <w:r w:rsidRPr="00FD72FE">
                              <w:rPr>
                                <w:rFonts w:hAnsi="Trebuchet MS"/>
                                <w:b/>
                                <w:bCs/>
                                <w:color w:val="000000"/>
                                <w:kern w:val="24"/>
                              </w:rPr>
                              <w:t xml:space="preserve"> CF</w:t>
                            </w:r>
                          </w:p>
                          <w:p w14:paraId="41D1480E" w14:textId="77777777" w:rsidR="003D168C" w:rsidRPr="00FD72FE" w:rsidRDefault="003D168C" w:rsidP="005F2397">
                            <w:pPr>
                              <w:jc w:val="center"/>
                            </w:pPr>
                            <w:r w:rsidRPr="00FD72FE">
                              <w:rPr>
                                <w:rFonts w:hAnsi="Trebuchet MS"/>
                                <w:b/>
                                <w:bCs/>
                                <w:color w:val="000000"/>
                                <w:kern w:val="24"/>
                              </w:rPr>
                              <w:t>+ 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0" o:spid="_x0000_s1051" type="#_x0000_t202" style="position:absolute;margin-left:12.75pt;margin-top:19.75pt;width:96pt;height:54.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" fillcolor="#b1c2a3">
                <v:textbox>
                  <w:txbxContent>
                    <w:p w14:paraId="01EB7AC3" w14:textId="77777777" w:rsidR="003D168C" w:rsidRPr="00FD72FE" w:rsidRDefault="003D168C" w:rsidP="005F2397">
                      <w:pPr>
                        <w:jc w:val="center"/>
                      </w:pPr>
                      <w:r w:rsidRPr="00FD72FE">
                        <w:rPr>
                          <w:rFonts w:hAnsi="Trebuchet MS"/>
                          <w:b/>
                          <w:bCs/>
                          <w:color w:val="000000"/>
                          <w:kern w:val="24"/>
                        </w:rPr>
                        <w:t xml:space="preserve">Settle Price </w:t>
                      </w:r>
                      <w:r w:rsidRPr="00FD72FE">
                        <w:rPr>
                          <w:rFonts w:hAnsi="Symbol"/>
                          <w:b/>
                          <w:bCs/>
                          <w:color w:val="000000"/>
                          <w:kern w:val="24"/>
                        </w:rPr>
                        <w:sym w:font="Symbol" w:char="F0B4"/>
                      </w:r>
                      <w:r w:rsidRPr="00FD72FE">
                        <w:rPr>
                          <w:rFonts w:hAnsi="Trebuchet MS"/>
                          <w:b/>
                          <w:bCs/>
                          <w:color w:val="000000"/>
                          <w:kern w:val="24"/>
                        </w:rPr>
                        <w:t xml:space="preserve"> CF</w:t>
                      </w:r>
                    </w:p>
                    <w:p w14:paraId="41D1480E" w14:textId="77777777" w:rsidR="003D168C" w:rsidRPr="00FD72FE" w:rsidRDefault="003D168C" w:rsidP="005F2397">
                      <w:pPr>
                        <w:jc w:val="center"/>
                      </w:pPr>
                      <w:r w:rsidRPr="00FD72FE">
                        <w:rPr>
                          <w:rFonts w:hAnsi="Trebuchet MS"/>
                          <w:b/>
                          <w:bCs/>
                          <w:color w:val="000000"/>
                          <w:kern w:val="24"/>
                        </w:rPr>
                        <w:t>+ AI</w:t>
                      </w:r>
                    </w:p>
                  </w:txbxContent>
                </v:textbox>
              </v:shape>
            </w:pict>
          </mc:Fallback>
        </mc:AlternateContent>
      </w:r>
    </w:p>
    <w:p w14:paraId="1BF5D858" w14:textId="77777777" w:rsidR="005F2397" w:rsidRPr="008568A7" w:rsidRDefault="005F2397" w:rsidP="005F2397">
      <w:pPr>
        <w:rPr>
          <w:rFonts w:ascii="Calibri" w:hAnsi="Calibri"/>
        </w:rPr>
      </w:pPr>
    </w:p>
    <w:p w14:paraId="417962DD" w14:textId="77777777" w:rsidR="005F2397" w:rsidRPr="008568A7" w:rsidRDefault="005F2397" w:rsidP="005F2397">
      <w:pPr>
        <w:rPr>
          <w:rFonts w:ascii="Calibri" w:hAnsi="Calibri"/>
        </w:rPr>
      </w:pPr>
    </w:p>
    <w:p w14:paraId="68D28948" w14:textId="77777777" w:rsidR="005F2397" w:rsidRPr="008568A7" w:rsidRDefault="005F2397" w:rsidP="005F2397">
      <w:pPr>
        <w:rPr>
          <w:rFonts w:ascii="Calibri" w:hAnsi="Calibri"/>
        </w:rPr>
      </w:pPr>
    </w:p>
    <w:p w14:paraId="6FE9768E" w14:textId="77777777" w:rsidR="005F2397" w:rsidRPr="008568A7" w:rsidRDefault="005F2397" w:rsidP="005F2397">
      <w:pPr>
        <w:rPr>
          <w:rFonts w:ascii="Calibri" w:hAnsi="Calibri"/>
        </w:rPr>
      </w:pPr>
    </w:p>
    <w:p w14:paraId="6A7618E6" w14:textId="77777777" w:rsidR="004A0131" w:rsidRPr="008568A7" w:rsidRDefault="004A0131" w:rsidP="005F2397">
      <w:pPr>
        <w:rPr>
          <w:rFonts w:ascii="Calibri" w:hAnsi="Calibri"/>
        </w:rPr>
      </w:pPr>
    </w:p>
    <w:p w14:paraId="4FA61E5F" w14:textId="77777777" w:rsidR="004A0131" w:rsidRPr="008568A7" w:rsidRDefault="004A0131" w:rsidP="005F2397">
      <w:pPr>
        <w:rPr>
          <w:rFonts w:ascii="Calibri" w:hAnsi="Calibri"/>
        </w:rPr>
      </w:pPr>
    </w:p>
    <w:p w14:paraId="32E81527" w14:textId="77777777" w:rsidR="004A0131" w:rsidRPr="008568A7" w:rsidRDefault="004A0131" w:rsidP="005F2397">
      <w:pPr>
        <w:rPr>
          <w:rFonts w:ascii="Calibri" w:hAnsi="Calibri"/>
        </w:rPr>
      </w:pPr>
    </w:p>
    <w:p w14:paraId="0C804F90" w14:textId="77777777" w:rsidR="004A0131" w:rsidRPr="008568A7" w:rsidRDefault="004A0131" w:rsidP="005F2397">
      <w:pPr>
        <w:rPr>
          <w:rFonts w:ascii="Calibri" w:hAnsi="Calibri"/>
        </w:rPr>
      </w:pPr>
    </w:p>
    <w:p w14:paraId="31790B59" w14:textId="77777777" w:rsidR="004A0131" w:rsidRPr="008568A7" w:rsidRDefault="004A0131" w:rsidP="005F2397">
      <w:pPr>
        <w:rPr>
          <w:rFonts w:ascii="Calibri" w:hAnsi="Calibri"/>
        </w:rPr>
      </w:pPr>
    </w:p>
    <w:p w14:paraId="0BB52C7A" w14:textId="77777777" w:rsidR="004A0131" w:rsidRPr="008568A7" w:rsidRDefault="004A0131" w:rsidP="005F2397">
      <w:pPr>
        <w:rPr>
          <w:rFonts w:ascii="Calibri" w:hAnsi="Calibri"/>
        </w:rPr>
      </w:pPr>
    </w:p>
    <w:p w14:paraId="40780150" w14:textId="77777777" w:rsidR="004A0131" w:rsidRPr="008568A7" w:rsidRDefault="004A0131" w:rsidP="005F2397">
      <w:pPr>
        <w:rPr>
          <w:rFonts w:ascii="Calibri" w:hAnsi="Calibri"/>
        </w:rPr>
      </w:pPr>
    </w:p>
    <w:p w14:paraId="56D72E5B" w14:textId="34AEA460" w:rsidR="005F2397" w:rsidRPr="008568A7" w:rsidRDefault="005F2397">
      <w:pPr>
        <w:pStyle w:val="Heading2"/>
        <w:pPrChange w:id="7278" w:author="Aleksander Hansen" w:date="2013-02-15T20:42:00Z">
          <w:pPr/>
        </w:pPrChange>
      </w:pPr>
      <w:bookmarkStart w:id="7279" w:name="_Toc222580713"/>
      <w:r w:rsidRPr="008568A7">
        <w:t>Explain the effects dividends have on the put</w:t>
      </w:r>
      <w:ins w:id="7280" w:author="Aleksander Hansen" w:date="2013-02-15T16:49:00Z">
        <w:r w:rsidR="00AC5507">
          <w:fldChar w:fldCharType="begin"/>
        </w:r>
        <w:r w:rsidR="00AC5507">
          <w:instrText xml:space="preserve"> XE "</w:instrText>
        </w:r>
      </w:ins>
      <w:r w:rsidR="00AC5507" w:rsidRPr="008568A7">
        <w:rPr>
          <w:rFonts w:ascii="Calibri" w:hAnsi="Calibri"/>
        </w:rPr>
        <w:instrText>put</w:instrText>
      </w:r>
      <w:ins w:id="7281" w:author="Aleksander Hansen" w:date="2013-02-15T16:49:00Z">
        <w:r w:rsidR="00AC5507">
          <w:instrText xml:space="preserve">" </w:instrText>
        </w:r>
        <w:r w:rsidR="00AC5507">
          <w:fldChar w:fldCharType="end"/>
        </w:r>
      </w:ins>
      <w:r w:rsidRPr="008568A7">
        <w:rPr>
          <w:rFonts w:cs="Monaco"/>
        </w:rPr>
        <w:t>‐</w:t>
      </w:r>
      <w:r w:rsidRPr="008568A7">
        <w:t>call parity, the bounds of put and call option prices, and on the early exercise feature of American options</w:t>
      </w:r>
      <w:bookmarkEnd w:id="7279"/>
    </w:p>
    <w:p w14:paraId="181A402A" w14:textId="77777777" w:rsidR="004A0131" w:rsidRPr="008568A7" w:rsidRDefault="004A0131" w:rsidP="005F2397">
      <w:pPr>
        <w:rPr>
          <w:rFonts w:ascii="Calibri" w:hAnsi="Calibri"/>
        </w:rPr>
      </w:pPr>
    </w:p>
    <w:p w14:paraId="421C3C56" w14:textId="77777777" w:rsidR="005F2397" w:rsidRPr="008568A7" w:rsidRDefault="005F2397" w:rsidP="005F2397">
      <w:pPr>
        <w:rPr>
          <w:rFonts w:ascii="Calibri" w:hAnsi="Calibri"/>
        </w:rPr>
      </w:pPr>
      <w:r w:rsidRPr="008568A7">
        <w:rPr>
          <w:rFonts w:ascii="Calibri" w:hAnsi="Calibri"/>
        </w:rPr>
        <w:t>The ex-dividend date is specified when a dividend is declared. Investors who own shares of the stock as of the ex-dividend date receive the dividend.</w:t>
      </w:r>
    </w:p>
    <w:p w14:paraId="5043881B" w14:textId="77777777" w:rsidR="005F2397" w:rsidRPr="008568A7" w:rsidRDefault="005F2397" w:rsidP="005F2397">
      <w:pPr>
        <w:rPr>
          <w:rFonts w:ascii="Calibri" w:hAnsi="Calibri"/>
        </w:rPr>
      </w:pPr>
      <w:r w:rsidRPr="008568A7">
        <w:rPr>
          <w:rFonts w:ascii="Calibri" w:hAnsi="Calibri"/>
        </w:rPr>
        <w:t>An American option should never be exercised early in the absence of dividends. In the case of a dividend-paying stock, it would only be optimal to exercise immediately before the stock goes ex-dividend. Specifically, early exercise would remain sub-optimal if the following inequality applied:</w:t>
      </w:r>
    </w:p>
    <w:p w14:paraId="49C95DFB" w14:textId="48994AEB" w:rsidR="005F2397" w:rsidRPr="008568A7" w:rsidRDefault="005F2397">
      <w:pPr>
        <w:jc w:val="center"/>
        <w:rPr>
          <w:rFonts w:ascii="Calibri" w:hAnsi="Calibri"/>
        </w:rPr>
        <w:pPrChange w:id="7282" w:author="Aleksander Hansen" w:date="2013-02-10T22:33:00Z">
          <w:pPr/>
        </w:pPrChange>
      </w:pPr>
      <w:r w:rsidRPr="008568A7">
        <w:rPr>
          <w:rFonts w:ascii="Calibri" w:hAnsi="Calibri"/>
          <w:noProof/>
        </w:rPr>
        <w:drawing>
          <wp:inline distT="0" distB="0" distL="0" distR="0" wp14:anchorId="18152548" wp14:editId="7E43F453">
            <wp:extent cx="2026920" cy="36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26920" cy="365760"/>
                    </a:xfrm>
                    <a:prstGeom prst="rect">
                      <a:avLst/>
                    </a:prstGeom>
                    <a:noFill/>
                    <a:ln>
                      <a:noFill/>
                    </a:ln>
                  </pic:spPr>
                </pic:pic>
              </a:graphicData>
            </a:graphic>
          </wp:inline>
        </w:drawing>
      </w:r>
    </w:p>
    <w:p w14:paraId="4D274EC8" w14:textId="458D2BDE" w:rsidR="005F2397" w:rsidRPr="008568A7" w:rsidRDefault="005F2397" w:rsidP="005F2397">
      <w:pPr>
        <w:rPr>
          <w:rFonts w:ascii="Calibri" w:hAnsi="Calibri"/>
        </w:rPr>
      </w:pPr>
      <w:r w:rsidRPr="008568A7">
        <w:rPr>
          <w:rFonts w:ascii="Calibri" w:hAnsi="Calibri"/>
        </w:rPr>
        <w:t>Further, this inequality applies unless the dividend yield</w:t>
      </w:r>
      <w:ins w:id="7283"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7284"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is “either close to or above the risk-free rate of interest</w:t>
      </w:r>
      <w:ins w:id="728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7286" w:author="Aleksander Hansen" w:date="2013-02-15T16:38:00Z">
        <w:r w:rsidR="008A28C4">
          <w:instrText xml:space="preserve">" </w:instrText>
        </w:r>
        <w:r w:rsidR="008A28C4">
          <w:rPr>
            <w:rFonts w:ascii="Calibri" w:hAnsi="Calibri"/>
          </w:rPr>
          <w:fldChar w:fldCharType="end"/>
        </w:r>
      </w:ins>
      <w:r w:rsidRPr="008568A7">
        <w:rPr>
          <w:rFonts w:ascii="Calibri" w:hAnsi="Calibri"/>
        </w:rPr>
        <w:t>”, which typically is not the case. Therefore, early exercise remains sub-optimal in most cases.</w:t>
      </w:r>
    </w:p>
    <w:p w14:paraId="78063E5F" w14:textId="77777777" w:rsidR="005F2397" w:rsidRPr="008568A7" w:rsidRDefault="005F2397" w:rsidP="005F2397">
      <w:pPr>
        <w:rPr>
          <w:rFonts w:ascii="Calibri" w:hAnsi="Calibri"/>
        </w:rPr>
      </w:pPr>
      <w:r w:rsidRPr="008568A7">
        <w:rPr>
          <w:rFonts w:ascii="Calibri" w:hAnsi="Calibri"/>
        </w:rPr>
        <w:t xml:space="preserve">Put–call parity applies to European options (note the use of small ‘c’ and small ‘p’ in the equation). </w:t>
      </w:r>
    </w:p>
    <w:p w14:paraId="2293BC0C" w14:textId="77777777" w:rsidR="005F2397" w:rsidRPr="008568A7" w:rsidRDefault="005F2397" w:rsidP="005F2397">
      <w:pPr>
        <w:rPr>
          <w:rFonts w:ascii="Calibri" w:hAnsi="Calibri"/>
        </w:rPr>
      </w:pPr>
      <w:r w:rsidRPr="008568A7">
        <w:rPr>
          <w:rFonts w:ascii="Calibri" w:hAnsi="Calibri"/>
        </w:rPr>
        <w:t>An American call on a non-dividend paying stock must be worth at least its European analogue</w:t>
      </w:r>
    </w:p>
    <w:p w14:paraId="18A1E3D1" w14:textId="2FA384CE" w:rsidR="005F2397" w:rsidRPr="008568A7" w:rsidRDefault="005F2397" w:rsidP="005F2397">
      <w:pPr>
        <w:rPr>
          <w:rFonts w:ascii="Calibri" w:hAnsi="Calibri"/>
        </w:rPr>
      </w:pPr>
      <w:r w:rsidRPr="008568A7">
        <w:rPr>
          <w:rFonts w:ascii="Calibri" w:hAnsi="Calibri"/>
        </w:rPr>
        <w:t xml:space="preserve">The difference between an American call </w:t>
      </w:r>
      <w:ins w:id="7287" w:author="Aleksander Hansen" w:date="2013-02-14T20:01:00Z">
        <w:r w:rsidR="00D614E3">
          <w:rPr>
            <w:rFonts w:ascii="Calibri" w:hAnsi="Calibri"/>
          </w:rPr>
          <w:t xml:space="preserve">option </w:t>
        </w:r>
      </w:ins>
      <w:r w:rsidRPr="008568A7">
        <w:rPr>
          <w:rFonts w:ascii="Calibri" w:hAnsi="Calibri"/>
        </w:rPr>
        <w:t>and an American put</w:t>
      </w:r>
      <w:ins w:id="7288"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289"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w:t>
      </w:r>
      <w:ins w:id="7290" w:author="Aleksander Hansen" w:date="2013-02-14T20:01:00Z">
        <w:r w:rsidR="00D614E3">
          <w:rPr>
            <w:rFonts w:ascii="Calibri" w:hAnsi="Calibri"/>
          </w:rPr>
          <w:t xml:space="preserve">option, </w:t>
        </w:r>
      </w:ins>
      <w:r w:rsidRPr="008568A7">
        <w:rPr>
          <w:rFonts w:ascii="Calibri" w:hAnsi="Calibri"/>
        </w:rPr>
        <w:t>(C–P)</w:t>
      </w:r>
      <w:ins w:id="7291" w:author="Aleksander Hansen" w:date="2013-02-14T20:01:00Z">
        <w:r w:rsidR="00D614E3">
          <w:rPr>
            <w:rFonts w:ascii="Calibri" w:hAnsi="Calibri"/>
          </w:rPr>
          <w:t>,</w:t>
        </w:r>
      </w:ins>
      <w:r w:rsidRPr="008568A7">
        <w:rPr>
          <w:rFonts w:ascii="Calibri" w:hAnsi="Calibri"/>
        </w:rPr>
        <w:t xml:space="preserve"> is bounded by the following:</w:t>
      </w:r>
    </w:p>
    <w:p w14:paraId="15AD7908" w14:textId="77777777" w:rsidR="005F2397" w:rsidRDefault="005F2397">
      <w:pPr>
        <w:jc w:val="center"/>
        <w:rPr>
          <w:rFonts w:ascii="Calibri" w:hAnsi="Calibri"/>
        </w:rPr>
        <w:pPrChange w:id="7292" w:author="Aleksander Hansen" w:date="2013-02-10T22:33:00Z">
          <w:pPr/>
        </w:pPrChange>
      </w:pPr>
      <w:r w:rsidRPr="008568A7">
        <w:rPr>
          <w:rFonts w:ascii="Calibri" w:hAnsi="Calibri"/>
          <w:noProof/>
        </w:rPr>
        <w:drawing>
          <wp:inline distT="0" distB="0" distL="0" distR="0" wp14:anchorId="100104B3" wp14:editId="6ECD56BE">
            <wp:extent cx="2599362" cy="3622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03674" cy="362807"/>
                    </a:xfrm>
                    <a:prstGeom prst="rect">
                      <a:avLst/>
                    </a:prstGeom>
                    <a:noFill/>
                    <a:ln>
                      <a:noFill/>
                    </a:ln>
                  </pic:spPr>
                </pic:pic>
              </a:graphicData>
            </a:graphic>
          </wp:inline>
        </w:drawing>
      </w:r>
    </w:p>
    <w:p w14:paraId="2F26243F" w14:textId="77777777" w:rsidR="00BF0950" w:rsidRDefault="00BF0950">
      <w:pPr>
        <w:rPr>
          <w:ins w:id="7293" w:author="Aleksander Hansen" w:date="2013-02-14T18:42:00Z"/>
          <w:rFonts w:ascii="Calibri" w:hAnsi="Calibri"/>
        </w:rPr>
      </w:pPr>
      <w:ins w:id="7294" w:author="Aleksander Hansen" w:date="2013-02-14T18:42:00Z">
        <w:r>
          <w:rPr>
            <w:rFonts w:ascii="Calibri" w:hAnsi="Calibri"/>
          </w:rPr>
          <w:br w:type="page"/>
        </w:r>
      </w:ins>
    </w:p>
    <w:p w14:paraId="1F007BAD" w14:textId="77777777" w:rsidR="00BF0950" w:rsidRDefault="00BF0950">
      <w:pPr>
        <w:pStyle w:val="Heading2"/>
        <w:rPr>
          <w:ins w:id="7295" w:author="Aleksander Hansen" w:date="2013-02-14T18:42:00Z"/>
        </w:rPr>
        <w:pPrChange w:id="7296" w:author="Aleksander Hansen" w:date="2013-02-15T20:42:00Z">
          <w:pPr/>
        </w:pPrChange>
      </w:pPr>
      <w:bookmarkStart w:id="7297" w:name="_Toc222580714"/>
      <w:ins w:id="7298" w:author="Aleksander Hansen" w:date="2013-02-14T18:42:00Z">
        <w:r>
          <w:t>Chapter Summary</w:t>
        </w:r>
        <w:bookmarkEnd w:id="7297"/>
      </w:ins>
    </w:p>
    <w:p w14:paraId="2BD74BE7" w14:textId="77777777" w:rsidR="00BF0950" w:rsidRDefault="00BF0950">
      <w:pPr>
        <w:rPr>
          <w:ins w:id="7299" w:author="Aleksander Hansen" w:date="2013-02-14T18:42:00Z"/>
        </w:rPr>
      </w:pPr>
    </w:p>
    <w:p w14:paraId="4C3E6828" w14:textId="610475F7" w:rsidR="00BF0950" w:rsidRDefault="00BF0950">
      <w:pPr>
        <w:rPr>
          <w:ins w:id="7300" w:author="Aleksander Hansen" w:date="2013-02-14T18:45:00Z"/>
        </w:rPr>
      </w:pPr>
      <w:ins w:id="7301" w:author="Aleksander Hansen" w:date="2013-02-14T18:43:00Z">
        <w:r>
          <w:t>In this chapter we explored the factors that affect the price of European and American put</w:t>
        </w:r>
      </w:ins>
      <w:ins w:id="7302" w:author="Aleksander Hansen" w:date="2013-02-15T16:49:00Z">
        <w:r w:rsidR="00AC5507">
          <w:fldChar w:fldCharType="begin"/>
        </w:r>
        <w:r w:rsidR="00AC5507">
          <w:instrText xml:space="preserve"> XE "</w:instrText>
        </w:r>
      </w:ins>
      <w:r w:rsidR="00AC5507" w:rsidRPr="008568A7">
        <w:rPr>
          <w:rFonts w:ascii="Calibri" w:hAnsi="Calibri"/>
        </w:rPr>
        <w:instrText>put</w:instrText>
      </w:r>
      <w:ins w:id="7303" w:author="Aleksander Hansen" w:date="2013-02-15T16:49:00Z">
        <w:r w:rsidR="00AC5507">
          <w:instrText xml:space="preserve">" </w:instrText>
        </w:r>
        <w:r w:rsidR="00AC5507">
          <w:fldChar w:fldCharType="end"/>
        </w:r>
      </w:ins>
      <w:ins w:id="7304" w:author="Aleksander Hansen" w:date="2013-02-14T18:43:00Z">
        <w:r>
          <w:t xml:space="preserve"> and call options. These factors</w:t>
        </w:r>
      </w:ins>
      <w:ins w:id="7305" w:author="Aleksander Hansen" w:date="2013-02-14T18:44:00Z">
        <w:r>
          <w:t>, along with the boundary conditions that were established for the prices of the respective options should become second nature to you, as it has high-testability</w:t>
        </w:r>
      </w:ins>
      <w:ins w:id="7306" w:author="Aleksander Hansen" w:date="2013-02-14T18:45:00Z">
        <w:r>
          <w:t>. Furthermore, understanding how these factors affect options prices is fundamental to understanding this and the following chapters.</w:t>
        </w:r>
      </w:ins>
    </w:p>
    <w:p w14:paraId="45E21006" w14:textId="77777777" w:rsidR="00BF0950" w:rsidRDefault="00BF0950">
      <w:pPr>
        <w:rPr>
          <w:ins w:id="7307" w:author="Aleksander Hansen" w:date="2013-02-14T18:46:00Z"/>
        </w:rPr>
      </w:pPr>
    </w:p>
    <w:p w14:paraId="4F1F6206" w14:textId="3270AD25" w:rsidR="00BF0950" w:rsidRDefault="00BF0950">
      <w:pPr>
        <w:rPr>
          <w:ins w:id="7308" w:author="Aleksander Hansen" w:date="2013-02-14T18:46:00Z"/>
        </w:rPr>
      </w:pPr>
      <w:ins w:id="7309" w:author="Aleksander Hansen" w:date="2013-02-14T18:46:00Z">
        <w:r>
          <w:t>The factors that affect the price</w:t>
        </w:r>
      </w:ins>
      <w:ins w:id="7310" w:author="Aleksander Hansen" w:date="2013-02-14T18:48:00Z">
        <w:r>
          <w:t xml:space="preserve">s of an options were presented earlier in this chapter in this table, however, they are so important that it is repeated here. You should </w:t>
        </w:r>
        <w:r w:rsidRPr="00BF0950">
          <w:rPr>
            <w:i/>
            <w:rPrChange w:id="7311" w:author="Aleksander Hansen" w:date="2013-02-14T18:49:00Z">
              <w:rPr/>
            </w:rPrChange>
          </w:rPr>
          <w:t>know</w:t>
        </w:r>
        <w:r>
          <w:t xml:space="preserve"> </w:t>
        </w:r>
      </w:ins>
      <w:ins w:id="7312" w:author="Aleksander Hansen" w:date="2013-02-14T18:49:00Z">
        <w:r>
          <w:t xml:space="preserve">and </w:t>
        </w:r>
        <w:r w:rsidRPr="00BF0950">
          <w:rPr>
            <w:i/>
            <w:rPrChange w:id="7313" w:author="Aleksander Hansen" w:date="2013-02-14T18:49:00Z">
              <w:rPr/>
            </w:rPrChange>
          </w:rPr>
          <w:t>understand</w:t>
        </w:r>
        <w:r>
          <w:t xml:space="preserve"> </w:t>
        </w:r>
      </w:ins>
      <w:ins w:id="7314" w:author="Aleksander Hansen" w:date="2013-02-14T18:48:00Z">
        <w:r>
          <w:t>these by heart</w:t>
        </w:r>
      </w:ins>
      <w:ins w:id="7315" w:author="Aleksander Hansen" w:date="2013-02-14T18:49:00Z">
        <w:r>
          <w:t xml:space="preserve"> (not memorize)</w:t>
        </w:r>
      </w:ins>
      <w:ins w:id="7316" w:author="Aleksander Hansen" w:date="2013-02-14T18:48:00Z">
        <w:r>
          <w:t>.</w:t>
        </w:r>
      </w:ins>
    </w:p>
    <w:tbl>
      <w:tblPr>
        <w:tblW w:w="7657" w:type="dxa"/>
        <w:jc w:val="center"/>
        <w:tblInd w:w="351" w:type="dxa"/>
        <w:tblCellMar>
          <w:left w:w="0" w:type="dxa"/>
          <w:right w:w="0" w:type="dxa"/>
        </w:tblCellMar>
        <w:tblLook w:val="04A0" w:firstRow="1" w:lastRow="0" w:firstColumn="1" w:lastColumn="0" w:noHBand="0" w:noVBand="1"/>
        <w:tblPrChange w:id="7317" w:author="Aleksander Hansen" w:date="2013-02-14T18:48:00Z">
          <w:tblPr>
            <w:tblW w:w="7341" w:type="dxa"/>
            <w:jc w:val="center"/>
            <w:tblInd w:w="351" w:type="dxa"/>
            <w:tblCellMar>
              <w:left w:w="0" w:type="dxa"/>
              <w:right w:w="0" w:type="dxa"/>
            </w:tblCellMar>
            <w:tblLook w:val="04A0" w:firstRow="1" w:lastRow="0" w:firstColumn="1" w:lastColumn="0" w:noHBand="0" w:noVBand="1"/>
          </w:tblPr>
        </w:tblPrChange>
      </w:tblPr>
      <w:tblGrid>
        <w:gridCol w:w="2210"/>
        <w:gridCol w:w="1492"/>
        <w:gridCol w:w="2210"/>
        <w:gridCol w:w="1745"/>
        <w:tblGridChange w:id="7318">
          <w:tblGrid>
            <w:gridCol w:w="2067"/>
            <w:gridCol w:w="1396"/>
            <w:gridCol w:w="2067"/>
            <w:gridCol w:w="1632"/>
            <w:gridCol w:w="179"/>
          </w:tblGrid>
        </w:tblGridChange>
      </w:tblGrid>
      <w:tr w:rsidR="00BF0950" w:rsidRPr="008568A7" w14:paraId="079DFB83" w14:textId="77777777" w:rsidTr="00BF0950">
        <w:trPr>
          <w:trHeight w:val="227"/>
          <w:jc w:val="center"/>
          <w:ins w:id="7319" w:author="Aleksander Hansen" w:date="2013-02-14T18:47:00Z"/>
          <w:trPrChange w:id="7320" w:author="Aleksander Hansen" w:date="2013-02-14T18:48:00Z">
            <w:trPr>
              <w:trHeight w:val="233"/>
              <w:jc w:val="center"/>
            </w:trPr>
          </w:trPrChange>
        </w:trPr>
        <w:tc>
          <w:tcPr>
            <w:tcW w:w="7657" w:type="dxa"/>
            <w:gridSpan w:val="4"/>
            <w:tcBorders>
              <w:top w:val="single" w:sz="8" w:space="0" w:color="FFFFFF"/>
              <w:left w:val="single" w:sz="8" w:space="0" w:color="FFFFFF"/>
              <w:bottom w:val="single" w:sz="24" w:space="0" w:color="FFFFFF"/>
              <w:right w:val="single" w:sz="8" w:space="0" w:color="FFFFFF"/>
            </w:tcBorders>
            <w:shd w:val="clear" w:color="auto" w:fill="FFFFFF"/>
            <w:tcMar>
              <w:top w:w="15" w:type="dxa"/>
              <w:left w:w="108" w:type="dxa"/>
              <w:bottom w:w="0" w:type="dxa"/>
              <w:right w:w="108" w:type="dxa"/>
            </w:tcMar>
            <w:vAlign w:val="center"/>
            <w:hideMark/>
            <w:tcPrChange w:id="7321" w:author="Aleksander Hansen" w:date="2013-02-14T18:48:00Z">
              <w:tcPr>
                <w:tcW w:w="7341" w:type="dxa"/>
                <w:gridSpan w:val="5"/>
                <w:tcBorders>
                  <w:top w:val="single" w:sz="8" w:space="0" w:color="FFFFFF"/>
                  <w:left w:val="single" w:sz="8" w:space="0" w:color="FFFFFF"/>
                  <w:bottom w:val="single" w:sz="24" w:space="0" w:color="FFFFFF"/>
                  <w:right w:val="single" w:sz="8" w:space="0" w:color="FFFFFF"/>
                </w:tcBorders>
                <w:shd w:val="clear" w:color="auto" w:fill="FFFFFF"/>
                <w:tcMar>
                  <w:top w:w="15" w:type="dxa"/>
                  <w:left w:w="108" w:type="dxa"/>
                  <w:bottom w:w="0" w:type="dxa"/>
                  <w:right w:w="108" w:type="dxa"/>
                </w:tcMar>
                <w:vAlign w:val="center"/>
                <w:hideMark/>
              </w:tcPr>
            </w:tcPrChange>
          </w:tcPr>
          <w:p w14:paraId="052F6E0F" w14:textId="29047D87" w:rsidR="00BF0950" w:rsidRPr="008568A7" w:rsidRDefault="00BF0950" w:rsidP="00BF0950">
            <w:pPr>
              <w:rPr>
                <w:ins w:id="7322" w:author="Aleksander Hansen" w:date="2013-02-14T18:47:00Z"/>
                <w:rFonts w:ascii="Calibri" w:hAnsi="Calibri"/>
              </w:rPr>
            </w:pPr>
          </w:p>
        </w:tc>
      </w:tr>
      <w:tr w:rsidR="00BF0950" w:rsidRPr="008568A7" w14:paraId="02C17537" w14:textId="77777777" w:rsidTr="00BF0950">
        <w:tblPrEx>
          <w:tblPrExChange w:id="7323" w:author="Aleksander Hansen" w:date="2013-02-14T18:48:00Z">
            <w:tblPrEx>
              <w:tblW w:w="7162" w:type="dxa"/>
            </w:tblPrEx>
          </w:tblPrExChange>
        </w:tblPrEx>
        <w:trPr>
          <w:trHeight w:val="227"/>
          <w:jc w:val="center"/>
          <w:ins w:id="7324" w:author="Aleksander Hansen" w:date="2013-02-14T18:47:00Z"/>
          <w:trPrChange w:id="7325" w:author="Aleksander Hansen" w:date="2013-02-14T18:48:00Z">
            <w:trPr>
              <w:gridAfter w:val="0"/>
              <w:trHeight w:val="215"/>
              <w:jc w:val="center"/>
            </w:trPr>
          </w:trPrChange>
        </w:trPr>
        <w:tc>
          <w:tcPr>
            <w:tcW w:w="221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Change w:id="7326" w:author="Aleksander Hansen" w:date="2013-02-14T18:48:00Z">
              <w:tcPr>
                <w:tcW w:w="2067"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tcPrChange>
          </w:tcPr>
          <w:p w14:paraId="52C67DB2" w14:textId="77777777" w:rsidR="00BF0950" w:rsidRPr="008568A7" w:rsidRDefault="00BF0950" w:rsidP="00BF0950">
            <w:pPr>
              <w:rPr>
                <w:ins w:id="7327" w:author="Aleksander Hansen" w:date="2013-02-14T18:47:00Z"/>
                <w:rFonts w:ascii="Calibri" w:hAnsi="Calibri"/>
              </w:rPr>
            </w:pPr>
            <w:ins w:id="7328" w:author="Aleksander Hansen" w:date="2013-02-14T18:47:00Z">
              <w:r w:rsidRPr="008568A7">
                <w:rPr>
                  <w:rFonts w:ascii="Calibri" w:hAnsi="Calibri"/>
                </w:rPr>
                <w:t>Factor</w:t>
              </w:r>
            </w:ins>
          </w:p>
        </w:tc>
        <w:tc>
          <w:tcPr>
            <w:tcW w:w="1492"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Change w:id="7329" w:author="Aleksander Hansen" w:date="2013-02-14T18:48:00Z">
              <w:tcPr>
                <w:tcW w:w="1396"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tcPrChange>
          </w:tcPr>
          <w:p w14:paraId="23D0FCD8" w14:textId="77777777" w:rsidR="00BF0950" w:rsidRPr="008568A7" w:rsidRDefault="00BF0950" w:rsidP="00BF0950">
            <w:pPr>
              <w:rPr>
                <w:ins w:id="7330" w:author="Aleksander Hansen" w:date="2013-02-14T18:47:00Z"/>
                <w:rFonts w:ascii="Calibri" w:hAnsi="Calibri"/>
              </w:rPr>
            </w:pPr>
            <w:ins w:id="7331" w:author="Aleksander Hansen" w:date="2013-02-14T18:47:00Z">
              <w:r w:rsidRPr="008568A7">
                <w:rPr>
                  <w:rFonts w:ascii="Calibri" w:hAnsi="Calibri"/>
                </w:rPr>
                <w:t>Symbol</w:t>
              </w:r>
            </w:ins>
          </w:p>
        </w:tc>
        <w:tc>
          <w:tcPr>
            <w:tcW w:w="221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Change w:id="7332" w:author="Aleksander Hansen" w:date="2013-02-14T18:48:00Z">
              <w:tcPr>
                <w:tcW w:w="2067"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tcPrChange>
          </w:tcPr>
          <w:p w14:paraId="2380A284" w14:textId="77777777" w:rsidR="00BF0950" w:rsidRPr="008568A7" w:rsidRDefault="00BF0950" w:rsidP="00BF0950">
            <w:pPr>
              <w:rPr>
                <w:ins w:id="7333" w:author="Aleksander Hansen" w:date="2013-02-14T18:47:00Z"/>
                <w:rFonts w:ascii="Calibri" w:hAnsi="Calibri"/>
              </w:rPr>
            </w:pPr>
            <w:ins w:id="7334" w:author="Aleksander Hansen" w:date="2013-02-14T18:47:00Z">
              <w:r w:rsidRPr="008568A7">
                <w:rPr>
                  <w:rFonts w:ascii="Calibri" w:hAnsi="Calibri"/>
                </w:rPr>
                <w:t>Call</w:t>
              </w:r>
            </w:ins>
          </w:p>
        </w:tc>
        <w:tc>
          <w:tcPr>
            <w:tcW w:w="1745"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Change w:id="7335" w:author="Aleksander Hansen" w:date="2013-02-14T18:48:00Z">
              <w:tcPr>
                <w:tcW w:w="1632"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tcPrChange>
          </w:tcPr>
          <w:p w14:paraId="18E776B3" w14:textId="77777777" w:rsidR="00BF0950" w:rsidRPr="008568A7" w:rsidRDefault="00BF0950" w:rsidP="00BF0950">
            <w:pPr>
              <w:rPr>
                <w:ins w:id="7336" w:author="Aleksander Hansen" w:date="2013-02-14T18:47:00Z"/>
                <w:rFonts w:ascii="Calibri" w:hAnsi="Calibri"/>
              </w:rPr>
            </w:pPr>
            <w:ins w:id="7337" w:author="Aleksander Hansen" w:date="2013-02-14T18:47:00Z">
              <w:r w:rsidRPr="008568A7">
                <w:rPr>
                  <w:rFonts w:ascii="Calibri" w:hAnsi="Calibri"/>
                </w:rPr>
                <w:t>Put</w:t>
              </w:r>
            </w:ins>
          </w:p>
        </w:tc>
      </w:tr>
      <w:tr w:rsidR="00BF0950" w:rsidRPr="008568A7" w14:paraId="50680100" w14:textId="77777777" w:rsidTr="00BF0950">
        <w:tblPrEx>
          <w:tblPrExChange w:id="7338" w:author="Aleksander Hansen" w:date="2013-02-14T18:48:00Z">
            <w:tblPrEx>
              <w:tblW w:w="7162" w:type="dxa"/>
            </w:tblPrEx>
          </w:tblPrExChange>
        </w:tblPrEx>
        <w:trPr>
          <w:trHeight w:val="227"/>
          <w:jc w:val="center"/>
          <w:ins w:id="7339" w:author="Aleksander Hansen" w:date="2013-02-14T18:47:00Z"/>
          <w:trPrChange w:id="7340" w:author="Aleksander Hansen" w:date="2013-02-14T18:48:00Z">
            <w:trPr>
              <w:gridAfter w:val="0"/>
              <w:trHeight w:val="215"/>
              <w:jc w:val="center"/>
            </w:trPr>
          </w:trPrChange>
        </w:trPr>
        <w:tc>
          <w:tcPr>
            <w:tcW w:w="221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341" w:author="Aleksander Hansen" w:date="2013-02-14T18:48:00Z">
              <w:tcPr>
                <w:tcW w:w="2067"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52BA7DB2" w14:textId="77777777" w:rsidR="00BF0950" w:rsidRPr="008568A7" w:rsidRDefault="00BF0950" w:rsidP="00BF0950">
            <w:pPr>
              <w:rPr>
                <w:ins w:id="7342" w:author="Aleksander Hansen" w:date="2013-02-14T18:47:00Z"/>
                <w:rFonts w:ascii="Calibri" w:hAnsi="Calibri"/>
              </w:rPr>
            </w:pPr>
            <w:ins w:id="7343" w:author="Aleksander Hansen" w:date="2013-02-14T18:47:00Z">
              <w:r w:rsidRPr="008568A7">
                <w:rPr>
                  <w:rFonts w:ascii="Calibri" w:hAnsi="Calibri"/>
                </w:rPr>
                <w:t>Stock price (</w:t>
              </w:r>
              <w:r w:rsidRPr="008568A7">
                <w:rPr>
                  <w:rFonts w:ascii="Calibri" w:hAnsi="Calibri"/>
                </w:rPr>
                <w:sym w:font="Wingdings" w:char="00E9"/>
              </w:r>
              <w:r w:rsidRPr="008568A7">
                <w:rPr>
                  <w:rFonts w:ascii="Calibri" w:hAnsi="Calibri"/>
                </w:rPr>
                <w:t>)</w:t>
              </w:r>
            </w:ins>
          </w:p>
        </w:tc>
        <w:tc>
          <w:tcPr>
            <w:tcW w:w="1492"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344" w:author="Aleksander Hansen" w:date="2013-02-14T18:48:00Z">
              <w:tcPr>
                <w:tcW w:w="1396"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5774F0C7" w14:textId="77777777" w:rsidR="00BF0950" w:rsidRPr="008568A7" w:rsidRDefault="00BF0950" w:rsidP="00BF0950">
            <w:pPr>
              <w:rPr>
                <w:ins w:id="7345" w:author="Aleksander Hansen" w:date="2013-02-14T18:47:00Z"/>
                <w:rFonts w:ascii="Calibri" w:hAnsi="Calibri"/>
              </w:rPr>
            </w:pPr>
            <w:ins w:id="7346" w:author="Aleksander Hansen" w:date="2013-02-14T18:47:00Z">
              <w:r w:rsidRPr="008568A7">
                <w:rPr>
                  <w:rFonts w:ascii="Calibri" w:hAnsi="Calibri"/>
                </w:rPr>
                <w:t>S</w:t>
              </w:r>
            </w:ins>
          </w:p>
        </w:tc>
        <w:tc>
          <w:tcPr>
            <w:tcW w:w="221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347" w:author="Aleksander Hansen" w:date="2013-02-14T18:48:00Z">
              <w:tcPr>
                <w:tcW w:w="2067"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3C45EE57" w14:textId="77777777" w:rsidR="00BF0950" w:rsidRPr="008568A7" w:rsidRDefault="00BF0950" w:rsidP="00BF0950">
            <w:pPr>
              <w:rPr>
                <w:ins w:id="7348" w:author="Aleksander Hansen" w:date="2013-02-14T18:47:00Z"/>
                <w:rFonts w:ascii="Calibri" w:hAnsi="Calibri"/>
              </w:rPr>
            </w:pPr>
            <w:ins w:id="7349" w:author="Aleksander Hansen" w:date="2013-02-14T18:47:00Z">
              <w:r w:rsidRPr="008568A7">
                <w:rPr>
                  <w:rFonts w:ascii="Calibri" w:hAnsi="Calibri"/>
                </w:rPr>
                <w:sym w:font="Wingdings" w:char="00E9"/>
              </w:r>
              <w:r w:rsidRPr="008568A7">
                <w:rPr>
                  <w:rFonts w:ascii="Calibri" w:hAnsi="Calibri"/>
                </w:rPr>
                <w:t>+</w:t>
              </w:r>
            </w:ins>
          </w:p>
        </w:tc>
        <w:tc>
          <w:tcPr>
            <w:tcW w:w="1745"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350" w:author="Aleksander Hansen" w:date="2013-02-14T18:48:00Z">
              <w:tcPr>
                <w:tcW w:w="1632"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61D55698" w14:textId="77777777" w:rsidR="00BF0950" w:rsidRPr="008568A7" w:rsidRDefault="00BF0950" w:rsidP="00BF0950">
            <w:pPr>
              <w:rPr>
                <w:ins w:id="7351" w:author="Aleksander Hansen" w:date="2013-02-14T18:47:00Z"/>
                <w:rFonts w:ascii="Calibri" w:hAnsi="Calibri"/>
              </w:rPr>
            </w:pPr>
            <w:ins w:id="7352" w:author="Aleksander Hansen" w:date="2013-02-14T18:47:00Z">
              <w:r w:rsidRPr="008568A7">
                <w:rPr>
                  <w:rFonts w:ascii="Calibri" w:hAnsi="Calibri"/>
                </w:rPr>
                <w:sym w:font="Wingdings" w:char="00EA"/>
              </w:r>
              <w:r w:rsidRPr="008568A7">
                <w:rPr>
                  <w:rFonts w:ascii="Calibri" w:hAnsi="Calibri"/>
                </w:rPr>
                <w:t xml:space="preserve"> -</w:t>
              </w:r>
            </w:ins>
          </w:p>
        </w:tc>
      </w:tr>
      <w:tr w:rsidR="00BF0950" w:rsidRPr="008568A7" w14:paraId="1D7AEA0D" w14:textId="77777777" w:rsidTr="00BF0950">
        <w:tblPrEx>
          <w:tblPrExChange w:id="7353" w:author="Aleksander Hansen" w:date="2013-02-14T18:48:00Z">
            <w:tblPrEx>
              <w:tblW w:w="7162" w:type="dxa"/>
            </w:tblPrEx>
          </w:tblPrExChange>
        </w:tblPrEx>
        <w:trPr>
          <w:trHeight w:val="227"/>
          <w:jc w:val="center"/>
          <w:ins w:id="7354" w:author="Aleksander Hansen" w:date="2013-02-14T18:47:00Z"/>
          <w:trPrChange w:id="7355" w:author="Aleksander Hansen" w:date="2013-02-14T18:48:00Z">
            <w:trPr>
              <w:gridAfter w:val="0"/>
              <w:trHeight w:val="215"/>
              <w:jc w:val="center"/>
            </w:trPr>
          </w:trPrChange>
        </w:trPr>
        <w:tc>
          <w:tcPr>
            <w:tcW w:w="221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356" w:author="Aleksander Hansen" w:date="2013-02-14T18:48:00Z">
              <w:tcPr>
                <w:tcW w:w="2067"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40FB3989" w14:textId="77777777" w:rsidR="00BF0950" w:rsidRPr="008568A7" w:rsidRDefault="00BF0950" w:rsidP="00BF0950">
            <w:pPr>
              <w:rPr>
                <w:ins w:id="7357" w:author="Aleksander Hansen" w:date="2013-02-14T18:47:00Z"/>
                <w:rFonts w:ascii="Calibri" w:hAnsi="Calibri"/>
              </w:rPr>
            </w:pPr>
            <w:ins w:id="7358" w:author="Aleksander Hansen" w:date="2013-02-14T18:47:00Z">
              <w:r w:rsidRPr="008568A7">
                <w:rPr>
                  <w:rFonts w:ascii="Calibri" w:hAnsi="Calibri"/>
                </w:rPr>
                <w:t>Strike price (</w:t>
              </w:r>
              <w:r w:rsidRPr="008568A7">
                <w:rPr>
                  <w:rFonts w:ascii="Calibri" w:hAnsi="Calibri"/>
                </w:rPr>
                <w:sym w:font="Wingdings" w:char="00E9"/>
              </w:r>
              <w:r w:rsidRPr="008568A7">
                <w:rPr>
                  <w:rFonts w:ascii="Calibri" w:hAnsi="Calibri"/>
                </w:rPr>
                <w:t>)</w:t>
              </w:r>
            </w:ins>
          </w:p>
        </w:tc>
        <w:tc>
          <w:tcPr>
            <w:tcW w:w="1492"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359" w:author="Aleksander Hansen" w:date="2013-02-14T18:48:00Z">
              <w:tcPr>
                <w:tcW w:w="1396"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00DB2320" w14:textId="77777777" w:rsidR="00BF0950" w:rsidRPr="008568A7" w:rsidRDefault="00BF0950" w:rsidP="00BF0950">
            <w:pPr>
              <w:rPr>
                <w:ins w:id="7360" w:author="Aleksander Hansen" w:date="2013-02-14T18:47:00Z"/>
                <w:rFonts w:ascii="Calibri" w:hAnsi="Calibri"/>
              </w:rPr>
            </w:pPr>
            <w:ins w:id="7361" w:author="Aleksander Hansen" w:date="2013-02-14T18:47:00Z">
              <w:r w:rsidRPr="008568A7">
                <w:rPr>
                  <w:rFonts w:ascii="Calibri" w:hAnsi="Calibri"/>
                </w:rPr>
                <w:t>X</w:t>
              </w:r>
            </w:ins>
          </w:p>
        </w:tc>
        <w:tc>
          <w:tcPr>
            <w:tcW w:w="221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362" w:author="Aleksander Hansen" w:date="2013-02-14T18:48:00Z">
              <w:tcPr>
                <w:tcW w:w="2067"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71DF3ABE" w14:textId="77777777" w:rsidR="00BF0950" w:rsidRPr="008568A7" w:rsidRDefault="00BF0950" w:rsidP="00BF0950">
            <w:pPr>
              <w:rPr>
                <w:ins w:id="7363" w:author="Aleksander Hansen" w:date="2013-02-14T18:47:00Z"/>
                <w:rFonts w:ascii="Calibri" w:hAnsi="Calibri"/>
              </w:rPr>
            </w:pPr>
            <w:ins w:id="7364" w:author="Aleksander Hansen" w:date="2013-02-14T18:47:00Z">
              <w:r w:rsidRPr="008568A7">
                <w:rPr>
                  <w:rFonts w:ascii="Calibri" w:hAnsi="Calibri"/>
                </w:rPr>
                <w:sym w:font="Wingdings" w:char="00EA"/>
              </w:r>
              <w:r w:rsidRPr="008568A7">
                <w:rPr>
                  <w:rFonts w:ascii="Calibri" w:hAnsi="Calibri"/>
                </w:rPr>
                <w:t xml:space="preserve"> -</w:t>
              </w:r>
            </w:ins>
          </w:p>
        </w:tc>
        <w:tc>
          <w:tcPr>
            <w:tcW w:w="1745"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365" w:author="Aleksander Hansen" w:date="2013-02-14T18:48:00Z">
              <w:tcPr>
                <w:tcW w:w="1632"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1BDD8D1A" w14:textId="77777777" w:rsidR="00BF0950" w:rsidRPr="008568A7" w:rsidRDefault="00BF0950" w:rsidP="00BF0950">
            <w:pPr>
              <w:rPr>
                <w:ins w:id="7366" w:author="Aleksander Hansen" w:date="2013-02-14T18:47:00Z"/>
                <w:rFonts w:ascii="Calibri" w:hAnsi="Calibri"/>
              </w:rPr>
            </w:pPr>
            <w:ins w:id="7367" w:author="Aleksander Hansen" w:date="2013-02-14T18:47:00Z">
              <w:r w:rsidRPr="008568A7">
                <w:rPr>
                  <w:rFonts w:ascii="Calibri" w:hAnsi="Calibri"/>
                </w:rPr>
                <w:sym w:font="Wingdings" w:char="00E9"/>
              </w:r>
              <w:r w:rsidRPr="008568A7">
                <w:rPr>
                  <w:rFonts w:ascii="Calibri" w:hAnsi="Calibri"/>
                </w:rPr>
                <w:t>+</w:t>
              </w:r>
            </w:ins>
          </w:p>
        </w:tc>
      </w:tr>
      <w:tr w:rsidR="00BF0950" w:rsidRPr="008568A7" w14:paraId="0541C45E" w14:textId="77777777" w:rsidTr="00BF0950">
        <w:tblPrEx>
          <w:tblPrExChange w:id="7368" w:author="Aleksander Hansen" w:date="2013-02-14T18:48:00Z">
            <w:tblPrEx>
              <w:tblW w:w="7162" w:type="dxa"/>
            </w:tblPrEx>
          </w:tblPrExChange>
        </w:tblPrEx>
        <w:trPr>
          <w:trHeight w:val="227"/>
          <w:jc w:val="center"/>
          <w:ins w:id="7369" w:author="Aleksander Hansen" w:date="2013-02-14T18:47:00Z"/>
          <w:trPrChange w:id="7370" w:author="Aleksander Hansen" w:date="2013-02-14T18:48:00Z">
            <w:trPr>
              <w:gridAfter w:val="0"/>
              <w:trHeight w:val="215"/>
              <w:jc w:val="center"/>
            </w:trPr>
          </w:trPrChange>
        </w:trPr>
        <w:tc>
          <w:tcPr>
            <w:tcW w:w="221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371" w:author="Aleksander Hansen" w:date="2013-02-14T18:48:00Z">
              <w:tcPr>
                <w:tcW w:w="2067"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0F71B2C4" w14:textId="77777777" w:rsidR="00BF0950" w:rsidRPr="008568A7" w:rsidRDefault="00BF0950" w:rsidP="00BF0950">
            <w:pPr>
              <w:rPr>
                <w:ins w:id="7372" w:author="Aleksander Hansen" w:date="2013-02-14T18:47:00Z"/>
                <w:rFonts w:ascii="Calibri" w:hAnsi="Calibri"/>
              </w:rPr>
            </w:pPr>
            <w:ins w:id="7373" w:author="Aleksander Hansen" w:date="2013-02-14T18:47:00Z">
              <w:r w:rsidRPr="008568A7">
                <w:rPr>
                  <w:rFonts w:ascii="Calibri" w:hAnsi="Calibri"/>
                </w:rPr>
                <w:t>Time to expire (</w:t>
              </w:r>
              <w:r w:rsidRPr="008568A7">
                <w:rPr>
                  <w:rFonts w:ascii="Calibri" w:hAnsi="Calibri"/>
                </w:rPr>
                <w:sym w:font="Wingdings" w:char="00E9"/>
              </w:r>
              <w:r w:rsidRPr="008568A7">
                <w:rPr>
                  <w:rFonts w:ascii="Calibri" w:hAnsi="Calibri"/>
                </w:rPr>
                <w:t>)</w:t>
              </w:r>
            </w:ins>
          </w:p>
        </w:tc>
        <w:tc>
          <w:tcPr>
            <w:tcW w:w="1492"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374" w:author="Aleksander Hansen" w:date="2013-02-14T18:48:00Z">
              <w:tcPr>
                <w:tcW w:w="1396"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17E3CBF8" w14:textId="77777777" w:rsidR="00BF0950" w:rsidRPr="008568A7" w:rsidRDefault="00BF0950" w:rsidP="00BF0950">
            <w:pPr>
              <w:rPr>
                <w:ins w:id="7375" w:author="Aleksander Hansen" w:date="2013-02-14T18:47:00Z"/>
                <w:rFonts w:ascii="Calibri" w:hAnsi="Calibri"/>
              </w:rPr>
            </w:pPr>
            <w:ins w:id="7376" w:author="Aleksander Hansen" w:date="2013-02-14T18:47:00Z">
              <w:r w:rsidRPr="008568A7">
                <w:rPr>
                  <w:rFonts w:ascii="Calibri" w:hAnsi="Calibri"/>
                </w:rPr>
                <w:t>T</w:t>
              </w:r>
            </w:ins>
          </w:p>
        </w:tc>
        <w:tc>
          <w:tcPr>
            <w:tcW w:w="221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377" w:author="Aleksander Hansen" w:date="2013-02-14T18:48:00Z">
              <w:tcPr>
                <w:tcW w:w="2067"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19149681" w14:textId="53501D1B" w:rsidR="00BF0950" w:rsidRPr="008568A7" w:rsidRDefault="00BF0950" w:rsidP="00BF0950">
            <w:pPr>
              <w:rPr>
                <w:ins w:id="7378" w:author="Aleksander Hansen" w:date="2013-02-14T18:47:00Z"/>
                <w:rFonts w:ascii="Calibri" w:hAnsi="Calibri"/>
              </w:rPr>
            </w:pPr>
            <w:ins w:id="7379" w:author="Aleksander Hansen" w:date="2013-02-14T18:47:00Z">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Pr>
                  <w:rFonts w:ascii="Calibri" w:hAnsi="Calibri"/>
                </w:rPr>
                <w:t xml:space="preserve">? </w:t>
              </w:r>
              <w:r w:rsidRPr="008568A7">
                <w:rPr>
                  <w:rFonts w:ascii="Calibri" w:hAnsi="Calibri"/>
                </w:rPr>
                <w:t>(European)</w:t>
              </w:r>
            </w:ins>
          </w:p>
        </w:tc>
        <w:tc>
          <w:tcPr>
            <w:tcW w:w="1745"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380" w:author="Aleksander Hansen" w:date="2013-02-14T18:48:00Z">
              <w:tcPr>
                <w:tcW w:w="1632"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45DE8930" w14:textId="4379728B" w:rsidR="00BF0950" w:rsidRPr="008568A7" w:rsidRDefault="00BF0950" w:rsidP="00BF0950">
            <w:pPr>
              <w:rPr>
                <w:ins w:id="7381" w:author="Aleksander Hansen" w:date="2013-02-14T18:47:00Z"/>
                <w:rFonts w:ascii="Calibri" w:hAnsi="Calibri"/>
              </w:rPr>
            </w:pPr>
            <w:ins w:id="7382" w:author="Aleksander Hansen" w:date="2013-02-14T18:47:00Z">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Pr>
                  <w:rFonts w:ascii="Calibri" w:hAnsi="Calibri"/>
                </w:rPr>
                <w:t xml:space="preserve">? </w:t>
              </w:r>
              <w:r w:rsidRPr="008568A7">
                <w:rPr>
                  <w:rFonts w:ascii="Calibri" w:hAnsi="Calibri"/>
                </w:rPr>
                <w:t>(European)</w:t>
              </w:r>
            </w:ins>
          </w:p>
        </w:tc>
      </w:tr>
      <w:tr w:rsidR="00BF0950" w:rsidRPr="008568A7" w14:paraId="2FFC5C9D" w14:textId="77777777" w:rsidTr="00BF0950">
        <w:tblPrEx>
          <w:tblPrExChange w:id="7383" w:author="Aleksander Hansen" w:date="2013-02-14T18:48:00Z">
            <w:tblPrEx>
              <w:tblW w:w="7162" w:type="dxa"/>
            </w:tblPrEx>
          </w:tblPrExChange>
        </w:tblPrEx>
        <w:trPr>
          <w:trHeight w:val="227"/>
          <w:jc w:val="center"/>
          <w:ins w:id="7384" w:author="Aleksander Hansen" w:date="2013-02-14T18:47:00Z"/>
          <w:trPrChange w:id="7385" w:author="Aleksander Hansen" w:date="2013-02-14T18:48:00Z">
            <w:trPr>
              <w:gridAfter w:val="0"/>
              <w:trHeight w:val="215"/>
              <w:jc w:val="center"/>
            </w:trPr>
          </w:trPrChange>
        </w:trPr>
        <w:tc>
          <w:tcPr>
            <w:tcW w:w="221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386" w:author="Aleksander Hansen" w:date="2013-02-14T18:48:00Z">
              <w:tcPr>
                <w:tcW w:w="2067"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4716FA07" w14:textId="77777777" w:rsidR="00BF0950" w:rsidRPr="008568A7" w:rsidRDefault="00BF0950" w:rsidP="00BF0950">
            <w:pPr>
              <w:rPr>
                <w:ins w:id="7387" w:author="Aleksander Hansen" w:date="2013-02-14T18:47:00Z"/>
                <w:rFonts w:ascii="Calibri" w:hAnsi="Calibri"/>
              </w:rPr>
            </w:pPr>
            <w:ins w:id="7388" w:author="Aleksander Hansen" w:date="2013-02-14T18:47:00Z">
              <w:r w:rsidRPr="008568A7">
                <w:rPr>
                  <w:rFonts w:ascii="Calibri" w:hAnsi="Calibri"/>
                </w:rPr>
                <w:t>Volatility (</w:t>
              </w:r>
              <w:r w:rsidRPr="008568A7">
                <w:rPr>
                  <w:rFonts w:ascii="Calibri" w:hAnsi="Calibri"/>
                </w:rPr>
                <w:sym w:font="Wingdings" w:char="00E9"/>
              </w:r>
              <w:r w:rsidRPr="008568A7">
                <w:rPr>
                  <w:rFonts w:ascii="Calibri" w:hAnsi="Calibri"/>
                </w:rPr>
                <w:t>)</w:t>
              </w:r>
            </w:ins>
          </w:p>
        </w:tc>
        <w:tc>
          <w:tcPr>
            <w:tcW w:w="1492"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389" w:author="Aleksander Hansen" w:date="2013-02-14T18:48:00Z">
              <w:tcPr>
                <w:tcW w:w="1396"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5782BB01" w14:textId="77777777" w:rsidR="00BF0950" w:rsidRPr="008568A7" w:rsidRDefault="00BF0950" w:rsidP="00BF0950">
            <w:pPr>
              <w:rPr>
                <w:ins w:id="7390" w:author="Aleksander Hansen" w:date="2013-02-14T18:47:00Z"/>
                <w:rFonts w:ascii="Calibri" w:hAnsi="Calibri"/>
              </w:rPr>
            </w:pPr>
            <w:ins w:id="7391" w:author="Aleksander Hansen" w:date="2013-02-14T18:47:00Z">
              <w:r w:rsidRPr="008568A7">
                <w:rPr>
                  <w:rFonts w:ascii="Calibri" w:hAnsi="Calibri"/>
                </w:rPr>
                <w:sym w:font="Symbol" w:char="0073"/>
              </w:r>
            </w:ins>
          </w:p>
        </w:tc>
        <w:tc>
          <w:tcPr>
            <w:tcW w:w="221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392" w:author="Aleksander Hansen" w:date="2013-02-14T18:48:00Z">
              <w:tcPr>
                <w:tcW w:w="2067"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4D4CF4BF" w14:textId="77777777" w:rsidR="00BF0950" w:rsidRPr="008568A7" w:rsidRDefault="00BF0950" w:rsidP="00BF0950">
            <w:pPr>
              <w:rPr>
                <w:ins w:id="7393" w:author="Aleksander Hansen" w:date="2013-02-14T18:47:00Z"/>
                <w:rFonts w:ascii="Calibri" w:hAnsi="Calibri"/>
              </w:rPr>
            </w:pPr>
            <w:ins w:id="7394" w:author="Aleksander Hansen" w:date="2013-02-14T18:47:00Z">
              <w:r w:rsidRPr="008568A7">
                <w:rPr>
                  <w:rFonts w:ascii="Calibri" w:hAnsi="Calibri"/>
                </w:rPr>
                <w:sym w:font="Wingdings" w:char="00E9"/>
              </w:r>
              <w:r w:rsidRPr="008568A7">
                <w:rPr>
                  <w:rFonts w:ascii="Calibri" w:hAnsi="Calibri"/>
                </w:rPr>
                <w:t>+</w:t>
              </w:r>
            </w:ins>
          </w:p>
        </w:tc>
        <w:tc>
          <w:tcPr>
            <w:tcW w:w="1745"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395" w:author="Aleksander Hansen" w:date="2013-02-14T18:48:00Z">
              <w:tcPr>
                <w:tcW w:w="1632"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1C5625FF" w14:textId="77777777" w:rsidR="00BF0950" w:rsidRPr="008568A7" w:rsidRDefault="00BF0950" w:rsidP="00BF0950">
            <w:pPr>
              <w:rPr>
                <w:ins w:id="7396" w:author="Aleksander Hansen" w:date="2013-02-14T18:47:00Z"/>
                <w:rFonts w:ascii="Calibri" w:hAnsi="Calibri"/>
              </w:rPr>
            </w:pPr>
            <w:ins w:id="7397" w:author="Aleksander Hansen" w:date="2013-02-14T18:47:00Z">
              <w:r w:rsidRPr="008568A7">
                <w:rPr>
                  <w:rFonts w:ascii="Calibri" w:hAnsi="Calibri"/>
                </w:rPr>
                <w:sym w:font="Wingdings" w:char="00E9"/>
              </w:r>
              <w:r w:rsidRPr="008568A7">
                <w:rPr>
                  <w:rFonts w:ascii="Calibri" w:hAnsi="Calibri"/>
                </w:rPr>
                <w:t>+</w:t>
              </w:r>
            </w:ins>
          </w:p>
        </w:tc>
      </w:tr>
      <w:tr w:rsidR="00BF0950" w:rsidRPr="008568A7" w14:paraId="7DE21EBD" w14:textId="77777777" w:rsidTr="00BF0950">
        <w:tblPrEx>
          <w:tblPrExChange w:id="7398" w:author="Aleksander Hansen" w:date="2013-02-14T18:48:00Z">
            <w:tblPrEx>
              <w:tblW w:w="7162" w:type="dxa"/>
            </w:tblPrEx>
          </w:tblPrExChange>
        </w:tblPrEx>
        <w:trPr>
          <w:trHeight w:val="227"/>
          <w:jc w:val="center"/>
          <w:ins w:id="7399" w:author="Aleksander Hansen" w:date="2013-02-14T18:47:00Z"/>
          <w:trPrChange w:id="7400" w:author="Aleksander Hansen" w:date="2013-02-14T18:48:00Z">
            <w:trPr>
              <w:gridAfter w:val="0"/>
              <w:trHeight w:val="215"/>
              <w:jc w:val="center"/>
            </w:trPr>
          </w:trPrChange>
        </w:trPr>
        <w:tc>
          <w:tcPr>
            <w:tcW w:w="221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401" w:author="Aleksander Hansen" w:date="2013-02-14T18:48:00Z">
              <w:tcPr>
                <w:tcW w:w="2067"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7F79B69E" w14:textId="77777777" w:rsidR="00BF0950" w:rsidRPr="008568A7" w:rsidRDefault="00BF0950" w:rsidP="00BF0950">
            <w:pPr>
              <w:rPr>
                <w:ins w:id="7402" w:author="Aleksander Hansen" w:date="2013-02-14T18:47:00Z"/>
                <w:rFonts w:ascii="Calibri" w:hAnsi="Calibri"/>
              </w:rPr>
            </w:pPr>
            <w:ins w:id="7403" w:author="Aleksander Hansen" w:date="2013-02-14T18:47:00Z">
              <w:r w:rsidRPr="008568A7">
                <w:rPr>
                  <w:rFonts w:ascii="Calibri" w:hAnsi="Calibri"/>
                </w:rPr>
                <w:t>Risk-free rate (</w:t>
              </w:r>
              <w:r w:rsidRPr="008568A7">
                <w:rPr>
                  <w:rFonts w:ascii="Calibri" w:hAnsi="Calibri"/>
                </w:rPr>
                <w:sym w:font="Wingdings" w:char="00E9"/>
              </w:r>
              <w:r w:rsidRPr="008568A7">
                <w:rPr>
                  <w:rFonts w:ascii="Calibri" w:hAnsi="Calibri"/>
                </w:rPr>
                <w:t>)</w:t>
              </w:r>
            </w:ins>
          </w:p>
        </w:tc>
        <w:tc>
          <w:tcPr>
            <w:tcW w:w="1492"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404" w:author="Aleksander Hansen" w:date="2013-02-14T18:48:00Z">
              <w:tcPr>
                <w:tcW w:w="1396"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7B5FC574" w14:textId="77777777" w:rsidR="00BF0950" w:rsidRPr="008568A7" w:rsidRDefault="00DE5CF7" w:rsidP="00BF0950">
            <w:pPr>
              <w:rPr>
                <w:ins w:id="7405" w:author="Aleksander Hansen" w:date="2013-02-14T18:47:00Z"/>
                <w:rFonts w:ascii="Calibri" w:hAnsi="Calibri"/>
              </w:rPr>
            </w:pPr>
            <m:oMathPara>
              <m:oMathParaPr>
                <m:jc m:val="left"/>
              </m:oMathParaPr>
              <m:oMath>
                <m:sSub>
                  <m:sSubPr>
                    <m:ctrlPr>
                      <w:ins w:id="7406" w:author="Aleksander Hansen" w:date="2013-02-14T18:47:00Z">
                        <w:rPr>
                          <w:rFonts w:ascii="Cambria Math" w:hAnsi="Cambria Math"/>
                          <w:i/>
                        </w:rPr>
                      </w:ins>
                    </m:ctrlPr>
                  </m:sSubPr>
                  <m:e>
                    <w:ins w:id="7407" w:author="Aleksander Hansen" w:date="2013-02-14T18:47:00Z">
                      <m:r>
                        <w:rPr>
                          <w:rFonts w:ascii="Cambria Math" w:hAnsi="Cambria Math"/>
                        </w:rPr>
                        <m:t>r</m:t>
                      </m:r>
                    </w:ins>
                  </m:e>
                  <m:sub>
                    <w:ins w:id="7408" w:author="Aleksander Hansen" w:date="2013-02-14T18:47:00Z">
                      <m:r>
                        <w:rPr>
                          <w:rFonts w:ascii="Cambria Math" w:hAnsi="Cambria Math"/>
                        </w:rPr>
                        <m:t>f</m:t>
                      </m:r>
                    </w:ins>
                  </m:sub>
                </m:sSub>
              </m:oMath>
            </m:oMathPara>
          </w:p>
        </w:tc>
        <w:tc>
          <w:tcPr>
            <w:tcW w:w="221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409" w:author="Aleksander Hansen" w:date="2013-02-14T18:48:00Z">
              <w:tcPr>
                <w:tcW w:w="2067"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2426EF4D" w14:textId="77777777" w:rsidR="00BF0950" w:rsidRPr="008568A7" w:rsidRDefault="00BF0950" w:rsidP="00BF0950">
            <w:pPr>
              <w:rPr>
                <w:ins w:id="7410" w:author="Aleksander Hansen" w:date="2013-02-14T18:47:00Z"/>
                <w:rFonts w:ascii="Calibri" w:hAnsi="Calibri"/>
              </w:rPr>
            </w:pPr>
            <w:ins w:id="7411" w:author="Aleksander Hansen" w:date="2013-02-14T18:47:00Z">
              <w:r w:rsidRPr="008568A7">
                <w:rPr>
                  <w:rFonts w:ascii="Calibri" w:hAnsi="Calibri"/>
                </w:rPr>
                <w:sym w:font="Wingdings" w:char="00E9"/>
              </w:r>
              <w:r w:rsidRPr="008568A7">
                <w:rPr>
                  <w:rFonts w:ascii="Calibri" w:hAnsi="Calibri"/>
                </w:rPr>
                <w:t>+</w:t>
              </w:r>
            </w:ins>
          </w:p>
        </w:tc>
        <w:tc>
          <w:tcPr>
            <w:tcW w:w="1745"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412" w:author="Aleksander Hansen" w:date="2013-02-14T18:48:00Z">
              <w:tcPr>
                <w:tcW w:w="1632"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04B70FB4" w14:textId="77777777" w:rsidR="00BF0950" w:rsidRPr="008568A7" w:rsidRDefault="00BF0950" w:rsidP="00BF0950">
            <w:pPr>
              <w:rPr>
                <w:ins w:id="7413" w:author="Aleksander Hansen" w:date="2013-02-14T18:47:00Z"/>
                <w:rFonts w:ascii="Calibri" w:hAnsi="Calibri"/>
              </w:rPr>
            </w:pPr>
            <w:ins w:id="7414" w:author="Aleksander Hansen" w:date="2013-02-14T18:47:00Z">
              <w:r w:rsidRPr="008568A7">
                <w:rPr>
                  <w:rFonts w:ascii="Calibri" w:hAnsi="Calibri"/>
                </w:rPr>
                <w:sym w:font="Wingdings" w:char="00EA"/>
              </w:r>
              <w:r w:rsidRPr="008568A7">
                <w:rPr>
                  <w:rFonts w:ascii="Calibri" w:hAnsi="Calibri"/>
                </w:rPr>
                <w:t xml:space="preserve"> -</w:t>
              </w:r>
            </w:ins>
          </w:p>
        </w:tc>
      </w:tr>
      <w:tr w:rsidR="00BF0950" w:rsidRPr="008568A7" w14:paraId="434CE236" w14:textId="77777777" w:rsidTr="00BF0950">
        <w:tblPrEx>
          <w:tblPrExChange w:id="7415" w:author="Aleksander Hansen" w:date="2013-02-14T18:48:00Z">
            <w:tblPrEx>
              <w:tblW w:w="7162" w:type="dxa"/>
            </w:tblPrEx>
          </w:tblPrExChange>
        </w:tblPrEx>
        <w:trPr>
          <w:trHeight w:val="227"/>
          <w:jc w:val="center"/>
          <w:ins w:id="7416" w:author="Aleksander Hansen" w:date="2013-02-14T18:47:00Z"/>
          <w:trPrChange w:id="7417" w:author="Aleksander Hansen" w:date="2013-02-14T18:48:00Z">
            <w:trPr>
              <w:gridAfter w:val="0"/>
              <w:trHeight w:val="215"/>
              <w:jc w:val="center"/>
            </w:trPr>
          </w:trPrChange>
        </w:trPr>
        <w:tc>
          <w:tcPr>
            <w:tcW w:w="221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Change w:id="7418" w:author="Aleksander Hansen" w:date="2013-02-14T18:48:00Z">
              <w:tcPr>
                <w:tcW w:w="2067"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tcPrChange>
          </w:tcPr>
          <w:p w14:paraId="66C23B42" w14:textId="7ACE35DF" w:rsidR="00BF0950" w:rsidRPr="008568A7" w:rsidRDefault="00BF0950" w:rsidP="00BF0950">
            <w:pPr>
              <w:rPr>
                <w:ins w:id="7419" w:author="Aleksander Hansen" w:date="2013-02-14T18:47:00Z"/>
                <w:rFonts w:ascii="Calibri" w:hAnsi="Calibri"/>
              </w:rPr>
            </w:pPr>
            <w:ins w:id="7420" w:author="Aleksander Hansen" w:date="2013-02-14T18:47:00Z">
              <w:r w:rsidRPr="008568A7">
                <w:rPr>
                  <w:rFonts w:ascii="Calibri" w:hAnsi="Calibri"/>
                </w:rPr>
                <w:t>Div. yield</w:t>
              </w:r>
            </w:ins>
            <w:ins w:id="7421"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7422" w:author="Aleksander Hansen" w:date="2013-02-15T17:05:00Z">
              <w:r w:rsidR="00FF184E">
                <w:instrText xml:space="preserve">" </w:instrText>
              </w:r>
              <w:r w:rsidR="00FF184E">
                <w:rPr>
                  <w:rFonts w:ascii="Calibri" w:hAnsi="Calibri"/>
                </w:rPr>
                <w:fldChar w:fldCharType="end"/>
              </w:r>
            </w:ins>
            <w:ins w:id="7423" w:author="Aleksander Hansen" w:date="2013-02-14T18:47:00Z">
              <w:r w:rsidRPr="008568A7">
                <w:rPr>
                  <w:rFonts w:ascii="Calibri" w:hAnsi="Calibri"/>
                </w:rPr>
                <w:t xml:space="preserve"> (</w:t>
              </w:r>
              <w:r w:rsidRPr="008568A7">
                <w:rPr>
                  <w:rFonts w:ascii="Calibri" w:hAnsi="Calibri"/>
                </w:rPr>
                <w:sym w:font="Wingdings" w:char="00E9"/>
              </w:r>
              <w:r w:rsidRPr="008568A7">
                <w:rPr>
                  <w:rFonts w:ascii="Calibri" w:hAnsi="Calibri"/>
                </w:rPr>
                <w:t>)</w:t>
              </w:r>
            </w:ins>
          </w:p>
        </w:tc>
        <w:tc>
          <w:tcPr>
            <w:tcW w:w="1492"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Change w:id="7424" w:author="Aleksander Hansen" w:date="2013-02-14T18:48:00Z">
              <w:tcPr>
                <w:tcW w:w="1396"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tcPrChange>
          </w:tcPr>
          <w:p w14:paraId="446843E5" w14:textId="77777777" w:rsidR="00BF0950" w:rsidRPr="008568A7" w:rsidRDefault="00BF0950" w:rsidP="00BF0950">
            <w:pPr>
              <w:rPr>
                <w:ins w:id="7425" w:author="Aleksander Hansen" w:date="2013-02-14T18:47:00Z"/>
                <w:rFonts w:ascii="Calibri" w:hAnsi="Calibri"/>
              </w:rPr>
            </w:pPr>
            <w:ins w:id="7426" w:author="Aleksander Hansen" w:date="2013-02-14T18:47:00Z">
              <w:r w:rsidRPr="008568A7">
                <w:rPr>
                  <w:rFonts w:ascii="Calibri" w:hAnsi="Calibri"/>
                </w:rPr>
                <w:t>D</w:t>
              </w:r>
            </w:ins>
          </w:p>
        </w:tc>
        <w:tc>
          <w:tcPr>
            <w:tcW w:w="221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Change w:id="7427" w:author="Aleksander Hansen" w:date="2013-02-14T18:48:00Z">
              <w:tcPr>
                <w:tcW w:w="2067"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tcPrChange>
          </w:tcPr>
          <w:p w14:paraId="6F0177C3" w14:textId="77777777" w:rsidR="00BF0950" w:rsidRPr="008568A7" w:rsidRDefault="00BF0950" w:rsidP="00BF0950">
            <w:pPr>
              <w:rPr>
                <w:ins w:id="7428" w:author="Aleksander Hansen" w:date="2013-02-14T18:47:00Z"/>
                <w:rFonts w:ascii="Calibri" w:hAnsi="Calibri"/>
              </w:rPr>
            </w:pPr>
            <w:ins w:id="7429" w:author="Aleksander Hansen" w:date="2013-02-14T18:47:00Z">
              <w:r w:rsidRPr="008568A7">
                <w:rPr>
                  <w:rFonts w:ascii="Calibri" w:hAnsi="Calibri"/>
                </w:rPr>
                <w:sym w:font="Wingdings" w:char="00EA"/>
              </w:r>
              <w:r w:rsidRPr="008568A7">
                <w:rPr>
                  <w:rFonts w:ascii="Calibri" w:hAnsi="Calibri"/>
                </w:rPr>
                <w:t xml:space="preserve"> -</w:t>
              </w:r>
            </w:ins>
          </w:p>
        </w:tc>
        <w:tc>
          <w:tcPr>
            <w:tcW w:w="1745"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Change w:id="7430" w:author="Aleksander Hansen" w:date="2013-02-14T18:48:00Z">
              <w:tcPr>
                <w:tcW w:w="1632"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tcPrChange>
          </w:tcPr>
          <w:p w14:paraId="265C704C" w14:textId="77777777" w:rsidR="00BF0950" w:rsidRPr="008568A7" w:rsidRDefault="00BF0950" w:rsidP="00BF0950">
            <w:pPr>
              <w:rPr>
                <w:ins w:id="7431" w:author="Aleksander Hansen" w:date="2013-02-14T18:47:00Z"/>
                <w:rFonts w:ascii="Calibri" w:hAnsi="Calibri"/>
              </w:rPr>
            </w:pPr>
            <w:ins w:id="7432" w:author="Aleksander Hansen" w:date="2013-02-14T18:47:00Z">
              <w:r w:rsidRPr="008568A7">
                <w:rPr>
                  <w:rFonts w:ascii="Calibri" w:hAnsi="Calibri"/>
                </w:rPr>
                <w:sym w:font="Wingdings" w:char="00E9"/>
              </w:r>
              <w:r w:rsidRPr="008568A7">
                <w:rPr>
                  <w:rFonts w:ascii="Calibri" w:hAnsi="Calibri"/>
                </w:rPr>
                <w:t>+</w:t>
              </w:r>
            </w:ins>
          </w:p>
        </w:tc>
      </w:tr>
    </w:tbl>
    <w:p w14:paraId="06C1BB2E" w14:textId="77777777" w:rsidR="00BF0950" w:rsidRDefault="00BF0950">
      <w:pPr>
        <w:rPr>
          <w:ins w:id="7433" w:author="Aleksander Hansen" w:date="2013-02-14T18:50:00Z"/>
        </w:rPr>
      </w:pPr>
    </w:p>
    <w:p w14:paraId="777BB01C" w14:textId="52E0412A" w:rsidR="00673F37" w:rsidRDefault="00DD34AB">
      <w:pPr>
        <w:rPr>
          <w:ins w:id="7434" w:author="Aleksander Hansen" w:date="2013-02-14T19:38:00Z"/>
        </w:rPr>
      </w:pPr>
      <w:ins w:id="7435" w:author="Aleksander Hansen" w:date="2013-02-14T18:51:00Z">
        <w:r>
          <w:t xml:space="preserve">A </w:t>
        </w:r>
      </w:ins>
      <w:ins w:id="7436" w:author="Aleksander Hansen" w:date="2013-02-14T18:52:00Z">
        <w:r>
          <w:t xml:space="preserve">[call] </w:t>
        </w:r>
      </w:ins>
      <w:ins w:id="7437" w:author="Aleksander Hansen" w:date="2013-02-14T18:51:00Z">
        <w:r>
          <w:t>option is an option but not an obligation to purchase</w:t>
        </w:r>
      </w:ins>
      <w:ins w:id="7438" w:author="Aleksander Hansen" w:date="2013-02-14T18:52:00Z">
        <w:r>
          <w:t xml:space="preserve"> the underlying instrument at a predetermined price. It should therefore not be surprising that the price of the option can never exceed that of the underlying. This is the upper bound for both American and European call options. Analogously, the most one may gain from a put</w:t>
        </w:r>
      </w:ins>
      <w:ins w:id="7439" w:author="Aleksander Hansen" w:date="2013-02-15T16:49:00Z">
        <w:r w:rsidR="00AC5507">
          <w:fldChar w:fldCharType="begin"/>
        </w:r>
        <w:r w:rsidR="00AC5507">
          <w:instrText xml:space="preserve"> XE "</w:instrText>
        </w:r>
      </w:ins>
      <w:r w:rsidR="00AC5507" w:rsidRPr="008568A7">
        <w:rPr>
          <w:rFonts w:ascii="Calibri" w:hAnsi="Calibri"/>
        </w:rPr>
        <w:instrText>put</w:instrText>
      </w:r>
      <w:ins w:id="7440" w:author="Aleksander Hansen" w:date="2013-02-15T16:49:00Z">
        <w:r w:rsidR="00AC5507">
          <w:instrText xml:space="preserve">" </w:instrText>
        </w:r>
        <w:r w:rsidR="00AC5507">
          <w:fldChar w:fldCharType="end"/>
        </w:r>
      </w:ins>
      <w:ins w:id="7441" w:author="Aleksander Hansen" w:date="2013-02-14T18:52:00Z">
        <w:r>
          <w:t xml:space="preserve"> option is the strike price</w:t>
        </w:r>
      </w:ins>
      <w:ins w:id="7442" w:author="Aleksander Hansen" w:date="2013-02-14T20:03:00Z">
        <w:r w:rsidR="0049661C">
          <w:t>,</w:t>
        </w:r>
      </w:ins>
      <w:ins w:id="7443" w:author="Aleksander Hansen" w:date="2013-02-14T18:52:00Z">
        <w:r>
          <w:t xml:space="preserve"> K. This is the upper bound for the American put option; for the European equivalent, it is K discounted to the present value.</w:t>
        </w:r>
      </w:ins>
      <w:ins w:id="7444" w:author="Aleksander Hansen" w:date="2013-02-14T18:51:00Z">
        <w:r>
          <w:t xml:space="preserve"> </w:t>
        </w:r>
      </w:ins>
    </w:p>
    <w:p w14:paraId="6C77E9C7" w14:textId="77777777" w:rsidR="00673F37" w:rsidRDefault="00673F37">
      <w:pPr>
        <w:rPr>
          <w:ins w:id="7445" w:author="Aleksander Hansen" w:date="2013-02-14T19:38:00Z"/>
        </w:rPr>
      </w:pPr>
    </w:p>
    <w:p w14:paraId="6CE284EA" w14:textId="686740BF" w:rsidR="0001023F" w:rsidRDefault="00673F37">
      <w:pPr>
        <w:rPr>
          <w:ins w:id="7446" w:author="Aleksander Hansen" w:date="2013-02-14T19:40:00Z"/>
        </w:rPr>
      </w:pPr>
      <w:ins w:id="7447" w:author="Aleksander Hansen" w:date="2013-02-14T19:38:00Z">
        <w:r>
          <w:t xml:space="preserve">Put-call parity </w:t>
        </w:r>
      </w:ins>
      <w:ins w:id="7448" w:author="Aleksander Hansen" w:date="2013-02-14T19:39:00Z">
        <w:r>
          <w:t xml:space="preserve">allows us </w:t>
        </w:r>
      </w:ins>
      <w:ins w:id="7449" w:author="Aleksander Hansen" w:date="2013-02-14T19:40:00Z">
        <w:r w:rsidR="0001023F">
          <w:t>to combine the stock price, strike price, and risk-free rate, along with, e.g., the put</w:t>
        </w:r>
      </w:ins>
      <w:ins w:id="7450" w:author="Aleksander Hansen" w:date="2013-02-15T16:49:00Z">
        <w:r w:rsidR="00AC5507">
          <w:fldChar w:fldCharType="begin"/>
        </w:r>
        <w:r w:rsidR="00AC5507">
          <w:instrText xml:space="preserve"> XE "</w:instrText>
        </w:r>
      </w:ins>
      <w:r w:rsidR="00AC5507" w:rsidRPr="008568A7">
        <w:rPr>
          <w:rFonts w:ascii="Calibri" w:hAnsi="Calibri"/>
        </w:rPr>
        <w:instrText>put</w:instrText>
      </w:r>
      <w:ins w:id="7451" w:author="Aleksander Hansen" w:date="2013-02-15T16:49:00Z">
        <w:r w:rsidR="00AC5507">
          <w:instrText xml:space="preserve">" </w:instrText>
        </w:r>
        <w:r w:rsidR="00AC5507">
          <w:fldChar w:fldCharType="end"/>
        </w:r>
      </w:ins>
      <w:ins w:id="7452" w:author="Aleksander Hansen" w:date="2013-02-14T19:40:00Z">
        <w:r w:rsidR="0001023F">
          <w:t xml:space="preserve"> option price in order to uniquely solve for the call price. The same applies for solving for any of the other variables. This is a strict equality, which hold whether or not there are dividends involved or not.</w:t>
        </w:r>
      </w:ins>
    </w:p>
    <w:p w14:paraId="501A3FEC" w14:textId="77777777" w:rsidR="0001023F" w:rsidRDefault="0001023F">
      <w:pPr>
        <w:rPr>
          <w:ins w:id="7453" w:author="Aleksander Hansen" w:date="2013-02-14T19:43:00Z"/>
        </w:rPr>
      </w:pPr>
    </w:p>
    <w:p w14:paraId="0A125041" w14:textId="5183A44C" w:rsidR="001C5104" w:rsidRDefault="0001023F">
      <w:pPr>
        <w:rPr>
          <w:ins w:id="7454" w:author="Aleksander Hansen" w:date="2013-02-14T20:03:00Z"/>
        </w:rPr>
      </w:pPr>
      <w:ins w:id="7455" w:author="Aleksander Hansen" w:date="2013-02-14T19:43:00Z">
        <w:r>
          <w:t>For American options, the early exercise feature complicates the matter slightly</w:t>
        </w:r>
      </w:ins>
      <w:ins w:id="7456" w:author="Aleksander Hansen" w:date="2013-02-14T19:46:00Z">
        <w:r>
          <w:t>. That is, we cannot create a strict equality but rather a set of inequalities that bound</w:t>
        </w:r>
      </w:ins>
      <w:ins w:id="7457" w:author="Aleksander Hansen" w:date="2013-02-14T19:57:00Z">
        <w:r w:rsidR="001C5104">
          <w:t>s</w:t>
        </w:r>
      </w:ins>
      <w:ins w:id="7458" w:author="Aleksander Hansen" w:date="2013-02-14T19:46:00Z">
        <w:r>
          <w:t xml:space="preserve"> the price of our put</w:t>
        </w:r>
      </w:ins>
      <w:ins w:id="7459" w:author="Aleksander Hansen" w:date="2013-02-15T16:49:00Z">
        <w:r w:rsidR="00AC5507">
          <w:fldChar w:fldCharType="begin"/>
        </w:r>
        <w:r w:rsidR="00AC5507">
          <w:instrText xml:space="preserve"> XE "</w:instrText>
        </w:r>
      </w:ins>
      <w:r w:rsidR="00AC5507" w:rsidRPr="008568A7">
        <w:rPr>
          <w:rFonts w:ascii="Calibri" w:hAnsi="Calibri"/>
        </w:rPr>
        <w:instrText>put</w:instrText>
      </w:r>
      <w:ins w:id="7460" w:author="Aleksander Hansen" w:date="2013-02-15T16:49:00Z">
        <w:r w:rsidR="00AC5507">
          <w:instrText xml:space="preserve">" </w:instrText>
        </w:r>
        <w:r w:rsidR="00AC5507">
          <w:fldChar w:fldCharType="end"/>
        </w:r>
      </w:ins>
      <w:ins w:id="7461" w:author="Aleksander Hansen" w:date="2013-02-14T19:46:00Z">
        <w:r>
          <w:t xml:space="preserve"> and call options. When there is no dividend being paid on</w:t>
        </w:r>
      </w:ins>
      <w:ins w:id="7462" w:author="Aleksander Hansen" w:date="2013-02-14T19:57:00Z">
        <w:r w:rsidR="001C5104">
          <w:t xml:space="preserve"> an </w:t>
        </w:r>
      </w:ins>
      <w:ins w:id="7463" w:author="Aleksander Hansen" w:date="2013-02-14T19:46:00Z">
        <w:r>
          <w:t xml:space="preserve">American call option, </w:t>
        </w:r>
      </w:ins>
      <w:ins w:id="7464" w:author="Aleksander Hansen" w:date="2013-02-14T19:47:00Z">
        <w:r>
          <w:t xml:space="preserve">we can show by arbitrage </w:t>
        </w:r>
      </w:ins>
      <w:ins w:id="7465" w:author="Aleksander Hansen" w:date="2013-02-14T19:58:00Z">
        <w:r w:rsidR="001C5104">
          <w:t>arguments that</w:t>
        </w:r>
      </w:ins>
      <w:ins w:id="7466" w:author="Aleksander Hansen" w:date="2013-02-14T19:47:00Z">
        <w:r>
          <w:t xml:space="preserve"> </w:t>
        </w:r>
      </w:ins>
      <w:ins w:id="7467" w:author="Aleksander Hansen" w:date="2013-02-14T19:46:00Z">
        <w:r>
          <w:t>it is never optimal to exercise early</w:t>
        </w:r>
      </w:ins>
      <w:ins w:id="7468" w:author="Aleksander Hansen" w:date="2013-02-14T19:47:00Z">
        <w:r>
          <w:t xml:space="preserve">. For an American call option with dividends, it can be optimal to exercise </w:t>
        </w:r>
      </w:ins>
      <w:ins w:id="7469" w:author="Aleksander Hansen" w:date="2013-02-14T19:48:00Z">
        <w:r>
          <w:t>immediately before the ex-dividend date if the dividend is sufficiently large. For dividend and non-dividend paying put options it can be optimal to exercise</w:t>
        </w:r>
      </w:ins>
      <w:ins w:id="7470" w:author="Aleksander Hansen" w:date="2013-02-14T19:50:00Z">
        <w:r w:rsidR="001C5104">
          <w:t xml:space="preserve">. The maximum we can ever hope to gain is max(K </w:t>
        </w:r>
      </w:ins>
      <w:ins w:id="7471" w:author="Aleksander Hansen" w:date="2013-02-14T19:54:00Z">
        <w:r w:rsidR="001C5104">
          <w:t>–</w:t>
        </w:r>
      </w:ins>
      <w:ins w:id="7472" w:author="Aleksander Hansen" w:date="2013-02-14T19:50:00Z">
        <w:r w:rsidR="001C5104">
          <w:t xml:space="preserve"> S,</w:t>
        </w:r>
      </w:ins>
      <w:ins w:id="7473" w:author="Aleksander Hansen" w:date="2013-02-14T19:54:00Z">
        <w:r w:rsidR="001C5104">
          <w:t xml:space="preserve"> 0)</w:t>
        </w:r>
      </w:ins>
      <w:ins w:id="7474" w:author="Aleksander Hansen" w:date="2013-02-14T19:50:00Z">
        <w:r w:rsidR="001C5104">
          <w:t>, thus when the stock price is zero it is clearly optimal to exercise.</w:t>
        </w:r>
      </w:ins>
      <w:ins w:id="7475" w:author="Aleksander Hansen" w:date="2013-02-14T19:40:00Z">
        <w:r>
          <w:t xml:space="preserve"> </w:t>
        </w:r>
      </w:ins>
      <w:ins w:id="7476" w:author="Aleksander Hansen" w:date="2013-02-14T19:39:00Z">
        <w:r>
          <w:t xml:space="preserve"> </w:t>
        </w:r>
      </w:ins>
    </w:p>
    <w:p w14:paraId="23ACF2C9" w14:textId="77777777" w:rsidR="00D614E3" w:rsidRDefault="00D614E3">
      <w:pPr>
        <w:rPr>
          <w:ins w:id="7477" w:author="Aleksander Hansen" w:date="2013-02-14T20:00:00Z"/>
        </w:rPr>
      </w:pPr>
    </w:p>
    <w:p w14:paraId="02591117" w14:textId="0F7E99AA" w:rsidR="00BF0950" w:rsidRDefault="00D614E3">
      <w:pPr>
        <w:rPr>
          <w:ins w:id="7478" w:author="Aleksander Hansen" w:date="2013-02-14T18:50:00Z"/>
        </w:rPr>
      </w:pPr>
      <w:ins w:id="7479" w:author="Aleksander Hansen" w:date="2013-02-14T20:00:00Z">
        <w:r>
          <w:t>You should be comfortable with solving and re-arranging the following equation:</w:t>
        </w:r>
        <w:r w:rsidR="001C5104" w:rsidRPr="008568A7">
          <w:rPr>
            <w:rFonts w:ascii="Calibri" w:hAnsi="Calibri"/>
            <w:noProof/>
            <w:rPrChange w:id="7480">
              <w:rPr>
                <w:noProof/>
              </w:rPr>
            </w:rPrChange>
          </w:rPr>
          <w:drawing>
            <wp:inline distT="0" distB="0" distL="0" distR="0" wp14:anchorId="7B7E587F" wp14:editId="517615B2">
              <wp:extent cx="1580431" cy="220224"/>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80431" cy="220224"/>
                      </a:xfrm>
                      <a:prstGeom prst="rect">
                        <a:avLst/>
                      </a:prstGeom>
                      <a:noFill/>
                      <a:ln>
                        <a:noFill/>
                      </a:ln>
                      <a:extLst>
                        <a:ext uri="{FAA26D3D-D897-4be2-8F04-BA451C77F1D7}">
                          <ma14:placeholderFlag xmlns:ma14="http://schemas.microsoft.com/office/mac/drawingml/2011/main"/>
                        </a:ext>
                      </a:extLst>
                    </pic:spPr>
                  </pic:pic>
                </a:graphicData>
              </a:graphic>
            </wp:inline>
          </w:drawing>
        </w:r>
      </w:ins>
      <w:ins w:id="7481" w:author="Aleksander Hansen" w:date="2013-02-14T20:04:00Z">
        <w:r w:rsidR="0049661C">
          <w:t xml:space="preserve"> which bounds the American Call and Put option.</w:t>
        </w:r>
      </w:ins>
      <w:r w:rsidR="00007DCE">
        <w:br w:type="page"/>
      </w:r>
    </w:p>
    <w:p w14:paraId="27AF2F99" w14:textId="77777777" w:rsidR="00BF0950" w:rsidRPr="00BF0950" w:rsidRDefault="00BF0950"/>
    <w:p w14:paraId="1882A780" w14:textId="020063D7" w:rsidR="00007DCE" w:rsidRPr="008568A7" w:rsidRDefault="00E47E2D">
      <w:pPr>
        <w:pStyle w:val="Heading2"/>
        <w:pPrChange w:id="7482" w:author="Aleksander Hansen" w:date="2013-02-15T20:42:00Z">
          <w:pPr/>
        </w:pPrChange>
      </w:pPr>
      <w:bookmarkStart w:id="7483" w:name="_Toc222580715"/>
      <w:r>
        <w:t xml:space="preserve">8 </w:t>
      </w:r>
      <w:r w:rsidR="00007DCE">
        <w:t>Questions &amp; A</w:t>
      </w:r>
      <w:r w:rsidR="00007DCE" w:rsidRPr="008568A7">
        <w:t>nswers</w:t>
      </w:r>
      <w:bookmarkEnd w:id="7483"/>
      <w:r w:rsidR="00007DCE" w:rsidRPr="008568A7">
        <w:t xml:space="preserve">  </w:t>
      </w:r>
    </w:p>
    <w:p w14:paraId="67609F08" w14:textId="77777777" w:rsidR="00007DCE" w:rsidRPr="008568A7" w:rsidRDefault="00007DCE" w:rsidP="00007DCE">
      <w:pPr>
        <w:rPr>
          <w:rFonts w:ascii="Calibri" w:hAnsi="Calibri"/>
        </w:rPr>
      </w:pPr>
    </w:p>
    <w:p w14:paraId="00C1E554" w14:textId="454F98BB" w:rsidR="00007DCE" w:rsidRDefault="00007DCE" w:rsidP="00007DCE">
      <w:pPr>
        <w:pStyle w:val="Heading3"/>
      </w:pPr>
      <w:bookmarkStart w:id="7484" w:name="_Toc222580716"/>
      <w:r w:rsidRPr="008568A7">
        <w:t>Questions</w:t>
      </w:r>
      <w:bookmarkEnd w:id="7484"/>
      <w:r w:rsidRPr="008568A7">
        <w:t xml:space="preserve">  </w:t>
      </w:r>
    </w:p>
    <w:p w14:paraId="0F1B5D0E" w14:textId="68DB5CE3" w:rsidR="00192CF4" w:rsidRPr="00067635" w:rsidRDefault="00067635" w:rsidP="00192CF4">
      <w:pPr>
        <w:pStyle w:val="Paragraph"/>
        <w:rPr>
          <w:rFonts w:ascii="Calibri" w:hAnsi="Calibri"/>
          <w:sz w:val="24"/>
          <w:szCs w:val="24"/>
        </w:rPr>
      </w:pPr>
      <w:r>
        <w:rPr>
          <w:rFonts w:ascii="Calibri" w:hAnsi="Calibri"/>
          <w:sz w:val="24"/>
          <w:szCs w:val="24"/>
        </w:rPr>
        <w:t>8.1</w:t>
      </w:r>
      <w:r w:rsidR="00192CF4" w:rsidRPr="00067635">
        <w:rPr>
          <w:rFonts w:ascii="Calibri" w:hAnsi="Calibri"/>
          <w:sz w:val="24"/>
          <w:szCs w:val="24"/>
        </w:rPr>
        <w:t xml:space="preserve"> EACH of the following is true about option volatility EXCEPT:</w:t>
      </w:r>
    </w:p>
    <w:p w14:paraId="27CD89A6"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The lower bound for a European call option is equal to the Black-Scholes-Merton option value where the volatility input is zero</w:t>
      </w:r>
    </w:p>
    <w:p w14:paraId="13267B8D"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The historical volatility, as in input into Black-Scholes-Merton, tends to converge on implied volatility as the option is nearer to being “at the money” (ATM)</w:t>
      </w:r>
    </w:p>
    <w:p w14:paraId="465E8652"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Option value is an increasing function with volatility for an American or European CALL on a both a dividend- or non-dividend-paying stock</w:t>
      </w:r>
    </w:p>
    <w:p w14:paraId="3353D72D"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Option value is an increasing function with volatility for an American or European PUT on a both a dividend- or non-dividend-paying stock</w:t>
      </w:r>
    </w:p>
    <w:p w14:paraId="1C374C17" w14:textId="77777777" w:rsidR="00192CF4" w:rsidRPr="00067635" w:rsidRDefault="00192CF4" w:rsidP="00192CF4">
      <w:pPr>
        <w:pStyle w:val="Paragraph"/>
        <w:spacing w:before="0" w:after="0" w:line="240" w:lineRule="auto"/>
        <w:rPr>
          <w:rFonts w:ascii="Calibri" w:hAnsi="Calibri"/>
          <w:sz w:val="24"/>
          <w:szCs w:val="24"/>
        </w:rPr>
      </w:pPr>
    </w:p>
    <w:p w14:paraId="2BB45D60" w14:textId="141190BD" w:rsidR="00192CF4" w:rsidRPr="00067635" w:rsidRDefault="00067635" w:rsidP="00192CF4">
      <w:pPr>
        <w:pStyle w:val="Paragraph"/>
        <w:spacing w:before="0" w:after="0" w:line="240" w:lineRule="auto"/>
        <w:rPr>
          <w:rFonts w:ascii="Calibri" w:hAnsi="Calibri"/>
          <w:sz w:val="24"/>
          <w:szCs w:val="24"/>
        </w:rPr>
      </w:pPr>
      <w:r>
        <w:rPr>
          <w:rFonts w:ascii="Calibri" w:hAnsi="Calibri"/>
          <w:sz w:val="24"/>
          <w:szCs w:val="24"/>
        </w:rPr>
        <w:t>8.2</w:t>
      </w:r>
      <w:r w:rsidR="00192CF4" w:rsidRPr="00067635">
        <w:rPr>
          <w:rFonts w:ascii="Calibri" w:hAnsi="Calibri"/>
          <w:sz w:val="24"/>
          <w:szCs w:val="24"/>
        </w:rPr>
        <w:t xml:space="preserve"> What is the lower bound for the price of a nine (9)-month American PUT option on a non-dividend-paying stock when the stock price is $14.00, the strike price is $20.00, and the risk-free interest</w:t>
      </w:r>
      <w:ins w:id="7485"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7486" w:author="Aleksander Hansen" w:date="2013-02-15T16:38:00Z">
        <w:r w:rsidR="008A28C4">
          <w:instrText xml:space="preserve">" </w:instrText>
        </w:r>
        <w:r w:rsidR="008A28C4">
          <w:rPr>
            <w:rFonts w:ascii="Calibri" w:hAnsi="Calibri"/>
            <w:sz w:val="24"/>
            <w:szCs w:val="24"/>
          </w:rPr>
          <w:fldChar w:fldCharType="end"/>
        </w:r>
      </w:ins>
      <w:r w:rsidR="00192CF4" w:rsidRPr="00067635">
        <w:rPr>
          <w:rFonts w:ascii="Calibri" w:hAnsi="Calibri"/>
          <w:sz w:val="24"/>
          <w:szCs w:val="24"/>
        </w:rPr>
        <w:t xml:space="preserve"> rate is 4.0% per annum?</w:t>
      </w:r>
    </w:p>
    <w:p w14:paraId="416EF647"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zero (0)</w:t>
      </w:r>
    </w:p>
    <w:p w14:paraId="58EAE9CB"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$5.22</w:t>
      </w:r>
    </w:p>
    <w:p w14:paraId="4717EF15"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$5.41</w:t>
      </w:r>
    </w:p>
    <w:p w14:paraId="7C3BC667"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$6.00</w:t>
      </w:r>
    </w:p>
    <w:p w14:paraId="61E2A247" w14:textId="57A64263" w:rsidR="00192CF4" w:rsidRPr="00067635" w:rsidRDefault="00067635" w:rsidP="00192CF4">
      <w:pPr>
        <w:pStyle w:val="Paragraph"/>
        <w:rPr>
          <w:rFonts w:ascii="Calibri" w:hAnsi="Calibri"/>
          <w:sz w:val="24"/>
          <w:szCs w:val="24"/>
        </w:rPr>
      </w:pPr>
      <w:r>
        <w:rPr>
          <w:rFonts w:ascii="Calibri" w:hAnsi="Calibri"/>
          <w:sz w:val="24"/>
          <w:szCs w:val="24"/>
        </w:rPr>
        <w:t>8</w:t>
      </w:r>
      <w:r w:rsidR="00192CF4" w:rsidRPr="00067635">
        <w:rPr>
          <w:rFonts w:ascii="Calibri" w:hAnsi="Calibri"/>
          <w:sz w:val="24"/>
          <w:szCs w:val="24"/>
        </w:rPr>
        <w:t>.</w:t>
      </w:r>
      <w:r>
        <w:rPr>
          <w:rFonts w:ascii="Calibri" w:hAnsi="Calibri"/>
          <w:sz w:val="24"/>
          <w:szCs w:val="24"/>
        </w:rPr>
        <w:t>3</w:t>
      </w:r>
      <w:r w:rsidR="00192CF4" w:rsidRPr="00067635">
        <w:rPr>
          <w:rFonts w:ascii="Calibri" w:hAnsi="Calibri"/>
          <w:sz w:val="24"/>
          <w:szCs w:val="24"/>
        </w:rPr>
        <w:t xml:space="preserve"> The price of a non-dividend-paying stock is $14.00 and the price of a three (3)-month European put</w:t>
      </w:r>
      <w:ins w:id="7487" w:author="Aleksander Hansen" w:date="2013-02-15T16:49: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put</w:instrText>
      </w:r>
      <w:ins w:id="7488" w:author="Aleksander Hansen" w:date="2013-02-15T16:49:00Z">
        <w:r w:rsidR="00AC5507">
          <w:instrText xml:space="preserve">" </w:instrText>
        </w:r>
        <w:r w:rsidR="00AC5507">
          <w:rPr>
            <w:rFonts w:ascii="Calibri" w:hAnsi="Calibri"/>
            <w:sz w:val="24"/>
            <w:szCs w:val="24"/>
          </w:rPr>
          <w:fldChar w:fldCharType="end"/>
        </w:r>
      </w:ins>
      <w:r w:rsidR="00192CF4" w:rsidRPr="00067635">
        <w:rPr>
          <w:rFonts w:ascii="Calibri" w:hAnsi="Calibri"/>
          <w:sz w:val="24"/>
          <w:szCs w:val="24"/>
        </w:rPr>
        <w:t xml:space="preserve"> option on the stock with a strike price of $15.00 is $1.85. The risk free rate is 4.0% per annum. What is the price of a three (3)-month European call option with a strike price of $15.00? </w:t>
      </w:r>
    </w:p>
    <w:p w14:paraId="4E786FAF" w14:textId="77777777" w:rsidR="00192CF4"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$0.65</w:t>
      </w:r>
    </w:p>
    <w:p w14:paraId="7D616A02" w14:textId="77777777" w:rsidR="00192CF4"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$1.00</w:t>
      </w:r>
    </w:p>
    <w:p w14:paraId="1D2CBBF9" w14:textId="77777777" w:rsidR="00192CF4"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$1.15</w:t>
      </w:r>
    </w:p>
    <w:p w14:paraId="29877ED0" w14:textId="45F7F18F" w:rsidR="00007DCE"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$1.88</w:t>
      </w:r>
    </w:p>
    <w:p w14:paraId="0D62A3C5" w14:textId="2910B775" w:rsidR="00192CF4" w:rsidRPr="00067635" w:rsidRDefault="00067635" w:rsidP="00192CF4">
      <w:pPr>
        <w:pStyle w:val="Paragraph"/>
        <w:rPr>
          <w:rFonts w:ascii="Calibri" w:hAnsi="Calibri"/>
          <w:sz w:val="24"/>
          <w:szCs w:val="24"/>
        </w:rPr>
      </w:pPr>
      <w:r>
        <w:rPr>
          <w:rFonts w:ascii="Calibri" w:hAnsi="Calibri"/>
          <w:sz w:val="24"/>
          <w:szCs w:val="24"/>
        </w:rPr>
        <w:t>8.4</w:t>
      </w:r>
      <w:r w:rsidR="00192CF4" w:rsidRPr="00067635">
        <w:rPr>
          <w:rFonts w:ascii="Calibri" w:hAnsi="Calibri"/>
          <w:sz w:val="24"/>
          <w:szCs w:val="24"/>
        </w:rPr>
        <w:t xml:space="preserve"> Each of the following statements is true EXCEPT for (which is the false statement?):</w:t>
      </w:r>
    </w:p>
    <w:p w14:paraId="1C316208" w14:textId="2FFE024F"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In the case of American options on a dividend-paying stock, put</w:t>
      </w:r>
      <w:ins w:id="7489" w:author="Aleksander Hansen" w:date="2013-02-15T16:49: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put</w:instrText>
      </w:r>
      <w:ins w:id="7490" w:author="Aleksander Hansen" w:date="2013-02-15T16:49:00Z">
        <w:r w:rsidR="00AC5507">
          <w:instrText xml:space="preserve">" </w:instrText>
        </w:r>
        <w:r w:rsidR="00AC5507">
          <w:rPr>
            <w:rFonts w:ascii="Calibri" w:hAnsi="Calibri"/>
            <w:sz w:val="24"/>
            <w:szCs w:val="24"/>
          </w:rPr>
          <w:fldChar w:fldCharType="end"/>
        </w:r>
      </w:ins>
      <w:r w:rsidRPr="00067635">
        <w:rPr>
          <w:rFonts w:ascii="Calibri" w:hAnsi="Calibri"/>
          <w:sz w:val="24"/>
          <w:szCs w:val="24"/>
        </w:rPr>
        <w:t>-call parity holds (can incorporate dividends)</w:t>
      </w:r>
    </w:p>
    <w:p w14:paraId="2D8A9FDA" w14:textId="03890E64"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In the case of European options on a dividend-paying stock, put</w:t>
      </w:r>
      <w:ins w:id="7491" w:author="Aleksander Hansen" w:date="2013-02-15T16:49: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put</w:instrText>
      </w:r>
      <w:ins w:id="7492" w:author="Aleksander Hansen" w:date="2013-02-15T16:49:00Z">
        <w:r w:rsidR="00AC5507">
          <w:instrText xml:space="preserve">" </w:instrText>
        </w:r>
        <w:r w:rsidR="00AC5507">
          <w:rPr>
            <w:rFonts w:ascii="Calibri" w:hAnsi="Calibri"/>
            <w:sz w:val="24"/>
            <w:szCs w:val="24"/>
          </w:rPr>
          <w:fldChar w:fldCharType="end"/>
        </w:r>
      </w:ins>
      <w:r w:rsidRPr="00067635">
        <w:rPr>
          <w:rFonts w:ascii="Calibri" w:hAnsi="Calibri"/>
          <w:sz w:val="24"/>
          <w:szCs w:val="24"/>
        </w:rPr>
        <w:t xml:space="preserve">-call parity holds (can incorporate dividends) </w:t>
      </w:r>
    </w:p>
    <w:p w14:paraId="3A234AF5"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While is is never optimal to exercise early an American option on a NON-dividend-paying stock, it can be optimal to exercise early an American option on a dividend-paying stock</w:t>
      </w:r>
    </w:p>
    <w:p w14:paraId="76FF6DE5" w14:textId="49BD8A7E"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In the case of a dividend-paying stock, we can obtain upper and lower bounds for the difference between the price of an American call and an American put</w:t>
      </w:r>
      <w:ins w:id="7493" w:author="Aleksander Hansen" w:date="2013-02-15T16:49: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put</w:instrText>
      </w:r>
      <w:ins w:id="7494" w:author="Aleksander Hansen" w:date="2013-02-15T16:49:00Z">
        <w:r w:rsidR="00AC5507">
          <w:instrText xml:space="preserve">" </w:instrText>
        </w:r>
        <w:r w:rsidR="00AC5507">
          <w:rPr>
            <w:rFonts w:ascii="Calibri" w:hAnsi="Calibri"/>
            <w:sz w:val="24"/>
            <w:szCs w:val="24"/>
          </w:rPr>
          <w:fldChar w:fldCharType="end"/>
        </w:r>
      </w:ins>
      <w:r w:rsidRPr="00067635">
        <w:rPr>
          <w:rFonts w:ascii="Calibri" w:hAnsi="Calibri"/>
          <w:sz w:val="24"/>
          <w:szCs w:val="24"/>
        </w:rPr>
        <w:t xml:space="preserve"> (i.e., C - P)</w:t>
      </w:r>
    </w:p>
    <w:p w14:paraId="4E536DFC" w14:textId="77777777" w:rsidR="00067635" w:rsidRDefault="00067635" w:rsidP="00067635">
      <w:pPr>
        <w:rPr>
          <w:rFonts w:ascii="Calibri" w:hAnsi="Calibri"/>
          <w:color w:val="000000" w:themeColor="text1"/>
          <w:lang w:bidi="en-US"/>
        </w:rPr>
      </w:pPr>
    </w:p>
    <w:p w14:paraId="71AF291F" w14:textId="77777777" w:rsidR="00067635" w:rsidRDefault="00067635" w:rsidP="00067635">
      <w:pPr>
        <w:rPr>
          <w:rFonts w:ascii="Calibri" w:hAnsi="Calibri"/>
          <w:color w:val="000000" w:themeColor="text1"/>
          <w:lang w:bidi="en-US"/>
        </w:rPr>
      </w:pPr>
    </w:p>
    <w:p w14:paraId="5414E2D1" w14:textId="22FE9FA5" w:rsidR="00007DCE" w:rsidRPr="00067635" w:rsidRDefault="00007DCE" w:rsidP="00067635">
      <w:pPr>
        <w:pStyle w:val="Heading3"/>
        <w:rPr>
          <w:rFonts w:ascii="Cambria" w:hAnsi="Cambria"/>
          <w:sz w:val="22"/>
          <w:szCs w:val="22"/>
          <w:lang w:bidi="en-US"/>
        </w:rPr>
      </w:pPr>
      <w:bookmarkStart w:id="7495" w:name="_Toc222580717"/>
      <w:r>
        <w:t>Answers</w:t>
      </w:r>
      <w:bookmarkEnd w:id="7495"/>
      <w:r w:rsidRPr="008568A7">
        <w:t xml:space="preserve">  </w:t>
      </w:r>
    </w:p>
    <w:p w14:paraId="10474083" w14:textId="77777777" w:rsidR="00007DCE" w:rsidRPr="008568A7" w:rsidRDefault="00007DCE" w:rsidP="005F2397">
      <w:pPr>
        <w:rPr>
          <w:rFonts w:ascii="Calibri" w:hAnsi="Calibri"/>
        </w:rPr>
      </w:pPr>
    </w:p>
    <w:p w14:paraId="70E19D31" w14:textId="20EF0F84" w:rsidR="00192CF4" w:rsidRPr="00192CF4" w:rsidRDefault="00067635" w:rsidP="00192CF4">
      <w:pPr>
        <w:pStyle w:val="Paragraph"/>
        <w:rPr>
          <w:rFonts w:ascii="Calibri" w:hAnsi="Calibri"/>
          <w:sz w:val="24"/>
          <w:szCs w:val="24"/>
        </w:rPr>
      </w:pPr>
      <w:r>
        <w:rPr>
          <w:rFonts w:ascii="Calibri" w:hAnsi="Calibri"/>
          <w:bCs/>
          <w:sz w:val="24"/>
          <w:szCs w:val="24"/>
        </w:rPr>
        <w:t>8</w:t>
      </w:r>
      <w:r w:rsidR="00192CF4" w:rsidRPr="00192CF4">
        <w:rPr>
          <w:rFonts w:ascii="Calibri" w:hAnsi="Calibri"/>
          <w:bCs/>
          <w:sz w:val="24"/>
          <w:szCs w:val="24"/>
        </w:rPr>
        <w:t>.</w:t>
      </w:r>
      <w:r>
        <w:rPr>
          <w:rFonts w:ascii="Calibri" w:hAnsi="Calibri"/>
          <w:bCs/>
          <w:sz w:val="24"/>
          <w:szCs w:val="24"/>
        </w:rPr>
        <w:t>1</w:t>
      </w:r>
      <w:r w:rsidR="00192CF4" w:rsidRPr="00192CF4">
        <w:rPr>
          <w:rFonts w:ascii="Calibri" w:hAnsi="Calibri"/>
          <w:bCs/>
          <w:sz w:val="24"/>
          <w:szCs w:val="24"/>
        </w:rPr>
        <w:t xml:space="preserve"> B. Historical volatility is backward-looking and does not necessarily correspond to forward-looking implied volatility for OTM/ATM/ITM options (the skew/smile of implied volatility is a different issue).</w:t>
      </w:r>
      <w:r w:rsidR="00192CF4" w:rsidRPr="00192CF4">
        <w:rPr>
          <w:rFonts w:ascii="Calibri" w:hAnsi="Calibri"/>
          <w:sz w:val="24"/>
          <w:szCs w:val="24"/>
        </w:rPr>
        <w:br/>
        <w:t>In regard to (A), this is true: BSM option value (if volatility = 0) gives same value as minimum value (lower bound).</w:t>
      </w:r>
      <w:r w:rsidR="00192CF4" w:rsidRPr="00192CF4">
        <w:rPr>
          <w:rFonts w:ascii="Calibri" w:hAnsi="Calibri"/>
          <w:sz w:val="24"/>
          <w:szCs w:val="24"/>
        </w:rPr>
        <w:br/>
        <w:t>In regard to (C) and (D), option value is always an increasing function of volatility.</w:t>
      </w:r>
    </w:p>
    <w:p w14:paraId="1C2FCAC9" w14:textId="15018E18" w:rsidR="00192CF4" w:rsidRPr="00192CF4" w:rsidRDefault="00192CF4" w:rsidP="00192CF4">
      <w:pPr>
        <w:pStyle w:val="Paragraph"/>
        <w:rPr>
          <w:rFonts w:ascii="Calibri" w:hAnsi="Calibri"/>
          <w:sz w:val="24"/>
          <w:szCs w:val="24"/>
        </w:rPr>
      </w:pPr>
      <w:r>
        <w:rPr>
          <w:rFonts w:ascii="Calibri" w:hAnsi="Calibri"/>
          <w:bCs/>
          <w:sz w:val="24"/>
          <w:szCs w:val="24"/>
        </w:rPr>
        <w:br/>
      </w:r>
      <w:r w:rsidR="00067635">
        <w:rPr>
          <w:rFonts w:ascii="Calibri" w:hAnsi="Calibri"/>
          <w:bCs/>
          <w:sz w:val="24"/>
          <w:szCs w:val="24"/>
        </w:rPr>
        <w:t>8.2</w:t>
      </w:r>
      <w:r w:rsidRPr="00192CF4">
        <w:rPr>
          <w:rFonts w:ascii="Calibri" w:hAnsi="Calibri"/>
          <w:bCs/>
          <w:sz w:val="24"/>
          <w:szCs w:val="24"/>
        </w:rPr>
        <w:t xml:space="preserve"> D. $6.00 </w:t>
      </w:r>
      <w:r w:rsidRPr="00192CF4">
        <w:rPr>
          <w:rFonts w:ascii="Calibri" w:hAnsi="Calibri"/>
          <w:sz w:val="24"/>
          <w:szCs w:val="24"/>
        </w:rPr>
        <w:br/>
        <w:t>For a European put</w:t>
      </w:r>
      <w:ins w:id="7496" w:author="Aleksander Hansen" w:date="2013-02-15T16:49: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put</w:instrText>
      </w:r>
      <w:ins w:id="7497" w:author="Aleksander Hansen" w:date="2013-02-15T16:49:00Z">
        <w:r w:rsidR="00AC5507">
          <w:instrText xml:space="preserve">" </w:instrText>
        </w:r>
        <w:r w:rsidR="00AC5507">
          <w:rPr>
            <w:rFonts w:ascii="Calibri" w:hAnsi="Calibri"/>
            <w:sz w:val="24"/>
            <w:szCs w:val="24"/>
          </w:rPr>
          <w:fldChar w:fldCharType="end"/>
        </w:r>
      </w:ins>
      <w:r w:rsidRPr="00192CF4">
        <w:rPr>
          <w:rFonts w:ascii="Calibri" w:hAnsi="Calibri"/>
          <w:sz w:val="24"/>
          <w:szCs w:val="24"/>
        </w:rPr>
        <w:t xml:space="preserve">, the lower bound is p &gt;= K*exp(-rT) - S(0), but </w:t>
      </w:r>
      <w:r w:rsidRPr="00192CF4">
        <w:rPr>
          <w:rFonts w:ascii="Calibri" w:hAnsi="Calibri"/>
          <w:sz w:val="24"/>
          <w:szCs w:val="24"/>
        </w:rPr>
        <w:br/>
        <w:t xml:space="preserve">For an American put, the lower bound is P &gt;= K - S(0). In this case, P &gt;= 20 - 14 = $6.00 </w:t>
      </w:r>
    </w:p>
    <w:p w14:paraId="1ABCFF9D" w14:textId="4B645EA0" w:rsidR="00192CF4" w:rsidRDefault="00192CF4" w:rsidP="00192CF4">
      <w:pPr>
        <w:pStyle w:val="Paragraph"/>
        <w:rPr>
          <w:rFonts w:ascii="Calibri" w:hAnsi="Calibri"/>
          <w:sz w:val="24"/>
          <w:szCs w:val="24"/>
        </w:rPr>
      </w:pPr>
      <w:r>
        <w:rPr>
          <w:rFonts w:ascii="Calibri" w:hAnsi="Calibri"/>
          <w:bCs/>
          <w:sz w:val="24"/>
          <w:szCs w:val="24"/>
        </w:rPr>
        <w:br/>
      </w:r>
      <w:r w:rsidR="00067635">
        <w:rPr>
          <w:rFonts w:ascii="Calibri" w:hAnsi="Calibri"/>
          <w:bCs/>
          <w:sz w:val="24"/>
          <w:szCs w:val="24"/>
        </w:rPr>
        <w:t>8.3</w:t>
      </w:r>
      <w:r w:rsidRPr="00192CF4">
        <w:rPr>
          <w:rFonts w:ascii="Calibri" w:hAnsi="Calibri"/>
          <w:bCs/>
          <w:sz w:val="24"/>
          <w:szCs w:val="24"/>
        </w:rPr>
        <w:t xml:space="preserve"> B. $1.00</w:t>
      </w:r>
      <w:r w:rsidRPr="00192CF4">
        <w:rPr>
          <w:rFonts w:ascii="Calibri" w:hAnsi="Calibri"/>
          <w:sz w:val="24"/>
          <w:szCs w:val="24"/>
        </w:rPr>
        <w:br/>
        <w:t>c = p + S(0) - K*exp(-rT) = 1.85 + 14 - 15*exp(-4%*0.25) = $1.00</w:t>
      </w:r>
    </w:p>
    <w:p w14:paraId="552FE3AF" w14:textId="7AC43CC9" w:rsidR="00192CF4" w:rsidRPr="00192CF4" w:rsidRDefault="00192CF4" w:rsidP="00192CF4">
      <w:pPr>
        <w:pStyle w:val="Paragraph"/>
        <w:rPr>
          <w:rFonts w:ascii="Calibri" w:hAnsi="Calibri"/>
          <w:sz w:val="24"/>
          <w:szCs w:val="24"/>
        </w:rPr>
      </w:pPr>
      <w:r>
        <w:rPr>
          <w:rFonts w:ascii="Calibri" w:hAnsi="Calibri"/>
          <w:sz w:val="24"/>
          <w:szCs w:val="24"/>
        </w:rPr>
        <w:br/>
      </w:r>
      <w:r w:rsidR="00067635">
        <w:rPr>
          <w:rFonts w:ascii="Calibri" w:hAnsi="Calibri"/>
          <w:bCs/>
          <w:sz w:val="24"/>
          <w:szCs w:val="24"/>
        </w:rPr>
        <w:t>8.4</w:t>
      </w:r>
      <w:r w:rsidRPr="00192CF4">
        <w:rPr>
          <w:rFonts w:ascii="Calibri" w:hAnsi="Calibri"/>
          <w:bCs/>
          <w:sz w:val="24"/>
          <w:szCs w:val="24"/>
        </w:rPr>
        <w:t xml:space="preserve"> A. In the case of American options on a dividend-paying stock, put</w:t>
      </w:r>
      <w:ins w:id="7498" w:author="Aleksander Hansen" w:date="2013-02-15T16:49:00Z">
        <w:r w:rsidR="00AC5507">
          <w:rPr>
            <w:rFonts w:ascii="Calibri" w:hAnsi="Calibri"/>
            <w:bCs/>
            <w:sz w:val="24"/>
            <w:szCs w:val="24"/>
          </w:rPr>
          <w:fldChar w:fldCharType="begin"/>
        </w:r>
        <w:r w:rsidR="00AC5507">
          <w:instrText xml:space="preserve"> XE "</w:instrText>
        </w:r>
      </w:ins>
      <w:r w:rsidR="00AC5507" w:rsidRPr="008568A7">
        <w:rPr>
          <w:rFonts w:ascii="Calibri" w:hAnsi="Calibri"/>
        </w:rPr>
        <w:instrText>put</w:instrText>
      </w:r>
      <w:ins w:id="7499" w:author="Aleksander Hansen" w:date="2013-02-15T16:49:00Z">
        <w:r w:rsidR="00AC5507">
          <w:instrText xml:space="preserve">" </w:instrText>
        </w:r>
        <w:r w:rsidR="00AC5507">
          <w:rPr>
            <w:rFonts w:ascii="Calibri" w:hAnsi="Calibri"/>
            <w:bCs/>
            <w:sz w:val="24"/>
            <w:szCs w:val="24"/>
          </w:rPr>
          <w:fldChar w:fldCharType="end"/>
        </w:r>
      </w:ins>
      <w:r w:rsidRPr="00192CF4">
        <w:rPr>
          <w:rFonts w:ascii="Calibri" w:hAnsi="Calibri"/>
          <w:bCs/>
          <w:sz w:val="24"/>
          <w:szCs w:val="24"/>
        </w:rPr>
        <w:t>-call parity does not hold.</w:t>
      </w:r>
      <w:r w:rsidRPr="00192CF4">
        <w:rPr>
          <w:rFonts w:ascii="Calibri" w:hAnsi="Calibri"/>
          <w:bCs/>
          <w:sz w:val="24"/>
          <w:szCs w:val="24"/>
        </w:rPr>
        <w:br/>
        <w:t>In regard to (B), (C) and (D), EACH are TRUE.</w:t>
      </w:r>
      <w:r w:rsidRPr="00192CF4">
        <w:rPr>
          <w:rFonts w:ascii="Calibri" w:hAnsi="Calibri"/>
          <w:sz w:val="24"/>
          <w:szCs w:val="24"/>
        </w:rPr>
        <w:t xml:space="preserve"> </w:t>
      </w:r>
    </w:p>
    <w:p w14:paraId="3B08F2E9" w14:textId="77777777" w:rsidR="005F2397" w:rsidRPr="00192CF4" w:rsidRDefault="005F2397" w:rsidP="005F2397">
      <w:pPr>
        <w:rPr>
          <w:rFonts w:ascii="Calibri" w:hAnsi="Calibri"/>
        </w:rPr>
      </w:pPr>
      <w:r w:rsidRPr="00192CF4">
        <w:rPr>
          <w:rFonts w:ascii="Calibri" w:hAnsi="Calibri"/>
        </w:rPr>
        <w:br w:type="page"/>
      </w:r>
    </w:p>
    <w:p w14:paraId="615BA7AA" w14:textId="647528A2" w:rsidR="005F2397" w:rsidRPr="008568A7" w:rsidRDefault="00915AE0" w:rsidP="00BC5527">
      <w:pPr>
        <w:pStyle w:val="Heading1"/>
        <w:rPr>
          <w:rFonts w:ascii="Calibri" w:hAnsi="Calibri"/>
        </w:rPr>
      </w:pPr>
      <w:bookmarkStart w:id="7500" w:name="_Toc254797390"/>
      <w:bookmarkStart w:id="7501" w:name="_Toc222580718"/>
      <w:r w:rsidRPr="008568A7">
        <w:rPr>
          <w:rFonts w:ascii="Calibri" w:hAnsi="Calibri"/>
        </w:rPr>
        <w:t>9</w:t>
      </w:r>
      <w:r w:rsidR="008C773B" w:rsidRPr="008568A7">
        <w:rPr>
          <w:rFonts w:ascii="Calibri" w:hAnsi="Calibri"/>
        </w:rPr>
        <w:t xml:space="preserve">  </w:t>
      </w:r>
      <w:r w:rsidR="005F2397" w:rsidRPr="008568A7">
        <w:rPr>
          <w:rFonts w:ascii="Calibri" w:hAnsi="Calibri"/>
        </w:rPr>
        <w:t>Hull</w:t>
      </w:r>
      <w:ins w:id="750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7503" w:author="Aleksander Hansen" w:date="2013-02-15T16:38:00Z">
        <w:r w:rsidR="008A28C4">
          <w:instrText xml:space="preserve">" </w:instrText>
        </w:r>
        <w:r w:rsidR="008A28C4">
          <w:rPr>
            <w:rFonts w:ascii="Calibri" w:hAnsi="Calibri"/>
          </w:rPr>
          <w:fldChar w:fldCharType="end"/>
        </w:r>
      </w:ins>
      <w:r w:rsidR="005F2397" w:rsidRPr="008568A7">
        <w:rPr>
          <w:rFonts w:ascii="Calibri" w:hAnsi="Calibri"/>
        </w:rPr>
        <w:t>, Chapter 11: Trading Strategies Involving Options</w:t>
      </w:r>
      <w:bookmarkEnd w:id="7500"/>
      <w:bookmarkEnd w:id="7501"/>
    </w:p>
    <w:p w14:paraId="143C087E" w14:textId="77777777" w:rsidR="00BC5527" w:rsidRPr="008568A7" w:rsidRDefault="00BC5527" w:rsidP="005F2397">
      <w:pPr>
        <w:rPr>
          <w:rFonts w:ascii="Calibri" w:hAnsi="Calibri"/>
          <w:b/>
        </w:rPr>
      </w:pPr>
    </w:p>
    <w:p w14:paraId="5E1E742E" w14:textId="77777777" w:rsidR="00BC5527" w:rsidRPr="008568A7" w:rsidRDefault="00BC5527" w:rsidP="005F2397">
      <w:pPr>
        <w:rPr>
          <w:rFonts w:ascii="Calibri" w:hAnsi="Calibri"/>
          <w:b/>
        </w:rPr>
      </w:pPr>
    </w:p>
    <w:p w14:paraId="515C0192" w14:textId="77777777" w:rsidR="00A5024F" w:rsidRPr="008568A7" w:rsidRDefault="00A5024F" w:rsidP="005F2397">
      <w:pPr>
        <w:rPr>
          <w:rFonts w:ascii="Calibri" w:hAnsi="Calibri"/>
          <w:b/>
        </w:rPr>
      </w:pPr>
      <w:r w:rsidRPr="008568A7">
        <w:rPr>
          <w:rFonts w:ascii="Calibri" w:hAnsi="Calibri"/>
          <w:noProof/>
        </w:rPr>
        <mc:AlternateContent>
          <mc:Choice Requires="wps">
            <w:drawing>
              <wp:inline distT="0" distB="0" distL="0" distR="0" wp14:anchorId="222303EB" wp14:editId="19EA5049">
                <wp:extent cx="5772150" cy="2541633"/>
                <wp:effectExtent l="0" t="0" r="0" b="0"/>
                <wp:docPr id="712" name="Text Box 712"/>
                <wp:cNvGraphicFramePr/>
                <a:graphic xmlns:a="http://schemas.openxmlformats.org/drawingml/2006/main">
                  <a:graphicData uri="http://schemas.microsoft.com/office/word/2010/wordprocessingShape">
                    <wps:wsp>
                      <wps:cNvSpPr txBox="1"/>
                      <wps:spPr>
                        <a:xfrm>
                          <a:off x="0" y="0"/>
                          <a:ext cx="5772150" cy="2541633"/>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512444" w14:textId="77777777" w:rsidR="003D168C" w:rsidRPr="005368C2" w:rsidRDefault="003D168C" w:rsidP="00A5024F">
                            <w:pPr>
                              <w:rPr>
                                <w:b/>
                              </w:rPr>
                            </w:pPr>
                            <w:r w:rsidRPr="005368C2">
                              <w:rPr>
                                <w:b/>
                              </w:rPr>
                              <w:t>Learning Outcomes:</w:t>
                            </w:r>
                          </w:p>
                          <w:p w14:paraId="70E8EDD6" w14:textId="77777777" w:rsidR="003D168C" w:rsidRPr="005368C2" w:rsidRDefault="003D168C" w:rsidP="00A5024F"/>
                          <w:p w14:paraId="32F9203B" w14:textId="77777777" w:rsidR="003D168C" w:rsidRDefault="003D168C" w:rsidP="00A5024F">
                            <w:r w:rsidRPr="00BC5527">
                              <w:rPr>
                                <w:b/>
                              </w:rPr>
                              <w:t>Explain</w:t>
                            </w:r>
                            <w:r w:rsidRPr="00BC5527">
                              <w:t xml:space="preserve"> the motivation to initiate a covered call or a protective put strategy.</w:t>
                            </w:r>
                          </w:p>
                          <w:p w14:paraId="1A564A15" w14:textId="77777777" w:rsidR="003D168C" w:rsidRPr="00A5024F" w:rsidRDefault="003D168C" w:rsidP="00A5024F">
                            <w:pPr>
                              <w:rPr>
                                <w:sz w:val="16"/>
                                <w:szCs w:val="16"/>
                              </w:rPr>
                            </w:pPr>
                            <w:r w:rsidRPr="00BC5527">
                              <w:t xml:space="preserve">   </w:t>
                            </w:r>
                          </w:p>
                          <w:p w14:paraId="7B64C883" w14:textId="77777777" w:rsidR="003D168C" w:rsidRDefault="003D168C" w:rsidP="00A5024F">
                            <w:r w:rsidRPr="00BC5527">
                              <w:rPr>
                                <w:b/>
                              </w:rPr>
                              <w:t>Describe</w:t>
                            </w:r>
                            <w:r w:rsidRPr="00BC5527">
                              <w:t xml:space="preserve"> and explain the use and payoff functions of spread strategies, including bull spread, bear spread, calendar spread, butterfly spread, and diagona</w:t>
                            </w:r>
                            <w:r w:rsidRPr="00BC5527">
                              <w:rPr>
                                <w:rFonts w:hint="eastAsia"/>
                              </w:rPr>
                              <w:t xml:space="preserve">l spread. </w:t>
                            </w:r>
                          </w:p>
                          <w:p w14:paraId="646D5554" w14:textId="77777777" w:rsidR="003D168C" w:rsidRPr="00A5024F" w:rsidRDefault="003D168C" w:rsidP="00A5024F">
                            <w:pPr>
                              <w:rPr>
                                <w:sz w:val="16"/>
                                <w:szCs w:val="16"/>
                              </w:rPr>
                            </w:pPr>
                            <w:r w:rsidRPr="00BC5527">
                              <w:rPr>
                                <w:rFonts w:hint="eastAsia"/>
                              </w:rPr>
                              <w:t xml:space="preserve"> </w:t>
                            </w:r>
                          </w:p>
                          <w:p w14:paraId="516F6E93" w14:textId="77777777" w:rsidR="003D168C" w:rsidRDefault="003D168C" w:rsidP="00A5024F">
                            <w:r w:rsidRPr="00BC5527">
                              <w:rPr>
                                <w:rFonts w:hint="eastAsia"/>
                                <w:b/>
                              </w:rPr>
                              <w:t>Calculate</w:t>
                            </w:r>
                            <w:r w:rsidRPr="00BC5527">
                              <w:rPr>
                                <w:rFonts w:hint="eastAsia"/>
                              </w:rPr>
                              <w:t xml:space="preserve"> the pay</w:t>
                            </w:r>
                            <w:r>
                              <w:rPr>
                                <w:rFonts w:hint="eastAsia"/>
                              </w:rPr>
                              <w:t>-</w:t>
                            </w:r>
                            <w:r w:rsidRPr="00BC5527">
                              <w:rPr>
                                <w:rFonts w:hint="eastAsia"/>
                              </w:rPr>
                              <w:t xml:space="preserve">offs of various spread strategies. </w:t>
                            </w:r>
                          </w:p>
                          <w:p w14:paraId="3AF1EF4B" w14:textId="77777777" w:rsidR="003D168C" w:rsidRPr="00A5024F" w:rsidRDefault="003D168C" w:rsidP="00A5024F">
                            <w:pPr>
                              <w:rPr>
                                <w:sz w:val="16"/>
                                <w:szCs w:val="16"/>
                              </w:rPr>
                            </w:pPr>
                            <w:r w:rsidRPr="00BC5527">
                              <w:rPr>
                                <w:rFonts w:hint="eastAsia"/>
                              </w:rPr>
                              <w:t xml:space="preserve">  </w:t>
                            </w:r>
                          </w:p>
                          <w:p w14:paraId="6E75EDAE" w14:textId="77777777" w:rsidR="003D168C" w:rsidRDefault="003D168C" w:rsidP="00A5024F">
                            <w:r w:rsidRPr="00BC5527">
                              <w:rPr>
                                <w:rFonts w:hint="eastAsia"/>
                                <w:b/>
                              </w:rPr>
                              <w:t>Describe</w:t>
                            </w:r>
                            <w:r w:rsidRPr="00BC5527">
                              <w:rPr>
                                <w:rFonts w:hint="eastAsia"/>
                              </w:rPr>
                              <w:t xml:space="preserve"> and explain the use and payoff functions of combination strategies, including straddles, strangles, strips, or straps.</w:t>
                            </w:r>
                          </w:p>
                          <w:p w14:paraId="3D2C1975" w14:textId="77777777" w:rsidR="003D168C" w:rsidRPr="00A5024F" w:rsidRDefault="003D168C" w:rsidP="00A5024F">
                            <w:pPr>
                              <w:rPr>
                                <w:sz w:val="16"/>
                                <w:szCs w:val="16"/>
                              </w:rPr>
                            </w:pPr>
                            <w:r w:rsidRPr="00BC5527">
                              <w:rPr>
                                <w:rFonts w:hint="eastAsia"/>
                              </w:rPr>
                              <w:t xml:space="preserve">   </w:t>
                            </w:r>
                          </w:p>
                          <w:p w14:paraId="5FD9710C" w14:textId="77777777" w:rsidR="003D168C" w:rsidRDefault="003D168C" w:rsidP="00A5024F">
                            <w:r w:rsidRPr="00BC5527">
                              <w:rPr>
                                <w:rFonts w:hint="eastAsia"/>
                                <w:b/>
                              </w:rPr>
                              <w:t>Compute</w:t>
                            </w:r>
                            <w:r>
                              <w:rPr>
                                <w:rFonts w:hint="eastAsia"/>
                              </w:rPr>
                              <w:t xml:space="preserve"> the pay-</w:t>
                            </w:r>
                            <w:r w:rsidRPr="00BC5527">
                              <w:rPr>
                                <w:rFonts w:hint="eastAsia"/>
                              </w:rPr>
                              <w:t>offs of combination strategies.</w:t>
                            </w:r>
                          </w:p>
                          <w:p w14:paraId="33D2C781" w14:textId="77777777" w:rsidR="003D168C" w:rsidRPr="005368C2" w:rsidRDefault="003D168C" w:rsidP="00A502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2" o:spid="_x0000_s1052" type="#_x0000_t202" style="width:454.5pt;height:200.1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" fillcolor="#b1c2a3" stroked="f">
                <v:textbox>
                  <w:txbxContent>
                    <w:p w14:paraId="11512444" w14:textId="77777777" w:rsidR="003D168C" w:rsidRPr="005368C2" w:rsidRDefault="003D168C" w:rsidP="00A5024F">
                      <w:pPr>
                        <w:rPr>
                          <w:b/>
                        </w:rPr>
                      </w:pPr>
                      <w:r w:rsidRPr="005368C2">
                        <w:rPr>
                          <w:b/>
                        </w:rPr>
                        <w:t>Learning Outcomes:</w:t>
                      </w:r>
                    </w:p>
                    <w:p w14:paraId="70E8EDD6" w14:textId="77777777" w:rsidR="003D168C" w:rsidRPr="005368C2" w:rsidRDefault="003D168C" w:rsidP="00A5024F"/>
                    <w:p w14:paraId="32F9203B" w14:textId="77777777" w:rsidR="003D168C" w:rsidRDefault="003D168C" w:rsidP="00A5024F">
                      <w:r w:rsidRPr="00BC5527">
                        <w:rPr>
                          <w:b/>
                        </w:rPr>
                        <w:t>Explain</w:t>
                      </w:r>
                      <w:r w:rsidRPr="00BC5527">
                        <w:t xml:space="preserve"> the motivation to initiate a covered call or a protective put strategy.</w:t>
                      </w:r>
                    </w:p>
                    <w:p w14:paraId="1A564A15" w14:textId="77777777" w:rsidR="003D168C" w:rsidRPr="00A5024F" w:rsidRDefault="003D168C" w:rsidP="00A5024F">
                      <w:pPr>
                        <w:rPr>
                          <w:sz w:val="16"/>
                          <w:szCs w:val="16"/>
                        </w:rPr>
                      </w:pPr>
                      <w:r w:rsidRPr="00BC5527">
                        <w:t xml:space="preserve">   </w:t>
                      </w:r>
                    </w:p>
                    <w:p w14:paraId="7B64C883" w14:textId="77777777" w:rsidR="003D168C" w:rsidRDefault="003D168C" w:rsidP="00A5024F">
                      <w:r w:rsidRPr="00BC5527">
                        <w:rPr>
                          <w:b/>
                        </w:rPr>
                        <w:t>Describe</w:t>
                      </w:r>
                      <w:r w:rsidRPr="00BC5527">
                        <w:t xml:space="preserve"> and explain the use and payoff functions of spread strategies, including bull spread, bear spread, calendar spread, butterfly spread, and diagona</w:t>
                      </w:r>
                      <w:r w:rsidRPr="00BC5527">
                        <w:rPr>
                          <w:rFonts w:hint="eastAsia"/>
                        </w:rPr>
                        <w:t xml:space="preserve">l spread. </w:t>
                      </w:r>
                    </w:p>
                    <w:p w14:paraId="646D5554" w14:textId="77777777" w:rsidR="003D168C" w:rsidRPr="00A5024F" w:rsidRDefault="003D168C" w:rsidP="00A5024F">
                      <w:pPr>
                        <w:rPr>
                          <w:sz w:val="16"/>
                          <w:szCs w:val="16"/>
                        </w:rPr>
                      </w:pPr>
                      <w:r w:rsidRPr="00BC5527">
                        <w:rPr>
                          <w:rFonts w:hint="eastAsia"/>
                        </w:rPr>
                        <w:t xml:space="preserve"> </w:t>
                      </w:r>
                    </w:p>
                    <w:p w14:paraId="516F6E93" w14:textId="77777777" w:rsidR="003D168C" w:rsidRDefault="003D168C" w:rsidP="00A5024F">
                      <w:r w:rsidRPr="00BC5527">
                        <w:rPr>
                          <w:rFonts w:hint="eastAsia"/>
                          <w:b/>
                        </w:rPr>
                        <w:t>Calculate</w:t>
                      </w:r>
                      <w:r w:rsidRPr="00BC5527">
                        <w:rPr>
                          <w:rFonts w:hint="eastAsia"/>
                        </w:rPr>
                        <w:t xml:space="preserve"> the pay</w:t>
                      </w:r>
                      <w:r>
                        <w:rPr>
                          <w:rFonts w:hint="eastAsia"/>
                        </w:rPr>
                        <w:t>-</w:t>
                      </w:r>
                      <w:r w:rsidRPr="00BC5527">
                        <w:rPr>
                          <w:rFonts w:hint="eastAsia"/>
                        </w:rPr>
                        <w:t xml:space="preserve">offs of various spread strategies. </w:t>
                      </w:r>
                    </w:p>
                    <w:p w14:paraId="3AF1EF4B" w14:textId="77777777" w:rsidR="003D168C" w:rsidRPr="00A5024F" w:rsidRDefault="003D168C" w:rsidP="00A5024F">
                      <w:pPr>
                        <w:rPr>
                          <w:sz w:val="16"/>
                          <w:szCs w:val="16"/>
                        </w:rPr>
                      </w:pPr>
                      <w:r w:rsidRPr="00BC5527">
                        <w:rPr>
                          <w:rFonts w:hint="eastAsia"/>
                        </w:rPr>
                        <w:t xml:space="preserve">  </w:t>
                      </w:r>
                    </w:p>
                    <w:p w14:paraId="6E75EDAE" w14:textId="77777777" w:rsidR="003D168C" w:rsidRDefault="003D168C" w:rsidP="00A5024F">
                      <w:r w:rsidRPr="00BC5527">
                        <w:rPr>
                          <w:rFonts w:hint="eastAsia"/>
                          <w:b/>
                        </w:rPr>
                        <w:t>Describe</w:t>
                      </w:r>
                      <w:r w:rsidRPr="00BC5527">
                        <w:rPr>
                          <w:rFonts w:hint="eastAsia"/>
                        </w:rPr>
                        <w:t xml:space="preserve"> and explain the use and payoff functions of combination strategies, including straddles, strangles, strips, or straps.</w:t>
                      </w:r>
                    </w:p>
                    <w:p w14:paraId="3D2C1975" w14:textId="77777777" w:rsidR="003D168C" w:rsidRPr="00A5024F" w:rsidRDefault="003D168C" w:rsidP="00A5024F">
                      <w:pPr>
                        <w:rPr>
                          <w:sz w:val="16"/>
                          <w:szCs w:val="16"/>
                        </w:rPr>
                      </w:pPr>
                      <w:r w:rsidRPr="00BC5527">
                        <w:rPr>
                          <w:rFonts w:hint="eastAsia"/>
                        </w:rPr>
                        <w:t xml:space="preserve">   </w:t>
                      </w:r>
                    </w:p>
                    <w:p w14:paraId="5FD9710C" w14:textId="77777777" w:rsidR="003D168C" w:rsidRDefault="003D168C" w:rsidP="00A5024F">
                      <w:r w:rsidRPr="00BC5527">
                        <w:rPr>
                          <w:rFonts w:hint="eastAsia"/>
                          <w:b/>
                        </w:rPr>
                        <w:t>Compute</w:t>
                      </w:r>
                      <w:r>
                        <w:rPr>
                          <w:rFonts w:hint="eastAsia"/>
                        </w:rPr>
                        <w:t xml:space="preserve"> the pay-</w:t>
                      </w:r>
                      <w:r w:rsidRPr="00BC5527">
                        <w:rPr>
                          <w:rFonts w:hint="eastAsia"/>
                        </w:rPr>
                        <w:t>offs of combination strategies.</w:t>
                      </w:r>
                    </w:p>
                    <w:p w14:paraId="33D2C781" w14:textId="77777777" w:rsidR="003D168C" w:rsidRPr="005368C2" w:rsidRDefault="003D168C" w:rsidP="00A5024F"/>
                  </w:txbxContent>
                </v:textbox>
                <w10:anchorlock/>
              </v:shape>
            </w:pict>
          </mc:Fallback>
        </mc:AlternateContent>
      </w:r>
    </w:p>
    <w:p w14:paraId="51B5175A" w14:textId="77777777" w:rsidR="00A5024F" w:rsidRPr="008568A7" w:rsidRDefault="00A5024F" w:rsidP="005F2397">
      <w:pPr>
        <w:rPr>
          <w:rFonts w:ascii="Calibri" w:hAnsi="Calibri"/>
          <w:b/>
        </w:rPr>
      </w:pPr>
    </w:p>
    <w:p w14:paraId="2B4DC551" w14:textId="3E65FCC7" w:rsidR="00BC5527" w:rsidRPr="008568A7" w:rsidRDefault="00915AE0">
      <w:pPr>
        <w:pStyle w:val="Heading2"/>
      </w:pPr>
      <w:bookmarkStart w:id="7504" w:name="_Toc222580719"/>
      <w:r w:rsidRPr="008568A7">
        <w:t>9.1</w:t>
      </w:r>
      <w:r w:rsidR="008C773B" w:rsidRPr="008568A7">
        <w:t xml:space="preserve"> </w:t>
      </w:r>
      <w:r w:rsidR="00BC5527" w:rsidRPr="008568A7">
        <w:t>Explain the motivation to initiate a covered call or a protective put</w:t>
      </w:r>
      <w:ins w:id="7505" w:author="Aleksander Hansen" w:date="2013-02-15T16:49:00Z">
        <w:r w:rsidR="00AC5507">
          <w:fldChar w:fldCharType="begin"/>
        </w:r>
        <w:r w:rsidR="00AC5507">
          <w:instrText xml:space="preserve"> XE "</w:instrText>
        </w:r>
      </w:ins>
      <w:r w:rsidR="00AC5507" w:rsidRPr="008568A7">
        <w:rPr>
          <w:rFonts w:ascii="Calibri" w:hAnsi="Calibri"/>
        </w:rPr>
        <w:instrText>put</w:instrText>
      </w:r>
      <w:ins w:id="7506" w:author="Aleksander Hansen" w:date="2013-02-15T16:49:00Z">
        <w:r w:rsidR="00AC5507">
          <w:instrText xml:space="preserve">" </w:instrText>
        </w:r>
        <w:r w:rsidR="00AC5507">
          <w:fldChar w:fldCharType="end"/>
        </w:r>
      </w:ins>
      <w:r w:rsidR="00BC5527" w:rsidRPr="008568A7">
        <w:t xml:space="preserve"> strategy and calculate the payoff</w:t>
      </w:r>
      <w:ins w:id="7507" w:author="Aleksander Hansen" w:date="2013-02-15T16:50:00Z">
        <w:r w:rsidR="00AC5507">
          <w:fldChar w:fldCharType="begin"/>
        </w:r>
        <w:r w:rsidR="00AC5507">
          <w:instrText xml:space="preserve"> XE "</w:instrText>
        </w:r>
      </w:ins>
      <w:r w:rsidR="00AC5507" w:rsidRPr="008568A7">
        <w:rPr>
          <w:rFonts w:ascii="Calibri" w:hAnsi="Calibri"/>
        </w:rPr>
        <w:instrText>payoff</w:instrText>
      </w:r>
      <w:ins w:id="7508" w:author="Aleksander Hansen" w:date="2013-02-15T16:50:00Z">
        <w:r w:rsidR="00AC5507">
          <w:instrText xml:space="preserve">" </w:instrText>
        </w:r>
        <w:r w:rsidR="00AC5507">
          <w:fldChar w:fldCharType="end"/>
        </w:r>
      </w:ins>
      <w:r w:rsidR="00BC5527" w:rsidRPr="008568A7">
        <w:t xml:space="preserve"> functions of the respective strategies.</w:t>
      </w:r>
      <w:bookmarkEnd w:id="7504"/>
      <w:r w:rsidR="00BC5527" w:rsidRPr="008568A7">
        <w:t xml:space="preserve">  </w:t>
      </w:r>
    </w:p>
    <w:p w14:paraId="6197844C" w14:textId="77777777" w:rsidR="00BC5527" w:rsidRPr="008568A7" w:rsidRDefault="00BC5527" w:rsidP="005F2397">
      <w:pPr>
        <w:rPr>
          <w:rFonts w:ascii="Calibri" w:hAnsi="Calibri"/>
        </w:rPr>
      </w:pPr>
    </w:p>
    <w:p w14:paraId="0CBB4994" w14:textId="216E4733" w:rsidR="00BC5527" w:rsidRPr="008568A7" w:rsidRDefault="00915AE0" w:rsidP="008568A7">
      <w:pPr>
        <w:pStyle w:val="Heading3SubGTNI"/>
      </w:pPr>
      <w:bookmarkStart w:id="7509" w:name="_Toc222580720"/>
      <w:r w:rsidRPr="008568A7">
        <w:t>9</w:t>
      </w:r>
      <w:r w:rsidR="008C773B" w:rsidRPr="008568A7">
        <w:t xml:space="preserve">.1.1 </w:t>
      </w:r>
      <w:r w:rsidR="00BC5527" w:rsidRPr="008568A7">
        <w:t>Covered Call</w:t>
      </w:r>
      <w:bookmarkEnd w:id="7509"/>
      <w:ins w:id="7510" w:author="Aleksander Hansen" w:date="2013-02-15T16:37:00Z">
        <w:r w:rsidR="008A28C4">
          <w:fldChar w:fldCharType="begin"/>
        </w:r>
        <w:r w:rsidR="008A28C4">
          <w:instrText xml:space="preserve"> XE "</w:instrText>
        </w:r>
      </w:ins>
      <w:r w:rsidR="008A28C4" w:rsidRPr="008568A7">
        <w:instrText>Covered Call</w:instrText>
      </w:r>
      <w:r w:rsidR="008A28C4">
        <w:instrText>:</w:instrText>
      </w:r>
      <w:ins w:id="7511" w:author="Aleksander Hansen" w:date="2013-02-15T16:37:00Z">
        <w:r w:rsidR="008A28C4">
          <w:instrText xml:space="preserve">option" </w:instrText>
        </w:r>
        <w:r w:rsidR="008A28C4">
          <w:fldChar w:fldCharType="end"/>
        </w:r>
      </w:ins>
    </w:p>
    <w:p w14:paraId="080270CF" w14:textId="77777777" w:rsidR="00BC5527" w:rsidRPr="008568A7" w:rsidRDefault="00BC5527" w:rsidP="005F2397">
      <w:pPr>
        <w:rPr>
          <w:rFonts w:ascii="Calibri" w:hAnsi="Calibri"/>
        </w:rPr>
      </w:pPr>
      <w:r w:rsidRPr="008568A7">
        <w:rPr>
          <w:rFonts w:ascii="Calibri" w:hAnsi="Calibri"/>
        </w:rPr>
        <w:t xml:space="preserve">  To “write a covered call” is to combine a long stock position with a short position in a call option. Writing a covered call = long stock + short call option. In many cases, the call option is out-of-the-money. The rationale of the covered call is either:  </w:t>
      </w:r>
    </w:p>
    <w:p w14:paraId="60AE77F5" w14:textId="77777777" w:rsidR="00BC5527" w:rsidRPr="008568A7" w:rsidRDefault="00BC5527" w:rsidP="001A3067">
      <w:pPr>
        <w:pStyle w:val="ListParagraph"/>
        <w:numPr>
          <w:ilvl w:val="0"/>
          <w:numId w:val="9"/>
        </w:numPr>
        <w:rPr>
          <w:rFonts w:ascii="Calibri" w:hAnsi="Calibri"/>
        </w:rPr>
      </w:pPr>
      <w:r w:rsidRPr="008568A7">
        <w:rPr>
          <w:rFonts w:ascii="Calibri" w:hAnsi="Calibri"/>
        </w:rPr>
        <w:t xml:space="preserve">To generate income via the sale of the short call, or </w:t>
      </w:r>
    </w:p>
    <w:p w14:paraId="203CEC24" w14:textId="0813A834" w:rsidR="00BC5527" w:rsidRPr="008568A7" w:rsidRDefault="00BC5527" w:rsidP="001A3067">
      <w:pPr>
        <w:pStyle w:val="ListParagraph"/>
        <w:numPr>
          <w:ilvl w:val="0"/>
          <w:numId w:val="9"/>
        </w:numPr>
        <w:rPr>
          <w:rFonts w:ascii="Calibri" w:hAnsi="Calibri"/>
        </w:rPr>
      </w:pPr>
      <w:r w:rsidRPr="008568A7">
        <w:rPr>
          <w:rFonts w:ascii="Calibri" w:hAnsi="Calibri"/>
        </w:rPr>
        <w:t>To cover the cost of the potential short call payoff</w:t>
      </w:r>
      <w:ins w:id="7512"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payoff</w:instrText>
      </w:r>
      <w:ins w:id="7513"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with the stock.</w:t>
      </w:r>
    </w:p>
    <w:p w14:paraId="5C3BD766" w14:textId="77777777" w:rsidR="00BC5527" w:rsidRPr="008568A7" w:rsidRDefault="00BC5527" w:rsidP="005F2397">
      <w:pPr>
        <w:rPr>
          <w:rFonts w:ascii="Calibri" w:hAnsi="Calibri"/>
        </w:rPr>
      </w:pPr>
    </w:p>
    <w:p w14:paraId="7EC35857" w14:textId="77777777" w:rsidR="005F2397" w:rsidRPr="008568A7" w:rsidRDefault="005F2397" w:rsidP="005F2397">
      <w:pPr>
        <w:rPr>
          <w:rFonts w:ascii="Calibri" w:hAnsi="Calibri"/>
        </w:rPr>
      </w:pPr>
      <w:r w:rsidRPr="008568A7">
        <w:rPr>
          <w:rFonts w:ascii="Calibri" w:hAnsi="Calibri"/>
        </w:rPr>
        <w:t xml:space="preserve">Covered call; Long stock @ $20 + Short call Strike @ $20 (premium = $1.99) </w:t>
      </w:r>
    </w:p>
    <w:p w14:paraId="2720FE37" w14:textId="77777777" w:rsidR="005F2397" w:rsidRPr="008568A7" w:rsidRDefault="005F2397" w:rsidP="005F2397">
      <w:pPr>
        <w:rPr>
          <w:rFonts w:ascii="Calibri" w:hAnsi="Calibri"/>
        </w:rPr>
      </w:pPr>
      <w:r w:rsidRPr="008568A7">
        <w:rPr>
          <w:rFonts w:ascii="Calibri" w:hAnsi="Calibri"/>
        </w:rPr>
        <w:t>Writing a covered call is an income strategy.</w:t>
      </w:r>
    </w:p>
    <w:p w14:paraId="37C53A28" w14:textId="77777777" w:rsidR="005F2397" w:rsidRPr="008568A7" w:rsidRDefault="005F2397" w:rsidP="005F2397">
      <w:pPr>
        <w:rPr>
          <w:rFonts w:ascii="Calibri" w:hAnsi="Calibri"/>
        </w:rPr>
      </w:pPr>
      <w:r w:rsidRPr="008568A7">
        <w:rPr>
          <w:rFonts w:ascii="Calibri" w:hAnsi="Calibri"/>
        </w:rPr>
        <w:t>Outlook is neutral to bullish.</w:t>
      </w:r>
    </w:p>
    <w:p w14:paraId="2454D086" w14:textId="77777777" w:rsidR="001731C8" w:rsidRPr="008568A7" w:rsidRDefault="001731C8" w:rsidP="001731C8">
      <w:pPr>
        <w:pStyle w:val="Caption"/>
        <w:keepNext/>
        <w:jc w:val="center"/>
        <w:rPr>
          <w:rFonts w:ascii="Calibri" w:hAnsi="Calibri"/>
          <w:color w:val="000000" w:themeColor="text1"/>
        </w:rPr>
      </w:pPr>
      <w:r w:rsidRPr="008568A7">
        <w:rPr>
          <w:rFonts w:ascii="Calibri" w:hAnsi="Calibri"/>
          <w:color w:val="000000" w:themeColor="text1"/>
        </w:rPr>
        <w:t>Covered call</w:t>
      </w:r>
    </w:p>
    <w:p w14:paraId="64D05CCD" w14:textId="77777777" w:rsidR="001731C8" w:rsidRPr="008568A7" w:rsidRDefault="005F2397" w:rsidP="005C3EFB">
      <w:pPr>
        <w:keepNext/>
        <w:ind w:left="1440"/>
        <w:rPr>
          <w:rFonts w:ascii="Calibri" w:hAnsi="Calibri"/>
        </w:rPr>
      </w:pPr>
      <w:r w:rsidRPr="008568A7">
        <w:rPr>
          <w:rFonts w:ascii="Calibri" w:hAnsi="Calibri"/>
          <w:noProof/>
        </w:rPr>
        <w:drawing>
          <wp:inline distT="0" distB="0" distL="0" distR="0" wp14:anchorId="7E8F5646" wp14:editId="5BEDB08B">
            <wp:extent cx="5262880" cy="2222500"/>
            <wp:effectExtent l="0" t="0" r="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2880" cy="2222500"/>
                    </a:xfrm>
                    <a:prstGeom prst="rect">
                      <a:avLst/>
                    </a:prstGeom>
                    <a:noFill/>
                    <a:ln>
                      <a:noFill/>
                    </a:ln>
                  </pic:spPr>
                </pic:pic>
              </a:graphicData>
            </a:graphic>
          </wp:inline>
        </w:drawing>
      </w:r>
    </w:p>
    <w:p w14:paraId="28850030" w14:textId="77777777" w:rsidR="005F2397" w:rsidRPr="008568A7" w:rsidRDefault="00BC5527" w:rsidP="00BE4299">
      <w:pPr>
        <w:pStyle w:val="Caption"/>
        <w:ind w:left="720"/>
        <w:rPr>
          <w:rFonts w:ascii="Calibri" w:hAnsi="Calibri"/>
          <w:b w:val="0"/>
          <w:color w:val="000000" w:themeColor="text1"/>
        </w:rPr>
      </w:pPr>
      <w:r w:rsidRPr="008568A7">
        <w:rPr>
          <w:rFonts w:ascii="Calibri" w:hAnsi="Calibri"/>
          <w:color w:val="000000" w:themeColor="text1"/>
        </w:rPr>
        <w:t>Payoff:</w:t>
      </w:r>
      <w:r w:rsidRPr="008568A7">
        <w:rPr>
          <w:rFonts w:ascii="Calibri" w:hAnsi="Calibri"/>
          <w:b w:val="0"/>
          <w:color w:val="000000" w:themeColor="text1"/>
        </w:rPr>
        <w:t xml:space="preserve"> Red, </w:t>
      </w:r>
      <w:r w:rsidRPr="008568A7">
        <w:rPr>
          <w:rFonts w:ascii="Calibri" w:hAnsi="Calibri"/>
          <w:color w:val="000000" w:themeColor="text1"/>
        </w:rPr>
        <w:t>Option:</w:t>
      </w:r>
      <w:r w:rsidRPr="008568A7">
        <w:rPr>
          <w:rFonts w:ascii="Calibri" w:hAnsi="Calibri"/>
          <w:b w:val="0"/>
          <w:color w:val="000000" w:themeColor="text1"/>
        </w:rPr>
        <w:t xml:space="preserve"> Green, </w:t>
      </w:r>
      <w:r w:rsidRPr="008568A7">
        <w:rPr>
          <w:rFonts w:ascii="Calibri" w:hAnsi="Calibri"/>
          <w:color w:val="000000" w:themeColor="text1"/>
        </w:rPr>
        <w:t>Stock:</w:t>
      </w:r>
      <w:r w:rsidRPr="008568A7">
        <w:rPr>
          <w:rFonts w:ascii="Calibri" w:hAnsi="Calibri"/>
          <w:b w:val="0"/>
          <w:color w:val="000000" w:themeColor="text1"/>
        </w:rPr>
        <w:t xml:space="preserve"> Blue  </w:t>
      </w:r>
      <w:r w:rsidRPr="008568A7">
        <w:rPr>
          <w:rFonts w:ascii="Calibri" w:hAnsi="Calibri"/>
          <w:b w:val="0"/>
          <w:color w:val="000000" w:themeColor="text1"/>
        </w:rPr>
        <w:br/>
      </w:r>
      <w:r w:rsidRPr="008568A7">
        <w:rPr>
          <w:rFonts w:ascii="Calibri" w:hAnsi="Calibri"/>
          <w:color w:val="000000" w:themeColor="text1"/>
        </w:rPr>
        <w:t>Covered call:</w:t>
      </w:r>
      <w:r w:rsidRPr="008568A7">
        <w:rPr>
          <w:rFonts w:ascii="Calibri" w:hAnsi="Calibri"/>
          <w:b w:val="0"/>
          <w:color w:val="000000" w:themeColor="text1"/>
        </w:rPr>
        <w:t xml:space="preserve"> Long stock @ $20 + Short call (</w:t>
      </w:r>
      <m:oMath>
        <m:sSub>
          <m:sSubPr>
            <m:ctrlPr>
              <w:rPr>
                <w:rFonts w:ascii="Cambria Math" w:hAnsi="Cambria Math"/>
                <w:b w:val="0"/>
                <w:i/>
                <w:color w:val="000000" w:themeColor="text1"/>
              </w:rPr>
            </m:ctrlPr>
          </m:sSubPr>
          <m:e>
            <m:r>
              <m:rPr>
                <m:sty m:val="bi"/>
              </m:rPr>
              <w:rPr>
                <w:rFonts w:ascii="Cambria Math" w:hAnsi="Cambria Math"/>
                <w:color w:val="000000" w:themeColor="text1"/>
              </w:rPr>
              <m:t>K</m:t>
            </m:r>
          </m:e>
          <m:sub>
            <m:r>
              <m:rPr>
                <m:sty m:val="bi"/>
              </m:rPr>
              <w:rPr>
                <w:rFonts w:ascii="Cambria Math" w:hAnsi="Cambria Math"/>
                <w:color w:val="000000" w:themeColor="text1"/>
              </w:rPr>
              <m:t>Short call</m:t>
            </m:r>
          </m:sub>
        </m:sSub>
        <m:r>
          <m:rPr>
            <m:sty m:val="bi"/>
          </m:rPr>
          <w:rPr>
            <w:rFonts w:ascii="Cambria Math" w:hAnsi="Cambria Math"/>
            <w:color w:val="000000" w:themeColor="text1"/>
          </w:rPr>
          <m:t>=$20</m:t>
        </m:r>
      </m:oMath>
      <w:r w:rsidRPr="008568A7">
        <w:rPr>
          <w:rFonts w:ascii="Calibri" w:hAnsi="Calibri"/>
          <w:b w:val="0"/>
          <w:color w:val="000000" w:themeColor="text1"/>
        </w:rPr>
        <w:t>, premium = $1.99)</w:t>
      </w:r>
    </w:p>
    <w:p w14:paraId="2EF1B5D9" w14:textId="601F7D81" w:rsidR="008C773B" w:rsidRPr="008568A7" w:rsidRDefault="008C773B" w:rsidP="008C773B">
      <w:pPr>
        <w:widowControl w:val="0"/>
        <w:autoSpaceDE w:val="0"/>
        <w:autoSpaceDN w:val="0"/>
        <w:adjustRightInd w:val="0"/>
        <w:rPr>
          <w:rFonts w:ascii="Calibri" w:hAnsi="Calibri" w:cs="Times New Roman"/>
        </w:rPr>
      </w:pPr>
      <w:r w:rsidRPr="008568A7">
        <w:rPr>
          <w:rFonts w:ascii="Calibri" w:hAnsi="Calibri" w:cs="Times New Roman"/>
        </w:rPr>
        <w:t>Writing a covered call is an income strategy, that is, we will enter into this</w:t>
      </w:r>
      <w:r w:rsidR="00F63CDD" w:rsidRPr="008568A7">
        <w:rPr>
          <w:rFonts w:ascii="Calibri" w:hAnsi="Calibri" w:cs="Times New Roman"/>
        </w:rPr>
        <w:t xml:space="preserve"> </w:t>
      </w:r>
      <w:r w:rsidRPr="008568A7">
        <w:rPr>
          <w:rFonts w:ascii="Calibri" w:hAnsi="Calibri" w:cs="Times New Roman"/>
        </w:rPr>
        <w:t>trade if our outlook is neutral to bullish. That is, if the stock rises significantly,</w:t>
      </w:r>
      <w:r w:rsidR="00F63CDD" w:rsidRPr="008568A7">
        <w:rPr>
          <w:rFonts w:ascii="Calibri" w:hAnsi="Calibri" w:cs="Times New Roman"/>
        </w:rPr>
        <w:t xml:space="preserve"> </w:t>
      </w:r>
      <w:r w:rsidRPr="008568A7">
        <w:rPr>
          <w:rFonts w:ascii="Calibri" w:hAnsi="Calibri" w:cs="Times New Roman"/>
        </w:rPr>
        <w:t xml:space="preserve">the call option will be </w:t>
      </w:r>
      <w:r w:rsidR="00F63CDD" w:rsidRPr="008568A7">
        <w:rPr>
          <w:rFonts w:ascii="Calibri" w:hAnsi="Calibri" w:cs="Times New Roman"/>
        </w:rPr>
        <w:t>exercised</w:t>
      </w:r>
      <w:r w:rsidRPr="008568A7">
        <w:rPr>
          <w:rFonts w:ascii="Calibri" w:hAnsi="Calibri" w:cs="Times New Roman"/>
        </w:rPr>
        <w:t>; however, we have the underlying to protect</w:t>
      </w:r>
      <w:r w:rsidR="00F63CDD" w:rsidRPr="008568A7">
        <w:rPr>
          <w:rFonts w:ascii="Calibri" w:hAnsi="Calibri" w:cs="Times New Roman"/>
        </w:rPr>
        <w:t xml:space="preserve"> </w:t>
      </w:r>
      <w:r w:rsidRPr="008568A7">
        <w:rPr>
          <w:rFonts w:ascii="Calibri" w:hAnsi="Calibri" w:cs="Times New Roman"/>
        </w:rPr>
        <w:t>ourselves from that scenario. On the other hand, by writing a call option we</w:t>
      </w:r>
      <w:r w:rsidR="00F63CDD" w:rsidRPr="008568A7">
        <w:rPr>
          <w:rFonts w:ascii="Calibri" w:hAnsi="Calibri" w:cs="Times New Roman"/>
        </w:rPr>
        <w:t xml:space="preserve"> </w:t>
      </w:r>
      <w:r w:rsidRPr="008568A7">
        <w:rPr>
          <w:rFonts w:ascii="Calibri" w:hAnsi="Calibri" w:cs="Times New Roman"/>
        </w:rPr>
        <w:t>collect the premium. Thus if the stock price stays about the same or rises modestly,</w:t>
      </w:r>
      <w:r w:rsidR="00F63CDD" w:rsidRPr="008568A7">
        <w:rPr>
          <w:rFonts w:ascii="Calibri" w:hAnsi="Calibri" w:cs="Times New Roman"/>
        </w:rPr>
        <w:t xml:space="preserve"> </w:t>
      </w:r>
      <w:r w:rsidRPr="008568A7">
        <w:rPr>
          <w:rFonts w:ascii="Calibri" w:hAnsi="Calibri" w:cs="Times New Roman"/>
        </w:rPr>
        <w:t>we collect the premium. We can then use</w:t>
      </w:r>
      <w:r w:rsidR="00F63CDD" w:rsidRPr="008568A7">
        <w:rPr>
          <w:rFonts w:ascii="Calibri" w:hAnsi="Calibri" w:cs="Times New Roman"/>
        </w:rPr>
        <w:t xml:space="preserve"> this strategy by rolling over </w:t>
      </w:r>
      <w:r w:rsidRPr="008568A7">
        <w:rPr>
          <w:rFonts w:ascii="Calibri" w:hAnsi="Calibri" w:cs="Times New Roman"/>
        </w:rPr>
        <w:t>the</w:t>
      </w:r>
      <w:r w:rsidR="00F63CDD" w:rsidRPr="008568A7">
        <w:rPr>
          <w:rFonts w:ascii="Calibri" w:hAnsi="Calibri" w:cs="Times New Roman"/>
        </w:rPr>
        <w:t xml:space="preserve"> </w:t>
      </w:r>
      <w:r w:rsidRPr="008568A7">
        <w:rPr>
          <w:rFonts w:ascii="Calibri" w:hAnsi="Calibri" w:cs="Times New Roman"/>
        </w:rPr>
        <w:t>options each month, collecting our premium. At first look we might view this</w:t>
      </w:r>
      <w:r w:rsidR="00F63CDD" w:rsidRPr="008568A7">
        <w:rPr>
          <w:rFonts w:ascii="Calibri" w:hAnsi="Calibri" w:cs="Times New Roman"/>
        </w:rPr>
        <w:t xml:space="preserve"> </w:t>
      </w:r>
      <w:r w:rsidRPr="008568A7">
        <w:rPr>
          <w:rFonts w:ascii="Calibri" w:hAnsi="Calibri" w:cs="Times New Roman"/>
        </w:rPr>
        <w:t>as an easy way to generate a healthy income each month. However, chances</w:t>
      </w:r>
      <w:r w:rsidR="00F63CDD" w:rsidRPr="008568A7">
        <w:rPr>
          <w:rFonts w:ascii="Calibri" w:hAnsi="Calibri" w:cs="Times New Roman"/>
        </w:rPr>
        <w:t xml:space="preserve"> </w:t>
      </w:r>
      <w:r w:rsidRPr="008568A7">
        <w:rPr>
          <w:rFonts w:ascii="Calibri" w:hAnsi="Calibri" w:cs="Times New Roman"/>
        </w:rPr>
        <w:t xml:space="preserve">are that we are not the only ones who have thought of </w:t>
      </w:r>
      <w:r w:rsidR="00BE4299" w:rsidRPr="008568A7">
        <w:rPr>
          <w:rFonts w:ascii="Calibri" w:hAnsi="Calibri" w:cs="Times New Roman"/>
        </w:rPr>
        <w:t>this;</w:t>
      </w:r>
      <w:r w:rsidRPr="008568A7">
        <w:rPr>
          <w:rFonts w:ascii="Calibri" w:hAnsi="Calibri" w:cs="Times New Roman"/>
        </w:rPr>
        <w:t xml:space="preserve"> hence, it will be</w:t>
      </w:r>
      <w:r w:rsidR="00F63CDD" w:rsidRPr="008568A7">
        <w:rPr>
          <w:rFonts w:ascii="Calibri" w:hAnsi="Calibri" w:cs="Times New Roman"/>
        </w:rPr>
        <w:t xml:space="preserve"> </w:t>
      </w:r>
      <w:r w:rsidRPr="008568A7">
        <w:rPr>
          <w:rFonts w:ascii="Calibri" w:hAnsi="Calibri" w:cs="Times New Roman"/>
        </w:rPr>
        <w:t>priced into the option. Accordingly, over time, when we take into account the</w:t>
      </w:r>
      <w:r w:rsidR="00F63CDD" w:rsidRPr="008568A7">
        <w:rPr>
          <w:rFonts w:ascii="Calibri" w:hAnsi="Calibri" w:cs="Times New Roman"/>
        </w:rPr>
        <w:t xml:space="preserve"> </w:t>
      </w:r>
      <w:r w:rsidRPr="008568A7">
        <w:rPr>
          <w:rFonts w:ascii="Calibri" w:hAnsi="Calibri" w:cs="Times New Roman"/>
        </w:rPr>
        <w:t>transaction costs we incur, as well as the fact that from time to time the option</w:t>
      </w:r>
      <w:r w:rsidR="00F63CDD" w:rsidRPr="008568A7">
        <w:rPr>
          <w:rFonts w:ascii="Calibri" w:hAnsi="Calibri" w:cs="Times New Roman"/>
        </w:rPr>
        <w:t xml:space="preserve"> will get exercised, this is a poor income generating strategy.</w:t>
      </w:r>
    </w:p>
    <w:p w14:paraId="09DA047A" w14:textId="3AC5076F" w:rsidR="005F2397" w:rsidRPr="008568A7" w:rsidRDefault="00BE4299" w:rsidP="008C773B">
      <w:pPr>
        <w:rPr>
          <w:rFonts w:ascii="Calibri" w:hAnsi="Calibri" w:cs="Times New Roman"/>
        </w:rPr>
      </w:pPr>
      <w:r w:rsidRPr="008568A7">
        <w:rPr>
          <w:rFonts w:ascii="Calibri" w:hAnsi="Calibri" w:cs="Times New Roman"/>
        </w:rPr>
        <w:t xml:space="preserve"> </w:t>
      </w:r>
    </w:p>
    <w:p w14:paraId="0BEA6A1B" w14:textId="33BB0E82" w:rsidR="00B31A28" w:rsidRPr="008568A7" w:rsidRDefault="00BE4299" w:rsidP="008C773B">
      <w:pPr>
        <w:rPr>
          <w:rFonts w:ascii="Calibri" w:hAnsi="Calibri" w:cs="Times New Roman"/>
        </w:rPr>
      </w:pPr>
      <w:r w:rsidRPr="008568A7">
        <w:rPr>
          <w:rFonts w:ascii="Calibri" w:hAnsi="Calibri" w:cs="Times New Roman"/>
          <w:noProof/>
        </w:rPr>
        <mc:AlternateContent>
          <mc:Choice Requires="wps">
            <w:drawing>
              <wp:anchor distT="0" distB="0" distL="114300" distR="114300" simplePos="0" relativeHeight="251703808" behindDoc="0" locked="0" layoutInCell="1" allowOverlap="1" wp14:anchorId="489A9ABD" wp14:editId="74720CD2">
                <wp:simplePos x="0" y="0"/>
                <wp:positionH relativeFrom="column">
                  <wp:posOffset>228600</wp:posOffset>
                </wp:positionH>
                <wp:positionV relativeFrom="paragraph">
                  <wp:posOffset>95885</wp:posOffset>
                </wp:positionV>
                <wp:extent cx="4457700" cy="1621790"/>
                <wp:effectExtent l="76200" t="76200" r="114300" b="105410"/>
                <wp:wrapSquare wrapText="bothSides"/>
                <wp:docPr id="723" name="Text Box 723"/>
                <wp:cNvGraphicFramePr/>
                <a:graphic xmlns:a="http://schemas.openxmlformats.org/drawingml/2006/main">
                  <a:graphicData uri="http://schemas.microsoft.com/office/word/2010/wordprocessingShape">
                    <wps:wsp>
                      <wps:cNvSpPr txBox="1"/>
                      <wps:spPr>
                        <a:xfrm>
                          <a:off x="0" y="0"/>
                          <a:ext cx="4457700" cy="162179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26FF4A" w14:textId="67E9623E" w:rsidR="003D168C" w:rsidRPr="000C2803" w:rsidRDefault="003D168C"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IMPORTANT CONCEPT: </w:t>
                            </w:r>
                            <w:r w:rsidRPr="000C2803">
                              <w:rPr>
                                <w:rFonts w:ascii="Calibri" w:hAnsi="Calibri" w:cs="Times New Roman"/>
                              </w:rPr>
                              <w:br/>
                            </w:r>
                          </w:p>
                          <w:p w14:paraId="0A1C7A8D" w14:textId="6DFAC5A5" w:rsidR="003D168C" w:rsidRPr="000C2803" w:rsidRDefault="003D168C"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If the payoff strategy looks like a short put option, that’s because it is! Remember the put-call parity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r>
                                <w:rPr>
                                  <w:rFonts w:ascii="Cambria Math" w:hAnsi="Cambria Math" w:cs="Times New Roman"/>
                                </w:rPr>
                                <m:t>-c=K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r>
                                <w:rPr>
                                  <w:rFonts w:ascii="Cambria Math" w:hAnsi="Cambria Math" w:cs="Times New Roman"/>
                                </w:rPr>
                                <m:t>-p</m:t>
                              </m:r>
                            </m:oMath>
                            <w:r w:rsidRPr="000C2803">
                              <w:rPr>
                                <w:rFonts w:ascii="Calibri" w:hAnsi="Calibri" w:cs="Times New Roman"/>
                              </w:rPr>
                              <w:t>. We can infer from this that going long the stock and short a call is the same as going short a put with the PV of the strike price in the bank. By knowing the intuition behind the put-call parity you can often reason your way to the answer!</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3" o:spid="_x0000_s1053" type="#_x0000_t202" style="position:absolute;margin-left:18pt;margin-top:7.55pt;width:351pt;height:127.7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" filled="f" strokeweight=".5pt">
                <v:textbox inset="2emu">
                  <w:txbxContent>
                    <w:p w14:paraId="0326FF4A" w14:textId="67E9623E" w:rsidR="003D168C" w:rsidRPr="000C2803" w:rsidRDefault="003D168C"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IMPORTANT CONCEPT: </w:t>
                      </w:r>
                      <w:r w:rsidRPr="000C2803">
                        <w:rPr>
                          <w:rFonts w:ascii="Calibri" w:hAnsi="Calibri" w:cs="Times New Roman"/>
                        </w:rPr>
                        <w:br/>
                      </w:r>
                    </w:p>
                    <w:p w14:paraId="0A1C7A8D" w14:textId="6DFAC5A5" w:rsidR="003D168C" w:rsidRPr="000C2803" w:rsidRDefault="003D168C"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If the payoff strategy looks like a short put option, that’s because it is! Remember the put-call parity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r>
                          <w:rPr>
                            <w:rFonts w:ascii="Cambria Math" w:hAnsi="Cambria Math" w:cs="Times New Roman"/>
                          </w:rPr>
                          <m:t>-c=K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r>
                          <w:rPr>
                            <w:rFonts w:ascii="Cambria Math" w:hAnsi="Cambria Math" w:cs="Times New Roman"/>
                          </w:rPr>
                          <m:t>-p</m:t>
                        </m:r>
                      </m:oMath>
                      <w:r w:rsidRPr="000C2803">
                        <w:rPr>
                          <w:rFonts w:ascii="Calibri" w:hAnsi="Calibri" w:cs="Times New Roman"/>
                        </w:rPr>
                        <w:t>. We can infer from this that going long the stock and short a call is the same as going short a put with the PV of the strike price in the bank. By knowing the intuition behind the put-call parity you can often reason your way to the answer!</w:t>
                      </w:r>
                    </w:p>
                  </w:txbxContent>
                </v:textbox>
                <w10:wrap type="square"/>
              </v:shape>
            </w:pict>
          </mc:Fallback>
        </mc:AlternateContent>
      </w:r>
    </w:p>
    <w:p w14:paraId="3AF5409C" w14:textId="77777777" w:rsidR="00B31A28" w:rsidRPr="008568A7" w:rsidRDefault="00B31A28" w:rsidP="008C773B">
      <w:pPr>
        <w:rPr>
          <w:rFonts w:ascii="Calibri" w:hAnsi="Calibri"/>
        </w:rPr>
      </w:pPr>
    </w:p>
    <w:p w14:paraId="6DBC805A" w14:textId="77777777" w:rsidR="008C773B" w:rsidRPr="008568A7" w:rsidRDefault="008C773B" w:rsidP="008568A7">
      <w:pPr>
        <w:pStyle w:val="Heading3SubGTNI"/>
      </w:pPr>
    </w:p>
    <w:p w14:paraId="7394FB2C" w14:textId="77777777" w:rsidR="008C773B" w:rsidRPr="008568A7" w:rsidRDefault="008C773B" w:rsidP="008568A7">
      <w:pPr>
        <w:pStyle w:val="Heading3SubGTNI"/>
      </w:pPr>
    </w:p>
    <w:p w14:paraId="3574B834" w14:textId="77777777" w:rsidR="008C773B" w:rsidRPr="008568A7" w:rsidRDefault="008C773B" w:rsidP="008568A7">
      <w:pPr>
        <w:pStyle w:val="Heading3SubGTNI"/>
      </w:pPr>
    </w:p>
    <w:p w14:paraId="5662BCE3" w14:textId="77777777" w:rsidR="000C2803" w:rsidRDefault="000C2803" w:rsidP="008568A7">
      <w:pPr>
        <w:pStyle w:val="Heading3SubGTNI"/>
      </w:pPr>
    </w:p>
    <w:p w14:paraId="644A60E0" w14:textId="24F5402F" w:rsidR="005F2397" w:rsidRPr="008568A7" w:rsidRDefault="00915AE0" w:rsidP="008568A7">
      <w:pPr>
        <w:pStyle w:val="Heading3SubGTNI"/>
      </w:pPr>
      <w:bookmarkStart w:id="7514" w:name="_Toc222580721"/>
      <w:r w:rsidRPr="008568A7">
        <w:t>9</w:t>
      </w:r>
      <w:r w:rsidR="00B31A28" w:rsidRPr="008568A7">
        <w:t xml:space="preserve">.1.2 </w:t>
      </w:r>
      <w:r w:rsidR="005F2397" w:rsidRPr="008568A7">
        <w:t>Protective Put</w:t>
      </w:r>
      <w:bookmarkEnd w:id="7514"/>
      <w:r w:rsidR="000C2803">
        <w:br/>
      </w:r>
    </w:p>
    <w:p w14:paraId="4A674F7B" w14:textId="603AA60D" w:rsidR="001731C8" w:rsidRPr="008568A7" w:rsidRDefault="00B31A28" w:rsidP="00BE4299">
      <w:pPr>
        <w:widowControl w:val="0"/>
        <w:autoSpaceDE w:val="0"/>
        <w:autoSpaceDN w:val="0"/>
        <w:adjustRightInd w:val="0"/>
        <w:rPr>
          <w:rFonts w:ascii="Calibri" w:hAnsi="Calibri" w:cs="Times New Roman"/>
        </w:rPr>
      </w:pPr>
      <w:r w:rsidRPr="008568A7">
        <w:rPr>
          <w:rFonts w:ascii="Calibri" w:hAnsi="Calibri" w:cs="Times New Roman"/>
        </w:rPr>
        <w:t>A protective put</w:t>
      </w:r>
      <w:ins w:id="7515" w:author="Aleksander Hansen" w:date="2013-02-15T16:49:00Z">
        <w:r w:rsidR="00AC5507">
          <w:rPr>
            <w:rFonts w:ascii="Calibri" w:hAnsi="Calibri" w:cs="Times New Roman"/>
          </w:rPr>
          <w:fldChar w:fldCharType="begin"/>
        </w:r>
        <w:r w:rsidR="00AC5507">
          <w:instrText xml:space="preserve"> XE "</w:instrText>
        </w:r>
      </w:ins>
      <w:r w:rsidR="00AC5507" w:rsidRPr="008568A7">
        <w:rPr>
          <w:rFonts w:ascii="Calibri" w:hAnsi="Calibri"/>
        </w:rPr>
        <w:instrText>put</w:instrText>
      </w:r>
      <w:ins w:id="7516" w:author="Aleksander Hansen" w:date="2013-02-15T16:49:00Z">
        <w:r w:rsidR="00AC5507">
          <w:instrText xml:space="preserve">" </w:instrText>
        </w:r>
        <w:r w:rsidR="00AC5507">
          <w:rPr>
            <w:rFonts w:ascii="Calibri" w:hAnsi="Calibri" w:cs="Times New Roman"/>
          </w:rPr>
          <w:fldChar w:fldCharType="end"/>
        </w:r>
      </w:ins>
      <w:r w:rsidRPr="008568A7">
        <w:rPr>
          <w:rFonts w:ascii="Calibri" w:hAnsi="Calibri" w:cs="Times New Roman"/>
        </w:rPr>
        <w:t xml:space="preserve"> can be thought of as a form of insurance. Indeed, looking at</w:t>
      </w:r>
      <w:r w:rsidR="00BE4299" w:rsidRPr="008568A7">
        <w:rPr>
          <w:rFonts w:ascii="Calibri" w:hAnsi="Calibri" w:cs="Times New Roman"/>
        </w:rPr>
        <w:t xml:space="preserve"> </w:t>
      </w:r>
      <w:r w:rsidRPr="008568A7">
        <w:rPr>
          <w:rFonts w:ascii="Calibri" w:hAnsi="Calibri" w:cs="Times New Roman"/>
        </w:rPr>
        <w:t>the strategy and the payoff</w:t>
      </w:r>
      <w:ins w:id="7517" w:author="Aleksander Hansen" w:date="2013-02-15T16:50:00Z">
        <w:r w:rsidR="00AC5507">
          <w:rPr>
            <w:rFonts w:ascii="Calibri" w:hAnsi="Calibri" w:cs="Times New Roman"/>
          </w:rPr>
          <w:fldChar w:fldCharType="begin"/>
        </w:r>
        <w:r w:rsidR="00AC5507">
          <w:instrText xml:space="preserve"> XE "</w:instrText>
        </w:r>
      </w:ins>
      <w:r w:rsidR="00AC5507" w:rsidRPr="008568A7">
        <w:rPr>
          <w:rFonts w:ascii="Calibri" w:hAnsi="Calibri"/>
        </w:rPr>
        <w:instrText>payoff</w:instrText>
      </w:r>
      <w:ins w:id="7518" w:author="Aleksander Hansen" w:date="2013-02-15T16:50:00Z">
        <w:r w:rsidR="00AC5507">
          <w:instrText xml:space="preserve">" </w:instrText>
        </w:r>
        <w:r w:rsidR="00AC5507">
          <w:rPr>
            <w:rFonts w:ascii="Calibri" w:hAnsi="Calibri" w:cs="Times New Roman"/>
          </w:rPr>
          <w:fldChar w:fldCharType="end"/>
        </w:r>
      </w:ins>
      <w:r w:rsidRPr="008568A7">
        <w:rPr>
          <w:rFonts w:ascii="Calibri" w:hAnsi="Calibri" w:cs="Times New Roman"/>
        </w:rPr>
        <w:t xml:space="preserve">, it looks like we have </w:t>
      </w:r>
      <w:r w:rsidR="00BE4299" w:rsidRPr="008568A7">
        <w:rPr>
          <w:rFonts w:ascii="Calibri" w:hAnsi="Calibri" w:cs="Times New Roman"/>
        </w:rPr>
        <w:t>created a synthetic call option</w:t>
      </w:r>
      <w:r w:rsidRPr="008568A7">
        <w:rPr>
          <w:rFonts w:ascii="Calibri" w:hAnsi="Calibri" w:cs="Times New Roman"/>
        </w:rPr>
        <w:t>!</w:t>
      </w:r>
      <w:r w:rsidR="00BE4299" w:rsidRPr="008568A7">
        <w:rPr>
          <w:rFonts w:ascii="Calibri" w:hAnsi="Calibri" w:cs="Times New Roman"/>
        </w:rPr>
        <w:t xml:space="preserve"> </w:t>
      </w:r>
      <w:r w:rsidRPr="008568A7">
        <w:rPr>
          <w:rFonts w:ascii="Calibri" w:hAnsi="Calibri" w:cs="Times New Roman"/>
        </w:rPr>
        <w:t>Again, the put-call parity comes in handy. It is tempting to think that having</w:t>
      </w:r>
      <w:r w:rsidR="00BE4299" w:rsidRPr="008568A7">
        <w:rPr>
          <w:rFonts w:ascii="Calibri" w:hAnsi="Calibri" w:cs="Times New Roman"/>
        </w:rPr>
        <w:t xml:space="preserve"> </w:t>
      </w:r>
      <w:r w:rsidRPr="008568A7">
        <w:rPr>
          <w:rFonts w:ascii="Calibri" w:hAnsi="Calibri" w:cs="Times New Roman"/>
        </w:rPr>
        <w:t>protective puts on your portfolio and rolling them over at maturity is a great</w:t>
      </w:r>
      <w:r w:rsidR="00BE4299" w:rsidRPr="008568A7">
        <w:rPr>
          <w:rFonts w:ascii="Calibri" w:hAnsi="Calibri" w:cs="Times New Roman"/>
        </w:rPr>
        <w:t xml:space="preserve"> </w:t>
      </w:r>
      <w:r w:rsidRPr="008568A7">
        <w:rPr>
          <w:rFonts w:ascii="Calibri" w:hAnsi="Calibri" w:cs="Times New Roman"/>
        </w:rPr>
        <w:t>way to benefit from the potential increase in the stock price while having our</w:t>
      </w:r>
      <w:r w:rsidR="00BE4299" w:rsidRPr="008568A7">
        <w:rPr>
          <w:rFonts w:ascii="Calibri" w:hAnsi="Calibri" w:cs="Times New Roman"/>
        </w:rPr>
        <w:t xml:space="preserve"> </w:t>
      </w:r>
      <w:r w:rsidRPr="008568A7">
        <w:rPr>
          <w:rFonts w:ascii="Calibri" w:hAnsi="Calibri" w:cs="Times New Roman"/>
        </w:rPr>
        <w:t>losses capped. However, the premium paid and transaction costs incurred dilute</w:t>
      </w:r>
      <w:r w:rsidR="00BE4299" w:rsidRPr="008568A7">
        <w:rPr>
          <w:rFonts w:ascii="Calibri" w:hAnsi="Calibri" w:cs="Times New Roman"/>
        </w:rPr>
        <w:t xml:space="preserve"> </w:t>
      </w:r>
      <w:r w:rsidRPr="008568A7">
        <w:rPr>
          <w:rFonts w:ascii="Calibri" w:hAnsi="Calibri" w:cs="Times New Roman"/>
        </w:rPr>
        <w:t>the profits form such a strategy, just like in the case of the Covered call. We</w:t>
      </w:r>
      <w:r w:rsidR="00BE4299" w:rsidRPr="008568A7">
        <w:rPr>
          <w:rFonts w:ascii="Calibri" w:hAnsi="Calibri" w:cs="Times New Roman"/>
        </w:rPr>
        <w:t xml:space="preserve"> </w:t>
      </w:r>
      <w:r w:rsidRPr="008568A7">
        <w:rPr>
          <w:rFonts w:ascii="Calibri" w:hAnsi="Calibri" w:cs="Times New Roman"/>
        </w:rPr>
        <w:t>can generalize this concept further by noting that, after adjusting for risk, there</w:t>
      </w:r>
      <w:r w:rsidR="00BE4299" w:rsidRPr="008568A7">
        <w:rPr>
          <w:rFonts w:ascii="Calibri" w:hAnsi="Calibri" w:cs="Times New Roman"/>
        </w:rPr>
        <w:t xml:space="preserve"> </w:t>
      </w:r>
      <w:r w:rsidRPr="008568A7">
        <w:rPr>
          <w:rFonts w:ascii="Calibri" w:hAnsi="Calibri" w:cs="Times New Roman"/>
        </w:rPr>
        <w:t>is no one strategy that offers an easy way to make money in a [weak form]</w:t>
      </w:r>
      <w:r w:rsidR="00BE4299" w:rsidRPr="008568A7">
        <w:rPr>
          <w:rFonts w:ascii="Calibri" w:hAnsi="Calibri" w:cs="Times New Roman"/>
        </w:rPr>
        <w:t xml:space="preserve"> </w:t>
      </w:r>
      <w:r w:rsidRPr="008568A7">
        <w:rPr>
          <w:rFonts w:ascii="Calibri" w:hAnsi="Calibri" w:cs="Times New Roman"/>
        </w:rPr>
        <w:t>efficient market. There is no such thing as a free lunch</w:t>
      </w:r>
      <w:r w:rsidRPr="008568A7">
        <w:rPr>
          <w:rFonts w:ascii="Calibri" w:hAnsi="Calibri" w:cs="Times New Roman"/>
          <w:sz w:val="20"/>
          <w:szCs w:val="20"/>
        </w:rPr>
        <w:t>.</w:t>
      </w:r>
      <w:r w:rsidR="00972AAA" w:rsidRPr="008568A7">
        <w:rPr>
          <w:rFonts w:ascii="Calibri" w:hAnsi="Calibri"/>
        </w:rPr>
        <w:t xml:space="preserve"> </w:t>
      </w:r>
      <w:r w:rsidR="001731C8" w:rsidRPr="008568A7">
        <w:rPr>
          <w:rFonts w:ascii="Calibri" w:hAnsi="Calibri"/>
          <w:color w:val="000000" w:themeColor="text1"/>
        </w:rPr>
        <w:t xml:space="preserve"> </w:t>
      </w:r>
    </w:p>
    <w:p w14:paraId="78610B67" w14:textId="77777777" w:rsidR="005F2397" w:rsidRPr="008568A7" w:rsidRDefault="00842BAD" w:rsidP="005C3EFB">
      <w:pPr>
        <w:ind w:left="1440"/>
        <w:rPr>
          <w:rFonts w:ascii="Calibri" w:hAnsi="Calibri"/>
        </w:rPr>
      </w:pPr>
      <w:r w:rsidRPr="008568A7">
        <w:rPr>
          <w:rFonts w:ascii="Calibri" w:hAnsi="Calibri"/>
          <w:noProof/>
        </w:rPr>
        <w:drawing>
          <wp:inline distT="0" distB="0" distL="0" distR="0" wp14:anchorId="211681A6" wp14:editId="7778799E">
            <wp:extent cx="5129530" cy="2222500"/>
            <wp:effectExtent l="0" t="0" r="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29530" cy="2222500"/>
                    </a:xfrm>
                    <a:prstGeom prst="rect">
                      <a:avLst/>
                    </a:prstGeom>
                    <a:noFill/>
                    <a:ln>
                      <a:noFill/>
                    </a:ln>
                  </pic:spPr>
                </pic:pic>
              </a:graphicData>
            </a:graphic>
          </wp:inline>
        </w:drawing>
      </w:r>
    </w:p>
    <w:p w14:paraId="3DFF79EF" w14:textId="77777777" w:rsidR="00B31A28" w:rsidRPr="008568A7" w:rsidRDefault="00B31A28" w:rsidP="00BE4299">
      <w:pPr>
        <w:widowControl w:val="0"/>
        <w:autoSpaceDE w:val="0"/>
        <w:autoSpaceDN w:val="0"/>
        <w:adjustRightInd w:val="0"/>
        <w:ind w:left="720"/>
        <w:rPr>
          <w:rFonts w:ascii="Calibri" w:hAnsi="Calibri" w:cs="Times New Roman"/>
          <w:sz w:val="20"/>
          <w:szCs w:val="20"/>
        </w:rPr>
      </w:pPr>
      <w:r w:rsidRPr="008568A7">
        <w:rPr>
          <w:rFonts w:ascii="Calibri" w:hAnsi="Calibri" w:cs="Times New Roman"/>
          <w:sz w:val="20"/>
          <w:szCs w:val="20"/>
        </w:rPr>
        <w:t>Payoff: Red</w:t>
      </w:r>
      <w:r w:rsidR="00972AAA" w:rsidRPr="008568A7">
        <w:rPr>
          <w:rFonts w:ascii="Calibri" w:hAnsi="Calibri" w:cs="Times New Roman"/>
          <w:sz w:val="20"/>
          <w:szCs w:val="20"/>
        </w:rPr>
        <w:t>; Option</w:t>
      </w:r>
      <w:r w:rsidRPr="008568A7">
        <w:rPr>
          <w:rFonts w:ascii="Calibri" w:hAnsi="Calibri" w:cs="Times New Roman"/>
          <w:sz w:val="20"/>
          <w:szCs w:val="20"/>
        </w:rPr>
        <w:t>: Green</w:t>
      </w:r>
      <w:r w:rsidR="00972AAA" w:rsidRPr="008568A7">
        <w:rPr>
          <w:rFonts w:ascii="Calibri" w:hAnsi="Calibri" w:cs="Times New Roman"/>
          <w:sz w:val="20"/>
          <w:szCs w:val="20"/>
        </w:rPr>
        <w:t>; Stock</w:t>
      </w:r>
      <w:r w:rsidRPr="008568A7">
        <w:rPr>
          <w:rFonts w:ascii="Calibri" w:hAnsi="Calibri" w:cs="Times New Roman"/>
          <w:sz w:val="20"/>
          <w:szCs w:val="20"/>
        </w:rPr>
        <w:t>: Blue</w:t>
      </w:r>
    </w:p>
    <w:p w14:paraId="75369BEA" w14:textId="095ECDD8" w:rsidR="00BE4299" w:rsidRPr="008568A7" w:rsidRDefault="00B31A28" w:rsidP="00BE4299">
      <w:pPr>
        <w:widowControl w:val="0"/>
        <w:autoSpaceDE w:val="0"/>
        <w:autoSpaceDN w:val="0"/>
        <w:adjustRightInd w:val="0"/>
        <w:ind w:firstLine="720"/>
        <w:rPr>
          <w:rFonts w:ascii="Calibri" w:hAnsi="Calibri" w:cs="Times New Roman"/>
          <w:sz w:val="20"/>
          <w:szCs w:val="20"/>
        </w:rPr>
      </w:pPr>
      <w:r w:rsidRPr="008568A7">
        <w:rPr>
          <w:rFonts w:ascii="Calibri" w:hAnsi="Calibri" w:cs="Times New Roman"/>
          <w:sz w:val="20"/>
          <w:szCs w:val="20"/>
        </w:rPr>
        <w:t>Protective put</w:t>
      </w:r>
      <w:ins w:id="7519" w:author="Aleksander Hansen" w:date="2013-02-15T16:49:00Z">
        <w:r w:rsidR="00AC5507">
          <w:rPr>
            <w:rFonts w:ascii="Calibri" w:hAnsi="Calibri" w:cs="Times New Roman"/>
            <w:sz w:val="20"/>
            <w:szCs w:val="20"/>
          </w:rPr>
          <w:fldChar w:fldCharType="begin"/>
        </w:r>
        <w:r w:rsidR="00AC5507">
          <w:instrText xml:space="preserve"> XE "</w:instrText>
        </w:r>
      </w:ins>
      <w:r w:rsidR="00AC5507" w:rsidRPr="008568A7">
        <w:rPr>
          <w:rFonts w:ascii="Calibri" w:hAnsi="Calibri"/>
        </w:rPr>
        <w:instrText>put</w:instrText>
      </w:r>
      <w:ins w:id="7520" w:author="Aleksander Hansen" w:date="2013-02-15T16:49:00Z">
        <w:r w:rsidR="00AC5507">
          <w:instrText xml:space="preserve">" </w:instrText>
        </w:r>
        <w:r w:rsidR="00AC5507">
          <w:rPr>
            <w:rFonts w:ascii="Calibri" w:hAnsi="Calibri" w:cs="Times New Roman"/>
            <w:sz w:val="20"/>
            <w:szCs w:val="20"/>
          </w:rPr>
          <w:fldChar w:fldCharType="end"/>
        </w:r>
      </w:ins>
      <w:r w:rsidRPr="008568A7">
        <w:rPr>
          <w:rFonts w:ascii="Calibri" w:hAnsi="Calibri" w:cs="Times New Roman"/>
          <w:sz w:val="20"/>
          <w:szCs w:val="20"/>
        </w:rPr>
        <w:t>: Long stock @ $20 + Long put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long put</m:t>
            </m:r>
          </m:sub>
        </m:sSub>
      </m:oMath>
      <w:r w:rsidRPr="008568A7">
        <w:rPr>
          <w:rFonts w:ascii="Calibri" w:hAnsi="Calibri" w:cs="Times New Roman"/>
          <w:sz w:val="15"/>
          <w:szCs w:val="15"/>
        </w:rPr>
        <w:t xml:space="preserve"> </w:t>
      </w:r>
      <w:r w:rsidRPr="008568A7">
        <w:rPr>
          <w:rFonts w:ascii="Calibri" w:hAnsi="Calibri" w:cs="Times New Roman"/>
          <w:sz w:val="21"/>
          <w:szCs w:val="21"/>
        </w:rPr>
        <w:t xml:space="preserve">= </w:t>
      </w:r>
      <w:r w:rsidRPr="008568A7">
        <w:rPr>
          <w:rFonts w:ascii="Calibri" w:hAnsi="Calibri" w:cs="Times New Roman"/>
          <w:sz w:val="20"/>
          <w:szCs w:val="20"/>
        </w:rPr>
        <w:t>$20, premium = $1.20)</w:t>
      </w:r>
    </w:p>
    <w:p w14:paraId="0CF5A80F" w14:textId="4B08689A" w:rsidR="00B31A28" w:rsidRPr="008568A7" w:rsidRDefault="00B31A28" w:rsidP="00B31A28">
      <w:pPr>
        <w:widowControl w:val="0"/>
        <w:autoSpaceDE w:val="0"/>
        <w:autoSpaceDN w:val="0"/>
        <w:adjustRightInd w:val="0"/>
        <w:rPr>
          <w:rFonts w:ascii="Calibri" w:hAnsi="Calibri" w:cs="Times New Roman"/>
          <w:sz w:val="20"/>
          <w:szCs w:val="20"/>
        </w:rPr>
      </w:pPr>
      <w:r w:rsidRPr="008568A7">
        <w:rPr>
          <w:rFonts w:ascii="Calibri" w:hAnsi="Calibri" w:cs="Times New Roman"/>
          <w:sz w:val="20"/>
          <w:szCs w:val="20"/>
        </w:rPr>
        <w:br/>
      </w:r>
    </w:p>
    <w:p w14:paraId="473CFFF2" w14:textId="7358A1B9" w:rsidR="00972AAA" w:rsidRPr="008568A7" w:rsidRDefault="00BE4299" w:rsidP="005F2397">
      <w:pPr>
        <w:rPr>
          <w:rFonts w:ascii="Calibri" w:hAnsi="Calibri"/>
        </w:rPr>
      </w:pPr>
      <w:r w:rsidRPr="008568A7">
        <w:rPr>
          <w:rFonts w:ascii="Calibri" w:hAnsi="Calibri" w:cs="Times New Roman"/>
          <w:noProof/>
          <w:sz w:val="20"/>
          <w:szCs w:val="20"/>
        </w:rPr>
        <mc:AlternateContent>
          <mc:Choice Requires="wps">
            <w:drawing>
              <wp:anchor distT="0" distB="0" distL="114300" distR="114300" simplePos="0" relativeHeight="251704832" behindDoc="0" locked="0" layoutInCell="1" allowOverlap="1" wp14:anchorId="63DEAB11" wp14:editId="39767F24">
                <wp:simplePos x="0" y="0"/>
                <wp:positionH relativeFrom="column">
                  <wp:posOffset>114300</wp:posOffset>
                </wp:positionH>
                <wp:positionV relativeFrom="paragraph">
                  <wp:posOffset>16510</wp:posOffset>
                </wp:positionV>
                <wp:extent cx="4457700" cy="1586230"/>
                <wp:effectExtent l="76200" t="76200" r="114300" b="89535"/>
                <wp:wrapSquare wrapText="bothSides"/>
                <wp:docPr id="724" name="Text Box 724"/>
                <wp:cNvGraphicFramePr/>
                <a:graphic xmlns:a="http://schemas.openxmlformats.org/drawingml/2006/main">
                  <a:graphicData uri="http://schemas.microsoft.com/office/word/2010/wordprocessingShape">
                    <wps:wsp>
                      <wps:cNvSpPr txBox="1"/>
                      <wps:spPr>
                        <a:xfrm>
                          <a:off x="0" y="0"/>
                          <a:ext cx="4457700" cy="158623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F039DB" w14:textId="038B28E7" w:rsidR="003D168C" w:rsidRPr="000C2803" w:rsidRDefault="003D168C" w:rsidP="003F4269">
                            <w:pPr>
                              <w:ind w:left="144"/>
                              <w:rPr>
                                <w:rFonts w:ascii="Calibri" w:hAnsi="Calibri" w:cs="Times New Roman"/>
                              </w:rPr>
                            </w:pPr>
                            <w:r w:rsidRPr="000C2803">
                              <w:rPr>
                                <w:rFonts w:ascii="Calibri" w:hAnsi="Calibri" w:cs="Times New Roman"/>
                              </w:rPr>
                              <w:t>Important Concept:</w:t>
                            </w:r>
                            <w:r w:rsidRPr="000C2803">
                              <w:rPr>
                                <w:rFonts w:ascii="Calibri" w:hAnsi="Calibri" w:cs="Times New Roman"/>
                              </w:rPr>
                              <w:br/>
                            </w:r>
                          </w:p>
                          <w:p w14:paraId="78E87E65" w14:textId="0CACCD42" w:rsidR="003D168C" w:rsidRPr="000C2803" w:rsidRDefault="003D168C" w:rsidP="003F4269">
                            <w:pPr>
                              <w:ind w:left="144"/>
                              <w:rPr>
                                <w:rFonts w:ascii="Calibri" w:hAnsi="Calibri"/>
                              </w:rPr>
                            </w:pPr>
                            <w:r w:rsidRPr="000C2803">
                              <w:rPr>
                                <w:rFonts w:ascii="Calibri" w:hAnsi="Calibri" w:cs="Times New Roman"/>
                              </w:rPr>
                              <w:t>The covered call generates income (the short call option premium) when the (long) stockholder does not expect further price appreciation on the long position. The protective put forfeits some income (the long put option premium) in exchange for downside protection.</w:t>
                            </w:r>
                            <w:r w:rsidRPr="000C2803">
                              <w:rPr>
                                <w:rFonts w:ascii="Calibri" w:hAnsi="Calibri" w:cs="Times New Roman"/>
                              </w:rP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4" o:spid="_x0000_s1054" type="#_x0000_t202" style="position:absolute;margin-left:9pt;margin-top:1.3pt;width:351pt;height:124.9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" filled="f" strokeweight=".5pt">
                <v:textbox style="mso-fit-shape-to-text:t" inset="2emu">
                  <w:txbxContent>
                    <w:p w14:paraId="76F039DB" w14:textId="038B28E7" w:rsidR="003D168C" w:rsidRPr="000C2803" w:rsidRDefault="003D168C" w:rsidP="003F4269">
                      <w:pPr>
                        <w:ind w:left="144"/>
                        <w:rPr>
                          <w:rFonts w:ascii="Calibri" w:hAnsi="Calibri" w:cs="Times New Roman"/>
                        </w:rPr>
                      </w:pPr>
                      <w:r w:rsidRPr="000C2803">
                        <w:rPr>
                          <w:rFonts w:ascii="Calibri" w:hAnsi="Calibri" w:cs="Times New Roman"/>
                        </w:rPr>
                        <w:t>Important Concept:</w:t>
                      </w:r>
                      <w:r w:rsidRPr="000C2803">
                        <w:rPr>
                          <w:rFonts w:ascii="Calibri" w:hAnsi="Calibri" w:cs="Times New Roman"/>
                        </w:rPr>
                        <w:br/>
                      </w:r>
                    </w:p>
                    <w:p w14:paraId="78E87E65" w14:textId="0CACCD42" w:rsidR="003D168C" w:rsidRPr="000C2803" w:rsidRDefault="003D168C" w:rsidP="003F4269">
                      <w:pPr>
                        <w:ind w:left="144"/>
                        <w:rPr>
                          <w:rFonts w:ascii="Calibri" w:hAnsi="Calibri"/>
                        </w:rPr>
                      </w:pPr>
                      <w:r w:rsidRPr="000C2803">
                        <w:rPr>
                          <w:rFonts w:ascii="Calibri" w:hAnsi="Calibri" w:cs="Times New Roman"/>
                        </w:rPr>
                        <w:t>The covered call generates income (the short call option premium) when the (long) stockholder does not expect further price appreciation on the long position. The protective put forfeits some income (the long put option premium) in exchange for downside protection.</w:t>
                      </w:r>
                      <w:r w:rsidRPr="000C2803">
                        <w:rPr>
                          <w:rFonts w:ascii="Calibri" w:hAnsi="Calibri" w:cs="Times New Roman"/>
                        </w:rPr>
                        <w:br/>
                      </w:r>
                    </w:p>
                  </w:txbxContent>
                </v:textbox>
                <w10:wrap type="square"/>
              </v:shape>
            </w:pict>
          </mc:Fallback>
        </mc:AlternateContent>
      </w:r>
    </w:p>
    <w:p w14:paraId="0A33BF1C" w14:textId="77777777" w:rsidR="00972AAA" w:rsidRPr="008568A7" w:rsidRDefault="00972AAA" w:rsidP="005F2397">
      <w:pPr>
        <w:rPr>
          <w:rFonts w:ascii="Calibri" w:hAnsi="Calibri"/>
        </w:rPr>
      </w:pPr>
    </w:p>
    <w:p w14:paraId="7E3740A0" w14:textId="77777777" w:rsidR="00972AAA" w:rsidRPr="008568A7" w:rsidRDefault="00972AAA" w:rsidP="005F2397">
      <w:pPr>
        <w:rPr>
          <w:rFonts w:ascii="Calibri" w:hAnsi="Calibri"/>
        </w:rPr>
      </w:pPr>
    </w:p>
    <w:p w14:paraId="28B747D1" w14:textId="77777777" w:rsidR="00972AAA" w:rsidRPr="008568A7" w:rsidRDefault="00972AAA" w:rsidP="005F2397">
      <w:pPr>
        <w:rPr>
          <w:rFonts w:ascii="Calibri" w:hAnsi="Calibri"/>
        </w:rPr>
      </w:pPr>
    </w:p>
    <w:p w14:paraId="1A4AE2FD" w14:textId="77777777" w:rsidR="00972AAA" w:rsidRPr="008568A7" w:rsidRDefault="00972AAA" w:rsidP="005F2397">
      <w:pPr>
        <w:rPr>
          <w:rFonts w:ascii="Calibri" w:hAnsi="Calibri"/>
        </w:rPr>
      </w:pPr>
    </w:p>
    <w:p w14:paraId="45F2B104" w14:textId="77777777" w:rsidR="00972AAA" w:rsidRPr="008568A7" w:rsidRDefault="00972AAA" w:rsidP="005F2397">
      <w:pPr>
        <w:rPr>
          <w:rFonts w:ascii="Calibri" w:hAnsi="Calibri"/>
        </w:rPr>
      </w:pPr>
    </w:p>
    <w:p w14:paraId="0A7DCDA2" w14:textId="77777777" w:rsidR="00972AAA" w:rsidRPr="008568A7" w:rsidRDefault="00972AAA" w:rsidP="005F2397">
      <w:pPr>
        <w:rPr>
          <w:rFonts w:ascii="Calibri" w:hAnsi="Calibri"/>
        </w:rPr>
      </w:pPr>
    </w:p>
    <w:p w14:paraId="1C12389D" w14:textId="75889BD9" w:rsidR="00972AAA" w:rsidRPr="008568A7" w:rsidRDefault="00915AE0">
      <w:pPr>
        <w:pStyle w:val="Heading2"/>
      </w:pPr>
      <w:bookmarkStart w:id="7521" w:name="_Toc222580722"/>
      <w:r w:rsidRPr="008568A7">
        <w:t>9</w:t>
      </w:r>
      <w:r w:rsidR="00972AAA" w:rsidRPr="008568A7">
        <w:t>.2 Describe and explain the use and payoff</w:t>
      </w:r>
      <w:ins w:id="7522" w:author="Aleksander Hansen" w:date="2013-02-15T16:50:00Z">
        <w:r w:rsidR="00AC5507">
          <w:fldChar w:fldCharType="begin"/>
        </w:r>
        <w:r w:rsidR="00AC5507">
          <w:instrText xml:space="preserve"> XE "</w:instrText>
        </w:r>
      </w:ins>
      <w:r w:rsidR="00AC5507" w:rsidRPr="008568A7">
        <w:rPr>
          <w:rFonts w:ascii="Calibri" w:hAnsi="Calibri"/>
        </w:rPr>
        <w:instrText>payoff</w:instrText>
      </w:r>
      <w:ins w:id="7523" w:author="Aleksander Hansen" w:date="2013-02-15T16:50:00Z">
        <w:r w:rsidR="00AC5507">
          <w:instrText xml:space="preserve">" </w:instrText>
        </w:r>
        <w:r w:rsidR="00AC5507">
          <w:fldChar w:fldCharType="end"/>
        </w:r>
      </w:ins>
      <w:r w:rsidR="00972AAA" w:rsidRPr="008568A7">
        <w:t xml:space="preserve"> functions of spread strategies, including bull spread, bear spread, calendar spread, butterfly spread, and diagonal spread.</w:t>
      </w:r>
      <w:bookmarkEnd w:id="7521"/>
      <w:r w:rsidR="00972AAA" w:rsidRPr="008568A7">
        <w:t xml:space="preserve">  </w:t>
      </w:r>
    </w:p>
    <w:p w14:paraId="021293CA" w14:textId="77777777" w:rsidR="00972AAA" w:rsidRPr="008568A7" w:rsidRDefault="00972AAA" w:rsidP="005F2397">
      <w:pPr>
        <w:rPr>
          <w:rFonts w:ascii="Calibri" w:hAnsi="Calibri"/>
        </w:rPr>
      </w:pPr>
    </w:p>
    <w:p w14:paraId="1DBC5B11" w14:textId="77777777" w:rsidR="00972AAA" w:rsidRPr="008568A7" w:rsidRDefault="00972AAA" w:rsidP="005F2397">
      <w:pPr>
        <w:rPr>
          <w:rFonts w:ascii="Calibri" w:hAnsi="Calibri"/>
        </w:rPr>
      </w:pPr>
      <w:r w:rsidRPr="008568A7">
        <w:rPr>
          <w:rFonts w:ascii="Calibri" w:hAnsi="Calibri"/>
        </w:rPr>
        <w:t xml:space="preserve">A spread strategy is a position with two or more options of the same type, i.e., two or more calls; or, two or more puts.  </w:t>
      </w:r>
    </w:p>
    <w:p w14:paraId="5DFE54DF" w14:textId="77777777" w:rsidR="00972AAA" w:rsidRPr="008568A7" w:rsidRDefault="00972AAA" w:rsidP="005F2397">
      <w:pPr>
        <w:rPr>
          <w:rFonts w:ascii="Calibri" w:hAnsi="Calibri"/>
        </w:rPr>
      </w:pPr>
    </w:p>
    <w:p w14:paraId="010ADA9D" w14:textId="77777777" w:rsidR="00972AAA" w:rsidRPr="008568A7" w:rsidRDefault="00915AE0" w:rsidP="008568A7">
      <w:pPr>
        <w:pStyle w:val="Heading3"/>
      </w:pPr>
      <w:bookmarkStart w:id="7524" w:name="_Toc222580723"/>
      <w:r w:rsidRPr="008568A7">
        <w:t>9</w:t>
      </w:r>
      <w:r w:rsidR="00972AAA" w:rsidRPr="008568A7">
        <w:t>.2.1 Bull spread (type of vertical spread)</w:t>
      </w:r>
      <w:bookmarkEnd w:id="7524"/>
      <w:r w:rsidR="00972AAA" w:rsidRPr="008568A7">
        <w:t xml:space="preserve">  </w:t>
      </w:r>
    </w:p>
    <w:p w14:paraId="18716638" w14:textId="77777777" w:rsidR="00972AAA" w:rsidRPr="008568A7" w:rsidRDefault="00972AAA" w:rsidP="005F2397">
      <w:pPr>
        <w:rPr>
          <w:rFonts w:ascii="Calibri" w:hAnsi="Calibri"/>
        </w:rPr>
      </w:pPr>
    </w:p>
    <w:p w14:paraId="19A1C36B" w14:textId="60E5883A" w:rsidR="00FC44ED" w:rsidRPr="008568A7" w:rsidRDefault="00972AAA" w:rsidP="005C3EFB">
      <w:pPr>
        <w:rPr>
          <w:rFonts w:ascii="Calibri" w:hAnsi="Calibri"/>
        </w:rPr>
      </w:pPr>
      <w:r w:rsidRPr="008568A7">
        <w:rPr>
          <w:rFonts w:ascii="Calibri" w:hAnsi="Calibri"/>
        </w:rPr>
        <w:t xml:space="preserve">A bull spread can be created by writing a call with, e.g. strike </w:t>
      </w:r>
      <m:oMath>
        <m:sSub>
          <m:sSubPr>
            <m:ctrlPr>
              <w:rPr>
                <w:rFonts w:ascii="Cambria Math" w:hAnsi="Cambria Math"/>
                <w:i/>
              </w:rPr>
            </m:ctrlPr>
          </m:sSubPr>
          <m:e>
            <m:r>
              <w:rPr>
                <w:rFonts w:ascii="Cambria Math" w:hAnsi="Cambria Math"/>
              </w:rPr>
              <m:t>K</m:t>
            </m:r>
          </m:e>
          <m:sub>
            <m:r>
              <w:rPr>
                <w:rFonts w:ascii="Cambria Math" w:hAnsi="Cambria Math"/>
              </w:rPr>
              <m:t>short</m:t>
            </m:r>
          </m:sub>
        </m:sSub>
        <m:r>
          <w:rPr>
            <w:rFonts w:ascii="Cambria Math" w:hAnsi="Cambria Math"/>
          </w:rPr>
          <m:t>=$23</m:t>
        </m:r>
      </m:oMath>
      <w:r w:rsidRPr="008568A7">
        <w:rPr>
          <w:rFonts w:ascii="Calibri" w:hAnsi="Calibri"/>
        </w:rPr>
        <w:t xml:space="preserve">  , while going long a call with a lower strike price, </w:t>
      </w:r>
      <m:oMath>
        <m:sSub>
          <m:sSubPr>
            <m:ctrlPr>
              <w:rPr>
                <w:rFonts w:ascii="Cambria Math" w:hAnsi="Cambria Math"/>
                <w:i/>
              </w:rPr>
            </m:ctrlPr>
          </m:sSubPr>
          <m:e>
            <m:r>
              <w:rPr>
                <w:rFonts w:ascii="Cambria Math" w:hAnsi="Cambria Math"/>
              </w:rPr>
              <m:t>K</m:t>
            </m:r>
          </m:e>
          <m:sub>
            <m:r>
              <w:rPr>
                <w:rFonts w:ascii="Cambria Math" w:hAnsi="Cambria Math"/>
              </w:rPr>
              <m:t>long</m:t>
            </m:r>
          </m:sub>
        </m:sSub>
        <m:r>
          <w:rPr>
            <w:rFonts w:ascii="Cambria Math" w:hAnsi="Cambria Math"/>
          </w:rPr>
          <m:t>=$20</m:t>
        </m:r>
      </m:oMath>
      <w:r w:rsidRPr="008568A7">
        <w:rPr>
          <w:rFonts w:ascii="Calibri" w:hAnsi="Calibri"/>
        </w:rPr>
        <w:t>, on the same stock (with the same expiration). In this example, we go long a call @ strike = $20, with a premium = $1.99 + short call @ strike = $23, with a premium = $0.83. When creating a bull spread using call options there is always a cash outflow; conversely, when creating a bull spread using put</w:t>
      </w:r>
      <w:ins w:id="7525"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526"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options there is always a cash inflow. In both cases we are bullish, as the name implies, and thus expect the price of the underlying to increase.</w:t>
      </w:r>
    </w:p>
    <w:p w14:paraId="6DD29D4F" w14:textId="77777777" w:rsidR="005F2397" w:rsidRPr="008568A7" w:rsidRDefault="00FC44ED" w:rsidP="00BE4299">
      <w:pPr>
        <w:ind w:left="1440"/>
        <w:rPr>
          <w:rFonts w:ascii="Calibri" w:hAnsi="Calibri"/>
        </w:rPr>
      </w:pPr>
      <w:r w:rsidRPr="008568A7">
        <w:rPr>
          <w:rFonts w:ascii="Calibri" w:hAnsi="Calibri"/>
          <w:noProof/>
        </w:rPr>
        <w:drawing>
          <wp:inline distT="0" distB="0" distL="0" distR="0" wp14:anchorId="1DA8A76F" wp14:editId="6A2C1FAB">
            <wp:extent cx="4613910" cy="22047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13910" cy="2204720"/>
                    </a:xfrm>
                    <a:prstGeom prst="rect">
                      <a:avLst/>
                    </a:prstGeom>
                    <a:noFill/>
                    <a:ln>
                      <a:noFill/>
                    </a:ln>
                  </pic:spPr>
                </pic:pic>
              </a:graphicData>
            </a:graphic>
          </wp:inline>
        </w:drawing>
      </w:r>
    </w:p>
    <w:p w14:paraId="43E9DDCE" w14:textId="3626A6EF" w:rsidR="00972AAA" w:rsidRPr="008568A7" w:rsidRDefault="00972AAA"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put</w:t>
      </w:r>
      <w:ins w:id="7527" w:author="Aleksander Hansen" w:date="2013-02-15T16:49:00Z">
        <w:r w:rsidR="00AC5507">
          <w:rPr>
            <w:rFonts w:ascii="Calibri" w:hAnsi="Calibri"/>
            <w:b/>
            <w:sz w:val="20"/>
            <w:szCs w:val="20"/>
          </w:rPr>
          <w:fldChar w:fldCharType="begin"/>
        </w:r>
        <w:r w:rsidR="00AC5507">
          <w:instrText xml:space="preserve"> XE "</w:instrText>
        </w:r>
      </w:ins>
      <w:r w:rsidR="00AC5507" w:rsidRPr="008568A7">
        <w:rPr>
          <w:rFonts w:ascii="Calibri" w:hAnsi="Calibri"/>
        </w:rPr>
        <w:instrText>put</w:instrText>
      </w:r>
      <w:ins w:id="7528" w:author="Aleksander Hansen" w:date="2013-02-15T16:49:00Z">
        <w:r w:rsidR="00AC5507">
          <w:instrText xml:space="preserve">" </w:instrText>
        </w:r>
        <w:r w:rsidR="00AC5507">
          <w:rPr>
            <w:rFonts w:ascii="Calibri" w:hAnsi="Calibri"/>
            <w:b/>
            <w:sz w:val="20"/>
            <w:szCs w:val="20"/>
          </w:rPr>
          <w:fldChar w:fldCharType="end"/>
        </w:r>
      </w:ins>
      <w:r w:rsidR="00BE4299" w:rsidRPr="008568A7">
        <w:rPr>
          <w:rFonts w:ascii="Calibri" w:hAnsi="Calibri"/>
          <w:b/>
          <w:sz w:val="20"/>
          <w:szCs w:val="20"/>
        </w:rPr>
        <w:t xml:space="preserve"> o</w:t>
      </w:r>
      <w:r w:rsidRPr="008568A7">
        <w:rPr>
          <w:rFonts w:ascii="Calibri" w:hAnsi="Calibri"/>
          <w:b/>
          <w:sz w:val="20"/>
          <w:szCs w:val="20"/>
        </w:rPr>
        <w:t>ption:</w:t>
      </w:r>
      <w:r w:rsidRPr="008568A7">
        <w:rPr>
          <w:rFonts w:ascii="Calibri" w:hAnsi="Calibri"/>
          <w:sz w:val="20"/>
          <w:szCs w:val="20"/>
        </w:rPr>
        <w:t xml:space="preserve"> Green; </w:t>
      </w:r>
      <w:r w:rsidR="00BE4299" w:rsidRPr="008568A7">
        <w:rPr>
          <w:rFonts w:ascii="Calibri" w:hAnsi="Calibri"/>
          <w:b/>
          <w:sz w:val="20"/>
          <w:szCs w:val="20"/>
        </w:rPr>
        <w:t>call option</w:t>
      </w:r>
      <w:r w:rsidRPr="008568A7">
        <w:rPr>
          <w:rFonts w:ascii="Calibri" w:hAnsi="Calibri"/>
          <w:b/>
          <w:sz w:val="20"/>
          <w:szCs w:val="20"/>
        </w:rPr>
        <w:t>:</w:t>
      </w:r>
      <w:r w:rsidR="00087402" w:rsidRPr="008568A7">
        <w:rPr>
          <w:rFonts w:ascii="Calibri" w:hAnsi="Calibri"/>
          <w:sz w:val="20"/>
          <w:szCs w:val="20"/>
        </w:rPr>
        <w:t xml:space="preserve"> Blue </w:t>
      </w:r>
      <w:r w:rsidR="00087402" w:rsidRPr="008568A7">
        <w:rPr>
          <w:rFonts w:ascii="Calibri" w:hAnsi="Calibri"/>
          <w:sz w:val="20"/>
          <w:szCs w:val="20"/>
        </w:rPr>
        <w:br/>
      </w:r>
      <w:r w:rsidRPr="008568A7">
        <w:rPr>
          <w:rFonts w:ascii="Calibri" w:hAnsi="Calibri"/>
          <w:sz w:val="20"/>
          <w:szCs w:val="20"/>
        </w:rPr>
        <w:t>Protective put: 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 short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short call</m:t>
            </m:r>
          </m:sub>
        </m:sSub>
        <m:r>
          <w:rPr>
            <w:rFonts w:ascii="Cambria Math" w:hAnsi="Cambria Math"/>
            <w:sz w:val="20"/>
            <w:szCs w:val="20"/>
          </w:rPr>
          <m:t>=$23</m:t>
        </m:r>
      </m:oMath>
      <w:r w:rsidRPr="008568A7">
        <w:rPr>
          <w:rFonts w:ascii="Calibri" w:hAnsi="Calibri"/>
          <w:sz w:val="20"/>
          <w:szCs w:val="20"/>
        </w:rPr>
        <w:t xml:space="preserve">, </w:t>
      </w:r>
      <w:r w:rsidR="00087402" w:rsidRPr="008568A7">
        <w:rPr>
          <w:rFonts w:ascii="Calibri" w:hAnsi="Calibri"/>
          <w:sz w:val="20"/>
          <w:szCs w:val="20"/>
        </w:rPr>
        <w:t xml:space="preserve">premium = </w:t>
      </w:r>
      <w:r w:rsidRPr="008568A7">
        <w:rPr>
          <w:rFonts w:ascii="Calibri" w:hAnsi="Calibri"/>
          <w:sz w:val="20"/>
          <w:szCs w:val="20"/>
        </w:rPr>
        <w:t>$0.83)</w:t>
      </w:r>
    </w:p>
    <w:p w14:paraId="7DEEF648" w14:textId="77777777" w:rsidR="005F2397" w:rsidRPr="008568A7" w:rsidRDefault="00915AE0" w:rsidP="008568A7">
      <w:pPr>
        <w:pStyle w:val="Heading3"/>
      </w:pPr>
      <w:bookmarkStart w:id="7529" w:name="_Toc222580724"/>
      <w:r w:rsidRPr="008568A7">
        <w:t>9</w:t>
      </w:r>
      <w:r w:rsidR="00087402" w:rsidRPr="008568A7">
        <w:t xml:space="preserve">.2.2 </w:t>
      </w:r>
      <w:r w:rsidR="005F2397" w:rsidRPr="008568A7">
        <w:t>Bear spread (type of vertical spread)</w:t>
      </w:r>
      <w:bookmarkEnd w:id="7529"/>
      <w:r w:rsidR="00087402" w:rsidRPr="008568A7">
        <w:br/>
      </w:r>
    </w:p>
    <w:p w14:paraId="51FDB779" w14:textId="1C7A26C6" w:rsidR="001731C8" w:rsidRPr="008568A7" w:rsidRDefault="00087402" w:rsidP="001731C8">
      <w:pPr>
        <w:pStyle w:val="Caption"/>
        <w:keepNext/>
        <w:rPr>
          <w:rFonts w:ascii="Calibri" w:hAnsi="Calibri"/>
          <w:b w:val="0"/>
          <w:bCs w:val="0"/>
          <w:color w:val="auto"/>
          <w:sz w:val="24"/>
          <w:szCs w:val="24"/>
        </w:rPr>
      </w:pPr>
      <w:r w:rsidRPr="008568A7">
        <w:rPr>
          <w:rFonts w:ascii="Calibri" w:hAnsi="Calibri"/>
          <w:b w:val="0"/>
          <w:bCs w:val="0"/>
          <w:color w:val="auto"/>
          <w:sz w:val="24"/>
          <w:szCs w:val="24"/>
        </w:rPr>
        <w:t>A bear spread can be created by writing a put</w:t>
      </w:r>
      <w:ins w:id="7530" w:author="Aleksander Hansen" w:date="2013-02-15T16:49:00Z">
        <w:r w:rsidR="00AC5507">
          <w:rPr>
            <w:rFonts w:ascii="Calibri" w:hAnsi="Calibri"/>
            <w:b w:val="0"/>
            <w:bCs w:val="0"/>
            <w:color w:val="auto"/>
            <w:sz w:val="24"/>
            <w:szCs w:val="24"/>
          </w:rPr>
          <w:fldChar w:fldCharType="begin"/>
        </w:r>
        <w:r w:rsidR="00AC5507">
          <w:instrText xml:space="preserve"> XE "</w:instrText>
        </w:r>
      </w:ins>
      <w:r w:rsidR="00AC5507" w:rsidRPr="008568A7">
        <w:rPr>
          <w:rFonts w:ascii="Calibri" w:hAnsi="Calibri"/>
        </w:rPr>
        <w:instrText>put</w:instrText>
      </w:r>
      <w:ins w:id="7531" w:author="Aleksander Hansen" w:date="2013-02-15T16:49:00Z">
        <w:r w:rsidR="00AC5507">
          <w:instrText xml:space="preserve">" </w:instrText>
        </w:r>
        <w:r w:rsidR="00AC5507">
          <w:rPr>
            <w:rFonts w:ascii="Calibri" w:hAnsi="Calibri"/>
            <w:b w:val="0"/>
            <w:bCs w:val="0"/>
            <w:color w:val="auto"/>
            <w:sz w:val="24"/>
            <w:szCs w:val="24"/>
          </w:rPr>
          <w:fldChar w:fldCharType="end"/>
        </w:r>
      </w:ins>
      <w:r w:rsidRPr="008568A7">
        <w:rPr>
          <w:rFonts w:ascii="Calibri" w:hAnsi="Calibri"/>
          <w:b w:val="0"/>
          <w:bCs w:val="0"/>
          <w:color w:val="auto"/>
          <w:sz w:val="24"/>
          <w:szCs w:val="24"/>
        </w:rPr>
        <w:t xml:space="preserve"> option with, e.g., strike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short</m:t>
            </m:r>
          </m:sub>
        </m:sSub>
        <m:r>
          <m:rPr>
            <m:sty m:val="bi"/>
          </m:rPr>
          <w:rPr>
            <w:rFonts w:ascii="Cambria Math" w:hAnsi="Cambria Math"/>
            <w:color w:val="auto"/>
            <w:sz w:val="24"/>
            <w:szCs w:val="24"/>
          </w:rPr>
          <m:t>=$20</m:t>
        </m:r>
      </m:oMath>
      <w:r w:rsidRPr="008568A7">
        <w:rPr>
          <w:rFonts w:ascii="Calibri" w:hAnsi="Calibri"/>
          <w:b w:val="0"/>
          <w:bCs w:val="0"/>
          <w:color w:val="auto"/>
          <w:sz w:val="24"/>
          <w:szCs w:val="24"/>
        </w:rPr>
        <w:t xml:space="preserve">, while going long a put with a higher strike price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long</m:t>
            </m:r>
          </m:sub>
        </m:sSub>
        <m:r>
          <m:rPr>
            <m:sty m:val="bi"/>
          </m:rPr>
          <w:rPr>
            <w:rFonts w:ascii="Cambria Math" w:hAnsi="Cambria Math"/>
            <w:color w:val="auto"/>
            <w:sz w:val="24"/>
            <w:szCs w:val="24"/>
          </w:rPr>
          <m:t>=$23</m:t>
        </m:r>
      </m:oMath>
      <w:r w:rsidRPr="008568A7">
        <w:rPr>
          <w:rFonts w:ascii="Calibri" w:hAnsi="Calibri"/>
          <w:b w:val="0"/>
          <w:bCs w:val="0"/>
          <w:color w:val="auto"/>
          <w:sz w:val="24"/>
          <w:szCs w:val="24"/>
        </w:rPr>
        <w:t>, on the same stock (with the same expiration). It is important to note that we can create a bear spread either using put options or call options (think about the payoff</w:t>
      </w:r>
      <w:ins w:id="7532" w:author="Aleksander Hansen" w:date="2013-02-15T16:50:00Z">
        <w:r w:rsidR="00AC5507">
          <w:rPr>
            <w:rFonts w:ascii="Calibri" w:hAnsi="Calibri"/>
            <w:b w:val="0"/>
            <w:bCs w:val="0"/>
            <w:color w:val="auto"/>
            <w:sz w:val="24"/>
            <w:szCs w:val="24"/>
          </w:rPr>
          <w:fldChar w:fldCharType="begin"/>
        </w:r>
        <w:r w:rsidR="00AC5507">
          <w:instrText xml:space="preserve"> XE "</w:instrText>
        </w:r>
      </w:ins>
      <w:r w:rsidR="00AC5507" w:rsidRPr="008568A7">
        <w:rPr>
          <w:rFonts w:ascii="Calibri" w:hAnsi="Calibri"/>
        </w:rPr>
        <w:instrText>payoff</w:instrText>
      </w:r>
      <w:ins w:id="7533" w:author="Aleksander Hansen" w:date="2013-02-15T16:50:00Z">
        <w:r w:rsidR="00AC5507">
          <w:instrText xml:space="preserve">" </w:instrText>
        </w:r>
        <w:r w:rsidR="00AC5507">
          <w:rPr>
            <w:rFonts w:ascii="Calibri" w:hAnsi="Calibri"/>
            <w:b w:val="0"/>
            <w:bCs w:val="0"/>
            <w:color w:val="auto"/>
            <w:sz w:val="24"/>
            <w:szCs w:val="24"/>
          </w:rPr>
          <w:fldChar w:fldCharType="end"/>
        </w:r>
      </w:ins>
      <w:r w:rsidRPr="008568A7">
        <w:rPr>
          <w:rFonts w:ascii="Calibri" w:hAnsi="Calibri"/>
          <w:b w:val="0"/>
          <w:bCs w:val="0"/>
          <w:color w:val="auto"/>
          <w:sz w:val="24"/>
          <w:szCs w:val="24"/>
        </w:rPr>
        <w:t xml:space="preserve"> profile in terms of the put-call parity). When creating a bear spread using put options there is always a cash outflow, whereas when creating a bear spread with calls we have a cash inflow. In this latter case we would simply buy a call and sell a call but our strike price on the long call is higher than on the short call: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long call</m:t>
            </m:r>
          </m:sub>
        </m:sSub>
        <m:r>
          <m:rPr>
            <m:sty m:val="bi"/>
          </m:rPr>
          <w:rPr>
            <w:rFonts w:ascii="Cambria Math" w:hAnsi="Cambria Math"/>
            <w:color w:val="auto"/>
            <w:sz w:val="24"/>
            <w:szCs w:val="24"/>
          </w:rPr>
          <m:t>&gt;</m:t>
        </m:r>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short call</m:t>
            </m:r>
          </m:sub>
        </m:sSub>
      </m:oMath>
      <w:r w:rsidRPr="008568A7">
        <w:rPr>
          <w:rFonts w:ascii="Calibri" w:hAnsi="Calibri"/>
          <w:b w:val="0"/>
          <w:bCs w:val="0"/>
          <w:color w:val="auto"/>
          <w:sz w:val="24"/>
          <w:szCs w:val="24"/>
        </w:rPr>
        <w:t xml:space="preserve">. In both cases we are bearish as the name implies and thus expect the underlying stock price to decline. As the graph below show, we have a range of possible payoff scenarios, however; our loss is capped at $0 (excluding the premium), while our gain is capped at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2</m:t>
            </m:r>
          </m:sub>
        </m:sSub>
        <m:r>
          <m:rPr>
            <m:sty m:val="bi"/>
          </m:rPr>
          <w:rPr>
            <w:rFonts w:ascii="Cambria Math" w:hAnsi="Cambria Math"/>
            <w:color w:val="auto"/>
            <w:sz w:val="24"/>
            <w:szCs w:val="24"/>
          </w:rPr>
          <m:t>-</m:t>
        </m:r>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1</m:t>
            </m:r>
          </m:sub>
        </m:sSub>
      </m:oMath>
      <w:r w:rsidRPr="008568A7">
        <w:rPr>
          <w:rFonts w:ascii="Calibri" w:hAnsi="Calibri"/>
          <w:b w:val="0"/>
          <w:bCs w:val="0"/>
          <w:color w:val="auto"/>
          <w:sz w:val="24"/>
          <w:szCs w:val="24"/>
        </w:rPr>
        <w:t xml:space="preserve"> (excluding the premium).</w:t>
      </w:r>
    </w:p>
    <w:p w14:paraId="0D748CE7" w14:textId="77777777" w:rsidR="005F2397" w:rsidRPr="008568A7" w:rsidRDefault="001731C8" w:rsidP="00BE4299">
      <w:pPr>
        <w:ind w:left="1440"/>
        <w:rPr>
          <w:rFonts w:ascii="Calibri" w:hAnsi="Calibri"/>
        </w:rPr>
      </w:pPr>
      <w:r w:rsidRPr="008568A7">
        <w:rPr>
          <w:rFonts w:ascii="Calibri" w:hAnsi="Calibri"/>
          <w:noProof/>
        </w:rPr>
        <w:drawing>
          <wp:inline distT="0" distB="0" distL="0" distR="0" wp14:anchorId="39C7D4DD" wp14:editId="423DF1C9">
            <wp:extent cx="4445000" cy="22136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45000" cy="2213610"/>
                    </a:xfrm>
                    <a:prstGeom prst="rect">
                      <a:avLst/>
                    </a:prstGeom>
                    <a:noFill/>
                    <a:ln>
                      <a:noFill/>
                    </a:ln>
                  </pic:spPr>
                </pic:pic>
              </a:graphicData>
            </a:graphic>
          </wp:inline>
        </w:drawing>
      </w:r>
    </w:p>
    <w:p w14:paraId="4B4E3BA1" w14:textId="186C89F4" w:rsidR="001731C8" w:rsidRPr="008568A7" w:rsidRDefault="00A30B1B"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Pr="008568A7">
        <w:rPr>
          <w:rFonts w:ascii="Calibri" w:hAnsi="Calibri"/>
          <w:b/>
          <w:sz w:val="20"/>
          <w:szCs w:val="20"/>
        </w:rPr>
        <w:t>Option:</w:t>
      </w:r>
      <w:r w:rsidRPr="008568A7">
        <w:rPr>
          <w:rFonts w:ascii="Calibri" w:hAnsi="Calibri"/>
          <w:sz w:val="20"/>
          <w:szCs w:val="20"/>
        </w:rPr>
        <w:t xml:space="preserve"> Green; </w:t>
      </w:r>
      <w:r w:rsidRPr="008568A7">
        <w:rPr>
          <w:rFonts w:ascii="Calibri" w:hAnsi="Calibri"/>
          <w:b/>
          <w:sz w:val="20"/>
          <w:szCs w:val="20"/>
        </w:rPr>
        <w:t>Stock:</w:t>
      </w:r>
      <w:r w:rsidRPr="008568A7">
        <w:rPr>
          <w:rFonts w:ascii="Calibri" w:hAnsi="Calibri"/>
          <w:sz w:val="20"/>
          <w:szCs w:val="20"/>
        </w:rPr>
        <w:t xml:space="preserve"> Blue </w:t>
      </w:r>
      <w:r w:rsidRPr="008568A7">
        <w:rPr>
          <w:rFonts w:ascii="Calibri" w:hAnsi="Calibri"/>
          <w:sz w:val="20"/>
          <w:szCs w:val="20"/>
        </w:rPr>
        <w:br/>
        <w:t>Long put</w:t>
      </w:r>
      <w:ins w:id="7534" w:author="Aleksander Hansen" w:date="2013-02-15T16:49:00Z">
        <w:r w:rsidR="00AC5507">
          <w:rPr>
            <w:rFonts w:ascii="Calibri" w:hAnsi="Calibri"/>
            <w:sz w:val="20"/>
            <w:szCs w:val="20"/>
          </w:rPr>
          <w:fldChar w:fldCharType="begin"/>
        </w:r>
        <w:r w:rsidR="00AC5507">
          <w:instrText xml:space="preserve"> XE "</w:instrText>
        </w:r>
      </w:ins>
      <w:r w:rsidR="00AC5507" w:rsidRPr="008568A7">
        <w:rPr>
          <w:rFonts w:ascii="Calibri" w:hAnsi="Calibri"/>
        </w:rPr>
        <w:instrText>put</w:instrText>
      </w:r>
      <w:ins w:id="7535" w:author="Aleksander Hansen" w:date="2013-02-15T16:49:00Z">
        <w:r w:rsidR="00AC5507">
          <w:instrText xml:space="preserve">" </w:instrText>
        </w:r>
        <w:r w:rsidR="00AC5507">
          <w:rPr>
            <w:rFonts w:ascii="Calibri" w:hAnsi="Calibri"/>
            <w:sz w:val="20"/>
            <w:szCs w:val="20"/>
          </w:rPr>
          <w:fldChar w:fldCharType="end"/>
        </w:r>
      </w:ins>
      <w:r w:rsidRPr="008568A7">
        <w:rPr>
          <w:rFonts w:ascii="Calibri" w:hAnsi="Calibri"/>
          <w:sz w:val="20"/>
          <w:szCs w:val="20"/>
        </w:rPr>
        <w:t xml:space="preserve"> </w:t>
      </w:r>
      <m:oMath>
        <m:sSub>
          <m:sSubPr>
            <m:ctrlPr>
              <w:rPr>
                <w:rFonts w:ascii="Cambria Math" w:hAnsi="Cambria Math"/>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 xml:space="preserve">long </m:t>
            </m:r>
            <m:r>
              <w:rPr>
                <w:rFonts w:ascii="Cambria Math" w:hAnsi="Cambria Math"/>
                <w:sz w:val="20"/>
                <w:szCs w:val="20"/>
              </w:rPr>
              <m:t>put</m:t>
            </m:r>
          </m:sub>
        </m:sSub>
        <m:r>
          <m:rPr>
            <m:sty m:val="bi"/>
          </m:rPr>
          <w:rPr>
            <w:rFonts w:ascii="Cambria Math" w:hAnsi="Cambria Math"/>
            <w:sz w:val="20"/>
            <w:szCs w:val="20"/>
          </w:rPr>
          <m:t>=$23</m:t>
        </m:r>
      </m:oMath>
      <w:r w:rsidRPr="008568A7">
        <w:rPr>
          <w:rFonts w:ascii="Calibri" w:hAnsi="Calibri"/>
          <w:sz w:val="20"/>
          <w:szCs w:val="20"/>
        </w:rPr>
        <w:t xml:space="preserve">, premium = -$2.93) + short </w:t>
      </w:r>
      <w:r w:rsidR="00BE4299" w:rsidRPr="008568A7">
        <w:rPr>
          <w:rFonts w:ascii="Calibri" w:hAnsi="Calibri"/>
          <w:sz w:val="20"/>
          <w:szCs w:val="20"/>
        </w:rPr>
        <w:t xml:space="preserve">put </w:t>
      </w:r>
      <m:oMath>
        <m:sSub>
          <m:sSubPr>
            <m:ctrlPr>
              <w:rPr>
                <w:rFonts w:ascii="Cambria Math" w:hAnsi="Cambria Math"/>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 xml:space="preserve">short </m:t>
            </m:r>
            <m:r>
              <w:rPr>
                <w:rFonts w:ascii="Cambria Math" w:hAnsi="Cambria Math"/>
                <w:sz w:val="20"/>
                <w:szCs w:val="20"/>
              </w:rPr>
              <m:t>put</m:t>
            </m:r>
          </m:sub>
        </m:sSub>
        <m:r>
          <m:rPr>
            <m:sty m:val="bi"/>
          </m:rPr>
          <w:rPr>
            <w:rFonts w:ascii="Cambria Math" w:hAnsi="Cambria Math"/>
            <w:sz w:val="20"/>
            <w:szCs w:val="20"/>
          </w:rPr>
          <m:t>=$20</m:t>
        </m:r>
      </m:oMath>
      <w:r w:rsidRPr="008568A7">
        <w:rPr>
          <w:rFonts w:ascii="Calibri" w:hAnsi="Calibri"/>
          <w:sz w:val="20"/>
          <w:szCs w:val="20"/>
        </w:rPr>
        <w:t>, premium = $1.20)</w:t>
      </w:r>
    </w:p>
    <w:p w14:paraId="135274CB" w14:textId="77777777" w:rsidR="005F2397" w:rsidRPr="008568A7" w:rsidRDefault="005F2397" w:rsidP="005F2397">
      <w:pPr>
        <w:rPr>
          <w:rFonts w:ascii="Calibri" w:hAnsi="Calibri"/>
        </w:rPr>
      </w:pPr>
    </w:p>
    <w:p w14:paraId="5D575966" w14:textId="40C04A44" w:rsidR="005F2397" w:rsidRPr="008568A7" w:rsidRDefault="00915AE0" w:rsidP="008568A7">
      <w:pPr>
        <w:pStyle w:val="Heading3SubGTNI"/>
      </w:pPr>
      <w:bookmarkStart w:id="7536" w:name="_Toc222580725"/>
      <w:r w:rsidRPr="008568A7">
        <w:t>9</w:t>
      </w:r>
      <w:r w:rsidR="00A30B1B" w:rsidRPr="008568A7">
        <w:t xml:space="preserve">.2.3 </w:t>
      </w:r>
      <w:r w:rsidR="005F2397" w:rsidRPr="008568A7">
        <w:t>Butterfly spread (sideway strategy)</w:t>
      </w:r>
      <w:bookmarkEnd w:id="7536"/>
      <w:r w:rsidR="005C3EFB" w:rsidRPr="008568A7">
        <w:br/>
      </w:r>
    </w:p>
    <w:p w14:paraId="2DEF0FB8" w14:textId="77777777" w:rsidR="00BE4299" w:rsidRPr="008568A7" w:rsidRDefault="00A30B1B" w:rsidP="005C3EFB">
      <w:pPr>
        <w:rPr>
          <w:rFonts w:ascii="Calibri" w:hAnsi="Calibri"/>
        </w:rPr>
      </w:pPr>
      <w:r w:rsidRPr="008568A7">
        <w:rPr>
          <w:rFonts w:ascii="Calibri" w:hAnsi="Calibri"/>
        </w:rPr>
        <w:t>Buy a call option at low strike price K1, buy a call option with high strike price K3, and sell two call options at strike price K2 halfway between K1 and K2. In this example, the butterfly spread: Long call (</w:t>
      </w:r>
      <m:oMath>
        <m:sSub>
          <m:sSubPr>
            <m:ctrlPr>
              <w:rPr>
                <w:rFonts w:ascii="Cambria Math" w:hAnsi="Cambria Math"/>
                <w:i/>
              </w:rPr>
            </m:ctrlPr>
          </m:sSubPr>
          <m:e>
            <m:r>
              <w:rPr>
                <w:rFonts w:ascii="Cambria Math" w:hAnsi="Cambria Math"/>
              </w:rPr>
              <m:t>K</m:t>
            </m:r>
          </m:e>
          <m:sub>
            <m:r>
              <w:rPr>
                <w:rFonts w:ascii="Cambria Math" w:hAnsi="Cambria Math"/>
              </w:rPr>
              <m:t>l</m:t>
            </m:r>
            <m:r>
              <w:rPr>
                <w:rFonts w:ascii="Calibri" w:hAnsi="Calibri"/>
              </w:rPr>
              <m:t>o</m:t>
            </m:r>
            <m:r>
              <w:rPr>
                <w:rFonts w:ascii="Cambria Math" w:hAnsi="Cambria Math"/>
              </w:rPr>
              <m:t>ng call</m:t>
            </m:r>
          </m:sub>
        </m:sSub>
        <m:r>
          <w:rPr>
            <w:rFonts w:ascii="Cambria Math" w:hAnsi="Cambria Math"/>
          </w:rPr>
          <m:t>=$18</m:t>
        </m:r>
      </m:oMath>
      <w:r w:rsidRPr="008568A7">
        <w:rPr>
          <w:rFonts w:ascii="Calibri" w:hAnsi="Calibri"/>
        </w:rPr>
        <w:t>, premium = $3.21), long call (</w:t>
      </w:r>
      <m:oMath>
        <m:sSub>
          <m:sSubPr>
            <m:ctrlPr>
              <w:rPr>
                <w:rFonts w:ascii="Cambria Math" w:hAnsi="Cambria Math"/>
                <w:i/>
              </w:rPr>
            </m:ctrlPr>
          </m:sSubPr>
          <m:e>
            <m:r>
              <w:rPr>
                <w:rFonts w:ascii="Cambria Math" w:hAnsi="Cambria Math"/>
              </w:rPr>
              <m:t>K</m:t>
            </m:r>
          </m:e>
          <m:sub>
            <m:r>
              <w:rPr>
                <w:rFonts w:ascii="Cambria Math" w:hAnsi="Cambria Math"/>
              </w:rPr>
              <m:t>long call</m:t>
            </m:r>
          </m:sub>
        </m:sSub>
        <m:r>
          <w:rPr>
            <w:rFonts w:ascii="Cambria Math" w:hAnsi="Cambria Math"/>
          </w:rPr>
          <m:t>=$22</m:t>
        </m:r>
      </m:oMath>
      <w:r w:rsidRPr="008568A7">
        <w:rPr>
          <w:rFonts w:ascii="Calibri" w:hAnsi="Calibri"/>
        </w:rPr>
        <w:t>, premium = $</w:t>
      </w:r>
      <w:r w:rsidR="00631964" w:rsidRPr="008568A7">
        <w:rPr>
          <w:rFonts w:ascii="Calibri" w:hAnsi="Calibri"/>
        </w:rPr>
        <w:t>1.13)</w:t>
      </w:r>
      <w:r w:rsidRPr="008568A7">
        <w:rPr>
          <w:rFonts w:ascii="Calibri" w:hAnsi="Calibri"/>
        </w:rPr>
        <w:t xml:space="preserve"> short two calls (strike @ $20, premium = $1.99). </w:t>
      </w:r>
      <w:r w:rsidRPr="008568A7">
        <w:rPr>
          <w:rFonts w:ascii="Calibri" w:hAnsi="Calibri"/>
          <w:b/>
        </w:rPr>
        <w:t xml:space="preserve">Why the </w:t>
      </w:r>
      <w:r w:rsidR="003D30C6" w:rsidRPr="008568A7">
        <w:rPr>
          <w:rFonts w:ascii="Calibri" w:hAnsi="Calibri"/>
          <w:b/>
        </w:rPr>
        <w:t>butterfly</w:t>
      </w:r>
      <w:r w:rsidRPr="008568A7">
        <w:rPr>
          <w:rFonts w:ascii="Calibri" w:hAnsi="Calibri"/>
          <w:b/>
        </w:rPr>
        <w:t>?</w:t>
      </w:r>
      <w:r w:rsidRPr="008568A7">
        <w:rPr>
          <w:rFonts w:ascii="Calibri" w:hAnsi="Calibri"/>
        </w:rPr>
        <w:t xml:space="preserve"> The investor expects low volatility (range-bound), and wants to cap her risk.</w:t>
      </w:r>
    </w:p>
    <w:p w14:paraId="2BEDF755" w14:textId="77777777" w:rsidR="005C3EFB" w:rsidRPr="008568A7" w:rsidRDefault="005C3EFB" w:rsidP="005C3EFB">
      <w:pPr>
        <w:rPr>
          <w:rFonts w:ascii="Calibri" w:hAnsi="Calibri"/>
        </w:rPr>
      </w:pPr>
    </w:p>
    <w:p w14:paraId="369BC5A8" w14:textId="77777777" w:rsidR="00BE4299" w:rsidRPr="008568A7" w:rsidRDefault="00BE4299" w:rsidP="003D30C6">
      <w:pPr>
        <w:ind w:left="720"/>
        <w:rPr>
          <w:rFonts w:ascii="Calibri" w:hAnsi="Calibri"/>
        </w:rPr>
      </w:pPr>
    </w:p>
    <w:p w14:paraId="7B0D8D18" w14:textId="473AD21F" w:rsidR="005F2397" w:rsidRPr="008568A7" w:rsidRDefault="001731C8" w:rsidP="00BE4299">
      <w:pPr>
        <w:ind w:left="1440"/>
        <w:rPr>
          <w:rFonts w:ascii="Calibri" w:hAnsi="Calibri"/>
        </w:rPr>
      </w:pPr>
      <w:r w:rsidRPr="008568A7">
        <w:rPr>
          <w:rFonts w:ascii="Calibri" w:hAnsi="Calibri"/>
          <w:noProof/>
        </w:rPr>
        <w:drawing>
          <wp:inline distT="0" distB="0" distL="0" distR="0" wp14:anchorId="5D717B24" wp14:editId="658E0D16">
            <wp:extent cx="5772150" cy="237378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72150" cy="2373782"/>
                    </a:xfrm>
                    <a:prstGeom prst="rect">
                      <a:avLst/>
                    </a:prstGeom>
                    <a:noFill/>
                    <a:ln>
                      <a:noFill/>
                    </a:ln>
                  </pic:spPr>
                </pic:pic>
              </a:graphicData>
            </a:graphic>
          </wp:inline>
        </w:drawing>
      </w:r>
    </w:p>
    <w:p w14:paraId="51EAD943" w14:textId="731B0F3D" w:rsidR="005F2397" w:rsidRPr="008568A7" w:rsidRDefault="00631964"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put</w:t>
      </w:r>
      <w:ins w:id="7537" w:author="Aleksander Hansen" w:date="2013-02-15T16:49:00Z">
        <w:r w:rsidR="00AC5507">
          <w:rPr>
            <w:rFonts w:ascii="Calibri" w:hAnsi="Calibri"/>
            <w:b/>
            <w:sz w:val="20"/>
            <w:szCs w:val="20"/>
          </w:rPr>
          <w:fldChar w:fldCharType="begin"/>
        </w:r>
        <w:r w:rsidR="00AC5507">
          <w:instrText xml:space="preserve"> XE "</w:instrText>
        </w:r>
      </w:ins>
      <w:r w:rsidR="00AC5507" w:rsidRPr="008568A7">
        <w:rPr>
          <w:rFonts w:ascii="Calibri" w:hAnsi="Calibri"/>
        </w:rPr>
        <w:instrText>put</w:instrText>
      </w:r>
      <w:ins w:id="7538" w:author="Aleksander Hansen" w:date="2013-02-15T16:49:00Z">
        <w:r w:rsidR="00AC5507">
          <w:instrText xml:space="preserve">" </w:instrText>
        </w:r>
        <w:r w:rsidR="00AC5507">
          <w:rPr>
            <w:rFonts w:ascii="Calibri" w:hAnsi="Calibri"/>
            <w:b/>
            <w:sz w:val="20"/>
            <w:szCs w:val="20"/>
          </w:rPr>
          <w:fldChar w:fldCharType="end"/>
        </w:r>
      </w:ins>
      <w:r w:rsidR="00BE4299" w:rsidRPr="008568A7">
        <w:rPr>
          <w:rFonts w:ascii="Calibri" w:hAnsi="Calibri"/>
          <w:b/>
          <w:sz w:val="20"/>
          <w:szCs w:val="20"/>
        </w:rPr>
        <w:t xml:space="preserve"> o</w:t>
      </w:r>
      <w:r w:rsidRPr="008568A7">
        <w:rPr>
          <w:rFonts w:ascii="Calibri" w:hAnsi="Calibri"/>
          <w:b/>
          <w:sz w:val="20"/>
          <w:szCs w:val="20"/>
        </w:rPr>
        <w:t>ption:</w:t>
      </w:r>
      <w:r w:rsidRPr="008568A7">
        <w:rPr>
          <w:rFonts w:ascii="Calibri" w:hAnsi="Calibri"/>
          <w:sz w:val="20"/>
          <w:szCs w:val="20"/>
        </w:rPr>
        <w:t xml:space="preserve"> Green; </w:t>
      </w:r>
      <w:r w:rsidR="00BE4299" w:rsidRPr="008568A7">
        <w:rPr>
          <w:rFonts w:ascii="Calibri" w:hAnsi="Calibri"/>
          <w:b/>
          <w:sz w:val="20"/>
          <w:szCs w:val="20"/>
        </w:rPr>
        <w:t>call o</w:t>
      </w:r>
      <w:r w:rsidR="00E51023" w:rsidRPr="008568A7">
        <w:rPr>
          <w:rFonts w:ascii="Calibri" w:hAnsi="Calibri"/>
          <w:b/>
          <w:sz w:val="20"/>
          <w:szCs w:val="20"/>
        </w:rPr>
        <w:t>ption</w:t>
      </w:r>
      <w:r w:rsidR="00BE4299" w:rsidRPr="008568A7">
        <w:rPr>
          <w:rFonts w:ascii="Calibri" w:hAnsi="Calibri"/>
          <w:b/>
          <w:sz w:val="20"/>
          <w:szCs w:val="20"/>
        </w:rPr>
        <w:t xml:space="preserve">s </w:t>
      </w:r>
      <w:r w:rsidR="00E51023" w:rsidRPr="008568A7">
        <w:rPr>
          <w:rFonts w:ascii="Calibri" w:hAnsi="Calibri"/>
          <w:b/>
          <w:sz w:val="20"/>
          <w:szCs w:val="20"/>
        </w:rPr>
        <w:t>2 &amp; 3</w:t>
      </w:r>
      <w:r w:rsidRPr="008568A7">
        <w:rPr>
          <w:rFonts w:ascii="Calibri" w:hAnsi="Calibri"/>
          <w:b/>
          <w:sz w:val="20"/>
          <w:szCs w:val="20"/>
        </w:rPr>
        <w:t>:</w:t>
      </w:r>
      <w:r w:rsidRPr="008568A7">
        <w:rPr>
          <w:rFonts w:ascii="Calibri" w:hAnsi="Calibri"/>
          <w:sz w:val="20"/>
          <w:szCs w:val="20"/>
        </w:rPr>
        <w:t xml:space="preserve"> Blue</w:t>
      </w:r>
    </w:p>
    <w:p w14:paraId="399DCFCF" w14:textId="77777777" w:rsidR="00A30B1B" w:rsidRPr="008568A7" w:rsidRDefault="00A30B1B" w:rsidP="005F2397">
      <w:pPr>
        <w:rPr>
          <w:rFonts w:ascii="Calibri" w:hAnsi="Calibri"/>
        </w:rPr>
      </w:pPr>
    </w:p>
    <w:p w14:paraId="763A0453" w14:textId="77777777" w:rsidR="00A30B1B" w:rsidRPr="008568A7" w:rsidRDefault="00A30B1B" w:rsidP="005F2397">
      <w:pPr>
        <w:rPr>
          <w:rFonts w:ascii="Calibri" w:hAnsi="Calibri"/>
        </w:rPr>
      </w:pPr>
    </w:p>
    <w:p w14:paraId="2AC4D2F9" w14:textId="77777777" w:rsidR="00A30B1B" w:rsidRPr="008568A7" w:rsidRDefault="00A30B1B" w:rsidP="005F2397">
      <w:pPr>
        <w:rPr>
          <w:rFonts w:ascii="Calibri" w:hAnsi="Calibri"/>
        </w:rPr>
      </w:pPr>
    </w:p>
    <w:p w14:paraId="5BDE66CF" w14:textId="77777777" w:rsidR="00631964" w:rsidRPr="008568A7" w:rsidRDefault="00915AE0" w:rsidP="00915AE0">
      <w:pPr>
        <w:rPr>
          <w:rFonts w:ascii="Calibri" w:hAnsi="Calibri"/>
          <w:b/>
        </w:rPr>
      </w:pPr>
      <w:r w:rsidRPr="008568A7">
        <w:rPr>
          <w:rStyle w:val="Heading3Char"/>
        </w:rPr>
        <w:t>9</w:t>
      </w:r>
      <w:r w:rsidR="00631964" w:rsidRPr="008568A7">
        <w:rPr>
          <w:rStyle w:val="Heading3Char"/>
        </w:rPr>
        <w:t xml:space="preserve">.2.4 </w:t>
      </w:r>
      <w:r w:rsidR="005F2397" w:rsidRPr="008568A7">
        <w:rPr>
          <w:rStyle w:val="Heading3Char"/>
        </w:rPr>
        <w:t>Calendar spread</w:t>
      </w:r>
      <w:r w:rsidR="00631964" w:rsidRPr="008568A7">
        <w:rPr>
          <w:rFonts w:ascii="Calibri" w:hAnsi="Calibri"/>
        </w:rPr>
        <w:br/>
      </w:r>
      <w:r w:rsidR="00631964" w:rsidRPr="008568A7">
        <w:rPr>
          <w:rFonts w:ascii="Calibri" w:hAnsi="Calibri"/>
        </w:rPr>
        <w:br/>
        <w:t xml:space="preserve">In a calendar spread, the options have the same strike price but different expiration dates. The calendar spread can be created with calls or puts.   </w:t>
      </w:r>
    </w:p>
    <w:p w14:paraId="3AEC0E0C" w14:textId="77777777" w:rsidR="003D30C6" w:rsidRPr="008568A7" w:rsidRDefault="00631964" w:rsidP="006A2DE2">
      <w:pPr>
        <w:pStyle w:val="ListParagraph"/>
        <w:numPr>
          <w:ilvl w:val="0"/>
          <w:numId w:val="25"/>
        </w:numPr>
        <w:rPr>
          <w:rFonts w:ascii="Calibri" w:hAnsi="Calibri"/>
          <w:b/>
        </w:rPr>
      </w:pPr>
      <w:r w:rsidRPr="008568A7">
        <w:rPr>
          <w:rFonts w:ascii="Calibri" w:hAnsi="Calibri"/>
        </w:rPr>
        <w:t xml:space="preserve">Two calls: sell a call option with strike price K1 and buy a call option with same strike price K1 but with a longer maturity term.   </w:t>
      </w:r>
    </w:p>
    <w:p w14:paraId="6A8B8439" w14:textId="0529D185" w:rsidR="005F2397" w:rsidRPr="008568A7" w:rsidRDefault="00631964" w:rsidP="006A2DE2">
      <w:pPr>
        <w:pStyle w:val="ListParagraph"/>
        <w:numPr>
          <w:ilvl w:val="0"/>
          <w:numId w:val="25"/>
        </w:numPr>
        <w:rPr>
          <w:rFonts w:ascii="Calibri" w:hAnsi="Calibri"/>
          <w:b/>
        </w:rPr>
      </w:pPr>
      <w:r w:rsidRPr="008568A7">
        <w:rPr>
          <w:rFonts w:ascii="Calibri" w:hAnsi="Calibri"/>
        </w:rPr>
        <w:t>Two puts: sell a put</w:t>
      </w:r>
      <w:ins w:id="7539"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540"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option with strike price K1 and buy a put option with same strike price K1 but with a longer maturity term.</w:t>
      </w:r>
    </w:p>
    <w:p w14:paraId="055C7CAA" w14:textId="77777777" w:rsidR="00631964" w:rsidRPr="008568A7" w:rsidRDefault="00631964" w:rsidP="003F30BE">
      <w:pPr>
        <w:pStyle w:val="Caption"/>
        <w:keepNext/>
        <w:rPr>
          <w:rFonts w:ascii="Calibri" w:hAnsi="Calibri"/>
          <w:color w:val="000000" w:themeColor="text1"/>
        </w:rPr>
      </w:pPr>
    </w:p>
    <w:p w14:paraId="48274632" w14:textId="77777777" w:rsidR="003F30BE" w:rsidRPr="008568A7" w:rsidRDefault="003F30BE" w:rsidP="003F30BE">
      <w:pPr>
        <w:pStyle w:val="Caption"/>
        <w:keepNext/>
        <w:rPr>
          <w:rFonts w:ascii="Calibri" w:hAnsi="Calibri"/>
          <w:color w:val="000000" w:themeColor="text1"/>
        </w:rPr>
      </w:pPr>
      <w:r w:rsidRPr="008568A7">
        <w:rPr>
          <w:rFonts w:ascii="Calibri" w:hAnsi="Calibri"/>
          <w:color w:val="000000" w:themeColor="text1"/>
        </w:rPr>
        <w:t>Calendar Spread</w:t>
      </w:r>
    </w:p>
    <w:p w14:paraId="25BCCE19" w14:textId="41BE2E92" w:rsidR="005F2397" w:rsidRPr="008568A7" w:rsidRDefault="00FF4E3A" w:rsidP="00FF4E3A">
      <w:pPr>
        <w:ind w:left="1440"/>
        <w:rPr>
          <w:rFonts w:ascii="Calibri" w:hAnsi="Calibri"/>
        </w:rPr>
      </w:pPr>
      <w:r w:rsidRPr="008568A7">
        <w:rPr>
          <w:rFonts w:ascii="Calibri" w:hAnsi="Calibri"/>
          <w:noProof/>
        </w:rPr>
        <w:drawing>
          <wp:inline distT="0" distB="0" distL="0" distR="0" wp14:anchorId="39E830F9" wp14:editId="3FA41C94">
            <wp:extent cx="5111750" cy="224028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11750" cy="2240280"/>
                    </a:xfrm>
                    <a:prstGeom prst="rect">
                      <a:avLst/>
                    </a:prstGeom>
                    <a:noFill/>
                    <a:ln>
                      <a:noFill/>
                    </a:ln>
                  </pic:spPr>
                </pic:pic>
              </a:graphicData>
            </a:graphic>
          </wp:inline>
        </w:drawing>
      </w:r>
    </w:p>
    <w:p w14:paraId="573B5811" w14:textId="6EEDEA03" w:rsidR="00631964" w:rsidRPr="008568A7" w:rsidRDefault="00631964" w:rsidP="00FF4E3A">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Option: Green; Stock: </w:t>
      </w:r>
      <w:r w:rsidR="0092629D" w:rsidRPr="008568A7">
        <w:rPr>
          <w:rFonts w:ascii="Calibri" w:hAnsi="Calibri"/>
          <w:sz w:val="20"/>
          <w:szCs w:val="20"/>
        </w:rPr>
        <w:t xml:space="preserve">Blue </w:t>
      </w:r>
      <w:r w:rsidR="00C02A89" w:rsidRPr="008568A7">
        <w:rPr>
          <w:rFonts w:ascii="Calibri" w:hAnsi="Calibri"/>
          <w:sz w:val="20"/>
          <w:szCs w:val="20"/>
        </w:rPr>
        <w:br/>
      </w:r>
      <w:r w:rsidRPr="008568A7">
        <w:rPr>
          <w:rFonts w:ascii="Calibri" w:hAnsi="Calibri"/>
          <w:sz w:val="20"/>
          <w:szCs w:val="20"/>
        </w:rPr>
        <w:t>Short call with 1y maturity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short call</m:t>
            </m:r>
          </m:sub>
        </m:sSub>
        <m:r>
          <w:rPr>
            <w:rFonts w:ascii="Cambria Math" w:hAnsi="Cambria Math"/>
            <w:sz w:val="20"/>
            <w:szCs w:val="20"/>
          </w:rPr>
          <m:t>=$20</m:t>
        </m:r>
      </m:oMath>
      <w:r w:rsidRPr="008568A7">
        <w:rPr>
          <w:rFonts w:ascii="Calibri" w:hAnsi="Calibri"/>
          <w:sz w:val="20"/>
          <w:szCs w:val="20"/>
        </w:rPr>
        <w:t>, premium = $1.99) + Long call with 1.25y maturity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$2.27)</w:t>
      </w:r>
    </w:p>
    <w:p w14:paraId="1AAE6CDA" w14:textId="77777777" w:rsidR="005F2397" w:rsidRPr="008568A7" w:rsidRDefault="00915AE0" w:rsidP="008568A7">
      <w:pPr>
        <w:pStyle w:val="Heading3"/>
      </w:pPr>
      <w:bookmarkStart w:id="7541" w:name="_Toc222580726"/>
      <w:r w:rsidRPr="008568A7">
        <w:t>9</w:t>
      </w:r>
      <w:r w:rsidR="00631964" w:rsidRPr="008568A7">
        <w:t xml:space="preserve">.2.5 </w:t>
      </w:r>
      <w:r w:rsidR="005F2397" w:rsidRPr="008568A7">
        <w:t>Diagonal spread</w:t>
      </w:r>
      <w:bookmarkEnd w:id="7541"/>
      <w:r w:rsidR="00631964" w:rsidRPr="008568A7">
        <w:br/>
      </w:r>
    </w:p>
    <w:p w14:paraId="3092B785" w14:textId="77777777" w:rsidR="005F2397" w:rsidRPr="008568A7" w:rsidRDefault="005F2397" w:rsidP="005F2397">
      <w:pPr>
        <w:rPr>
          <w:rFonts w:ascii="Calibri" w:hAnsi="Calibri"/>
        </w:rPr>
      </w:pPr>
      <w:r w:rsidRPr="008568A7">
        <w:rPr>
          <w:rFonts w:ascii="Calibri" w:hAnsi="Calibri"/>
        </w:rPr>
        <w:t>In a diagonal spread, both the expiration date and the strike price of the calls are different.</w:t>
      </w:r>
    </w:p>
    <w:p w14:paraId="0797385F" w14:textId="77777777" w:rsidR="00631964" w:rsidRPr="008568A7" w:rsidRDefault="00631964" w:rsidP="005F2397">
      <w:pPr>
        <w:rPr>
          <w:rFonts w:ascii="Calibri" w:hAnsi="Calibri"/>
        </w:rPr>
      </w:pPr>
    </w:p>
    <w:p w14:paraId="4F5A39D3" w14:textId="77777777" w:rsidR="005F2397" w:rsidRPr="008568A7" w:rsidRDefault="00915AE0" w:rsidP="008568A7">
      <w:pPr>
        <w:pStyle w:val="Heading3"/>
      </w:pPr>
      <w:bookmarkStart w:id="7542" w:name="_Toc222580727"/>
      <w:r w:rsidRPr="008568A7">
        <w:t>9</w:t>
      </w:r>
      <w:r w:rsidR="00631964" w:rsidRPr="008568A7">
        <w:t xml:space="preserve">.2.6 </w:t>
      </w:r>
      <w:r w:rsidR="005F2397" w:rsidRPr="008568A7">
        <w:t>Box spread</w:t>
      </w:r>
      <w:bookmarkEnd w:id="7542"/>
      <w:r w:rsidR="00C02A89" w:rsidRPr="008568A7">
        <w:br/>
      </w:r>
    </w:p>
    <w:p w14:paraId="53693F06" w14:textId="0D183CD0" w:rsidR="00C02A89" w:rsidRPr="008568A7" w:rsidRDefault="00C02A89" w:rsidP="005F2397">
      <w:pPr>
        <w:rPr>
          <w:rFonts w:ascii="Calibri" w:hAnsi="Calibri"/>
        </w:rPr>
      </w:pPr>
      <w:r w:rsidRPr="008568A7">
        <w:rPr>
          <w:rFonts w:ascii="Calibri" w:hAnsi="Calibri"/>
        </w:rPr>
        <w:t>A box spread is a combination of a bull call spread with strike prices K1 and K2 and a bear put</w:t>
      </w:r>
      <w:ins w:id="7543"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544"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spread with the same two strike prices. The payoff</w:t>
      </w:r>
      <w:ins w:id="7545"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payoff</w:instrText>
      </w:r>
      <w:ins w:id="7546"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from a box spread is always K2 – K1. The value of the box spread is always the present value of its payoff or </w:t>
      </w:r>
      <m:oMath>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e>
        </m:d>
        <m:sSup>
          <m:sSupPr>
            <m:ctrlPr>
              <w:rPr>
                <w:rFonts w:ascii="Cambria Math" w:hAnsi="Cambria Math"/>
                <w:i/>
              </w:rPr>
            </m:ctrlPr>
          </m:sSupPr>
          <m:e>
            <m:r>
              <w:rPr>
                <w:rFonts w:ascii="Cambria Math" w:hAnsi="Cambria Math"/>
              </w:rPr>
              <m:t>e</m:t>
            </m:r>
          </m:e>
          <m:sup>
            <m:r>
              <w:rPr>
                <w:rFonts w:ascii="Cambria Math" w:hAnsi="Cambria Math"/>
              </w:rPr>
              <m:t>-rT</m:t>
            </m:r>
          </m:sup>
        </m:sSup>
      </m:oMath>
      <w:r w:rsidRPr="008568A7">
        <w:rPr>
          <w:rFonts w:ascii="Calibri" w:hAnsi="Calibri"/>
        </w:rPr>
        <w:t>.</w:t>
      </w:r>
    </w:p>
    <w:p w14:paraId="07A3AE30" w14:textId="77777777" w:rsidR="00C02A89" w:rsidRPr="008568A7" w:rsidRDefault="00C02A89" w:rsidP="005F2397">
      <w:pPr>
        <w:rPr>
          <w:rFonts w:ascii="Calibri" w:hAnsi="Calibri"/>
        </w:rPr>
      </w:pPr>
    </w:p>
    <w:p w14:paraId="2D5E1538" w14:textId="77777777" w:rsidR="00C02A89" w:rsidRPr="008568A7" w:rsidRDefault="00C02A89" w:rsidP="005F2397">
      <w:pPr>
        <w:rPr>
          <w:rFonts w:ascii="Calibri" w:hAnsi="Calibri"/>
        </w:rPr>
      </w:pPr>
      <w:r w:rsidRPr="008568A7">
        <w:rPr>
          <w:rFonts w:ascii="Calibri" w:hAnsi="Calibri"/>
          <w:noProof/>
        </w:rPr>
        <mc:AlternateContent>
          <mc:Choice Requires="wps">
            <w:drawing>
              <wp:anchor distT="0" distB="0" distL="114300" distR="114300" simplePos="0" relativeHeight="251705856" behindDoc="0" locked="0" layoutInCell="1" allowOverlap="1" wp14:anchorId="2C85CD8B" wp14:editId="27F9E943">
                <wp:simplePos x="0" y="0"/>
                <wp:positionH relativeFrom="column">
                  <wp:posOffset>228600</wp:posOffset>
                </wp:positionH>
                <wp:positionV relativeFrom="paragraph">
                  <wp:posOffset>81915</wp:posOffset>
                </wp:positionV>
                <wp:extent cx="5029200" cy="842010"/>
                <wp:effectExtent l="76200" t="76200" r="101600" b="97790"/>
                <wp:wrapSquare wrapText="bothSides"/>
                <wp:docPr id="725" name="Text Box 725"/>
                <wp:cNvGraphicFramePr/>
                <a:graphic xmlns:a="http://schemas.openxmlformats.org/drawingml/2006/main">
                  <a:graphicData uri="http://schemas.microsoft.com/office/word/2010/wordprocessingShape">
                    <wps:wsp>
                      <wps:cNvSpPr txBox="1"/>
                      <wps:spPr>
                        <a:xfrm>
                          <a:off x="0" y="0"/>
                          <a:ext cx="5029200" cy="84201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A86F14" w14:textId="77777777" w:rsidR="003D168C" w:rsidRPr="000C2803" w:rsidRDefault="003D168C" w:rsidP="003F4269">
                            <w:pPr>
                              <w:ind w:left="144"/>
                              <w:rPr>
                                <w:rFonts w:ascii="Calibri" w:hAnsi="Calibri"/>
                              </w:rPr>
                            </w:pPr>
                            <w:r w:rsidRPr="000C2803">
                              <w:rPr>
                                <w:rFonts w:ascii="Calibri" w:hAnsi="Calibri"/>
                              </w:rPr>
                              <w:t>IMPORTANT CONCEPT:</w:t>
                            </w:r>
                            <w:r w:rsidRPr="000C2803">
                              <w:rPr>
                                <w:rFonts w:ascii="Calibri" w:hAnsi="Calibri"/>
                              </w:rPr>
                              <w:br/>
                            </w:r>
                            <w:r w:rsidRPr="000C2803">
                              <w:rPr>
                                <w:rFonts w:ascii="Calibri" w:hAnsi="Calibri"/>
                              </w:rPr>
                              <w:br/>
                            </w:r>
                            <w:r w:rsidRPr="000C2803">
                              <w:rPr>
                                <w:rFonts w:ascii="Calibri" w:hAnsi="Calibri"/>
                                <w:i/>
                              </w:rPr>
                              <w:t>“A box spread arbitrage only works with European options”</w:t>
                            </w:r>
                            <w:r w:rsidRPr="000C2803">
                              <w:rPr>
                                <w:rFonts w:ascii="Calibri" w:hAnsi="Calibri"/>
                              </w:rPr>
                              <w:t xml:space="preserve"> (Hull)</w:t>
                            </w:r>
                            <w:r w:rsidRPr="000C2803">
                              <w:rPr>
                                <w:rFonts w:ascii="Calibri" w:hAnsi="Calibri"/>
                              </w:rP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5" o:spid="_x0000_s1055" type="#_x0000_t202" style="position:absolute;margin-left:18pt;margin-top:6.45pt;width:396pt;height:66.3pt;z-index:25170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" filled="f" strokeweight=".5pt">
                <v:textbox style="mso-fit-shape-to-text:t" inset="2emu">
                  <w:txbxContent>
                    <w:p w14:paraId="36A86F14" w14:textId="77777777" w:rsidR="003D168C" w:rsidRPr="000C2803" w:rsidRDefault="003D168C" w:rsidP="003F4269">
                      <w:pPr>
                        <w:ind w:left="144"/>
                        <w:rPr>
                          <w:rFonts w:ascii="Calibri" w:hAnsi="Calibri"/>
                        </w:rPr>
                      </w:pPr>
                      <w:r w:rsidRPr="000C2803">
                        <w:rPr>
                          <w:rFonts w:ascii="Calibri" w:hAnsi="Calibri"/>
                        </w:rPr>
                        <w:t>IMPORTANT CONCEPT:</w:t>
                      </w:r>
                      <w:r w:rsidRPr="000C2803">
                        <w:rPr>
                          <w:rFonts w:ascii="Calibri" w:hAnsi="Calibri"/>
                        </w:rPr>
                        <w:br/>
                      </w:r>
                      <w:r w:rsidRPr="000C2803">
                        <w:rPr>
                          <w:rFonts w:ascii="Calibri" w:hAnsi="Calibri"/>
                        </w:rPr>
                        <w:br/>
                      </w:r>
                      <w:r w:rsidRPr="000C2803">
                        <w:rPr>
                          <w:rFonts w:ascii="Calibri" w:hAnsi="Calibri"/>
                          <w:i/>
                        </w:rPr>
                        <w:t>“A box spread arbitrage only works with European options”</w:t>
                      </w:r>
                      <w:r w:rsidRPr="000C2803">
                        <w:rPr>
                          <w:rFonts w:ascii="Calibri" w:hAnsi="Calibri"/>
                        </w:rPr>
                        <w:t xml:space="preserve"> (Hull)</w:t>
                      </w:r>
                      <w:r w:rsidRPr="000C2803">
                        <w:rPr>
                          <w:rFonts w:ascii="Calibri" w:hAnsi="Calibri"/>
                        </w:rPr>
                        <w:br/>
                      </w:r>
                    </w:p>
                  </w:txbxContent>
                </v:textbox>
                <w10:wrap type="square"/>
              </v:shape>
            </w:pict>
          </mc:Fallback>
        </mc:AlternateContent>
      </w:r>
    </w:p>
    <w:p w14:paraId="0D60DE83" w14:textId="77777777" w:rsidR="00C02A89" w:rsidRPr="008568A7" w:rsidRDefault="00C02A89" w:rsidP="005F2397">
      <w:pPr>
        <w:rPr>
          <w:rFonts w:ascii="Calibri" w:hAnsi="Calibri"/>
        </w:rPr>
      </w:pPr>
    </w:p>
    <w:p w14:paraId="584500E9" w14:textId="77777777" w:rsidR="00C02A89" w:rsidRPr="008568A7" w:rsidRDefault="00C02A89" w:rsidP="005F2397">
      <w:pPr>
        <w:rPr>
          <w:rFonts w:ascii="Calibri" w:hAnsi="Calibri"/>
        </w:rPr>
      </w:pPr>
    </w:p>
    <w:p w14:paraId="6A40C2C2" w14:textId="77777777" w:rsidR="00C02A89" w:rsidRPr="008568A7" w:rsidRDefault="00C02A89">
      <w:pPr>
        <w:pStyle w:val="Heading2"/>
      </w:pPr>
    </w:p>
    <w:p w14:paraId="517C7DB1" w14:textId="6FE0073F" w:rsidR="005F2397" w:rsidRPr="008568A7" w:rsidRDefault="00915AE0">
      <w:pPr>
        <w:pStyle w:val="Heading2"/>
      </w:pPr>
      <w:bookmarkStart w:id="7547" w:name="_Toc222580728"/>
      <w:r w:rsidRPr="008568A7">
        <w:t>9.3</w:t>
      </w:r>
      <w:r w:rsidR="00C02A89" w:rsidRPr="008568A7">
        <w:t xml:space="preserve"> </w:t>
      </w:r>
      <w:r w:rsidR="005F2397" w:rsidRPr="008568A7">
        <w:t>Describe and explain the use and payoff</w:t>
      </w:r>
      <w:ins w:id="7548" w:author="Aleksander Hansen" w:date="2013-02-15T16:50:00Z">
        <w:r w:rsidR="00AC5507">
          <w:fldChar w:fldCharType="begin"/>
        </w:r>
        <w:r w:rsidR="00AC5507">
          <w:instrText xml:space="preserve"> XE "</w:instrText>
        </w:r>
      </w:ins>
      <w:r w:rsidR="00AC5507" w:rsidRPr="008568A7">
        <w:rPr>
          <w:rFonts w:ascii="Calibri" w:hAnsi="Calibri"/>
        </w:rPr>
        <w:instrText>payoff</w:instrText>
      </w:r>
      <w:ins w:id="7549" w:author="Aleksander Hansen" w:date="2013-02-15T16:50:00Z">
        <w:r w:rsidR="00AC5507">
          <w:instrText xml:space="preserve">" </w:instrText>
        </w:r>
        <w:r w:rsidR="00AC5507">
          <w:fldChar w:fldCharType="end"/>
        </w:r>
      </w:ins>
      <w:r w:rsidR="005F2397" w:rsidRPr="008568A7">
        <w:t xml:space="preserve"> functions of combination strategies, including straddles, strangles, strips, or straps</w:t>
      </w:r>
      <w:bookmarkEnd w:id="7547"/>
    </w:p>
    <w:p w14:paraId="2FEEDAC0" w14:textId="77777777" w:rsidR="00C02A89" w:rsidRPr="008568A7" w:rsidRDefault="00C02A89" w:rsidP="005F2397">
      <w:pPr>
        <w:rPr>
          <w:rFonts w:ascii="Calibri" w:hAnsi="Calibri"/>
        </w:rPr>
      </w:pPr>
    </w:p>
    <w:p w14:paraId="794ABD5B" w14:textId="4D56DE91" w:rsidR="005F2397" w:rsidRPr="008568A7" w:rsidRDefault="005F2397" w:rsidP="005F2397">
      <w:pPr>
        <w:rPr>
          <w:rFonts w:ascii="Calibri" w:hAnsi="Calibri"/>
        </w:rPr>
      </w:pPr>
      <w:r w:rsidRPr="008568A7">
        <w:rPr>
          <w:rFonts w:ascii="Calibri" w:hAnsi="Calibri"/>
        </w:rPr>
        <w:t>A combination strategy involves taking a position in both call(s) and put</w:t>
      </w:r>
      <w:ins w:id="7550"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551" w:author="Aleksander Hansen" w:date="2013-02-15T16:49:00Z">
        <w:r w:rsidR="00AC5507">
          <w:instrText xml:space="preserve">" </w:instrText>
        </w:r>
        <w:r w:rsidR="00AC5507">
          <w:rPr>
            <w:rFonts w:ascii="Calibri" w:hAnsi="Calibri"/>
          </w:rPr>
          <w:fldChar w:fldCharType="end"/>
        </w:r>
      </w:ins>
      <w:r w:rsidRPr="008568A7">
        <w:rPr>
          <w:rFonts w:ascii="Calibri" w:hAnsi="Calibri"/>
        </w:rPr>
        <w:t>(s) on the same stock</w:t>
      </w:r>
    </w:p>
    <w:p w14:paraId="434F4272" w14:textId="77777777" w:rsidR="00915AE0" w:rsidRPr="008568A7" w:rsidRDefault="00915AE0" w:rsidP="005F2397">
      <w:pPr>
        <w:rPr>
          <w:rFonts w:ascii="Calibri" w:hAnsi="Calibri"/>
        </w:rPr>
      </w:pPr>
    </w:p>
    <w:p w14:paraId="52B4E8F4" w14:textId="79B2E40A" w:rsidR="005F2397" w:rsidRPr="008568A7" w:rsidRDefault="00915AE0" w:rsidP="008568A7">
      <w:pPr>
        <w:pStyle w:val="Heading3"/>
      </w:pPr>
      <w:bookmarkStart w:id="7552" w:name="_Toc222580729"/>
      <w:r w:rsidRPr="008568A7">
        <w:t xml:space="preserve">9.3.1 </w:t>
      </w:r>
      <w:r w:rsidR="005F2397" w:rsidRPr="008568A7">
        <w:t>Straddle</w:t>
      </w:r>
      <w:bookmarkEnd w:id="7552"/>
      <w:r w:rsidR="00674C37" w:rsidRPr="008568A7">
        <w:br/>
      </w:r>
    </w:p>
    <w:p w14:paraId="5F3A2A72" w14:textId="4D6DA031" w:rsidR="00674C37" w:rsidRPr="008568A7" w:rsidRDefault="00674C37" w:rsidP="00E51023">
      <w:pPr>
        <w:rPr>
          <w:rFonts w:ascii="Calibri" w:hAnsi="Calibri"/>
        </w:rPr>
      </w:pPr>
      <w:r w:rsidRPr="008568A7">
        <w:rPr>
          <w:rFonts w:ascii="Calibri" w:hAnsi="Calibri"/>
          <w:b/>
        </w:rPr>
        <w:t>To straddle</w:t>
      </w:r>
      <w:r w:rsidRPr="008568A7">
        <w:rPr>
          <w:rFonts w:ascii="Calibri" w:hAnsi="Calibri"/>
        </w:rPr>
        <w:t xml:space="preserve"> is to buy a call and buy a put</w:t>
      </w:r>
      <w:ins w:id="7553"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554"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on the same stock with same strike price and expiration date. </w:t>
      </w:r>
      <w:r w:rsidRPr="008568A7">
        <w:rPr>
          <w:rFonts w:ascii="Calibri" w:hAnsi="Calibri"/>
          <w:b/>
        </w:rPr>
        <w:t>Why the (bottom) straddle?</w:t>
      </w:r>
      <w:r w:rsidRPr="008568A7">
        <w:rPr>
          <w:rFonts w:ascii="Calibri" w:hAnsi="Calibri"/>
        </w:rPr>
        <w:t xml:space="preserve"> The investor expects a large move in either direction. The worst-case scenario is that the stock settles at the strike price: the investor has paid two premiums but does not receive any payoffs. This illustrated straddle consists of a long call (strike @ $20, premium = $1.99) plus a long put (strike $20, premium = $1.20). This straddle is a “bottom straddle.”</w:t>
      </w:r>
    </w:p>
    <w:p w14:paraId="09525110" w14:textId="557B33F3" w:rsidR="003F30BE" w:rsidRPr="008568A7" w:rsidRDefault="003F30BE" w:rsidP="003F30BE">
      <w:pPr>
        <w:pStyle w:val="Caption"/>
        <w:keepNext/>
        <w:rPr>
          <w:rFonts w:ascii="Calibri" w:hAnsi="Calibri"/>
          <w:color w:val="000000" w:themeColor="text1"/>
        </w:rPr>
      </w:pPr>
      <w:r w:rsidRPr="008568A7">
        <w:rPr>
          <w:rFonts w:ascii="Calibri" w:hAnsi="Calibri"/>
          <w:color w:val="000000" w:themeColor="text1"/>
        </w:rPr>
        <w:t xml:space="preserve">Straddle </w:t>
      </w:r>
    </w:p>
    <w:p w14:paraId="35FC91C1" w14:textId="77777777" w:rsidR="005F2397" w:rsidRPr="008568A7" w:rsidRDefault="003F30BE" w:rsidP="00BD3460">
      <w:pPr>
        <w:ind w:left="720"/>
        <w:rPr>
          <w:rFonts w:ascii="Calibri" w:hAnsi="Calibri"/>
        </w:rPr>
      </w:pPr>
      <w:r w:rsidRPr="008568A7">
        <w:rPr>
          <w:rFonts w:ascii="Calibri" w:hAnsi="Calibri"/>
          <w:noProof/>
        </w:rPr>
        <w:drawing>
          <wp:inline distT="0" distB="0" distL="0" distR="0" wp14:anchorId="236084A5" wp14:editId="48CD7473">
            <wp:extent cx="5342890" cy="2231390"/>
            <wp:effectExtent l="0" t="0" r="0" b="3810"/>
            <wp:docPr id="90" name="Picture 90" title="Stra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42890" cy="223139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284D7A0" w14:textId="77777777" w:rsidR="00674C37" w:rsidRPr="008568A7" w:rsidRDefault="00674C37" w:rsidP="005F2397">
      <w:pPr>
        <w:rPr>
          <w:rFonts w:ascii="Calibri" w:hAnsi="Calibri"/>
        </w:rPr>
      </w:pPr>
    </w:p>
    <w:p w14:paraId="6D5119F8" w14:textId="29F67BDA" w:rsidR="00674C37" w:rsidRPr="008568A7" w:rsidRDefault="00674C37" w:rsidP="005F2397">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w:t>
      </w:r>
      <w:r w:rsidR="00BD3460" w:rsidRPr="008568A7">
        <w:rPr>
          <w:rFonts w:ascii="Calibri" w:hAnsi="Calibri"/>
          <w:b/>
          <w:sz w:val="20"/>
          <w:szCs w:val="20"/>
        </w:rPr>
        <w:t>t</w:t>
      </w:r>
      <w:ins w:id="7555" w:author="Aleksander Hansen" w:date="2013-02-15T16:49:00Z">
        <w:r w:rsidR="00AC5507">
          <w:rPr>
            <w:rFonts w:ascii="Calibri" w:hAnsi="Calibri"/>
            <w:b/>
            <w:sz w:val="20"/>
            <w:szCs w:val="20"/>
          </w:rPr>
          <w:fldChar w:fldCharType="begin"/>
        </w:r>
        <w:r w:rsidR="00AC5507">
          <w:instrText xml:space="preserve"> XE "</w:instrText>
        </w:r>
      </w:ins>
      <w:r w:rsidR="00AC5507" w:rsidRPr="008568A7">
        <w:rPr>
          <w:rFonts w:ascii="Calibri" w:hAnsi="Calibri"/>
        </w:rPr>
        <w:instrText>put</w:instrText>
      </w:r>
      <w:ins w:id="7556" w:author="Aleksander Hansen" w:date="2013-02-15T16:49:00Z">
        <w:r w:rsidR="00AC5507">
          <w:instrText xml:space="preserve">" </w:instrText>
        </w:r>
        <w:r w:rsidR="00AC5507">
          <w:rPr>
            <w:rFonts w:ascii="Calibri" w:hAnsi="Calibri"/>
            <w:b/>
            <w:sz w:val="20"/>
            <w:szCs w:val="20"/>
          </w:rPr>
          <w:fldChar w:fldCharType="end"/>
        </w:r>
      </w:ins>
      <w:r w:rsidR="00BE4299" w:rsidRPr="008568A7">
        <w:rPr>
          <w:rFonts w:ascii="Calibri" w:hAnsi="Calibri"/>
          <w:b/>
          <w:sz w:val="20"/>
          <w:szCs w:val="20"/>
        </w:rPr>
        <w:t xml:space="preserve"> o</w:t>
      </w:r>
      <w:r w:rsidRPr="008568A7">
        <w:rPr>
          <w:rFonts w:ascii="Calibri" w:hAnsi="Calibri"/>
          <w:b/>
          <w:sz w:val="20"/>
          <w:szCs w:val="20"/>
        </w:rPr>
        <w:t xml:space="preserve">ption: </w:t>
      </w:r>
      <w:r w:rsidRPr="008568A7">
        <w:rPr>
          <w:rFonts w:ascii="Calibri" w:hAnsi="Calibri"/>
          <w:sz w:val="20"/>
          <w:szCs w:val="20"/>
        </w:rPr>
        <w:t xml:space="preserve">Green; </w:t>
      </w:r>
      <w:r w:rsidR="00BE4299" w:rsidRPr="008568A7">
        <w:rPr>
          <w:rFonts w:ascii="Calibri" w:hAnsi="Calibri"/>
          <w:b/>
          <w:sz w:val="20"/>
          <w:szCs w:val="20"/>
        </w:rPr>
        <w:t>call option</w:t>
      </w:r>
      <w:r w:rsidRPr="008568A7">
        <w:rPr>
          <w:rFonts w:ascii="Calibri" w:hAnsi="Calibri"/>
          <w:b/>
          <w:sz w:val="20"/>
          <w:szCs w:val="20"/>
        </w:rPr>
        <w:t>:</w:t>
      </w:r>
      <w:r w:rsidRPr="008568A7">
        <w:rPr>
          <w:rFonts w:ascii="Calibri" w:hAnsi="Calibri"/>
          <w:sz w:val="20"/>
          <w:szCs w:val="20"/>
        </w:rPr>
        <w:t xml:space="preserve"> Blue  </w:t>
      </w:r>
      <w:r w:rsidRPr="008568A7">
        <w:rPr>
          <w:rFonts w:ascii="Calibri" w:hAnsi="Calibri"/>
          <w:sz w:val="20"/>
          <w:szCs w:val="20"/>
        </w:rPr>
        <w:br/>
        <w:t>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plus a long put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premium = $1.20)</w:t>
      </w:r>
      <w:r w:rsidR="009026F8" w:rsidRPr="008568A7">
        <w:rPr>
          <w:rFonts w:ascii="Calibri" w:hAnsi="Calibri"/>
          <w:sz w:val="20"/>
          <w:szCs w:val="20"/>
        </w:rPr>
        <w:br/>
      </w:r>
      <w:r w:rsidR="009026F8" w:rsidRPr="008568A7">
        <w:rPr>
          <w:rFonts w:ascii="Calibri" w:hAnsi="Calibri"/>
          <w:sz w:val="20"/>
          <w:szCs w:val="20"/>
        </w:rPr>
        <w:br/>
      </w:r>
    </w:p>
    <w:p w14:paraId="5EE3417A" w14:textId="3C3960C8" w:rsidR="00674C37" w:rsidRPr="008568A7" w:rsidRDefault="00674C37" w:rsidP="008568A7">
      <w:pPr>
        <w:pStyle w:val="Heading3"/>
      </w:pPr>
      <w:r w:rsidRPr="008568A7">
        <w:rPr>
          <w:noProof/>
        </w:rPr>
        <mc:AlternateContent>
          <mc:Choice Requires="wps">
            <w:drawing>
              <wp:anchor distT="0" distB="0" distL="114300" distR="114300" simplePos="0" relativeHeight="251706880" behindDoc="0" locked="0" layoutInCell="1" allowOverlap="1" wp14:anchorId="0042B81E" wp14:editId="28E33B59">
                <wp:simplePos x="0" y="0"/>
                <wp:positionH relativeFrom="column">
                  <wp:posOffset>228600</wp:posOffset>
                </wp:positionH>
                <wp:positionV relativeFrom="paragraph">
                  <wp:posOffset>127635</wp:posOffset>
                </wp:positionV>
                <wp:extent cx="4572000" cy="1586230"/>
                <wp:effectExtent l="76200" t="76200" r="101600" b="107315"/>
                <wp:wrapSquare wrapText="bothSides"/>
                <wp:docPr id="722" name="Text Box 722"/>
                <wp:cNvGraphicFramePr/>
                <a:graphic xmlns:a="http://schemas.openxmlformats.org/drawingml/2006/main">
                  <a:graphicData uri="http://schemas.microsoft.com/office/word/2010/wordprocessingShape">
                    <wps:wsp>
                      <wps:cNvSpPr txBox="1"/>
                      <wps:spPr>
                        <a:xfrm>
                          <a:off x="0" y="0"/>
                          <a:ext cx="4572000" cy="158623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F67DA7" w14:textId="7DCB834C" w:rsidR="003D168C" w:rsidRDefault="003D168C" w:rsidP="003F4269">
                            <w:pPr>
                              <w:ind w:left="144"/>
                            </w:pPr>
                            <w:r>
                              <w:t>IMPORTANT CONCEPT:</w:t>
                            </w:r>
                            <w:r>
                              <w:br/>
                            </w:r>
                            <w:r>
                              <w:br/>
                              <w:t xml:space="preserve"> </w:t>
                            </w:r>
                            <w:r w:rsidRPr="00674C37">
                              <w:t xml:space="preserve">A straddle is a </w:t>
                            </w:r>
                            <w:r w:rsidRPr="009026F8">
                              <w:rPr>
                                <w:b/>
                              </w:rPr>
                              <w:t>direction neutral volatility strategy</w:t>
                            </w:r>
                            <w:r w:rsidRPr="00674C37">
                              <w:t xml:space="preserve">: we don't mind which way the underlying moves. As an example, a </w:t>
                            </w:r>
                            <w:r w:rsidRPr="009026F8">
                              <w:rPr>
                                <w:b/>
                              </w:rPr>
                              <w:t>bottom straddle</w:t>
                            </w:r>
                            <w:r w:rsidRPr="00674C37">
                              <w:t xml:space="preserve"> involves buying both a call and a put with the same strike price and expiration date. In this case, as long as the price moves sufficiently, we are invariant to which way it moves. Conversely, for </w:t>
                            </w:r>
                            <w:r w:rsidRPr="009026F8">
                              <w:rPr>
                                <w:b/>
                              </w:rPr>
                              <w:t>a top straddle</w:t>
                            </w:r>
                            <w:r w:rsidRPr="00674C37">
                              <w:t>, we want the price to deviate from the strike as little as possible.</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2" o:spid="_x0000_s1056" type="#_x0000_t202" style="position:absolute;margin-left:18pt;margin-top:10.05pt;width:5in;height:124.9pt;z-index:25170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" filled="f" strokeweight=".5pt">
                <v:textbox style="mso-fit-shape-to-text:t" inset="2emu">
                  <w:txbxContent>
                    <w:p w14:paraId="7CF67DA7" w14:textId="7DCB834C" w:rsidR="003D168C" w:rsidRDefault="003D168C" w:rsidP="003F4269">
                      <w:pPr>
                        <w:ind w:left="144"/>
                      </w:pPr>
                      <w:r>
                        <w:t>IMPORTANT CONCEPT:</w:t>
                      </w:r>
                      <w:r>
                        <w:br/>
                      </w:r>
                      <w:r>
                        <w:br/>
                        <w:t xml:space="preserve"> </w:t>
                      </w:r>
                      <w:r w:rsidRPr="00674C37">
                        <w:t xml:space="preserve">A straddle is a </w:t>
                      </w:r>
                      <w:r w:rsidRPr="009026F8">
                        <w:rPr>
                          <w:b/>
                        </w:rPr>
                        <w:t>direction neutral volatility strategy</w:t>
                      </w:r>
                      <w:r w:rsidRPr="00674C37">
                        <w:t xml:space="preserve">: we don't mind which way the underlying moves. As an example, a </w:t>
                      </w:r>
                      <w:r w:rsidRPr="009026F8">
                        <w:rPr>
                          <w:b/>
                        </w:rPr>
                        <w:t>bottom straddle</w:t>
                      </w:r>
                      <w:r w:rsidRPr="00674C37">
                        <w:t xml:space="preserve"> involves buying both a call and a put with the same strike price and expiration date. In this case, as long as the price moves sufficiently, we are invariant to which way it moves. Conversely, for </w:t>
                      </w:r>
                      <w:r w:rsidRPr="009026F8">
                        <w:rPr>
                          <w:b/>
                        </w:rPr>
                        <w:t>a top straddle</w:t>
                      </w:r>
                      <w:r w:rsidRPr="00674C37">
                        <w:t>, we want the price to deviate from the strike as little as possible.</w:t>
                      </w:r>
                    </w:p>
                  </w:txbxContent>
                </v:textbox>
                <w10:wrap type="square"/>
              </v:shape>
            </w:pict>
          </mc:Fallback>
        </mc:AlternateContent>
      </w:r>
    </w:p>
    <w:p w14:paraId="5C82C66D" w14:textId="77777777" w:rsidR="00674C37" w:rsidRPr="008568A7" w:rsidRDefault="00674C37" w:rsidP="00674C37">
      <w:pPr>
        <w:pStyle w:val="Paragraph"/>
        <w:rPr>
          <w:rFonts w:ascii="Calibri" w:hAnsi="Calibri"/>
        </w:rPr>
      </w:pPr>
    </w:p>
    <w:p w14:paraId="200320E3" w14:textId="77777777" w:rsidR="00674C37" w:rsidRPr="008568A7" w:rsidRDefault="00674C37" w:rsidP="00674C37">
      <w:pPr>
        <w:pStyle w:val="Paragraph"/>
        <w:rPr>
          <w:rFonts w:ascii="Calibri" w:hAnsi="Calibri"/>
        </w:rPr>
      </w:pPr>
    </w:p>
    <w:p w14:paraId="4F53CA40" w14:textId="77777777" w:rsidR="00674C37" w:rsidRPr="008568A7" w:rsidRDefault="00674C37" w:rsidP="008568A7">
      <w:pPr>
        <w:pStyle w:val="Heading3"/>
      </w:pPr>
    </w:p>
    <w:p w14:paraId="50B6511A" w14:textId="77777777" w:rsidR="009A2C3D" w:rsidRPr="008568A7" w:rsidRDefault="009A2C3D" w:rsidP="009A2C3D">
      <w:pPr>
        <w:rPr>
          <w:rFonts w:ascii="Calibri" w:hAnsi="Calibri"/>
        </w:rPr>
      </w:pPr>
    </w:p>
    <w:p w14:paraId="7D52301A" w14:textId="77777777" w:rsidR="009A2C3D" w:rsidRPr="008568A7" w:rsidRDefault="009A2C3D" w:rsidP="009A2C3D">
      <w:pPr>
        <w:rPr>
          <w:rFonts w:ascii="Calibri" w:hAnsi="Calibri"/>
        </w:rPr>
      </w:pPr>
    </w:p>
    <w:p w14:paraId="550C5798" w14:textId="77777777" w:rsidR="009A2C3D" w:rsidRPr="008568A7" w:rsidRDefault="009A2C3D" w:rsidP="009A2C3D">
      <w:pPr>
        <w:rPr>
          <w:rFonts w:ascii="Calibri" w:hAnsi="Calibri"/>
        </w:rPr>
      </w:pPr>
    </w:p>
    <w:p w14:paraId="55894FB0" w14:textId="77777777" w:rsidR="009A2C3D" w:rsidRPr="008568A7" w:rsidRDefault="009A2C3D" w:rsidP="009A2C3D">
      <w:pPr>
        <w:rPr>
          <w:rFonts w:ascii="Calibri" w:hAnsi="Calibri"/>
        </w:rPr>
      </w:pPr>
    </w:p>
    <w:p w14:paraId="5CC4014D" w14:textId="4D50F968" w:rsidR="00674C37" w:rsidRPr="008568A7" w:rsidRDefault="00674C37" w:rsidP="00E51023">
      <w:pPr>
        <w:rPr>
          <w:rFonts w:ascii="Calibri" w:hAnsi="Calibri"/>
        </w:rPr>
      </w:pPr>
      <w:r w:rsidRPr="008568A7">
        <w:rPr>
          <w:rFonts w:ascii="Calibri" w:hAnsi="Calibri"/>
        </w:rPr>
        <w:t xml:space="preserve">A top straddle (or straddle write) </w:t>
      </w:r>
      <w:r w:rsidR="009A2C3D" w:rsidRPr="008568A7">
        <w:rPr>
          <w:rFonts w:ascii="Calibri" w:hAnsi="Calibri"/>
        </w:rPr>
        <w:t>i</w:t>
      </w:r>
      <w:r w:rsidR="00E51023" w:rsidRPr="008568A7">
        <w:rPr>
          <w:rFonts w:ascii="Calibri" w:hAnsi="Calibri"/>
        </w:rPr>
        <w:t>s</w:t>
      </w:r>
      <w:r w:rsidRPr="008568A7">
        <w:rPr>
          <w:rFonts w:ascii="Calibri" w:hAnsi="Calibri"/>
        </w:rPr>
        <w:t xml:space="preserve"> to sell a call and sell a put</w:t>
      </w:r>
      <w:ins w:id="7557"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558"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on the same stock with same strike price and expiration date. </w:t>
      </w:r>
      <w:r w:rsidRPr="008568A7">
        <w:rPr>
          <w:rFonts w:ascii="Calibri" w:hAnsi="Calibri"/>
          <w:b/>
        </w:rPr>
        <w:t>Why the top straddle?</w:t>
      </w:r>
      <w:r w:rsidRPr="008568A7">
        <w:rPr>
          <w:rFonts w:ascii="Calibri" w:hAnsi="Calibri"/>
        </w:rPr>
        <w:t xml:space="preserve"> The investor is highly confident that the stock will not stray from the strike price in either direction. If the stock price equals the strike price, the investor has collected two premiums for profit. This is a very risky strategy however, because the potential loss is unlimited. As you can see, a top straddle is also a direction neutral volatility strategy; however, unlike with the bottom straddle, we want little to no movement in the underlying.</w:t>
      </w:r>
    </w:p>
    <w:p w14:paraId="21E66E92" w14:textId="50A38834" w:rsidR="005F2397" w:rsidRPr="008568A7" w:rsidRDefault="00915AE0" w:rsidP="008568A7">
      <w:pPr>
        <w:pStyle w:val="Heading3"/>
      </w:pPr>
      <w:bookmarkStart w:id="7559" w:name="_Toc222580730"/>
      <w:r w:rsidRPr="008568A7">
        <w:t xml:space="preserve">9.3.1 </w:t>
      </w:r>
      <w:r w:rsidR="005F2397" w:rsidRPr="008568A7">
        <w:t>Strip</w:t>
      </w:r>
      <w:bookmarkEnd w:id="7559"/>
      <w:r w:rsidRPr="008568A7">
        <w:br/>
      </w:r>
    </w:p>
    <w:p w14:paraId="3B179C51" w14:textId="77777777" w:rsidR="009026F8" w:rsidRPr="008568A7" w:rsidRDefault="009026F8" w:rsidP="003F30BE">
      <w:pPr>
        <w:pStyle w:val="Caption"/>
        <w:keepNext/>
        <w:rPr>
          <w:rFonts w:ascii="Calibri" w:hAnsi="Calibri"/>
          <w:b w:val="0"/>
          <w:bCs w:val="0"/>
          <w:color w:val="auto"/>
          <w:sz w:val="24"/>
          <w:szCs w:val="24"/>
        </w:rPr>
      </w:pPr>
      <w:r w:rsidRPr="008568A7">
        <w:rPr>
          <w:rFonts w:ascii="Calibri" w:hAnsi="Calibri"/>
          <w:bCs w:val="0"/>
          <w:color w:val="auto"/>
          <w:sz w:val="24"/>
          <w:szCs w:val="24"/>
        </w:rPr>
        <w:t>Strip:</w:t>
      </w:r>
      <w:r w:rsidRPr="008568A7">
        <w:rPr>
          <w:rFonts w:ascii="Calibri" w:hAnsi="Calibri"/>
          <w:b w:val="0"/>
          <w:bCs w:val="0"/>
          <w:color w:val="auto"/>
          <w:sz w:val="24"/>
          <w:szCs w:val="24"/>
        </w:rPr>
        <w:t xml:space="preserve"> To take a long position in one call and two puts with same strike price and expiration date. </w:t>
      </w:r>
      <w:r w:rsidRPr="008568A7">
        <w:rPr>
          <w:rFonts w:ascii="Calibri" w:hAnsi="Calibri"/>
          <w:bCs w:val="0"/>
          <w:color w:val="auto"/>
          <w:sz w:val="24"/>
          <w:szCs w:val="24"/>
        </w:rPr>
        <w:t>Why the strip?</w:t>
      </w:r>
      <w:r w:rsidRPr="008568A7">
        <w:rPr>
          <w:rFonts w:ascii="Calibri" w:hAnsi="Calibri"/>
          <w:b w:val="0"/>
          <w:bCs w:val="0"/>
          <w:color w:val="auto"/>
          <w:sz w:val="24"/>
          <w:szCs w:val="24"/>
        </w:rPr>
        <w:t xml:space="preserve"> The investor bets on a large stock price move but considers a decrease more likely than an increase. This illustrated strip consists of a long call (strike @ $20, premium = $1.99) plus two long puts (strike @ $20, premium = $1.20).</w:t>
      </w:r>
      <w:r w:rsidRPr="008568A7">
        <w:rPr>
          <w:rFonts w:ascii="Calibri" w:hAnsi="Calibri"/>
          <w:b w:val="0"/>
          <w:bCs w:val="0"/>
          <w:color w:val="auto"/>
          <w:sz w:val="24"/>
          <w:szCs w:val="24"/>
        </w:rPr>
        <w:br/>
      </w:r>
    </w:p>
    <w:p w14:paraId="107660B7" w14:textId="13D4A260" w:rsidR="003F30BE" w:rsidRPr="008568A7" w:rsidRDefault="003F30BE" w:rsidP="00BD3460">
      <w:pPr>
        <w:pStyle w:val="Caption"/>
        <w:keepNext/>
        <w:ind w:left="1440"/>
        <w:rPr>
          <w:rFonts w:ascii="Calibri" w:hAnsi="Calibri"/>
          <w:color w:val="000000" w:themeColor="text1"/>
        </w:rPr>
      </w:pPr>
      <w:r w:rsidRPr="008568A7">
        <w:rPr>
          <w:rFonts w:ascii="Calibri" w:hAnsi="Calibri"/>
          <w:color w:val="000000" w:themeColor="text1"/>
        </w:rPr>
        <w:t>Strip</w:t>
      </w:r>
    </w:p>
    <w:p w14:paraId="28690008" w14:textId="77777777" w:rsidR="005F2397" w:rsidRPr="008568A7" w:rsidRDefault="00666143" w:rsidP="00BE4299">
      <w:pPr>
        <w:ind w:left="720"/>
        <w:rPr>
          <w:rFonts w:ascii="Calibri" w:hAnsi="Calibri"/>
        </w:rPr>
      </w:pPr>
      <w:r w:rsidRPr="008568A7">
        <w:rPr>
          <w:rFonts w:ascii="Calibri" w:hAnsi="Calibri"/>
          <w:noProof/>
        </w:rPr>
        <w:drawing>
          <wp:inline distT="0" distB="0" distL="0" distR="0" wp14:anchorId="0CF936B3" wp14:editId="4FB4191D">
            <wp:extent cx="4800600" cy="22136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00600" cy="2213610"/>
                    </a:xfrm>
                    <a:prstGeom prst="rect">
                      <a:avLst/>
                    </a:prstGeom>
                    <a:noFill/>
                    <a:ln>
                      <a:noFill/>
                    </a:ln>
                  </pic:spPr>
                </pic:pic>
              </a:graphicData>
            </a:graphic>
          </wp:inline>
        </w:drawing>
      </w:r>
    </w:p>
    <w:p w14:paraId="1E6CF397" w14:textId="13D67326" w:rsidR="00915AE0" w:rsidRPr="008568A7" w:rsidRDefault="009026F8" w:rsidP="005C3EFB">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w:t>
      </w:r>
      <w:ins w:id="7560" w:author="Aleksander Hansen" w:date="2013-02-15T16:49:00Z">
        <w:r w:rsidR="00AC5507">
          <w:rPr>
            <w:rFonts w:ascii="Calibri" w:hAnsi="Calibri"/>
            <w:b/>
            <w:sz w:val="20"/>
            <w:szCs w:val="20"/>
          </w:rPr>
          <w:fldChar w:fldCharType="begin"/>
        </w:r>
        <w:r w:rsidR="00AC5507">
          <w:instrText xml:space="preserve"> XE "</w:instrText>
        </w:r>
      </w:ins>
      <w:r w:rsidR="00AC5507" w:rsidRPr="008568A7">
        <w:rPr>
          <w:rFonts w:ascii="Calibri" w:hAnsi="Calibri"/>
        </w:rPr>
        <w:instrText>put</w:instrText>
      </w:r>
      <w:ins w:id="7561" w:author="Aleksander Hansen" w:date="2013-02-15T16:49:00Z">
        <w:r w:rsidR="00AC5507">
          <w:instrText xml:space="preserve">" </w:instrText>
        </w:r>
        <w:r w:rsidR="00AC5507">
          <w:rPr>
            <w:rFonts w:ascii="Calibri" w:hAnsi="Calibri"/>
            <w:b/>
            <w:sz w:val="20"/>
            <w:szCs w:val="20"/>
          </w:rPr>
          <w:fldChar w:fldCharType="end"/>
        </w:r>
      </w:ins>
      <w:r w:rsidR="00BD3460" w:rsidRPr="008568A7">
        <w:rPr>
          <w:rFonts w:ascii="Calibri" w:hAnsi="Calibri"/>
          <w:b/>
          <w:sz w:val="20"/>
          <w:szCs w:val="20"/>
        </w:rPr>
        <w:t xml:space="preserve"> o</w:t>
      </w:r>
      <w:r w:rsidRPr="008568A7">
        <w:rPr>
          <w:rFonts w:ascii="Calibri" w:hAnsi="Calibri"/>
          <w:b/>
          <w:sz w:val="20"/>
          <w:szCs w:val="20"/>
        </w:rPr>
        <w:t xml:space="preserve">ption: </w:t>
      </w:r>
      <w:r w:rsidRPr="008568A7">
        <w:rPr>
          <w:rFonts w:ascii="Calibri" w:hAnsi="Calibri"/>
          <w:sz w:val="20"/>
          <w:szCs w:val="20"/>
        </w:rPr>
        <w:t>Green</w:t>
      </w:r>
      <w:r w:rsidRPr="008568A7">
        <w:rPr>
          <w:rFonts w:ascii="Calibri" w:hAnsi="Calibri"/>
          <w:b/>
          <w:sz w:val="20"/>
          <w:szCs w:val="20"/>
        </w:rPr>
        <w:t xml:space="preserve">; </w:t>
      </w:r>
      <w:r w:rsidR="00BD3460" w:rsidRPr="008568A7">
        <w:rPr>
          <w:rFonts w:ascii="Calibri" w:hAnsi="Calibri"/>
          <w:b/>
          <w:sz w:val="20"/>
          <w:szCs w:val="20"/>
        </w:rPr>
        <w:t>call option</w:t>
      </w:r>
      <w:r w:rsidRPr="008568A7">
        <w:rPr>
          <w:rFonts w:ascii="Calibri" w:hAnsi="Calibri"/>
          <w:b/>
          <w:sz w:val="20"/>
          <w:szCs w:val="20"/>
        </w:rPr>
        <w:t>:</w:t>
      </w:r>
      <w:r w:rsidRPr="008568A7">
        <w:rPr>
          <w:rFonts w:ascii="Calibri" w:hAnsi="Calibri"/>
          <w:sz w:val="20"/>
          <w:szCs w:val="20"/>
        </w:rPr>
        <w:t xml:space="preserve"> Blue  </w:t>
      </w:r>
      <w:r w:rsidRPr="008568A7">
        <w:rPr>
          <w:rFonts w:ascii="Calibri" w:hAnsi="Calibri"/>
          <w:sz w:val="20"/>
          <w:szCs w:val="20"/>
        </w:rPr>
        <w:br/>
        <w:t>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xml:space="preserve"> , premium = $1.99) plus two long puts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xml:space="preserve"> , premium = $1.20)</w:t>
      </w:r>
    </w:p>
    <w:p w14:paraId="54C9B016" w14:textId="77777777" w:rsidR="005F2397" w:rsidRPr="008568A7" w:rsidRDefault="00915AE0" w:rsidP="008568A7">
      <w:pPr>
        <w:pStyle w:val="Heading3"/>
      </w:pPr>
      <w:bookmarkStart w:id="7562" w:name="_Toc222580731"/>
      <w:r w:rsidRPr="008568A7">
        <w:t xml:space="preserve">9.3.2 </w:t>
      </w:r>
      <w:r w:rsidR="005F2397" w:rsidRPr="008568A7">
        <w:t>Strap</w:t>
      </w:r>
      <w:bookmarkEnd w:id="7562"/>
      <w:r w:rsidRPr="008568A7">
        <w:br/>
      </w:r>
    </w:p>
    <w:p w14:paraId="06E7A31C" w14:textId="542AB4F8" w:rsidR="009026F8" w:rsidRPr="008568A7" w:rsidRDefault="009026F8" w:rsidP="00666143">
      <w:pPr>
        <w:pStyle w:val="Caption"/>
        <w:keepNext/>
        <w:rPr>
          <w:rFonts w:ascii="Calibri" w:hAnsi="Calibri"/>
          <w:b w:val="0"/>
          <w:bCs w:val="0"/>
          <w:color w:val="auto"/>
          <w:sz w:val="24"/>
          <w:szCs w:val="24"/>
        </w:rPr>
      </w:pPr>
      <w:r w:rsidRPr="008568A7">
        <w:rPr>
          <w:rFonts w:ascii="Calibri" w:hAnsi="Calibri"/>
          <w:bCs w:val="0"/>
          <w:color w:val="auto"/>
          <w:sz w:val="24"/>
          <w:szCs w:val="24"/>
        </w:rPr>
        <w:t>Strap:</w:t>
      </w:r>
      <w:r w:rsidRPr="008568A7">
        <w:rPr>
          <w:rFonts w:ascii="Calibri" w:hAnsi="Calibri"/>
          <w:b w:val="0"/>
          <w:bCs w:val="0"/>
          <w:color w:val="auto"/>
          <w:sz w:val="24"/>
          <w:szCs w:val="24"/>
        </w:rPr>
        <w:t xml:space="preserve"> To take a long position in two calls and one put</w:t>
      </w:r>
      <w:ins w:id="7563" w:author="Aleksander Hansen" w:date="2013-02-15T16:49:00Z">
        <w:r w:rsidR="00AC5507">
          <w:rPr>
            <w:rFonts w:ascii="Calibri" w:hAnsi="Calibri"/>
            <w:b w:val="0"/>
            <w:bCs w:val="0"/>
            <w:color w:val="auto"/>
            <w:sz w:val="24"/>
            <w:szCs w:val="24"/>
          </w:rPr>
          <w:fldChar w:fldCharType="begin"/>
        </w:r>
        <w:r w:rsidR="00AC5507">
          <w:instrText xml:space="preserve"> XE "</w:instrText>
        </w:r>
      </w:ins>
      <w:r w:rsidR="00AC5507" w:rsidRPr="008568A7">
        <w:rPr>
          <w:rFonts w:ascii="Calibri" w:hAnsi="Calibri"/>
        </w:rPr>
        <w:instrText>put</w:instrText>
      </w:r>
      <w:ins w:id="7564" w:author="Aleksander Hansen" w:date="2013-02-15T16:49:00Z">
        <w:r w:rsidR="00AC5507">
          <w:instrText xml:space="preserve">" </w:instrText>
        </w:r>
        <w:r w:rsidR="00AC5507">
          <w:rPr>
            <w:rFonts w:ascii="Calibri" w:hAnsi="Calibri"/>
            <w:b w:val="0"/>
            <w:bCs w:val="0"/>
            <w:color w:val="auto"/>
            <w:sz w:val="24"/>
            <w:szCs w:val="24"/>
          </w:rPr>
          <w:fldChar w:fldCharType="end"/>
        </w:r>
      </w:ins>
      <w:r w:rsidRPr="008568A7">
        <w:rPr>
          <w:rFonts w:ascii="Calibri" w:hAnsi="Calibri"/>
          <w:b w:val="0"/>
          <w:bCs w:val="0"/>
          <w:color w:val="auto"/>
          <w:sz w:val="24"/>
          <w:szCs w:val="24"/>
        </w:rPr>
        <w:t xml:space="preserve"> with same strike price and expiration date. Why the strap? Like the strip, the investor bets on a large stock price movement, but instead considers an increase more likely. In this regard a strap is also similar to a straddle, but in this case we are biased upwards. This illustrated strap consists of two long calls (strike @ $20, premium = $1.99) plus a long put (strike @ $20, premium = $1.20).</w:t>
      </w:r>
    </w:p>
    <w:p w14:paraId="1419746E" w14:textId="7F6925DC" w:rsidR="00666143" w:rsidRPr="008568A7" w:rsidRDefault="00666143" w:rsidP="00666143">
      <w:pPr>
        <w:pStyle w:val="Caption"/>
        <w:keepNext/>
        <w:rPr>
          <w:rFonts w:ascii="Calibri" w:hAnsi="Calibri"/>
          <w:color w:val="000000" w:themeColor="text1"/>
        </w:rPr>
      </w:pPr>
      <w:r w:rsidRPr="008568A7">
        <w:rPr>
          <w:rFonts w:ascii="Calibri" w:hAnsi="Calibri"/>
          <w:color w:val="000000" w:themeColor="text1"/>
        </w:rPr>
        <w:t xml:space="preserve">Strap </w:t>
      </w:r>
    </w:p>
    <w:p w14:paraId="2F945B4E" w14:textId="77777777" w:rsidR="005F2397" w:rsidRPr="008568A7" w:rsidRDefault="00666143" w:rsidP="005C3EFB">
      <w:pPr>
        <w:ind w:left="1440"/>
        <w:rPr>
          <w:rFonts w:ascii="Calibri" w:hAnsi="Calibri"/>
        </w:rPr>
      </w:pPr>
      <w:r w:rsidRPr="008568A7">
        <w:rPr>
          <w:rFonts w:ascii="Calibri" w:hAnsi="Calibri"/>
          <w:noProof/>
        </w:rPr>
        <w:drawing>
          <wp:inline distT="0" distB="0" distL="0" distR="0" wp14:anchorId="4B344E31" wp14:editId="30A893C8">
            <wp:extent cx="5049520" cy="221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49520" cy="221361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E552E54" w14:textId="6DD2E78B" w:rsidR="005F2397" w:rsidRPr="008568A7" w:rsidRDefault="009026F8" w:rsidP="005C3EFB">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w:t>
      </w:r>
      <w:ins w:id="7565" w:author="Aleksander Hansen" w:date="2013-02-15T16:49:00Z">
        <w:r w:rsidR="00AC5507">
          <w:rPr>
            <w:rFonts w:ascii="Calibri" w:hAnsi="Calibri"/>
            <w:b/>
            <w:sz w:val="20"/>
            <w:szCs w:val="20"/>
          </w:rPr>
          <w:fldChar w:fldCharType="begin"/>
        </w:r>
        <w:r w:rsidR="00AC5507">
          <w:instrText xml:space="preserve"> XE "</w:instrText>
        </w:r>
      </w:ins>
      <w:r w:rsidR="00AC5507" w:rsidRPr="008568A7">
        <w:rPr>
          <w:rFonts w:ascii="Calibri" w:hAnsi="Calibri"/>
        </w:rPr>
        <w:instrText>put</w:instrText>
      </w:r>
      <w:ins w:id="7566" w:author="Aleksander Hansen" w:date="2013-02-15T16:49:00Z">
        <w:r w:rsidR="00AC5507">
          <w:instrText xml:space="preserve">" </w:instrText>
        </w:r>
        <w:r w:rsidR="00AC5507">
          <w:rPr>
            <w:rFonts w:ascii="Calibri" w:hAnsi="Calibri"/>
            <w:b/>
            <w:sz w:val="20"/>
            <w:szCs w:val="20"/>
          </w:rPr>
          <w:fldChar w:fldCharType="end"/>
        </w:r>
      </w:ins>
      <w:r w:rsidR="00BD3460" w:rsidRPr="008568A7">
        <w:rPr>
          <w:rFonts w:ascii="Calibri" w:hAnsi="Calibri"/>
          <w:b/>
          <w:sz w:val="20"/>
          <w:szCs w:val="20"/>
        </w:rPr>
        <w:t xml:space="preserve"> o</w:t>
      </w:r>
      <w:r w:rsidRPr="008568A7">
        <w:rPr>
          <w:rFonts w:ascii="Calibri" w:hAnsi="Calibri"/>
          <w:b/>
          <w:sz w:val="20"/>
          <w:szCs w:val="20"/>
        </w:rPr>
        <w:t xml:space="preserve">ption: </w:t>
      </w:r>
      <w:r w:rsidRPr="008568A7">
        <w:rPr>
          <w:rFonts w:ascii="Calibri" w:hAnsi="Calibri"/>
          <w:sz w:val="20"/>
          <w:szCs w:val="20"/>
        </w:rPr>
        <w:t>Green</w:t>
      </w:r>
      <w:r w:rsidR="00BD3460" w:rsidRPr="008568A7">
        <w:rPr>
          <w:rFonts w:ascii="Calibri" w:hAnsi="Calibri"/>
          <w:b/>
          <w:sz w:val="20"/>
          <w:szCs w:val="20"/>
        </w:rPr>
        <w:t>; call option</w:t>
      </w:r>
      <w:r w:rsidRPr="008568A7">
        <w:rPr>
          <w:rFonts w:ascii="Calibri" w:hAnsi="Calibri"/>
          <w:b/>
          <w:sz w:val="20"/>
          <w:szCs w:val="20"/>
        </w:rPr>
        <w:t>:</w:t>
      </w:r>
      <w:r w:rsidRPr="008568A7">
        <w:rPr>
          <w:rFonts w:ascii="Calibri" w:hAnsi="Calibri"/>
          <w:sz w:val="20"/>
          <w:szCs w:val="20"/>
        </w:rPr>
        <w:t xml:space="preserve"> Blue   </w:t>
      </w:r>
      <w:r w:rsidRPr="008568A7">
        <w:rPr>
          <w:rFonts w:ascii="Calibri" w:hAnsi="Calibri"/>
          <w:sz w:val="20"/>
          <w:szCs w:val="20"/>
        </w:rPr>
        <w:br/>
        <w:t>Two long calls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plus a long put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premium = $1.20)</w:t>
      </w:r>
      <w:r w:rsidR="00915AE0" w:rsidRPr="008568A7">
        <w:rPr>
          <w:rFonts w:ascii="Calibri" w:hAnsi="Calibri"/>
          <w:sz w:val="20"/>
          <w:szCs w:val="20"/>
        </w:rPr>
        <w:br/>
      </w:r>
    </w:p>
    <w:p w14:paraId="04DF4215" w14:textId="77777777" w:rsidR="005F2397" w:rsidRPr="008568A7" w:rsidRDefault="00915AE0" w:rsidP="008568A7">
      <w:pPr>
        <w:pStyle w:val="Heading3"/>
      </w:pPr>
      <w:bookmarkStart w:id="7567" w:name="_Toc222580732"/>
      <w:r w:rsidRPr="008568A7">
        <w:t xml:space="preserve">9.3.3 </w:t>
      </w:r>
      <w:r w:rsidR="005F2397" w:rsidRPr="008568A7">
        <w:t>Strangle</w:t>
      </w:r>
      <w:bookmarkEnd w:id="7567"/>
    </w:p>
    <w:p w14:paraId="1FC585C0" w14:textId="36C0A198" w:rsidR="009026F8" w:rsidRPr="008568A7" w:rsidRDefault="009026F8" w:rsidP="00935DDE">
      <w:pPr>
        <w:pStyle w:val="Caption"/>
        <w:keepNext/>
        <w:rPr>
          <w:rFonts w:ascii="Calibri" w:hAnsi="Calibri"/>
          <w:b w:val="0"/>
          <w:bCs w:val="0"/>
          <w:color w:val="auto"/>
          <w:sz w:val="24"/>
          <w:szCs w:val="24"/>
        </w:rPr>
      </w:pPr>
      <w:r w:rsidRPr="008568A7">
        <w:rPr>
          <w:rFonts w:ascii="Calibri" w:hAnsi="Calibri"/>
          <w:b w:val="0"/>
          <w:bCs w:val="0"/>
          <w:color w:val="auto"/>
          <w:sz w:val="24"/>
          <w:szCs w:val="24"/>
        </w:rPr>
        <w:br/>
      </w:r>
      <w:r w:rsidRPr="008568A7">
        <w:rPr>
          <w:rFonts w:ascii="Calibri" w:hAnsi="Calibri"/>
          <w:bCs w:val="0"/>
          <w:color w:val="auto"/>
          <w:sz w:val="24"/>
          <w:szCs w:val="24"/>
        </w:rPr>
        <w:t>Strangle:</w:t>
      </w:r>
      <w:r w:rsidRPr="008568A7">
        <w:rPr>
          <w:rFonts w:ascii="Calibri" w:hAnsi="Calibri"/>
          <w:b w:val="0"/>
          <w:bCs w:val="0"/>
          <w:color w:val="auto"/>
          <w:sz w:val="24"/>
          <w:szCs w:val="24"/>
        </w:rPr>
        <w:t xml:space="preserve"> To buy a put</w:t>
      </w:r>
      <w:ins w:id="7568" w:author="Aleksander Hansen" w:date="2013-02-15T16:49:00Z">
        <w:r w:rsidR="00AC5507">
          <w:rPr>
            <w:rFonts w:ascii="Calibri" w:hAnsi="Calibri"/>
            <w:b w:val="0"/>
            <w:bCs w:val="0"/>
            <w:color w:val="auto"/>
            <w:sz w:val="24"/>
            <w:szCs w:val="24"/>
          </w:rPr>
          <w:fldChar w:fldCharType="begin"/>
        </w:r>
        <w:r w:rsidR="00AC5507">
          <w:instrText xml:space="preserve"> XE "</w:instrText>
        </w:r>
      </w:ins>
      <w:r w:rsidR="00AC5507" w:rsidRPr="008568A7">
        <w:rPr>
          <w:rFonts w:ascii="Calibri" w:hAnsi="Calibri"/>
        </w:rPr>
        <w:instrText>put</w:instrText>
      </w:r>
      <w:ins w:id="7569" w:author="Aleksander Hansen" w:date="2013-02-15T16:49:00Z">
        <w:r w:rsidR="00AC5507">
          <w:instrText xml:space="preserve">" </w:instrText>
        </w:r>
        <w:r w:rsidR="00AC5507">
          <w:rPr>
            <w:rFonts w:ascii="Calibri" w:hAnsi="Calibri"/>
            <w:b w:val="0"/>
            <w:bCs w:val="0"/>
            <w:color w:val="auto"/>
            <w:sz w:val="24"/>
            <w:szCs w:val="24"/>
          </w:rPr>
          <w:fldChar w:fldCharType="end"/>
        </w:r>
      </w:ins>
      <w:r w:rsidRPr="008568A7">
        <w:rPr>
          <w:rFonts w:ascii="Calibri" w:hAnsi="Calibri"/>
          <w:b w:val="0"/>
          <w:bCs w:val="0"/>
          <w:color w:val="auto"/>
          <w:sz w:val="24"/>
          <w:szCs w:val="24"/>
        </w:rPr>
        <w:t xml:space="preserve"> and a call with the same expiration and different strike prices. </w:t>
      </w:r>
      <w:r w:rsidRPr="008568A7">
        <w:rPr>
          <w:rFonts w:ascii="Calibri" w:hAnsi="Calibri"/>
          <w:bCs w:val="0"/>
          <w:color w:val="auto"/>
          <w:sz w:val="24"/>
          <w:szCs w:val="24"/>
        </w:rPr>
        <w:t>Why the strangle?</w:t>
      </w:r>
      <w:r w:rsidRPr="008568A7">
        <w:rPr>
          <w:rFonts w:ascii="Calibri" w:hAnsi="Calibri"/>
          <w:b w:val="0"/>
          <w:bCs w:val="0"/>
          <w:color w:val="auto"/>
          <w:sz w:val="24"/>
          <w:szCs w:val="24"/>
        </w:rPr>
        <w:t xml:space="preserve"> The investor is betting on a large price movement (similar to the straddle). This illustrated strangle is a long call (strike @ $22, premium = $1.13) plus a long put (strike $18 premium = $0.51). A strangle is similar to a straddle but cheaper to install, however; this comes at the cost of requiring more extreme price movements than with the straddle. Consequently, this is a strategy that is bullish on volatility.</w:t>
      </w:r>
    </w:p>
    <w:p w14:paraId="78488284" w14:textId="77A8D623" w:rsidR="00935DDE" w:rsidRPr="008568A7" w:rsidRDefault="009026F8" w:rsidP="00935DDE">
      <w:pPr>
        <w:pStyle w:val="Caption"/>
        <w:keepNext/>
        <w:rPr>
          <w:rFonts w:ascii="Calibri" w:hAnsi="Calibri"/>
          <w:color w:val="000000" w:themeColor="text1"/>
        </w:rPr>
      </w:pPr>
      <w:r w:rsidRPr="008568A7">
        <w:rPr>
          <w:rFonts w:ascii="Calibri" w:hAnsi="Calibri"/>
          <w:b w:val="0"/>
          <w:bCs w:val="0"/>
          <w:color w:val="auto"/>
          <w:sz w:val="24"/>
          <w:szCs w:val="24"/>
        </w:rPr>
        <w:br/>
      </w:r>
      <w:r w:rsidR="00935DDE" w:rsidRPr="008568A7">
        <w:rPr>
          <w:rFonts w:ascii="Calibri" w:hAnsi="Calibri"/>
          <w:color w:val="000000" w:themeColor="text1"/>
        </w:rPr>
        <w:t xml:space="preserve">Strangle </w:t>
      </w:r>
    </w:p>
    <w:p w14:paraId="10C3FEA3" w14:textId="77777777" w:rsidR="005F2397" w:rsidRPr="008568A7" w:rsidRDefault="00935DDE" w:rsidP="005C3EFB">
      <w:pPr>
        <w:ind w:left="1440"/>
        <w:rPr>
          <w:rFonts w:ascii="Calibri" w:hAnsi="Calibri"/>
        </w:rPr>
      </w:pPr>
      <w:r w:rsidRPr="008568A7">
        <w:rPr>
          <w:rFonts w:ascii="Calibri" w:hAnsi="Calibri"/>
          <w:noProof/>
        </w:rPr>
        <w:drawing>
          <wp:inline distT="0" distB="0" distL="0" distR="0" wp14:anchorId="4E3A1B4C" wp14:editId="263622EE">
            <wp:extent cx="5049520" cy="2204720"/>
            <wp:effectExtent l="0" t="0" r="0" b="5080"/>
            <wp:docPr id="4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9520" cy="2204720"/>
                    </a:xfrm>
                    <a:prstGeom prst="rect">
                      <a:avLst/>
                    </a:prstGeom>
                    <a:noFill/>
                    <a:ln>
                      <a:noFill/>
                    </a:ln>
                  </pic:spPr>
                </pic:pic>
              </a:graphicData>
            </a:graphic>
          </wp:inline>
        </w:drawing>
      </w:r>
    </w:p>
    <w:p w14:paraId="7EEAC77D" w14:textId="34F5D211" w:rsidR="009026F8" w:rsidRPr="008568A7" w:rsidRDefault="00C06A2E" w:rsidP="005C3EFB">
      <w:pPr>
        <w:ind w:left="1440"/>
        <w:rPr>
          <w:rFonts w:ascii="Calibri" w:hAnsi="Calibri"/>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w:t>
      </w:r>
      <w:ins w:id="7570" w:author="Aleksander Hansen" w:date="2013-02-15T16:49:00Z">
        <w:r w:rsidR="00AC5507">
          <w:rPr>
            <w:rFonts w:ascii="Calibri" w:hAnsi="Calibri"/>
            <w:b/>
            <w:sz w:val="20"/>
            <w:szCs w:val="20"/>
          </w:rPr>
          <w:fldChar w:fldCharType="begin"/>
        </w:r>
        <w:r w:rsidR="00AC5507">
          <w:instrText xml:space="preserve"> XE "</w:instrText>
        </w:r>
      </w:ins>
      <w:r w:rsidR="00AC5507" w:rsidRPr="008568A7">
        <w:rPr>
          <w:rFonts w:ascii="Calibri" w:hAnsi="Calibri"/>
        </w:rPr>
        <w:instrText>put</w:instrText>
      </w:r>
      <w:ins w:id="7571" w:author="Aleksander Hansen" w:date="2013-02-15T16:49:00Z">
        <w:r w:rsidR="00AC5507">
          <w:instrText xml:space="preserve">" </w:instrText>
        </w:r>
        <w:r w:rsidR="00AC5507">
          <w:rPr>
            <w:rFonts w:ascii="Calibri" w:hAnsi="Calibri"/>
            <w:b/>
            <w:sz w:val="20"/>
            <w:szCs w:val="20"/>
          </w:rPr>
          <w:fldChar w:fldCharType="end"/>
        </w:r>
      </w:ins>
      <w:r w:rsidR="00BD3460" w:rsidRPr="008568A7">
        <w:rPr>
          <w:rFonts w:ascii="Calibri" w:hAnsi="Calibri"/>
          <w:b/>
          <w:sz w:val="20"/>
          <w:szCs w:val="20"/>
        </w:rPr>
        <w:t xml:space="preserve"> o</w:t>
      </w:r>
      <w:r w:rsidRPr="008568A7">
        <w:rPr>
          <w:rFonts w:ascii="Calibri" w:hAnsi="Calibri"/>
          <w:b/>
          <w:sz w:val="20"/>
          <w:szCs w:val="20"/>
        </w:rPr>
        <w:t xml:space="preserve">ption: </w:t>
      </w:r>
      <w:r w:rsidRPr="008568A7">
        <w:rPr>
          <w:rFonts w:ascii="Calibri" w:hAnsi="Calibri"/>
          <w:sz w:val="20"/>
          <w:szCs w:val="20"/>
        </w:rPr>
        <w:t>Green</w:t>
      </w:r>
      <w:r w:rsidR="00BD3460" w:rsidRPr="008568A7">
        <w:rPr>
          <w:rFonts w:ascii="Calibri" w:hAnsi="Calibri"/>
          <w:b/>
          <w:sz w:val="20"/>
          <w:szCs w:val="20"/>
        </w:rPr>
        <w:t>; call option</w:t>
      </w:r>
      <w:r w:rsidRPr="008568A7">
        <w:rPr>
          <w:rFonts w:ascii="Calibri" w:hAnsi="Calibri"/>
          <w:b/>
          <w:sz w:val="20"/>
          <w:szCs w:val="20"/>
        </w:rPr>
        <w:t>:</w:t>
      </w:r>
      <w:r w:rsidRPr="008568A7">
        <w:rPr>
          <w:rFonts w:ascii="Calibri" w:hAnsi="Calibri"/>
          <w:sz w:val="20"/>
          <w:szCs w:val="20"/>
        </w:rPr>
        <w:t xml:space="preserve"> Blue  </w:t>
      </w:r>
    </w:p>
    <w:p w14:paraId="0FF40737" w14:textId="77777777" w:rsidR="009026F8" w:rsidRPr="008568A7" w:rsidRDefault="009026F8" w:rsidP="005F2397">
      <w:pPr>
        <w:rPr>
          <w:rFonts w:ascii="Calibri" w:hAnsi="Calibri"/>
        </w:rPr>
      </w:pPr>
    </w:p>
    <w:p w14:paraId="624E992C" w14:textId="77777777" w:rsidR="00C06A2E" w:rsidRPr="008568A7" w:rsidRDefault="00C06A2E" w:rsidP="008568A7">
      <w:pPr>
        <w:pStyle w:val="Heading3"/>
      </w:pPr>
      <w:bookmarkStart w:id="7572" w:name="_Toc222580733"/>
      <w:r w:rsidRPr="008568A7">
        <w:t>9.3.4 Collar and costless collar</w:t>
      </w:r>
      <w:bookmarkEnd w:id="7572"/>
      <w:r w:rsidRPr="008568A7">
        <w:t xml:space="preserve">  </w:t>
      </w:r>
    </w:p>
    <w:p w14:paraId="27E839E6" w14:textId="37DDB10A" w:rsidR="00C06A2E" w:rsidRPr="008568A7" w:rsidRDefault="00C06A2E" w:rsidP="005F2397">
      <w:pPr>
        <w:rPr>
          <w:rFonts w:ascii="Calibri" w:hAnsi="Calibri"/>
        </w:rPr>
      </w:pPr>
      <w:r w:rsidRPr="008568A7">
        <w:rPr>
          <w:rFonts w:ascii="Calibri" w:hAnsi="Calibri"/>
        </w:rPr>
        <w:br/>
        <w:t>A collar (sometimes also referred to as a fence) is a combination strategy where we own the underlying, sell a c</w:t>
      </w:r>
      <w:r w:rsidR="005A28F0" w:rsidRPr="008568A7">
        <w:rPr>
          <w:rFonts w:ascii="Calibri" w:hAnsi="Calibri"/>
        </w:rPr>
        <w:t xml:space="preserve">all option with a strike price greater </w:t>
      </w:r>
      <w:r w:rsidRPr="008568A7">
        <w:rPr>
          <w:rFonts w:ascii="Calibri" w:hAnsi="Calibri"/>
        </w:rPr>
        <w:t>than the current price of the underlying (</w:t>
      </w:r>
      <m:oMath>
        <m:sSub>
          <m:sSubPr>
            <m:ctrlPr>
              <w:rPr>
                <w:rFonts w:ascii="Cambria Math" w:hAnsi="Cambria Math"/>
                <w:i/>
              </w:rPr>
            </m:ctrlPr>
          </m:sSubPr>
          <m:e>
            <m:r>
              <w:rPr>
                <w:rFonts w:ascii="Cambria Math" w:hAnsi="Cambria Math"/>
              </w:rPr>
              <m:t>K</m:t>
            </m:r>
          </m:e>
          <m:sub>
            <m:r>
              <w:rPr>
                <w:rFonts w:ascii="Cambria Math" w:hAnsi="Cambria Math"/>
              </w:rPr>
              <m:t>call</m:t>
            </m:r>
          </m:sub>
        </m:sSub>
        <m:r>
          <w:rPr>
            <w:rFonts w:ascii="Cambria Math" w:hAnsi="Cambria Math"/>
          </w:rPr>
          <m:t>&gt;S</m:t>
        </m:r>
      </m:oMath>
      <w:r w:rsidRPr="008568A7">
        <w:rPr>
          <w:rFonts w:ascii="Calibri" w:hAnsi="Calibri"/>
        </w:rPr>
        <w:t xml:space="preserve"> ), and buy a put</w:t>
      </w:r>
      <w:ins w:id="7573"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574"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option with a strike price less than the current price of the underlying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&lt;S</m:t>
        </m:r>
      </m:oMath>
      <w:r w:rsidRPr="008568A7">
        <w:rPr>
          <w:rFonts w:ascii="Calibri" w:hAnsi="Calibri"/>
        </w:rPr>
        <w:t xml:space="preserve"> ). This strategy gives us a range of profit or losses. When the premium collected from writing the call exactly matches the premium paid for the put, we have what is called a zero cost, or </w:t>
      </w:r>
      <w:r w:rsidRPr="008568A7">
        <w:rPr>
          <w:rFonts w:ascii="Calibri" w:hAnsi="Calibri"/>
          <w:i/>
        </w:rPr>
        <w:t>costless collar</w:t>
      </w:r>
      <w:r w:rsidRPr="008568A7">
        <w:rPr>
          <w:rFonts w:ascii="Calibri" w:hAnsi="Calibri"/>
        </w:rPr>
        <w:t>.</w:t>
      </w:r>
    </w:p>
    <w:p w14:paraId="130207D2" w14:textId="77777777" w:rsidR="00C06A2E" w:rsidRPr="008568A7" w:rsidRDefault="00C06A2E" w:rsidP="005F2397">
      <w:pPr>
        <w:rPr>
          <w:rFonts w:ascii="Calibri" w:hAnsi="Calibri"/>
        </w:rPr>
      </w:pPr>
    </w:p>
    <w:p w14:paraId="57A5CCDA" w14:textId="3F147633" w:rsidR="005F2397" w:rsidRPr="008568A7" w:rsidRDefault="00C06A2E">
      <w:pPr>
        <w:pStyle w:val="Heading2"/>
      </w:pPr>
      <w:bookmarkStart w:id="7575" w:name="_Toc222580734"/>
      <w:r w:rsidRPr="008568A7">
        <w:t xml:space="preserve">9.4 </w:t>
      </w:r>
      <w:r w:rsidR="005F2397" w:rsidRPr="008568A7">
        <w:t>Compute the pay-offs of combination strategies.</w:t>
      </w:r>
      <w:bookmarkEnd w:id="7575"/>
      <w:r w:rsidRPr="008568A7">
        <w:br/>
      </w:r>
    </w:p>
    <w:p w14:paraId="7D11DC85" w14:textId="77777777" w:rsidR="00ED4ECE" w:rsidRPr="008568A7" w:rsidRDefault="005F2397" w:rsidP="005F2397">
      <w:pPr>
        <w:rPr>
          <w:rFonts w:ascii="Calibri" w:hAnsi="Calibri"/>
        </w:rPr>
      </w:pPr>
      <w:r w:rsidRPr="008568A7">
        <w:rPr>
          <w:rFonts w:ascii="Calibri" w:hAnsi="Calibri"/>
        </w:rPr>
        <w:t>Please see the practice question (PDF) set.</w:t>
      </w:r>
    </w:p>
    <w:p w14:paraId="5C703995" w14:textId="77777777" w:rsidR="00ED4ECE" w:rsidDel="00A33A38" w:rsidRDefault="00ED4ECE" w:rsidP="007140DE">
      <w:pPr>
        <w:pStyle w:val="Heading2"/>
        <w:rPr>
          <w:del w:id="7576" w:author="Aleksander Hansen" w:date="2013-02-14T20:07:00Z"/>
        </w:rPr>
      </w:pPr>
    </w:p>
    <w:p w14:paraId="17FE3C95" w14:textId="77777777" w:rsidR="00A33A38" w:rsidRDefault="00A33A38">
      <w:pPr>
        <w:pStyle w:val="Paragraph"/>
        <w:rPr>
          <w:ins w:id="7577" w:author="Aleksander Hansen" w:date="2013-02-14T20:07:00Z"/>
        </w:rPr>
        <w:pPrChange w:id="7578" w:author="Aleksander Hansen" w:date="2013-02-14T20:07:00Z">
          <w:pPr/>
        </w:pPrChange>
      </w:pPr>
    </w:p>
    <w:p w14:paraId="0F66CFB6" w14:textId="77777777" w:rsidR="00A33A38" w:rsidRDefault="00A33A38">
      <w:pPr>
        <w:pStyle w:val="Paragraph"/>
        <w:rPr>
          <w:ins w:id="7579" w:author="Aleksander Hansen" w:date="2013-02-14T20:07:00Z"/>
        </w:rPr>
        <w:pPrChange w:id="7580" w:author="Aleksander Hansen" w:date="2013-02-14T20:07:00Z">
          <w:pPr/>
        </w:pPrChange>
      </w:pPr>
    </w:p>
    <w:p w14:paraId="763B39B4" w14:textId="77777777" w:rsidR="00A33A38" w:rsidRDefault="00A33A38">
      <w:pPr>
        <w:pStyle w:val="Paragraph"/>
        <w:rPr>
          <w:ins w:id="7581" w:author="Aleksander Hansen" w:date="2013-02-14T20:07:00Z"/>
        </w:rPr>
        <w:pPrChange w:id="7582" w:author="Aleksander Hansen" w:date="2013-02-14T20:07:00Z">
          <w:pPr/>
        </w:pPrChange>
      </w:pPr>
    </w:p>
    <w:p w14:paraId="59219E42" w14:textId="77777777" w:rsidR="00A33A38" w:rsidRDefault="00A33A38">
      <w:pPr>
        <w:pStyle w:val="Paragraph"/>
        <w:rPr>
          <w:ins w:id="7583" w:author="Aleksander Hansen" w:date="2013-02-14T20:07:00Z"/>
        </w:rPr>
        <w:pPrChange w:id="7584" w:author="Aleksander Hansen" w:date="2013-02-14T20:07:00Z">
          <w:pPr/>
        </w:pPrChange>
      </w:pPr>
    </w:p>
    <w:p w14:paraId="79C12B28" w14:textId="77777777" w:rsidR="00A33A38" w:rsidRDefault="00A33A38">
      <w:pPr>
        <w:pStyle w:val="Paragraph"/>
        <w:rPr>
          <w:ins w:id="7585" w:author="Aleksander Hansen" w:date="2013-02-14T20:07:00Z"/>
        </w:rPr>
        <w:pPrChange w:id="7586" w:author="Aleksander Hansen" w:date="2013-02-14T20:07:00Z">
          <w:pPr/>
        </w:pPrChange>
      </w:pPr>
    </w:p>
    <w:p w14:paraId="02A18DEE" w14:textId="77777777" w:rsidR="00A33A38" w:rsidRDefault="00A33A38">
      <w:pPr>
        <w:pStyle w:val="Paragraph"/>
        <w:rPr>
          <w:ins w:id="7587" w:author="Aleksander Hansen" w:date="2013-02-14T20:07:00Z"/>
        </w:rPr>
        <w:pPrChange w:id="7588" w:author="Aleksander Hansen" w:date="2013-02-14T20:07:00Z">
          <w:pPr/>
        </w:pPrChange>
      </w:pPr>
    </w:p>
    <w:p w14:paraId="0ACE8243" w14:textId="2F67EA8F" w:rsidR="00A33A38" w:rsidRPr="00A33A38" w:rsidRDefault="00A33A38">
      <w:pPr>
        <w:pStyle w:val="Heading2"/>
        <w:rPr>
          <w:ins w:id="7589" w:author="Aleksander Hansen" w:date="2013-02-14T20:07:00Z"/>
          <w:rPrChange w:id="7590" w:author="Aleksander Hansen" w:date="2013-02-14T20:07:00Z">
            <w:rPr>
              <w:ins w:id="7591" w:author="Aleksander Hansen" w:date="2013-02-14T20:07:00Z"/>
              <w:rFonts w:ascii="Calibri" w:hAnsi="Calibri"/>
            </w:rPr>
          </w:rPrChange>
        </w:rPr>
        <w:pPrChange w:id="7592" w:author="Aleksander Hansen" w:date="2013-02-15T20:42:00Z">
          <w:pPr/>
        </w:pPrChange>
      </w:pPr>
      <w:bookmarkStart w:id="7593" w:name="_Toc222580735"/>
      <w:ins w:id="7594" w:author="Aleksander Hansen" w:date="2013-02-14T20:07:00Z">
        <w:r>
          <w:t>Chapter Summary</w:t>
        </w:r>
        <w:bookmarkEnd w:id="7593"/>
      </w:ins>
    </w:p>
    <w:p w14:paraId="0DBA85DF" w14:textId="77777777" w:rsidR="00A33A38" w:rsidRPr="008568A7" w:rsidDel="00A33A38" w:rsidRDefault="00A33A38">
      <w:pPr>
        <w:pStyle w:val="Heading2"/>
        <w:rPr>
          <w:del w:id="7595" w:author="Aleksander Hansen" w:date="2013-02-14T20:07:00Z"/>
        </w:rPr>
        <w:pPrChange w:id="7596" w:author="Aleksander Hansen" w:date="2013-02-15T20:42:00Z">
          <w:pPr/>
        </w:pPrChange>
      </w:pPr>
      <w:moveToRangeStart w:id="7597" w:author="Aleksander Hansen" w:date="2013-02-14T20:06:00Z" w:name="move222491747"/>
      <w:moveTo w:id="7598" w:author="Aleksander Hansen" w:date="2013-02-14T20:06:00Z">
        <w:del w:id="7599" w:author="Aleksander Hansen" w:date="2013-02-14T20:07:00Z">
          <w:r w:rsidRPr="008568A7" w:rsidDel="00A33A38">
            <w:delText xml:space="preserve">9.5 Summary of Options Strategies  </w:delText>
          </w:r>
        </w:del>
      </w:moveTo>
    </w:p>
    <w:moveToRangeEnd w:id="7597"/>
    <w:p w14:paraId="7FE9F259" w14:textId="426DEA18" w:rsidR="00D139AF" w:rsidRPr="008568A7" w:rsidDel="00A33A38" w:rsidRDefault="00D139AF">
      <w:pPr>
        <w:pStyle w:val="Heading2"/>
        <w:rPr>
          <w:del w:id="7600" w:author="Aleksander Hansen" w:date="2013-02-14T20:06:00Z"/>
        </w:rPr>
      </w:pPr>
    </w:p>
    <w:p w14:paraId="4D034FB5" w14:textId="059A993C" w:rsidR="00D139AF" w:rsidRPr="008568A7" w:rsidDel="00A33A38" w:rsidRDefault="00D139AF">
      <w:pPr>
        <w:pStyle w:val="Heading2"/>
        <w:rPr>
          <w:del w:id="7601" w:author="Aleksander Hansen" w:date="2013-02-14T20:07:00Z"/>
        </w:rPr>
      </w:pPr>
    </w:p>
    <w:p w14:paraId="57A8E73A" w14:textId="7C37FBBE" w:rsidR="00D139AF" w:rsidRPr="008568A7" w:rsidDel="00A33A38" w:rsidRDefault="00E01965">
      <w:pPr>
        <w:pStyle w:val="Heading2"/>
      </w:pPr>
      <w:moveFromRangeStart w:id="7602" w:author="Aleksander Hansen" w:date="2013-02-14T20:06:00Z" w:name="move222491747"/>
      <w:moveFrom w:id="7603" w:author="Aleksander Hansen" w:date="2013-02-14T20:06:00Z">
        <w:r w:rsidRPr="008568A7" w:rsidDel="00A33A38">
          <w:br/>
        </w:r>
        <w:r w:rsidR="00D139AF" w:rsidRPr="008568A7" w:rsidDel="00A33A38">
          <w:t xml:space="preserve">9.5 Summary of Options Strategies  </w:t>
        </w:r>
      </w:moveFrom>
    </w:p>
    <w:moveFromRangeEnd w:id="7602"/>
    <w:p w14:paraId="7E00829A" w14:textId="77777777" w:rsidR="009C571E" w:rsidRPr="008568A7" w:rsidRDefault="009C571E">
      <w:pPr>
        <w:pStyle w:val="Heading2"/>
      </w:pPr>
    </w:p>
    <w:p w14:paraId="2614CA75" w14:textId="77777777" w:rsidR="00D139AF" w:rsidRPr="008568A7" w:rsidRDefault="00D139AF" w:rsidP="00D139AF">
      <w:pPr>
        <w:rPr>
          <w:rFonts w:ascii="Calibri" w:hAnsi="Calibri"/>
        </w:rPr>
      </w:pPr>
      <w:r w:rsidRPr="008568A7">
        <w:rPr>
          <w:rFonts w:ascii="Calibri" w:hAnsi="Calibri"/>
        </w:rPr>
        <w:t xml:space="preserve">The options strategies we have seen are but a few of the many that are used on a daily basis. However, they form the basis of many such strategies. That is, a combination of the strategies we have reviewed can be used to construct any options strategy - your imagination (and wallet) is the limit. It is important to note that, while several of the strategies seem to lock in a guaranteed profit, or have a seemingly high probability of making money, this is largely an illusion due to the transaction costs involved - and the spread between the bid and the ask price actually observed in the market. We can generalize this further: typically, only when your expectations differ from that of the market will there be a genuine moneymaking opportunity. However, going against the market can pose a significant risk as options enable you to leverage your positions in a way that regular stocks and bonds do not. That being said, there are many scenarios in which putting on any of the aforementioned options strategies would makes sense. The primary reason why we would want to do this is to hedge our risk, and the secondary reason is that we simply hold a different view than the market and are making an informed bet. Investment banks are typically more than willing to act as market makers as, on average, they end up with a net profit due to this sort of market making. </w:t>
      </w:r>
    </w:p>
    <w:p w14:paraId="06A7A421" w14:textId="77777777" w:rsidR="00D139AF" w:rsidRPr="008568A7" w:rsidRDefault="00D139AF" w:rsidP="00D139AF">
      <w:pPr>
        <w:rPr>
          <w:rFonts w:ascii="Calibri" w:hAnsi="Calibri"/>
        </w:rPr>
      </w:pPr>
    </w:p>
    <w:p w14:paraId="68502D40" w14:textId="17DF9DA0" w:rsidR="00D139AF" w:rsidRPr="008568A7" w:rsidRDefault="00D139AF" w:rsidP="00D139AF">
      <w:pPr>
        <w:rPr>
          <w:rFonts w:ascii="Calibri" w:hAnsi="Calibri"/>
        </w:rPr>
      </w:pPr>
      <w:r w:rsidRPr="008568A7">
        <w:rPr>
          <w:rFonts w:ascii="Calibri" w:hAnsi="Calibri"/>
        </w:rPr>
        <w:t>After reading this chapter (and completing the accompanying exercises in the separate PDF) you should be able to define and calculate the payoff</w:t>
      </w:r>
      <w:ins w:id="7604"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payoff</w:instrText>
      </w:r>
      <w:ins w:id="7605"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of a:  </w:t>
      </w:r>
    </w:p>
    <w:p w14:paraId="66E4D0FB" w14:textId="77777777" w:rsidR="00D139AF" w:rsidRPr="008568A7" w:rsidRDefault="00D139AF">
      <w:pPr>
        <w:pStyle w:val="ListParagraph"/>
        <w:numPr>
          <w:ilvl w:val="0"/>
          <w:numId w:val="95"/>
        </w:numPr>
        <w:rPr>
          <w:rFonts w:ascii="Calibri" w:hAnsi="Calibri"/>
        </w:rPr>
        <w:pPrChange w:id="7606" w:author="Aleksander Hansen" w:date="2013-02-14T20:05:00Z">
          <w:pPr>
            <w:pStyle w:val="ListParagraph"/>
            <w:numPr>
              <w:numId w:val="22"/>
            </w:numPr>
            <w:tabs>
              <w:tab w:val="num" w:pos="360"/>
            </w:tabs>
            <w:ind w:left="0"/>
          </w:pPr>
        </w:pPrChange>
      </w:pPr>
      <w:r w:rsidRPr="008568A7">
        <w:rPr>
          <w:rFonts w:ascii="Calibri" w:hAnsi="Calibri"/>
        </w:rPr>
        <w:t xml:space="preserve">Principal-protected note </w:t>
      </w:r>
    </w:p>
    <w:p w14:paraId="73321A20" w14:textId="77777777" w:rsidR="00D139AF" w:rsidRPr="008568A7" w:rsidRDefault="00D139AF">
      <w:pPr>
        <w:pStyle w:val="ListParagraph"/>
        <w:numPr>
          <w:ilvl w:val="0"/>
          <w:numId w:val="95"/>
        </w:numPr>
        <w:rPr>
          <w:rFonts w:ascii="Calibri" w:hAnsi="Calibri"/>
        </w:rPr>
        <w:pPrChange w:id="7607" w:author="Aleksander Hansen" w:date="2013-02-14T20:05:00Z">
          <w:pPr>
            <w:pStyle w:val="ListParagraph"/>
            <w:numPr>
              <w:numId w:val="22"/>
            </w:numPr>
            <w:tabs>
              <w:tab w:val="num" w:pos="360"/>
            </w:tabs>
            <w:ind w:left="0"/>
          </w:pPr>
        </w:pPrChange>
      </w:pPr>
      <w:r w:rsidRPr="008568A7">
        <w:rPr>
          <w:rFonts w:ascii="Calibri" w:hAnsi="Calibri"/>
        </w:rPr>
        <w:t xml:space="preserve">Covered call </w:t>
      </w:r>
    </w:p>
    <w:p w14:paraId="642141DF" w14:textId="411F56B7" w:rsidR="00D139AF" w:rsidRPr="008568A7" w:rsidRDefault="00D139AF">
      <w:pPr>
        <w:pStyle w:val="ListParagraph"/>
        <w:numPr>
          <w:ilvl w:val="0"/>
          <w:numId w:val="95"/>
        </w:numPr>
        <w:rPr>
          <w:rFonts w:ascii="Calibri" w:hAnsi="Calibri"/>
        </w:rPr>
        <w:pPrChange w:id="7608" w:author="Aleksander Hansen" w:date="2013-02-14T20:05:00Z">
          <w:pPr>
            <w:pStyle w:val="ListParagraph"/>
            <w:numPr>
              <w:numId w:val="22"/>
            </w:numPr>
            <w:tabs>
              <w:tab w:val="num" w:pos="360"/>
            </w:tabs>
            <w:ind w:left="0"/>
          </w:pPr>
        </w:pPrChange>
      </w:pPr>
      <w:r w:rsidRPr="008568A7">
        <w:rPr>
          <w:rFonts w:ascii="Calibri" w:hAnsi="Calibri"/>
        </w:rPr>
        <w:t>Protective put</w:t>
      </w:r>
      <w:ins w:id="7609"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610"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w:t>
      </w:r>
    </w:p>
    <w:p w14:paraId="6AE8F8C7" w14:textId="77777777" w:rsidR="00D139AF" w:rsidRPr="008568A7" w:rsidRDefault="00D139AF">
      <w:pPr>
        <w:pStyle w:val="ListParagraph"/>
        <w:numPr>
          <w:ilvl w:val="0"/>
          <w:numId w:val="95"/>
        </w:numPr>
        <w:rPr>
          <w:rFonts w:ascii="Calibri" w:hAnsi="Calibri"/>
        </w:rPr>
        <w:pPrChange w:id="7611" w:author="Aleksander Hansen" w:date="2013-02-14T20:05:00Z">
          <w:pPr>
            <w:pStyle w:val="ListParagraph"/>
            <w:numPr>
              <w:numId w:val="22"/>
            </w:numPr>
            <w:tabs>
              <w:tab w:val="num" w:pos="360"/>
            </w:tabs>
            <w:ind w:left="0"/>
          </w:pPr>
        </w:pPrChange>
      </w:pPr>
      <w:r w:rsidRPr="008568A7">
        <w:rPr>
          <w:rFonts w:ascii="Calibri" w:hAnsi="Calibri"/>
        </w:rPr>
        <w:t xml:space="preserve">Bull spread  </w:t>
      </w:r>
    </w:p>
    <w:p w14:paraId="069CD24C" w14:textId="77777777" w:rsidR="00D139AF" w:rsidRPr="008568A7" w:rsidRDefault="00D139AF">
      <w:pPr>
        <w:pStyle w:val="ListParagraph"/>
        <w:numPr>
          <w:ilvl w:val="0"/>
          <w:numId w:val="95"/>
        </w:numPr>
        <w:rPr>
          <w:rFonts w:ascii="Calibri" w:hAnsi="Calibri"/>
        </w:rPr>
        <w:pPrChange w:id="7612" w:author="Aleksander Hansen" w:date="2013-02-14T20:05:00Z">
          <w:pPr>
            <w:pStyle w:val="ListParagraph"/>
            <w:numPr>
              <w:numId w:val="22"/>
            </w:numPr>
            <w:tabs>
              <w:tab w:val="num" w:pos="360"/>
            </w:tabs>
            <w:ind w:left="0"/>
          </w:pPr>
        </w:pPrChange>
      </w:pPr>
      <w:r w:rsidRPr="008568A7">
        <w:rPr>
          <w:rFonts w:ascii="Calibri" w:hAnsi="Calibri"/>
        </w:rPr>
        <w:t xml:space="preserve">Bear spread  </w:t>
      </w:r>
    </w:p>
    <w:p w14:paraId="493C6595" w14:textId="77777777" w:rsidR="00D139AF" w:rsidRPr="008568A7" w:rsidRDefault="00D139AF">
      <w:pPr>
        <w:pStyle w:val="ListParagraph"/>
        <w:numPr>
          <w:ilvl w:val="0"/>
          <w:numId w:val="95"/>
        </w:numPr>
        <w:rPr>
          <w:rFonts w:ascii="Calibri" w:hAnsi="Calibri"/>
        </w:rPr>
        <w:pPrChange w:id="7613" w:author="Aleksander Hansen" w:date="2013-02-14T20:05:00Z">
          <w:pPr>
            <w:pStyle w:val="ListParagraph"/>
            <w:numPr>
              <w:numId w:val="22"/>
            </w:numPr>
            <w:tabs>
              <w:tab w:val="num" w:pos="360"/>
            </w:tabs>
            <w:ind w:left="0"/>
          </w:pPr>
        </w:pPrChange>
      </w:pPr>
      <w:r w:rsidRPr="008568A7">
        <w:rPr>
          <w:rFonts w:ascii="Calibri" w:hAnsi="Calibri"/>
        </w:rPr>
        <w:t xml:space="preserve">Butterfly spread  </w:t>
      </w:r>
    </w:p>
    <w:p w14:paraId="2D11D2E8" w14:textId="77777777" w:rsidR="00D139AF" w:rsidRPr="008568A7" w:rsidRDefault="00D139AF">
      <w:pPr>
        <w:pStyle w:val="ListParagraph"/>
        <w:numPr>
          <w:ilvl w:val="0"/>
          <w:numId w:val="95"/>
        </w:numPr>
        <w:rPr>
          <w:rFonts w:ascii="Calibri" w:hAnsi="Calibri"/>
        </w:rPr>
        <w:pPrChange w:id="7614" w:author="Aleksander Hansen" w:date="2013-02-14T20:05:00Z">
          <w:pPr>
            <w:pStyle w:val="ListParagraph"/>
            <w:numPr>
              <w:numId w:val="22"/>
            </w:numPr>
            <w:tabs>
              <w:tab w:val="num" w:pos="360"/>
            </w:tabs>
            <w:ind w:left="0"/>
          </w:pPr>
        </w:pPrChange>
      </w:pPr>
      <w:r w:rsidRPr="008568A7">
        <w:rPr>
          <w:rFonts w:ascii="Calibri" w:hAnsi="Calibri"/>
        </w:rPr>
        <w:t xml:space="preserve">Calendar spread  </w:t>
      </w:r>
    </w:p>
    <w:p w14:paraId="1FD4D697" w14:textId="77777777" w:rsidR="00D139AF" w:rsidRPr="008568A7" w:rsidRDefault="00D139AF">
      <w:pPr>
        <w:pStyle w:val="ListParagraph"/>
        <w:numPr>
          <w:ilvl w:val="0"/>
          <w:numId w:val="95"/>
        </w:numPr>
        <w:rPr>
          <w:rFonts w:ascii="Calibri" w:hAnsi="Calibri"/>
        </w:rPr>
        <w:pPrChange w:id="7615" w:author="Aleksander Hansen" w:date="2013-02-14T20:05:00Z">
          <w:pPr>
            <w:pStyle w:val="ListParagraph"/>
            <w:numPr>
              <w:numId w:val="22"/>
            </w:numPr>
            <w:tabs>
              <w:tab w:val="num" w:pos="360"/>
            </w:tabs>
            <w:ind w:left="0"/>
          </w:pPr>
        </w:pPrChange>
      </w:pPr>
      <w:r w:rsidRPr="008568A7">
        <w:rPr>
          <w:rFonts w:ascii="Calibri" w:hAnsi="Calibri"/>
        </w:rPr>
        <w:t xml:space="preserve">Diagonal spread  </w:t>
      </w:r>
    </w:p>
    <w:p w14:paraId="43391D32" w14:textId="77777777" w:rsidR="00D139AF" w:rsidRPr="008568A7" w:rsidRDefault="00D139AF">
      <w:pPr>
        <w:pStyle w:val="ListParagraph"/>
        <w:numPr>
          <w:ilvl w:val="0"/>
          <w:numId w:val="95"/>
        </w:numPr>
        <w:rPr>
          <w:rFonts w:ascii="Calibri" w:hAnsi="Calibri"/>
        </w:rPr>
        <w:pPrChange w:id="7616" w:author="Aleksander Hansen" w:date="2013-02-14T20:05:00Z">
          <w:pPr>
            <w:pStyle w:val="ListParagraph"/>
            <w:numPr>
              <w:numId w:val="22"/>
            </w:numPr>
            <w:tabs>
              <w:tab w:val="num" w:pos="360"/>
            </w:tabs>
            <w:ind w:left="0"/>
          </w:pPr>
        </w:pPrChange>
      </w:pPr>
      <w:r w:rsidRPr="008568A7">
        <w:rPr>
          <w:rFonts w:ascii="Calibri" w:hAnsi="Calibri"/>
        </w:rPr>
        <w:t xml:space="preserve">Box spread  </w:t>
      </w:r>
    </w:p>
    <w:p w14:paraId="0121E5CD" w14:textId="77777777" w:rsidR="00D139AF" w:rsidRPr="008568A7" w:rsidRDefault="00D139AF">
      <w:pPr>
        <w:pStyle w:val="ListParagraph"/>
        <w:numPr>
          <w:ilvl w:val="0"/>
          <w:numId w:val="95"/>
        </w:numPr>
        <w:rPr>
          <w:rFonts w:ascii="Calibri" w:hAnsi="Calibri"/>
        </w:rPr>
        <w:pPrChange w:id="7617" w:author="Aleksander Hansen" w:date="2013-02-14T20:05:00Z">
          <w:pPr>
            <w:pStyle w:val="ListParagraph"/>
            <w:numPr>
              <w:numId w:val="22"/>
            </w:numPr>
            <w:tabs>
              <w:tab w:val="num" w:pos="360"/>
            </w:tabs>
            <w:ind w:left="0"/>
          </w:pPr>
        </w:pPrChange>
      </w:pPr>
      <w:r w:rsidRPr="008568A7">
        <w:rPr>
          <w:rFonts w:ascii="Calibri" w:hAnsi="Calibri"/>
        </w:rPr>
        <w:t xml:space="preserve">Straddle  </w:t>
      </w:r>
    </w:p>
    <w:p w14:paraId="0C79ACC3" w14:textId="77777777" w:rsidR="00D139AF" w:rsidRPr="008568A7" w:rsidRDefault="00D139AF">
      <w:pPr>
        <w:pStyle w:val="ListParagraph"/>
        <w:numPr>
          <w:ilvl w:val="0"/>
          <w:numId w:val="95"/>
        </w:numPr>
        <w:rPr>
          <w:rFonts w:ascii="Calibri" w:hAnsi="Calibri"/>
        </w:rPr>
        <w:pPrChange w:id="7618" w:author="Aleksander Hansen" w:date="2013-02-14T20:05:00Z">
          <w:pPr>
            <w:pStyle w:val="ListParagraph"/>
            <w:numPr>
              <w:numId w:val="22"/>
            </w:numPr>
            <w:tabs>
              <w:tab w:val="num" w:pos="360"/>
            </w:tabs>
            <w:ind w:left="0"/>
          </w:pPr>
        </w:pPrChange>
      </w:pPr>
      <w:r w:rsidRPr="008568A7">
        <w:rPr>
          <w:rFonts w:ascii="Calibri" w:hAnsi="Calibri"/>
        </w:rPr>
        <w:t xml:space="preserve">Strap  </w:t>
      </w:r>
    </w:p>
    <w:p w14:paraId="32E56CAA" w14:textId="77777777" w:rsidR="00D139AF" w:rsidRPr="008568A7" w:rsidRDefault="00D139AF">
      <w:pPr>
        <w:pStyle w:val="ListParagraph"/>
        <w:numPr>
          <w:ilvl w:val="0"/>
          <w:numId w:val="95"/>
        </w:numPr>
        <w:rPr>
          <w:rFonts w:ascii="Calibri" w:hAnsi="Calibri"/>
        </w:rPr>
        <w:pPrChange w:id="7619" w:author="Aleksander Hansen" w:date="2013-02-14T20:05:00Z">
          <w:pPr>
            <w:pStyle w:val="ListParagraph"/>
            <w:numPr>
              <w:numId w:val="22"/>
            </w:numPr>
            <w:tabs>
              <w:tab w:val="num" w:pos="360"/>
            </w:tabs>
            <w:ind w:left="0"/>
          </w:pPr>
        </w:pPrChange>
      </w:pPr>
      <w:r w:rsidRPr="008568A7">
        <w:rPr>
          <w:rFonts w:ascii="Calibri" w:hAnsi="Calibri"/>
        </w:rPr>
        <w:t xml:space="preserve">Strip  </w:t>
      </w:r>
    </w:p>
    <w:p w14:paraId="2686811A" w14:textId="77777777" w:rsidR="00D139AF" w:rsidRPr="008568A7" w:rsidRDefault="00D139AF">
      <w:pPr>
        <w:pStyle w:val="ListParagraph"/>
        <w:numPr>
          <w:ilvl w:val="0"/>
          <w:numId w:val="95"/>
        </w:numPr>
        <w:rPr>
          <w:rFonts w:ascii="Calibri" w:hAnsi="Calibri"/>
        </w:rPr>
        <w:pPrChange w:id="7620" w:author="Aleksander Hansen" w:date="2013-02-14T20:05:00Z">
          <w:pPr>
            <w:pStyle w:val="ListParagraph"/>
            <w:numPr>
              <w:numId w:val="22"/>
            </w:numPr>
            <w:tabs>
              <w:tab w:val="num" w:pos="360"/>
            </w:tabs>
            <w:ind w:left="0"/>
          </w:pPr>
        </w:pPrChange>
      </w:pPr>
      <w:r w:rsidRPr="008568A7">
        <w:rPr>
          <w:rFonts w:ascii="Calibri" w:hAnsi="Calibri"/>
        </w:rPr>
        <w:t>Strangle</w:t>
      </w:r>
    </w:p>
    <w:p w14:paraId="11137B48" w14:textId="77777777" w:rsidR="00D139AF" w:rsidRPr="008568A7" w:rsidRDefault="00D139AF">
      <w:pPr>
        <w:pStyle w:val="ListParagraph"/>
        <w:numPr>
          <w:ilvl w:val="0"/>
          <w:numId w:val="95"/>
        </w:numPr>
        <w:rPr>
          <w:rFonts w:ascii="Calibri" w:hAnsi="Calibri"/>
        </w:rPr>
        <w:pPrChange w:id="7621" w:author="Aleksander Hansen" w:date="2013-02-14T20:05:00Z">
          <w:pPr>
            <w:pStyle w:val="ListParagraph"/>
            <w:numPr>
              <w:numId w:val="22"/>
            </w:numPr>
            <w:tabs>
              <w:tab w:val="num" w:pos="360"/>
            </w:tabs>
            <w:ind w:left="0"/>
          </w:pPr>
        </w:pPrChange>
      </w:pPr>
      <w:r w:rsidRPr="008568A7">
        <w:rPr>
          <w:rFonts w:ascii="Calibri" w:hAnsi="Calibri"/>
        </w:rPr>
        <w:t xml:space="preserve">Collar  </w:t>
      </w:r>
    </w:p>
    <w:p w14:paraId="41F2903C" w14:textId="77777777" w:rsidR="00D139AF" w:rsidRPr="008568A7" w:rsidRDefault="00D139AF" w:rsidP="00D139AF">
      <w:pPr>
        <w:pStyle w:val="ListParagraph"/>
        <w:rPr>
          <w:rFonts w:ascii="Calibri" w:hAnsi="Calibri"/>
        </w:rPr>
      </w:pPr>
    </w:p>
    <w:p w14:paraId="336D3729" w14:textId="7A4D3411" w:rsidR="00D139AF" w:rsidRPr="008568A7" w:rsidRDefault="00D139AF" w:rsidP="00D139AF">
      <w:pPr>
        <w:rPr>
          <w:rFonts w:ascii="Calibri" w:hAnsi="Calibri"/>
        </w:rPr>
      </w:pPr>
      <w:r w:rsidRPr="008568A7">
        <w:rPr>
          <w:rFonts w:ascii="Calibri" w:hAnsi="Calibri"/>
        </w:rPr>
        <w:t>You should also be able to specify under what circumstances each of these strategies would be appropriate to put</w:t>
      </w:r>
      <w:ins w:id="7622"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623"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on, and you should know which strategies are direction neutral with respect to a risk factor, and which ones are not.    </w:t>
      </w:r>
    </w:p>
    <w:p w14:paraId="02D9F0A3" w14:textId="58FACAAB" w:rsidR="009C571E" w:rsidRPr="008568A7" w:rsidRDefault="009C571E">
      <w:pPr>
        <w:pStyle w:val="Heading2"/>
        <w:pPrChange w:id="7624" w:author="Aleksander Hansen" w:date="2013-02-15T20:42:00Z">
          <w:pPr>
            <w:pStyle w:val="ListParagraph"/>
            <w:numPr>
              <w:numId w:val="22"/>
            </w:numPr>
            <w:tabs>
              <w:tab w:val="num" w:pos="360"/>
            </w:tabs>
            <w:ind w:left="0"/>
          </w:pPr>
        </w:pPrChange>
      </w:pPr>
      <w:bookmarkStart w:id="7625" w:name="_Toc222580736"/>
      <w:r w:rsidRPr="008568A7">
        <w:t xml:space="preserve">9.6 </w:t>
      </w:r>
      <w:r w:rsidR="004B5D02">
        <w:t>Questions &amp; A</w:t>
      </w:r>
      <w:r w:rsidR="00ED4ECE" w:rsidRPr="008568A7">
        <w:t>nswers</w:t>
      </w:r>
      <w:bookmarkEnd w:id="7625"/>
      <w:r w:rsidR="00ED4ECE" w:rsidRPr="008568A7">
        <w:t xml:space="preserve">  </w:t>
      </w:r>
    </w:p>
    <w:p w14:paraId="2E8BDE26" w14:textId="77777777" w:rsidR="009C571E" w:rsidRPr="008568A7" w:rsidRDefault="009C571E" w:rsidP="005F2397">
      <w:pPr>
        <w:rPr>
          <w:rFonts w:ascii="Calibri" w:hAnsi="Calibri"/>
        </w:rPr>
      </w:pPr>
    </w:p>
    <w:p w14:paraId="65398DD7" w14:textId="77777777" w:rsidR="009C571E" w:rsidRPr="008568A7" w:rsidRDefault="009C571E" w:rsidP="008568A7">
      <w:pPr>
        <w:pStyle w:val="Heading3"/>
      </w:pPr>
      <w:bookmarkStart w:id="7626" w:name="_Toc222580737"/>
      <w:r w:rsidRPr="008568A7">
        <w:t>9</w:t>
      </w:r>
      <w:r w:rsidR="00ED4ECE" w:rsidRPr="008568A7">
        <w:t>.6.1 Questions</w:t>
      </w:r>
      <w:bookmarkEnd w:id="7626"/>
      <w:r w:rsidR="00ED4ECE" w:rsidRPr="008568A7">
        <w:t xml:space="preserve">  </w:t>
      </w:r>
    </w:p>
    <w:p w14:paraId="5661ABF2" w14:textId="77777777" w:rsidR="009C571E" w:rsidRPr="008568A7" w:rsidRDefault="009C571E" w:rsidP="005F2397">
      <w:pPr>
        <w:rPr>
          <w:rFonts w:ascii="Calibri" w:hAnsi="Calibri"/>
        </w:rPr>
      </w:pPr>
    </w:p>
    <w:p w14:paraId="2EC9229E" w14:textId="442C04B5" w:rsidR="009C571E" w:rsidRPr="008568A7" w:rsidRDefault="00ED4ECE" w:rsidP="001A3067">
      <w:pPr>
        <w:pStyle w:val="ListParagraph"/>
        <w:numPr>
          <w:ilvl w:val="0"/>
          <w:numId w:val="23"/>
        </w:numPr>
        <w:rPr>
          <w:rFonts w:ascii="Calibri" w:hAnsi="Calibri"/>
        </w:rPr>
      </w:pPr>
      <w:r w:rsidRPr="008568A7">
        <w:rPr>
          <w:rFonts w:ascii="Calibri" w:hAnsi="Calibri"/>
        </w:rPr>
        <w:t>What are some of the benefits of “options strategies” over a single call or put</w:t>
      </w:r>
      <w:ins w:id="7627"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628"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option investment?</w:t>
      </w:r>
      <w:r w:rsidR="009C571E" w:rsidRPr="008568A7">
        <w:rPr>
          <w:rFonts w:ascii="Calibri" w:hAnsi="Calibri"/>
        </w:rPr>
        <w:br/>
      </w:r>
      <w:r w:rsidRPr="008568A7">
        <w:rPr>
          <w:rFonts w:ascii="Calibri" w:hAnsi="Calibri"/>
        </w:rPr>
        <w:t xml:space="preserve">  </w:t>
      </w:r>
    </w:p>
    <w:p w14:paraId="7E6F2903" w14:textId="5CDEA088" w:rsidR="009C571E" w:rsidRPr="008568A7" w:rsidRDefault="00ED4ECE" w:rsidP="001A3067">
      <w:pPr>
        <w:pStyle w:val="ListParagraph"/>
        <w:numPr>
          <w:ilvl w:val="0"/>
          <w:numId w:val="23"/>
        </w:numPr>
        <w:rPr>
          <w:rFonts w:ascii="Calibri" w:hAnsi="Calibri"/>
        </w:rPr>
      </w:pPr>
      <w:r w:rsidRPr="008568A7">
        <w:rPr>
          <w:rFonts w:ascii="Calibri" w:hAnsi="Calibri"/>
        </w:rPr>
        <w:t xml:space="preserve">You believe volatility is about to drop. What is the appropriate strategy?  </w:t>
      </w:r>
      <w:r w:rsidR="009C571E" w:rsidRPr="008568A7">
        <w:rPr>
          <w:rFonts w:ascii="Calibri" w:hAnsi="Calibri"/>
        </w:rPr>
        <w:br/>
      </w:r>
    </w:p>
    <w:p w14:paraId="2A376C42" w14:textId="77777777" w:rsidR="009C571E" w:rsidRPr="008568A7" w:rsidRDefault="00ED4ECE" w:rsidP="001A3067">
      <w:pPr>
        <w:pStyle w:val="ListParagraph"/>
        <w:numPr>
          <w:ilvl w:val="0"/>
          <w:numId w:val="23"/>
        </w:numPr>
        <w:rPr>
          <w:rFonts w:ascii="Calibri" w:hAnsi="Calibri"/>
        </w:rPr>
      </w:pPr>
      <w:r w:rsidRPr="008568A7">
        <w:rPr>
          <w:rFonts w:ascii="Calibri" w:hAnsi="Calibri"/>
        </w:rPr>
        <w:t xml:space="preserve">Of the following options strategies, which one is the most risky?  </w:t>
      </w:r>
    </w:p>
    <w:p w14:paraId="6977B61F"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Buying a bull spread </w:t>
      </w:r>
    </w:p>
    <w:p w14:paraId="4F7079FC"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Buying a bear spread </w:t>
      </w:r>
    </w:p>
    <w:p w14:paraId="139FCEFE" w14:textId="68A97711" w:rsidR="009C571E" w:rsidRPr="008568A7" w:rsidRDefault="00ED4ECE" w:rsidP="001A3067">
      <w:pPr>
        <w:pStyle w:val="ListParagraph"/>
        <w:numPr>
          <w:ilvl w:val="1"/>
          <w:numId w:val="23"/>
        </w:numPr>
        <w:rPr>
          <w:rFonts w:ascii="Calibri" w:hAnsi="Calibri"/>
        </w:rPr>
      </w:pPr>
      <w:r w:rsidRPr="008568A7">
        <w:rPr>
          <w:rFonts w:ascii="Calibri" w:hAnsi="Calibri"/>
        </w:rPr>
        <w:t>Writing (</w:t>
      </w:r>
      <w:r w:rsidR="009C571E" w:rsidRPr="008568A7">
        <w:rPr>
          <w:rFonts w:ascii="Calibri" w:hAnsi="Calibri"/>
        </w:rPr>
        <w:t>selling) naked put</w:t>
      </w:r>
      <w:ins w:id="7629"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630" w:author="Aleksander Hansen" w:date="2013-02-15T16:49:00Z">
        <w:r w:rsidR="00AC5507">
          <w:instrText xml:space="preserve">" </w:instrText>
        </w:r>
        <w:r w:rsidR="00AC5507">
          <w:rPr>
            <w:rFonts w:ascii="Calibri" w:hAnsi="Calibri"/>
          </w:rPr>
          <w:fldChar w:fldCharType="end"/>
        </w:r>
      </w:ins>
      <w:r w:rsidR="009C571E" w:rsidRPr="008568A7">
        <w:rPr>
          <w:rFonts w:ascii="Calibri" w:hAnsi="Calibri"/>
        </w:rPr>
        <w:t xml:space="preserve"> options  </w:t>
      </w:r>
    </w:p>
    <w:p w14:paraId="28F4CCFD" w14:textId="398CF826" w:rsidR="009C571E" w:rsidRPr="008568A7" w:rsidRDefault="00ED4ECE" w:rsidP="001A3067">
      <w:pPr>
        <w:pStyle w:val="ListParagraph"/>
        <w:numPr>
          <w:ilvl w:val="1"/>
          <w:numId w:val="23"/>
        </w:numPr>
        <w:rPr>
          <w:rFonts w:ascii="Calibri" w:hAnsi="Calibri"/>
        </w:rPr>
      </w:pPr>
      <w:r w:rsidRPr="008568A7">
        <w:rPr>
          <w:rFonts w:ascii="Calibri" w:hAnsi="Calibri"/>
        </w:rPr>
        <w:t xml:space="preserve">Writing (selling) naked call </w:t>
      </w:r>
      <w:r w:rsidR="003F4269" w:rsidRPr="008568A7">
        <w:rPr>
          <w:rFonts w:ascii="Calibri" w:hAnsi="Calibri"/>
        </w:rPr>
        <w:t xml:space="preserve">options </w:t>
      </w:r>
      <w:r w:rsidR="009C571E" w:rsidRPr="008568A7">
        <w:rPr>
          <w:rFonts w:ascii="Calibri" w:hAnsi="Calibri"/>
        </w:rPr>
        <w:br/>
      </w:r>
    </w:p>
    <w:p w14:paraId="7742ECB5" w14:textId="09C7BE8D" w:rsidR="009C571E" w:rsidRPr="008568A7" w:rsidRDefault="00ED4ECE" w:rsidP="001A3067">
      <w:pPr>
        <w:pStyle w:val="ListParagraph"/>
        <w:numPr>
          <w:ilvl w:val="0"/>
          <w:numId w:val="23"/>
        </w:numPr>
        <w:rPr>
          <w:rFonts w:ascii="Calibri" w:hAnsi="Calibri"/>
        </w:rPr>
      </w:pPr>
      <w:r w:rsidRPr="008568A7">
        <w:rPr>
          <w:rFonts w:ascii="Calibri" w:hAnsi="Calibri"/>
        </w:rPr>
        <w:t xml:space="preserve">An asset manager tells you he wants to go long a straddle because he has a bullish view on volatility (and the movement of the stock price). The asset manager tells you that this strategy is always superior to a strangle, since you need less of a price movement in order to be net In-the-Money. Is the asset manager right? Why or why not?  </w:t>
      </w:r>
      <w:r w:rsidR="009C571E" w:rsidRPr="008568A7">
        <w:rPr>
          <w:rFonts w:ascii="Calibri" w:hAnsi="Calibri"/>
        </w:rPr>
        <w:br/>
      </w:r>
    </w:p>
    <w:p w14:paraId="0905D465" w14:textId="1888BED2" w:rsidR="009C571E" w:rsidRPr="008568A7" w:rsidRDefault="00ED4ECE" w:rsidP="001A3067">
      <w:pPr>
        <w:pStyle w:val="ListParagraph"/>
        <w:numPr>
          <w:ilvl w:val="0"/>
          <w:numId w:val="23"/>
        </w:numPr>
        <w:rPr>
          <w:rFonts w:ascii="Calibri" w:hAnsi="Calibri"/>
        </w:rPr>
      </w:pPr>
      <w:r w:rsidRPr="008568A7">
        <w:rPr>
          <w:rFonts w:ascii="Calibri" w:hAnsi="Calibri"/>
        </w:rPr>
        <w:t>An investor wants to hedge her bond</w:t>
      </w:r>
      <w:ins w:id="7631"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7632"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portfolio. Being sensitive to interest</w:t>
      </w:r>
      <w:ins w:id="763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7634"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the investor decides to se</w:t>
      </w:r>
      <w:r w:rsidR="003F6775" w:rsidRPr="008568A7">
        <w:rPr>
          <w:rFonts w:ascii="Calibri" w:hAnsi="Calibri"/>
        </w:rPr>
        <w:t xml:space="preserve">ll a call option with </w:t>
      </w:r>
      <m:oMath>
        <m:sSub>
          <m:sSubPr>
            <m:ctrlPr>
              <w:rPr>
                <w:rFonts w:ascii="Cambria Math" w:hAnsi="Cambria Math"/>
                <w:i/>
              </w:rPr>
            </m:ctrlPr>
          </m:sSubPr>
          <m:e>
            <m:r>
              <w:rPr>
                <w:rFonts w:ascii="Cambria Math" w:hAnsi="Cambria Math"/>
              </w:rPr>
              <m:t>K</m:t>
            </m:r>
          </m:e>
          <m:sub>
            <m:r>
              <w:rPr>
                <w:rFonts w:ascii="Cambria Math" w:hAnsi="Cambria Math"/>
              </w:rPr>
              <m:t>call</m:t>
            </m:r>
          </m:sub>
        </m:sSub>
        <m:r>
          <w:rPr>
            <w:rFonts w:ascii="Cambria Math" w:hAnsi="Cambria Math"/>
          </w:rPr>
          <m:t>≥S</m:t>
        </m:r>
      </m:oMath>
      <w:r w:rsidRPr="008568A7">
        <w:rPr>
          <w:rFonts w:ascii="Calibri" w:hAnsi="Calibri"/>
        </w:rPr>
        <w:t xml:space="preserve"> to finance entirely the cost of going</w:t>
      </w:r>
      <w:r w:rsidR="003F6775" w:rsidRPr="008568A7">
        <w:rPr>
          <w:rFonts w:ascii="Calibri" w:hAnsi="Calibri"/>
        </w:rPr>
        <w:t xml:space="preserve"> long a put</w:t>
      </w:r>
      <w:ins w:id="7635"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636" w:author="Aleksander Hansen" w:date="2013-02-15T16:49:00Z">
        <w:r w:rsidR="00AC5507">
          <w:instrText xml:space="preserve">" </w:instrText>
        </w:r>
        <w:r w:rsidR="00AC5507">
          <w:rPr>
            <w:rFonts w:ascii="Calibri" w:hAnsi="Calibri"/>
          </w:rPr>
          <w:fldChar w:fldCharType="end"/>
        </w:r>
      </w:ins>
      <w:r w:rsidR="003F6775" w:rsidRPr="008568A7">
        <w:rPr>
          <w:rFonts w:ascii="Calibri" w:hAnsi="Calibri"/>
        </w:rPr>
        <w:t xml:space="preserve"> option where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≤S</m:t>
        </m:r>
      </m:oMath>
      <w:r w:rsidRPr="008568A7">
        <w:rPr>
          <w:rFonts w:ascii="Calibri" w:hAnsi="Calibri"/>
        </w:rPr>
        <w:t xml:space="preserve"> which hedges against an increase in interest rate (remember the value of a portfolio of bonds decreases when the payments are discoun</w:t>
      </w:r>
      <w:r w:rsidR="003F6775" w:rsidRPr="008568A7">
        <w:rPr>
          <w:rFonts w:ascii="Calibri" w:hAnsi="Calibri"/>
        </w:rPr>
        <w:t>ted more heavily). Which option</w:t>
      </w:r>
      <w:r w:rsidRPr="008568A7">
        <w:rPr>
          <w:rFonts w:ascii="Calibri" w:hAnsi="Calibri"/>
        </w:rPr>
        <w:t xml:space="preserve"> strategy </w:t>
      </w:r>
      <w:r w:rsidR="009C571E" w:rsidRPr="008568A7">
        <w:rPr>
          <w:rFonts w:ascii="Calibri" w:hAnsi="Calibri"/>
        </w:rPr>
        <w:t xml:space="preserve">is the investor employing? </w:t>
      </w:r>
    </w:p>
    <w:p w14:paraId="129DF4C2"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Butterfly </w:t>
      </w:r>
    </w:p>
    <w:p w14:paraId="3585260B" w14:textId="77777777" w:rsidR="009C571E" w:rsidRPr="008568A7" w:rsidRDefault="00ED4ECE" w:rsidP="001A3067">
      <w:pPr>
        <w:pStyle w:val="ListParagraph"/>
        <w:numPr>
          <w:ilvl w:val="1"/>
          <w:numId w:val="23"/>
        </w:numPr>
        <w:rPr>
          <w:rFonts w:ascii="Calibri" w:hAnsi="Calibri"/>
        </w:rPr>
      </w:pPr>
      <w:r w:rsidRPr="008568A7">
        <w:rPr>
          <w:rFonts w:ascii="Calibri" w:hAnsi="Calibri"/>
        </w:rPr>
        <w:t>Costless col</w:t>
      </w:r>
      <w:r w:rsidR="009C571E" w:rsidRPr="008568A7">
        <w:rPr>
          <w:rFonts w:ascii="Calibri" w:hAnsi="Calibri"/>
        </w:rPr>
        <w:t xml:space="preserve">lar  </w:t>
      </w:r>
    </w:p>
    <w:p w14:paraId="0BED5D83"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Strangle  </w:t>
      </w:r>
    </w:p>
    <w:p w14:paraId="03FB83B1" w14:textId="5A89F19A" w:rsidR="009C571E" w:rsidRPr="008568A7" w:rsidRDefault="00ED4ECE" w:rsidP="001A3067">
      <w:pPr>
        <w:pStyle w:val="ListParagraph"/>
        <w:numPr>
          <w:ilvl w:val="1"/>
          <w:numId w:val="23"/>
        </w:numPr>
        <w:rPr>
          <w:rFonts w:ascii="Calibri" w:hAnsi="Calibri"/>
        </w:rPr>
      </w:pPr>
      <w:r w:rsidRPr="008568A7">
        <w:rPr>
          <w:rFonts w:ascii="Calibri" w:hAnsi="Calibri"/>
        </w:rPr>
        <w:t xml:space="preserve">Box </w:t>
      </w:r>
      <w:r w:rsidR="00DD227A" w:rsidRPr="008568A7">
        <w:rPr>
          <w:rFonts w:ascii="Calibri" w:hAnsi="Calibri"/>
        </w:rPr>
        <w:t xml:space="preserve">spread </w:t>
      </w:r>
      <w:r w:rsidR="009C571E" w:rsidRPr="008568A7">
        <w:rPr>
          <w:rFonts w:ascii="Calibri" w:hAnsi="Calibri"/>
        </w:rPr>
        <w:br/>
      </w:r>
    </w:p>
    <w:p w14:paraId="4725B5B6" w14:textId="58446D42" w:rsidR="00F73DEE" w:rsidRPr="008568A7" w:rsidRDefault="00ED4ECE" w:rsidP="001A3067">
      <w:pPr>
        <w:pStyle w:val="ListParagraph"/>
        <w:numPr>
          <w:ilvl w:val="0"/>
          <w:numId w:val="23"/>
        </w:numPr>
        <w:rPr>
          <w:rFonts w:ascii="Calibri" w:hAnsi="Calibri"/>
        </w:rPr>
      </w:pPr>
      <w:r w:rsidRPr="008568A7">
        <w:rPr>
          <w:rFonts w:ascii="Calibri" w:hAnsi="Calibri"/>
        </w:rPr>
        <w:t>You are bearish on the market (you think the market will go down) so you decide to use the following options, all with the</w:t>
      </w:r>
      <w:r w:rsidR="00F73DEE" w:rsidRPr="008568A7">
        <w:rPr>
          <w:rFonts w:ascii="Calibri" w:hAnsi="Calibri"/>
        </w:rPr>
        <w:t xml:space="preserve"> same maturity: buy a put</w:t>
      </w:r>
      <w:ins w:id="7637"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638" w:author="Aleksander Hansen" w:date="2013-02-15T16:49:00Z">
        <w:r w:rsidR="00AC5507">
          <w:instrText xml:space="preserve">" </w:instrText>
        </w:r>
        <w:r w:rsidR="00AC5507">
          <w:rPr>
            <w:rFonts w:ascii="Calibri" w:hAnsi="Calibri"/>
          </w:rPr>
          <w:fldChar w:fldCharType="end"/>
        </w:r>
      </w:ins>
      <w:r w:rsidR="00F73DEE" w:rsidRPr="008568A7">
        <w:rPr>
          <w:rFonts w:ascii="Calibri" w:hAnsi="Calibri"/>
        </w:rPr>
        <w:t xml:space="preserve"> with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=$49</m:t>
        </m:r>
      </m:oMath>
      <w:r w:rsidR="00F73DEE" w:rsidRPr="008568A7">
        <w:rPr>
          <w:rFonts w:ascii="Calibri" w:hAnsi="Calibri"/>
        </w:rPr>
        <w:t xml:space="preserve"> </w:t>
      </w:r>
      <w:r w:rsidRPr="008568A7">
        <w:rPr>
          <w:rFonts w:ascii="Calibri" w:hAnsi="Calibri"/>
        </w:rPr>
        <w:t xml:space="preserve">for $8, sell two puts with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=$40</m:t>
        </m:r>
      </m:oMath>
      <w:r w:rsidR="00F73DEE" w:rsidRPr="008568A7">
        <w:rPr>
          <w:rFonts w:ascii="Calibri" w:hAnsi="Calibri"/>
        </w:rPr>
        <w:t xml:space="preserve"> </w:t>
      </w:r>
      <w:r w:rsidRPr="008568A7">
        <w:rPr>
          <w:rFonts w:ascii="Calibri" w:hAnsi="Calibri"/>
        </w:rPr>
        <w:t>for $5 each, and buying one put wh</w:t>
      </w:r>
      <w:r w:rsidR="00F73DEE" w:rsidRPr="008568A7">
        <w:rPr>
          <w:rFonts w:ascii="Calibri" w:hAnsi="Calibri"/>
        </w:rPr>
        <w:t xml:space="preserve">ere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=$49</m:t>
        </m:r>
      </m:oMath>
      <w:r w:rsidRPr="008568A7">
        <w:rPr>
          <w:rFonts w:ascii="Calibri" w:hAnsi="Calibri"/>
        </w:rPr>
        <w:t xml:space="preserve"> for $3. If at matur</w:t>
      </w:r>
      <w:r w:rsidR="00F73DEE" w:rsidRPr="008568A7">
        <w:rPr>
          <w:rFonts w:ascii="Calibri" w:hAnsi="Calibri"/>
        </w:rPr>
        <w:t>ity the underlying trades at S = $34</w:t>
      </w:r>
      <w:r w:rsidRPr="008568A7">
        <w:rPr>
          <w:rFonts w:ascii="Calibri" w:hAnsi="Calibri"/>
        </w:rPr>
        <w:t xml:space="preserve">, what </w:t>
      </w:r>
      <w:r w:rsidR="00F73DEE" w:rsidRPr="008568A7">
        <w:rPr>
          <w:rFonts w:ascii="Calibri" w:hAnsi="Calibri"/>
        </w:rPr>
        <w:t xml:space="preserve">is the profit of your trade?  </w:t>
      </w:r>
    </w:p>
    <w:p w14:paraId="35FB9FB8"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$3  </w:t>
      </w:r>
    </w:p>
    <w:p w14:paraId="534CB2A5"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$4  </w:t>
      </w:r>
    </w:p>
    <w:p w14:paraId="4E31B5BC"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 $5  </w:t>
      </w:r>
    </w:p>
    <w:p w14:paraId="2C37528D" w14:textId="6415C662" w:rsidR="001A3067" w:rsidRPr="008568A7" w:rsidRDefault="001A3067" w:rsidP="00F73DEE">
      <w:pPr>
        <w:pStyle w:val="ListParagraph"/>
        <w:numPr>
          <w:ilvl w:val="1"/>
          <w:numId w:val="23"/>
        </w:numPr>
        <w:rPr>
          <w:rFonts w:ascii="Calibri" w:hAnsi="Calibri"/>
        </w:rPr>
      </w:pPr>
      <w:r w:rsidRPr="008568A7">
        <w:rPr>
          <w:rFonts w:ascii="Calibri" w:hAnsi="Calibri"/>
        </w:rPr>
        <w:t xml:space="preserve">$6 </w:t>
      </w:r>
      <w:r w:rsidRPr="008568A7">
        <w:rPr>
          <w:rFonts w:ascii="Calibri" w:hAnsi="Calibri"/>
        </w:rPr>
        <w:br/>
      </w:r>
    </w:p>
    <w:p w14:paraId="161D7173" w14:textId="17DBDC24" w:rsidR="001A3067" w:rsidRPr="008568A7" w:rsidRDefault="001A3067" w:rsidP="001A3067">
      <w:pPr>
        <w:pStyle w:val="ListParagraph"/>
        <w:numPr>
          <w:ilvl w:val="0"/>
          <w:numId w:val="23"/>
        </w:numPr>
        <w:rPr>
          <w:rFonts w:ascii="Calibri" w:hAnsi="Calibri"/>
        </w:rPr>
      </w:pPr>
      <w:r w:rsidRPr="008568A7">
        <w:rPr>
          <w:rFonts w:ascii="Calibri" w:hAnsi="Calibri"/>
        </w:rPr>
        <w:t xml:space="preserve"> Why does a box-</w:t>
      </w:r>
      <w:r w:rsidR="00ED4ECE" w:rsidRPr="008568A7">
        <w:rPr>
          <w:rFonts w:ascii="Calibri" w:hAnsi="Calibri"/>
        </w:rPr>
        <w:t xml:space="preserve">spread arbitrage only work with European options?     </w:t>
      </w:r>
    </w:p>
    <w:p w14:paraId="49701725" w14:textId="77777777" w:rsidR="003F4269" w:rsidRPr="008568A7" w:rsidRDefault="003F4269" w:rsidP="003F4269">
      <w:pPr>
        <w:pStyle w:val="ListParagraph"/>
        <w:rPr>
          <w:rFonts w:ascii="Calibri" w:hAnsi="Calibri"/>
        </w:rPr>
      </w:pPr>
      <w:r w:rsidRPr="008568A7">
        <w:rPr>
          <w:rFonts w:ascii="Calibri" w:hAnsi="Calibri"/>
        </w:rPr>
        <w:br/>
      </w:r>
      <w:r w:rsidRPr="008568A7">
        <w:rPr>
          <w:rFonts w:ascii="Calibri" w:hAnsi="Calibri"/>
        </w:rPr>
        <w:br/>
      </w:r>
    </w:p>
    <w:p w14:paraId="6F6EDE4F" w14:textId="6C34B81C" w:rsidR="001A3067" w:rsidRPr="008568A7" w:rsidRDefault="001A3067" w:rsidP="008568A7">
      <w:pPr>
        <w:pStyle w:val="Heading3"/>
      </w:pPr>
      <w:bookmarkStart w:id="7639" w:name="_Toc222580738"/>
      <w:r w:rsidRPr="008568A7">
        <w:t>9</w:t>
      </w:r>
      <w:r w:rsidR="00ED4ECE" w:rsidRPr="008568A7">
        <w:t>.6.2 Answers</w:t>
      </w:r>
      <w:bookmarkEnd w:id="7639"/>
      <w:r w:rsidR="00ED4ECE" w:rsidRPr="008568A7">
        <w:t xml:space="preserve">  </w:t>
      </w:r>
    </w:p>
    <w:p w14:paraId="77638868" w14:textId="77777777" w:rsidR="001A3067" w:rsidRPr="008568A7" w:rsidRDefault="001A3067" w:rsidP="001A3067">
      <w:pPr>
        <w:pStyle w:val="ListParagraph"/>
        <w:rPr>
          <w:rFonts w:ascii="Calibri" w:hAnsi="Calibri"/>
        </w:rPr>
      </w:pPr>
    </w:p>
    <w:p w14:paraId="37097B14" w14:textId="46436FA9" w:rsidR="001A3067" w:rsidRPr="008568A7" w:rsidRDefault="00ED4ECE" w:rsidP="001A3067">
      <w:pPr>
        <w:pStyle w:val="ListParagraph"/>
        <w:numPr>
          <w:ilvl w:val="0"/>
          <w:numId w:val="24"/>
        </w:numPr>
        <w:rPr>
          <w:rFonts w:ascii="Calibri" w:hAnsi="Calibri"/>
        </w:rPr>
      </w:pPr>
      <w:r w:rsidRPr="008568A7">
        <w:rPr>
          <w:rFonts w:ascii="Calibri" w:hAnsi="Calibri"/>
        </w:rPr>
        <w:t xml:space="preserve">One of the primary goals of the various options strategies is to hedge against exposure from different risk factors. The different options strategies also enable investors to take a view on risk factors other than those associated with just the underlying stock. Indeed, we have seen that there are a number of ways to take advantage of </w:t>
      </w:r>
      <w:r w:rsidR="001A3067" w:rsidRPr="008568A7">
        <w:rPr>
          <w:rFonts w:ascii="Calibri" w:hAnsi="Calibri"/>
        </w:rPr>
        <w:t xml:space="preserve">a view on e.g., volatility.  </w:t>
      </w:r>
      <w:r w:rsidR="001A3067" w:rsidRPr="008568A7">
        <w:rPr>
          <w:rFonts w:ascii="Calibri" w:hAnsi="Calibri"/>
        </w:rPr>
        <w:br/>
      </w:r>
    </w:p>
    <w:p w14:paraId="2F5197F9" w14:textId="241F822F" w:rsidR="001A3067" w:rsidRPr="008568A7" w:rsidRDefault="00ED4ECE" w:rsidP="001A3067">
      <w:pPr>
        <w:pStyle w:val="ListParagraph"/>
        <w:numPr>
          <w:ilvl w:val="0"/>
          <w:numId w:val="24"/>
        </w:numPr>
        <w:rPr>
          <w:rFonts w:ascii="Calibri" w:hAnsi="Calibri"/>
        </w:rPr>
      </w:pPr>
      <w:r w:rsidRPr="008568A7">
        <w:rPr>
          <w:rFonts w:ascii="Calibri" w:hAnsi="Calibri"/>
        </w:rPr>
        <w:t xml:space="preserve">When volatility is about to drop, you want to enter into a direction neutral volatility strategy, hoping that the underlying will barely move. In this case the appropriate </w:t>
      </w:r>
      <w:r w:rsidR="001A3067" w:rsidRPr="008568A7">
        <w:rPr>
          <w:rFonts w:ascii="Calibri" w:hAnsi="Calibri"/>
        </w:rPr>
        <w:t xml:space="preserve">strategy is a top straddle.  </w:t>
      </w:r>
      <w:r w:rsidR="001A3067" w:rsidRPr="008568A7">
        <w:rPr>
          <w:rFonts w:ascii="Calibri" w:hAnsi="Calibri"/>
        </w:rPr>
        <w:br/>
      </w:r>
    </w:p>
    <w:p w14:paraId="084FA7B1" w14:textId="67D20C1B" w:rsidR="001A3067" w:rsidRPr="008568A7" w:rsidRDefault="00ED4ECE" w:rsidP="001A3067">
      <w:pPr>
        <w:pStyle w:val="ListParagraph"/>
        <w:numPr>
          <w:ilvl w:val="0"/>
          <w:numId w:val="24"/>
        </w:numPr>
        <w:rPr>
          <w:rFonts w:ascii="Calibri" w:hAnsi="Calibri"/>
        </w:rPr>
      </w:pPr>
      <w:r w:rsidRPr="008568A7">
        <w:rPr>
          <w:rFonts w:ascii="Calibri" w:hAnsi="Calibri"/>
        </w:rPr>
        <w:t>Both a, b and c have bounded losses, whereas the potential loss from d is unbounded (</w:t>
      </w:r>
      <w:r w:rsidR="001A3067" w:rsidRPr="008568A7">
        <w:rPr>
          <w:rFonts w:ascii="Calibri" w:hAnsi="Calibri"/>
        </w:rPr>
        <w:t>limitless</w:t>
      </w:r>
      <w:r w:rsidRPr="008568A7">
        <w:rPr>
          <w:rFonts w:ascii="Calibri" w:hAnsi="Calibri"/>
        </w:rPr>
        <w:t xml:space="preserve">). Thus, writing naked call options </w:t>
      </w:r>
      <w:r w:rsidR="001A3067" w:rsidRPr="008568A7">
        <w:rPr>
          <w:rFonts w:ascii="Calibri" w:hAnsi="Calibri"/>
        </w:rPr>
        <w:t xml:space="preserve">is the most risky strategy.  </w:t>
      </w:r>
      <w:r w:rsidR="001A3067" w:rsidRPr="008568A7">
        <w:rPr>
          <w:rFonts w:ascii="Calibri" w:hAnsi="Calibri"/>
        </w:rPr>
        <w:br/>
      </w:r>
    </w:p>
    <w:p w14:paraId="63478199" w14:textId="7E2DC20A" w:rsidR="001A3067" w:rsidRPr="008568A7" w:rsidRDefault="00ED4ECE" w:rsidP="001A3067">
      <w:pPr>
        <w:pStyle w:val="ListParagraph"/>
        <w:numPr>
          <w:ilvl w:val="0"/>
          <w:numId w:val="24"/>
        </w:numPr>
        <w:rPr>
          <w:rFonts w:ascii="Calibri" w:hAnsi="Calibri"/>
        </w:rPr>
      </w:pPr>
      <w:r w:rsidRPr="008568A7">
        <w:rPr>
          <w:rFonts w:ascii="Calibri" w:hAnsi="Calibri"/>
        </w:rPr>
        <w:t xml:space="preserve">The asset manager is wrong. While it is true that the straddle requires less of an uptick in volatility (and movement in the stock price in either direction) to make money than with a strangle, this comes at the cost of </w:t>
      </w:r>
      <w:r w:rsidR="001A3067" w:rsidRPr="008568A7">
        <w:rPr>
          <w:rFonts w:ascii="Calibri" w:hAnsi="Calibri"/>
        </w:rPr>
        <w:t>higher</w:t>
      </w:r>
      <w:r w:rsidRPr="008568A7">
        <w:rPr>
          <w:rFonts w:ascii="Calibri" w:hAnsi="Calibri"/>
        </w:rPr>
        <w:t xml:space="preserve"> risk downside risk if the </w:t>
      </w:r>
      <w:r w:rsidR="001A3067" w:rsidRPr="008568A7">
        <w:rPr>
          <w:rFonts w:ascii="Calibri" w:hAnsi="Calibri"/>
        </w:rPr>
        <w:t xml:space="preserve">stock is OTM at expiration. </w:t>
      </w:r>
      <w:r w:rsidR="001A3067" w:rsidRPr="008568A7">
        <w:rPr>
          <w:rFonts w:ascii="Calibri" w:hAnsi="Calibri"/>
        </w:rPr>
        <w:br/>
      </w:r>
    </w:p>
    <w:p w14:paraId="5CF986DE" w14:textId="5D3D228C" w:rsidR="001A3067" w:rsidRPr="008568A7" w:rsidRDefault="00ED4ECE" w:rsidP="001A3067">
      <w:pPr>
        <w:pStyle w:val="ListParagraph"/>
        <w:numPr>
          <w:ilvl w:val="0"/>
          <w:numId w:val="24"/>
        </w:numPr>
        <w:rPr>
          <w:rFonts w:ascii="Calibri" w:hAnsi="Calibri"/>
        </w:rPr>
      </w:pPr>
      <w:r w:rsidRPr="008568A7">
        <w:rPr>
          <w:rFonts w:ascii="Calibri" w:hAnsi="Calibri"/>
        </w:rPr>
        <w:t>The investor is employing a costless-collar. Notice that in a costless collar, the premium from selling the call option exactly matches the cost of the put</w:t>
      </w:r>
      <w:ins w:id="7640"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641"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option. The investor accordingly locks in a range of profit and losses since the investor is already long the underlying, buys a [protec</w:t>
      </w:r>
      <w:r w:rsidR="001A3067" w:rsidRPr="008568A7">
        <w:rPr>
          <w:rFonts w:ascii="Calibri" w:hAnsi="Calibri"/>
        </w:rPr>
        <w:t xml:space="preserve">tive] put and sells a call.  </w:t>
      </w:r>
      <w:r w:rsidR="001A3067" w:rsidRPr="008568A7">
        <w:rPr>
          <w:rFonts w:ascii="Calibri" w:hAnsi="Calibri"/>
        </w:rPr>
        <w:br/>
      </w:r>
    </w:p>
    <w:p w14:paraId="0D295ABA" w14:textId="33FB4BC0" w:rsidR="001A3067" w:rsidRPr="008568A7" w:rsidRDefault="001A3067" w:rsidP="001A3067">
      <w:pPr>
        <w:pStyle w:val="ListParagraph"/>
        <w:numPr>
          <w:ilvl w:val="0"/>
          <w:numId w:val="24"/>
        </w:numPr>
        <w:rPr>
          <w:rFonts w:ascii="Calibri" w:hAnsi="Calibri"/>
        </w:rPr>
      </w:pPr>
      <w:r w:rsidRPr="008568A7">
        <w:rPr>
          <w:rFonts w:ascii="Calibri" w:hAnsi="Calibri"/>
        </w:rPr>
        <w:t>The profit from the trade is $4, thus (c) is correct. We can calculate this as follows:</w:t>
      </w:r>
      <m:oMath>
        <m:sSub>
          <m:sSubPr>
            <m:ctrlPr>
              <w:rPr>
                <w:rFonts w:ascii="Cambria Math" w:hAnsi="Cambria Math"/>
                <w:i/>
              </w:rPr>
            </m:ctrlPr>
          </m:sSubPr>
          <m:e>
            <m:r>
              <w:rPr>
                <w:rFonts w:ascii="Cambria Math" w:hAnsi="Cambria Math"/>
              </w:rPr>
              <m:t>S</m:t>
            </m:r>
          </m:e>
          <m:sub>
            <m:r>
              <w:rPr>
                <w:rFonts w:ascii="Cambria Math" w:hAnsi="Cambria Math"/>
              </w:rPr>
              <m:t>maturity</m:t>
            </m:r>
          </m:sub>
        </m:sSub>
        <m:r>
          <w:rPr>
            <w:rFonts w:ascii="Cambria Math" w:hAnsi="Cambria Math"/>
          </w:rPr>
          <m:t>&lt;K</m:t>
        </m:r>
      </m:oMath>
      <w:r w:rsidRPr="008568A7">
        <w:rPr>
          <w:rFonts w:ascii="Calibri" w:hAnsi="Calibri"/>
        </w:rPr>
        <w:t>, meaning that at maturity the underlying is worthless than the strike of all the options. Accordingly, all the put</w:t>
      </w:r>
      <w:ins w:id="7642"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643"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w:t>
      </w:r>
      <w:r w:rsidR="00F73DEE" w:rsidRPr="008568A7">
        <w:rPr>
          <w:rFonts w:ascii="Calibri" w:hAnsi="Calibri"/>
        </w:rPr>
        <w:t>options will</w:t>
      </w:r>
      <w:r w:rsidRPr="008568A7">
        <w:rPr>
          <w:rFonts w:ascii="Calibri" w:hAnsi="Calibri"/>
        </w:rPr>
        <w:t xml:space="preserve"> get exercised. [( $49 </w:t>
      </w:r>
      <w:r w:rsidR="00F73DEE" w:rsidRPr="008568A7">
        <w:rPr>
          <w:rFonts w:ascii="Calibri" w:hAnsi="Calibri"/>
        </w:rPr>
        <w:t>-</w:t>
      </w:r>
      <w:r w:rsidRPr="008568A7">
        <w:rPr>
          <w:rFonts w:ascii="Calibri" w:hAnsi="Calibri"/>
        </w:rPr>
        <w:t xml:space="preserve"> $34) </w:t>
      </w:r>
      <w:r w:rsidR="00F73DEE" w:rsidRPr="008568A7">
        <w:rPr>
          <w:rFonts w:ascii="Calibri" w:hAnsi="Calibri"/>
        </w:rPr>
        <w:t>-  2 x ( $40 -</w:t>
      </w:r>
      <w:r w:rsidRPr="008568A7">
        <w:rPr>
          <w:rFonts w:ascii="Calibri" w:hAnsi="Calibri"/>
        </w:rPr>
        <w:t xml:space="preserve"> $34) + ( $36 </w:t>
      </w:r>
      <w:r w:rsidR="00F73DEE" w:rsidRPr="008568A7">
        <w:rPr>
          <w:rFonts w:ascii="Calibri" w:hAnsi="Calibri"/>
        </w:rPr>
        <w:t>-</w:t>
      </w:r>
      <w:r w:rsidRPr="008568A7">
        <w:rPr>
          <w:rFonts w:ascii="Calibri" w:hAnsi="Calibri"/>
        </w:rPr>
        <w:t xml:space="preserve"> $34)] =  $5. The initial option premiums sum up to: (</w:t>
      </w:r>
      <w:r w:rsidR="00F73DEE" w:rsidRPr="008568A7">
        <w:rPr>
          <w:rFonts w:ascii="Calibri" w:hAnsi="Calibri"/>
        </w:rPr>
        <w:t>-</w:t>
      </w:r>
      <w:r w:rsidRPr="008568A7">
        <w:rPr>
          <w:rFonts w:ascii="Calibri" w:hAnsi="Calibri"/>
        </w:rPr>
        <w:t>$8 +</w:t>
      </w:r>
      <w:r w:rsidR="00F73DEE" w:rsidRPr="008568A7">
        <w:rPr>
          <w:rFonts w:ascii="Calibri" w:hAnsi="Calibri"/>
        </w:rPr>
        <w:t>2x</w:t>
      </w:r>
      <w:r w:rsidRPr="008568A7">
        <w:rPr>
          <w:rFonts w:ascii="Calibri" w:hAnsi="Calibri"/>
        </w:rPr>
        <w:t xml:space="preserve">5 </w:t>
      </w:r>
      <w:r w:rsidR="00F73DEE" w:rsidRPr="008568A7">
        <w:rPr>
          <w:rFonts w:ascii="Calibri" w:hAnsi="Calibri"/>
        </w:rPr>
        <w:t>-</w:t>
      </w:r>
      <w:r w:rsidRPr="008568A7">
        <w:rPr>
          <w:rFonts w:ascii="Calibri" w:hAnsi="Calibri"/>
        </w:rPr>
        <w:t xml:space="preserve">3) = </w:t>
      </w:r>
      <w:r w:rsidR="00F73DEE" w:rsidRPr="008568A7">
        <w:rPr>
          <w:rFonts w:ascii="Calibri" w:hAnsi="Calibri"/>
        </w:rPr>
        <w:t>-</w:t>
      </w:r>
      <w:r w:rsidRPr="008568A7">
        <w:rPr>
          <w:rFonts w:ascii="Calibri" w:hAnsi="Calibri"/>
        </w:rPr>
        <w:t xml:space="preserve">$1. Thus $5 </w:t>
      </w:r>
      <w:r w:rsidR="00F73DEE" w:rsidRPr="008568A7">
        <w:rPr>
          <w:rFonts w:ascii="Calibri" w:hAnsi="Calibri"/>
        </w:rPr>
        <w:t>-</w:t>
      </w:r>
      <w:r w:rsidRPr="008568A7">
        <w:rPr>
          <w:rFonts w:ascii="Calibri" w:hAnsi="Calibri"/>
        </w:rPr>
        <w:t xml:space="preserve"> $1 =  $4.</w:t>
      </w:r>
    </w:p>
    <w:p w14:paraId="03E9139E" w14:textId="77777777" w:rsidR="001A3067" w:rsidRPr="008568A7" w:rsidRDefault="001A3067" w:rsidP="001A3067">
      <w:pPr>
        <w:pStyle w:val="ListParagraph"/>
        <w:rPr>
          <w:rFonts w:ascii="Calibri" w:hAnsi="Calibri"/>
        </w:rPr>
      </w:pPr>
    </w:p>
    <w:p w14:paraId="0EB09F04" w14:textId="33071343" w:rsidR="005F2397" w:rsidRPr="008568A7" w:rsidRDefault="001A3067" w:rsidP="001A3067">
      <w:pPr>
        <w:pStyle w:val="ListParagraph"/>
        <w:numPr>
          <w:ilvl w:val="0"/>
          <w:numId w:val="24"/>
        </w:numPr>
        <w:rPr>
          <w:rFonts w:ascii="Calibri" w:hAnsi="Calibri"/>
        </w:rPr>
      </w:pPr>
      <w:r w:rsidRPr="008568A7">
        <w:rPr>
          <w:rFonts w:ascii="Calibri" w:hAnsi="Calibri"/>
        </w:rPr>
        <w:t>A box spread arbitrage only works with European options as the payoff</w:t>
      </w:r>
      <w:ins w:id="7644"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payoff</w:instrText>
      </w:r>
      <w:ins w:id="7645"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is always K2 </w:t>
      </w:r>
      <w:r w:rsidR="00F73DEE" w:rsidRPr="008568A7">
        <w:rPr>
          <w:rFonts w:ascii="Calibri" w:hAnsi="Calibri"/>
        </w:rPr>
        <w:t>- K1,</w:t>
      </w:r>
      <w:r w:rsidRPr="008568A7">
        <w:rPr>
          <w:rFonts w:ascii="Calibri" w:hAnsi="Calibri"/>
        </w:rPr>
        <w:t xml:space="preserve"> while the present value of a European option is thus </w:t>
      </w:r>
      <m:oMath>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e>
        </m:d>
        <m:sSup>
          <m:sSupPr>
            <m:ctrlPr>
              <w:rPr>
                <w:rFonts w:ascii="Cambria Math" w:hAnsi="Cambria Math"/>
                <w:i/>
              </w:rPr>
            </m:ctrlPr>
          </m:sSupPr>
          <m:e>
            <m:r>
              <w:rPr>
                <w:rFonts w:ascii="Cambria Math" w:hAnsi="Cambria Math"/>
              </w:rPr>
              <m:t>e</m:t>
            </m:r>
          </m:e>
          <m:sup>
            <m:r>
              <w:rPr>
                <w:rFonts w:ascii="Cambria Math" w:hAnsi="Cambria Math"/>
              </w:rPr>
              <m:t>-rT</m:t>
            </m:r>
          </m:sup>
        </m:sSup>
      </m:oMath>
      <w:r w:rsidRPr="008568A7">
        <w:rPr>
          <w:rFonts w:ascii="Calibri" w:hAnsi="Calibri"/>
        </w:rPr>
        <w:t xml:space="preserve">. </w:t>
      </w:r>
      <w:r w:rsidR="005F2397" w:rsidRPr="008568A7">
        <w:rPr>
          <w:rFonts w:ascii="Calibri" w:hAnsi="Calibri"/>
        </w:rPr>
        <w:br w:type="page"/>
      </w:r>
    </w:p>
    <w:p w14:paraId="28D10B6F" w14:textId="0865AE42" w:rsidR="005F2397" w:rsidRPr="008568A7" w:rsidRDefault="004B5D02" w:rsidP="00BC5527">
      <w:pPr>
        <w:pStyle w:val="Heading1"/>
        <w:rPr>
          <w:rFonts w:ascii="Calibri" w:hAnsi="Calibri"/>
        </w:rPr>
      </w:pPr>
      <w:bookmarkStart w:id="7646" w:name="_Toc254797391"/>
      <w:bookmarkStart w:id="7647" w:name="_Toc222580739"/>
      <w:r>
        <w:rPr>
          <w:rFonts w:ascii="Calibri" w:hAnsi="Calibri"/>
        </w:rPr>
        <w:t xml:space="preserve">10 </w:t>
      </w:r>
      <w:r w:rsidR="005F2397" w:rsidRPr="008568A7">
        <w:rPr>
          <w:rFonts w:ascii="Calibri" w:hAnsi="Calibri"/>
        </w:rPr>
        <w:t>McDonald, Chapter 6: Commodity Forwards and Futures</w:t>
      </w:r>
      <w:bookmarkEnd w:id="7646"/>
      <w:bookmarkEnd w:id="7647"/>
      <w:ins w:id="7648"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649" w:author="Aleksander Hansen" w:date="2013-02-15T16:31:00Z">
        <w:r w:rsidR="008A28C4">
          <w:instrText xml:space="preserve">" </w:instrText>
        </w:r>
        <w:r w:rsidR="008A28C4">
          <w:rPr>
            <w:rFonts w:ascii="Calibri" w:hAnsi="Calibri"/>
          </w:rPr>
          <w:fldChar w:fldCharType="end"/>
        </w:r>
      </w:ins>
    </w:p>
    <w:p w14:paraId="6ACDF34D" w14:textId="77777777" w:rsidR="00A5024F" w:rsidRPr="008568A7" w:rsidRDefault="00A5024F" w:rsidP="005F2397">
      <w:pPr>
        <w:rPr>
          <w:rFonts w:ascii="Calibri" w:hAnsi="Calibri"/>
        </w:rPr>
      </w:pPr>
    </w:p>
    <w:p w14:paraId="79FBAF28" w14:textId="77777777" w:rsidR="00A5024F" w:rsidRPr="008568A7" w:rsidRDefault="00A5024F" w:rsidP="005F2397">
      <w:pPr>
        <w:rPr>
          <w:rFonts w:ascii="Calibri" w:hAnsi="Calibri"/>
        </w:rPr>
      </w:pPr>
      <w:r w:rsidRPr="008568A7">
        <w:rPr>
          <w:rFonts w:ascii="Calibri" w:hAnsi="Calibri"/>
          <w:noProof/>
        </w:rPr>
        <mc:AlternateContent>
          <mc:Choice Requires="wps">
            <w:drawing>
              <wp:inline distT="0" distB="0" distL="0" distR="0" wp14:anchorId="05E6C2A8" wp14:editId="5EE40F9A">
                <wp:extent cx="5772150" cy="5967465"/>
                <wp:effectExtent l="0" t="0" r="0" b="1905"/>
                <wp:docPr id="716" name="Text Box 716"/>
                <wp:cNvGraphicFramePr/>
                <a:graphic xmlns:a="http://schemas.openxmlformats.org/drawingml/2006/main">
                  <a:graphicData uri="http://schemas.microsoft.com/office/word/2010/wordprocessingShape">
                    <wps:wsp>
                      <wps:cNvSpPr txBox="1"/>
                      <wps:spPr>
                        <a:xfrm>
                          <a:off x="0" y="0"/>
                          <a:ext cx="5772150" cy="5967465"/>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F91379" w14:textId="77777777" w:rsidR="003D168C" w:rsidRPr="005368C2" w:rsidRDefault="003D168C" w:rsidP="00A5024F">
                            <w:pPr>
                              <w:rPr>
                                <w:b/>
                              </w:rPr>
                            </w:pPr>
                            <w:r w:rsidRPr="005368C2">
                              <w:rPr>
                                <w:b/>
                              </w:rPr>
                              <w:t>Learning Outcomes:</w:t>
                            </w:r>
                          </w:p>
                          <w:p w14:paraId="5A6CF920" w14:textId="77777777" w:rsidR="003D168C" w:rsidRPr="005368C2" w:rsidRDefault="003D168C" w:rsidP="00A5024F"/>
                          <w:p w14:paraId="219E173F" w14:textId="1A1D4051" w:rsidR="003D168C" w:rsidRDefault="003D168C" w:rsidP="00A5024F">
                            <w:r w:rsidRPr="00A5024F">
                              <w:rPr>
                                <w:b/>
                              </w:rPr>
                              <w:t>Define</w:t>
                            </w:r>
                            <w:r w:rsidRPr="005368C2">
                              <w:t xml:space="preserve"> commodity terminology such as storage costs; carry markets, lease rate, and convenience yield.</w:t>
                            </w:r>
                          </w:p>
                          <w:p w14:paraId="48EE7E77" w14:textId="77777777" w:rsidR="003D168C" w:rsidRPr="00A5024F" w:rsidRDefault="003D168C" w:rsidP="00A5024F">
                            <w:pPr>
                              <w:rPr>
                                <w:sz w:val="16"/>
                                <w:szCs w:val="16"/>
                              </w:rPr>
                            </w:pPr>
                          </w:p>
                          <w:p w14:paraId="00766603" w14:textId="77777777" w:rsidR="003D168C" w:rsidRDefault="003D168C" w:rsidP="00A5024F">
                            <w:r w:rsidRPr="00A5024F">
                              <w:rPr>
                                <w:b/>
                              </w:rPr>
                              <w:t>Explain</w:t>
                            </w:r>
                            <w:r w:rsidRPr="005368C2">
                              <w:t xml:space="preserve"> the basic equilibrium formula for pricing commodity forwards and </w:t>
                            </w:r>
                            <w:r>
                              <w:t>Futures</w:t>
                            </w:r>
                            <w:r w:rsidRPr="005368C2">
                              <w:t xml:space="preserve">. </w:t>
                            </w:r>
                          </w:p>
                          <w:p w14:paraId="59343F34" w14:textId="77777777" w:rsidR="003D168C" w:rsidRPr="00A5024F" w:rsidRDefault="003D168C" w:rsidP="00A5024F">
                            <w:pPr>
                              <w:rPr>
                                <w:sz w:val="16"/>
                                <w:szCs w:val="16"/>
                              </w:rPr>
                            </w:pPr>
                          </w:p>
                          <w:p w14:paraId="44699DFC" w14:textId="77777777" w:rsidR="003D168C" w:rsidRDefault="003D168C" w:rsidP="00A5024F">
                            <w:r w:rsidRPr="00A5024F">
                              <w:rPr>
                                <w:b/>
                              </w:rPr>
                              <w:t>Describe</w:t>
                            </w:r>
                            <w:r w:rsidRPr="005368C2">
                              <w:t xml:space="preserve"> an arbitrage transaction in commodity forwards and </w:t>
                            </w:r>
                            <w:r>
                              <w:t>Futures</w:t>
                            </w:r>
                            <w:r w:rsidRPr="005368C2">
                              <w:t xml:space="preserve">, and </w:t>
                            </w:r>
                            <w:r w:rsidRPr="00A5024F">
                              <w:rPr>
                                <w:b/>
                              </w:rPr>
                              <w:t>compute</w:t>
                            </w:r>
                            <w:r w:rsidRPr="005368C2">
                              <w:t xml:space="preserve"> the potential arbitrage profit. </w:t>
                            </w:r>
                          </w:p>
                          <w:p w14:paraId="22DEA7A9" w14:textId="77777777" w:rsidR="003D168C" w:rsidRPr="00A5024F" w:rsidRDefault="003D168C" w:rsidP="00A5024F">
                            <w:pPr>
                              <w:rPr>
                                <w:sz w:val="16"/>
                                <w:szCs w:val="16"/>
                              </w:rPr>
                            </w:pPr>
                          </w:p>
                          <w:p w14:paraId="52D2D370" w14:textId="77777777" w:rsidR="003D168C" w:rsidRDefault="003D168C" w:rsidP="00A5024F">
                            <w:r w:rsidRPr="00A5024F">
                              <w:rPr>
                                <w:b/>
                              </w:rPr>
                              <w:t>Define</w:t>
                            </w:r>
                            <w:r w:rsidRPr="005368C2">
                              <w:t xml:space="preserve"> the lease rate and explain how it determines the no-arbitrage values for commodity forwards and </w:t>
                            </w:r>
                            <w:r>
                              <w:t>Futures</w:t>
                            </w:r>
                            <w:r w:rsidRPr="005368C2">
                              <w:t>.</w:t>
                            </w:r>
                          </w:p>
                          <w:p w14:paraId="7D064FBE" w14:textId="77777777" w:rsidR="003D168C" w:rsidRPr="005368C2" w:rsidRDefault="003D168C" w:rsidP="00A5024F"/>
                          <w:p w14:paraId="762E26FA" w14:textId="77777777" w:rsidR="003D168C" w:rsidRDefault="003D168C" w:rsidP="00A5024F">
                            <w:r w:rsidRPr="00A5024F">
                              <w:rPr>
                                <w:b/>
                              </w:rPr>
                              <w:t>Define</w:t>
                            </w:r>
                            <w:r w:rsidRPr="005368C2">
                              <w:t xml:space="preserve"> carry markets, and explain the impact storage costs and convenience yields have on commodity forward prices and no-arbitrage bounds.</w:t>
                            </w:r>
                          </w:p>
                          <w:p w14:paraId="639A47DE" w14:textId="77777777" w:rsidR="003D168C" w:rsidRPr="00A5024F" w:rsidRDefault="003D168C" w:rsidP="00A5024F">
                            <w:pPr>
                              <w:rPr>
                                <w:sz w:val="16"/>
                                <w:szCs w:val="16"/>
                              </w:rPr>
                            </w:pPr>
                          </w:p>
                          <w:p w14:paraId="30C40403" w14:textId="77777777" w:rsidR="003D168C" w:rsidRDefault="003D168C" w:rsidP="00A5024F">
                            <w:r w:rsidRPr="00A5024F">
                              <w:rPr>
                                <w:b/>
                              </w:rPr>
                              <w:t>Compute</w:t>
                            </w:r>
                            <w:r w:rsidRPr="005368C2">
                              <w:t xml:space="preserve"> the forward price of a commodity with storage costs. </w:t>
                            </w:r>
                          </w:p>
                          <w:p w14:paraId="6ADAC44C" w14:textId="77777777" w:rsidR="003D168C" w:rsidRPr="00A5024F" w:rsidRDefault="003D168C" w:rsidP="00A5024F">
                            <w:pPr>
                              <w:rPr>
                                <w:sz w:val="16"/>
                                <w:szCs w:val="16"/>
                              </w:rPr>
                            </w:pPr>
                          </w:p>
                          <w:p w14:paraId="65A99650" w14:textId="77777777" w:rsidR="003D168C" w:rsidRDefault="003D168C" w:rsidP="00A5024F">
                            <w:r w:rsidRPr="00A5024F">
                              <w:rPr>
                                <w:b/>
                              </w:rPr>
                              <w:t>Compare</w:t>
                            </w:r>
                            <w:r w:rsidRPr="005368C2">
                              <w:t xml:space="preserve"> the lease rate with the convenience yield. </w:t>
                            </w:r>
                          </w:p>
                          <w:p w14:paraId="35F85AE6" w14:textId="77777777" w:rsidR="003D168C" w:rsidRPr="00A5024F" w:rsidRDefault="003D168C" w:rsidP="00A5024F">
                            <w:pPr>
                              <w:rPr>
                                <w:sz w:val="16"/>
                                <w:szCs w:val="16"/>
                              </w:rPr>
                            </w:pPr>
                          </w:p>
                          <w:p w14:paraId="13C3E93F" w14:textId="77777777" w:rsidR="003D168C" w:rsidRPr="005368C2" w:rsidRDefault="003D168C" w:rsidP="00A5024F">
                            <w:r w:rsidRPr="00A5024F">
                              <w:rPr>
                                <w:b/>
                              </w:rPr>
                              <w:t>Identify</w:t>
                            </w:r>
                            <w:r w:rsidRPr="005368C2">
                              <w:t xml:space="preserve"> factors that impact gold, corn, natural gas, and crude oil </w:t>
                            </w:r>
                            <w:r>
                              <w:t>Futures</w:t>
                            </w:r>
                            <w:r w:rsidRPr="005368C2">
                              <w:t xml:space="preserve"> prices. </w:t>
                            </w:r>
                          </w:p>
                          <w:p w14:paraId="5DD7D87F" w14:textId="77777777" w:rsidR="003D168C" w:rsidRDefault="003D168C" w:rsidP="00A5024F">
                            <w:r w:rsidRPr="005368C2">
                              <w:t xml:space="preserve">Define and compute a commodity spread. </w:t>
                            </w:r>
                          </w:p>
                          <w:p w14:paraId="3C996C55" w14:textId="77777777" w:rsidR="003D168C" w:rsidRPr="00A5024F" w:rsidRDefault="003D168C" w:rsidP="00A5024F">
                            <w:pPr>
                              <w:rPr>
                                <w:sz w:val="16"/>
                                <w:szCs w:val="16"/>
                              </w:rPr>
                            </w:pPr>
                          </w:p>
                          <w:p w14:paraId="64DDDDCE" w14:textId="77777777" w:rsidR="003D168C" w:rsidRDefault="003D168C" w:rsidP="00A5024F">
                            <w:r w:rsidRPr="00A5024F">
                              <w:rPr>
                                <w:b/>
                              </w:rPr>
                              <w:t>Explain</w:t>
                            </w:r>
                            <w:r w:rsidRPr="005368C2">
                              <w:t xml:space="preserve"> how basis risk can occur when hedging commodity price exposure. </w:t>
                            </w:r>
                          </w:p>
                          <w:p w14:paraId="2E931B60" w14:textId="77777777" w:rsidR="003D168C" w:rsidRPr="00A5024F" w:rsidRDefault="003D168C" w:rsidP="00A5024F">
                            <w:pPr>
                              <w:rPr>
                                <w:sz w:val="16"/>
                                <w:szCs w:val="16"/>
                              </w:rPr>
                            </w:pPr>
                          </w:p>
                          <w:p w14:paraId="5C8E0F29" w14:textId="77777777" w:rsidR="003D168C" w:rsidRDefault="003D168C" w:rsidP="00A5024F">
                            <w:r w:rsidRPr="00A5024F">
                              <w:rPr>
                                <w:b/>
                              </w:rPr>
                              <w:t>Evaluate</w:t>
                            </w:r>
                            <w:r w:rsidRPr="005368C2">
                              <w:t xml:space="preserve"> the differences between a strip hedge and a stack hedge and analyze how these differences impact risk management.</w:t>
                            </w:r>
                          </w:p>
                          <w:p w14:paraId="50E87734" w14:textId="77777777" w:rsidR="003D168C" w:rsidRPr="00A5024F" w:rsidRDefault="003D168C" w:rsidP="00A5024F">
                            <w:pPr>
                              <w:rPr>
                                <w:sz w:val="16"/>
                                <w:szCs w:val="16"/>
                              </w:rPr>
                            </w:pPr>
                          </w:p>
                          <w:p w14:paraId="0131E188" w14:textId="77777777" w:rsidR="003D168C" w:rsidRDefault="003D168C" w:rsidP="00A5024F">
                            <w:r w:rsidRPr="00A5024F">
                              <w:rPr>
                                <w:b/>
                              </w:rPr>
                              <w:t>Describe</w:t>
                            </w:r>
                            <w:r w:rsidRPr="005368C2">
                              <w:t xml:space="preserve"> examples of cross-hedging, specifically hedging jet fuel with crude oil and using weather derivatives.</w:t>
                            </w:r>
                          </w:p>
                          <w:p w14:paraId="71A5D780" w14:textId="77777777" w:rsidR="003D168C" w:rsidRPr="00A5024F" w:rsidRDefault="003D168C" w:rsidP="00A5024F">
                            <w:pPr>
                              <w:rPr>
                                <w:sz w:val="16"/>
                                <w:szCs w:val="16"/>
                              </w:rPr>
                            </w:pPr>
                          </w:p>
                          <w:p w14:paraId="02493314" w14:textId="77777777" w:rsidR="003D168C" w:rsidRDefault="003D168C" w:rsidP="00A5024F">
                            <w:r w:rsidRPr="00A5024F">
                              <w:rPr>
                                <w:b/>
                              </w:rPr>
                              <w:t>Explain</w:t>
                            </w:r>
                            <w:r w:rsidRPr="005368C2">
                              <w:t xml:space="preserve"> how to create a synthetic commodity position and use it to explain the relationship between the forward price and the expected future spot price. </w:t>
                            </w:r>
                          </w:p>
                          <w:p w14:paraId="28C1F02E" w14:textId="2935DF92" w:rsidR="003D168C" w:rsidRDefault="003D168C" w:rsidP="00A5024F"/>
                          <w:p w14:paraId="3327E2F0" w14:textId="77777777" w:rsidR="003D168C" w:rsidRPr="005368C2" w:rsidRDefault="003D168C" w:rsidP="00A502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6" o:spid="_x0000_s1057" type="#_x0000_t202" style="width:454.5pt;height:469.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" fillcolor="#b1c2a3" stroked="f">
                <v:textbox>
                  <w:txbxContent>
                    <w:p w14:paraId="5CF91379" w14:textId="77777777" w:rsidR="003D168C" w:rsidRPr="005368C2" w:rsidRDefault="003D168C" w:rsidP="00A5024F">
                      <w:pPr>
                        <w:rPr>
                          <w:b/>
                        </w:rPr>
                      </w:pPr>
                      <w:r w:rsidRPr="005368C2">
                        <w:rPr>
                          <w:b/>
                        </w:rPr>
                        <w:t>Learning Outcomes:</w:t>
                      </w:r>
                    </w:p>
                    <w:p w14:paraId="5A6CF920" w14:textId="77777777" w:rsidR="003D168C" w:rsidRPr="005368C2" w:rsidRDefault="003D168C" w:rsidP="00A5024F"/>
                    <w:p w14:paraId="219E173F" w14:textId="1A1D4051" w:rsidR="003D168C" w:rsidRDefault="003D168C" w:rsidP="00A5024F">
                      <w:r w:rsidRPr="00A5024F">
                        <w:rPr>
                          <w:b/>
                        </w:rPr>
                        <w:t>Define</w:t>
                      </w:r>
                      <w:r w:rsidRPr="005368C2">
                        <w:t xml:space="preserve"> commodity terminology such as storage costs; carry markets, lease rate, and convenience yield.</w:t>
                      </w:r>
                    </w:p>
                    <w:p w14:paraId="48EE7E77" w14:textId="77777777" w:rsidR="003D168C" w:rsidRPr="00A5024F" w:rsidRDefault="003D168C" w:rsidP="00A5024F">
                      <w:pPr>
                        <w:rPr>
                          <w:sz w:val="16"/>
                          <w:szCs w:val="16"/>
                        </w:rPr>
                      </w:pPr>
                    </w:p>
                    <w:p w14:paraId="00766603" w14:textId="77777777" w:rsidR="003D168C" w:rsidRDefault="003D168C" w:rsidP="00A5024F">
                      <w:r w:rsidRPr="00A5024F">
                        <w:rPr>
                          <w:b/>
                        </w:rPr>
                        <w:t>Explain</w:t>
                      </w:r>
                      <w:r w:rsidRPr="005368C2">
                        <w:t xml:space="preserve"> the basic equilibrium formula for pricing commodity forwards and </w:t>
                      </w:r>
                      <w:r>
                        <w:t>Futures</w:t>
                      </w:r>
                      <w:r w:rsidRPr="005368C2">
                        <w:t xml:space="preserve">. </w:t>
                      </w:r>
                    </w:p>
                    <w:p w14:paraId="59343F34" w14:textId="77777777" w:rsidR="003D168C" w:rsidRPr="00A5024F" w:rsidRDefault="003D168C" w:rsidP="00A5024F">
                      <w:pPr>
                        <w:rPr>
                          <w:sz w:val="16"/>
                          <w:szCs w:val="16"/>
                        </w:rPr>
                      </w:pPr>
                    </w:p>
                    <w:p w14:paraId="44699DFC" w14:textId="77777777" w:rsidR="003D168C" w:rsidRDefault="003D168C" w:rsidP="00A5024F">
                      <w:r w:rsidRPr="00A5024F">
                        <w:rPr>
                          <w:b/>
                        </w:rPr>
                        <w:t>Describe</w:t>
                      </w:r>
                      <w:r w:rsidRPr="005368C2">
                        <w:t xml:space="preserve"> an arbitrage transaction in commodity forwards and </w:t>
                      </w:r>
                      <w:r>
                        <w:t>Futures</w:t>
                      </w:r>
                      <w:r w:rsidRPr="005368C2">
                        <w:t xml:space="preserve">, and </w:t>
                      </w:r>
                      <w:r w:rsidRPr="00A5024F">
                        <w:rPr>
                          <w:b/>
                        </w:rPr>
                        <w:t>compute</w:t>
                      </w:r>
                      <w:r w:rsidRPr="005368C2">
                        <w:t xml:space="preserve"> the potential arbitrage profit. </w:t>
                      </w:r>
                    </w:p>
                    <w:p w14:paraId="22DEA7A9" w14:textId="77777777" w:rsidR="003D168C" w:rsidRPr="00A5024F" w:rsidRDefault="003D168C" w:rsidP="00A5024F">
                      <w:pPr>
                        <w:rPr>
                          <w:sz w:val="16"/>
                          <w:szCs w:val="16"/>
                        </w:rPr>
                      </w:pPr>
                    </w:p>
                    <w:p w14:paraId="52D2D370" w14:textId="77777777" w:rsidR="003D168C" w:rsidRDefault="003D168C" w:rsidP="00A5024F">
                      <w:r w:rsidRPr="00A5024F">
                        <w:rPr>
                          <w:b/>
                        </w:rPr>
                        <w:t>Define</w:t>
                      </w:r>
                      <w:r w:rsidRPr="005368C2">
                        <w:t xml:space="preserve"> the lease rate and explain how it determines the no-arbitrage values for commodity forwards and </w:t>
                      </w:r>
                      <w:r>
                        <w:t>Futures</w:t>
                      </w:r>
                      <w:r w:rsidRPr="005368C2">
                        <w:t>.</w:t>
                      </w:r>
                    </w:p>
                    <w:p w14:paraId="7D064FBE" w14:textId="77777777" w:rsidR="003D168C" w:rsidRPr="005368C2" w:rsidRDefault="003D168C" w:rsidP="00A5024F"/>
                    <w:p w14:paraId="762E26FA" w14:textId="77777777" w:rsidR="003D168C" w:rsidRDefault="003D168C" w:rsidP="00A5024F">
                      <w:r w:rsidRPr="00A5024F">
                        <w:rPr>
                          <w:b/>
                        </w:rPr>
                        <w:t>Define</w:t>
                      </w:r>
                      <w:r w:rsidRPr="005368C2">
                        <w:t xml:space="preserve"> carry markets, and explain the impact storage costs and convenience yields have on commodity forward prices and no-arbitrage bounds.</w:t>
                      </w:r>
                    </w:p>
                    <w:p w14:paraId="639A47DE" w14:textId="77777777" w:rsidR="003D168C" w:rsidRPr="00A5024F" w:rsidRDefault="003D168C" w:rsidP="00A5024F">
                      <w:pPr>
                        <w:rPr>
                          <w:sz w:val="16"/>
                          <w:szCs w:val="16"/>
                        </w:rPr>
                      </w:pPr>
                    </w:p>
                    <w:p w14:paraId="30C40403" w14:textId="77777777" w:rsidR="003D168C" w:rsidRDefault="003D168C" w:rsidP="00A5024F">
                      <w:r w:rsidRPr="00A5024F">
                        <w:rPr>
                          <w:b/>
                        </w:rPr>
                        <w:t>Compute</w:t>
                      </w:r>
                      <w:r w:rsidRPr="005368C2">
                        <w:t xml:space="preserve"> the forward price of a commodity with storage costs. </w:t>
                      </w:r>
                    </w:p>
                    <w:p w14:paraId="6ADAC44C" w14:textId="77777777" w:rsidR="003D168C" w:rsidRPr="00A5024F" w:rsidRDefault="003D168C" w:rsidP="00A5024F">
                      <w:pPr>
                        <w:rPr>
                          <w:sz w:val="16"/>
                          <w:szCs w:val="16"/>
                        </w:rPr>
                      </w:pPr>
                    </w:p>
                    <w:p w14:paraId="65A99650" w14:textId="77777777" w:rsidR="003D168C" w:rsidRDefault="003D168C" w:rsidP="00A5024F">
                      <w:r w:rsidRPr="00A5024F">
                        <w:rPr>
                          <w:b/>
                        </w:rPr>
                        <w:t>Compare</w:t>
                      </w:r>
                      <w:r w:rsidRPr="005368C2">
                        <w:t xml:space="preserve"> the lease rate with the convenience yield. </w:t>
                      </w:r>
                    </w:p>
                    <w:p w14:paraId="35F85AE6" w14:textId="77777777" w:rsidR="003D168C" w:rsidRPr="00A5024F" w:rsidRDefault="003D168C" w:rsidP="00A5024F">
                      <w:pPr>
                        <w:rPr>
                          <w:sz w:val="16"/>
                          <w:szCs w:val="16"/>
                        </w:rPr>
                      </w:pPr>
                    </w:p>
                    <w:p w14:paraId="13C3E93F" w14:textId="77777777" w:rsidR="003D168C" w:rsidRPr="005368C2" w:rsidRDefault="003D168C" w:rsidP="00A5024F">
                      <w:r w:rsidRPr="00A5024F">
                        <w:rPr>
                          <w:b/>
                        </w:rPr>
                        <w:t>Identify</w:t>
                      </w:r>
                      <w:r w:rsidRPr="005368C2">
                        <w:t xml:space="preserve"> factors that impact gold, corn, natural gas, and crude oil </w:t>
                      </w:r>
                      <w:r>
                        <w:t>Futures</w:t>
                      </w:r>
                      <w:r w:rsidRPr="005368C2">
                        <w:t xml:space="preserve"> prices. </w:t>
                      </w:r>
                    </w:p>
                    <w:p w14:paraId="5DD7D87F" w14:textId="77777777" w:rsidR="003D168C" w:rsidRDefault="003D168C" w:rsidP="00A5024F">
                      <w:r w:rsidRPr="005368C2">
                        <w:t xml:space="preserve">Define and compute a commodity spread. </w:t>
                      </w:r>
                    </w:p>
                    <w:p w14:paraId="3C996C55" w14:textId="77777777" w:rsidR="003D168C" w:rsidRPr="00A5024F" w:rsidRDefault="003D168C" w:rsidP="00A5024F">
                      <w:pPr>
                        <w:rPr>
                          <w:sz w:val="16"/>
                          <w:szCs w:val="16"/>
                        </w:rPr>
                      </w:pPr>
                    </w:p>
                    <w:p w14:paraId="64DDDDCE" w14:textId="77777777" w:rsidR="003D168C" w:rsidRDefault="003D168C" w:rsidP="00A5024F">
                      <w:r w:rsidRPr="00A5024F">
                        <w:rPr>
                          <w:b/>
                        </w:rPr>
                        <w:t>Explain</w:t>
                      </w:r>
                      <w:r w:rsidRPr="005368C2">
                        <w:t xml:space="preserve"> how basis risk can occur when hedging commodity price exposure. </w:t>
                      </w:r>
                    </w:p>
                    <w:p w14:paraId="2E931B60" w14:textId="77777777" w:rsidR="003D168C" w:rsidRPr="00A5024F" w:rsidRDefault="003D168C" w:rsidP="00A5024F">
                      <w:pPr>
                        <w:rPr>
                          <w:sz w:val="16"/>
                          <w:szCs w:val="16"/>
                        </w:rPr>
                      </w:pPr>
                    </w:p>
                    <w:p w14:paraId="5C8E0F29" w14:textId="77777777" w:rsidR="003D168C" w:rsidRDefault="003D168C" w:rsidP="00A5024F">
                      <w:r w:rsidRPr="00A5024F">
                        <w:rPr>
                          <w:b/>
                        </w:rPr>
                        <w:t>Evaluate</w:t>
                      </w:r>
                      <w:r w:rsidRPr="005368C2">
                        <w:t xml:space="preserve"> the differences between a strip hedge and a stack hedge and analyze how these differences impact risk management.</w:t>
                      </w:r>
                    </w:p>
                    <w:p w14:paraId="50E87734" w14:textId="77777777" w:rsidR="003D168C" w:rsidRPr="00A5024F" w:rsidRDefault="003D168C" w:rsidP="00A5024F">
                      <w:pPr>
                        <w:rPr>
                          <w:sz w:val="16"/>
                          <w:szCs w:val="16"/>
                        </w:rPr>
                      </w:pPr>
                    </w:p>
                    <w:p w14:paraId="0131E188" w14:textId="77777777" w:rsidR="003D168C" w:rsidRDefault="003D168C" w:rsidP="00A5024F">
                      <w:r w:rsidRPr="00A5024F">
                        <w:rPr>
                          <w:b/>
                        </w:rPr>
                        <w:t>Describe</w:t>
                      </w:r>
                      <w:r w:rsidRPr="005368C2">
                        <w:t xml:space="preserve"> examples of cross-hedging, specifically hedging jet fuel with crude oil and using weather derivatives.</w:t>
                      </w:r>
                    </w:p>
                    <w:p w14:paraId="71A5D780" w14:textId="77777777" w:rsidR="003D168C" w:rsidRPr="00A5024F" w:rsidRDefault="003D168C" w:rsidP="00A5024F">
                      <w:pPr>
                        <w:rPr>
                          <w:sz w:val="16"/>
                          <w:szCs w:val="16"/>
                        </w:rPr>
                      </w:pPr>
                    </w:p>
                    <w:p w14:paraId="02493314" w14:textId="77777777" w:rsidR="003D168C" w:rsidRDefault="003D168C" w:rsidP="00A5024F">
                      <w:r w:rsidRPr="00A5024F">
                        <w:rPr>
                          <w:b/>
                        </w:rPr>
                        <w:t>Explain</w:t>
                      </w:r>
                      <w:r w:rsidRPr="005368C2">
                        <w:t xml:space="preserve"> how to create a synthetic commodity position and use it to explain the relationship between the forward price and the expected future spot price. </w:t>
                      </w:r>
                    </w:p>
                    <w:p w14:paraId="28C1F02E" w14:textId="2935DF92" w:rsidR="003D168C" w:rsidRDefault="003D168C" w:rsidP="00A5024F"/>
                    <w:p w14:paraId="3327E2F0" w14:textId="77777777" w:rsidR="003D168C" w:rsidRPr="005368C2" w:rsidRDefault="003D168C" w:rsidP="00A5024F"/>
                  </w:txbxContent>
                </v:textbox>
                <w10:anchorlock/>
              </v:shape>
            </w:pict>
          </mc:Fallback>
        </mc:AlternateContent>
      </w:r>
    </w:p>
    <w:p w14:paraId="477B77CF" w14:textId="77777777" w:rsidR="00A5024F" w:rsidRPr="008568A7" w:rsidRDefault="00A5024F" w:rsidP="005F2397">
      <w:pPr>
        <w:rPr>
          <w:rFonts w:ascii="Calibri" w:hAnsi="Calibri"/>
        </w:rPr>
      </w:pPr>
    </w:p>
    <w:p w14:paraId="66B017CA" w14:textId="77777777" w:rsidR="00A5024F" w:rsidRPr="008568A7" w:rsidRDefault="00A5024F" w:rsidP="005F2397">
      <w:pPr>
        <w:rPr>
          <w:rFonts w:ascii="Calibri" w:hAnsi="Calibri"/>
        </w:rPr>
      </w:pPr>
    </w:p>
    <w:p w14:paraId="5E69069A" w14:textId="19C11AE5" w:rsidR="00CE1EE9" w:rsidRDefault="00CE1EE9">
      <w:pPr>
        <w:pStyle w:val="Heading2"/>
      </w:pPr>
      <w:bookmarkStart w:id="7650" w:name="_Toc222580740"/>
      <w:r w:rsidRPr="00CE1EE9">
        <w:t xml:space="preserve">Define commodity terminology such as storage costs; carry markets, lease </w:t>
      </w:r>
      <w:commentRangeStart w:id="7651"/>
      <w:r w:rsidRPr="00CE1EE9">
        <w:t>rate</w:t>
      </w:r>
      <w:commentRangeEnd w:id="7651"/>
      <w:r w:rsidR="00373407">
        <w:rPr>
          <w:rStyle w:val="CommentReference"/>
          <w:rFonts w:asciiTheme="majorHAnsi" w:eastAsiaTheme="minorEastAsia" w:hAnsiTheme="majorHAnsi" w:cstheme="minorBidi"/>
          <w:b w:val="0"/>
          <w:bCs w:val="0"/>
          <w:color w:val="auto"/>
        </w:rPr>
        <w:commentReference w:id="7651"/>
      </w:r>
      <w:r w:rsidRPr="00CE1EE9">
        <w:t>, and convenience yield</w:t>
      </w:r>
      <w:ins w:id="7652" w:author="Aleksander Hansen" w:date="2013-02-15T17:05:00Z">
        <w:r w:rsidR="00FF184E">
          <w:fldChar w:fldCharType="begin"/>
        </w:r>
        <w:r w:rsidR="00FF184E">
          <w:instrText xml:space="preserve"> XE "</w:instrText>
        </w:r>
      </w:ins>
      <w:r w:rsidR="00FF184E" w:rsidRPr="008568A7">
        <w:rPr>
          <w:rFonts w:ascii="Calibri" w:hAnsi="Calibri"/>
        </w:rPr>
        <w:instrText>yield</w:instrText>
      </w:r>
      <w:ins w:id="7653" w:author="Aleksander Hansen" w:date="2013-02-15T17:05:00Z">
        <w:r w:rsidR="00FF184E">
          <w:instrText xml:space="preserve">" </w:instrText>
        </w:r>
        <w:r w:rsidR="00FF184E">
          <w:fldChar w:fldCharType="end"/>
        </w:r>
      </w:ins>
      <w:r w:rsidRPr="00CE1EE9">
        <w:t>.</w:t>
      </w:r>
      <w:bookmarkEnd w:id="7650"/>
      <w:r w:rsidR="007F3F2D">
        <w:br/>
      </w:r>
    </w:p>
    <w:p w14:paraId="73CA9757" w14:textId="52C6C9B5" w:rsidR="00CE1EE9" w:rsidRDefault="007F3F2D" w:rsidP="007F3F2D">
      <w:pPr>
        <w:rPr>
          <w:rFonts w:ascii="Calibri" w:hAnsi="Calibri"/>
        </w:rPr>
      </w:pPr>
      <w:r>
        <w:rPr>
          <w:rFonts w:ascii="Calibri" w:hAnsi="Calibri"/>
          <w:b/>
        </w:rPr>
        <w:t>Storage Costs</w:t>
      </w:r>
      <w:r>
        <w:rPr>
          <w:rFonts w:ascii="Calibri" w:hAnsi="Calibri"/>
          <w:b/>
        </w:rPr>
        <w:br/>
      </w:r>
      <w:r>
        <w:rPr>
          <w:rFonts w:ascii="Calibri" w:hAnsi="Calibri"/>
        </w:rPr>
        <w:t xml:space="preserve">Investment assets such as securities do not have any </w:t>
      </w:r>
      <w:r w:rsidR="00FA63F4">
        <w:rPr>
          <w:rFonts w:ascii="Calibri" w:hAnsi="Calibri"/>
        </w:rPr>
        <w:t xml:space="preserve">physical </w:t>
      </w:r>
      <w:r>
        <w:rPr>
          <w:rFonts w:ascii="Calibri" w:hAnsi="Calibri"/>
        </w:rPr>
        <w:t>storage costs associated with them, however assets that are both investment assets and consumption assets, such as gold and silver do have a storage cost associated with them, such as the cost of storing the commodity in a vault. Consumption assets in general do have storage costs associated with them, e.g. one can think of the cost of storing corn in a silo. Moreover, certain consumption assets such as, e.g. coal deteriorate over time, so there is a real cost to not utilizing it immediately.</w:t>
      </w:r>
    </w:p>
    <w:p w14:paraId="60741E62" w14:textId="77777777" w:rsidR="007F3F2D" w:rsidRDefault="007F3F2D" w:rsidP="007F3F2D">
      <w:pPr>
        <w:rPr>
          <w:rFonts w:ascii="Calibri" w:hAnsi="Calibri"/>
        </w:rPr>
      </w:pPr>
    </w:p>
    <w:p w14:paraId="627B370A" w14:textId="6474B038" w:rsidR="007F3F2D" w:rsidRPr="007F3F2D" w:rsidRDefault="00FA63F4" w:rsidP="00FA63F4">
      <w:pPr>
        <w:pStyle w:val="Heading3SubGTNI"/>
      </w:pPr>
      <w:bookmarkStart w:id="7654" w:name="_Toc222580741"/>
      <w:r>
        <w:t>Carry Markets</w:t>
      </w:r>
      <w:bookmarkEnd w:id="7654"/>
    </w:p>
    <w:p w14:paraId="0C8D8730" w14:textId="293619B1" w:rsidR="00A5024F" w:rsidRDefault="00FA63F4" w:rsidP="005F2397">
      <w:pPr>
        <w:rPr>
          <w:rFonts w:ascii="Calibri" w:hAnsi="Calibri"/>
        </w:rPr>
      </w:pPr>
      <w:r>
        <w:rPr>
          <w:rFonts w:ascii="Calibri" w:hAnsi="Calibri"/>
        </w:rPr>
        <w:t>Above, we mentioned that there is no physical storage cost for pure investment assets. One does however; “store” financial assets although it might only be stored electronically in an exchange’s database. The old adage, “time is money,” is nevertheless true: the owner of a fo</w:t>
      </w:r>
      <w:r w:rsidR="0056742A">
        <w:rPr>
          <w:rFonts w:ascii="Calibri" w:hAnsi="Calibri"/>
        </w:rPr>
        <w:t>rward or a Futures</w:t>
      </w:r>
      <w:ins w:id="765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656" w:author="Aleksander Hansen" w:date="2013-02-15T16:31:00Z">
        <w:r w:rsidR="008A28C4">
          <w:instrText xml:space="preserve">" </w:instrText>
        </w:r>
        <w:r w:rsidR="008A28C4">
          <w:rPr>
            <w:rFonts w:ascii="Calibri" w:hAnsi="Calibri"/>
          </w:rPr>
          <w:fldChar w:fldCharType="end"/>
        </w:r>
      </w:ins>
      <w:r w:rsidR="0056742A">
        <w:rPr>
          <w:rFonts w:ascii="Calibri" w:hAnsi="Calibri"/>
        </w:rPr>
        <w:t xml:space="preserve"> contract expects to be</w:t>
      </w:r>
      <w:r>
        <w:rPr>
          <w:rFonts w:ascii="Calibri" w:hAnsi="Calibri"/>
        </w:rPr>
        <w:t xml:space="preserve"> </w:t>
      </w:r>
      <w:r w:rsidR="0056742A">
        <w:rPr>
          <w:rFonts w:ascii="Calibri" w:hAnsi="Calibri"/>
        </w:rPr>
        <w:t xml:space="preserve">compensated for this time-value of money. Thus investment assets are always compensated for their “storage cost,” which is reflected in a higher price for the asset. This phenomenon – that the forward or Futures price reflect the costs of storage is called a </w:t>
      </w:r>
      <w:r w:rsidR="0056742A" w:rsidRPr="0056742A">
        <w:rPr>
          <w:rFonts w:ascii="Calibri" w:hAnsi="Calibri"/>
          <w:i/>
        </w:rPr>
        <w:t>carry market</w:t>
      </w:r>
      <w:r w:rsidR="0056742A">
        <w:rPr>
          <w:rFonts w:ascii="Calibri" w:hAnsi="Calibri"/>
          <w:i/>
        </w:rPr>
        <w:t>.</w:t>
      </w:r>
      <w:r w:rsidR="0056742A">
        <w:rPr>
          <w:rFonts w:ascii="Calibri" w:hAnsi="Calibri"/>
        </w:rPr>
        <w:t xml:space="preserve"> Analogously, markets for consumption commodities, such as e.g. corn, where the owner incurs storage costs are also </w:t>
      </w:r>
      <w:r w:rsidR="0056742A" w:rsidRPr="0056742A">
        <w:rPr>
          <w:rFonts w:ascii="Calibri" w:hAnsi="Calibri"/>
          <w:i/>
        </w:rPr>
        <w:t>carry markets</w:t>
      </w:r>
      <w:r w:rsidR="0056742A">
        <w:rPr>
          <w:rFonts w:ascii="Calibri" w:hAnsi="Calibri"/>
        </w:rPr>
        <w:t xml:space="preserve">. Electricity, on the other hand, which cannot be easily stored, is not a carry market. Later in this chapter we will explore the financial implications of </w:t>
      </w:r>
      <w:r w:rsidR="008168E0">
        <w:rPr>
          <w:rFonts w:ascii="Calibri" w:hAnsi="Calibri"/>
        </w:rPr>
        <w:t>storage costs and carry markets on the forward and Futures price.</w:t>
      </w:r>
    </w:p>
    <w:p w14:paraId="1677DA5F" w14:textId="77777777" w:rsidR="004028DE" w:rsidRDefault="004028DE" w:rsidP="005F2397">
      <w:pPr>
        <w:rPr>
          <w:rFonts w:ascii="Calibri" w:hAnsi="Calibri"/>
        </w:rPr>
      </w:pPr>
    </w:p>
    <w:p w14:paraId="1C3D18D9" w14:textId="5D4FBC80" w:rsidR="002634C9" w:rsidRPr="007F3F2D" w:rsidRDefault="002634C9" w:rsidP="002634C9">
      <w:pPr>
        <w:pStyle w:val="Heading3SubGTNI"/>
      </w:pPr>
      <w:bookmarkStart w:id="7657" w:name="_Toc222580742"/>
      <w:r>
        <w:t>Lease rate</w:t>
      </w:r>
      <w:bookmarkEnd w:id="7657"/>
    </w:p>
    <w:p w14:paraId="422E01B7" w14:textId="35CBC639" w:rsidR="002634C9" w:rsidRDefault="002634C9" w:rsidP="002634C9">
      <w:r>
        <w:t>The lease rate</w:t>
      </w:r>
      <w:r w:rsidR="001F3182">
        <w:t xml:space="preserve"> is to commodities what the dividend is to financial assets: it is the rate received by the owner of a consumption asset from the investor for borrowing the asset. </w:t>
      </w:r>
      <w:r w:rsidR="009A1BC6">
        <w:t xml:space="preserve">Lease rate payment is clearly a benefit to the owner of the asset. Accordingly, it has the effect of lowering forward price. To see this, just imagine that the forward price was not impacted by the lease rate. The owner of the commodity could exploit this by leasing his commodity to a short seller, and turn around in the market and sell the forward at the higher price, thus earning a risk-free </w:t>
      </w:r>
      <w:r w:rsidR="00373407">
        <w:t xml:space="preserve">payment </w:t>
      </w:r>
      <w:r w:rsidR="009A1BC6">
        <w:t xml:space="preserve">equal to the </w:t>
      </w:r>
      <w:r w:rsidR="00373407">
        <w:t xml:space="preserve">present value of the </w:t>
      </w:r>
      <w:r w:rsidR="009A1BC6">
        <w:t xml:space="preserve">lease rate. </w:t>
      </w:r>
    </w:p>
    <w:p w14:paraId="304D1E9C" w14:textId="77777777" w:rsidR="00C65F53" w:rsidRDefault="00C65F53" w:rsidP="002634C9"/>
    <w:p w14:paraId="7174CD82" w14:textId="195966EC" w:rsidR="00C65F53" w:rsidRDefault="00C65F53" w:rsidP="002634C9">
      <w:r>
        <w:rPr>
          <w:noProof/>
        </w:rPr>
        <mc:AlternateContent>
          <mc:Choice Requires="wps">
            <w:drawing>
              <wp:anchor distT="0" distB="0" distL="114300" distR="114300" simplePos="0" relativeHeight="251712000" behindDoc="0" locked="0" layoutInCell="1" allowOverlap="1" wp14:anchorId="15CE1E9D" wp14:editId="7B0840DE">
                <wp:simplePos x="0" y="0"/>
                <wp:positionH relativeFrom="column">
                  <wp:posOffset>228600</wp:posOffset>
                </wp:positionH>
                <wp:positionV relativeFrom="paragraph">
                  <wp:posOffset>142240</wp:posOffset>
                </wp:positionV>
                <wp:extent cx="4572000" cy="469900"/>
                <wp:effectExtent l="76200" t="76200" r="101600" b="114300"/>
                <wp:wrapSquare wrapText="bothSides"/>
                <wp:docPr id="28" name="Text Box 28"/>
                <wp:cNvGraphicFramePr/>
                <a:graphic xmlns:a="http://schemas.openxmlformats.org/drawingml/2006/main">
                  <a:graphicData uri="http://schemas.microsoft.com/office/word/2010/wordprocessingShape">
                    <wps:wsp>
                      <wps:cNvSpPr txBox="1"/>
                      <wps:spPr>
                        <a:xfrm>
                          <a:off x="0" y="0"/>
                          <a:ext cx="4572000" cy="4699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B58608" w14:textId="344759CF" w:rsidR="003D168C" w:rsidRDefault="003D168C" w:rsidP="00C65F53">
                            <w:pPr>
                              <w:ind w:left="140"/>
                            </w:pPr>
                            <w:r>
                              <w:t>“It is important to be clear about the reason a lease payment is required for a commodity and not for a financial asset” (McDonald)</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_x0000_s1058" type="#_x0000_t202" style="position:absolute;margin-left:18pt;margin-top:11.2pt;width:5in;height:37pt;z-index:25171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" filled="f" strokeweight=".5pt">
                <v:textbox style="mso-fit-shape-to-text:t" inset="2emu">
                  <w:txbxContent>
                    <w:p w14:paraId="72B58608" w14:textId="344759CF" w:rsidR="003D168C" w:rsidRDefault="003D168C" w:rsidP="00C65F53">
                      <w:pPr>
                        <w:ind w:left="140"/>
                      </w:pPr>
                      <w:r>
                        <w:t>“It is important to be clear about the reason a lease payment is required for a commodity and not for a financial asset” (McDonald)</w:t>
                      </w:r>
                    </w:p>
                  </w:txbxContent>
                </v:textbox>
                <w10:wrap type="square"/>
              </v:shape>
            </w:pict>
          </mc:Fallback>
        </mc:AlternateContent>
      </w:r>
    </w:p>
    <w:p w14:paraId="28FCE6F2" w14:textId="77777777" w:rsidR="00C65F53" w:rsidRDefault="00C65F53" w:rsidP="002634C9"/>
    <w:p w14:paraId="093488FD" w14:textId="77777777" w:rsidR="00C65F53" w:rsidRDefault="00C65F53" w:rsidP="002634C9"/>
    <w:p w14:paraId="16156E18" w14:textId="77777777" w:rsidR="00C65F53" w:rsidRDefault="00C65F53" w:rsidP="002634C9"/>
    <w:p w14:paraId="199C1A4B" w14:textId="77777777" w:rsidR="00C65F53" w:rsidRDefault="00C65F53" w:rsidP="002634C9"/>
    <w:p w14:paraId="4B6FACD0" w14:textId="37F841F3" w:rsidR="004028DE" w:rsidRPr="007F3F2D" w:rsidRDefault="002634C9" w:rsidP="004028DE">
      <w:pPr>
        <w:pStyle w:val="Heading3SubGTNI"/>
      </w:pPr>
      <w:bookmarkStart w:id="7658" w:name="_Toc222580743"/>
      <w:r>
        <w:t>Convenience yield</w:t>
      </w:r>
      <w:bookmarkEnd w:id="7658"/>
      <w:ins w:id="7659" w:author="Aleksander Hansen" w:date="2013-02-15T17:05:00Z">
        <w:r w:rsidR="00FF184E">
          <w:fldChar w:fldCharType="begin"/>
        </w:r>
        <w:r w:rsidR="00FF184E">
          <w:instrText xml:space="preserve"> XE "</w:instrText>
        </w:r>
      </w:ins>
      <w:r w:rsidR="00FF184E" w:rsidRPr="008568A7">
        <w:rPr>
          <w:rFonts w:ascii="Calibri" w:hAnsi="Calibri"/>
        </w:rPr>
        <w:instrText>yield</w:instrText>
      </w:r>
      <w:ins w:id="7660" w:author="Aleksander Hansen" w:date="2013-02-15T17:05:00Z">
        <w:r w:rsidR="00FF184E">
          <w:instrText xml:space="preserve">" </w:instrText>
        </w:r>
        <w:r w:rsidR="00FF184E">
          <w:fldChar w:fldCharType="end"/>
        </w:r>
      </w:ins>
    </w:p>
    <w:p w14:paraId="166E0A36" w14:textId="56977D8A" w:rsidR="004028DE" w:rsidRDefault="002634C9" w:rsidP="004028DE">
      <w:pPr>
        <w:rPr>
          <w:rFonts w:ascii="Calibri" w:hAnsi="Calibri"/>
        </w:rPr>
      </w:pPr>
      <w:r>
        <w:rPr>
          <w:rFonts w:ascii="Calibri" w:hAnsi="Calibri"/>
        </w:rPr>
        <w:t>Convenience yield</w:t>
      </w:r>
      <w:ins w:id="7661"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7662" w:author="Aleksander Hansen" w:date="2013-02-15T17:05:00Z">
        <w:r w:rsidR="00FF184E">
          <w:instrText xml:space="preserve">" </w:instrText>
        </w:r>
        <w:r w:rsidR="00FF184E">
          <w:rPr>
            <w:rFonts w:ascii="Calibri" w:hAnsi="Calibri"/>
          </w:rPr>
          <w:fldChar w:fldCharType="end"/>
        </w:r>
      </w:ins>
      <w:r w:rsidR="004028DE">
        <w:rPr>
          <w:rFonts w:ascii="Calibri" w:hAnsi="Calibri"/>
        </w:rPr>
        <w:t xml:space="preserve"> also affect the pricing relation for a forward or a Futures</w:t>
      </w:r>
      <w:ins w:id="766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664" w:author="Aleksander Hansen" w:date="2013-02-15T16:31:00Z">
        <w:r w:rsidR="008A28C4">
          <w:instrText xml:space="preserve">" </w:instrText>
        </w:r>
        <w:r w:rsidR="008A28C4">
          <w:rPr>
            <w:rFonts w:ascii="Calibri" w:hAnsi="Calibri"/>
          </w:rPr>
          <w:fldChar w:fldCharType="end"/>
        </w:r>
      </w:ins>
      <w:r w:rsidR="004028DE">
        <w:rPr>
          <w:rFonts w:ascii="Calibri" w:hAnsi="Calibri"/>
        </w:rPr>
        <w:t xml:space="preserve"> contract. To see this, think of a commodity, such as oil, where the owner of the oil can derive immediate benefits by </w:t>
      </w:r>
      <w:r>
        <w:rPr>
          <w:rFonts w:ascii="Calibri" w:hAnsi="Calibri"/>
        </w:rPr>
        <w:t>using it in, e.g. production. This certainly has some value, and in fact, it serves to reduce the cost of storing the oil. The forward price will thus decrease in the case when there is a convenience yield.</w:t>
      </w:r>
      <w:r w:rsidR="004028DE">
        <w:rPr>
          <w:rFonts w:ascii="Calibri" w:hAnsi="Calibri"/>
        </w:rPr>
        <w:t xml:space="preserve"> </w:t>
      </w:r>
    </w:p>
    <w:p w14:paraId="5AE393B9" w14:textId="77777777" w:rsidR="004028DE" w:rsidRDefault="004028DE" w:rsidP="004028DE">
      <w:pPr>
        <w:rPr>
          <w:rFonts w:ascii="Calibri" w:hAnsi="Calibri"/>
        </w:rPr>
      </w:pPr>
    </w:p>
    <w:p w14:paraId="774227B6" w14:textId="691ACF88" w:rsidR="005F2397" w:rsidRPr="008568A7" w:rsidRDefault="004B5D02">
      <w:pPr>
        <w:pStyle w:val="Heading2"/>
      </w:pPr>
      <w:bookmarkStart w:id="7665" w:name="_Toc222580744"/>
      <w:r>
        <w:t xml:space="preserve">10.2 </w:t>
      </w:r>
      <w:r w:rsidR="005F2397" w:rsidRPr="008568A7">
        <w:t xml:space="preserve">Explain the basic equilibrium formula for pricing commodity forwards and </w:t>
      </w:r>
      <w:r w:rsidR="00972464" w:rsidRPr="008568A7">
        <w:t>Futures</w:t>
      </w:r>
      <w:bookmarkEnd w:id="7665"/>
      <w:ins w:id="7666"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667" w:author="Aleksander Hansen" w:date="2013-02-15T16:31:00Z">
        <w:r w:rsidR="008A28C4">
          <w:instrText xml:space="preserve">" </w:instrText>
        </w:r>
        <w:r w:rsidR="008A28C4">
          <w:fldChar w:fldCharType="end"/>
        </w:r>
      </w:ins>
    </w:p>
    <w:p w14:paraId="3FFA59CB" w14:textId="77777777" w:rsidR="00A5024F" w:rsidRPr="008568A7" w:rsidRDefault="00A5024F" w:rsidP="005F2397">
      <w:pPr>
        <w:rPr>
          <w:rFonts w:ascii="Calibri" w:hAnsi="Calibri"/>
        </w:rPr>
      </w:pPr>
    </w:p>
    <w:p w14:paraId="02539126" w14:textId="61144814" w:rsidR="005F2397" w:rsidRPr="008568A7" w:rsidRDefault="005F2397" w:rsidP="005F2397">
      <w:pPr>
        <w:rPr>
          <w:rFonts w:ascii="Calibri" w:hAnsi="Calibri"/>
        </w:rPr>
      </w:pPr>
      <w:r w:rsidRPr="008568A7">
        <w:rPr>
          <w:rFonts w:ascii="Calibri" w:hAnsi="Calibri"/>
        </w:rPr>
        <w:t>The forward price is equal to the expected spot</w:t>
      </w:r>
      <w:ins w:id="7668"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669"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in the future, but discounted to the present. </w:t>
      </w:r>
    </w:p>
    <w:p w14:paraId="5AF40E75" w14:textId="7EC92BAB" w:rsidR="005F2397" w:rsidRPr="008568A7" w:rsidRDefault="00DE5CF7" w:rsidP="00E01965">
      <w:pPr>
        <w:jc w:val="center"/>
        <w:rPr>
          <w:rFonts w:ascii="Calibri" w:hAnsi="Calibri"/>
        </w:rPr>
      </w:pPr>
      <w:r>
        <w:rPr>
          <w:rFonts w:ascii="Calibri" w:hAnsi="Calibri"/>
        </w:rPr>
        <w:pict w14:anchorId="2181EDAB">
          <v:shape id="_x0000_i1044" type="#_x0000_t75" style="width:129pt;height:29pt">
            <v:imagedata r:id="rId113" o:title=""/>
          </v:shape>
        </w:pict>
      </w:r>
    </w:p>
    <w:p w14:paraId="2AABBB18" w14:textId="77777777" w:rsidR="00E01965" w:rsidRPr="008568A7" w:rsidRDefault="00E01965" w:rsidP="00E01965">
      <w:pPr>
        <w:jc w:val="center"/>
        <w:rPr>
          <w:rFonts w:ascii="Calibri" w:hAnsi="Calibri"/>
        </w:rPr>
      </w:pPr>
    </w:p>
    <w:p w14:paraId="5FDB8C6D" w14:textId="77777777" w:rsidR="005F2397" w:rsidRPr="008568A7" w:rsidRDefault="00DE5CF7" w:rsidP="005F2397">
      <w:pPr>
        <w:rPr>
          <w:rFonts w:ascii="Calibri" w:hAnsi="Calibri"/>
        </w:rPr>
      </w:pPr>
      <w:r>
        <w:rPr>
          <w:rFonts w:ascii="Calibri" w:hAnsi="Calibri"/>
          <w:lang w:bidi="en-US"/>
        </w:rPr>
        <w:pict w14:anchorId="4BEE1D8B">
          <v:shape id="_x0000_s1031" type="#_x0000_t75" style="position:absolute;margin-left:47.25pt;margin-top:.7pt;width:334.9pt;height:61.1pt;z-index:251684352" wrapcoords="1015 800 145 800 97 4000 532 5067 97 6133 97 9333 435 9333 145 12000 48 13333 97 19733 14690 20533 14980 20533 15656 19733 15850 18933 15705 17867 15898 16533 15125 16000 9471 13333 9278 12267 7973 9333 9278 9333 15801 5867 21455 4267 21503 1067 17976 800 1015 800">
            <v:imagedata r:id="rId114" o:title=""/>
            <w10:wrap type="tight"/>
          </v:shape>
        </w:pict>
      </w:r>
      <w:r w:rsidR="005F2397" w:rsidRPr="008568A7">
        <w:rPr>
          <w:rFonts w:ascii="Calibri" w:hAnsi="Calibri"/>
        </w:rPr>
        <w:tab/>
      </w:r>
      <w:r w:rsidR="005F2397" w:rsidRPr="008568A7">
        <w:rPr>
          <w:rFonts w:ascii="Calibri" w:hAnsi="Calibri"/>
        </w:rPr>
        <w:tab/>
      </w:r>
      <w:r w:rsidR="005F2397" w:rsidRPr="008568A7">
        <w:rPr>
          <w:rFonts w:ascii="Calibri" w:hAnsi="Calibri"/>
        </w:rPr>
        <w:tab/>
      </w:r>
      <w:r w:rsidR="005F2397" w:rsidRPr="008568A7">
        <w:rPr>
          <w:rFonts w:ascii="Calibri" w:hAnsi="Calibri"/>
        </w:rPr>
        <w:tab/>
        <w:t xml:space="preserve">Where: </w:t>
      </w:r>
    </w:p>
    <w:p w14:paraId="04A70DFD" w14:textId="77777777" w:rsidR="005F2397" w:rsidRPr="008568A7" w:rsidRDefault="005F2397" w:rsidP="005F2397">
      <w:pPr>
        <w:rPr>
          <w:rFonts w:ascii="Calibri" w:hAnsi="Calibri"/>
        </w:rPr>
      </w:pPr>
    </w:p>
    <w:p w14:paraId="17D054F7" w14:textId="77777777" w:rsidR="005F2397" w:rsidRPr="008568A7" w:rsidRDefault="005F2397" w:rsidP="005F2397">
      <w:pPr>
        <w:rPr>
          <w:rFonts w:ascii="Calibri" w:hAnsi="Calibri"/>
        </w:rPr>
      </w:pPr>
    </w:p>
    <w:p w14:paraId="6F39224A" w14:textId="77777777" w:rsidR="00757406" w:rsidRPr="008568A7" w:rsidRDefault="00757406" w:rsidP="005F2397">
      <w:pPr>
        <w:rPr>
          <w:rFonts w:ascii="Calibri" w:hAnsi="Calibri"/>
        </w:rPr>
      </w:pPr>
    </w:p>
    <w:p w14:paraId="19354F21" w14:textId="77777777" w:rsidR="00E01965" w:rsidRPr="008568A7" w:rsidRDefault="00E01965" w:rsidP="005F2397">
      <w:pPr>
        <w:rPr>
          <w:rFonts w:ascii="Calibri" w:hAnsi="Calibri"/>
        </w:rPr>
      </w:pPr>
    </w:p>
    <w:p w14:paraId="2E584818" w14:textId="27C31CC0" w:rsidR="005F2397" w:rsidRPr="008568A7" w:rsidRDefault="005F2397" w:rsidP="005F2397">
      <w:pPr>
        <w:rPr>
          <w:rFonts w:ascii="Calibri" w:hAnsi="Calibri"/>
        </w:rPr>
      </w:pPr>
      <w:r w:rsidRPr="008568A7">
        <w:rPr>
          <w:rFonts w:ascii="Calibri" w:hAnsi="Calibri"/>
        </w:rPr>
        <w:t>The discount</w:t>
      </w:r>
      <w:ins w:id="7670"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7671"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rate is a function of the risk premium on the commodity: the risk premium is the difference between the discount rate on the commodity and the riskless rate.</w:t>
      </w:r>
    </w:p>
    <w:p w14:paraId="069D2F71" w14:textId="77777777" w:rsidR="00E01965" w:rsidRPr="008568A7" w:rsidRDefault="00E01965" w:rsidP="005F2397">
      <w:pPr>
        <w:rPr>
          <w:rFonts w:ascii="Calibri" w:hAnsi="Calibri"/>
        </w:rPr>
      </w:pPr>
    </w:p>
    <w:p w14:paraId="0BD29BAF" w14:textId="6AD7FAF3" w:rsidR="005F2397" w:rsidRPr="008568A7" w:rsidRDefault="004B5D02">
      <w:pPr>
        <w:pStyle w:val="Heading2"/>
      </w:pPr>
      <w:bookmarkStart w:id="7672" w:name="_Toc222580745"/>
      <w:r>
        <w:t xml:space="preserve">10.3 </w:t>
      </w:r>
      <w:r w:rsidR="005F2397" w:rsidRPr="008568A7">
        <w:t xml:space="preserve">Describe an arbitrage transaction in commodity forwards and </w:t>
      </w:r>
      <w:r w:rsidR="00972464" w:rsidRPr="008568A7">
        <w:t>Futures</w:t>
      </w:r>
      <w:ins w:id="7673"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674" w:author="Aleksander Hansen" w:date="2013-02-15T16:31:00Z">
        <w:r w:rsidR="008A28C4">
          <w:instrText xml:space="preserve">" </w:instrText>
        </w:r>
        <w:r w:rsidR="008A28C4">
          <w:fldChar w:fldCharType="end"/>
        </w:r>
      </w:ins>
      <w:r w:rsidR="005F2397" w:rsidRPr="008568A7">
        <w:t>, and compute the potential arbitrage profit</w:t>
      </w:r>
      <w:bookmarkEnd w:id="7672"/>
    </w:p>
    <w:p w14:paraId="5731C051" w14:textId="77777777" w:rsidR="00E01965" w:rsidRPr="008568A7" w:rsidRDefault="00E01965" w:rsidP="005F2397">
      <w:pPr>
        <w:rPr>
          <w:rFonts w:ascii="Calibri" w:hAnsi="Calibri"/>
        </w:rPr>
      </w:pPr>
    </w:p>
    <w:p w14:paraId="29AB4FAF" w14:textId="77777777" w:rsidR="005F2397" w:rsidRPr="008568A7" w:rsidRDefault="005F2397" w:rsidP="005F2397">
      <w:pPr>
        <w:rPr>
          <w:rFonts w:ascii="Calibri" w:hAnsi="Calibri"/>
        </w:rPr>
      </w:pPr>
      <w:r w:rsidRPr="008568A7">
        <w:rPr>
          <w:rFonts w:ascii="Calibri" w:hAnsi="Calibri"/>
        </w:rPr>
        <w:t>If the forward price is too high, say $0.21, we can buy a pencil and sell it forward:</w:t>
      </w:r>
    </w:p>
    <w:p w14:paraId="14F34677" w14:textId="77777777" w:rsidR="00C72BD7" w:rsidRPr="008568A7" w:rsidRDefault="00C72BD7" w:rsidP="005F2397">
      <w:pPr>
        <w:rPr>
          <w:rFonts w:ascii="Calibri" w:hAnsi="Calibri"/>
        </w:rPr>
      </w:pPr>
    </w:p>
    <w:tbl>
      <w:tblPr>
        <w:tblW w:w="8505" w:type="dxa"/>
        <w:jc w:val="center"/>
        <w:tblCellMar>
          <w:left w:w="0" w:type="dxa"/>
          <w:right w:w="0" w:type="dxa"/>
        </w:tblCellMar>
        <w:tblLook w:val="04A0" w:firstRow="1" w:lastRow="0" w:firstColumn="1" w:lastColumn="0" w:noHBand="0" w:noVBand="1"/>
      </w:tblPr>
      <w:tblGrid>
        <w:gridCol w:w="1469"/>
        <w:gridCol w:w="1252"/>
        <w:gridCol w:w="1311"/>
        <w:gridCol w:w="1257"/>
        <w:gridCol w:w="1749"/>
        <w:gridCol w:w="1467"/>
      </w:tblGrid>
      <w:tr w:rsidR="005F2397" w:rsidRPr="008568A7" w14:paraId="64541DFB" w14:textId="77777777" w:rsidTr="00C72BD7">
        <w:trPr>
          <w:trHeight w:hRule="exact" w:val="288"/>
          <w:jc w:val="center"/>
        </w:trPr>
        <w:tc>
          <w:tcPr>
            <w:tcW w:w="4040" w:type="dxa"/>
            <w:gridSpan w:val="2"/>
            <w:tcBorders>
              <w:top w:val="nil"/>
              <w:left w:val="nil"/>
              <w:right w:val="nil"/>
            </w:tcBorders>
            <w:shd w:val="clear" w:color="auto" w:fill="A2B593"/>
            <w:tcMar>
              <w:top w:w="15" w:type="dxa"/>
              <w:left w:w="15" w:type="dxa"/>
              <w:bottom w:w="0" w:type="dxa"/>
              <w:right w:w="15" w:type="dxa"/>
            </w:tcMar>
            <w:vAlign w:val="center"/>
            <w:hideMark/>
          </w:tcPr>
          <w:p w14:paraId="2C1CAE83" w14:textId="77777777" w:rsidR="005F2397" w:rsidRPr="008568A7" w:rsidRDefault="005F2397" w:rsidP="005F2397">
            <w:pPr>
              <w:rPr>
                <w:rFonts w:ascii="Calibri" w:hAnsi="Calibri"/>
                <w:b/>
              </w:rPr>
            </w:pPr>
            <w:r w:rsidRPr="008568A7">
              <w:rPr>
                <w:rFonts w:ascii="Calibri" w:hAnsi="Calibri"/>
                <w:b/>
              </w:rPr>
              <w:t>Cash and Carry</w:t>
            </w:r>
          </w:p>
        </w:tc>
        <w:tc>
          <w:tcPr>
            <w:tcW w:w="1780" w:type="dxa"/>
            <w:tcBorders>
              <w:top w:val="nil"/>
              <w:left w:val="nil"/>
              <w:right w:val="nil"/>
            </w:tcBorders>
            <w:shd w:val="clear" w:color="auto" w:fill="A2B593"/>
            <w:tcMar>
              <w:top w:w="15" w:type="dxa"/>
              <w:left w:w="15" w:type="dxa"/>
              <w:bottom w:w="0" w:type="dxa"/>
              <w:right w:w="15" w:type="dxa"/>
            </w:tcMar>
            <w:vAlign w:val="center"/>
            <w:hideMark/>
          </w:tcPr>
          <w:p w14:paraId="635FAB6F" w14:textId="77777777" w:rsidR="005F2397" w:rsidRPr="008568A7" w:rsidRDefault="005F2397" w:rsidP="005F2397">
            <w:pPr>
              <w:rPr>
                <w:rFonts w:ascii="Calibri" w:hAnsi="Calibri"/>
              </w:rPr>
            </w:pPr>
          </w:p>
        </w:tc>
        <w:tc>
          <w:tcPr>
            <w:tcW w:w="1860" w:type="dxa"/>
            <w:tcBorders>
              <w:top w:val="nil"/>
              <w:left w:val="nil"/>
              <w:right w:val="nil"/>
            </w:tcBorders>
            <w:shd w:val="clear" w:color="auto" w:fill="A2B593"/>
            <w:tcMar>
              <w:top w:w="15" w:type="dxa"/>
              <w:left w:w="15" w:type="dxa"/>
              <w:bottom w:w="0" w:type="dxa"/>
              <w:right w:w="15" w:type="dxa"/>
            </w:tcMar>
            <w:vAlign w:val="bottom"/>
            <w:hideMark/>
          </w:tcPr>
          <w:p w14:paraId="6840A4FA" w14:textId="77777777" w:rsidR="005F2397" w:rsidRPr="008568A7" w:rsidRDefault="005F2397" w:rsidP="005F2397">
            <w:pPr>
              <w:rPr>
                <w:rFonts w:ascii="Calibri" w:hAnsi="Calibri"/>
              </w:rPr>
            </w:pPr>
          </w:p>
        </w:tc>
        <w:tc>
          <w:tcPr>
            <w:tcW w:w="2660" w:type="dxa"/>
            <w:tcBorders>
              <w:top w:val="nil"/>
              <w:left w:val="nil"/>
              <w:right w:val="nil"/>
            </w:tcBorders>
            <w:shd w:val="clear" w:color="auto" w:fill="A2B593"/>
            <w:tcMar>
              <w:top w:w="15" w:type="dxa"/>
              <w:left w:w="15" w:type="dxa"/>
              <w:bottom w:w="0" w:type="dxa"/>
              <w:right w:w="15" w:type="dxa"/>
            </w:tcMar>
            <w:vAlign w:val="bottom"/>
            <w:hideMark/>
          </w:tcPr>
          <w:p w14:paraId="1305FAFE" w14:textId="77777777" w:rsidR="005F2397" w:rsidRPr="008568A7" w:rsidRDefault="005F2397" w:rsidP="005F2397">
            <w:pPr>
              <w:rPr>
                <w:rFonts w:ascii="Calibri" w:hAnsi="Calibri"/>
              </w:rPr>
            </w:pPr>
          </w:p>
        </w:tc>
        <w:tc>
          <w:tcPr>
            <w:tcW w:w="2020" w:type="dxa"/>
            <w:tcBorders>
              <w:top w:val="nil"/>
              <w:left w:val="nil"/>
              <w:right w:val="nil"/>
            </w:tcBorders>
            <w:shd w:val="clear" w:color="auto" w:fill="A2B593"/>
            <w:tcMar>
              <w:top w:w="15" w:type="dxa"/>
              <w:left w:w="15" w:type="dxa"/>
              <w:bottom w:w="0" w:type="dxa"/>
              <w:right w:w="15" w:type="dxa"/>
            </w:tcMar>
            <w:vAlign w:val="bottom"/>
            <w:hideMark/>
          </w:tcPr>
          <w:p w14:paraId="677A9286" w14:textId="77777777" w:rsidR="005F2397" w:rsidRPr="008568A7" w:rsidRDefault="005F2397" w:rsidP="005F2397">
            <w:pPr>
              <w:rPr>
                <w:rFonts w:ascii="Calibri" w:hAnsi="Calibri"/>
              </w:rPr>
            </w:pPr>
          </w:p>
        </w:tc>
      </w:tr>
      <w:tr w:rsidR="005F2397" w:rsidRPr="008568A7" w14:paraId="28A258DF" w14:textId="77777777" w:rsidTr="00C72BD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0A0F1754" w14:textId="77777777" w:rsidR="005F2397" w:rsidRPr="008568A7" w:rsidRDefault="005F2397" w:rsidP="005F2397">
            <w:pPr>
              <w:rPr>
                <w:rFonts w:ascii="Calibri" w:hAnsi="Calibri"/>
              </w:rPr>
            </w:pPr>
            <w:r w:rsidRPr="008568A7">
              <w:rPr>
                <w:rFonts w:ascii="Calibri" w:hAnsi="Calibri"/>
              </w:rPr>
              <w:t>Spot</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7FFEAFA1" w14:textId="77777777" w:rsidR="005F2397" w:rsidRPr="008568A7" w:rsidRDefault="005F2397" w:rsidP="005F2397">
            <w:pPr>
              <w:rPr>
                <w:rFonts w:ascii="Calibri" w:hAnsi="Calibri"/>
              </w:rPr>
            </w:pPr>
            <w:r w:rsidRPr="008568A7">
              <w:rPr>
                <w:rFonts w:ascii="Calibri" w:hAnsi="Calibri"/>
              </w:rPr>
              <w:t> </w:t>
            </w:r>
          </w:p>
        </w:tc>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68A4A394" w14:textId="77777777" w:rsidR="005F2397" w:rsidRPr="008568A7" w:rsidRDefault="005F2397" w:rsidP="005F2397">
            <w:pPr>
              <w:rPr>
                <w:rFonts w:ascii="Calibri" w:hAnsi="Calibri"/>
              </w:rPr>
            </w:pPr>
            <w:r w:rsidRPr="008568A7">
              <w:rPr>
                <w:rFonts w:ascii="Calibri" w:hAnsi="Calibri"/>
              </w:rPr>
              <w:t xml:space="preserve">$0.20 </w:t>
            </w:r>
          </w:p>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0F245AC8" w14:textId="77777777" w:rsidR="005F2397" w:rsidRPr="008568A7" w:rsidRDefault="005F2397" w:rsidP="005F2397">
            <w:pPr>
              <w:rPr>
                <w:rFonts w:ascii="Calibri" w:hAnsi="Calibri"/>
              </w:rPr>
            </w:pPr>
          </w:p>
        </w:tc>
        <w:tc>
          <w:tcPr>
            <w:tcW w:w="2660" w:type="dxa"/>
            <w:tcBorders>
              <w:top w:val="nil"/>
              <w:left w:val="nil"/>
              <w:bottom w:val="nil"/>
              <w:right w:val="nil"/>
            </w:tcBorders>
            <w:shd w:val="clear" w:color="auto" w:fill="auto"/>
            <w:tcMar>
              <w:top w:w="15" w:type="dxa"/>
              <w:left w:w="15" w:type="dxa"/>
              <w:bottom w:w="0" w:type="dxa"/>
              <w:right w:w="15" w:type="dxa"/>
            </w:tcMar>
            <w:vAlign w:val="bottom"/>
            <w:hideMark/>
          </w:tcPr>
          <w:p w14:paraId="00BB615C" w14:textId="77777777" w:rsidR="005F2397" w:rsidRPr="008568A7" w:rsidRDefault="005F2397" w:rsidP="005F2397">
            <w:pPr>
              <w:rPr>
                <w:rFonts w:ascii="Calibri" w:hAnsi="Calibri"/>
              </w:rPr>
            </w:pPr>
          </w:p>
        </w:tc>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2F92AA77" w14:textId="77777777" w:rsidR="005F2397" w:rsidRPr="008568A7" w:rsidRDefault="005F2397" w:rsidP="005F2397">
            <w:pPr>
              <w:rPr>
                <w:rFonts w:ascii="Calibri" w:hAnsi="Calibri"/>
              </w:rPr>
            </w:pPr>
          </w:p>
        </w:tc>
      </w:tr>
      <w:tr w:rsidR="005F2397" w:rsidRPr="008568A7" w14:paraId="56A2771D" w14:textId="77777777" w:rsidTr="00C72BD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7738267B" w14:textId="77777777" w:rsidR="005F2397" w:rsidRPr="008568A7" w:rsidRDefault="005F2397" w:rsidP="005F2397">
            <w:pPr>
              <w:rPr>
                <w:rFonts w:ascii="Calibri" w:hAnsi="Calibri"/>
              </w:rPr>
            </w:pPr>
            <w:r w:rsidRPr="008568A7">
              <w:rPr>
                <w:rFonts w:ascii="Calibri" w:hAnsi="Calibri"/>
              </w:rPr>
              <w:t>Forward</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40293F79" w14:textId="77777777" w:rsidR="005F2397" w:rsidRPr="008568A7" w:rsidRDefault="005F2397" w:rsidP="005F2397">
            <w:pPr>
              <w:rPr>
                <w:rFonts w:ascii="Calibri" w:hAnsi="Calibri"/>
              </w:rPr>
            </w:pPr>
            <w:r w:rsidRPr="008568A7">
              <w:rPr>
                <w:rFonts w:ascii="Calibri" w:hAnsi="Calibri"/>
              </w:rPr>
              <w:t> </w:t>
            </w:r>
          </w:p>
        </w:tc>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0974CDB7" w14:textId="77777777" w:rsidR="005F2397" w:rsidRPr="008568A7" w:rsidRDefault="005F2397" w:rsidP="005F2397">
            <w:pPr>
              <w:rPr>
                <w:rFonts w:ascii="Calibri" w:hAnsi="Calibri"/>
              </w:rPr>
            </w:pPr>
            <w:r w:rsidRPr="008568A7">
              <w:rPr>
                <w:rFonts w:ascii="Calibri" w:hAnsi="Calibri"/>
              </w:rPr>
              <w:t xml:space="preserve">$0.21 </w:t>
            </w:r>
          </w:p>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6104A744" w14:textId="77777777" w:rsidR="005F2397" w:rsidRPr="008568A7" w:rsidRDefault="005F2397" w:rsidP="005F2397">
            <w:pPr>
              <w:rPr>
                <w:rFonts w:ascii="Calibri" w:hAnsi="Calibri"/>
              </w:rPr>
            </w:pPr>
          </w:p>
        </w:tc>
        <w:tc>
          <w:tcPr>
            <w:tcW w:w="2660" w:type="dxa"/>
            <w:tcBorders>
              <w:top w:val="nil"/>
              <w:left w:val="nil"/>
              <w:right w:val="nil"/>
            </w:tcBorders>
            <w:shd w:val="clear" w:color="auto" w:fill="auto"/>
            <w:tcMar>
              <w:top w:w="15" w:type="dxa"/>
              <w:left w:w="15" w:type="dxa"/>
              <w:bottom w:w="0" w:type="dxa"/>
              <w:right w:w="15" w:type="dxa"/>
            </w:tcMar>
            <w:vAlign w:val="bottom"/>
            <w:hideMark/>
          </w:tcPr>
          <w:p w14:paraId="0A91C7FA" w14:textId="77777777" w:rsidR="005F2397" w:rsidRPr="008568A7" w:rsidRDefault="005F2397" w:rsidP="005F2397">
            <w:pPr>
              <w:rPr>
                <w:rFonts w:ascii="Calibri" w:hAnsi="Calibri"/>
              </w:rPr>
            </w:pPr>
          </w:p>
        </w:tc>
        <w:tc>
          <w:tcPr>
            <w:tcW w:w="2020" w:type="dxa"/>
            <w:tcBorders>
              <w:top w:val="nil"/>
              <w:left w:val="nil"/>
              <w:right w:val="nil"/>
            </w:tcBorders>
            <w:shd w:val="clear" w:color="auto" w:fill="auto"/>
            <w:tcMar>
              <w:top w:w="15" w:type="dxa"/>
              <w:left w:w="15" w:type="dxa"/>
              <w:bottom w:w="0" w:type="dxa"/>
              <w:right w:w="15" w:type="dxa"/>
            </w:tcMar>
            <w:vAlign w:val="bottom"/>
            <w:hideMark/>
          </w:tcPr>
          <w:p w14:paraId="15B1875B" w14:textId="77777777" w:rsidR="005F2397" w:rsidRPr="008568A7" w:rsidRDefault="005F2397" w:rsidP="005F2397">
            <w:pPr>
              <w:rPr>
                <w:rFonts w:ascii="Calibri" w:hAnsi="Calibri"/>
              </w:rPr>
            </w:pPr>
          </w:p>
        </w:tc>
      </w:tr>
      <w:tr w:rsidR="005F2397" w:rsidRPr="008568A7" w14:paraId="60730B42" w14:textId="77777777" w:rsidTr="00E01965">
        <w:trPr>
          <w:trHeight w:hRule="exact" w:val="288"/>
          <w:jc w:val="center"/>
        </w:trPr>
        <w:tc>
          <w:tcPr>
            <w:tcW w:w="2020" w:type="dxa"/>
            <w:tcBorders>
              <w:top w:val="nil"/>
              <w:left w:val="nil"/>
              <w:right w:val="nil"/>
            </w:tcBorders>
            <w:shd w:val="clear" w:color="auto" w:fill="auto"/>
            <w:tcMar>
              <w:top w:w="15" w:type="dxa"/>
              <w:left w:w="15" w:type="dxa"/>
              <w:bottom w:w="0" w:type="dxa"/>
              <w:right w:w="15" w:type="dxa"/>
            </w:tcMar>
            <w:vAlign w:val="center"/>
            <w:hideMark/>
          </w:tcPr>
          <w:p w14:paraId="31C07132" w14:textId="77777777" w:rsidR="005F2397" w:rsidRPr="008568A7" w:rsidRDefault="005F2397" w:rsidP="005F2397">
            <w:pPr>
              <w:rPr>
                <w:rFonts w:ascii="Calibri" w:hAnsi="Calibri"/>
              </w:rPr>
            </w:pPr>
          </w:p>
        </w:tc>
        <w:tc>
          <w:tcPr>
            <w:tcW w:w="2020" w:type="dxa"/>
            <w:tcBorders>
              <w:top w:val="nil"/>
              <w:left w:val="nil"/>
              <w:right w:val="nil"/>
            </w:tcBorders>
            <w:shd w:val="clear" w:color="auto" w:fill="auto"/>
            <w:tcMar>
              <w:top w:w="15" w:type="dxa"/>
              <w:left w:w="15" w:type="dxa"/>
              <w:bottom w:w="0" w:type="dxa"/>
              <w:right w:w="15" w:type="dxa"/>
            </w:tcMar>
            <w:vAlign w:val="center"/>
            <w:hideMark/>
          </w:tcPr>
          <w:p w14:paraId="3EC366F4" w14:textId="77777777" w:rsidR="005F2397" w:rsidRPr="008568A7" w:rsidRDefault="005F2397" w:rsidP="005F2397">
            <w:pPr>
              <w:rPr>
                <w:rFonts w:ascii="Calibri" w:hAnsi="Calibri"/>
              </w:rPr>
            </w:pPr>
          </w:p>
        </w:tc>
        <w:tc>
          <w:tcPr>
            <w:tcW w:w="1780" w:type="dxa"/>
            <w:tcBorders>
              <w:top w:val="nil"/>
              <w:left w:val="nil"/>
              <w:right w:val="nil"/>
            </w:tcBorders>
            <w:shd w:val="clear" w:color="auto" w:fill="auto"/>
            <w:tcMar>
              <w:top w:w="15" w:type="dxa"/>
              <w:left w:w="15" w:type="dxa"/>
              <w:bottom w:w="0" w:type="dxa"/>
              <w:right w:w="15" w:type="dxa"/>
            </w:tcMar>
            <w:vAlign w:val="center"/>
            <w:hideMark/>
          </w:tcPr>
          <w:p w14:paraId="695165AC" w14:textId="77777777" w:rsidR="005F2397" w:rsidRPr="008568A7" w:rsidRDefault="005F2397" w:rsidP="005F2397">
            <w:pPr>
              <w:rPr>
                <w:rFonts w:ascii="Calibri" w:hAnsi="Calibri"/>
              </w:rPr>
            </w:pPr>
          </w:p>
        </w:tc>
        <w:tc>
          <w:tcPr>
            <w:tcW w:w="1860" w:type="dxa"/>
            <w:tcBorders>
              <w:top w:val="nil"/>
              <w:left w:val="nil"/>
              <w:right w:val="nil"/>
            </w:tcBorders>
            <w:shd w:val="clear" w:color="auto" w:fill="auto"/>
            <w:tcMar>
              <w:top w:w="15" w:type="dxa"/>
              <w:left w:w="15" w:type="dxa"/>
              <w:bottom w:w="0" w:type="dxa"/>
              <w:right w:w="15" w:type="dxa"/>
            </w:tcMar>
            <w:vAlign w:val="bottom"/>
            <w:hideMark/>
          </w:tcPr>
          <w:p w14:paraId="72B658D0" w14:textId="77777777" w:rsidR="005F2397" w:rsidRPr="008568A7" w:rsidRDefault="005F2397" w:rsidP="005F2397">
            <w:pPr>
              <w:rPr>
                <w:rFonts w:ascii="Calibri" w:hAnsi="Calibri"/>
              </w:rPr>
            </w:pPr>
          </w:p>
        </w:tc>
        <w:tc>
          <w:tcPr>
            <w:tcW w:w="4680" w:type="dxa"/>
            <w:gridSpan w:val="2"/>
            <w:tcBorders>
              <w:top w:val="nil"/>
              <w:left w:val="nil"/>
              <w:right w:val="nil"/>
            </w:tcBorders>
            <w:shd w:val="clear" w:color="auto" w:fill="auto"/>
            <w:tcMar>
              <w:top w:w="15" w:type="dxa"/>
              <w:left w:w="15" w:type="dxa"/>
              <w:bottom w:w="0" w:type="dxa"/>
              <w:right w:w="15" w:type="dxa"/>
            </w:tcMar>
            <w:vAlign w:val="center"/>
            <w:hideMark/>
          </w:tcPr>
          <w:p w14:paraId="587A21E4"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34A035B7" w14:textId="77777777" w:rsidTr="00E01965">
        <w:trPr>
          <w:trHeight w:hRule="exact" w:val="288"/>
          <w:jc w:val="center"/>
        </w:trPr>
        <w:tc>
          <w:tcPr>
            <w:tcW w:w="2020" w:type="dxa"/>
            <w:tcBorders>
              <w:left w:val="nil"/>
              <w:right w:val="nil"/>
            </w:tcBorders>
            <w:shd w:val="clear" w:color="auto" w:fill="auto"/>
            <w:tcMar>
              <w:top w:w="15" w:type="dxa"/>
              <w:left w:w="15" w:type="dxa"/>
              <w:bottom w:w="0" w:type="dxa"/>
              <w:right w:w="15" w:type="dxa"/>
            </w:tcMar>
            <w:vAlign w:val="center"/>
            <w:hideMark/>
          </w:tcPr>
          <w:p w14:paraId="3883BE3D" w14:textId="77777777" w:rsidR="005F2397" w:rsidRPr="008568A7" w:rsidRDefault="005F2397" w:rsidP="005F2397">
            <w:pPr>
              <w:rPr>
                <w:rFonts w:ascii="Calibri" w:hAnsi="Calibri"/>
              </w:rPr>
            </w:pPr>
          </w:p>
        </w:tc>
        <w:tc>
          <w:tcPr>
            <w:tcW w:w="3800" w:type="dxa"/>
            <w:gridSpan w:val="2"/>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31260D24" w14:textId="77777777" w:rsidR="005F2397" w:rsidRPr="008568A7" w:rsidRDefault="005F2397" w:rsidP="005F2397">
            <w:pPr>
              <w:rPr>
                <w:rFonts w:ascii="Calibri" w:hAnsi="Calibri"/>
              </w:rPr>
            </w:pPr>
            <w:r w:rsidRPr="008568A7">
              <w:rPr>
                <w:rFonts w:ascii="Calibri" w:hAnsi="Calibri"/>
              </w:rPr>
              <w:t>Transaction</w:t>
            </w:r>
          </w:p>
        </w:tc>
        <w:tc>
          <w:tcPr>
            <w:tcW w:w="1860" w:type="dxa"/>
            <w:tcBorders>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1BD2F5E6" w14:textId="77777777" w:rsidR="005F2397" w:rsidRPr="008568A7" w:rsidRDefault="005F2397" w:rsidP="005F2397">
            <w:pPr>
              <w:rPr>
                <w:rFonts w:ascii="Calibri" w:hAnsi="Calibri"/>
              </w:rPr>
            </w:pPr>
            <w:r w:rsidRPr="008568A7">
              <w:rPr>
                <w:rFonts w:ascii="Calibri" w:hAnsi="Calibri"/>
              </w:rPr>
              <w:t> </w:t>
            </w:r>
          </w:p>
        </w:tc>
        <w:tc>
          <w:tcPr>
            <w:tcW w:w="2660" w:type="dxa"/>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0730278A" w14:textId="77777777" w:rsidR="005F2397" w:rsidRPr="008568A7" w:rsidRDefault="005F2397" w:rsidP="005F2397">
            <w:pPr>
              <w:rPr>
                <w:rFonts w:ascii="Calibri" w:hAnsi="Calibri"/>
              </w:rPr>
            </w:pPr>
            <w:r w:rsidRPr="008568A7">
              <w:rPr>
                <w:rFonts w:ascii="Calibri" w:hAnsi="Calibri"/>
              </w:rPr>
              <w:t>Time 0</w:t>
            </w:r>
          </w:p>
        </w:tc>
        <w:tc>
          <w:tcPr>
            <w:tcW w:w="2020" w:type="dxa"/>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5D698856" w14:textId="77777777" w:rsidR="005F2397" w:rsidRPr="008568A7" w:rsidRDefault="005F2397" w:rsidP="005F2397">
            <w:pPr>
              <w:rPr>
                <w:rFonts w:ascii="Calibri" w:hAnsi="Calibri"/>
              </w:rPr>
            </w:pPr>
            <w:r w:rsidRPr="008568A7">
              <w:rPr>
                <w:rFonts w:ascii="Calibri" w:hAnsi="Calibri"/>
              </w:rPr>
              <w:t>Time 1</w:t>
            </w:r>
          </w:p>
        </w:tc>
      </w:tr>
      <w:tr w:rsidR="005F2397" w:rsidRPr="008568A7" w14:paraId="48B947BD" w14:textId="77777777" w:rsidTr="00C65F53">
        <w:trPr>
          <w:trHeight w:hRule="exact" w:val="400"/>
          <w:jc w:val="center"/>
        </w:trPr>
        <w:tc>
          <w:tcPr>
            <w:tcW w:w="2020" w:type="dxa"/>
            <w:tcBorders>
              <w:left w:val="nil"/>
              <w:bottom w:val="nil"/>
              <w:right w:val="nil"/>
            </w:tcBorders>
            <w:shd w:val="clear" w:color="auto" w:fill="auto"/>
            <w:tcMar>
              <w:top w:w="15" w:type="dxa"/>
              <w:left w:w="15" w:type="dxa"/>
              <w:bottom w:w="0" w:type="dxa"/>
              <w:right w:w="15" w:type="dxa"/>
            </w:tcMar>
            <w:vAlign w:val="center"/>
            <w:hideMark/>
          </w:tcPr>
          <w:p w14:paraId="01398B98" w14:textId="77777777" w:rsidR="005F2397" w:rsidRPr="008568A7" w:rsidRDefault="005F2397" w:rsidP="005F2397">
            <w:pPr>
              <w:rPr>
                <w:rFonts w:ascii="Calibri" w:hAnsi="Calibri"/>
              </w:rPr>
            </w:pPr>
          </w:p>
        </w:tc>
        <w:tc>
          <w:tcPr>
            <w:tcW w:w="3800" w:type="dxa"/>
            <w:gridSpan w:val="2"/>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17ACFF18" w14:textId="77777777" w:rsidR="005F2397" w:rsidRPr="008568A7" w:rsidRDefault="005F2397" w:rsidP="005F2397">
            <w:pPr>
              <w:rPr>
                <w:rFonts w:ascii="Calibri" w:hAnsi="Calibri"/>
              </w:rPr>
            </w:pPr>
            <w:r w:rsidRPr="008568A7">
              <w:rPr>
                <w:rFonts w:ascii="Calibri" w:hAnsi="Calibri"/>
              </w:rPr>
              <w:t>Short forward @</w:t>
            </w:r>
          </w:p>
        </w:tc>
        <w:tc>
          <w:tcPr>
            <w:tcW w:w="186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62C2EA06" w14:textId="77777777" w:rsidR="005F2397" w:rsidRPr="008568A7" w:rsidRDefault="005F2397" w:rsidP="005F2397">
            <w:pPr>
              <w:rPr>
                <w:rFonts w:ascii="Calibri" w:hAnsi="Calibri"/>
              </w:rPr>
            </w:pPr>
            <w:r w:rsidRPr="008568A7">
              <w:rPr>
                <w:rFonts w:ascii="Calibri" w:hAnsi="Calibri"/>
              </w:rPr>
              <w:t xml:space="preserve">$0.20 </w:t>
            </w:r>
          </w:p>
        </w:tc>
        <w:tc>
          <w:tcPr>
            <w:tcW w:w="266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6A98D742" w14:textId="77777777" w:rsidR="005F2397" w:rsidRPr="008568A7" w:rsidRDefault="005F2397" w:rsidP="005F2397">
            <w:pPr>
              <w:rPr>
                <w:rFonts w:ascii="Calibri" w:hAnsi="Calibri"/>
              </w:rPr>
            </w:pPr>
            <w:r w:rsidRPr="008568A7">
              <w:rPr>
                <w:rFonts w:ascii="Calibri" w:hAnsi="Calibri"/>
              </w:rPr>
              <w:t>0</w:t>
            </w:r>
          </w:p>
        </w:tc>
        <w:tc>
          <w:tcPr>
            <w:tcW w:w="202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0486F6DE" w14:textId="77777777" w:rsidR="005F2397" w:rsidRPr="008568A7" w:rsidRDefault="005F2397" w:rsidP="005F2397">
            <w:pPr>
              <w:rPr>
                <w:rFonts w:ascii="Calibri" w:hAnsi="Calibri"/>
              </w:rPr>
            </w:pPr>
            <w:r w:rsidRPr="008568A7">
              <w:rPr>
                <w:rFonts w:ascii="Calibri" w:hAnsi="Calibri"/>
              </w:rPr>
              <w:t xml:space="preserve">$0.010 </w:t>
            </w:r>
          </w:p>
        </w:tc>
      </w:tr>
      <w:tr w:rsidR="005F2397" w:rsidRPr="008568A7" w14:paraId="4AF653DD" w14:textId="77777777" w:rsidTr="00C65F53">
        <w:trPr>
          <w:trHeight w:hRule="exact" w:val="425"/>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0701F422" w14:textId="77777777" w:rsidR="005F2397" w:rsidRPr="008568A7" w:rsidRDefault="005F2397" w:rsidP="005F2397">
            <w:pPr>
              <w:rPr>
                <w:rFonts w:ascii="Calibri" w:hAnsi="Calibri"/>
              </w:rPr>
            </w:pPr>
          </w:p>
        </w:tc>
        <w:tc>
          <w:tcPr>
            <w:tcW w:w="380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0FF60FD" w14:textId="77777777" w:rsidR="005F2397" w:rsidRPr="008568A7" w:rsidRDefault="005F2397" w:rsidP="005F2397">
            <w:pPr>
              <w:rPr>
                <w:rFonts w:ascii="Calibri" w:hAnsi="Calibri"/>
              </w:rPr>
            </w:pPr>
            <w:r w:rsidRPr="008568A7">
              <w:rPr>
                <w:rFonts w:ascii="Calibri" w:hAnsi="Calibri"/>
              </w:rPr>
              <w:t>Buy pencil</w:t>
            </w:r>
          </w:p>
        </w:tc>
        <w:tc>
          <w:tcPr>
            <w:tcW w:w="1860" w:type="dxa"/>
            <w:tcBorders>
              <w:top w:val="nil"/>
              <w:left w:val="nil"/>
              <w:bottom w:val="nil"/>
              <w:right w:val="nil"/>
            </w:tcBorders>
            <w:shd w:val="clear" w:color="auto" w:fill="auto"/>
            <w:tcMar>
              <w:top w:w="15" w:type="dxa"/>
              <w:left w:w="15" w:type="dxa"/>
              <w:bottom w:w="0" w:type="dxa"/>
              <w:right w:w="15" w:type="dxa"/>
            </w:tcMar>
            <w:vAlign w:val="center"/>
            <w:hideMark/>
          </w:tcPr>
          <w:p w14:paraId="1038C34C" w14:textId="77777777" w:rsidR="005F2397" w:rsidRPr="008568A7" w:rsidRDefault="005F2397" w:rsidP="005F2397">
            <w:pPr>
              <w:rPr>
                <w:rFonts w:ascii="Calibri" w:hAnsi="Calibri"/>
              </w:rPr>
            </w:pPr>
            <w:r w:rsidRPr="008568A7">
              <w:rPr>
                <w:rFonts w:ascii="Calibri" w:hAnsi="Calibri"/>
              </w:rPr>
              <w:t xml:space="preserve">$0.20 </w:t>
            </w:r>
          </w:p>
        </w:tc>
        <w:tc>
          <w:tcPr>
            <w:tcW w:w="2660" w:type="dxa"/>
            <w:tcBorders>
              <w:top w:val="nil"/>
              <w:left w:val="nil"/>
              <w:bottom w:val="nil"/>
              <w:right w:val="nil"/>
            </w:tcBorders>
            <w:shd w:val="clear" w:color="auto" w:fill="auto"/>
            <w:tcMar>
              <w:top w:w="15" w:type="dxa"/>
              <w:left w:w="15" w:type="dxa"/>
              <w:bottom w:w="0" w:type="dxa"/>
              <w:right w:w="15" w:type="dxa"/>
            </w:tcMar>
            <w:vAlign w:val="center"/>
            <w:hideMark/>
          </w:tcPr>
          <w:p w14:paraId="6CA8F7F9" w14:textId="77777777" w:rsidR="005F2397" w:rsidRPr="008568A7" w:rsidRDefault="005F2397" w:rsidP="005F2397">
            <w:pPr>
              <w:rPr>
                <w:rFonts w:ascii="Calibri" w:hAnsi="Calibri"/>
              </w:rPr>
            </w:pPr>
            <w:r w:rsidRPr="008568A7">
              <w:rPr>
                <w:rFonts w:ascii="Calibri" w:hAnsi="Calibri"/>
              </w:rPr>
              <w:t>($0.20)</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293E0298" w14:textId="77777777" w:rsidR="005F2397" w:rsidRPr="008568A7" w:rsidRDefault="005F2397" w:rsidP="005F2397">
            <w:pPr>
              <w:rPr>
                <w:rFonts w:ascii="Calibri" w:hAnsi="Calibri"/>
              </w:rPr>
            </w:pPr>
            <w:r w:rsidRPr="008568A7">
              <w:rPr>
                <w:rFonts w:ascii="Calibri" w:hAnsi="Calibri"/>
              </w:rPr>
              <w:t xml:space="preserve">$0.200 </w:t>
            </w:r>
          </w:p>
        </w:tc>
      </w:tr>
      <w:tr w:rsidR="005F2397" w:rsidRPr="008568A7" w14:paraId="42E10DE2" w14:textId="77777777" w:rsidTr="00C65F53">
        <w:trPr>
          <w:trHeight w:hRule="exact" w:val="452"/>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66FC2C89" w14:textId="77777777" w:rsidR="005F2397" w:rsidRPr="008568A7" w:rsidRDefault="005F2397" w:rsidP="005F2397">
            <w:pPr>
              <w:rPr>
                <w:rFonts w:ascii="Calibri" w:hAnsi="Calibri"/>
              </w:rPr>
            </w:pPr>
          </w:p>
        </w:tc>
        <w:tc>
          <w:tcPr>
            <w:tcW w:w="380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3456925" w14:textId="77777777" w:rsidR="005F2397" w:rsidRPr="008568A7" w:rsidRDefault="005F2397" w:rsidP="005F2397">
            <w:pPr>
              <w:rPr>
                <w:rFonts w:ascii="Calibri" w:hAnsi="Calibri"/>
              </w:rPr>
            </w:pPr>
            <w:r w:rsidRPr="008568A7">
              <w:rPr>
                <w:rFonts w:ascii="Calibri" w:hAnsi="Calibri"/>
              </w:rPr>
              <w:t>Lend pencil @</w:t>
            </w:r>
          </w:p>
        </w:tc>
        <w:tc>
          <w:tcPr>
            <w:tcW w:w="1860" w:type="dxa"/>
            <w:tcBorders>
              <w:top w:val="nil"/>
              <w:left w:val="nil"/>
              <w:bottom w:val="nil"/>
              <w:right w:val="nil"/>
            </w:tcBorders>
            <w:shd w:val="clear" w:color="auto" w:fill="auto"/>
            <w:tcMar>
              <w:top w:w="15" w:type="dxa"/>
              <w:left w:w="15" w:type="dxa"/>
              <w:bottom w:w="0" w:type="dxa"/>
              <w:right w:w="15" w:type="dxa"/>
            </w:tcMar>
            <w:vAlign w:val="center"/>
            <w:hideMark/>
          </w:tcPr>
          <w:p w14:paraId="48DFA76D" w14:textId="77777777" w:rsidR="005F2397" w:rsidRPr="008568A7" w:rsidRDefault="005F2397" w:rsidP="005F2397">
            <w:pPr>
              <w:rPr>
                <w:rFonts w:ascii="Calibri" w:hAnsi="Calibri"/>
              </w:rPr>
            </w:pPr>
            <w:r w:rsidRPr="008568A7">
              <w:rPr>
                <w:rFonts w:ascii="Calibri" w:hAnsi="Calibri"/>
              </w:rPr>
              <w:t>10%</w:t>
            </w:r>
          </w:p>
        </w:tc>
        <w:tc>
          <w:tcPr>
            <w:tcW w:w="2660" w:type="dxa"/>
            <w:tcBorders>
              <w:top w:val="nil"/>
              <w:left w:val="nil"/>
              <w:bottom w:val="nil"/>
              <w:right w:val="nil"/>
            </w:tcBorders>
            <w:shd w:val="clear" w:color="auto" w:fill="auto"/>
            <w:tcMar>
              <w:top w:w="15" w:type="dxa"/>
              <w:left w:w="15" w:type="dxa"/>
              <w:bottom w:w="0" w:type="dxa"/>
              <w:right w:w="15" w:type="dxa"/>
            </w:tcMar>
            <w:vAlign w:val="center"/>
            <w:hideMark/>
          </w:tcPr>
          <w:p w14:paraId="4726EB85" w14:textId="77777777" w:rsidR="005F2397" w:rsidRPr="008568A7" w:rsidRDefault="005F2397" w:rsidP="005F2397">
            <w:pPr>
              <w:rPr>
                <w:rFonts w:ascii="Calibri" w:hAnsi="Calibri"/>
              </w:rPr>
            </w:pPr>
            <w:r w:rsidRPr="008568A7">
              <w:rPr>
                <w:rFonts w:ascii="Calibri" w:hAnsi="Calibri"/>
              </w:rPr>
              <w:t>0</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3B262EE0" w14:textId="77777777" w:rsidR="005F2397" w:rsidRPr="008568A7" w:rsidRDefault="005F2397" w:rsidP="005F2397">
            <w:pPr>
              <w:rPr>
                <w:rFonts w:ascii="Calibri" w:hAnsi="Calibri"/>
              </w:rPr>
            </w:pPr>
            <w:r w:rsidRPr="008568A7">
              <w:rPr>
                <w:rFonts w:ascii="Calibri" w:hAnsi="Calibri"/>
              </w:rPr>
              <w:t xml:space="preserve">$0.021 </w:t>
            </w:r>
          </w:p>
        </w:tc>
      </w:tr>
      <w:tr w:rsidR="005F2397" w:rsidRPr="008568A7" w14:paraId="29754EC5" w14:textId="77777777" w:rsidTr="00C65F53">
        <w:trPr>
          <w:trHeight w:hRule="exact" w:val="362"/>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4EDE6E05" w14:textId="77777777" w:rsidR="005F2397" w:rsidRPr="008568A7" w:rsidRDefault="005F2397" w:rsidP="005F2397">
            <w:pPr>
              <w:rPr>
                <w:rFonts w:ascii="Calibri" w:hAnsi="Calibri"/>
              </w:rPr>
            </w:pPr>
          </w:p>
        </w:tc>
        <w:tc>
          <w:tcPr>
            <w:tcW w:w="3800"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62F8444" w14:textId="77777777" w:rsidR="005F2397" w:rsidRPr="008568A7" w:rsidRDefault="005F2397" w:rsidP="005F2397">
            <w:pPr>
              <w:rPr>
                <w:rFonts w:ascii="Calibri" w:hAnsi="Calibri"/>
              </w:rPr>
            </w:pPr>
            <w:r w:rsidRPr="008568A7">
              <w:rPr>
                <w:rFonts w:ascii="Calibri" w:hAnsi="Calibri"/>
              </w:rPr>
              <w:t>Borrow @</w:t>
            </w:r>
          </w:p>
        </w:tc>
        <w:tc>
          <w:tcPr>
            <w:tcW w:w="18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7F2055D" w14:textId="77777777" w:rsidR="005F2397" w:rsidRPr="008568A7" w:rsidRDefault="005F2397" w:rsidP="005F2397">
            <w:pPr>
              <w:rPr>
                <w:rFonts w:ascii="Calibri" w:hAnsi="Calibri"/>
              </w:rPr>
            </w:pPr>
            <w:r w:rsidRPr="008568A7">
              <w:rPr>
                <w:rFonts w:ascii="Calibri" w:hAnsi="Calibri"/>
              </w:rPr>
              <w:t>10%</w:t>
            </w:r>
          </w:p>
        </w:tc>
        <w:tc>
          <w:tcPr>
            <w:tcW w:w="26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C48067" w14:textId="77777777" w:rsidR="005F2397" w:rsidRPr="008568A7" w:rsidRDefault="005F2397" w:rsidP="005F2397">
            <w:pPr>
              <w:rPr>
                <w:rFonts w:ascii="Calibri" w:hAnsi="Calibri"/>
              </w:rPr>
            </w:pPr>
            <w:r w:rsidRPr="008568A7">
              <w:rPr>
                <w:rFonts w:ascii="Calibri" w:hAnsi="Calibri"/>
              </w:rPr>
              <w:t xml:space="preserve">$0.200 </w:t>
            </w:r>
          </w:p>
        </w:tc>
        <w:tc>
          <w:tcPr>
            <w:tcW w:w="202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F7EAB10" w14:textId="77777777" w:rsidR="005F2397" w:rsidRPr="008568A7" w:rsidRDefault="005F2397" w:rsidP="005F2397">
            <w:pPr>
              <w:rPr>
                <w:rFonts w:ascii="Calibri" w:hAnsi="Calibri"/>
              </w:rPr>
            </w:pPr>
            <w:r w:rsidRPr="008568A7">
              <w:rPr>
                <w:rFonts w:ascii="Calibri" w:hAnsi="Calibri"/>
              </w:rPr>
              <w:t>($0.221)</w:t>
            </w:r>
          </w:p>
        </w:tc>
      </w:tr>
      <w:tr w:rsidR="005F2397" w:rsidRPr="008568A7" w14:paraId="5091B04C"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145B99C3" w14:textId="77777777" w:rsidR="005F2397" w:rsidRPr="008568A7" w:rsidRDefault="005F2397" w:rsidP="005F2397">
            <w:pPr>
              <w:rPr>
                <w:rFonts w:ascii="Calibri" w:hAnsi="Calibri"/>
              </w:rPr>
            </w:pPr>
          </w:p>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926782D" w14:textId="77777777" w:rsidR="005F2397" w:rsidRPr="008568A7" w:rsidRDefault="005F2397" w:rsidP="005F2397">
            <w:pPr>
              <w:rPr>
                <w:rFonts w:ascii="Calibri" w:hAnsi="Calibri"/>
              </w:rPr>
            </w:pPr>
          </w:p>
        </w:tc>
        <w:tc>
          <w:tcPr>
            <w:tcW w:w="178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73DD21DF" w14:textId="77777777" w:rsidR="005F2397" w:rsidRPr="008568A7" w:rsidRDefault="005F2397" w:rsidP="005F2397">
            <w:pPr>
              <w:rPr>
                <w:rFonts w:ascii="Calibri" w:hAnsi="Calibri"/>
              </w:rPr>
            </w:pPr>
          </w:p>
        </w:tc>
        <w:tc>
          <w:tcPr>
            <w:tcW w:w="18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5696BD1" w14:textId="77777777" w:rsidR="005F2397" w:rsidRPr="008568A7" w:rsidRDefault="005F2397" w:rsidP="005F2397">
            <w:pPr>
              <w:rPr>
                <w:rFonts w:ascii="Calibri" w:hAnsi="Calibri"/>
              </w:rPr>
            </w:pPr>
          </w:p>
        </w:tc>
        <w:tc>
          <w:tcPr>
            <w:tcW w:w="26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859D185" w14:textId="77777777" w:rsidR="005F2397" w:rsidRPr="008568A7" w:rsidRDefault="005F2397" w:rsidP="005F2397">
            <w:pPr>
              <w:rPr>
                <w:rFonts w:ascii="Calibri" w:hAnsi="Calibri"/>
              </w:rPr>
            </w:pPr>
          </w:p>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8C7B5AE" w14:textId="77777777" w:rsidR="005F2397" w:rsidRPr="008568A7" w:rsidRDefault="005F2397" w:rsidP="005F2397">
            <w:pPr>
              <w:rPr>
                <w:rFonts w:ascii="Calibri" w:hAnsi="Calibri"/>
              </w:rPr>
            </w:pPr>
            <w:r w:rsidRPr="008568A7">
              <w:rPr>
                <w:rFonts w:ascii="Calibri" w:hAnsi="Calibri"/>
              </w:rPr>
              <w:t xml:space="preserve">$0.010 </w:t>
            </w:r>
          </w:p>
        </w:tc>
      </w:tr>
    </w:tbl>
    <w:p w14:paraId="7DE559EE" w14:textId="77777777" w:rsidR="00757406" w:rsidRPr="008568A7" w:rsidRDefault="00757406" w:rsidP="005F2397">
      <w:pPr>
        <w:rPr>
          <w:rFonts w:ascii="Calibri" w:hAnsi="Calibri"/>
        </w:rPr>
      </w:pPr>
    </w:p>
    <w:p w14:paraId="00253685" w14:textId="563192F4" w:rsidR="005F2397" w:rsidRPr="008568A7" w:rsidRDefault="005F2397" w:rsidP="005F2397">
      <w:pPr>
        <w:rPr>
          <w:rFonts w:ascii="Calibri" w:hAnsi="Calibri"/>
        </w:rPr>
      </w:pPr>
      <w:r w:rsidRPr="008568A7">
        <w:rPr>
          <w:rFonts w:ascii="Calibri" w:hAnsi="Calibri"/>
        </w:rPr>
        <w:t>Consider the following example. The spot</w:t>
      </w:r>
      <w:ins w:id="7675"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676"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is $10 and the implied forward price is about $10.30 (i.e., the forward price implied by the cost of carry model). If the observed forward price is $10.30, then both arbitrage attempts (at right) produce no profit.</w:t>
      </w:r>
    </w:p>
    <w:p w14:paraId="26CBF80D" w14:textId="77777777" w:rsidR="00E01965" w:rsidRPr="008568A7" w:rsidRDefault="00E01965" w:rsidP="005F2397">
      <w:pPr>
        <w:rPr>
          <w:rFonts w:ascii="Calibri" w:hAnsi="Calibri"/>
        </w:rPr>
      </w:pPr>
    </w:p>
    <w:p w14:paraId="79F7C982" w14:textId="77777777" w:rsidR="00E01965" w:rsidRPr="008568A7" w:rsidRDefault="00E01965" w:rsidP="005F2397">
      <w:pPr>
        <w:rPr>
          <w:rFonts w:ascii="Calibri" w:hAnsi="Calibri"/>
        </w:rPr>
      </w:pPr>
    </w:p>
    <w:p w14:paraId="31FA88AC" w14:textId="77777777" w:rsidR="00E01965" w:rsidRPr="008568A7" w:rsidRDefault="00E01965" w:rsidP="005F2397">
      <w:pPr>
        <w:rPr>
          <w:rFonts w:ascii="Calibri" w:hAnsi="Calibri"/>
        </w:rPr>
      </w:pPr>
    </w:p>
    <w:p w14:paraId="7359FF7B" w14:textId="77777777" w:rsidR="00E01965" w:rsidRPr="008568A7" w:rsidRDefault="00E01965" w:rsidP="005F2397">
      <w:pPr>
        <w:rPr>
          <w:rFonts w:ascii="Calibri" w:hAnsi="Calibri"/>
        </w:rPr>
      </w:pPr>
    </w:p>
    <w:p w14:paraId="5EAAF915" w14:textId="77777777" w:rsidR="00E01965" w:rsidRPr="008568A7" w:rsidRDefault="00E01965" w:rsidP="005F2397">
      <w:pPr>
        <w:rPr>
          <w:rFonts w:ascii="Calibri" w:hAnsi="Calibri"/>
        </w:rPr>
      </w:pPr>
    </w:p>
    <w:p w14:paraId="60228DF1" w14:textId="77777777" w:rsidR="00E01965" w:rsidRPr="008568A7" w:rsidRDefault="00E01965" w:rsidP="005F2397">
      <w:pPr>
        <w:rPr>
          <w:rFonts w:ascii="Calibri" w:hAnsi="Calibri"/>
        </w:rPr>
      </w:pPr>
    </w:p>
    <w:p w14:paraId="28AC454C" w14:textId="77777777" w:rsidR="00E01965" w:rsidRPr="008568A7" w:rsidRDefault="00E01965" w:rsidP="005F2397">
      <w:pPr>
        <w:rPr>
          <w:rFonts w:ascii="Calibri" w:hAnsi="Calibri"/>
        </w:rPr>
      </w:pPr>
    </w:p>
    <w:p w14:paraId="73EB39EA" w14:textId="77777777" w:rsidR="00E01965" w:rsidRPr="008568A7" w:rsidRDefault="00E01965" w:rsidP="005F2397">
      <w:pPr>
        <w:rPr>
          <w:rFonts w:ascii="Calibri" w:hAnsi="Calibri"/>
        </w:rPr>
      </w:pPr>
    </w:p>
    <w:p w14:paraId="2219C6E3" w14:textId="77777777" w:rsidR="00E01965" w:rsidRPr="008568A7" w:rsidRDefault="00E01965" w:rsidP="005F2397">
      <w:pPr>
        <w:rPr>
          <w:rFonts w:ascii="Calibri" w:hAnsi="Calibri"/>
        </w:rPr>
      </w:pPr>
    </w:p>
    <w:p w14:paraId="51EFB620" w14:textId="77777777" w:rsidR="00E01965" w:rsidRPr="008568A7" w:rsidRDefault="00E01965" w:rsidP="005F2397">
      <w:pPr>
        <w:rPr>
          <w:rFonts w:ascii="Calibri" w:hAnsi="Calibri"/>
        </w:rPr>
      </w:pPr>
    </w:p>
    <w:p w14:paraId="742AC449" w14:textId="77777777" w:rsidR="00E01965" w:rsidRPr="008568A7" w:rsidRDefault="00E01965" w:rsidP="005F2397">
      <w:pPr>
        <w:rPr>
          <w:rFonts w:ascii="Calibri" w:hAnsi="Calibri"/>
        </w:rPr>
      </w:pPr>
    </w:p>
    <w:p w14:paraId="27B91C7B" w14:textId="77777777" w:rsidR="00E01965" w:rsidRPr="008568A7" w:rsidRDefault="00E01965" w:rsidP="005F2397">
      <w:pPr>
        <w:rPr>
          <w:rFonts w:ascii="Calibri" w:hAnsi="Calibri"/>
        </w:rPr>
      </w:pPr>
    </w:p>
    <w:p w14:paraId="67B7849F" w14:textId="77777777" w:rsidR="00E01965" w:rsidRPr="008568A7" w:rsidRDefault="00E01965" w:rsidP="005F2397">
      <w:pPr>
        <w:rPr>
          <w:rFonts w:ascii="Calibri" w:hAnsi="Calibri"/>
        </w:rPr>
      </w:pPr>
    </w:p>
    <w:tbl>
      <w:tblPr>
        <w:tblW w:w="9014" w:type="dxa"/>
        <w:tblLayout w:type="fixed"/>
        <w:tblCellMar>
          <w:left w:w="0" w:type="dxa"/>
          <w:right w:w="0" w:type="dxa"/>
        </w:tblCellMar>
        <w:tblLook w:val="04A0" w:firstRow="1" w:lastRow="0" w:firstColumn="1" w:lastColumn="0" w:noHBand="0" w:noVBand="1"/>
      </w:tblPr>
      <w:tblGrid>
        <w:gridCol w:w="1596"/>
        <w:gridCol w:w="1120"/>
        <w:gridCol w:w="1169"/>
        <w:gridCol w:w="359"/>
        <w:gridCol w:w="1067"/>
        <w:gridCol w:w="862"/>
        <w:gridCol w:w="681"/>
        <w:gridCol w:w="1425"/>
        <w:gridCol w:w="735"/>
      </w:tblGrid>
      <w:tr w:rsidR="005F2397" w:rsidRPr="008568A7" w14:paraId="2CA82FF1" w14:textId="77777777" w:rsidTr="00E01965">
        <w:trPr>
          <w:trHeight w:hRule="exact" w:val="288"/>
        </w:trPr>
        <w:tc>
          <w:tcPr>
            <w:tcW w:w="9014" w:type="dxa"/>
            <w:gridSpan w:val="9"/>
            <w:tcBorders>
              <w:top w:val="nil"/>
              <w:left w:val="nil"/>
              <w:bottom w:val="single" w:sz="4" w:space="0" w:color="auto"/>
              <w:right w:val="nil"/>
            </w:tcBorders>
            <w:shd w:val="clear" w:color="auto" w:fill="A2B593"/>
            <w:tcMar>
              <w:top w:w="14" w:type="dxa"/>
              <w:left w:w="14" w:type="dxa"/>
              <w:bottom w:w="0" w:type="dxa"/>
              <w:right w:w="14" w:type="dxa"/>
            </w:tcMar>
            <w:vAlign w:val="center"/>
            <w:hideMark/>
          </w:tcPr>
          <w:p w14:paraId="2EA936CD" w14:textId="77777777" w:rsidR="005F2397" w:rsidRPr="008568A7" w:rsidRDefault="005F2397" w:rsidP="005F2397">
            <w:pPr>
              <w:rPr>
                <w:rFonts w:ascii="Calibri" w:hAnsi="Calibri"/>
              </w:rPr>
            </w:pPr>
            <w:r w:rsidRPr="008568A7">
              <w:rPr>
                <w:rFonts w:ascii="Calibri" w:hAnsi="Calibri"/>
              </w:rPr>
              <w:t>McDonald Commodity Forwards</w:t>
            </w:r>
          </w:p>
        </w:tc>
      </w:tr>
      <w:tr w:rsidR="005F2397" w:rsidRPr="008568A7" w14:paraId="3A55DB0F" w14:textId="77777777" w:rsidTr="00E01965">
        <w:trPr>
          <w:trHeight w:hRule="exact" w:val="288"/>
        </w:trPr>
        <w:tc>
          <w:tcPr>
            <w:tcW w:w="1596"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4B43EDC4" w14:textId="77777777" w:rsidR="005F2397" w:rsidRPr="008568A7" w:rsidRDefault="005F2397" w:rsidP="005F2397">
            <w:pPr>
              <w:rPr>
                <w:rFonts w:ascii="Calibri" w:hAnsi="Calibri"/>
              </w:rPr>
            </w:pPr>
            <w:r w:rsidRPr="008568A7">
              <w:rPr>
                <w:rFonts w:ascii="Calibri" w:hAnsi="Calibri"/>
              </w:rPr>
              <w:t>Spot (S0)</w:t>
            </w:r>
          </w:p>
        </w:tc>
        <w:tc>
          <w:tcPr>
            <w:tcW w:w="1120"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08056168" w14:textId="77777777" w:rsidR="005F2397" w:rsidRPr="008568A7" w:rsidRDefault="005F2397" w:rsidP="005F2397">
            <w:pPr>
              <w:rPr>
                <w:rFonts w:ascii="Calibri" w:hAnsi="Calibri"/>
              </w:rPr>
            </w:pPr>
          </w:p>
        </w:tc>
        <w:tc>
          <w:tcPr>
            <w:tcW w:w="1169"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51768728" w14:textId="77777777" w:rsidR="005F2397" w:rsidRPr="008568A7" w:rsidRDefault="005F2397" w:rsidP="005F2397">
            <w:pPr>
              <w:rPr>
                <w:rFonts w:ascii="Calibri" w:hAnsi="Calibri"/>
              </w:rPr>
            </w:pPr>
            <w:r w:rsidRPr="008568A7">
              <w:rPr>
                <w:rFonts w:ascii="Calibri" w:hAnsi="Calibri"/>
              </w:rPr>
              <w:t>$10.00</w:t>
            </w:r>
          </w:p>
        </w:tc>
        <w:tc>
          <w:tcPr>
            <w:tcW w:w="359"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4B2BE219" w14:textId="77777777" w:rsidR="005F2397" w:rsidRPr="008568A7" w:rsidRDefault="005F2397" w:rsidP="005F2397">
            <w:pPr>
              <w:rPr>
                <w:rFonts w:ascii="Calibri" w:hAnsi="Calibri"/>
              </w:rPr>
            </w:pPr>
          </w:p>
        </w:tc>
        <w:tc>
          <w:tcPr>
            <w:tcW w:w="4770" w:type="dxa"/>
            <w:gridSpan w:val="5"/>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6D8DA761" w14:textId="77777777" w:rsidR="005F2397" w:rsidRPr="008568A7" w:rsidRDefault="005F2397" w:rsidP="005F2397">
            <w:pPr>
              <w:rPr>
                <w:rFonts w:ascii="Calibri" w:hAnsi="Calibri"/>
                <w:b/>
              </w:rPr>
            </w:pPr>
            <w:r w:rsidRPr="008568A7">
              <w:rPr>
                <w:rFonts w:ascii="Calibri" w:hAnsi="Calibri"/>
                <w:b/>
              </w:rPr>
              <w:t>Cash-and-carry arbitrage</w:t>
            </w:r>
          </w:p>
          <w:p w14:paraId="6E5B2D52" w14:textId="77777777" w:rsidR="005F2397" w:rsidRPr="008568A7" w:rsidRDefault="005F2397" w:rsidP="005F2397">
            <w:pPr>
              <w:rPr>
                <w:rFonts w:ascii="Calibri" w:hAnsi="Calibri"/>
              </w:rPr>
            </w:pPr>
            <w:r w:rsidRPr="008568A7">
              <w:rPr>
                <w:rFonts w:ascii="Calibri" w:hAnsi="Calibri"/>
              </w:rPr>
              <w:t> </w:t>
            </w:r>
          </w:p>
          <w:p w14:paraId="3AE69102" w14:textId="77777777" w:rsidR="005F2397" w:rsidRPr="008568A7" w:rsidRDefault="005F2397" w:rsidP="005F2397">
            <w:pPr>
              <w:rPr>
                <w:rFonts w:ascii="Calibri" w:hAnsi="Calibri"/>
              </w:rPr>
            </w:pPr>
            <w:r w:rsidRPr="008568A7">
              <w:rPr>
                <w:rFonts w:ascii="Calibri" w:hAnsi="Calibri"/>
              </w:rPr>
              <w:t> </w:t>
            </w:r>
          </w:p>
        </w:tc>
      </w:tr>
      <w:tr w:rsidR="005F2397" w:rsidRPr="008568A7" w14:paraId="351C7163"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0AC1A66B" w14:textId="77777777" w:rsidR="005F2397" w:rsidRPr="008568A7" w:rsidRDefault="005F2397" w:rsidP="005F2397">
            <w:pPr>
              <w:rPr>
                <w:rFonts w:ascii="Calibri" w:hAnsi="Calibri"/>
              </w:rPr>
            </w:pPr>
            <w:r w:rsidRPr="008568A7">
              <w:rPr>
                <w:rFonts w:ascii="Calibri" w:hAnsi="Calibri"/>
              </w:rPr>
              <w:t xml:space="preserve">Riskless (r) </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421A13CA"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D75F9B5" w14:textId="77777777" w:rsidR="005F2397" w:rsidRPr="008568A7" w:rsidRDefault="005F2397" w:rsidP="005F2397">
            <w:pPr>
              <w:rPr>
                <w:rFonts w:ascii="Calibri" w:hAnsi="Calibri"/>
              </w:rPr>
            </w:pPr>
            <w:r w:rsidRPr="008568A7">
              <w:rPr>
                <w:rFonts w:ascii="Calibri" w:hAnsi="Calibri"/>
              </w:rPr>
              <w:t>4%</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31F97FFA"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4BAF70F6"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248D70B9"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612A3D80" w14:textId="77777777" w:rsidR="005F2397" w:rsidRPr="008568A7" w:rsidRDefault="005F2397" w:rsidP="005F2397">
            <w:pPr>
              <w:rPr>
                <w:rFonts w:ascii="Calibri" w:hAnsi="Calibri"/>
              </w:rPr>
            </w:pPr>
          </w:p>
        </w:tc>
        <w:tc>
          <w:tcPr>
            <w:tcW w:w="216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C863E9A"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17ABA69C"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F36BBD5" w14:textId="77777777" w:rsidR="005F2397" w:rsidRPr="008568A7" w:rsidRDefault="005F2397" w:rsidP="005F2397">
            <w:pPr>
              <w:rPr>
                <w:rFonts w:ascii="Calibri" w:hAnsi="Calibri"/>
              </w:rPr>
            </w:pPr>
            <w:r w:rsidRPr="008568A7">
              <w:rPr>
                <w:rFonts w:ascii="Calibri" w:hAnsi="Calibri"/>
              </w:rPr>
              <w:t>Time</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11D09E31"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B51800A" w14:textId="77777777" w:rsidR="005F2397" w:rsidRPr="008568A7" w:rsidRDefault="005F2397" w:rsidP="005F2397">
            <w:pPr>
              <w:rPr>
                <w:rFonts w:ascii="Calibri" w:hAnsi="Calibri"/>
              </w:rPr>
            </w:pPr>
            <w:r w:rsidRPr="008568A7">
              <w:rPr>
                <w:rFonts w:ascii="Calibri" w:hAnsi="Calibri"/>
              </w:rPr>
              <w:t xml:space="preserve">           1.0 </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0A9C8FD" w14:textId="77777777" w:rsidR="005F2397" w:rsidRPr="008568A7" w:rsidRDefault="005F2397" w:rsidP="005F2397">
            <w:pPr>
              <w:rPr>
                <w:rFonts w:ascii="Calibri" w:hAnsi="Calibri"/>
              </w:rPr>
            </w:pPr>
          </w:p>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C906515" w14:textId="77777777" w:rsidR="005F2397" w:rsidRPr="008568A7" w:rsidRDefault="005F2397" w:rsidP="005F2397">
            <w:pPr>
              <w:rPr>
                <w:rFonts w:ascii="Calibri" w:hAnsi="Calibri"/>
              </w:rPr>
            </w:pPr>
            <w:r w:rsidRPr="008568A7">
              <w:rPr>
                <w:rFonts w:ascii="Calibri" w:hAnsi="Calibri"/>
              </w:rPr>
              <w:t>Transaction</w:t>
            </w:r>
          </w:p>
        </w:tc>
        <w:tc>
          <w:tcPr>
            <w:tcW w:w="68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A82A1EE" w14:textId="77777777" w:rsidR="005F2397" w:rsidRPr="008568A7" w:rsidRDefault="005F2397" w:rsidP="005F2397">
            <w:pPr>
              <w:rPr>
                <w:rFonts w:ascii="Calibri" w:hAnsi="Calibri"/>
              </w:rPr>
            </w:pPr>
            <w:r w:rsidRPr="008568A7">
              <w:rPr>
                <w:rFonts w:ascii="Calibri" w:hAnsi="Calibri"/>
              </w:rPr>
              <w:t> </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8B165B" w14:textId="77777777" w:rsidR="005F2397" w:rsidRPr="008568A7" w:rsidRDefault="005F2397" w:rsidP="005F2397">
            <w:pPr>
              <w:rPr>
                <w:rFonts w:ascii="Calibri" w:hAnsi="Calibri"/>
              </w:rPr>
            </w:pPr>
            <w:r w:rsidRPr="008568A7">
              <w:rPr>
                <w:rFonts w:ascii="Calibri" w:hAnsi="Calibri"/>
              </w:rPr>
              <w:t>Time 0</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2E5744D"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78535004"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F237315"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7E02C03F"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A962600"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7D3CA43D" w14:textId="77777777" w:rsidR="005F2397" w:rsidRPr="008568A7" w:rsidRDefault="005F2397" w:rsidP="005F2397">
            <w:pPr>
              <w:rPr>
                <w:rFonts w:ascii="Calibri" w:hAnsi="Calibri"/>
              </w:rPr>
            </w:pPr>
          </w:p>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A75BAFD" w14:textId="77777777" w:rsidR="005F2397" w:rsidRPr="008568A7" w:rsidRDefault="005F2397" w:rsidP="005F2397">
            <w:pPr>
              <w:rPr>
                <w:rFonts w:ascii="Calibri" w:hAnsi="Calibri"/>
              </w:rPr>
            </w:pPr>
            <w:r w:rsidRPr="008568A7">
              <w:rPr>
                <w:rFonts w:ascii="Calibri" w:hAnsi="Calibri"/>
              </w:rPr>
              <w:t>Short forward @ F0</w:t>
            </w: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1933515"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76830CE" w14:textId="77777777" w:rsidR="005F2397" w:rsidRPr="008568A7" w:rsidRDefault="005F2397" w:rsidP="005F2397">
            <w:pPr>
              <w:rPr>
                <w:rFonts w:ascii="Calibri" w:hAnsi="Calibri"/>
              </w:rPr>
            </w:pPr>
            <w:r w:rsidRPr="008568A7">
              <w:rPr>
                <w:rFonts w:ascii="Calibri" w:hAnsi="Calibri"/>
              </w:rPr>
              <w:t>0</w:t>
            </w: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325484B" w14:textId="77777777" w:rsidR="005F2397" w:rsidRPr="008568A7" w:rsidRDefault="005F2397" w:rsidP="005F2397">
            <w:pPr>
              <w:rPr>
                <w:rFonts w:ascii="Calibri" w:hAnsi="Calibri"/>
              </w:rPr>
            </w:pPr>
            <w:r w:rsidRPr="008568A7">
              <w:rPr>
                <w:rFonts w:ascii="Calibri" w:hAnsi="Calibri"/>
              </w:rPr>
              <w:t>($0.208)</w:t>
            </w:r>
          </w:p>
        </w:tc>
      </w:tr>
      <w:tr w:rsidR="005F2397" w:rsidRPr="008568A7" w14:paraId="386D4CA6"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F31A383" w14:textId="14E88732" w:rsidR="005F2397" w:rsidRPr="008568A7" w:rsidRDefault="005F2397" w:rsidP="005F2397">
            <w:pPr>
              <w:rPr>
                <w:rFonts w:ascii="Calibri" w:hAnsi="Calibri"/>
              </w:rPr>
            </w:pPr>
            <w:r w:rsidRPr="008568A7">
              <w:rPr>
                <w:rFonts w:ascii="Calibri" w:hAnsi="Calibri"/>
              </w:rPr>
              <w:t>Commodity discount</w:t>
            </w:r>
            <w:ins w:id="7677"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7678"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rate (alpha)</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1E5AAE63" w14:textId="77777777" w:rsidR="005F2397" w:rsidRPr="008568A7" w:rsidRDefault="005F2397" w:rsidP="005F2397">
            <w:pPr>
              <w:rPr>
                <w:rFonts w:ascii="Calibri" w:hAnsi="Calibri"/>
              </w:rPr>
            </w:pPr>
            <w:r w:rsidRPr="008568A7">
              <w:rPr>
                <w:rFonts w:ascii="Calibri" w:hAnsi="Calibri"/>
              </w:rPr>
              <w:t>6%</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17E0BE9F"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3FD8526" w14:textId="77777777" w:rsidR="005F2397" w:rsidRPr="008568A7" w:rsidRDefault="005F2397" w:rsidP="005F2397">
            <w:pPr>
              <w:rPr>
                <w:rFonts w:ascii="Calibri" w:hAnsi="Calibri"/>
              </w:rPr>
            </w:pPr>
            <w:r w:rsidRPr="008568A7">
              <w:rPr>
                <w:rFonts w:ascii="Calibri" w:hAnsi="Calibri"/>
              </w:rPr>
              <w:t>Buy commodity</w:t>
            </w:r>
          </w:p>
        </w:tc>
        <w:tc>
          <w:tcPr>
            <w:tcW w:w="681" w:type="dxa"/>
            <w:tcBorders>
              <w:top w:val="nil"/>
              <w:left w:val="nil"/>
              <w:bottom w:val="nil"/>
              <w:right w:val="nil"/>
            </w:tcBorders>
            <w:shd w:val="clear" w:color="auto" w:fill="auto"/>
            <w:tcMar>
              <w:top w:w="14" w:type="dxa"/>
              <w:left w:w="14" w:type="dxa"/>
              <w:bottom w:w="0" w:type="dxa"/>
              <w:right w:w="14" w:type="dxa"/>
            </w:tcMar>
            <w:vAlign w:val="center"/>
            <w:hideMark/>
          </w:tcPr>
          <w:p w14:paraId="4FE9BCCC"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54FCCE93" w14:textId="77777777" w:rsidR="005F2397" w:rsidRPr="008568A7" w:rsidRDefault="005F2397" w:rsidP="005F2397">
            <w:pPr>
              <w:rPr>
                <w:rFonts w:ascii="Calibri" w:hAnsi="Calibri"/>
              </w:rPr>
            </w:pPr>
            <w:r w:rsidRPr="008568A7">
              <w:rPr>
                <w:rFonts w:ascii="Calibri" w:hAnsi="Calibri"/>
              </w:rPr>
              <w:t>($9.90)</w:t>
            </w: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018DCFE6"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45D6A296"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4224895" w14:textId="77777777" w:rsidR="005F2397" w:rsidRPr="008568A7" w:rsidRDefault="005F2397" w:rsidP="005F2397">
            <w:pPr>
              <w:rPr>
                <w:rFonts w:ascii="Calibri" w:hAnsi="Calibri"/>
              </w:rPr>
            </w:pPr>
            <w:r w:rsidRPr="008568A7">
              <w:rPr>
                <w:rFonts w:ascii="Calibri" w:hAnsi="Calibri"/>
              </w:rPr>
              <w:t>expected growth rate (g)</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2475DFC" w14:textId="77777777" w:rsidR="005F2397" w:rsidRPr="008568A7" w:rsidRDefault="005F2397" w:rsidP="005F2397">
            <w:pPr>
              <w:rPr>
                <w:rFonts w:ascii="Calibri" w:hAnsi="Calibri"/>
              </w:rPr>
            </w:pPr>
            <w:r w:rsidRPr="008568A7">
              <w:rPr>
                <w:rFonts w:ascii="Calibri" w:hAnsi="Calibri"/>
              </w:rPr>
              <w:t>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6ED6EED" w14:textId="77777777" w:rsidR="005F2397" w:rsidRPr="008568A7" w:rsidRDefault="005F2397" w:rsidP="005F2397">
            <w:pPr>
              <w:rPr>
                <w:rFonts w:ascii="Calibri" w:hAnsi="Calibri"/>
              </w:rPr>
            </w:pPr>
          </w:p>
        </w:tc>
        <w:tc>
          <w:tcPr>
            <w:tcW w:w="2610"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DC566E5" w14:textId="77777777" w:rsidR="005F2397" w:rsidRPr="008568A7" w:rsidRDefault="005F2397" w:rsidP="005F2397">
            <w:pPr>
              <w:rPr>
                <w:rFonts w:ascii="Calibri" w:hAnsi="Calibri"/>
              </w:rPr>
            </w:pPr>
            <w:r w:rsidRPr="008568A7">
              <w:rPr>
                <w:rFonts w:ascii="Calibri" w:hAnsi="Calibri"/>
              </w:rPr>
              <w:t>Borrow @ riskless rate</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9092F24" w14:textId="77777777" w:rsidR="005F2397" w:rsidRPr="008568A7" w:rsidRDefault="005F2397" w:rsidP="005F2397">
            <w:pPr>
              <w:rPr>
                <w:rFonts w:ascii="Calibri" w:hAnsi="Calibri"/>
              </w:rPr>
            </w:pPr>
            <w:r w:rsidRPr="008568A7">
              <w:rPr>
                <w:rFonts w:ascii="Calibri" w:hAnsi="Calibri"/>
              </w:rPr>
              <w:t xml:space="preserve">$9.900 </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624AA6" w14:textId="77777777" w:rsidR="005F2397" w:rsidRPr="008568A7" w:rsidRDefault="005F2397" w:rsidP="005F2397">
            <w:pPr>
              <w:rPr>
                <w:rFonts w:ascii="Calibri" w:hAnsi="Calibri"/>
              </w:rPr>
            </w:pPr>
            <w:r w:rsidRPr="008568A7">
              <w:rPr>
                <w:rFonts w:ascii="Calibri" w:hAnsi="Calibri"/>
              </w:rPr>
              <w:t>($10.305)</w:t>
            </w:r>
          </w:p>
        </w:tc>
      </w:tr>
      <w:tr w:rsidR="005F2397" w:rsidRPr="008568A7" w14:paraId="0F64ABBF"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56283DFD" w14:textId="77777777" w:rsidR="005F2397" w:rsidRPr="008568A7" w:rsidRDefault="005F2397" w:rsidP="005F2397">
            <w:pPr>
              <w:rPr>
                <w:rFonts w:ascii="Calibri" w:hAnsi="Calibri"/>
              </w:rPr>
            </w:pPr>
            <w:r w:rsidRPr="008568A7">
              <w:rPr>
                <w:rFonts w:ascii="Calibri" w:hAnsi="Calibri"/>
              </w:rPr>
              <w:t>Lease rate</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60DF0985"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677D21C2" w14:textId="77777777" w:rsidR="005F2397" w:rsidRPr="008568A7" w:rsidRDefault="005F2397" w:rsidP="005F2397">
            <w:pPr>
              <w:rPr>
                <w:rFonts w:ascii="Calibri" w:hAnsi="Calibri"/>
              </w:rPr>
            </w:pPr>
            <w:r w:rsidRPr="008568A7">
              <w:rPr>
                <w:rFonts w:ascii="Calibri" w:hAnsi="Calibri"/>
              </w:rPr>
              <w:t>1%</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68505A3" w14:textId="77777777" w:rsidR="005F2397" w:rsidRPr="008568A7" w:rsidRDefault="005F2397" w:rsidP="005F2397">
            <w:pPr>
              <w:rPr>
                <w:rFonts w:ascii="Calibri" w:hAnsi="Calibri"/>
              </w:rPr>
            </w:pPr>
          </w:p>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8362936" w14:textId="77777777" w:rsidR="005F2397" w:rsidRPr="008568A7" w:rsidRDefault="005F2397" w:rsidP="005F2397">
            <w:pPr>
              <w:rPr>
                <w:rFonts w:ascii="Calibri" w:hAnsi="Calibri"/>
              </w:rPr>
            </w:pPr>
          </w:p>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0D7E524" w14:textId="77777777" w:rsidR="005F2397" w:rsidRPr="008568A7" w:rsidRDefault="005F2397" w:rsidP="005F2397">
            <w:pPr>
              <w:rPr>
                <w:rFonts w:ascii="Calibri" w:hAnsi="Calibri"/>
              </w:rPr>
            </w:pP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57E7EE8"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0D7422D" w14:textId="77777777" w:rsidR="005F2397" w:rsidRPr="008568A7" w:rsidRDefault="005F2397" w:rsidP="005F2397">
            <w:pPr>
              <w:rPr>
                <w:rFonts w:ascii="Calibri" w:hAnsi="Calibri"/>
              </w:rPr>
            </w:pP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D12A585" w14:textId="77777777" w:rsidR="005F2397" w:rsidRPr="008568A7" w:rsidRDefault="005F2397" w:rsidP="005F2397">
            <w:pPr>
              <w:rPr>
                <w:rFonts w:ascii="Calibri" w:hAnsi="Calibri"/>
              </w:rPr>
            </w:pPr>
            <w:r w:rsidRPr="008568A7">
              <w:rPr>
                <w:rFonts w:ascii="Calibri" w:hAnsi="Calibri"/>
              </w:rPr>
              <w:t xml:space="preserve">$0.0000 </w:t>
            </w:r>
          </w:p>
        </w:tc>
      </w:tr>
      <w:tr w:rsidR="005F2397" w:rsidRPr="008568A7" w14:paraId="22A44363"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D295C70" w14:textId="77777777" w:rsidR="005F2397" w:rsidRPr="008568A7" w:rsidRDefault="005F2397" w:rsidP="005F2397">
            <w:pPr>
              <w:rPr>
                <w:rFonts w:ascii="Calibri" w:hAnsi="Calibri"/>
              </w:rPr>
            </w:pPr>
          </w:p>
          <w:p w14:paraId="241D7C5B" w14:textId="77777777" w:rsidR="00E01965" w:rsidRPr="008568A7" w:rsidRDefault="00E01965"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1A386ADB"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1680517"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E97F94F"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7743F6C8"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055F4D02"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341A08A3"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65CA36EB" w14:textId="77777777" w:rsidR="005F2397" w:rsidRPr="008568A7" w:rsidRDefault="005F2397" w:rsidP="005F2397">
            <w:pPr>
              <w:rPr>
                <w:rFonts w:ascii="Calibri" w:hAnsi="Calibri"/>
              </w:rPr>
            </w:pP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19A9D02E" w14:textId="77777777" w:rsidR="005F2397" w:rsidRPr="008568A7" w:rsidRDefault="005F2397" w:rsidP="005F2397">
            <w:pPr>
              <w:rPr>
                <w:rFonts w:ascii="Calibri" w:hAnsi="Calibri"/>
              </w:rPr>
            </w:pPr>
          </w:p>
        </w:tc>
      </w:tr>
      <w:tr w:rsidR="005F2397" w:rsidRPr="008568A7" w14:paraId="7A29B4E3" w14:textId="77777777" w:rsidTr="00E01965">
        <w:trPr>
          <w:trHeight w:hRule="exact" w:val="406"/>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2B9FC2B" w14:textId="0EFF32CE" w:rsidR="005F2397" w:rsidRPr="008568A7" w:rsidRDefault="005F2397" w:rsidP="005F2397">
            <w:pPr>
              <w:rPr>
                <w:rFonts w:ascii="Calibri" w:hAnsi="Calibri"/>
              </w:rPr>
            </w:pPr>
            <w:r w:rsidRPr="008568A7">
              <w:rPr>
                <w:rFonts w:ascii="Calibri" w:hAnsi="Calibri"/>
              </w:rPr>
              <w:t>Exp. future spot</w:t>
            </w:r>
            <w:ins w:id="7679"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680"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40BB0E0" w14:textId="77777777" w:rsidR="005F2397" w:rsidRPr="008568A7" w:rsidRDefault="005F2397" w:rsidP="005F2397">
            <w:pPr>
              <w:rPr>
                <w:rFonts w:ascii="Calibri" w:hAnsi="Calibri"/>
              </w:rPr>
            </w:pPr>
            <w:r w:rsidRPr="008568A7">
              <w:rPr>
                <w:rFonts w:ascii="Calibri" w:hAnsi="Calibri"/>
              </w:rPr>
              <w:t>$10.5127</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F8D3E24"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7895D0D4"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2679487B"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15DE6D14"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110B5C4E" w14:textId="77777777" w:rsidR="005F2397" w:rsidRPr="008568A7" w:rsidRDefault="005F2397" w:rsidP="005F2397">
            <w:pPr>
              <w:rPr>
                <w:rFonts w:ascii="Calibri" w:hAnsi="Calibri"/>
              </w:rPr>
            </w:pP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7BE0CD1C" w14:textId="77777777" w:rsidR="005F2397" w:rsidRPr="008568A7" w:rsidRDefault="005F2397" w:rsidP="005F2397">
            <w:pPr>
              <w:rPr>
                <w:rFonts w:ascii="Calibri" w:hAnsi="Calibri"/>
              </w:rPr>
            </w:pPr>
          </w:p>
        </w:tc>
      </w:tr>
      <w:tr w:rsidR="005F2397" w:rsidRPr="008568A7" w14:paraId="0148495B"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D0D6346" w14:textId="77777777" w:rsidR="005F2397" w:rsidRPr="008568A7" w:rsidRDefault="005F2397" w:rsidP="005F2397">
            <w:pPr>
              <w:rPr>
                <w:rFonts w:ascii="Calibri" w:hAnsi="Calibri"/>
              </w:rPr>
            </w:pPr>
            <w:r w:rsidRPr="008568A7">
              <w:rPr>
                <w:rFonts w:ascii="Calibri" w:hAnsi="Calibri"/>
              </w:rPr>
              <w:t>Implied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5A6432D" w14:textId="77777777" w:rsidR="005F2397" w:rsidRPr="008568A7" w:rsidRDefault="005F2397" w:rsidP="005F2397">
            <w:pPr>
              <w:rPr>
                <w:rFonts w:ascii="Calibri" w:hAnsi="Calibri"/>
              </w:rPr>
            </w:pPr>
            <w:r w:rsidRPr="008568A7">
              <w:rPr>
                <w:rFonts w:ascii="Calibri" w:hAnsi="Calibri"/>
              </w:rPr>
              <w:t>$10.3045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66C11E2" w14:textId="77777777" w:rsidR="005F2397" w:rsidRPr="008568A7" w:rsidRDefault="005F2397" w:rsidP="005F2397">
            <w:pPr>
              <w:rPr>
                <w:rFonts w:ascii="Calibri" w:hAnsi="Calibri"/>
              </w:rPr>
            </w:pPr>
          </w:p>
        </w:tc>
        <w:tc>
          <w:tcPr>
            <w:tcW w:w="4035"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7AF6BA61" w14:textId="77777777" w:rsidR="005F2397" w:rsidRPr="008568A7" w:rsidRDefault="005F2397" w:rsidP="005F2397">
            <w:pPr>
              <w:rPr>
                <w:rFonts w:ascii="Calibri" w:hAnsi="Calibri"/>
                <w:b/>
              </w:rPr>
            </w:pPr>
            <w:r w:rsidRPr="008568A7">
              <w:rPr>
                <w:rFonts w:ascii="Calibri" w:hAnsi="Calibri"/>
                <w:b/>
              </w:rPr>
              <w:t>Reverse cash-and-carry arbitrage</w:t>
            </w:r>
          </w:p>
        </w:tc>
        <w:tc>
          <w:tcPr>
            <w:tcW w:w="735" w:type="dxa"/>
            <w:tcBorders>
              <w:top w:val="nil"/>
              <w:left w:val="nil"/>
              <w:bottom w:val="nil"/>
              <w:right w:val="nil"/>
            </w:tcBorders>
            <w:shd w:val="clear" w:color="auto" w:fill="auto"/>
            <w:tcMar>
              <w:top w:w="14" w:type="dxa"/>
              <w:left w:w="14" w:type="dxa"/>
              <w:bottom w:w="0" w:type="dxa"/>
              <w:right w:w="14" w:type="dxa"/>
            </w:tcMar>
            <w:vAlign w:val="bottom"/>
            <w:hideMark/>
          </w:tcPr>
          <w:p w14:paraId="66590CAD" w14:textId="77777777" w:rsidR="005F2397" w:rsidRPr="008568A7" w:rsidRDefault="005F2397" w:rsidP="005F2397">
            <w:pPr>
              <w:rPr>
                <w:rFonts w:ascii="Calibri" w:hAnsi="Calibri"/>
                <w:b/>
              </w:rPr>
            </w:pPr>
            <w:r w:rsidRPr="008568A7">
              <w:rPr>
                <w:rFonts w:ascii="Calibri" w:hAnsi="Calibri"/>
                <w:b/>
              </w:rPr>
              <w:t> </w:t>
            </w:r>
          </w:p>
        </w:tc>
      </w:tr>
      <w:tr w:rsidR="005F2397" w:rsidRPr="008568A7" w14:paraId="248460E5" w14:textId="77777777" w:rsidTr="00E01965">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center"/>
            <w:hideMark/>
          </w:tcPr>
          <w:p w14:paraId="4D32C8E0" w14:textId="77777777" w:rsidR="005F2397" w:rsidRPr="008568A7" w:rsidRDefault="005F2397" w:rsidP="005F2397">
            <w:pPr>
              <w:rPr>
                <w:rFonts w:ascii="Calibri" w:hAnsi="Calibri"/>
              </w:rPr>
            </w:pPr>
          </w:p>
        </w:tc>
        <w:tc>
          <w:tcPr>
            <w:tcW w:w="1120" w:type="dxa"/>
            <w:tcBorders>
              <w:top w:val="nil"/>
              <w:left w:val="nil"/>
              <w:right w:val="nil"/>
            </w:tcBorders>
            <w:shd w:val="clear" w:color="auto" w:fill="auto"/>
            <w:tcMar>
              <w:top w:w="14" w:type="dxa"/>
              <w:left w:w="14" w:type="dxa"/>
              <w:bottom w:w="0" w:type="dxa"/>
              <w:right w:w="14" w:type="dxa"/>
            </w:tcMar>
            <w:vAlign w:val="center"/>
            <w:hideMark/>
          </w:tcPr>
          <w:p w14:paraId="305128A5"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34911D21"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3E175700"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207176F0"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3BECAA28"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014899A0"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593A417A" w14:textId="77777777" w:rsidR="005F2397" w:rsidRPr="008568A7" w:rsidRDefault="005F2397" w:rsidP="005F2397">
            <w:pPr>
              <w:rPr>
                <w:rFonts w:ascii="Calibri" w:hAnsi="Calibri"/>
              </w:rPr>
            </w:pPr>
            <w:r w:rsidRPr="008568A7">
              <w:rPr>
                <w:rFonts w:ascii="Calibri" w:hAnsi="Calibri"/>
              </w:rPr>
              <w:t>Cash Flows</w:t>
            </w:r>
          </w:p>
        </w:tc>
        <w:tc>
          <w:tcPr>
            <w:tcW w:w="735" w:type="dxa"/>
            <w:tcBorders>
              <w:top w:val="nil"/>
              <w:left w:val="nil"/>
              <w:bottom w:val="nil"/>
              <w:right w:val="nil"/>
            </w:tcBorders>
            <w:shd w:val="clear" w:color="auto" w:fill="auto"/>
            <w:tcMar>
              <w:top w:w="14" w:type="dxa"/>
              <w:left w:w="14" w:type="dxa"/>
              <w:bottom w:w="0" w:type="dxa"/>
              <w:right w:w="14" w:type="dxa"/>
            </w:tcMar>
            <w:vAlign w:val="bottom"/>
            <w:hideMark/>
          </w:tcPr>
          <w:p w14:paraId="2AEEC18F" w14:textId="77777777" w:rsidR="005F2397" w:rsidRPr="008568A7" w:rsidRDefault="005F2397" w:rsidP="005F2397">
            <w:pPr>
              <w:rPr>
                <w:rFonts w:ascii="Calibri" w:hAnsi="Calibri"/>
              </w:rPr>
            </w:pPr>
          </w:p>
        </w:tc>
      </w:tr>
      <w:tr w:rsidR="005F2397" w:rsidRPr="008568A7" w14:paraId="27B6C9D9"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585F1C9" w14:textId="77777777" w:rsidR="005F2397" w:rsidRPr="008568A7" w:rsidRDefault="005F2397" w:rsidP="005F2397">
            <w:pPr>
              <w:rPr>
                <w:rFonts w:ascii="Calibri" w:hAnsi="Calibri"/>
              </w:rPr>
            </w:pPr>
            <w:r w:rsidRPr="008568A7">
              <w:rPr>
                <w:rFonts w:ascii="Calibri" w:hAnsi="Calibri"/>
              </w:rPr>
              <w:t>Observed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E994F28" w14:textId="77777777" w:rsidR="005F2397" w:rsidRPr="008568A7" w:rsidRDefault="005F2397" w:rsidP="005F2397">
            <w:pPr>
              <w:rPr>
                <w:rFonts w:ascii="Calibri" w:hAnsi="Calibri"/>
              </w:rPr>
            </w:pPr>
            <w:r w:rsidRPr="008568A7">
              <w:rPr>
                <w:rFonts w:ascii="Calibri" w:hAnsi="Calibri"/>
              </w:rPr>
              <w:t>$10.3045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A7EB900" w14:textId="77777777" w:rsidR="005F2397" w:rsidRPr="008568A7" w:rsidRDefault="005F2397" w:rsidP="005F2397">
            <w:pPr>
              <w:rPr>
                <w:rFonts w:ascii="Calibri" w:hAnsi="Calibri"/>
              </w:rPr>
            </w:pPr>
          </w:p>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4A8C1E6C" w14:textId="77777777" w:rsidR="005F2397" w:rsidRPr="008568A7" w:rsidRDefault="005F2397" w:rsidP="005F2397">
            <w:pPr>
              <w:rPr>
                <w:rFonts w:ascii="Calibri" w:hAnsi="Calibri"/>
              </w:rPr>
            </w:pPr>
            <w:r w:rsidRPr="008568A7">
              <w:rPr>
                <w:rFonts w:ascii="Calibri" w:hAnsi="Calibri"/>
              </w:rPr>
              <w:t>Transaction</w:t>
            </w:r>
          </w:p>
        </w:tc>
        <w:tc>
          <w:tcPr>
            <w:tcW w:w="68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C7804E0" w14:textId="77777777" w:rsidR="005F2397" w:rsidRPr="008568A7" w:rsidRDefault="005F2397" w:rsidP="005F2397">
            <w:pPr>
              <w:rPr>
                <w:rFonts w:ascii="Calibri" w:hAnsi="Calibri"/>
              </w:rPr>
            </w:pPr>
            <w:r w:rsidRPr="008568A7">
              <w:rPr>
                <w:rFonts w:ascii="Calibri" w:hAnsi="Calibri"/>
              </w:rPr>
              <w:t> </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35FF7F1" w14:textId="77777777" w:rsidR="005F2397" w:rsidRPr="008568A7" w:rsidRDefault="005F2397" w:rsidP="005F2397">
            <w:pPr>
              <w:rPr>
                <w:rFonts w:ascii="Calibri" w:hAnsi="Calibri"/>
              </w:rPr>
            </w:pPr>
            <w:r w:rsidRPr="008568A7">
              <w:rPr>
                <w:rFonts w:ascii="Calibri" w:hAnsi="Calibri"/>
              </w:rPr>
              <w:t>Time 0</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3B7A80D"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659155A3" w14:textId="77777777" w:rsidTr="005F2397">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A6A5C7B" w14:textId="77777777" w:rsidR="005F2397" w:rsidRPr="008568A7" w:rsidRDefault="005F2397" w:rsidP="005F2397">
            <w:pPr>
              <w:rPr>
                <w:rFonts w:ascii="Calibri" w:hAnsi="Calibri"/>
              </w:rPr>
            </w:pPr>
            <w:r w:rsidRPr="008568A7">
              <w:rPr>
                <w:rFonts w:ascii="Calibri" w:hAnsi="Calibri"/>
              </w:rPr>
              <w:t>Implied lease rate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D6A9B92" w14:textId="77777777" w:rsidR="005F2397" w:rsidRPr="008568A7" w:rsidRDefault="005F2397" w:rsidP="005F2397">
            <w:pPr>
              <w:rPr>
                <w:rFonts w:ascii="Calibri" w:hAnsi="Calibri"/>
              </w:rPr>
            </w:pPr>
            <w:r w:rsidRPr="008568A7">
              <w:rPr>
                <w:rFonts w:ascii="Calibri" w:hAnsi="Calibri"/>
              </w:rPr>
              <w:t>1.00%</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DDF156C" w14:textId="77777777" w:rsidR="005F2397" w:rsidRPr="008568A7" w:rsidRDefault="005F2397" w:rsidP="005F2397">
            <w:pPr>
              <w:rPr>
                <w:rFonts w:ascii="Calibri" w:hAnsi="Calibri"/>
              </w:rPr>
            </w:pPr>
          </w:p>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42457A7E" w14:textId="77777777" w:rsidR="005F2397" w:rsidRPr="008568A7" w:rsidRDefault="005F2397" w:rsidP="005F2397">
            <w:pPr>
              <w:rPr>
                <w:rFonts w:ascii="Calibri" w:hAnsi="Calibri"/>
              </w:rPr>
            </w:pPr>
            <w:r w:rsidRPr="008568A7">
              <w:rPr>
                <w:rFonts w:ascii="Calibri" w:hAnsi="Calibri"/>
              </w:rPr>
              <w:t>Long forward @ F0</w:t>
            </w: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E791EB1"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79B7439" w14:textId="77777777" w:rsidR="005F2397" w:rsidRPr="008568A7" w:rsidRDefault="005F2397" w:rsidP="005F2397">
            <w:pPr>
              <w:rPr>
                <w:rFonts w:ascii="Calibri" w:hAnsi="Calibri"/>
              </w:rPr>
            </w:pPr>
            <w:r w:rsidRPr="008568A7">
              <w:rPr>
                <w:rFonts w:ascii="Calibri" w:hAnsi="Calibri"/>
              </w:rPr>
              <w:t>0</w:t>
            </w: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1C6755D" w14:textId="77777777" w:rsidR="005F2397" w:rsidRPr="008568A7" w:rsidRDefault="005F2397" w:rsidP="005F2397">
            <w:pPr>
              <w:rPr>
                <w:rFonts w:ascii="Calibri" w:hAnsi="Calibri"/>
              </w:rPr>
            </w:pPr>
            <w:r w:rsidRPr="008568A7">
              <w:rPr>
                <w:rFonts w:ascii="Calibri" w:hAnsi="Calibri"/>
              </w:rPr>
              <w:t xml:space="preserve">$0.208 </w:t>
            </w:r>
          </w:p>
        </w:tc>
      </w:tr>
      <w:tr w:rsidR="005F2397" w:rsidRPr="008568A7" w14:paraId="67953D30" w14:textId="77777777" w:rsidTr="00E01965">
        <w:trPr>
          <w:trHeight w:hRule="exact" w:val="370"/>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138F3AF0"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78D4D22A"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178F9251"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79ECE70B"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06884FD" w14:textId="77777777" w:rsidR="005F2397" w:rsidRPr="008568A7" w:rsidRDefault="005F2397" w:rsidP="005F2397">
            <w:pPr>
              <w:rPr>
                <w:rFonts w:ascii="Calibri" w:hAnsi="Calibri"/>
              </w:rPr>
            </w:pPr>
            <w:r w:rsidRPr="008568A7">
              <w:rPr>
                <w:rFonts w:ascii="Calibri" w:hAnsi="Calibri"/>
              </w:rPr>
              <w:t>Short commodity</w:t>
            </w:r>
          </w:p>
        </w:tc>
        <w:tc>
          <w:tcPr>
            <w:tcW w:w="681" w:type="dxa"/>
            <w:tcBorders>
              <w:top w:val="nil"/>
              <w:left w:val="nil"/>
              <w:bottom w:val="nil"/>
              <w:right w:val="nil"/>
            </w:tcBorders>
            <w:shd w:val="clear" w:color="auto" w:fill="auto"/>
            <w:tcMar>
              <w:top w:w="14" w:type="dxa"/>
              <w:left w:w="14" w:type="dxa"/>
              <w:bottom w:w="0" w:type="dxa"/>
              <w:right w:w="14" w:type="dxa"/>
            </w:tcMar>
            <w:vAlign w:val="center"/>
            <w:hideMark/>
          </w:tcPr>
          <w:p w14:paraId="14C29848"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0858C8BE" w14:textId="77777777" w:rsidR="005F2397" w:rsidRPr="008568A7" w:rsidRDefault="005F2397" w:rsidP="005F2397">
            <w:pPr>
              <w:rPr>
                <w:rFonts w:ascii="Calibri" w:hAnsi="Calibri"/>
              </w:rPr>
            </w:pPr>
            <w:r w:rsidRPr="008568A7">
              <w:rPr>
                <w:rFonts w:ascii="Calibri" w:hAnsi="Calibri"/>
              </w:rPr>
              <w:t xml:space="preserve">$9.90 </w:t>
            </w: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5119D88B" w14:textId="77777777" w:rsidR="005F2397" w:rsidRPr="008568A7" w:rsidRDefault="005F2397" w:rsidP="005F2397">
            <w:pPr>
              <w:rPr>
                <w:rFonts w:ascii="Calibri" w:hAnsi="Calibri"/>
              </w:rPr>
            </w:pPr>
            <w:r w:rsidRPr="008568A7">
              <w:rPr>
                <w:rFonts w:ascii="Calibri" w:hAnsi="Calibri"/>
              </w:rPr>
              <w:t>($10.513)</w:t>
            </w:r>
          </w:p>
        </w:tc>
      </w:tr>
      <w:tr w:rsidR="005F2397" w:rsidRPr="008568A7" w14:paraId="39B1607F" w14:textId="77777777" w:rsidTr="00C72BD7">
        <w:trPr>
          <w:trHeight w:hRule="exact" w:val="640"/>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63593B78"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714B4D0C"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70D7B91F"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1EE5CC88" w14:textId="77777777" w:rsidR="005F2397" w:rsidRPr="008568A7" w:rsidRDefault="005F2397" w:rsidP="005F2397">
            <w:pPr>
              <w:rPr>
                <w:rFonts w:ascii="Calibri" w:hAnsi="Calibri"/>
              </w:rPr>
            </w:pPr>
          </w:p>
        </w:tc>
        <w:tc>
          <w:tcPr>
            <w:tcW w:w="2610"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0E43107" w14:textId="77777777" w:rsidR="005F2397" w:rsidRPr="008568A7" w:rsidRDefault="005F2397" w:rsidP="005F2397">
            <w:pPr>
              <w:rPr>
                <w:rFonts w:ascii="Calibri" w:hAnsi="Calibri"/>
              </w:rPr>
            </w:pPr>
            <w:r w:rsidRPr="008568A7">
              <w:rPr>
                <w:rFonts w:ascii="Calibri" w:hAnsi="Calibri"/>
              </w:rPr>
              <w:t>Lend @ riskless rate</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D39DF83" w14:textId="77777777" w:rsidR="005F2397" w:rsidRPr="008568A7" w:rsidRDefault="005F2397" w:rsidP="005F2397">
            <w:pPr>
              <w:rPr>
                <w:rFonts w:ascii="Calibri" w:hAnsi="Calibri"/>
              </w:rPr>
            </w:pPr>
            <w:r w:rsidRPr="008568A7">
              <w:rPr>
                <w:rFonts w:ascii="Calibri" w:hAnsi="Calibri"/>
              </w:rPr>
              <w:t xml:space="preserve">$9.900 </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409C1A"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44B765C4"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64CFB3D0"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0F321DF0"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10B33ED5"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77E1F29" w14:textId="77777777" w:rsidR="005F2397" w:rsidRPr="008568A7" w:rsidRDefault="005F2397" w:rsidP="005F2397">
            <w:pPr>
              <w:rPr>
                <w:rFonts w:ascii="Calibri" w:hAnsi="Calibri"/>
              </w:rPr>
            </w:pPr>
          </w:p>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C7E410F" w14:textId="77777777" w:rsidR="005F2397" w:rsidRPr="008568A7" w:rsidRDefault="005F2397" w:rsidP="005F2397">
            <w:pPr>
              <w:rPr>
                <w:rFonts w:ascii="Calibri" w:hAnsi="Calibri"/>
              </w:rPr>
            </w:pPr>
          </w:p>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2292BC23" w14:textId="77777777" w:rsidR="005F2397" w:rsidRPr="008568A7" w:rsidRDefault="005F2397" w:rsidP="005F2397">
            <w:pPr>
              <w:rPr>
                <w:rFonts w:ascii="Calibri" w:hAnsi="Calibri"/>
              </w:rPr>
            </w:pP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2483C77"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8449272" w14:textId="77777777" w:rsidR="005F2397" w:rsidRPr="008568A7" w:rsidRDefault="005F2397" w:rsidP="005F2397">
            <w:pPr>
              <w:rPr>
                <w:rFonts w:ascii="Calibri" w:hAnsi="Calibri"/>
              </w:rPr>
            </w:pP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9B30AEF" w14:textId="77777777" w:rsidR="005F2397" w:rsidRPr="008568A7" w:rsidRDefault="005F2397" w:rsidP="005F2397">
            <w:pPr>
              <w:rPr>
                <w:rFonts w:ascii="Calibri" w:hAnsi="Calibri"/>
              </w:rPr>
            </w:pPr>
            <w:r w:rsidRPr="008568A7">
              <w:rPr>
                <w:rFonts w:ascii="Calibri" w:hAnsi="Calibri"/>
              </w:rPr>
              <w:t xml:space="preserve">$0.0000 </w:t>
            </w:r>
          </w:p>
        </w:tc>
      </w:tr>
    </w:tbl>
    <w:p w14:paraId="62B7F2C6" w14:textId="77777777" w:rsidR="00757406" w:rsidRPr="008568A7" w:rsidRDefault="00757406" w:rsidP="005F2397">
      <w:pPr>
        <w:rPr>
          <w:rFonts w:ascii="Calibri" w:hAnsi="Calibri"/>
        </w:rPr>
      </w:pPr>
    </w:p>
    <w:p w14:paraId="4AC7DC1B" w14:textId="77777777" w:rsidR="005F2397" w:rsidRPr="008568A7" w:rsidRDefault="005F2397" w:rsidP="005F2397">
      <w:pPr>
        <w:rPr>
          <w:rFonts w:ascii="Calibri" w:hAnsi="Calibri"/>
        </w:rPr>
      </w:pPr>
      <w:r w:rsidRPr="008568A7">
        <w:rPr>
          <w:rFonts w:ascii="Calibri" w:hAnsi="Calibri"/>
        </w:rPr>
        <w:t>Now instead assume the forward price is $10, such that the forward is “cheap” relative to its (cost-of-carry) model price of $10.30. Now, the reverse cash-and-carry arbitrage is profitable. If the forward is “cheap” then the trade is:</w:t>
      </w:r>
    </w:p>
    <w:p w14:paraId="7053D1B8" w14:textId="77777777" w:rsidR="005F2397" w:rsidRPr="008568A7" w:rsidRDefault="005F2397" w:rsidP="005F2397">
      <w:pPr>
        <w:rPr>
          <w:rFonts w:ascii="Calibri" w:hAnsi="Calibri"/>
        </w:rPr>
      </w:pPr>
      <w:r w:rsidRPr="008568A7">
        <w:rPr>
          <w:rFonts w:ascii="Calibri" w:hAnsi="Calibri"/>
        </w:rPr>
        <w:t>Buy the cheap thing: go long the forward</w:t>
      </w:r>
    </w:p>
    <w:p w14:paraId="5AA17ED9" w14:textId="77777777" w:rsidR="005F2397" w:rsidRPr="008568A7" w:rsidRDefault="005F2397" w:rsidP="005F2397">
      <w:pPr>
        <w:rPr>
          <w:rFonts w:ascii="Calibri" w:hAnsi="Calibri"/>
        </w:rPr>
      </w:pPr>
      <w:r w:rsidRPr="008568A7">
        <w:rPr>
          <w:rFonts w:ascii="Calibri" w:hAnsi="Calibri"/>
        </w:rPr>
        <w:t>Sell the expensive (in a relative sense thing): short the commodity and lend the short proceeds</w:t>
      </w:r>
    </w:p>
    <w:p w14:paraId="45E984C0" w14:textId="77777777" w:rsidR="00757406" w:rsidRPr="008568A7" w:rsidRDefault="00757406" w:rsidP="005F2397">
      <w:pPr>
        <w:rPr>
          <w:rFonts w:ascii="Calibri" w:hAnsi="Calibri"/>
        </w:rPr>
      </w:pPr>
    </w:p>
    <w:tbl>
      <w:tblPr>
        <w:tblW w:w="9241" w:type="dxa"/>
        <w:tblCellMar>
          <w:left w:w="0" w:type="dxa"/>
          <w:right w:w="0" w:type="dxa"/>
        </w:tblCellMar>
        <w:tblLook w:val="04A0" w:firstRow="1" w:lastRow="0" w:firstColumn="1" w:lastColumn="0" w:noHBand="0" w:noVBand="1"/>
      </w:tblPr>
      <w:tblGrid>
        <w:gridCol w:w="1584"/>
        <w:gridCol w:w="1093"/>
        <w:gridCol w:w="998"/>
        <w:gridCol w:w="263"/>
        <w:gridCol w:w="1061"/>
        <w:gridCol w:w="851"/>
        <w:gridCol w:w="897"/>
        <w:gridCol w:w="1182"/>
        <w:gridCol w:w="1048"/>
        <w:gridCol w:w="264"/>
      </w:tblGrid>
      <w:tr w:rsidR="005F2397" w:rsidRPr="008568A7" w14:paraId="1ABB33EB" w14:textId="77777777" w:rsidTr="00865716">
        <w:trPr>
          <w:trHeight w:hRule="exact" w:val="288"/>
        </w:trPr>
        <w:tc>
          <w:tcPr>
            <w:tcW w:w="9241" w:type="dxa"/>
            <w:gridSpan w:val="10"/>
            <w:tcBorders>
              <w:top w:val="nil"/>
              <w:left w:val="nil"/>
              <w:bottom w:val="single" w:sz="4" w:space="0" w:color="auto"/>
              <w:right w:val="nil"/>
            </w:tcBorders>
            <w:shd w:val="clear" w:color="auto" w:fill="A2B593"/>
            <w:tcMar>
              <w:top w:w="14" w:type="dxa"/>
              <w:left w:w="14" w:type="dxa"/>
              <w:bottom w:w="0" w:type="dxa"/>
              <w:right w:w="14" w:type="dxa"/>
            </w:tcMar>
            <w:vAlign w:val="center"/>
            <w:hideMark/>
          </w:tcPr>
          <w:p w14:paraId="008C202E" w14:textId="77777777" w:rsidR="005F2397" w:rsidRPr="008568A7" w:rsidRDefault="005F2397" w:rsidP="005F2397">
            <w:pPr>
              <w:rPr>
                <w:rFonts w:ascii="Calibri" w:hAnsi="Calibri"/>
              </w:rPr>
            </w:pPr>
            <w:r w:rsidRPr="008568A7">
              <w:rPr>
                <w:rFonts w:ascii="Calibri" w:hAnsi="Calibri"/>
              </w:rPr>
              <w:t>McDonald Commodity Forwards</w:t>
            </w:r>
          </w:p>
        </w:tc>
      </w:tr>
      <w:tr w:rsidR="005F2397" w:rsidRPr="008568A7" w14:paraId="71741387" w14:textId="77777777" w:rsidTr="00E01965">
        <w:trPr>
          <w:gridAfter w:val="1"/>
          <w:wAfter w:w="264" w:type="dxa"/>
          <w:trHeight w:hRule="exact" w:val="288"/>
        </w:trPr>
        <w:tc>
          <w:tcPr>
            <w:tcW w:w="1584"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1AC3827C" w14:textId="77777777" w:rsidR="005F2397" w:rsidRPr="008568A7" w:rsidRDefault="005F2397" w:rsidP="005F2397">
            <w:pPr>
              <w:rPr>
                <w:rFonts w:ascii="Calibri" w:hAnsi="Calibri"/>
              </w:rPr>
            </w:pPr>
            <w:r w:rsidRPr="008568A7">
              <w:rPr>
                <w:rFonts w:ascii="Calibri" w:hAnsi="Calibri"/>
              </w:rPr>
              <w:t>Spot (S0)</w:t>
            </w:r>
          </w:p>
        </w:tc>
        <w:tc>
          <w:tcPr>
            <w:tcW w:w="1093"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5971924B" w14:textId="77777777" w:rsidR="005F2397" w:rsidRPr="008568A7" w:rsidRDefault="005F2397" w:rsidP="005F2397">
            <w:pPr>
              <w:rPr>
                <w:rFonts w:ascii="Calibri" w:hAnsi="Calibri"/>
              </w:rPr>
            </w:pPr>
          </w:p>
        </w:tc>
        <w:tc>
          <w:tcPr>
            <w:tcW w:w="998"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75063520" w14:textId="77777777" w:rsidR="005F2397" w:rsidRPr="008568A7" w:rsidRDefault="005F2397" w:rsidP="005F2397">
            <w:pPr>
              <w:rPr>
                <w:rFonts w:ascii="Calibri" w:hAnsi="Calibri"/>
              </w:rPr>
            </w:pPr>
            <w:r w:rsidRPr="008568A7">
              <w:rPr>
                <w:rFonts w:ascii="Calibri" w:hAnsi="Calibri"/>
              </w:rPr>
              <w:t>$10.00</w:t>
            </w:r>
          </w:p>
        </w:tc>
        <w:tc>
          <w:tcPr>
            <w:tcW w:w="263"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0A31081C" w14:textId="77777777" w:rsidR="005F2397" w:rsidRPr="008568A7" w:rsidRDefault="005F2397" w:rsidP="005F2397">
            <w:pPr>
              <w:rPr>
                <w:rFonts w:ascii="Calibri" w:hAnsi="Calibri"/>
              </w:rPr>
            </w:pPr>
          </w:p>
        </w:tc>
        <w:tc>
          <w:tcPr>
            <w:tcW w:w="2809" w:type="dxa"/>
            <w:gridSpan w:val="3"/>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1610DAD6" w14:textId="77777777" w:rsidR="005F2397" w:rsidRPr="008568A7" w:rsidRDefault="005F2397" w:rsidP="005F2397">
            <w:pPr>
              <w:rPr>
                <w:rFonts w:ascii="Calibri" w:hAnsi="Calibri"/>
                <w:b/>
              </w:rPr>
            </w:pPr>
            <w:r w:rsidRPr="008568A7">
              <w:rPr>
                <w:rFonts w:ascii="Calibri" w:hAnsi="Calibri"/>
                <w:b/>
              </w:rPr>
              <w:t>Cash-and-carry arbitrage</w:t>
            </w:r>
          </w:p>
        </w:tc>
        <w:tc>
          <w:tcPr>
            <w:tcW w:w="1182"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1FA81438" w14:textId="77777777" w:rsidR="005F2397" w:rsidRPr="008568A7" w:rsidRDefault="005F2397" w:rsidP="005F2397">
            <w:pPr>
              <w:rPr>
                <w:rFonts w:ascii="Calibri" w:hAnsi="Calibri"/>
              </w:rPr>
            </w:pPr>
            <w:r w:rsidRPr="008568A7">
              <w:rPr>
                <w:rFonts w:ascii="Calibri" w:hAnsi="Calibri"/>
              </w:rPr>
              <w:t> </w:t>
            </w:r>
          </w:p>
        </w:tc>
        <w:tc>
          <w:tcPr>
            <w:tcW w:w="1048"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0E1C5EF8" w14:textId="77777777" w:rsidR="005F2397" w:rsidRPr="008568A7" w:rsidRDefault="005F2397" w:rsidP="005F2397">
            <w:pPr>
              <w:rPr>
                <w:rFonts w:ascii="Calibri" w:hAnsi="Calibri"/>
              </w:rPr>
            </w:pPr>
            <w:r w:rsidRPr="008568A7">
              <w:rPr>
                <w:rFonts w:ascii="Calibri" w:hAnsi="Calibri"/>
              </w:rPr>
              <w:t> </w:t>
            </w:r>
          </w:p>
        </w:tc>
      </w:tr>
      <w:tr w:rsidR="005F2397" w:rsidRPr="008568A7" w14:paraId="6D999126"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0D1E0E2B" w14:textId="77777777" w:rsidR="005F2397" w:rsidRPr="008568A7" w:rsidRDefault="005F2397" w:rsidP="005F2397">
            <w:pPr>
              <w:rPr>
                <w:rFonts w:ascii="Calibri" w:hAnsi="Calibri"/>
              </w:rPr>
            </w:pPr>
            <w:r w:rsidRPr="008568A7">
              <w:rPr>
                <w:rFonts w:ascii="Calibri" w:hAnsi="Calibri"/>
              </w:rPr>
              <w:t xml:space="preserve">Riskless (r) </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5123F4B"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3812F883" w14:textId="77777777" w:rsidR="005F2397" w:rsidRPr="008568A7" w:rsidRDefault="005F2397" w:rsidP="005F2397">
            <w:pPr>
              <w:rPr>
                <w:rFonts w:ascii="Calibri" w:hAnsi="Calibri"/>
              </w:rPr>
            </w:pPr>
            <w:r w:rsidRPr="008568A7">
              <w:rPr>
                <w:rFonts w:ascii="Calibri" w:hAnsi="Calibri"/>
              </w:rPr>
              <w:t>4%</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AD49261"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58007671"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24CCB9C6"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5CFFA9E9" w14:textId="77777777" w:rsidR="005F2397" w:rsidRPr="008568A7" w:rsidRDefault="005F2397" w:rsidP="005F2397">
            <w:pPr>
              <w:rPr>
                <w:rFonts w:ascii="Calibri" w:hAnsi="Calibri"/>
              </w:rPr>
            </w:pPr>
          </w:p>
        </w:tc>
        <w:tc>
          <w:tcPr>
            <w:tcW w:w="223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7262656"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76EE155C"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37624BD4" w14:textId="77777777" w:rsidR="005F2397" w:rsidRPr="008568A7" w:rsidRDefault="005F2397" w:rsidP="005F2397">
            <w:pPr>
              <w:rPr>
                <w:rFonts w:ascii="Calibri" w:hAnsi="Calibri"/>
              </w:rPr>
            </w:pPr>
            <w:r w:rsidRPr="008568A7">
              <w:rPr>
                <w:rFonts w:ascii="Calibri" w:hAnsi="Calibri"/>
              </w:rPr>
              <w:t>Time</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103C294"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184C9B4F" w14:textId="77777777" w:rsidR="005F2397" w:rsidRPr="008568A7" w:rsidRDefault="005F2397" w:rsidP="005F2397">
            <w:pPr>
              <w:rPr>
                <w:rFonts w:ascii="Calibri" w:hAnsi="Calibri"/>
              </w:rPr>
            </w:pPr>
            <w:r w:rsidRPr="008568A7">
              <w:rPr>
                <w:rFonts w:ascii="Calibri" w:hAnsi="Calibri"/>
              </w:rPr>
              <w:t xml:space="preserve">           1.0 </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DEEDC9F" w14:textId="77777777" w:rsidR="005F2397" w:rsidRPr="008568A7" w:rsidRDefault="005F2397" w:rsidP="005F2397">
            <w:pPr>
              <w:rPr>
                <w:rFonts w:ascii="Calibri" w:hAnsi="Calibri"/>
              </w:rPr>
            </w:pPr>
          </w:p>
        </w:tc>
        <w:tc>
          <w:tcPr>
            <w:tcW w:w="1912"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F929F12" w14:textId="77777777" w:rsidR="005F2397" w:rsidRPr="008568A7" w:rsidRDefault="005F2397" w:rsidP="005F2397">
            <w:pPr>
              <w:rPr>
                <w:rFonts w:ascii="Calibri" w:hAnsi="Calibri"/>
              </w:rPr>
            </w:pPr>
            <w:r w:rsidRPr="008568A7">
              <w:rPr>
                <w:rFonts w:ascii="Calibri" w:hAnsi="Calibri"/>
              </w:rPr>
              <w:t>Transaction</w:t>
            </w:r>
          </w:p>
        </w:tc>
        <w:tc>
          <w:tcPr>
            <w:tcW w:w="89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6ED512E" w14:textId="77777777" w:rsidR="005F2397" w:rsidRPr="008568A7" w:rsidRDefault="005F2397" w:rsidP="005F2397">
            <w:pPr>
              <w:rPr>
                <w:rFonts w:ascii="Calibri" w:hAnsi="Calibri"/>
              </w:rPr>
            </w:pPr>
            <w:r w:rsidRPr="008568A7">
              <w:rPr>
                <w:rFonts w:ascii="Calibri" w:hAnsi="Calibri"/>
              </w:rPr>
              <w:t> </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9500ACF" w14:textId="77777777" w:rsidR="005F2397" w:rsidRPr="008568A7" w:rsidRDefault="005F2397" w:rsidP="005F2397">
            <w:pPr>
              <w:rPr>
                <w:rFonts w:ascii="Calibri" w:hAnsi="Calibri"/>
              </w:rPr>
            </w:pPr>
            <w:r w:rsidRPr="008568A7">
              <w:rPr>
                <w:rFonts w:ascii="Calibri" w:hAnsi="Calibri"/>
              </w:rPr>
              <w:t>Time 0</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EBB6A68"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23746315"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26B654BF"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3BDDF3A3"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4CD87C4C"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28253F69" w14:textId="77777777" w:rsidR="005F2397" w:rsidRPr="008568A7" w:rsidRDefault="005F2397" w:rsidP="005F2397">
            <w:pPr>
              <w:rPr>
                <w:rFonts w:ascii="Calibri" w:hAnsi="Calibri"/>
              </w:rPr>
            </w:pPr>
          </w:p>
        </w:tc>
        <w:tc>
          <w:tcPr>
            <w:tcW w:w="191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7FE63C8" w14:textId="77777777" w:rsidR="005F2397" w:rsidRPr="008568A7" w:rsidRDefault="005F2397" w:rsidP="005F2397">
            <w:pPr>
              <w:rPr>
                <w:rFonts w:ascii="Calibri" w:hAnsi="Calibri"/>
              </w:rPr>
            </w:pPr>
            <w:r w:rsidRPr="008568A7">
              <w:rPr>
                <w:rFonts w:ascii="Calibri" w:hAnsi="Calibri"/>
              </w:rPr>
              <w:t>Short forward @ F0</w:t>
            </w: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546B1D2"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42087AC" w14:textId="77777777" w:rsidR="005F2397" w:rsidRPr="008568A7" w:rsidRDefault="005F2397" w:rsidP="005F2397">
            <w:pPr>
              <w:rPr>
                <w:rFonts w:ascii="Calibri" w:hAnsi="Calibri"/>
              </w:rPr>
            </w:pPr>
            <w:r w:rsidRPr="008568A7">
              <w:rPr>
                <w:rFonts w:ascii="Calibri" w:hAnsi="Calibri"/>
              </w:rPr>
              <w:t>0</w:t>
            </w: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F01CF24" w14:textId="77777777" w:rsidR="005F2397" w:rsidRPr="008568A7" w:rsidRDefault="005F2397" w:rsidP="005F2397">
            <w:pPr>
              <w:rPr>
                <w:rFonts w:ascii="Calibri" w:hAnsi="Calibri"/>
              </w:rPr>
            </w:pPr>
            <w:r w:rsidRPr="008568A7">
              <w:rPr>
                <w:rFonts w:ascii="Calibri" w:hAnsi="Calibri"/>
              </w:rPr>
              <w:t>($0.513)</w:t>
            </w:r>
          </w:p>
        </w:tc>
      </w:tr>
      <w:tr w:rsidR="005F2397" w:rsidRPr="008568A7" w14:paraId="3F7FA3FC"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309EFA6" w14:textId="54104B45" w:rsidR="005F2397" w:rsidRPr="008568A7" w:rsidRDefault="005F2397" w:rsidP="005F2397">
            <w:pPr>
              <w:rPr>
                <w:rFonts w:ascii="Calibri" w:hAnsi="Calibri"/>
              </w:rPr>
            </w:pPr>
            <w:r w:rsidRPr="008568A7">
              <w:rPr>
                <w:rFonts w:ascii="Calibri" w:hAnsi="Calibri"/>
              </w:rPr>
              <w:t>Commodity discount</w:t>
            </w:r>
            <w:ins w:id="7681"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7682"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rate (alpha)</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6F3B9708" w14:textId="77777777" w:rsidR="005F2397" w:rsidRPr="008568A7" w:rsidRDefault="005F2397" w:rsidP="005F2397">
            <w:pPr>
              <w:rPr>
                <w:rFonts w:ascii="Calibri" w:hAnsi="Calibri"/>
              </w:rPr>
            </w:pPr>
            <w:r w:rsidRPr="008568A7">
              <w:rPr>
                <w:rFonts w:ascii="Calibri" w:hAnsi="Calibri"/>
              </w:rPr>
              <w:t>6%</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C1E050A" w14:textId="77777777" w:rsidR="005F2397" w:rsidRPr="008568A7" w:rsidRDefault="005F2397" w:rsidP="005F2397">
            <w:pPr>
              <w:rPr>
                <w:rFonts w:ascii="Calibri" w:hAnsi="Calibri"/>
              </w:rPr>
            </w:pPr>
          </w:p>
        </w:tc>
        <w:tc>
          <w:tcPr>
            <w:tcW w:w="191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6B449A5" w14:textId="77777777" w:rsidR="005F2397" w:rsidRPr="008568A7" w:rsidRDefault="005F2397" w:rsidP="005F2397">
            <w:pPr>
              <w:rPr>
                <w:rFonts w:ascii="Calibri" w:hAnsi="Calibri"/>
              </w:rPr>
            </w:pPr>
            <w:r w:rsidRPr="008568A7">
              <w:rPr>
                <w:rFonts w:ascii="Calibri" w:hAnsi="Calibri"/>
              </w:rPr>
              <w:t>Buy commodity</w:t>
            </w:r>
          </w:p>
        </w:tc>
        <w:tc>
          <w:tcPr>
            <w:tcW w:w="897" w:type="dxa"/>
            <w:tcBorders>
              <w:top w:val="nil"/>
              <w:left w:val="nil"/>
              <w:bottom w:val="nil"/>
              <w:right w:val="nil"/>
            </w:tcBorders>
            <w:shd w:val="clear" w:color="auto" w:fill="auto"/>
            <w:tcMar>
              <w:top w:w="14" w:type="dxa"/>
              <w:left w:w="14" w:type="dxa"/>
              <w:bottom w:w="0" w:type="dxa"/>
              <w:right w:w="14" w:type="dxa"/>
            </w:tcMar>
            <w:vAlign w:val="center"/>
            <w:hideMark/>
          </w:tcPr>
          <w:p w14:paraId="4D79FFD4"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5C584D64" w14:textId="77777777" w:rsidR="005F2397" w:rsidRPr="008568A7" w:rsidRDefault="005F2397" w:rsidP="005F2397">
            <w:pPr>
              <w:rPr>
                <w:rFonts w:ascii="Calibri" w:hAnsi="Calibri"/>
              </w:rPr>
            </w:pPr>
            <w:r w:rsidRPr="008568A7">
              <w:rPr>
                <w:rFonts w:ascii="Calibri" w:hAnsi="Calibri"/>
              </w:rPr>
              <w:t>($9.90)</w:t>
            </w: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429DEC50"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3A3285D3"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EC2DC1B" w14:textId="77777777" w:rsidR="005F2397" w:rsidRPr="008568A7" w:rsidRDefault="005F2397" w:rsidP="005F2397">
            <w:pPr>
              <w:rPr>
                <w:rFonts w:ascii="Calibri" w:hAnsi="Calibri"/>
              </w:rPr>
            </w:pPr>
            <w:r w:rsidRPr="008568A7">
              <w:rPr>
                <w:rFonts w:ascii="Calibri" w:hAnsi="Calibri"/>
              </w:rPr>
              <w:t>expected growth rate (g)</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3482BE51" w14:textId="77777777" w:rsidR="005F2397" w:rsidRPr="008568A7" w:rsidRDefault="005F2397" w:rsidP="005F2397">
            <w:pPr>
              <w:rPr>
                <w:rFonts w:ascii="Calibri" w:hAnsi="Calibri"/>
              </w:rPr>
            </w:pPr>
            <w:r w:rsidRPr="008568A7">
              <w:rPr>
                <w:rFonts w:ascii="Calibri" w:hAnsi="Calibri"/>
              </w:rPr>
              <w:t>5%</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16CC0058" w14:textId="77777777" w:rsidR="005F2397" w:rsidRPr="008568A7" w:rsidRDefault="005F2397" w:rsidP="005F2397">
            <w:pPr>
              <w:rPr>
                <w:rFonts w:ascii="Calibri" w:hAnsi="Calibri"/>
              </w:rPr>
            </w:pPr>
          </w:p>
        </w:tc>
        <w:tc>
          <w:tcPr>
            <w:tcW w:w="2809"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B35FE6C" w14:textId="77777777" w:rsidR="005F2397" w:rsidRPr="008568A7" w:rsidRDefault="005F2397" w:rsidP="005F2397">
            <w:pPr>
              <w:rPr>
                <w:rFonts w:ascii="Calibri" w:hAnsi="Calibri"/>
              </w:rPr>
            </w:pPr>
            <w:r w:rsidRPr="008568A7">
              <w:rPr>
                <w:rFonts w:ascii="Calibri" w:hAnsi="Calibri"/>
              </w:rPr>
              <w:t>Borrow @ riskless rate</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16E2F87" w14:textId="77777777" w:rsidR="005F2397" w:rsidRPr="008568A7" w:rsidRDefault="005F2397" w:rsidP="005F2397">
            <w:pPr>
              <w:rPr>
                <w:rFonts w:ascii="Calibri" w:hAnsi="Calibri"/>
              </w:rPr>
            </w:pPr>
            <w:r w:rsidRPr="008568A7">
              <w:rPr>
                <w:rFonts w:ascii="Calibri" w:hAnsi="Calibri"/>
              </w:rPr>
              <w:t xml:space="preserve">$9.900 </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B223406" w14:textId="77777777" w:rsidR="005F2397" w:rsidRPr="008568A7" w:rsidRDefault="005F2397" w:rsidP="005F2397">
            <w:pPr>
              <w:rPr>
                <w:rFonts w:ascii="Calibri" w:hAnsi="Calibri"/>
              </w:rPr>
            </w:pPr>
            <w:r w:rsidRPr="008568A7">
              <w:rPr>
                <w:rFonts w:ascii="Calibri" w:hAnsi="Calibri"/>
              </w:rPr>
              <w:t>($10.305)</w:t>
            </w:r>
          </w:p>
        </w:tc>
      </w:tr>
      <w:tr w:rsidR="005F2397" w:rsidRPr="008568A7" w14:paraId="7B829C4D"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3F44B99B" w14:textId="77777777" w:rsidR="005F2397" w:rsidRPr="008568A7" w:rsidRDefault="005F2397" w:rsidP="005F2397">
            <w:pPr>
              <w:rPr>
                <w:rFonts w:ascii="Calibri" w:hAnsi="Calibri"/>
              </w:rPr>
            </w:pPr>
            <w:r w:rsidRPr="008568A7">
              <w:rPr>
                <w:rFonts w:ascii="Calibri" w:hAnsi="Calibri"/>
              </w:rPr>
              <w:t>Lease rate</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4A9153DD"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444B15FC" w14:textId="77777777" w:rsidR="005F2397" w:rsidRPr="008568A7" w:rsidRDefault="005F2397" w:rsidP="005F2397">
            <w:pPr>
              <w:rPr>
                <w:rFonts w:ascii="Calibri" w:hAnsi="Calibri"/>
              </w:rPr>
            </w:pPr>
            <w:r w:rsidRPr="008568A7">
              <w:rPr>
                <w:rFonts w:ascii="Calibri" w:hAnsi="Calibri"/>
              </w:rPr>
              <w:t>1%</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0F973014" w14:textId="77777777" w:rsidR="005F2397" w:rsidRPr="008568A7" w:rsidRDefault="005F2397" w:rsidP="005F2397">
            <w:pPr>
              <w:rPr>
                <w:rFonts w:ascii="Calibri" w:hAnsi="Calibri"/>
              </w:rPr>
            </w:pPr>
          </w:p>
        </w:tc>
        <w:tc>
          <w:tcPr>
            <w:tcW w:w="106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361C2657" w14:textId="77777777" w:rsidR="005F2397" w:rsidRPr="008568A7" w:rsidRDefault="005F2397" w:rsidP="005F2397">
            <w:pPr>
              <w:rPr>
                <w:rFonts w:ascii="Calibri" w:hAnsi="Calibri"/>
              </w:rPr>
            </w:pPr>
          </w:p>
        </w:tc>
        <w:tc>
          <w:tcPr>
            <w:tcW w:w="85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0F79E7C" w14:textId="77777777" w:rsidR="005F2397" w:rsidRPr="008568A7" w:rsidRDefault="005F2397" w:rsidP="005F2397">
            <w:pPr>
              <w:rPr>
                <w:rFonts w:ascii="Calibri" w:hAnsi="Calibri"/>
              </w:rPr>
            </w:pP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687F4CE"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8C7631F" w14:textId="77777777" w:rsidR="005F2397" w:rsidRPr="008568A7" w:rsidRDefault="005F2397" w:rsidP="005F2397">
            <w:pPr>
              <w:rPr>
                <w:rFonts w:ascii="Calibri" w:hAnsi="Calibri"/>
              </w:rPr>
            </w:pP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4325F65" w14:textId="77777777" w:rsidR="005F2397" w:rsidRPr="008568A7" w:rsidRDefault="005F2397" w:rsidP="005F2397">
            <w:pPr>
              <w:rPr>
                <w:rFonts w:ascii="Calibri" w:hAnsi="Calibri"/>
              </w:rPr>
            </w:pPr>
            <w:r w:rsidRPr="008568A7">
              <w:rPr>
                <w:rFonts w:ascii="Calibri" w:hAnsi="Calibri"/>
              </w:rPr>
              <w:t>($0.3045)</w:t>
            </w:r>
          </w:p>
        </w:tc>
      </w:tr>
      <w:tr w:rsidR="005F2397" w:rsidRPr="008568A7" w14:paraId="52B9DF71"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5CB3246A"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F88ECD1"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22F206DD"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39FE0635"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6140E263"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1139E694"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754F83D8"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0681EBA2" w14:textId="77777777" w:rsidR="005F2397" w:rsidRPr="008568A7" w:rsidRDefault="005F2397" w:rsidP="005F2397">
            <w:pPr>
              <w:rPr>
                <w:rFonts w:ascii="Calibri" w:hAnsi="Calibri"/>
              </w:rPr>
            </w:pP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41396A90" w14:textId="77777777" w:rsidR="005F2397" w:rsidRPr="008568A7" w:rsidRDefault="005F2397" w:rsidP="005F2397">
            <w:pPr>
              <w:rPr>
                <w:rFonts w:ascii="Calibri" w:hAnsi="Calibri"/>
              </w:rPr>
            </w:pPr>
          </w:p>
        </w:tc>
      </w:tr>
      <w:tr w:rsidR="005F2397" w:rsidRPr="008568A7" w14:paraId="235BE4B0"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FBDD6AE" w14:textId="25E36AA5" w:rsidR="005F2397" w:rsidRPr="008568A7" w:rsidRDefault="005F2397" w:rsidP="005F2397">
            <w:pPr>
              <w:rPr>
                <w:rFonts w:ascii="Calibri" w:hAnsi="Calibri"/>
              </w:rPr>
            </w:pPr>
            <w:r w:rsidRPr="008568A7">
              <w:rPr>
                <w:rFonts w:ascii="Calibri" w:hAnsi="Calibri"/>
              </w:rPr>
              <w:t>Exp. future spot</w:t>
            </w:r>
            <w:ins w:id="7683"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684"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70E1A8E0" w14:textId="77777777" w:rsidR="005F2397" w:rsidRPr="008568A7" w:rsidRDefault="005F2397" w:rsidP="005F2397">
            <w:pPr>
              <w:rPr>
                <w:rFonts w:ascii="Calibri" w:hAnsi="Calibri"/>
              </w:rPr>
            </w:pPr>
            <w:r w:rsidRPr="008568A7">
              <w:rPr>
                <w:rFonts w:ascii="Calibri" w:hAnsi="Calibri"/>
              </w:rPr>
              <w:t>$10.5127</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1C188726"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74057453"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104C84D9"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62913380"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777197F4" w14:textId="77777777" w:rsidR="005F2397" w:rsidRPr="008568A7" w:rsidRDefault="005F2397" w:rsidP="005F2397">
            <w:pPr>
              <w:rPr>
                <w:rFonts w:ascii="Calibri" w:hAnsi="Calibri"/>
              </w:rPr>
            </w:pP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5BDF5F67" w14:textId="77777777" w:rsidR="005F2397" w:rsidRPr="008568A7" w:rsidRDefault="005F2397" w:rsidP="005F2397">
            <w:pPr>
              <w:rPr>
                <w:rFonts w:ascii="Calibri" w:hAnsi="Calibri"/>
              </w:rPr>
            </w:pPr>
          </w:p>
        </w:tc>
      </w:tr>
      <w:tr w:rsidR="005F2397" w:rsidRPr="008568A7" w14:paraId="050320D4"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760E77E" w14:textId="77777777" w:rsidR="005F2397" w:rsidRPr="008568A7" w:rsidRDefault="005F2397" w:rsidP="005F2397">
            <w:pPr>
              <w:rPr>
                <w:rFonts w:ascii="Calibri" w:hAnsi="Calibri"/>
              </w:rPr>
            </w:pPr>
            <w:r w:rsidRPr="008568A7">
              <w:rPr>
                <w:rFonts w:ascii="Calibri" w:hAnsi="Calibri"/>
              </w:rPr>
              <w:t>Implied forward price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7B9D7F0C" w14:textId="77777777" w:rsidR="005F2397" w:rsidRPr="008568A7" w:rsidRDefault="005F2397" w:rsidP="005F2397">
            <w:pPr>
              <w:rPr>
                <w:rFonts w:ascii="Calibri" w:hAnsi="Calibri"/>
              </w:rPr>
            </w:pPr>
            <w:r w:rsidRPr="008568A7">
              <w:rPr>
                <w:rFonts w:ascii="Calibri" w:hAnsi="Calibri"/>
              </w:rPr>
              <w:t>$10.3045</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641FEAFD" w14:textId="77777777" w:rsidR="005F2397" w:rsidRPr="008568A7" w:rsidRDefault="005F2397" w:rsidP="005F2397">
            <w:pPr>
              <w:rPr>
                <w:rFonts w:ascii="Calibri" w:hAnsi="Calibri"/>
              </w:rPr>
            </w:pPr>
          </w:p>
        </w:tc>
        <w:tc>
          <w:tcPr>
            <w:tcW w:w="3991"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3786E106" w14:textId="77777777" w:rsidR="005F2397" w:rsidRPr="008568A7" w:rsidRDefault="005F2397" w:rsidP="005F2397">
            <w:pPr>
              <w:rPr>
                <w:rFonts w:ascii="Calibri" w:hAnsi="Calibri"/>
                <w:b/>
              </w:rPr>
            </w:pPr>
            <w:r w:rsidRPr="008568A7">
              <w:rPr>
                <w:rFonts w:ascii="Calibri" w:hAnsi="Calibri"/>
                <w:b/>
              </w:rPr>
              <w:t>Reverse cash-and-carry arbitrage</w:t>
            </w:r>
          </w:p>
        </w:tc>
        <w:tc>
          <w:tcPr>
            <w:tcW w:w="1048" w:type="dxa"/>
            <w:tcBorders>
              <w:top w:val="nil"/>
              <w:left w:val="nil"/>
              <w:bottom w:val="nil"/>
              <w:right w:val="nil"/>
            </w:tcBorders>
            <w:shd w:val="clear" w:color="auto" w:fill="auto"/>
            <w:tcMar>
              <w:top w:w="14" w:type="dxa"/>
              <w:left w:w="14" w:type="dxa"/>
              <w:bottom w:w="0" w:type="dxa"/>
              <w:right w:w="14" w:type="dxa"/>
            </w:tcMar>
            <w:vAlign w:val="bottom"/>
            <w:hideMark/>
          </w:tcPr>
          <w:p w14:paraId="4C737959" w14:textId="77777777" w:rsidR="005F2397" w:rsidRPr="008568A7" w:rsidRDefault="005F2397" w:rsidP="005F2397">
            <w:pPr>
              <w:rPr>
                <w:rFonts w:ascii="Calibri" w:hAnsi="Calibri"/>
              </w:rPr>
            </w:pPr>
            <w:r w:rsidRPr="008568A7">
              <w:rPr>
                <w:rFonts w:ascii="Calibri" w:hAnsi="Calibri"/>
              </w:rPr>
              <w:t> </w:t>
            </w:r>
          </w:p>
        </w:tc>
      </w:tr>
      <w:tr w:rsidR="005F2397" w:rsidRPr="008568A7" w14:paraId="0BB42388"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640F2228"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339E3AC3"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584129B3"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6E99038"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594E862A"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347DE096"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5C1DA079"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77A234D2" w14:textId="77777777" w:rsidR="005F2397" w:rsidRPr="008568A7" w:rsidRDefault="005F2397" w:rsidP="005F2397">
            <w:pPr>
              <w:rPr>
                <w:rFonts w:ascii="Calibri" w:hAnsi="Calibri"/>
              </w:rPr>
            </w:pPr>
            <w:r w:rsidRPr="008568A7">
              <w:rPr>
                <w:rFonts w:ascii="Calibri" w:hAnsi="Calibri"/>
              </w:rPr>
              <w:t>Cash Flows</w:t>
            </w:r>
          </w:p>
        </w:tc>
        <w:tc>
          <w:tcPr>
            <w:tcW w:w="1048" w:type="dxa"/>
            <w:tcBorders>
              <w:top w:val="nil"/>
              <w:left w:val="nil"/>
              <w:bottom w:val="nil"/>
              <w:right w:val="nil"/>
            </w:tcBorders>
            <w:shd w:val="clear" w:color="auto" w:fill="auto"/>
            <w:tcMar>
              <w:top w:w="14" w:type="dxa"/>
              <w:left w:w="14" w:type="dxa"/>
              <w:bottom w:w="0" w:type="dxa"/>
              <w:right w:w="14" w:type="dxa"/>
            </w:tcMar>
            <w:vAlign w:val="bottom"/>
            <w:hideMark/>
          </w:tcPr>
          <w:p w14:paraId="24D14797" w14:textId="77777777" w:rsidR="005F2397" w:rsidRPr="008568A7" w:rsidRDefault="005F2397" w:rsidP="005F2397">
            <w:pPr>
              <w:rPr>
                <w:rFonts w:ascii="Calibri" w:hAnsi="Calibri"/>
              </w:rPr>
            </w:pPr>
          </w:p>
        </w:tc>
      </w:tr>
      <w:tr w:rsidR="005F2397" w:rsidRPr="008568A7" w14:paraId="48A1758F"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8C3CA50" w14:textId="77777777" w:rsidR="005F2397" w:rsidRPr="008568A7" w:rsidRDefault="005F2397" w:rsidP="005F2397">
            <w:pPr>
              <w:rPr>
                <w:rFonts w:ascii="Calibri" w:hAnsi="Calibri"/>
              </w:rPr>
            </w:pPr>
            <w:r w:rsidRPr="008568A7">
              <w:rPr>
                <w:rFonts w:ascii="Calibri" w:hAnsi="Calibri"/>
              </w:rPr>
              <w:t>Observed forward price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2A35117E" w14:textId="77777777" w:rsidR="005F2397" w:rsidRPr="008568A7" w:rsidRDefault="005F2397" w:rsidP="005F2397">
            <w:pPr>
              <w:rPr>
                <w:rFonts w:ascii="Calibri" w:hAnsi="Calibri"/>
              </w:rPr>
            </w:pPr>
            <w:r w:rsidRPr="008568A7">
              <w:rPr>
                <w:rFonts w:ascii="Calibri" w:hAnsi="Calibri"/>
              </w:rPr>
              <w:t>$10.00</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0ECCB9D" w14:textId="77777777" w:rsidR="005F2397" w:rsidRPr="008568A7" w:rsidRDefault="005F2397" w:rsidP="005F2397">
            <w:pPr>
              <w:rPr>
                <w:rFonts w:ascii="Calibri" w:hAnsi="Calibri"/>
              </w:rPr>
            </w:pPr>
          </w:p>
        </w:tc>
        <w:tc>
          <w:tcPr>
            <w:tcW w:w="1912"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74C32C2" w14:textId="77777777" w:rsidR="005F2397" w:rsidRPr="008568A7" w:rsidRDefault="005F2397" w:rsidP="005F2397">
            <w:pPr>
              <w:rPr>
                <w:rFonts w:ascii="Calibri" w:hAnsi="Calibri"/>
              </w:rPr>
            </w:pPr>
            <w:r w:rsidRPr="008568A7">
              <w:rPr>
                <w:rFonts w:ascii="Calibri" w:hAnsi="Calibri"/>
              </w:rPr>
              <w:t>Transaction</w:t>
            </w:r>
          </w:p>
        </w:tc>
        <w:tc>
          <w:tcPr>
            <w:tcW w:w="89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1440575" w14:textId="77777777" w:rsidR="005F2397" w:rsidRPr="008568A7" w:rsidRDefault="005F2397" w:rsidP="005F2397">
            <w:pPr>
              <w:rPr>
                <w:rFonts w:ascii="Calibri" w:hAnsi="Calibri"/>
              </w:rPr>
            </w:pPr>
            <w:r w:rsidRPr="008568A7">
              <w:rPr>
                <w:rFonts w:ascii="Calibri" w:hAnsi="Calibri"/>
              </w:rPr>
              <w:t> </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9923033" w14:textId="77777777" w:rsidR="005F2397" w:rsidRPr="008568A7" w:rsidRDefault="005F2397" w:rsidP="005F2397">
            <w:pPr>
              <w:rPr>
                <w:rFonts w:ascii="Calibri" w:hAnsi="Calibri"/>
              </w:rPr>
            </w:pPr>
            <w:r w:rsidRPr="008568A7">
              <w:rPr>
                <w:rFonts w:ascii="Calibri" w:hAnsi="Calibri"/>
              </w:rPr>
              <w:t>Time 0</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84FCE13"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5E964A52"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527D3CD" w14:textId="77777777" w:rsidR="005F2397" w:rsidRPr="008568A7" w:rsidRDefault="005F2397" w:rsidP="005F2397">
            <w:pPr>
              <w:rPr>
                <w:rFonts w:ascii="Calibri" w:hAnsi="Calibri"/>
              </w:rPr>
            </w:pPr>
            <w:r w:rsidRPr="008568A7">
              <w:rPr>
                <w:rFonts w:ascii="Calibri" w:hAnsi="Calibri"/>
              </w:rPr>
              <w:t>Implied lease rate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13F54C0C" w14:textId="77777777" w:rsidR="005F2397" w:rsidRPr="008568A7" w:rsidRDefault="005F2397" w:rsidP="005F2397">
            <w:pPr>
              <w:rPr>
                <w:rFonts w:ascii="Calibri" w:hAnsi="Calibri"/>
              </w:rPr>
            </w:pPr>
            <w:r w:rsidRPr="008568A7">
              <w:rPr>
                <w:rFonts w:ascii="Calibri" w:hAnsi="Calibri"/>
              </w:rPr>
              <w:t>4.00%</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473237A" w14:textId="77777777" w:rsidR="005F2397" w:rsidRPr="008568A7" w:rsidRDefault="005F2397" w:rsidP="005F2397">
            <w:pPr>
              <w:rPr>
                <w:rFonts w:ascii="Calibri" w:hAnsi="Calibri"/>
              </w:rPr>
            </w:pPr>
          </w:p>
        </w:tc>
        <w:tc>
          <w:tcPr>
            <w:tcW w:w="191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024E53A" w14:textId="77777777" w:rsidR="005F2397" w:rsidRPr="008568A7" w:rsidRDefault="005F2397" w:rsidP="005F2397">
            <w:pPr>
              <w:rPr>
                <w:rFonts w:ascii="Calibri" w:hAnsi="Calibri"/>
              </w:rPr>
            </w:pPr>
            <w:r w:rsidRPr="008568A7">
              <w:rPr>
                <w:rFonts w:ascii="Calibri" w:hAnsi="Calibri"/>
              </w:rPr>
              <w:t>Long forward @ F0</w:t>
            </w: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27A96BE"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3F5EB76" w14:textId="77777777" w:rsidR="005F2397" w:rsidRPr="008568A7" w:rsidRDefault="005F2397" w:rsidP="005F2397">
            <w:pPr>
              <w:rPr>
                <w:rFonts w:ascii="Calibri" w:hAnsi="Calibri"/>
              </w:rPr>
            </w:pPr>
            <w:r w:rsidRPr="008568A7">
              <w:rPr>
                <w:rFonts w:ascii="Calibri" w:hAnsi="Calibri"/>
              </w:rPr>
              <w:t>0</w:t>
            </w: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C56F232" w14:textId="77777777" w:rsidR="005F2397" w:rsidRPr="008568A7" w:rsidRDefault="005F2397" w:rsidP="005F2397">
            <w:pPr>
              <w:rPr>
                <w:rFonts w:ascii="Calibri" w:hAnsi="Calibri"/>
              </w:rPr>
            </w:pPr>
            <w:r w:rsidRPr="008568A7">
              <w:rPr>
                <w:rFonts w:ascii="Calibri" w:hAnsi="Calibri"/>
              </w:rPr>
              <w:t xml:space="preserve">$0.513 </w:t>
            </w:r>
          </w:p>
        </w:tc>
      </w:tr>
      <w:tr w:rsidR="005F2397" w:rsidRPr="008568A7" w14:paraId="617F9B87"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46AE03D4"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1CD5C644"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5023E7E8"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0C849AE2" w14:textId="77777777" w:rsidR="005F2397" w:rsidRPr="008568A7" w:rsidRDefault="005F2397" w:rsidP="005F2397">
            <w:pPr>
              <w:rPr>
                <w:rFonts w:ascii="Calibri" w:hAnsi="Calibri"/>
              </w:rPr>
            </w:pPr>
          </w:p>
        </w:tc>
        <w:tc>
          <w:tcPr>
            <w:tcW w:w="191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6367D48" w14:textId="77777777" w:rsidR="005F2397" w:rsidRPr="008568A7" w:rsidRDefault="005F2397" w:rsidP="005F2397">
            <w:pPr>
              <w:rPr>
                <w:rFonts w:ascii="Calibri" w:hAnsi="Calibri"/>
              </w:rPr>
            </w:pPr>
            <w:r w:rsidRPr="008568A7">
              <w:rPr>
                <w:rFonts w:ascii="Calibri" w:hAnsi="Calibri"/>
              </w:rPr>
              <w:t>Short commodity</w:t>
            </w:r>
          </w:p>
        </w:tc>
        <w:tc>
          <w:tcPr>
            <w:tcW w:w="897" w:type="dxa"/>
            <w:tcBorders>
              <w:top w:val="nil"/>
              <w:left w:val="nil"/>
              <w:bottom w:val="nil"/>
              <w:right w:val="nil"/>
            </w:tcBorders>
            <w:shd w:val="clear" w:color="auto" w:fill="auto"/>
            <w:tcMar>
              <w:top w:w="14" w:type="dxa"/>
              <w:left w:w="14" w:type="dxa"/>
              <w:bottom w:w="0" w:type="dxa"/>
              <w:right w:w="14" w:type="dxa"/>
            </w:tcMar>
            <w:vAlign w:val="center"/>
            <w:hideMark/>
          </w:tcPr>
          <w:p w14:paraId="0371214E"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26176143" w14:textId="77777777" w:rsidR="005F2397" w:rsidRPr="008568A7" w:rsidRDefault="005F2397" w:rsidP="005F2397">
            <w:pPr>
              <w:rPr>
                <w:rFonts w:ascii="Calibri" w:hAnsi="Calibri"/>
              </w:rPr>
            </w:pPr>
            <w:r w:rsidRPr="008568A7">
              <w:rPr>
                <w:rFonts w:ascii="Calibri" w:hAnsi="Calibri"/>
              </w:rPr>
              <w:t xml:space="preserve">$9.90 </w:t>
            </w: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69FB1C75" w14:textId="77777777" w:rsidR="005F2397" w:rsidRPr="008568A7" w:rsidRDefault="005F2397" w:rsidP="005F2397">
            <w:pPr>
              <w:rPr>
                <w:rFonts w:ascii="Calibri" w:hAnsi="Calibri"/>
              </w:rPr>
            </w:pPr>
            <w:r w:rsidRPr="008568A7">
              <w:rPr>
                <w:rFonts w:ascii="Calibri" w:hAnsi="Calibri"/>
              </w:rPr>
              <w:t>($10.513)</w:t>
            </w:r>
          </w:p>
        </w:tc>
      </w:tr>
      <w:tr w:rsidR="005F2397" w:rsidRPr="008568A7" w14:paraId="0C39C919"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777E80E0"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4B2314B9"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1BDEE715"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153DD5B" w14:textId="77777777" w:rsidR="005F2397" w:rsidRPr="008568A7" w:rsidRDefault="005F2397" w:rsidP="005F2397">
            <w:pPr>
              <w:rPr>
                <w:rFonts w:ascii="Calibri" w:hAnsi="Calibri"/>
              </w:rPr>
            </w:pPr>
          </w:p>
        </w:tc>
        <w:tc>
          <w:tcPr>
            <w:tcW w:w="2809"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95FC5E6" w14:textId="77777777" w:rsidR="005F2397" w:rsidRPr="008568A7" w:rsidRDefault="005F2397" w:rsidP="005F2397">
            <w:pPr>
              <w:rPr>
                <w:rFonts w:ascii="Calibri" w:hAnsi="Calibri"/>
              </w:rPr>
            </w:pPr>
            <w:r w:rsidRPr="008568A7">
              <w:rPr>
                <w:rFonts w:ascii="Calibri" w:hAnsi="Calibri"/>
              </w:rPr>
              <w:t>Lend @ riskless rate</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A37DA3B" w14:textId="77777777" w:rsidR="005F2397" w:rsidRPr="008568A7" w:rsidRDefault="005F2397" w:rsidP="005F2397">
            <w:pPr>
              <w:rPr>
                <w:rFonts w:ascii="Calibri" w:hAnsi="Calibri"/>
              </w:rPr>
            </w:pPr>
            <w:r w:rsidRPr="008568A7">
              <w:rPr>
                <w:rFonts w:ascii="Calibri" w:hAnsi="Calibri"/>
              </w:rPr>
              <w:t xml:space="preserve">$9.900 </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BBBBC76"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37A47420"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1FE46979"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18AF12F0"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0F763BB6"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5DD6346" w14:textId="77777777" w:rsidR="005F2397" w:rsidRPr="008568A7" w:rsidRDefault="005F2397" w:rsidP="005F2397">
            <w:pPr>
              <w:rPr>
                <w:rFonts w:ascii="Calibri" w:hAnsi="Calibri"/>
              </w:rPr>
            </w:pPr>
          </w:p>
        </w:tc>
        <w:tc>
          <w:tcPr>
            <w:tcW w:w="106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9364A12" w14:textId="77777777" w:rsidR="005F2397" w:rsidRPr="008568A7" w:rsidRDefault="005F2397" w:rsidP="005F2397">
            <w:pPr>
              <w:rPr>
                <w:rFonts w:ascii="Calibri" w:hAnsi="Calibri"/>
              </w:rPr>
            </w:pPr>
          </w:p>
        </w:tc>
        <w:tc>
          <w:tcPr>
            <w:tcW w:w="85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12C485FC" w14:textId="77777777" w:rsidR="005F2397" w:rsidRPr="008568A7" w:rsidRDefault="005F2397" w:rsidP="005F2397">
            <w:pPr>
              <w:rPr>
                <w:rFonts w:ascii="Calibri" w:hAnsi="Calibri"/>
              </w:rPr>
            </w:pP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1854C82D"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7901F99" w14:textId="77777777" w:rsidR="005F2397" w:rsidRPr="008568A7" w:rsidRDefault="005F2397" w:rsidP="005F2397">
            <w:pPr>
              <w:rPr>
                <w:rFonts w:ascii="Calibri" w:hAnsi="Calibri"/>
              </w:rPr>
            </w:pP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F18DB5E" w14:textId="77777777" w:rsidR="005F2397" w:rsidRPr="008568A7" w:rsidRDefault="005F2397" w:rsidP="005F2397">
            <w:pPr>
              <w:rPr>
                <w:rFonts w:ascii="Calibri" w:hAnsi="Calibri"/>
              </w:rPr>
            </w:pPr>
            <w:r w:rsidRPr="008568A7">
              <w:rPr>
                <w:rFonts w:ascii="Calibri" w:hAnsi="Calibri"/>
              </w:rPr>
              <w:t xml:space="preserve">$0.3045 </w:t>
            </w:r>
          </w:p>
        </w:tc>
      </w:tr>
    </w:tbl>
    <w:p w14:paraId="2A968607" w14:textId="77777777" w:rsidR="00757406" w:rsidRPr="008568A7" w:rsidRDefault="00757406" w:rsidP="005F2397">
      <w:pPr>
        <w:rPr>
          <w:rFonts w:ascii="Calibri" w:hAnsi="Calibri"/>
        </w:rPr>
      </w:pPr>
    </w:p>
    <w:p w14:paraId="3B07B456" w14:textId="77777777" w:rsidR="005F2397" w:rsidRPr="008568A7" w:rsidRDefault="005F2397" w:rsidP="005F2397">
      <w:pPr>
        <w:rPr>
          <w:rFonts w:ascii="Calibri" w:hAnsi="Calibri"/>
        </w:rPr>
      </w:pPr>
      <w:r w:rsidRPr="008568A7">
        <w:rPr>
          <w:rFonts w:ascii="Calibri" w:hAnsi="Calibri"/>
        </w:rPr>
        <w:t>Now assume the observed forward price is “trading rich” at $11.00; i.e., higher than the model implied price of $10.30. Now the cash-and carry arbitrage is profitable:</w:t>
      </w:r>
    </w:p>
    <w:p w14:paraId="319E1060" w14:textId="545A9C6B" w:rsidR="005F2397" w:rsidRPr="008568A7" w:rsidRDefault="005F2397" w:rsidP="005F2397">
      <w:pPr>
        <w:rPr>
          <w:rFonts w:ascii="Calibri" w:hAnsi="Calibri"/>
        </w:rPr>
      </w:pPr>
      <w:r w:rsidRPr="008568A7">
        <w:rPr>
          <w:rFonts w:ascii="Calibri" w:hAnsi="Calibri"/>
        </w:rPr>
        <w:t>Buy the cheap thing: borrow to buy the commodity on the (cash) spot</w:t>
      </w:r>
      <w:ins w:id="7685"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686"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market</w:t>
      </w:r>
    </w:p>
    <w:p w14:paraId="17E6F125" w14:textId="77777777" w:rsidR="005F2397" w:rsidRPr="008568A7" w:rsidRDefault="005F2397" w:rsidP="005F2397">
      <w:pPr>
        <w:rPr>
          <w:rFonts w:ascii="Calibri" w:hAnsi="Calibri"/>
        </w:rPr>
      </w:pPr>
      <w:r w:rsidRPr="008568A7">
        <w:rPr>
          <w:rFonts w:ascii="Calibri" w:hAnsi="Calibri"/>
        </w:rPr>
        <w:t>Sell the expensive: short the forward</w:t>
      </w:r>
    </w:p>
    <w:p w14:paraId="6BA090EF" w14:textId="77777777" w:rsidR="00757406" w:rsidRPr="008568A7" w:rsidRDefault="00757406" w:rsidP="005F2397">
      <w:pPr>
        <w:rPr>
          <w:rFonts w:ascii="Calibri" w:hAnsi="Calibri"/>
        </w:rPr>
      </w:pPr>
    </w:p>
    <w:tbl>
      <w:tblPr>
        <w:tblW w:w="9099" w:type="dxa"/>
        <w:tblLayout w:type="fixed"/>
        <w:tblCellMar>
          <w:left w:w="0" w:type="dxa"/>
          <w:right w:w="0" w:type="dxa"/>
        </w:tblCellMar>
        <w:tblLook w:val="04A0" w:firstRow="1" w:lastRow="0" w:firstColumn="1" w:lastColumn="0" w:noHBand="0" w:noVBand="1"/>
      </w:tblPr>
      <w:tblGrid>
        <w:gridCol w:w="1596"/>
        <w:gridCol w:w="1298"/>
        <w:gridCol w:w="1169"/>
        <w:gridCol w:w="266"/>
        <w:gridCol w:w="1067"/>
        <w:gridCol w:w="862"/>
        <w:gridCol w:w="913"/>
        <w:gridCol w:w="1028"/>
        <w:gridCol w:w="900"/>
      </w:tblGrid>
      <w:tr w:rsidR="005F2397" w:rsidRPr="008568A7" w14:paraId="38F16BCB" w14:textId="77777777" w:rsidTr="00865716">
        <w:trPr>
          <w:trHeight w:hRule="exact" w:val="288"/>
        </w:trPr>
        <w:tc>
          <w:tcPr>
            <w:tcW w:w="9099" w:type="dxa"/>
            <w:gridSpan w:val="9"/>
            <w:tcBorders>
              <w:top w:val="nil"/>
              <w:left w:val="nil"/>
              <w:right w:val="nil"/>
            </w:tcBorders>
            <w:shd w:val="clear" w:color="auto" w:fill="A2B593"/>
            <w:tcMar>
              <w:top w:w="14" w:type="dxa"/>
              <w:left w:w="14" w:type="dxa"/>
              <w:bottom w:w="0" w:type="dxa"/>
              <w:right w:w="14" w:type="dxa"/>
            </w:tcMar>
            <w:vAlign w:val="center"/>
            <w:hideMark/>
          </w:tcPr>
          <w:p w14:paraId="11BDC9BF" w14:textId="77777777" w:rsidR="005F2397" w:rsidRPr="008568A7" w:rsidRDefault="005F2397" w:rsidP="005F2397">
            <w:pPr>
              <w:rPr>
                <w:rFonts w:ascii="Calibri" w:hAnsi="Calibri"/>
              </w:rPr>
            </w:pPr>
            <w:r w:rsidRPr="008568A7">
              <w:rPr>
                <w:rFonts w:ascii="Calibri" w:hAnsi="Calibri"/>
              </w:rPr>
              <w:t>McDonald Commodity Forwards</w:t>
            </w:r>
          </w:p>
        </w:tc>
      </w:tr>
      <w:tr w:rsidR="005F2397" w:rsidRPr="008568A7" w14:paraId="7F5144C8" w14:textId="77777777" w:rsidTr="00865716">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0C1288F" w14:textId="77777777" w:rsidR="005F2397" w:rsidRPr="008568A7" w:rsidRDefault="005F2397" w:rsidP="005F2397">
            <w:pPr>
              <w:rPr>
                <w:rFonts w:ascii="Calibri" w:hAnsi="Calibri"/>
              </w:rPr>
            </w:pPr>
            <w:r w:rsidRPr="008568A7">
              <w:rPr>
                <w:rFonts w:ascii="Calibri" w:hAnsi="Calibri"/>
              </w:rPr>
              <w:t>Spot (S0)</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2D3DB950"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33FAF0DA" w14:textId="77777777" w:rsidR="005F2397" w:rsidRPr="008568A7" w:rsidRDefault="005F2397" w:rsidP="005F2397">
            <w:pPr>
              <w:rPr>
                <w:rFonts w:ascii="Calibri" w:hAnsi="Calibri"/>
              </w:rPr>
            </w:pPr>
            <w:r w:rsidRPr="008568A7">
              <w:rPr>
                <w:rFonts w:ascii="Calibri" w:hAnsi="Calibri"/>
              </w:rPr>
              <w:t>$10.00</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3CF6BD47" w14:textId="77777777" w:rsidR="005F2397" w:rsidRPr="008568A7" w:rsidRDefault="005F2397" w:rsidP="005F2397">
            <w:pPr>
              <w:rPr>
                <w:rFonts w:ascii="Calibri" w:hAnsi="Calibri"/>
              </w:rPr>
            </w:pPr>
          </w:p>
        </w:tc>
        <w:tc>
          <w:tcPr>
            <w:tcW w:w="2842" w:type="dxa"/>
            <w:gridSpan w:val="3"/>
            <w:tcBorders>
              <w:top w:val="nil"/>
              <w:left w:val="nil"/>
              <w:bottom w:val="nil"/>
              <w:right w:val="nil"/>
            </w:tcBorders>
            <w:shd w:val="clear" w:color="auto" w:fill="auto"/>
            <w:tcMar>
              <w:top w:w="14" w:type="dxa"/>
              <w:left w:w="14" w:type="dxa"/>
              <w:bottom w:w="0" w:type="dxa"/>
              <w:right w:w="14" w:type="dxa"/>
            </w:tcMar>
            <w:vAlign w:val="center"/>
            <w:hideMark/>
          </w:tcPr>
          <w:p w14:paraId="60C81DB7" w14:textId="77777777" w:rsidR="005F2397" w:rsidRPr="008568A7" w:rsidRDefault="005F2397" w:rsidP="005F2397">
            <w:pPr>
              <w:rPr>
                <w:rFonts w:ascii="Calibri" w:hAnsi="Calibri"/>
                <w:b/>
              </w:rPr>
            </w:pPr>
            <w:r w:rsidRPr="008568A7">
              <w:rPr>
                <w:rFonts w:ascii="Calibri" w:hAnsi="Calibri"/>
                <w:b/>
              </w:rPr>
              <w:t>Cash-and-carry arbitrage</w:t>
            </w:r>
          </w:p>
        </w:tc>
        <w:tc>
          <w:tcPr>
            <w:tcW w:w="1028" w:type="dxa"/>
            <w:tcBorders>
              <w:top w:val="nil"/>
              <w:left w:val="nil"/>
              <w:bottom w:val="nil"/>
              <w:right w:val="nil"/>
            </w:tcBorders>
            <w:shd w:val="clear" w:color="auto" w:fill="auto"/>
            <w:tcMar>
              <w:top w:w="14" w:type="dxa"/>
              <w:left w:w="14" w:type="dxa"/>
              <w:bottom w:w="0" w:type="dxa"/>
              <w:right w:w="14" w:type="dxa"/>
            </w:tcMar>
            <w:vAlign w:val="bottom"/>
            <w:hideMark/>
          </w:tcPr>
          <w:p w14:paraId="7828D5E9" w14:textId="77777777" w:rsidR="005F2397" w:rsidRPr="008568A7" w:rsidRDefault="005F2397" w:rsidP="005F2397">
            <w:pPr>
              <w:rPr>
                <w:rFonts w:ascii="Calibri" w:hAnsi="Calibri"/>
              </w:rPr>
            </w:pPr>
            <w:r w:rsidRPr="008568A7">
              <w:rPr>
                <w:rFonts w:ascii="Calibri" w:hAnsi="Calibri"/>
              </w:rPr>
              <w:t> </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51A34314" w14:textId="77777777" w:rsidR="005F2397" w:rsidRPr="008568A7" w:rsidRDefault="005F2397" w:rsidP="005F2397">
            <w:pPr>
              <w:rPr>
                <w:rFonts w:ascii="Calibri" w:hAnsi="Calibri"/>
              </w:rPr>
            </w:pPr>
            <w:r w:rsidRPr="008568A7">
              <w:rPr>
                <w:rFonts w:ascii="Calibri" w:hAnsi="Calibri"/>
              </w:rPr>
              <w:t> </w:t>
            </w:r>
          </w:p>
        </w:tc>
      </w:tr>
      <w:tr w:rsidR="005F2397" w:rsidRPr="008568A7" w14:paraId="6FE86712" w14:textId="77777777" w:rsidTr="00865716">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6BC8A9C9" w14:textId="77777777" w:rsidR="005F2397" w:rsidRPr="008568A7" w:rsidRDefault="005F2397" w:rsidP="005F2397">
            <w:pPr>
              <w:rPr>
                <w:rFonts w:ascii="Calibri" w:hAnsi="Calibri"/>
              </w:rPr>
            </w:pPr>
            <w:r w:rsidRPr="008568A7">
              <w:rPr>
                <w:rFonts w:ascii="Calibri" w:hAnsi="Calibri"/>
              </w:rPr>
              <w:t xml:space="preserve">Riskless (r) </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0C266B0D"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38E57BE8" w14:textId="77777777" w:rsidR="005F2397" w:rsidRPr="008568A7" w:rsidRDefault="005F2397" w:rsidP="005F2397">
            <w:pPr>
              <w:rPr>
                <w:rFonts w:ascii="Calibri" w:hAnsi="Calibri"/>
              </w:rPr>
            </w:pPr>
            <w:r w:rsidRPr="008568A7">
              <w:rPr>
                <w:rFonts w:ascii="Calibri" w:hAnsi="Calibri"/>
              </w:rPr>
              <w:t>4%</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56CF573C"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6B527E79"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56CAD474"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3E454094" w14:textId="77777777" w:rsidR="005F2397" w:rsidRPr="008568A7" w:rsidRDefault="005F2397" w:rsidP="005F2397">
            <w:pPr>
              <w:rPr>
                <w:rFonts w:ascii="Calibri" w:hAnsi="Calibri"/>
              </w:rPr>
            </w:pPr>
          </w:p>
        </w:tc>
        <w:tc>
          <w:tcPr>
            <w:tcW w:w="1928"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1CB50D3"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038B9A7C" w14:textId="77777777" w:rsidTr="00865716">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center"/>
            <w:hideMark/>
          </w:tcPr>
          <w:p w14:paraId="41C71521" w14:textId="77777777" w:rsidR="005F2397" w:rsidRPr="008568A7" w:rsidRDefault="005F2397" w:rsidP="005F2397">
            <w:pPr>
              <w:rPr>
                <w:rFonts w:ascii="Calibri" w:hAnsi="Calibri"/>
              </w:rPr>
            </w:pPr>
            <w:r w:rsidRPr="008568A7">
              <w:rPr>
                <w:rFonts w:ascii="Calibri" w:hAnsi="Calibri"/>
              </w:rPr>
              <w:t>Time</w:t>
            </w:r>
          </w:p>
        </w:tc>
        <w:tc>
          <w:tcPr>
            <w:tcW w:w="1298" w:type="dxa"/>
            <w:tcBorders>
              <w:top w:val="nil"/>
              <w:left w:val="nil"/>
              <w:right w:val="nil"/>
            </w:tcBorders>
            <w:shd w:val="clear" w:color="auto" w:fill="auto"/>
            <w:tcMar>
              <w:top w:w="14" w:type="dxa"/>
              <w:left w:w="14" w:type="dxa"/>
              <w:bottom w:w="0" w:type="dxa"/>
              <w:right w:w="14" w:type="dxa"/>
            </w:tcMar>
            <w:vAlign w:val="center"/>
            <w:hideMark/>
          </w:tcPr>
          <w:p w14:paraId="0D8259A6"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5CB5F3CB" w14:textId="77777777" w:rsidR="005F2397" w:rsidRPr="008568A7" w:rsidRDefault="005F2397" w:rsidP="005F2397">
            <w:pPr>
              <w:rPr>
                <w:rFonts w:ascii="Calibri" w:hAnsi="Calibri"/>
              </w:rPr>
            </w:pPr>
            <w:r w:rsidRPr="008568A7">
              <w:rPr>
                <w:rFonts w:ascii="Calibri" w:hAnsi="Calibri"/>
              </w:rPr>
              <w:t xml:space="preserve">           1.0 </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4B569F51" w14:textId="77777777" w:rsidR="005F2397" w:rsidRPr="008568A7" w:rsidRDefault="005F2397" w:rsidP="005F2397">
            <w:pPr>
              <w:rPr>
                <w:rFonts w:ascii="Calibri" w:hAnsi="Calibri"/>
              </w:rPr>
            </w:pPr>
          </w:p>
        </w:tc>
        <w:tc>
          <w:tcPr>
            <w:tcW w:w="1929" w:type="dxa"/>
            <w:gridSpan w:val="2"/>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52AC7D5" w14:textId="77777777" w:rsidR="005F2397" w:rsidRPr="008568A7" w:rsidRDefault="005F2397" w:rsidP="005F2397">
            <w:pPr>
              <w:rPr>
                <w:rFonts w:ascii="Calibri" w:hAnsi="Calibri"/>
              </w:rPr>
            </w:pPr>
            <w:r w:rsidRPr="008568A7">
              <w:rPr>
                <w:rFonts w:ascii="Calibri" w:hAnsi="Calibri"/>
              </w:rPr>
              <w:t>Transaction</w:t>
            </w:r>
          </w:p>
        </w:tc>
        <w:tc>
          <w:tcPr>
            <w:tcW w:w="913"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65411550" w14:textId="77777777" w:rsidR="005F2397" w:rsidRPr="008568A7" w:rsidRDefault="005F2397" w:rsidP="005F2397">
            <w:pPr>
              <w:rPr>
                <w:rFonts w:ascii="Calibri" w:hAnsi="Calibri"/>
              </w:rPr>
            </w:pPr>
            <w:r w:rsidRPr="008568A7">
              <w:rPr>
                <w:rFonts w:ascii="Calibri" w:hAnsi="Calibri"/>
              </w:rPr>
              <w:t> </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0CDB7D3A" w14:textId="77777777" w:rsidR="005F2397" w:rsidRPr="008568A7" w:rsidRDefault="005F2397" w:rsidP="005F2397">
            <w:pPr>
              <w:rPr>
                <w:rFonts w:ascii="Calibri" w:hAnsi="Calibri"/>
              </w:rPr>
            </w:pPr>
            <w:r w:rsidRPr="008568A7">
              <w:rPr>
                <w:rFonts w:ascii="Calibri" w:hAnsi="Calibri"/>
              </w:rPr>
              <w:t>Time 0</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B5FC168"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17AC2A44"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center"/>
            <w:hideMark/>
          </w:tcPr>
          <w:p w14:paraId="1DB24983" w14:textId="77777777" w:rsidR="005F2397" w:rsidRPr="008568A7" w:rsidRDefault="005F2397" w:rsidP="005F2397">
            <w:pPr>
              <w:rPr>
                <w:rFonts w:ascii="Calibri" w:hAnsi="Calibri"/>
              </w:rPr>
            </w:pPr>
          </w:p>
        </w:tc>
        <w:tc>
          <w:tcPr>
            <w:tcW w:w="1298" w:type="dxa"/>
            <w:tcBorders>
              <w:left w:val="nil"/>
              <w:bottom w:val="nil"/>
              <w:right w:val="nil"/>
            </w:tcBorders>
            <w:shd w:val="clear" w:color="auto" w:fill="auto"/>
            <w:tcMar>
              <w:top w:w="14" w:type="dxa"/>
              <w:left w:w="14" w:type="dxa"/>
              <w:bottom w:w="0" w:type="dxa"/>
              <w:right w:w="14" w:type="dxa"/>
            </w:tcMar>
            <w:vAlign w:val="center"/>
            <w:hideMark/>
          </w:tcPr>
          <w:p w14:paraId="5BBADE7C"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2AF62838" w14:textId="77777777" w:rsidR="005F2397" w:rsidRPr="008568A7" w:rsidRDefault="005F2397" w:rsidP="005F2397">
            <w:pPr>
              <w:rPr>
                <w:rFonts w:ascii="Calibri" w:hAnsi="Calibri"/>
              </w:rPr>
            </w:pP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4071B8C5" w14:textId="77777777" w:rsidR="005F2397" w:rsidRPr="008568A7" w:rsidRDefault="005F2397" w:rsidP="005F2397">
            <w:pPr>
              <w:rPr>
                <w:rFonts w:ascii="Calibri" w:hAnsi="Calibri"/>
              </w:rPr>
            </w:pPr>
          </w:p>
        </w:tc>
        <w:tc>
          <w:tcPr>
            <w:tcW w:w="1929" w:type="dxa"/>
            <w:gridSpan w:val="2"/>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65CA41E5" w14:textId="77777777" w:rsidR="005F2397" w:rsidRPr="008568A7" w:rsidRDefault="005F2397" w:rsidP="005F2397">
            <w:pPr>
              <w:rPr>
                <w:rFonts w:ascii="Calibri" w:hAnsi="Calibri"/>
              </w:rPr>
            </w:pPr>
            <w:r w:rsidRPr="008568A7">
              <w:rPr>
                <w:rFonts w:ascii="Calibri" w:hAnsi="Calibri"/>
              </w:rPr>
              <w:t>Short forward @ F0</w:t>
            </w: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1B4ED05A"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99BBE39" w14:textId="77777777" w:rsidR="005F2397" w:rsidRPr="008568A7" w:rsidRDefault="005F2397" w:rsidP="005F2397">
            <w:pPr>
              <w:rPr>
                <w:rFonts w:ascii="Calibri" w:hAnsi="Calibri"/>
              </w:rPr>
            </w:pPr>
            <w:r w:rsidRPr="008568A7">
              <w:rPr>
                <w:rFonts w:ascii="Calibri" w:hAnsi="Calibri"/>
              </w:rPr>
              <w:t>0</w:t>
            </w: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26DD6D05" w14:textId="77777777" w:rsidR="005F2397" w:rsidRPr="008568A7" w:rsidRDefault="005F2397" w:rsidP="005F2397">
            <w:pPr>
              <w:rPr>
                <w:rFonts w:ascii="Calibri" w:hAnsi="Calibri"/>
              </w:rPr>
            </w:pPr>
            <w:r w:rsidRPr="008568A7">
              <w:rPr>
                <w:rFonts w:ascii="Calibri" w:hAnsi="Calibri"/>
              </w:rPr>
              <w:t>$0.487</w:t>
            </w:r>
          </w:p>
        </w:tc>
      </w:tr>
      <w:tr w:rsidR="005F2397" w:rsidRPr="008568A7" w14:paraId="2648D329" w14:textId="77777777" w:rsidTr="00865716">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2DE3730" w14:textId="655A371D" w:rsidR="005F2397" w:rsidRPr="008568A7" w:rsidRDefault="005F2397" w:rsidP="005F2397">
            <w:pPr>
              <w:rPr>
                <w:rFonts w:ascii="Calibri" w:hAnsi="Calibri"/>
              </w:rPr>
            </w:pPr>
            <w:r w:rsidRPr="008568A7">
              <w:rPr>
                <w:rFonts w:ascii="Calibri" w:hAnsi="Calibri"/>
              </w:rPr>
              <w:t>Commodity discount</w:t>
            </w:r>
            <w:ins w:id="7687"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7688"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rate (alpha)</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61F80706" w14:textId="77777777" w:rsidR="005F2397" w:rsidRPr="008568A7" w:rsidRDefault="005F2397" w:rsidP="005F2397">
            <w:pPr>
              <w:rPr>
                <w:rFonts w:ascii="Calibri" w:hAnsi="Calibri"/>
              </w:rPr>
            </w:pPr>
            <w:r w:rsidRPr="008568A7">
              <w:rPr>
                <w:rFonts w:ascii="Calibri" w:hAnsi="Calibri"/>
              </w:rPr>
              <w:t>6%</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332622D"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EED0887" w14:textId="77777777" w:rsidR="005F2397" w:rsidRPr="008568A7" w:rsidRDefault="005F2397" w:rsidP="005F2397">
            <w:pPr>
              <w:rPr>
                <w:rFonts w:ascii="Calibri" w:hAnsi="Calibri"/>
              </w:rPr>
            </w:pPr>
            <w:r w:rsidRPr="008568A7">
              <w:rPr>
                <w:rFonts w:ascii="Calibri" w:hAnsi="Calibri"/>
              </w:rPr>
              <w:t>Buy commodity</w:t>
            </w:r>
          </w:p>
        </w:tc>
        <w:tc>
          <w:tcPr>
            <w:tcW w:w="913" w:type="dxa"/>
            <w:tcBorders>
              <w:top w:val="nil"/>
              <w:left w:val="nil"/>
              <w:bottom w:val="nil"/>
              <w:right w:val="nil"/>
            </w:tcBorders>
            <w:shd w:val="clear" w:color="auto" w:fill="auto"/>
            <w:tcMar>
              <w:top w:w="14" w:type="dxa"/>
              <w:left w:w="14" w:type="dxa"/>
              <w:bottom w:w="0" w:type="dxa"/>
              <w:right w:w="14" w:type="dxa"/>
            </w:tcMar>
            <w:vAlign w:val="center"/>
            <w:hideMark/>
          </w:tcPr>
          <w:p w14:paraId="266CF505"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3D00805B" w14:textId="77777777" w:rsidR="005F2397" w:rsidRPr="008568A7" w:rsidRDefault="005F2397" w:rsidP="005F2397">
            <w:pPr>
              <w:rPr>
                <w:rFonts w:ascii="Calibri" w:hAnsi="Calibri"/>
              </w:rPr>
            </w:pPr>
            <w:r w:rsidRPr="008568A7">
              <w:rPr>
                <w:rFonts w:ascii="Calibri" w:hAnsi="Calibri"/>
              </w:rPr>
              <w:t>($9.90)</w:t>
            </w: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748FE18"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37648E0B" w14:textId="77777777" w:rsidTr="00865716">
        <w:trPr>
          <w:trHeight w:hRule="exact" w:val="288"/>
        </w:trPr>
        <w:tc>
          <w:tcPr>
            <w:tcW w:w="2894" w:type="dxa"/>
            <w:gridSpan w:val="2"/>
            <w:tcBorders>
              <w:top w:val="nil"/>
              <w:left w:val="nil"/>
              <w:right w:val="nil"/>
            </w:tcBorders>
            <w:shd w:val="clear" w:color="auto" w:fill="auto"/>
            <w:tcMar>
              <w:top w:w="14" w:type="dxa"/>
              <w:left w:w="14" w:type="dxa"/>
              <w:bottom w:w="0" w:type="dxa"/>
              <w:right w:w="14" w:type="dxa"/>
            </w:tcMar>
            <w:vAlign w:val="center"/>
            <w:hideMark/>
          </w:tcPr>
          <w:p w14:paraId="52D989B6" w14:textId="77777777" w:rsidR="005F2397" w:rsidRPr="008568A7" w:rsidRDefault="005F2397" w:rsidP="005F2397">
            <w:pPr>
              <w:rPr>
                <w:rFonts w:ascii="Calibri" w:hAnsi="Calibri"/>
              </w:rPr>
            </w:pPr>
            <w:r w:rsidRPr="008568A7">
              <w:rPr>
                <w:rFonts w:ascii="Calibri" w:hAnsi="Calibri"/>
              </w:rPr>
              <w:t>expected growth rate (g)</w:t>
            </w: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7E84DF55" w14:textId="77777777" w:rsidR="005F2397" w:rsidRPr="008568A7" w:rsidRDefault="005F2397" w:rsidP="005F2397">
            <w:pPr>
              <w:rPr>
                <w:rFonts w:ascii="Calibri" w:hAnsi="Calibri"/>
              </w:rPr>
            </w:pPr>
            <w:r w:rsidRPr="008568A7">
              <w:rPr>
                <w:rFonts w:ascii="Calibri" w:hAnsi="Calibri"/>
              </w:rPr>
              <w:t>5%</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4A78C660" w14:textId="77777777" w:rsidR="005F2397" w:rsidRPr="008568A7" w:rsidRDefault="005F2397" w:rsidP="005F2397">
            <w:pPr>
              <w:rPr>
                <w:rFonts w:ascii="Calibri" w:hAnsi="Calibri"/>
              </w:rPr>
            </w:pPr>
          </w:p>
        </w:tc>
        <w:tc>
          <w:tcPr>
            <w:tcW w:w="2842" w:type="dxa"/>
            <w:gridSpan w:val="3"/>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165F2C84" w14:textId="77777777" w:rsidR="005F2397" w:rsidRPr="008568A7" w:rsidRDefault="005F2397" w:rsidP="005F2397">
            <w:pPr>
              <w:rPr>
                <w:rFonts w:ascii="Calibri" w:hAnsi="Calibri"/>
              </w:rPr>
            </w:pPr>
            <w:r w:rsidRPr="008568A7">
              <w:rPr>
                <w:rFonts w:ascii="Calibri" w:hAnsi="Calibri"/>
              </w:rPr>
              <w:t>Borrow @ riskless rate</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C3B7D0C" w14:textId="77777777" w:rsidR="005F2397" w:rsidRPr="008568A7" w:rsidRDefault="005F2397" w:rsidP="005F2397">
            <w:pPr>
              <w:rPr>
                <w:rFonts w:ascii="Calibri" w:hAnsi="Calibri"/>
              </w:rPr>
            </w:pPr>
            <w:r w:rsidRPr="008568A7">
              <w:rPr>
                <w:rFonts w:ascii="Calibri" w:hAnsi="Calibri"/>
              </w:rPr>
              <w:t xml:space="preserve">$9.900 </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1391EEE" w14:textId="77777777" w:rsidR="005F2397" w:rsidRPr="008568A7" w:rsidRDefault="005F2397" w:rsidP="005F2397">
            <w:pPr>
              <w:rPr>
                <w:rFonts w:ascii="Calibri" w:hAnsi="Calibri"/>
              </w:rPr>
            </w:pPr>
            <w:r w:rsidRPr="008568A7">
              <w:rPr>
                <w:rFonts w:ascii="Calibri" w:hAnsi="Calibri"/>
              </w:rPr>
              <w:t>($10.305)</w:t>
            </w:r>
          </w:p>
        </w:tc>
      </w:tr>
      <w:tr w:rsidR="005F2397" w:rsidRPr="008568A7" w14:paraId="191ED35A"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center"/>
            <w:hideMark/>
          </w:tcPr>
          <w:p w14:paraId="27A9FFF5" w14:textId="77777777" w:rsidR="005F2397" w:rsidRPr="008568A7" w:rsidRDefault="005F2397" w:rsidP="005F2397">
            <w:pPr>
              <w:rPr>
                <w:rFonts w:ascii="Calibri" w:hAnsi="Calibri"/>
              </w:rPr>
            </w:pPr>
            <w:r w:rsidRPr="008568A7">
              <w:rPr>
                <w:rFonts w:ascii="Calibri" w:hAnsi="Calibri"/>
              </w:rPr>
              <w:t>Lease rate</w:t>
            </w:r>
          </w:p>
        </w:tc>
        <w:tc>
          <w:tcPr>
            <w:tcW w:w="1298" w:type="dxa"/>
            <w:tcBorders>
              <w:left w:val="nil"/>
              <w:bottom w:val="nil"/>
              <w:right w:val="nil"/>
            </w:tcBorders>
            <w:shd w:val="clear" w:color="auto" w:fill="auto"/>
            <w:tcMar>
              <w:top w:w="14" w:type="dxa"/>
              <w:left w:w="14" w:type="dxa"/>
              <w:bottom w:w="0" w:type="dxa"/>
              <w:right w:w="14" w:type="dxa"/>
            </w:tcMar>
            <w:vAlign w:val="center"/>
            <w:hideMark/>
          </w:tcPr>
          <w:p w14:paraId="3FCD2A2D"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3CD7E7D3" w14:textId="77777777" w:rsidR="005F2397" w:rsidRPr="008568A7" w:rsidRDefault="005F2397" w:rsidP="005F2397">
            <w:pPr>
              <w:rPr>
                <w:rFonts w:ascii="Calibri" w:hAnsi="Calibri"/>
              </w:rPr>
            </w:pPr>
            <w:r w:rsidRPr="008568A7">
              <w:rPr>
                <w:rFonts w:ascii="Calibri" w:hAnsi="Calibri"/>
              </w:rPr>
              <w:t>1%</w:t>
            </w: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41E55D92" w14:textId="77777777" w:rsidR="005F2397" w:rsidRPr="008568A7" w:rsidRDefault="005F2397" w:rsidP="005F2397">
            <w:pPr>
              <w:rPr>
                <w:rFonts w:ascii="Calibri" w:hAnsi="Calibri"/>
              </w:rPr>
            </w:pPr>
          </w:p>
        </w:tc>
        <w:tc>
          <w:tcPr>
            <w:tcW w:w="1067"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74394AA" w14:textId="77777777" w:rsidR="005F2397" w:rsidRPr="008568A7" w:rsidRDefault="005F2397" w:rsidP="005F2397">
            <w:pPr>
              <w:rPr>
                <w:rFonts w:ascii="Calibri" w:hAnsi="Calibri"/>
              </w:rPr>
            </w:pPr>
          </w:p>
        </w:tc>
        <w:tc>
          <w:tcPr>
            <w:tcW w:w="862"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6AB0372" w14:textId="77777777" w:rsidR="005F2397" w:rsidRPr="008568A7" w:rsidRDefault="005F2397" w:rsidP="005F2397">
            <w:pPr>
              <w:rPr>
                <w:rFonts w:ascii="Calibri" w:hAnsi="Calibri"/>
              </w:rPr>
            </w:pP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39AFDD0B"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2ABFC46A" w14:textId="77777777" w:rsidR="005F2397" w:rsidRPr="008568A7" w:rsidRDefault="005F2397" w:rsidP="005F2397">
            <w:pPr>
              <w:rPr>
                <w:rFonts w:ascii="Calibri" w:hAnsi="Calibri"/>
              </w:rPr>
            </w:pP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19DEF30C" w14:textId="77777777" w:rsidR="005F2397" w:rsidRPr="008568A7" w:rsidRDefault="005F2397" w:rsidP="005F2397">
            <w:pPr>
              <w:rPr>
                <w:rFonts w:ascii="Calibri" w:hAnsi="Calibri"/>
              </w:rPr>
            </w:pPr>
            <w:r w:rsidRPr="008568A7">
              <w:rPr>
                <w:rFonts w:ascii="Calibri" w:hAnsi="Calibri"/>
              </w:rPr>
              <w:t>$0.6955</w:t>
            </w:r>
          </w:p>
        </w:tc>
      </w:tr>
      <w:tr w:rsidR="005F2397" w:rsidRPr="008568A7" w14:paraId="13F9F099"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4E9EDBD1"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3F63BCA3"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0489FA4"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2D213C08"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6F08D6A5"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411F6CAE"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6D99290C"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27C8A965" w14:textId="77777777" w:rsidR="005F2397" w:rsidRPr="008568A7" w:rsidRDefault="005F2397" w:rsidP="005F2397">
            <w:pPr>
              <w:rPr>
                <w:rFonts w:ascii="Calibri" w:hAnsi="Calibri"/>
              </w:rPr>
            </w:pP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817613B" w14:textId="77777777" w:rsidR="005F2397" w:rsidRPr="008568A7" w:rsidRDefault="005F2397" w:rsidP="005F2397">
            <w:pPr>
              <w:rPr>
                <w:rFonts w:ascii="Calibri" w:hAnsi="Calibri"/>
              </w:rPr>
            </w:pPr>
          </w:p>
        </w:tc>
      </w:tr>
      <w:tr w:rsidR="005F2397" w:rsidRPr="008568A7" w14:paraId="33C0FF98" w14:textId="77777777" w:rsidTr="005F2397">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68FE117" w14:textId="470CC5F8" w:rsidR="005F2397" w:rsidRPr="008568A7" w:rsidRDefault="005F2397" w:rsidP="005F2397">
            <w:pPr>
              <w:rPr>
                <w:rFonts w:ascii="Calibri" w:hAnsi="Calibri"/>
              </w:rPr>
            </w:pPr>
            <w:r w:rsidRPr="008568A7">
              <w:rPr>
                <w:rFonts w:ascii="Calibri" w:hAnsi="Calibri"/>
              </w:rPr>
              <w:t>Exp. future spot</w:t>
            </w:r>
            <w:ins w:id="7689"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690"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8BB2273" w14:textId="77777777" w:rsidR="005F2397" w:rsidRPr="008568A7" w:rsidRDefault="005F2397" w:rsidP="005F2397">
            <w:pPr>
              <w:rPr>
                <w:rFonts w:ascii="Calibri" w:hAnsi="Calibri"/>
              </w:rPr>
            </w:pPr>
            <w:r w:rsidRPr="008568A7">
              <w:rPr>
                <w:rFonts w:ascii="Calibri" w:hAnsi="Calibri"/>
              </w:rPr>
              <w:t>$10.5127</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E254942"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47781449"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64AF0DE8"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2AB571DF"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0DDE43C5" w14:textId="77777777" w:rsidR="005F2397" w:rsidRPr="008568A7" w:rsidRDefault="005F2397" w:rsidP="005F2397">
            <w:pPr>
              <w:rPr>
                <w:rFonts w:ascii="Calibri" w:hAnsi="Calibri"/>
              </w:rPr>
            </w:pP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22DA822F" w14:textId="77777777" w:rsidR="005F2397" w:rsidRPr="008568A7" w:rsidRDefault="005F2397" w:rsidP="005F2397">
            <w:pPr>
              <w:rPr>
                <w:rFonts w:ascii="Calibri" w:hAnsi="Calibri"/>
              </w:rPr>
            </w:pPr>
          </w:p>
        </w:tc>
      </w:tr>
      <w:tr w:rsidR="005F2397" w:rsidRPr="008568A7" w14:paraId="327D6C89" w14:textId="77777777" w:rsidTr="00865716">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E1A3EBE" w14:textId="77777777" w:rsidR="005F2397" w:rsidRPr="008568A7" w:rsidRDefault="005F2397" w:rsidP="005F2397">
            <w:pPr>
              <w:rPr>
                <w:rFonts w:ascii="Calibri" w:hAnsi="Calibri"/>
              </w:rPr>
            </w:pPr>
            <w:r w:rsidRPr="008568A7">
              <w:rPr>
                <w:rFonts w:ascii="Calibri" w:hAnsi="Calibri"/>
              </w:rPr>
              <w:t>Implied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1FE5AE4E" w14:textId="77777777" w:rsidR="005F2397" w:rsidRPr="008568A7" w:rsidRDefault="005F2397" w:rsidP="005F2397">
            <w:pPr>
              <w:rPr>
                <w:rFonts w:ascii="Calibri" w:hAnsi="Calibri"/>
              </w:rPr>
            </w:pPr>
            <w:r w:rsidRPr="008568A7">
              <w:rPr>
                <w:rFonts w:ascii="Calibri" w:hAnsi="Calibri"/>
              </w:rPr>
              <w:t>$10.3045</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495CB16A" w14:textId="77777777" w:rsidR="005F2397" w:rsidRPr="008568A7" w:rsidRDefault="005F2397" w:rsidP="005F2397">
            <w:pPr>
              <w:rPr>
                <w:rFonts w:ascii="Calibri" w:hAnsi="Calibri"/>
              </w:rPr>
            </w:pPr>
          </w:p>
        </w:tc>
        <w:tc>
          <w:tcPr>
            <w:tcW w:w="3870"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040F0980" w14:textId="77777777" w:rsidR="005F2397" w:rsidRPr="008568A7" w:rsidRDefault="005F2397" w:rsidP="005F2397">
            <w:pPr>
              <w:rPr>
                <w:rFonts w:ascii="Calibri" w:hAnsi="Calibri"/>
                <w:b/>
              </w:rPr>
            </w:pPr>
            <w:r w:rsidRPr="008568A7">
              <w:rPr>
                <w:rFonts w:ascii="Calibri" w:hAnsi="Calibri"/>
                <w:b/>
              </w:rPr>
              <w:t>Reverse cash-and-carry arbitrage</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4FEC2CBF" w14:textId="77777777" w:rsidR="005F2397" w:rsidRPr="008568A7" w:rsidRDefault="005F2397" w:rsidP="005F2397">
            <w:pPr>
              <w:rPr>
                <w:rFonts w:ascii="Calibri" w:hAnsi="Calibri"/>
              </w:rPr>
            </w:pPr>
            <w:r w:rsidRPr="008568A7">
              <w:rPr>
                <w:rFonts w:ascii="Calibri" w:hAnsi="Calibri"/>
              </w:rPr>
              <w:t> </w:t>
            </w:r>
          </w:p>
        </w:tc>
      </w:tr>
      <w:tr w:rsidR="005F2397" w:rsidRPr="008568A7" w14:paraId="758A18E9"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0B992BF"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3A3F6E19"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2E6F7E37"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649C240"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56ADC28D"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630D88FE"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194D5616"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46EC4D5A" w14:textId="77777777" w:rsidR="005F2397" w:rsidRPr="008568A7" w:rsidRDefault="005F2397" w:rsidP="005F2397">
            <w:pPr>
              <w:rPr>
                <w:rFonts w:ascii="Calibri" w:hAnsi="Calibri"/>
              </w:rPr>
            </w:pPr>
            <w:r w:rsidRPr="008568A7">
              <w:rPr>
                <w:rFonts w:ascii="Calibri" w:hAnsi="Calibri"/>
              </w:rPr>
              <w:t>Cash Flows</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72605AD9" w14:textId="77777777" w:rsidR="005F2397" w:rsidRPr="008568A7" w:rsidRDefault="005F2397" w:rsidP="005F2397">
            <w:pPr>
              <w:rPr>
                <w:rFonts w:ascii="Calibri" w:hAnsi="Calibri"/>
              </w:rPr>
            </w:pPr>
            <w:r w:rsidRPr="008568A7">
              <w:rPr>
                <w:rFonts w:ascii="Calibri" w:hAnsi="Calibri"/>
              </w:rPr>
              <w:t xml:space="preserve"> Flows</w:t>
            </w:r>
          </w:p>
        </w:tc>
      </w:tr>
      <w:tr w:rsidR="005F2397" w:rsidRPr="008568A7" w14:paraId="12585F38" w14:textId="77777777" w:rsidTr="00865716">
        <w:trPr>
          <w:trHeight w:hRule="exact" w:val="288"/>
        </w:trPr>
        <w:tc>
          <w:tcPr>
            <w:tcW w:w="2894" w:type="dxa"/>
            <w:gridSpan w:val="2"/>
            <w:tcBorders>
              <w:top w:val="nil"/>
              <w:left w:val="nil"/>
              <w:right w:val="nil"/>
            </w:tcBorders>
            <w:shd w:val="clear" w:color="auto" w:fill="auto"/>
            <w:tcMar>
              <w:top w:w="14" w:type="dxa"/>
              <w:left w:w="14" w:type="dxa"/>
              <w:bottom w:w="0" w:type="dxa"/>
              <w:right w:w="14" w:type="dxa"/>
            </w:tcMar>
            <w:vAlign w:val="center"/>
            <w:hideMark/>
          </w:tcPr>
          <w:p w14:paraId="4DEA9A01" w14:textId="77777777" w:rsidR="005F2397" w:rsidRPr="008568A7" w:rsidRDefault="005F2397" w:rsidP="005F2397">
            <w:pPr>
              <w:rPr>
                <w:rFonts w:ascii="Calibri" w:hAnsi="Calibri"/>
              </w:rPr>
            </w:pPr>
            <w:r w:rsidRPr="008568A7">
              <w:rPr>
                <w:rFonts w:ascii="Calibri" w:hAnsi="Calibri"/>
              </w:rPr>
              <w:t>Observed forward price</w:t>
            </w: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3C22FFD7" w14:textId="77777777" w:rsidR="005F2397" w:rsidRPr="008568A7" w:rsidRDefault="005F2397" w:rsidP="005F2397">
            <w:pPr>
              <w:rPr>
                <w:rFonts w:ascii="Calibri" w:hAnsi="Calibri"/>
              </w:rPr>
            </w:pPr>
            <w:r w:rsidRPr="008568A7">
              <w:rPr>
                <w:rFonts w:ascii="Calibri" w:hAnsi="Calibri"/>
              </w:rPr>
              <w:t>$11.00</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25BDAF07" w14:textId="77777777" w:rsidR="005F2397" w:rsidRPr="008568A7" w:rsidRDefault="005F2397" w:rsidP="005F2397">
            <w:pPr>
              <w:rPr>
                <w:rFonts w:ascii="Calibri" w:hAnsi="Calibri"/>
              </w:rPr>
            </w:pPr>
          </w:p>
        </w:tc>
        <w:tc>
          <w:tcPr>
            <w:tcW w:w="1929" w:type="dxa"/>
            <w:gridSpan w:val="2"/>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8F063CD" w14:textId="77777777" w:rsidR="005F2397" w:rsidRPr="008568A7" w:rsidRDefault="005F2397" w:rsidP="005F2397">
            <w:pPr>
              <w:rPr>
                <w:rFonts w:ascii="Calibri" w:hAnsi="Calibri"/>
              </w:rPr>
            </w:pPr>
            <w:r w:rsidRPr="008568A7">
              <w:rPr>
                <w:rFonts w:ascii="Calibri" w:hAnsi="Calibri"/>
              </w:rPr>
              <w:t>Transaction</w:t>
            </w:r>
          </w:p>
        </w:tc>
        <w:tc>
          <w:tcPr>
            <w:tcW w:w="913"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9319B85" w14:textId="77777777" w:rsidR="005F2397" w:rsidRPr="008568A7" w:rsidRDefault="005F2397" w:rsidP="005F2397">
            <w:pPr>
              <w:rPr>
                <w:rFonts w:ascii="Calibri" w:hAnsi="Calibri"/>
              </w:rPr>
            </w:pPr>
            <w:r w:rsidRPr="008568A7">
              <w:rPr>
                <w:rFonts w:ascii="Calibri" w:hAnsi="Calibri"/>
              </w:rPr>
              <w:t> </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F281475" w14:textId="77777777" w:rsidR="005F2397" w:rsidRPr="008568A7" w:rsidRDefault="005F2397" w:rsidP="005F2397">
            <w:pPr>
              <w:rPr>
                <w:rFonts w:ascii="Calibri" w:hAnsi="Calibri"/>
              </w:rPr>
            </w:pPr>
            <w:r w:rsidRPr="008568A7">
              <w:rPr>
                <w:rFonts w:ascii="Calibri" w:hAnsi="Calibri"/>
              </w:rPr>
              <w:t>Time 0</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FA5AFDB"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783F8B59" w14:textId="77777777" w:rsidTr="00865716">
        <w:trPr>
          <w:trHeight w:hRule="exact" w:val="288"/>
        </w:trPr>
        <w:tc>
          <w:tcPr>
            <w:tcW w:w="2894" w:type="dxa"/>
            <w:gridSpan w:val="2"/>
            <w:tcBorders>
              <w:left w:val="nil"/>
              <w:bottom w:val="nil"/>
              <w:right w:val="nil"/>
            </w:tcBorders>
            <w:shd w:val="clear" w:color="auto" w:fill="auto"/>
            <w:tcMar>
              <w:top w:w="14" w:type="dxa"/>
              <w:left w:w="14" w:type="dxa"/>
              <w:bottom w:w="0" w:type="dxa"/>
              <w:right w:w="14" w:type="dxa"/>
            </w:tcMar>
            <w:vAlign w:val="center"/>
            <w:hideMark/>
          </w:tcPr>
          <w:p w14:paraId="6349A828" w14:textId="77777777" w:rsidR="005F2397" w:rsidRPr="008568A7" w:rsidRDefault="005F2397" w:rsidP="005F2397">
            <w:pPr>
              <w:rPr>
                <w:rFonts w:ascii="Calibri" w:hAnsi="Calibri"/>
              </w:rPr>
            </w:pPr>
            <w:r w:rsidRPr="008568A7">
              <w:rPr>
                <w:rFonts w:ascii="Calibri" w:hAnsi="Calibri"/>
              </w:rPr>
              <w:t>Implied lease rate</w:t>
            </w: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1BC4E4F2" w14:textId="77777777" w:rsidR="005F2397" w:rsidRPr="008568A7" w:rsidRDefault="005F2397" w:rsidP="005F2397">
            <w:pPr>
              <w:rPr>
                <w:rFonts w:ascii="Calibri" w:hAnsi="Calibri"/>
              </w:rPr>
            </w:pPr>
            <w:r w:rsidRPr="008568A7">
              <w:rPr>
                <w:rFonts w:ascii="Calibri" w:hAnsi="Calibri"/>
              </w:rPr>
              <w:t>-5.53%</w:t>
            </w: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6B8FC64B" w14:textId="77777777" w:rsidR="005F2397" w:rsidRPr="008568A7" w:rsidRDefault="005F2397" w:rsidP="005F2397">
            <w:pPr>
              <w:rPr>
                <w:rFonts w:ascii="Calibri" w:hAnsi="Calibri"/>
              </w:rPr>
            </w:pPr>
          </w:p>
        </w:tc>
        <w:tc>
          <w:tcPr>
            <w:tcW w:w="1929" w:type="dxa"/>
            <w:gridSpan w:val="2"/>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05B715CC" w14:textId="77777777" w:rsidR="005F2397" w:rsidRPr="008568A7" w:rsidRDefault="005F2397" w:rsidP="005F2397">
            <w:pPr>
              <w:rPr>
                <w:rFonts w:ascii="Calibri" w:hAnsi="Calibri"/>
              </w:rPr>
            </w:pPr>
            <w:r w:rsidRPr="008568A7">
              <w:rPr>
                <w:rFonts w:ascii="Calibri" w:hAnsi="Calibri"/>
              </w:rPr>
              <w:t>Long forward @ F0</w:t>
            </w: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5BCBF1F9"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A0EC682" w14:textId="77777777" w:rsidR="005F2397" w:rsidRPr="008568A7" w:rsidRDefault="005F2397" w:rsidP="005F2397">
            <w:pPr>
              <w:rPr>
                <w:rFonts w:ascii="Calibri" w:hAnsi="Calibri"/>
              </w:rPr>
            </w:pPr>
            <w:r w:rsidRPr="008568A7">
              <w:rPr>
                <w:rFonts w:ascii="Calibri" w:hAnsi="Calibri"/>
              </w:rPr>
              <w:t>0</w:t>
            </w: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63E23607" w14:textId="77777777" w:rsidR="005F2397" w:rsidRPr="008568A7" w:rsidRDefault="005F2397" w:rsidP="005F2397">
            <w:pPr>
              <w:rPr>
                <w:rFonts w:ascii="Calibri" w:hAnsi="Calibri"/>
              </w:rPr>
            </w:pPr>
            <w:r w:rsidRPr="008568A7">
              <w:rPr>
                <w:rFonts w:ascii="Calibri" w:hAnsi="Calibri"/>
              </w:rPr>
              <w:t>($0.487)</w:t>
            </w:r>
          </w:p>
        </w:tc>
      </w:tr>
      <w:tr w:rsidR="005F2397" w:rsidRPr="008568A7" w14:paraId="3CCD95F6"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38D1C93F"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bottom"/>
            <w:hideMark/>
          </w:tcPr>
          <w:p w14:paraId="63224FB9"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3659643E"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1E6777EA"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2701A3D" w14:textId="77777777" w:rsidR="005F2397" w:rsidRPr="008568A7" w:rsidRDefault="005F2397" w:rsidP="005F2397">
            <w:pPr>
              <w:rPr>
                <w:rFonts w:ascii="Calibri" w:hAnsi="Calibri"/>
              </w:rPr>
            </w:pPr>
            <w:r w:rsidRPr="008568A7">
              <w:rPr>
                <w:rFonts w:ascii="Calibri" w:hAnsi="Calibri"/>
              </w:rPr>
              <w:t>Short commodity</w:t>
            </w:r>
          </w:p>
        </w:tc>
        <w:tc>
          <w:tcPr>
            <w:tcW w:w="913" w:type="dxa"/>
            <w:tcBorders>
              <w:top w:val="nil"/>
              <w:left w:val="nil"/>
              <w:bottom w:val="nil"/>
              <w:right w:val="nil"/>
            </w:tcBorders>
            <w:shd w:val="clear" w:color="auto" w:fill="auto"/>
            <w:tcMar>
              <w:top w:w="14" w:type="dxa"/>
              <w:left w:w="14" w:type="dxa"/>
              <w:bottom w:w="0" w:type="dxa"/>
              <w:right w:w="14" w:type="dxa"/>
            </w:tcMar>
            <w:vAlign w:val="center"/>
            <w:hideMark/>
          </w:tcPr>
          <w:p w14:paraId="21AB3B8D"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41185C34" w14:textId="77777777" w:rsidR="005F2397" w:rsidRPr="008568A7" w:rsidRDefault="005F2397" w:rsidP="005F2397">
            <w:pPr>
              <w:rPr>
                <w:rFonts w:ascii="Calibri" w:hAnsi="Calibri"/>
              </w:rPr>
            </w:pPr>
            <w:r w:rsidRPr="008568A7">
              <w:rPr>
                <w:rFonts w:ascii="Calibri" w:hAnsi="Calibri"/>
              </w:rPr>
              <w:t xml:space="preserve">$9.90 </w:t>
            </w: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E960869" w14:textId="77777777" w:rsidR="005F2397" w:rsidRPr="008568A7" w:rsidRDefault="005F2397" w:rsidP="005F2397">
            <w:pPr>
              <w:rPr>
                <w:rFonts w:ascii="Calibri" w:hAnsi="Calibri"/>
              </w:rPr>
            </w:pPr>
            <w:r w:rsidRPr="008568A7">
              <w:rPr>
                <w:rFonts w:ascii="Calibri" w:hAnsi="Calibri"/>
              </w:rPr>
              <w:t>($10.513)</w:t>
            </w:r>
          </w:p>
        </w:tc>
      </w:tr>
      <w:tr w:rsidR="005F2397" w:rsidRPr="008568A7" w14:paraId="524EDF37" w14:textId="77777777" w:rsidTr="00865716">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bottom"/>
            <w:hideMark/>
          </w:tcPr>
          <w:p w14:paraId="35FED4D6" w14:textId="77777777" w:rsidR="005F2397" w:rsidRPr="008568A7" w:rsidRDefault="005F2397" w:rsidP="005F2397">
            <w:pPr>
              <w:rPr>
                <w:rFonts w:ascii="Calibri" w:hAnsi="Calibri"/>
              </w:rPr>
            </w:pPr>
          </w:p>
        </w:tc>
        <w:tc>
          <w:tcPr>
            <w:tcW w:w="1298" w:type="dxa"/>
            <w:tcBorders>
              <w:top w:val="nil"/>
              <w:left w:val="nil"/>
              <w:right w:val="nil"/>
            </w:tcBorders>
            <w:shd w:val="clear" w:color="auto" w:fill="auto"/>
            <w:tcMar>
              <w:top w:w="14" w:type="dxa"/>
              <w:left w:w="14" w:type="dxa"/>
              <w:bottom w:w="0" w:type="dxa"/>
              <w:right w:w="14" w:type="dxa"/>
            </w:tcMar>
            <w:vAlign w:val="bottom"/>
            <w:hideMark/>
          </w:tcPr>
          <w:p w14:paraId="0C37E0C0"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bottom"/>
            <w:hideMark/>
          </w:tcPr>
          <w:p w14:paraId="56B5D268" w14:textId="77777777" w:rsidR="005F2397" w:rsidRPr="008568A7" w:rsidRDefault="005F2397" w:rsidP="005F2397">
            <w:pPr>
              <w:rPr>
                <w:rFonts w:ascii="Calibri" w:hAnsi="Calibri"/>
              </w:rPr>
            </w:pP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1855C383" w14:textId="77777777" w:rsidR="005F2397" w:rsidRPr="008568A7" w:rsidRDefault="005F2397" w:rsidP="005F2397">
            <w:pPr>
              <w:rPr>
                <w:rFonts w:ascii="Calibri" w:hAnsi="Calibri"/>
              </w:rPr>
            </w:pPr>
          </w:p>
        </w:tc>
        <w:tc>
          <w:tcPr>
            <w:tcW w:w="2842" w:type="dxa"/>
            <w:gridSpan w:val="3"/>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2D3A495D" w14:textId="77777777" w:rsidR="005F2397" w:rsidRPr="008568A7" w:rsidRDefault="005F2397" w:rsidP="005F2397">
            <w:pPr>
              <w:rPr>
                <w:rFonts w:ascii="Calibri" w:hAnsi="Calibri"/>
              </w:rPr>
            </w:pPr>
            <w:r w:rsidRPr="008568A7">
              <w:rPr>
                <w:rFonts w:ascii="Calibri" w:hAnsi="Calibri"/>
              </w:rPr>
              <w:t>Lend @ riskless rate</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01D4748" w14:textId="77777777" w:rsidR="005F2397" w:rsidRPr="008568A7" w:rsidRDefault="005F2397" w:rsidP="005F2397">
            <w:pPr>
              <w:rPr>
                <w:rFonts w:ascii="Calibri" w:hAnsi="Calibri"/>
              </w:rPr>
            </w:pPr>
            <w:r w:rsidRPr="008568A7">
              <w:rPr>
                <w:rFonts w:ascii="Calibri" w:hAnsi="Calibri"/>
              </w:rPr>
              <w:t xml:space="preserve">$9.900 </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6E446E78"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246785D5"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bottom"/>
            <w:hideMark/>
          </w:tcPr>
          <w:p w14:paraId="36D610EE" w14:textId="77777777" w:rsidR="005F2397" w:rsidRPr="008568A7" w:rsidRDefault="005F2397" w:rsidP="005F2397">
            <w:pPr>
              <w:rPr>
                <w:rFonts w:ascii="Calibri" w:hAnsi="Calibri"/>
              </w:rPr>
            </w:pPr>
          </w:p>
        </w:tc>
        <w:tc>
          <w:tcPr>
            <w:tcW w:w="1298" w:type="dxa"/>
            <w:tcBorders>
              <w:left w:val="nil"/>
              <w:bottom w:val="nil"/>
              <w:right w:val="nil"/>
            </w:tcBorders>
            <w:shd w:val="clear" w:color="auto" w:fill="auto"/>
            <w:tcMar>
              <w:top w:w="14" w:type="dxa"/>
              <w:left w:w="14" w:type="dxa"/>
              <w:bottom w:w="0" w:type="dxa"/>
              <w:right w:w="14" w:type="dxa"/>
            </w:tcMar>
            <w:vAlign w:val="bottom"/>
            <w:hideMark/>
          </w:tcPr>
          <w:p w14:paraId="4D544D08"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bottom"/>
            <w:hideMark/>
          </w:tcPr>
          <w:p w14:paraId="361C0C31" w14:textId="77777777" w:rsidR="005F2397" w:rsidRPr="008568A7" w:rsidRDefault="005F2397" w:rsidP="005F2397">
            <w:pPr>
              <w:rPr>
                <w:rFonts w:ascii="Calibri" w:hAnsi="Calibri"/>
              </w:rPr>
            </w:pP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6D0C76EF" w14:textId="77777777" w:rsidR="005F2397" w:rsidRPr="008568A7" w:rsidRDefault="005F2397" w:rsidP="005F2397">
            <w:pPr>
              <w:rPr>
                <w:rFonts w:ascii="Calibri" w:hAnsi="Calibri"/>
              </w:rPr>
            </w:pPr>
          </w:p>
        </w:tc>
        <w:tc>
          <w:tcPr>
            <w:tcW w:w="1067"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23BA570" w14:textId="77777777" w:rsidR="005F2397" w:rsidRPr="008568A7" w:rsidRDefault="005F2397" w:rsidP="005F2397">
            <w:pPr>
              <w:rPr>
                <w:rFonts w:ascii="Calibri" w:hAnsi="Calibri"/>
              </w:rPr>
            </w:pPr>
          </w:p>
        </w:tc>
        <w:tc>
          <w:tcPr>
            <w:tcW w:w="862"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54681D9" w14:textId="77777777" w:rsidR="005F2397" w:rsidRPr="008568A7" w:rsidRDefault="005F2397" w:rsidP="005F2397">
            <w:pPr>
              <w:rPr>
                <w:rFonts w:ascii="Calibri" w:hAnsi="Calibri"/>
              </w:rPr>
            </w:pP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4CF0123C"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0F86EAD" w14:textId="77777777" w:rsidR="005F2397" w:rsidRPr="008568A7" w:rsidRDefault="005F2397" w:rsidP="005F2397">
            <w:pPr>
              <w:rPr>
                <w:rFonts w:ascii="Calibri" w:hAnsi="Calibri"/>
              </w:rPr>
            </w:pP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45BAA562" w14:textId="77777777" w:rsidR="005F2397" w:rsidRPr="008568A7" w:rsidRDefault="005F2397" w:rsidP="005F2397">
            <w:pPr>
              <w:rPr>
                <w:rFonts w:ascii="Calibri" w:hAnsi="Calibri"/>
              </w:rPr>
            </w:pPr>
            <w:r w:rsidRPr="008568A7">
              <w:rPr>
                <w:rFonts w:ascii="Calibri" w:hAnsi="Calibri"/>
              </w:rPr>
              <w:t xml:space="preserve">($0.6955) </w:t>
            </w:r>
          </w:p>
        </w:tc>
      </w:tr>
    </w:tbl>
    <w:p w14:paraId="3285FF11" w14:textId="77777777" w:rsidR="005F2397" w:rsidRPr="008568A7" w:rsidRDefault="005F2397" w:rsidP="005F2397">
      <w:pPr>
        <w:rPr>
          <w:rFonts w:ascii="Calibri" w:hAnsi="Calibri"/>
        </w:rPr>
      </w:pPr>
    </w:p>
    <w:p w14:paraId="5996FBFA" w14:textId="4DD3785F" w:rsidR="005F2397" w:rsidRPr="008568A7" w:rsidRDefault="004B5D02">
      <w:pPr>
        <w:pStyle w:val="Heading2"/>
      </w:pPr>
      <w:bookmarkStart w:id="7691" w:name="_Toc222580746"/>
      <w:r>
        <w:t xml:space="preserve">10.4 </w:t>
      </w:r>
      <w:r w:rsidR="005F2397" w:rsidRPr="008568A7">
        <w:t>Define the lease rate and how it determines the no</w:t>
      </w:r>
      <w:r w:rsidR="005F2397" w:rsidRPr="008568A7">
        <w:rPr>
          <w:rFonts w:cs="Monaco"/>
        </w:rPr>
        <w:t>‐</w:t>
      </w:r>
      <w:r w:rsidR="005F2397" w:rsidRPr="008568A7">
        <w:t xml:space="preserve">arbitrage values for commodity forwards and </w:t>
      </w:r>
      <w:r w:rsidR="00972464" w:rsidRPr="008568A7">
        <w:t>Futures</w:t>
      </w:r>
      <w:ins w:id="7692"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693" w:author="Aleksander Hansen" w:date="2013-02-15T16:31:00Z">
        <w:r w:rsidR="008A28C4">
          <w:instrText xml:space="preserve">" </w:instrText>
        </w:r>
        <w:r w:rsidR="008A28C4">
          <w:fldChar w:fldCharType="end"/>
        </w:r>
      </w:ins>
      <w:r w:rsidR="005F2397" w:rsidRPr="008568A7">
        <w:t>.</w:t>
      </w:r>
      <w:bookmarkEnd w:id="7691"/>
    </w:p>
    <w:p w14:paraId="09E50B3A" w14:textId="77777777" w:rsidR="00757406" w:rsidRPr="008568A7" w:rsidRDefault="00757406" w:rsidP="005F2397">
      <w:pPr>
        <w:rPr>
          <w:rFonts w:ascii="Calibri" w:hAnsi="Calibri"/>
        </w:rPr>
      </w:pPr>
    </w:p>
    <w:p w14:paraId="104D86A2" w14:textId="77777777" w:rsidR="005F2397" w:rsidRPr="008568A7" w:rsidRDefault="005F2397" w:rsidP="005F2397">
      <w:pPr>
        <w:rPr>
          <w:rFonts w:ascii="Calibri" w:hAnsi="Calibri"/>
        </w:rPr>
      </w:pPr>
      <w:r w:rsidRPr="008568A7">
        <w:rPr>
          <w:rFonts w:ascii="Calibri" w:hAnsi="Calibri"/>
        </w:rPr>
        <w:t xml:space="preserve">If the lease rate is given by </w:t>
      </w:r>
      <w:r w:rsidRPr="008568A7">
        <w:rPr>
          <w:rFonts w:ascii="Calibri" w:hAnsi="Calibri"/>
        </w:rPr>
        <w:sym w:font="Symbol" w:char="F064"/>
      </w:r>
      <w:r w:rsidRPr="008568A7">
        <w:rPr>
          <w:rFonts w:ascii="Calibri" w:hAnsi="Calibri"/>
        </w:rPr>
        <w:t>, then the forward price is given by:</w:t>
      </w:r>
    </w:p>
    <w:p w14:paraId="09329C0B" w14:textId="72458B97" w:rsidR="005F2397" w:rsidRPr="008568A7" w:rsidRDefault="00DE5CF7" w:rsidP="00865716">
      <w:pPr>
        <w:jc w:val="center"/>
        <w:rPr>
          <w:rFonts w:ascii="Calibri" w:hAnsi="Calibri"/>
        </w:rPr>
      </w:pPr>
      <w:r>
        <w:rPr>
          <w:rFonts w:ascii="Calibri" w:hAnsi="Calibri"/>
        </w:rPr>
        <w:pict w14:anchorId="1087828E">
          <v:shape id="_x0000_i1045" type="#_x0000_t75" style="width:117pt;height:31pt">
            <v:imagedata r:id="rId115" o:title=""/>
          </v:shape>
        </w:pict>
      </w:r>
    </w:p>
    <w:p w14:paraId="75990565" w14:textId="273BDEEA" w:rsidR="005F2397" w:rsidRPr="008568A7" w:rsidRDefault="005F2397" w:rsidP="005F2397">
      <w:pPr>
        <w:rPr>
          <w:rFonts w:ascii="Calibri" w:hAnsi="Calibri"/>
        </w:rPr>
      </w:pPr>
      <w:r w:rsidRPr="008568A7">
        <w:rPr>
          <w:rFonts w:ascii="Calibri" w:hAnsi="Calibri"/>
        </w:rPr>
        <w:t xml:space="preserve">The lease rate formula may look familiar. In an earlier section, we saw that the value of a stock index </w:t>
      </w:r>
      <w:r w:rsidR="00972464" w:rsidRPr="008568A7">
        <w:rPr>
          <w:rFonts w:ascii="Calibri" w:hAnsi="Calibri"/>
        </w:rPr>
        <w:t>Futures</w:t>
      </w:r>
      <w:ins w:id="769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695"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was given by</w:t>
      </w:r>
      <w:r w:rsidR="002A2C96">
        <w:rPr>
          <w:rFonts w:ascii="Calibri" w:hAnsi="Calibri"/>
        </w:rPr>
        <w:t xml:space="preserve"> </w:t>
      </w:r>
      <m:oMath>
        <m:sSub>
          <m:sSubPr>
            <m:ctrlPr>
              <w:rPr>
                <w:rFonts w:ascii="Cambria Math" w:hAnsi="Cambria Math"/>
                <w:i/>
                <w:iCs/>
                <w:sz w:val="26"/>
                <w:szCs w:val="26"/>
              </w:rPr>
            </m:ctrlPr>
          </m:sSubPr>
          <m:e>
            <m:r>
              <w:rPr>
                <w:rFonts w:ascii="Cambria Math" w:hAnsi="Cambria Math"/>
                <w:sz w:val="26"/>
                <w:szCs w:val="26"/>
              </w:rPr>
              <m:t>F</m:t>
            </m:r>
          </m:e>
          <m:sub>
            <m:r>
              <w:rPr>
                <w:rFonts w:ascii="Cambria Math" w:hAnsi="Cambria Math"/>
                <w:sz w:val="26"/>
                <w:szCs w:val="26"/>
              </w:rPr>
              <m:t>0</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S</m:t>
            </m:r>
          </m:e>
          <m:sub>
            <m:r>
              <w:rPr>
                <w:rFonts w:ascii="Cambria Math" w:hAnsi="Cambria Math"/>
                <w:sz w:val="26"/>
                <w:szCs w:val="26"/>
              </w:rPr>
              <m:t>0</m:t>
            </m:r>
          </m:sub>
        </m:sSub>
        <m:sSup>
          <m:sSupPr>
            <m:ctrlPr>
              <w:rPr>
                <w:rFonts w:ascii="Cambria Math" w:hAnsi="Cambria Math"/>
                <w:i/>
                <w:iCs/>
                <w:sz w:val="26"/>
                <w:szCs w:val="26"/>
              </w:rPr>
            </m:ctrlPr>
          </m:sSupPr>
          <m:e>
            <m:r>
              <w:rPr>
                <w:rFonts w:ascii="Cambria Math" w:hAnsi="Cambria Math"/>
                <w:sz w:val="26"/>
                <w:szCs w:val="26"/>
              </w:rPr>
              <m:t>e</m:t>
            </m:r>
          </m:e>
          <m:sup>
            <m:d>
              <m:dPr>
                <m:ctrlPr>
                  <w:rPr>
                    <w:rFonts w:ascii="Cambria Math" w:hAnsi="Cambria Math"/>
                    <w:i/>
                    <w:iCs/>
                    <w:sz w:val="26"/>
                    <w:szCs w:val="26"/>
                  </w:rPr>
                </m:ctrlPr>
              </m:dPr>
              <m:e>
                <m:r>
                  <w:rPr>
                    <w:rFonts w:ascii="Cambria Math" w:hAnsi="Cambria Math"/>
                    <w:sz w:val="26"/>
                    <w:szCs w:val="26"/>
                  </w:rPr>
                  <m:t>r-q</m:t>
                </m:r>
              </m:e>
            </m:d>
            <m:r>
              <w:rPr>
                <w:rFonts w:ascii="Cambria Math" w:hAnsi="Cambria Math"/>
                <w:sz w:val="26"/>
                <w:szCs w:val="26"/>
              </w:rPr>
              <m:t>T</m:t>
            </m:r>
          </m:sup>
        </m:sSup>
      </m:oMath>
      <w:r w:rsidRPr="008568A7">
        <w:rPr>
          <w:rFonts w:ascii="Calibri" w:hAnsi="Calibri"/>
        </w:rPr>
        <w:t>where (q) equals the dividend yield</w:t>
      </w:r>
      <w:ins w:id="7696"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7697"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rate. That’s because the lease payment is essentially a dividend</w:t>
      </w:r>
      <w:r w:rsidR="002A2C96">
        <w:rPr>
          <w:rFonts w:ascii="Calibri" w:hAnsi="Calibri"/>
        </w:rPr>
        <w:t>.</w:t>
      </w:r>
    </w:p>
    <w:p w14:paraId="0A70E4C3" w14:textId="0F1B6343" w:rsidR="005F2397" w:rsidRPr="008568A7" w:rsidRDefault="005F2397" w:rsidP="005F2397">
      <w:pPr>
        <w:rPr>
          <w:rFonts w:ascii="Calibri" w:hAnsi="Calibri"/>
        </w:rPr>
      </w:pPr>
      <w:r w:rsidRPr="008568A7">
        <w:rPr>
          <w:rFonts w:ascii="Calibri" w:hAnsi="Calibri"/>
        </w:rPr>
        <w:t>The lease rate = commodity discount</w:t>
      </w:r>
      <w:ins w:id="7698"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7699"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rate – growth rate:</w:t>
      </w:r>
    </w:p>
    <w:p w14:paraId="2804C410" w14:textId="30E88B5B" w:rsidR="005F2397" w:rsidRPr="008568A7" w:rsidRDefault="00DE5CF7" w:rsidP="00865716">
      <w:pPr>
        <w:jc w:val="center"/>
        <w:rPr>
          <w:rFonts w:ascii="Calibri" w:hAnsi="Calibri"/>
        </w:rPr>
      </w:pPr>
      <w:r>
        <w:rPr>
          <w:rFonts w:ascii="Calibri" w:hAnsi="Calibri"/>
        </w:rPr>
        <w:pict w14:anchorId="39A8355D">
          <v:shape id="_x0000_i1046" type="#_x0000_t75" style="width:77pt;height:25pt">
            <v:imagedata r:id="rId116" o:title=""/>
          </v:shape>
        </w:pict>
      </w:r>
    </w:p>
    <w:p w14:paraId="59E26EA1" w14:textId="6FCB9F8E" w:rsidR="005F2397" w:rsidRPr="008568A7" w:rsidRDefault="005F2397" w:rsidP="005F2397">
      <w:pPr>
        <w:rPr>
          <w:rFonts w:ascii="Calibri" w:hAnsi="Calibri"/>
        </w:rPr>
      </w:pPr>
      <w:r w:rsidRPr="008568A7">
        <w:rPr>
          <w:rFonts w:ascii="Calibri" w:hAnsi="Calibri"/>
        </w:rPr>
        <w:t>The lease rate is economically like</w:t>
      </w:r>
      <w:r w:rsidR="003932EC">
        <w:rPr>
          <w:rFonts w:ascii="Calibri" w:hAnsi="Calibri"/>
        </w:rPr>
        <w:t xml:space="preserve"> </w:t>
      </w:r>
      <w:r w:rsidRPr="008568A7">
        <w:rPr>
          <w:rFonts w:ascii="Calibri" w:hAnsi="Calibri"/>
        </w:rPr>
        <w:t>a dividend yield</w:t>
      </w:r>
      <w:ins w:id="7700"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7701" w:author="Aleksander Hansen" w:date="2013-02-15T17:05:00Z">
        <w:r w:rsidR="00FF184E">
          <w:instrText xml:space="preserve">" </w:instrText>
        </w:r>
        <w:r w:rsidR="00FF184E">
          <w:rPr>
            <w:rFonts w:ascii="Calibri" w:hAnsi="Calibri"/>
          </w:rPr>
          <w:fldChar w:fldCharType="end"/>
        </w:r>
      </w:ins>
      <w:r w:rsidRPr="008568A7">
        <w:rPr>
          <w:rFonts w:ascii="Calibri" w:hAnsi="Calibri"/>
        </w:rPr>
        <w:t>.</w:t>
      </w:r>
    </w:p>
    <w:p w14:paraId="32EC60DA" w14:textId="77777777" w:rsidR="00757406" w:rsidRPr="008568A7" w:rsidRDefault="00757406" w:rsidP="005F2397">
      <w:pPr>
        <w:rPr>
          <w:rFonts w:ascii="Calibri" w:hAnsi="Calibri"/>
        </w:rPr>
      </w:pPr>
    </w:p>
    <w:p w14:paraId="5EBB0801" w14:textId="0FC21D86" w:rsidR="005F2397" w:rsidRPr="008568A7" w:rsidRDefault="004B5D02" w:rsidP="005F2397">
      <w:pPr>
        <w:rPr>
          <w:rFonts w:ascii="Calibri" w:hAnsi="Calibri"/>
          <w:b/>
        </w:rPr>
      </w:pPr>
      <w:r>
        <w:rPr>
          <w:rFonts w:ascii="Calibri" w:hAnsi="Calibri"/>
          <w:b/>
        </w:rPr>
        <w:t xml:space="preserve">10.4.1 </w:t>
      </w:r>
      <w:r w:rsidR="005F2397" w:rsidRPr="008568A7">
        <w:rPr>
          <w:rFonts w:ascii="Calibri" w:hAnsi="Calibri"/>
          <w:b/>
        </w:rPr>
        <w:t>Contango and Backwardation</w:t>
      </w:r>
    </w:p>
    <w:p w14:paraId="482EEF52" w14:textId="28394609" w:rsidR="005F2397" w:rsidRPr="008568A7" w:rsidRDefault="005F2397" w:rsidP="005F2397">
      <w:pPr>
        <w:rPr>
          <w:rFonts w:ascii="Calibri" w:hAnsi="Calibri"/>
        </w:rPr>
      </w:pPr>
      <w:r w:rsidRPr="008568A7">
        <w:rPr>
          <w:rFonts w:ascii="Calibri" w:hAnsi="Calibri"/>
        </w:rPr>
        <w:t xml:space="preserve">Contango refers to an upward-sloping forward </w:t>
      </w:r>
      <w:r w:rsidR="00757406" w:rsidRPr="008568A7">
        <w:rPr>
          <w:rFonts w:ascii="Calibri" w:hAnsi="Calibri"/>
        </w:rPr>
        <w:t>curve, which</w:t>
      </w:r>
      <w:r w:rsidRPr="008568A7">
        <w:rPr>
          <w:rFonts w:ascii="Calibri" w:hAnsi="Calibri"/>
        </w:rPr>
        <w:t xml:space="preserve"> must be the case if the lease rate is less than the risk-free rate.</w:t>
      </w:r>
    </w:p>
    <w:p w14:paraId="4B9FF847" w14:textId="2E9B7B5C" w:rsidR="005F2397" w:rsidRPr="008568A7" w:rsidRDefault="005F2397" w:rsidP="005F2397">
      <w:pPr>
        <w:rPr>
          <w:rFonts w:ascii="Calibri" w:hAnsi="Calibri"/>
        </w:rPr>
      </w:pPr>
      <w:r w:rsidRPr="008568A7">
        <w:rPr>
          <w:rFonts w:ascii="Calibri" w:hAnsi="Calibri"/>
        </w:rPr>
        <w:t xml:space="preserve">Backwardation refers to a downward-sloping forward </w:t>
      </w:r>
      <w:r w:rsidR="00757406" w:rsidRPr="008568A7">
        <w:rPr>
          <w:rFonts w:ascii="Calibri" w:hAnsi="Calibri"/>
        </w:rPr>
        <w:t>curve, which</w:t>
      </w:r>
      <w:r w:rsidRPr="008568A7">
        <w:rPr>
          <w:rFonts w:ascii="Calibri" w:hAnsi="Calibri"/>
        </w:rPr>
        <w:t xml:space="preserve"> must be the case if the lease rate is greater than the risk-free rate.</w:t>
      </w:r>
    </w:p>
    <w:p w14:paraId="53048D50" w14:textId="6A45BD70" w:rsidR="005F2397" w:rsidRDefault="00E81FD9" w:rsidP="005F2397">
      <w:pPr>
        <w:rPr>
          <w:rFonts w:ascii="Calibri" w:hAnsi="Calibri"/>
        </w:rPr>
      </w:pPr>
      <w:r>
        <w:rPr>
          <w:rFonts w:ascii="Calibri" w:hAnsi="Calibri"/>
          <w:noProof/>
        </w:rPr>
        <w:drawing>
          <wp:inline distT="0" distB="0" distL="0" distR="0" wp14:anchorId="10815F93" wp14:editId="2A5D7C5F">
            <wp:extent cx="5138687" cy="3393371"/>
            <wp:effectExtent l="0" t="0" r="0" b="1079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contangobackwardation2.jpg"/>
                    <pic:cNvPicPr/>
                  </pic:nvPicPr>
                  <pic:blipFill>
                    <a:blip r:embed="rId117">
                      <a:extLst>
                        <a:ext uri="{28A0092B-C50C-407E-A947-70E740481C1C}">
                          <a14:useLocalDpi xmlns:a14="http://schemas.microsoft.com/office/drawing/2010/main" val="0"/>
                        </a:ext>
                      </a:extLst>
                    </a:blip>
                    <a:stretch>
                      <a:fillRect/>
                    </a:stretch>
                  </pic:blipFill>
                  <pic:spPr>
                    <a:xfrm>
                      <a:off x="0" y="0"/>
                      <a:ext cx="5139588" cy="3393966"/>
                    </a:xfrm>
                    <a:prstGeom prst="rect">
                      <a:avLst/>
                    </a:prstGeom>
                  </pic:spPr>
                </pic:pic>
              </a:graphicData>
            </a:graphic>
          </wp:inline>
        </w:drawing>
      </w:r>
    </w:p>
    <w:p w14:paraId="7F92B715" w14:textId="77777777" w:rsidR="001C29A3" w:rsidRDefault="001C29A3" w:rsidP="005F2397">
      <w:pPr>
        <w:rPr>
          <w:rFonts w:ascii="Calibri" w:hAnsi="Calibri"/>
        </w:rPr>
      </w:pPr>
    </w:p>
    <w:p w14:paraId="3A869D4F" w14:textId="49489B73" w:rsidR="001C29A3" w:rsidRPr="008568A7" w:rsidRDefault="001C29A3" w:rsidP="005F2397">
      <w:pPr>
        <w:rPr>
          <w:rFonts w:ascii="Calibri" w:hAnsi="Calibri"/>
        </w:rPr>
      </w:pPr>
    </w:p>
    <w:p w14:paraId="70AE27E0" w14:textId="77777777" w:rsidR="005F2397" w:rsidRPr="008568A7" w:rsidRDefault="005F2397" w:rsidP="005F2397">
      <w:pPr>
        <w:rPr>
          <w:rFonts w:ascii="Calibri" w:hAnsi="Calibri"/>
        </w:rPr>
      </w:pPr>
    </w:p>
    <w:p w14:paraId="643CB934" w14:textId="24F35C66" w:rsidR="005F2397" w:rsidRPr="008568A7" w:rsidRDefault="004B5D02">
      <w:pPr>
        <w:pStyle w:val="Heading2"/>
      </w:pPr>
      <w:bookmarkStart w:id="7702" w:name="_Toc222580747"/>
      <w:r>
        <w:t xml:space="preserve">10.5 </w:t>
      </w:r>
      <w:r w:rsidR="005F2397" w:rsidRPr="008568A7">
        <w:t>Define carry markets, and explain the impact storage costs and convenience yields have on commodity forward prices and no-arbitrage bounds.</w:t>
      </w:r>
      <w:bookmarkEnd w:id="7702"/>
    </w:p>
    <w:p w14:paraId="1DD83AA9" w14:textId="77777777" w:rsidR="00757406" w:rsidRPr="008568A7" w:rsidRDefault="00757406" w:rsidP="005F2397">
      <w:pPr>
        <w:rPr>
          <w:rFonts w:ascii="Calibri" w:hAnsi="Calibri"/>
        </w:rPr>
      </w:pPr>
    </w:p>
    <w:p w14:paraId="0899F169" w14:textId="272C69CE" w:rsidR="005F2397" w:rsidRPr="008568A7" w:rsidRDefault="004B5D02" w:rsidP="008568A7">
      <w:pPr>
        <w:pStyle w:val="Heading3"/>
      </w:pPr>
      <w:bookmarkStart w:id="7703" w:name="_Toc222580748"/>
      <w:r>
        <w:t xml:space="preserve">10.5.1 </w:t>
      </w:r>
      <w:r w:rsidR="005F2397" w:rsidRPr="008568A7">
        <w:t>Define carry markets</w:t>
      </w:r>
      <w:bookmarkEnd w:id="7703"/>
    </w:p>
    <w:p w14:paraId="0B4F2EC1" w14:textId="77777777" w:rsidR="00757406" w:rsidRPr="008568A7" w:rsidRDefault="00757406" w:rsidP="005F2397">
      <w:pPr>
        <w:rPr>
          <w:rFonts w:ascii="Calibri" w:hAnsi="Calibri"/>
        </w:rPr>
      </w:pPr>
    </w:p>
    <w:p w14:paraId="14CF03BE" w14:textId="77777777" w:rsidR="005F2397" w:rsidRPr="008568A7" w:rsidRDefault="005F2397" w:rsidP="005F2397">
      <w:pPr>
        <w:rPr>
          <w:rFonts w:ascii="Calibri" w:hAnsi="Calibri"/>
        </w:rPr>
      </w:pPr>
      <w:r w:rsidRPr="008568A7">
        <w:rPr>
          <w:rFonts w:ascii="Calibri" w:hAnsi="Calibri"/>
        </w:rPr>
        <w:t>A commodity that is stored is in a carry market. Storage is carry. Storage permits consumption throughout the year</w:t>
      </w:r>
    </w:p>
    <w:p w14:paraId="64CF4525" w14:textId="0AC88BCB" w:rsidR="005F2397" w:rsidRPr="008568A7" w:rsidRDefault="00DE5CF7" w:rsidP="00865716">
      <w:pPr>
        <w:jc w:val="center"/>
        <w:rPr>
          <w:rFonts w:ascii="Calibri" w:hAnsi="Calibri"/>
        </w:rPr>
      </w:pPr>
      <w:r>
        <w:rPr>
          <w:rFonts w:ascii="Calibri" w:hAnsi="Calibri"/>
        </w:rPr>
        <w:pict w14:anchorId="0513F7F9">
          <v:shape id="_x0000_i1047" type="#_x0000_t75" style="width:127pt;height:33pt">
            <v:imagedata r:id="rId118" o:title=""/>
          </v:shape>
        </w:pict>
      </w:r>
    </w:p>
    <w:p w14:paraId="77C14EEB" w14:textId="7F586ABD" w:rsidR="00757406" w:rsidRPr="008568A7" w:rsidRDefault="004B5D02" w:rsidP="008568A7">
      <w:pPr>
        <w:pStyle w:val="Heading3"/>
      </w:pPr>
      <w:bookmarkStart w:id="7704" w:name="_Toc222580749"/>
      <w:r>
        <w:t>10.5.2</w:t>
      </w:r>
      <w:r w:rsidR="00030BDE">
        <w:t xml:space="preserve"> </w:t>
      </w:r>
      <w:r w:rsidR="005F2397" w:rsidRPr="008568A7">
        <w:t>Explain the impact storage costs and convenience yields have on commodity forward prices and no</w:t>
      </w:r>
      <w:r w:rsidR="005F2397" w:rsidRPr="008568A7">
        <w:rPr>
          <w:rFonts w:cs="Monaco"/>
        </w:rPr>
        <w:t>‐</w:t>
      </w:r>
      <w:r w:rsidR="005F2397" w:rsidRPr="008568A7">
        <w:t>arbitrage bounds</w:t>
      </w:r>
      <w:bookmarkEnd w:id="7704"/>
      <w:r w:rsidR="00757406" w:rsidRPr="008568A7">
        <w:br/>
      </w:r>
    </w:p>
    <w:p w14:paraId="57F325F8" w14:textId="77777777" w:rsidR="005F2397" w:rsidRPr="008568A7" w:rsidRDefault="005F2397" w:rsidP="005F2397">
      <w:pPr>
        <w:rPr>
          <w:rFonts w:ascii="Calibri" w:hAnsi="Calibri"/>
        </w:rPr>
      </w:pPr>
      <w:r w:rsidRPr="008568A7">
        <w:rPr>
          <w:rFonts w:ascii="Calibri" w:hAnsi="Calibri"/>
        </w:rPr>
        <w:t xml:space="preserve">Carry is the cost of storage (a.k.a., holding cost). In an earlier section, we saw the “cost-of-carry” model, as given by: </w:t>
      </w:r>
    </w:p>
    <w:p w14:paraId="260471A3" w14:textId="77777777" w:rsidR="005F2397" w:rsidRPr="008568A7" w:rsidRDefault="00DE5CF7" w:rsidP="00865716">
      <w:pPr>
        <w:jc w:val="center"/>
        <w:rPr>
          <w:rFonts w:ascii="Calibri" w:hAnsi="Calibri"/>
        </w:rPr>
      </w:pPr>
      <w:r>
        <w:rPr>
          <w:rFonts w:ascii="Calibri" w:hAnsi="Calibri"/>
        </w:rPr>
        <w:pict w14:anchorId="6A1CADFF">
          <v:shape id="_x0000_i1048" type="#_x0000_t75" style="width:113pt;height:28pt">
            <v:imagedata r:id="rId119" o:title=""/>
          </v:shape>
        </w:pict>
      </w:r>
    </w:p>
    <w:p w14:paraId="13884C30" w14:textId="707BEDCE" w:rsidR="005F2397" w:rsidRPr="008568A7" w:rsidRDefault="005F2397" w:rsidP="005F2397">
      <w:pPr>
        <w:rPr>
          <w:rFonts w:ascii="Calibri" w:hAnsi="Calibri"/>
        </w:rPr>
      </w:pPr>
      <w:r w:rsidRPr="008568A7">
        <w:rPr>
          <w:rFonts w:ascii="Calibri" w:hAnsi="Calibri"/>
        </w:rPr>
        <w:t>This model says that the forward price is a function of the spot</w:t>
      </w:r>
      <w:ins w:id="7705"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706"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compounded forward as a function of three variables: the riskless rate (r), the carry cost (u) and the convenience yield</w:t>
      </w:r>
      <w:ins w:id="7707"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7708"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(y). </w:t>
      </w:r>
    </w:p>
    <w:p w14:paraId="6EDF9C56" w14:textId="2BC35F92" w:rsidR="005F2397" w:rsidRPr="008568A7" w:rsidRDefault="005F2397" w:rsidP="005F2397">
      <w:pPr>
        <w:rPr>
          <w:rFonts w:ascii="Calibri" w:hAnsi="Calibri"/>
        </w:rPr>
      </w:pPr>
      <w:r w:rsidRPr="008568A7">
        <w:rPr>
          <w:rFonts w:ascii="Calibri" w:hAnsi="Calibri"/>
        </w:rPr>
        <w:t>We can use the same equation if we insert lambda (</w:t>
      </w:r>
      <w:r w:rsidRPr="008568A7">
        <w:rPr>
          <w:rFonts w:ascii="Calibri" w:hAnsi="Calibri"/>
        </w:rPr>
        <w:sym w:font="Symbol" w:char="F06C"/>
      </w:r>
      <w:r w:rsidRPr="008568A7">
        <w:rPr>
          <w:rFonts w:ascii="Calibri" w:hAnsi="Calibri"/>
        </w:rPr>
        <w:t>) for the carry cost and (c) is used for the convenience yield</w:t>
      </w:r>
      <w:ins w:id="7709"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7710" w:author="Aleksander Hansen" w:date="2013-02-15T17:05:00Z">
        <w:r w:rsidR="00FF184E">
          <w:instrText xml:space="preserve">" </w:instrText>
        </w:r>
        <w:r w:rsidR="00FF184E">
          <w:rPr>
            <w:rFonts w:ascii="Calibri" w:hAnsi="Calibri"/>
          </w:rPr>
          <w:fldChar w:fldCharType="end"/>
        </w:r>
      </w:ins>
      <w:r w:rsidRPr="008568A7">
        <w:rPr>
          <w:rFonts w:ascii="Calibri" w:hAnsi="Calibri"/>
        </w:rPr>
        <w:t>. Under that notation, the cost-of-carry model is still:</w:t>
      </w:r>
    </w:p>
    <w:p w14:paraId="137D7359" w14:textId="77777777" w:rsidR="005F2397" w:rsidRPr="008568A7" w:rsidRDefault="00DE5CF7" w:rsidP="00865716">
      <w:pPr>
        <w:jc w:val="center"/>
        <w:rPr>
          <w:rFonts w:ascii="Calibri" w:hAnsi="Calibri"/>
        </w:rPr>
      </w:pPr>
      <w:r>
        <w:rPr>
          <w:rFonts w:ascii="Calibri" w:hAnsi="Calibri"/>
        </w:rPr>
        <w:pict w14:anchorId="694C05B9">
          <v:shape id="_x0000_i1049" type="#_x0000_t75" style="width:130pt;height:33pt">
            <v:imagedata r:id="rId120" o:title=""/>
          </v:shape>
        </w:pict>
      </w:r>
    </w:p>
    <w:p w14:paraId="4EBEEA95" w14:textId="7898F643" w:rsidR="005F2397" w:rsidRPr="008568A7" w:rsidRDefault="005F2397" w:rsidP="005F2397">
      <w:pPr>
        <w:rPr>
          <w:rFonts w:ascii="Calibri" w:hAnsi="Calibri"/>
        </w:rPr>
      </w:pPr>
      <w:r w:rsidRPr="008568A7">
        <w:rPr>
          <w:rFonts w:ascii="Calibri" w:hAnsi="Calibri"/>
        </w:rPr>
        <w:t>These two cost-of-carry formulas (one, really) are the master formulas because the others are subsets of these. Memorize this dynamic! Start with exponential function. It compounds the spot</w:t>
      </w:r>
      <w:ins w:id="7711"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712"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rate to the forward rate. The “base case” is to compound the spot</w:t>
      </w:r>
      <w:ins w:id="7713"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714"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rate by the riskless rate (spot</w:t>
      </w:r>
      <w:ins w:id="7715"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716"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w:t>
      </w:r>
      <w:r w:rsidRPr="008568A7">
        <w:rPr>
          <w:rFonts w:ascii="Calibri" w:hAnsi="Calibri"/>
        </w:rPr>
        <w:sym w:font="Symbol" w:char="F0B4"/>
      </w:r>
      <w:r w:rsidRPr="008568A7">
        <w:rPr>
          <w:rFonts w:ascii="Calibri" w:hAnsi="Calibri"/>
        </w:rPr>
        <w:t xml:space="preserve"> er). </w:t>
      </w:r>
    </w:p>
    <w:p w14:paraId="0D3A3A63" w14:textId="49A72B0C" w:rsidR="005F2397" w:rsidRPr="008568A7" w:rsidRDefault="005F2397" w:rsidP="005F2397">
      <w:pPr>
        <w:rPr>
          <w:rFonts w:ascii="Calibri" w:hAnsi="Calibri"/>
        </w:rPr>
      </w:pPr>
      <w:r w:rsidRPr="008568A7">
        <w:rPr>
          <w:rFonts w:ascii="Calibri" w:hAnsi="Calibri"/>
        </w:rPr>
        <w:t xml:space="preserve">To expand on the exponential function, ask whether there are benefits or costs to holding the asset. Costs get added to the risk-free rate (because you’d pay less today for that!) and benefits reduce the risk-free rate. </w:t>
      </w:r>
      <w:commentRangeStart w:id="7717"/>
      <w:r w:rsidRPr="008568A7">
        <w:rPr>
          <w:rFonts w:ascii="Calibri" w:hAnsi="Calibri"/>
        </w:rPr>
        <w:t xml:space="preserve">So, if it’s a dividend paid on the stock, that’s a benefit and you’ve got (r-q) instead of (r). If </w:t>
      </w:r>
      <w:r w:rsidR="004B1CE2" w:rsidRPr="008568A7">
        <w:rPr>
          <w:rFonts w:ascii="Calibri" w:hAnsi="Calibri"/>
        </w:rPr>
        <w:t>it’s a storage cost, that’s</w:t>
      </w:r>
      <w:r w:rsidRPr="008568A7">
        <w:rPr>
          <w:rFonts w:ascii="Calibri" w:hAnsi="Calibri"/>
        </w:rPr>
        <w:t xml:space="preserve"> a cost, so you’ve got (r+u) instead of (r) and so on. If it’s </w:t>
      </w:r>
      <w:r w:rsidR="003932EC">
        <w:rPr>
          <w:rFonts w:ascii="Calibri" w:hAnsi="Calibri"/>
        </w:rPr>
        <w:t xml:space="preserve">a </w:t>
      </w:r>
      <w:r w:rsidRPr="008568A7">
        <w:rPr>
          <w:rFonts w:ascii="Calibri" w:hAnsi="Calibri"/>
        </w:rPr>
        <w:t xml:space="preserve">storage costs (+u) but also convenience (-y), then </w:t>
      </w:r>
      <w:commentRangeEnd w:id="7717"/>
      <w:r w:rsidR="004B1CE2" w:rsidRPr="008568A7">
        <w:rPr>
          <w:rStyle w:val="CommentReference"/>
          <w:rFonts w:ascii="Calibri" w:hAnsi="Calibri"/>
        </w:rPr>
        <w:commentReference w:id="7717"/>
      </w:r>
      <w:ins w:id="7718" w:author="Aleksander Hansen" w:date="2013-02-11T16:28:00Z">
        <w:r w:rsidR="007E43FB">
          <w:rPr>
            <w:rFonts w:ascii="Calibri" w:hAnsi="Calibri"/>
          </w:rPr>
          <w:t>we have</w:t>
        </w:r>
      </w:ins>
      <w:del w:id="7719" w:author="Aleksander Hansen" w:date="2013-02-11T16:28:00Z">
        <w:r w:rsidRPr="008568A7" w:rsidDel="007E43FB">
          <w:rPr>
            <w:rFonts w:ascii="Calibri" w:hAnsi="Calibri"/>
          </w:rPr>
          <w:delText>you’ve got</w:delText>
        </w:r>
      </w:del>
      <w:r w:rsidRPr="008568A7">
        <w:rPr>
          <w:rFonts w:ascii="Calibri" w:hAnsi="Calibri"/>
        </w:rPr>
        <w:t xml:space="preserve"> (r+u-y).</w:t>
      </w:r>
    </w:p>
    <w:p w14:paraId="340F39D5" w14:textId="35591DA6" w:rsidR="00E32BCB" w:rsidRPr="001345EE" w:rsidRDefault="00E32BCB" w:rsidP="001345EE">
      <w:pPr>
        <w:rPr>
          <w:rFonts w:ascii="Calibri" w:hAnsi="Calibri"/>
        </w:rPr>
      </w:pPr>
    </w:p>
    <w:p w14:paraId="48A49BF2" w14:textId="60B47962" w:rsidR="00242742" w:rsidRPr="00242742" w:rsidRDefault="001345EE" w:rsidP="00242742">
      <w:pPr>
        <w:pStyle w:val="Paragraph"/>
      </w:pPr>
      <w:r>
        <w:rPr>
          <w:noProof/>
          <w:lang w:bidi="ar-SA"/>
        </w:rPr>
        <w:drawing>
          <wp:inline distT="0" distB="0" distL="0" distR="0" wp14:anchorId="06A1A123" wp14:editId="42925952">
            <wp:extent cx="5048447" cy="3542799"/>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2-08 at 1.47.49 PM.png"/>
                    <pic:cNvPicPr/>
                  </pic:nvPicPr>
                  <pic:blipFill>
                    <a:blip r:embed="rId121">
                      <a:extLst>
                        <a:ext uri="{28A0092B-C50C-407E-A947-70E740481C1C}">
                          <a14:useLocalDpi xmlns:a14="http://schemas.microsoft.com/office/drawing/2010/main" val="0"/>
                        </a:ext>
                      </a:extLst>
                    </a:blip>
                    <a:stretch>
                      <a:fillRect/>
                    </a:stretch>
                  </pic:blipFill>
                  <pic:spPr>
                    <a:xfrm>
                      <a:off x="0" y="0"/>
                      <a:ext cx="5049119" cy="3543270"/>
                    </a:xfrm>
                    <a:prstGeom prst="rect">
                      <a:avLst/>
                    </a:prstGeom>
                  </pic:spPr>
                </pic:pic>
              </a:graphicData>
            </a:graphic>
          </wp:inline>
        </w:drawing>
      </w:r>
    </w:p>
    <w:p w14:paraId="472A7D37" w14:textId="26AB4160" w:rsidR="00E32BCB" w:rsidRDefault="00E32BCB" w:rsidP="008568A7">
      <w:pPr>
        <w:pStyle w:val="Heading3"/>
      </w:pPr>
    </w:p>
    <w:p w14:paraId="3031CD65" w14:textId="0CD9E69B" w:rsidR="005F2397" w:rsidRPr="008568A7" w:rsidRDefault="00030BDE" w:rsidP="008568A7">
      <w:pPr>
        <w:pStyle w:val="Heading3"/>
      </w:pPr>
      <w:bookmarkStart w:id="7720" w:name="_Toc222580750"/>
      <w:r>
        <w:t xml:space="preserve">10.5.3 </w:t>
      </w:r>
      <w:r w:rsidRPr="008568A7">
        <w:t>Explain the impact storage costs and convenience yields h</w:t>
      </w:r>
      <w:r>
        <w:t>ave on no-</w:t>
      </w:r>
      <w:r w:rsidR="005F2397" w:rsidRPr="008568A7">
        <w:t xml:space="preserve">arbitrage price </w:t>
      </w:r>
      <w:r>
        <w:t>bounds</w:t>
      </w:r>
      <w:bookmarkEnd w:id="7720"/>
    </w:p>
    <w:p w14:paraId="01A177A2" w14:textId="0BA475F6" w:rsidR="005F2397" w:rsidRPr="008568A7" w:rsidRDefault="005F2397" w:rsidP="005F2397">
      <w:pPr>
        <w:rPr>
          <w:rFonts w:ascii="Calibri" w:hAnsi="Calibri"/>
        </w:rPr>
      </w:pPr>
      <w:r w:rsidRPr="008568A7">
        <w:rPr>
          <w:rFonts w:ascii="Calibri" w:hAnsi="Calibri"/>
        </w:rPr>
        <w:t>Given convenience yield</w:t>
      </w:r>
      <w:ins w:id="7721"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7722"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(c) and storage costs (</w:t>
      </w:r>
      <w:r w:rsidRPr="008568A7">
        <w:rPr>
          <w:rFonts w:ascii="Calibri" w:hAnsi="Calibri" w:cs="Times New Roman"/>
        </w:rPr>
        <w:t>λ</w:t>
      </w:r>
      <w:r w:rsidRPr="008568A7">
        <w:rPr>
          <w:rFonts w:ascii="Calibri" w:hAnsi="Calibri"/>
        </w:rPr>
        <w:t>), the no-arbitrage price range is given by:</w:t>
      </w:r>
    </w:p>
    <w:p w14:paraId="2A773075" w14:textId="41B988D8" w:rsidR="005F2397" w:rsidRPr="008568A7" w:rsidRDefault="00DE5CF7" w:rsidP="00030BDE">
      <w:pPr>
        <w:jc w:val="center"/>
        <w:rPr>
          <w:rFonts w:ascii="Calibri" w:hAnsi="Calibri"/>
        </w:rPr>
      </w:pPr>
      <w:r>
        <w:rPr>
          <w:rFonts w:ascii="Calibri" w:hAnsi="Calibri"/>
        </w:rPr>
        <w:pict w14:anchorId="24846E3D">
          <v:shape id="_x0000_i1050" type="#_x0000_t75" style="width:232pt;height:36pt">
            <v:imagedata r:id="rId122" o:title=""/>
          </v:shape>
        </w:pict>
      </w:r>
    </w:p>
    <w:p w14:paraId="398AD198" w14:textId="3BEA5670" w:rsidR="005F2397" w:rsidRPr="008568A7" w:rsidRDefault="007140DE">
      <w:pPr>
        <w:pStyle w:val="Heading2"/>
      </w:pPr>
      <w:bookmarkStart w:id="7723" w:name="_Toc222580751"/>
      <w:r>
        <w:t xml:space="preserve">10.6 </w:t>
      </w:r>
      <w:r w:rsidR="005F2397" w:rsidRPr="008568A7">
        <w:t>Compute the forward price of a commodity with storage costs.</w:t>
      </w:r>
      <w:bookmarkEnd w:id="7723"/>
    </w:p>
    <w:p w14:paraId="1D979870" w14:textId="77777777" w:rsidR="005F2397" w:rsidRDefault="005F2397" w:rsidP="005F2397">
      <w:pPr>
        <w:rPr>
          <w:rFonts w:ascii="Calibri" w:hAnsi="Calibri"/>
        </w:rPr>
      </w:pPr>
      <w:commentRangeStart w:id="7724"/>
      <w:r w:rsidRPr="008568A7">
        <w:rPr>
          <w:rFonts w:ascii="Calibri" w:hAnsi="Calibri"/>
        </w:rPr>
        <w:t>[Needs Content]</w:t>
      </w:r>
      <w:commentRangeEnd w:id="7724"/>
      <w:r w:rsidR="007E43FB">
        <w:rPr>
          <w:rStyle w:val="CommentReference"/>
        </w:rPr>
        <w:commentReference w:id="7724"/>
      </w:r>
    </w:p>
    <w:p w14:paraId="2802DA89" w14:textId="77777777" w:rsidR="007140DE" w:rsidRPr="008568A7" w:rsidRDefault="007140DE" w:rsidP="005F2397">
      <w:pPr>
        <w:rPr>
          <w:rFonts w:ascii="Calibri" w:hAnsi="Calibri"/>
        </w:rPr>
      </w:pPr>
    </w:p>
    <w:p w14:paraId="5BBFC52C" w14:textId="375BADF0" w:rsidR="005F2397" w:rsidRPr="008568A7" w:rsidRDefault="007140DE">
      <w:pPr>
        <w:pStyle w:val="Heading2"/>
      </w:pPr>
      <w:bookmarkStart w:id="7725" w:name="_Toc222580752"/>
      <w:r>
        <w:t xml:space="preserve">10.7 </w:t>
      </w:r>
      <w:r w:rsidR="005F2397" w:rsidRPr="008568A7">
        <w:t>Compare the lease rate with the convenience yield</w:t>
      </w:r>
      <w:bookmarkEnd w:id="7725"/>
      <w:ins w:id="7726" w:author="Aleksander Hansen" w:date="2013-02-15T17:05:00Z">
        <w:r w:rsidR="00FF184E">
          <w:fldChar w:fldCharType="begin"/>
        </w:r>
        <w:r w:rsidR="00FF184E">
          <w:instrText xml:space="preserve"> XE "</w:instrText>
        </w:r>
      </w:ins>
      <w:r w:rsidR="00FF184E" w:rsidRPr="008568A7">
        <w:rPr>
          <w:rFonts w:ascii="Calibri" w:hAnsi="Calibri"/>
        </w:rPr>
        <w:instrText>yield</w:instrText>
      </w:r>
      <w:ins w:id="7727" w:author="Aleksander Hansen" w:date="2013-02-15T17:05:00Z">
        <w:r w:rsidR="00FF184E">
          <w:instrText xml:space="preserve">" </w:instrText>
        </w:r>
        <w:r w:rsidR="00FF184E">
          <w:fldChar w:fldCharType="end"/>
        </w:r>
      </w:ins>
      <w:r>
        <w:br/>
      </w:r>
    </w:p>
    <w:p w14:paraId="66FC0392" w14:textId="77777777" w:rsidR="005F2397" w:rsidRPr="008568A7" w:rsidRDefault="005F2397" w:rsidP="005F2397">
      <w:pPr>
        <w:rPr>
          <w:rFonts w:ascii="Calibri" w:hAnsi="Calibri"/>
        </w:rPr>
      </w:pPr>
      <w:r w:rsidRPr="008568A7">
        <w:rPr>
          <w:rFonts w:ascii="Calibri" w:hAnsi="Calibri"/>
        </w:rPr>
        <w:t>If we are given the forward price, we only need to re-arrange the above formula to solve for the implicit lease rate. We re-arrange as follows:</w:t>
      </w:r>
    </w:p>
    <w:p w14:paraId="6D21E907" w14:textId="7FE9240A" w:rsidR="005F2397" w:rsidRPr="008568A7" w:rsidRDefault="00DE5CF7" w:rsidP="00C07059">
      <w:pPr>
        <w:jc w:val="center"/>
        <w:rPr>
          <w:rFonts w:ascii="Calibri" w:hAnsi="Calibri"/>
        </w:rPr>
      </w:pPr>
      <w:r>
        <w:rPr>
          <w:rFonts w:ascii="Calibri" w:hAnsi="Calibri"/>
        </w:rPr>
        <w:pict w14:anchorId="0785E072">
          <v:shape id="_x0000_i1051" type="#_x0000_t75" style="width:280pt;height:124pt">
            <v:imagedata r:id="rId123" o:title=""/>
          </v:shape>
        </w:pict>
      </w:r>
      <w:r w:rsidR="002A2C96">
        <w:rPr>
          <w:rFonts w:ascii="Calibri" w:hAnsi="Calibri"/>
        </w:rPr>
        <w:br/>
      </w:r>
    </w:p>
    <w:p w14:paraId="48F5AE73" w14:textId="53D5639A" w:rsidR="005F2397" w:rsidRPr="008568A7" w:rsidRDefault="005F2397" w:rsidP="005F2397">
      <w:pPr>
        <w:rPr>
          <w:rFonts w:ascii="Calibri" w:hAnsi="Calibri"/>
        </w:rPr>
      </w:pPr>
      <w:r w:rsidRPr="008568A7">
        <w:rPr>
          <w:rFonts w:ascii="Calibri" w:hAnsi="Calibri"/>
        </w:rPr>
        <w:t>For example, assume the spot</w:t>
      </w:r>
      <w:ins w:id="7728"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729"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w:t>
      </w:r>
      <w:r w:rsidR="002A2C96">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 xml:space="preserve">, </m:t>
        </m:r>
      </m:oMath>
      <w:r w:rsidRPr="008568A7">
        <w:rPr>
          <w:rFonts w:ascii="Calibri" w:hAnsi="Calibri"/>
        </w:rPr>
        <w:t xml:space="preserve">is $9.8 and the forward price in six months (T=0.5) is $10 </w:t>
      </w:r>
      <m:oMath>
        <m:sSub>
          <m:sSubPr>
            <m:ctrlPr>
              <w:rPr>
                <w:rFonts w:ascii="Cambria Math" w:hAnsi="Cambria Math"/>
                <w:i/>
              </w:rPr>
            </m:ctrlPr>
          </m:sSubPr>
          <m:e>
            <m:r>
              <w:rPr>
                <w:rFonts w:ascii="Cambria Math" w:hAnsi="Cambria Math"/>
              </w:rPr>
              <m:t>F</m:t>
            </m:r>
          </m:e>
          <m:sub>
            <m:r>
              <w:rPr>
                <w:rFonts w:ascii="Cambria Math" w:hAnsi="Cambria Math"/>
              </w:rPr>
              <m:t>0, 0.5</m:t>
            </m:r>
          </m:sub>
        </m:sSub>
      </m:oMath>
      <w:r w:rsidRPr="008568A7">
        <w:rPr>
          <w:rFonts w:ascii="Calibri" w:hAnsi="Calibri"/>
        </w:rPr>
        <w:t>. Given further a risk-free rate of 6%, the implicit lease rate is about 2%:</w:t>
      </w:r>
      <w:r w:rsidR="002A2C96">
        <w:rPr>
          <w:rFonts w:ascii="Calibri" w:hAnsi="Calibri"/>
        </w:rPr>
        <w:br/>
      </w:r>
    </w:p>
    <w:p w14:paraId="143243D4" w14:textId="47A2C488" w:rsidR="005F2397" w:rsidRPr="008568A7" w:rsidRDefault="00DE5CF7" w:rsidP="00C07059">
      <w:pPr>
        <w:jc w:val="center"/>
        <w:rPr>
          <w:rFonts w:ascii="Calibri" w:hAnsi="Calibri"/>
        </w:rPr>
      </w:pPr>
      <w:r>
        <w:rPr>
          <w:rFonts w:ascii="Calibri" w:hAnsi="Calibri"/>
        </w:rPr>
        <w:pict w14:anchorId="3600376D">
          <v:shape id="_x0000_i1052" type="#_x0000_t75" style="width:276pt;height:45pt">
            <v:imagedata r:id="rId124" o:title=""/>
          </v:shape>
        </w:pict>
      </w:r>
      <w:r w:rsidR="002A2C96">
        <w:rPr>
          <w:rFonts w:ascii="Calibri" w:hAnsi="Calibri"/>
        </w:rPr>
        <w:br/>
      </w:r>
    </w:p>
    <w:p w14:paraId="6A759099" w14:textId="164661F8" w:rsidR="005F2397" w:rsidRPr="008568A7" w:rsidRDefault="002A2C96" w:rsidP="005F2397">
      <w:pPr>
        <w:rPr>
          <w:rFonts w:ascii="Calibri" w:hAnsi="Calibri"/>
        </w:rPr>
      </w:pPr>
      <w:r>
        <w:rPr>
          <w:rFonts w:ascii="Calibri" w:hAnsi="Calibri"/>
        </w:rPr>
        <w:t xml:space="preserve">Both are benefits of ownership, however; </w:t>
      </w:r>
      <w:r w:rsidR="005F2397" w:rsidRPr="008568A7">
        <w:rPr>
          <w:rFonts w:ascii="Calibri" w:hAnsi="Calibri"/>
        </w:rPr>
        <w:t>convenience yield</w:t>
      </w:r>
      <w:ins w:id="7730"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7731" w:author="Aleksander Hansen" w:date="2013-02-15T17:05:00Z">
        <w:r w:rsidR="00FF184E">
          <w:instrText xml:space="preserve">" </w:instrText>
        </w:r>
        <w:r w:rsidR="00FF184E">
          <w:rPr>
            <w:rFonts w:ascii="Calibri" w:hAnsi="Calibri"/>
          </w:rPr>
          <w:fldChar w:fldCharType="end"/>
        </w:r>
      </w:ins>
      <w:r w:rsidR="005F2397" w:rsidRPr="008568A7">
        <w:rPr>
          <w:rFonts w:ascii="Calibri" w:hAnsi="Calibri"/>
        </w:rPr>
        <w:t xml:space="preserve"> is hard to quantify</w:t>
      </w:r>
      <w:r>
        <w:rPr>
          <w:rFonts w:ascii="Calibri" w:hAnsi="Calibri"/>
        </w:rPr>
        <w:t xml:space="preserve"> in practice. The o</w:t>
      </w:r>
      <w:r w:rsidR="005F2397" w:rsidRPr="008568A7">
        <w:rPr>
          <w:rFonts w:ascii="Calibri" w:hAnsi="Calibri"/>
        </w:rPr>
        <w:t xml:space="preserve">bserved lease rate </w:t>
      </w:r>
      <m:oMath>
        <m:r>
          <w:rPr>
            <w:rFonts w:ascii="Cambria Math" w:hAnsi="Cambria Math"/>
          </w:rPr>
          <m:t>δ,</m:t>
        </m:r>
      </m:oMath>
      <w:r>
        <w:rPr>
          <w:rFonts w:ascii="Calibri" w:hAnsi="Calibri"/>
        </w:rPr>
        <w:t xml:space="preserve"> </w:t>
      </w:r>
      <w:r w:rsidR="005F2397" w:rsidRPr="008568A7">
        <w:rPr>
          <w:rFonts w:ascii="Calibri" w:hAnsi="Calibri"/>
        </w:rPr>
        <w:t xml:space="preserve">depends on both storage costs </w:t>
      </w:r>
      <m:oMath>
        <m:r>
          <w:rPr>
            <w:rFonts w:ascii="Cambria Math" w:hAnsi="Cambria Math"/>
          </w:rPr>
          <m:t>λ</m:t>
        </m:r>
      </m:oMath>
      <w:r>
        <w:rPr>
          <w:rFonts w:ascii="Calibri" w:hAnsi="Calibri"/>
        </w:rPr>
        <w:t xml:space="preserve">, </w:t>
      </w:r>
      <w:r w:rsidR="005F2397" w:rsidRPr="008568A7">
        <w:rPr>
          <w:rFonts w:ascii="Calibri" w:hAnsi="Calibri"/>
        </w:rPr>
        <w:t>and</w:t>
      </w:r>
      <w:r w:rsidR="005902C5">
        <w:rPr>
          <w:rFonts w:ascii="Calibri" w:hAnsi="Calibri"/>
        </w:rPr>
        <w:t xml:space="preserve"> the</w:t>
      </w:r>
      <w:r w:rsidR="005F2397" w:rsidRPr="008568A7">
        <w:rPr>
          <w:rFonts w:ascii="Calibri" w:hAnsi="Calibri"/>
        </w:rPr>
        <w:t xml:space="preserve"> convenience</w:t>
      </w:r>
      <w:r>
        <w:rPr>
          <w:rFonts w:ascii="Calibri" w:hAnsi="Calibri"/>
        </w:rPr>
        <w:t xml:space="preserve"> yield c.</w:t>
      </w:r>
    </w:p>
    <w:p w14:paraId="3B391E51" w14:textId="451F84BD" w:rsidR="005F2397" w:rsidRPr="008568A7" w:rsidRDefault="00C07059" w:rsidP="005F2397">
      <w:pPr>
        <w:rPr>
          <w:rFonts w:ascii="Calibri" w:hAnsi="Calibri"/>
        </w:rPr>
      </w:pPr>
      <w:r>
        <w:rPr>
          <w:rFonts w:ascii="Calibri" w:hAnsi="Calibri"/>
        </w:rPr>
        <w:t>This i</w:t>
      </w:r>
      <w:r w:rsidR="005F2397" w:rsidRPr="008568A7">
        <w:rPr>
          <w:rFonts w:ascii="Calibri" w:hAnsi="Calibri"/>
        </w:rPr>
        <w:t>mplies a no-arbitra</w:t>
      </w:r>
      <w:r>
        <w:rPr>
          <w:rFonts w:ascii="Calibri" w:hAnsi="Calibri"/>
        </w:rPr>
        <w:t xml:space="preserve">ge region (zone) rather than a specific price </w:t>
      </w:r>
      <w:r w:rsidR="005F2397" w:rsidRPr="008568A7">
        <w:rPr>
          <w:rFonts w:ascii="Calibri" w:hAnsi="Calibri"/>
        </w:rPr>
        <w:t>point es</w:t>
      </w:r>
      <w:r>
        <w:rPr>
          <w:rFonts w:ascii="Calibri" w:hAnsi="Calibri"/>
        </w:rPr>
        <w:t>timate.</w:t>
      </w:r>
      <w:r>
        <w:rPr>
          <w:rFonts w:ascii="Calibri" w:hAnsi="Calibri"/>
        </w:rPr>
        <w:br/>
      </w:r>
    </w:p>
    <w:p w14:paraId="194CD003" w14:textId="1488C0D0" w:rsidR="005F2397" w:rsidRPr="008568A7" w:rsidRDefault="00DE5CF7" w:rsidP="00C07059">
      <w:pPr>
        <w:jc w:val="center"/>
        <w:rPr>
          <w:rFonts w:ascii="Calibri" w:hAnsi="Calibri"/>
        </w:rPr>
      </w:pPr>
      <w:r>
        <w:rPr>
          <w:rFonts w:ascii="Calibri" w:hAnsi="Calibri"/>
        </w:rPr>
        <w:pict w14:anchorId="415B2B69">
          <v:shape id="_x0000_i1053" type="#_x0000_t75" style="width:182pt;height:26pt">
            <v:imagedata r:id="rId125" o:title=""/>
          </v:shape>
        </w:pict>
      </w:r>
    </w:p>
    <w:p w14:paraId="32D4BA9D" w14:textId="77777777" w:rsidR="005F2397" w:rsidRPr="008568A7" w:rsidRDefault="005F2397" w:rsidP="005F2397">
      <w:pPr>
        <w:rPr>
          <w:rFonts w:ascii="Calibri" w:hAnsi="Calibri"/>
        </w:rPr>
      </w:pPr>
      <w:r w:rsidRPr="008568A7">
        <w:rPr>
          <w:rFonts w:ascii="Calibri" w:hAnsi="Calibri"/>
        </w:rPr>
        <w:t>You may not need to memorize this formula if the derivation is natural</w:t>
      </w:r>
    </w:p>
    <w:p w14:paraId="2607E35E" w14:textId="7166CE24" w:rsidR="005F2397" w:rsidRPr="008568A7" w:rsidRDefault="00DE5CF7" w:rsidP="00C07059">
      <w:pPr>
        <w:jc w:val="center"/>
        <w:rPr>
          <w:rFonts w:ascii="Calibri" w:hAnsi="Calibri"/>
        </w:rPr>
      </w:pPr>
      <w:r>
        <w:rPr>
          <w:rFonts w:ascii="Calibri" w:hAnsi="Calibri"/>
        </w:rPr>
        <w:pict w14:anchorId="619D3AAD">
          <v:shape id="_x0000_i1054" type="#_x0000_t75" style="width:133pt;height:69pt">
            <v:imagedata r:id="rId126" o:title=""/>
          </v:shape>
        </w:pict>
      </w:r>
    </w:p>
    <w:p w14:paraId="24E0EF20" w14:textId="77777777" w:rsidR="00FB2BCA" w:rsidRPr="008568A7" w:rsidRDefault="00FB2BCA" w:rsidP="005F2397">
      <w:pPr>
        <w:rPr>
          <w:rFonts w:ascii="Calibri" w:hAnsi="Calibri"/>
        </w:rPr>
      </w:pPr>
    </w:p>
    <w:p w14:paraId="17AA47D2" w14:textId="7011B6AD" w:rsidR="005F2397" w:rsidRPr="008568A7" w:rsidRDefault="007140DE">
      <w:pPr>
        <w:pStyle w:val="Heading2"/>
      </w:pPr>
      <w:bookmarkStart w:id="7732" w:name="_Toc222580753"/>
      <w:r>
        <w:t xml:space="preserve">10.8 </w:t>
      </w:r>
      <w:r w:rsidR="005F2397" w:rsidRPr="008568A7">
        <w:t xml:space="preserve">Identify factors that impact gold, corn, natural gas, and crude oil </w:t>
      </w:r>
      <w:r w:rsidR="00972464" w:rsidRPr="008568A7">
        <w:t>Futures</w:t>
      </w:r>
      <w:ins w:id="7733"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734" w:author="Aleksander Hansen" w:date="2013-02-15T16:31:00Z">
        <w:r w:rsidR="008A28C4">
          <w:instrText xml:space="preserve">" </w:instrText>
        </w:r>
        <w:r w:rsidR="008A28C4">
          <w:fldChar w:fldCharType="end"/>
        </w:r>
      </w:ins>
      <w:r w:rsidR="005F2397" w:rsidRPr="008568A7">
        <w:t xml:space="preserve"> prices</w:t>
      </w:r>
      <w:bookmarkEnd w:id="7732"/>
    </w:p>
    <w:p w14:paraId="644275EA" w14:textId="77777777" w:rsidR="00FB2BCA" w:rsidRPr="008568A7" w:rsidRDefault="00FB2BCA" w:rsidP="005F2397">
      <w:pPr>
        <w:rPr>
          <w:rFonts w:ascii="Calibri" w:hAnsi="Calibri"/>
        </w:rPr>
      </w:pPr>
    </w:p>
    <w:p w14:paraId="7A91FF61" w14:textId="58EC3489" w:rsidR="005F2397" w:rsidRPr="008568A7" w:rsidRDefault="005F2397" w:rsidP="005F2397">
      <w:pPr>
        <w:rPr>
          <w:rFonts w:ascii="Calibri" w:hAnsi="Calibri"/>
        </w:rPr>
      </w:pPr>
      <w:r w:rsidRPr="008568A7">
        <w:rPr>
          <w:rFonts w:ascii="Calibri" w:hAnsi="Calibri"/>
        </w:rPr>
        <w:t xml:space="preserve">Gold is durable with low storage costs. The forward price tends to be a gradually increasing function of maturity; this implies a lease rate. Exposure to gold can be achieved by ownership or (indirectly) by a long position in gold </w:t>
      </w:r>
      <w:r w:rsidR="00972464" w:rsidRPr="008568A7">
        <w:rPr>
          <w:rFonts w:ascii="Calibri" w:hAnsi="Calibri"/>
        </w:rPr>
        <w:t>Futures</w:t>
      </w:r>
      <w:ins w:id="773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736"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w:t>
      </w:r>
    </w:p>
    <w:p w14:paraId="4DFF2001" w14:textId="77777777" w:rsidR="005F2397" w:rsidRPr="008568A7" w:rsidRDefault="005F2397" w:rsidP="005F2397">
      <w:pPr>
        <w:rPr>
          <w:rFonts w:ascii="Calibri" w:hAnsi="Calibri"/>
        </w:rPr>
      </w:pPr>
      <w:r w:rsidRPr="008568A7">
        <w:rPr>
          <w:rFonts w:ascii="Calibri" w:hAnsi="Calibri"/>
        </w:rPr>
        <w:t>If you own physical gold directly: you forgo a “lease rate” but you also bear storage costs.</w:t>
      </w:r>
    </w:p>
    <w:p w14:paraId="4F7B9244" w14:textId="77777777" w:rsidR="005F2397" w:rsidRPr="008568A7" w:rsidRDefault="005F2397" w:rsidP="005F2397">
      <w:pPr>
        <w:rPr>
          <w:rFonts w:ascii="Calibri" w:hAnsi="Calibri"/>
        </w:rPr>
      </w:pPr>
      <w:r w:rsidRPr="008568A7">
        <w:rPr>
          <w:rFonts w:ascii="Calibri" w:hAnsi="Calibri"/>
        </w:rPr>
        <w:t>If instead you have a synthetically long position in gold: you have no storage costs, but you are exposed to credit risk. The text says that synthetic exposure is preferable, assuming you ignore credit (counterparty) risks.</w:t>
      </w:r>
    </w:p>
    <w:p w14:paraId="52A7149E" w14:textId="77777777" w:rsidR="005F2397" w:rsidRPr="008568A7" w:rsidRDefault="005F2397">
      <w:pPr>
        <w:jc w:val="center"/>
        <w:rPr>
          <w:rFonts w:ascii="Calibri" w:hAnsi="Calibri"/>
        </w:rPr>
        <w:pPrChange w:id="7737" w:author="Aleksander Hansen" w:date="2013-02-10T22:35:00Z">
          <w:pPr/>
        </w:pPrChange>
      </w:pPr>
      <w:r w:rsidRPr="008568A7">
        <w:rPr>
          <w:rFonts w:ascii="Calibri" w:hAnsi="Calibri"/>
          <w:noProof/>
        </w:rPr>
        <w:drawing>
          <wp:inline distT="0" distB="0" distL="0" distR="0" wp14:anchorId="7F0612B1" wp14:editId="27081A9F">
            <wp:extent cx="4508204" cy="2466753"/>
            <wp:effectExtent l="0" t="0" r="0" b="0"/>
            <wp:docPr id="5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64B2834C" w14:textId="77777777" w:rsidR="00FB2BCA" w:rsidRPr="008568A7" w:rsidRDefault="00FB2BCA" w:rsidP="005F2397">
      <w:pPr>
        <w:rPr>
          <w:rFonts w:ascii="Calibri" w:hAnsi="Calibri"/>
        </w:rPr>
      </w:pPr>
    </w:p>
    <w:p w14:paraId="6ECECA09" w14:textId="77777777" w:rsidR="005F2397" w:rsidRPr="008568A7" w:rsidRDefault="005F2397" w:rsidP="005F2397">
      <w:pPr>
        <w:rPr>
          <w:rFonts w:ascii="Calibri" w:hAnsi="Calibri"/>
        </w:rPr>
      </w:pPr>
      <w:r w:rsidRPr="008568A7">
        <w:rPr>
          <w:rFonts w:ascii="Calibri" w:hAnsi="Calibri"/>
        </w:rPr>
        <w:t>Corn is seasonal. In theory, the price should rise between harvests (rises to reward storage) due to storage costs. In reality, the price varies year to year.</w:t>
      </w:r>
    </w:p>
    <w:p w14:paraId="0E29B6E8" w14:textId="77777777" w:rsidR="005F2397" w:rsidRPr="008568A7" w:rsidRDefault="005F2397">
      <w:pPr>
        <w:jc w:val="center"/>
        <w:rPr>
          <w:rFonts w:ascii="Calibri" w:hAnsi="Calibri"/>
        </w:rPr>
        <w:pPrChange w:id="7738" w:author="Aleksander Hansen" w:date="2013-02-10T22:35:00Z">
          <w:pPr/>
        </w:pPrChange>
      </w:pPr>
      <w:r w:rsidRPr="008568A7">
        <w:rPr>
          <w:rFonts w:ascii="Calibri" w:hAnsi="Calibri"/>
          <w:noProof/>
        </w:rPr>
        <w:drawing>
          <wp:inline distT="0" distB="0" distL="0" distR="0" wp14:anchorId="7CF20539" wp14:editId="6BBF5623">
            <wp:extent cx="4661963" cy="2349795"/>
            <wp:effectExtent l="0" t="0" r="12065" b="0"/>
            <wp:docPr id="6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14:paraId="715A8AAA" w14:textId="77777777" w:rsidR="005F2397" w:rsidRPr="008568A7" w:rsidRDefault="005F2397" w:rsidP="005F2397">
      <w:pPr>
        <w:rPr>
          <w:rFonts w:ascii="Calibri" w:hAnsi="Calibri"/>
        </w:rPr>
      </w:pPr>
    </w:p>
    <w:p w14:paraId="3986984A" w14:textId="2788E708" w:rsidR="005F2397" w:rsidRPr="008568A7" w:rsidRDefault="005F2397" w:rsidP="005F2397">
      <w:pPr>
        <w:rPr>
          <w:rFonts w:ascii="Calibri" w:hAnsi="Calibri"/>
        </w:rPr>
      </w:pPr>
      <w:r w:rsidRPr="008568A7">
        <w:rPr>
          <w:rFonts w:ascii="Calibri" w:hAnsi="Calibri"/>
        </w:rPr>
        <w:t>Natural gas is largely impacted by seasonality and storage costs. Gas is (i) expensive to transport overseas, (ii) costly to store, (iii) exposed to seasonal demand with a characteristic p</w:t>
      </w:r>
      <w:r w:rsidR="00FB2BCA" w:rsidRPr="008568A7">
        <w:rPr>
          <w:rFonts w:ascii="Calibri" w:hAnsi="Calibri"/>
        </w:rPr>
        <w:t>eak in the winter. While corn i</w:t>
      </w:r>
      <w:r w:rsidRPr="008568A7">
        <w:rPr>
          <w:rFonts w:ascii="Calibri" w:hAnsi="Calibri"/>
        </w:rPr>
        <w:t>s seasonally produced and constantly demanded; gas is constantly produced and seasonally demanded.</w:t>
      </w:r>
    </w:p>
    <w:p w14:paraId="7B8D2486" w14:textId="77777777" w:rsidR="005F2397" w:rsidRPr="008568A7" w:rsidRDefault="005F2397">
      <w:pPr>
        <w:jc w:val="center"/>
        <w:rPr>
          <w:rFonts w:ascii="Calibri" w:hAnsi="Calibri"/>
        </w:rPr>
        <w:pPrChange w:id="7739" w:author="Aleksander Hansen" w:date="2013-02-10T22:35:00Z">
          <w:pPr/>
        </w:pPrChange>
      </w:pPr>
      <w:r w:rsidRPr="008568A7">
        <w:rPr>
          <w:rFonts w:ascii="Calibri" w:hAnsi="Calibri"/>
          <w:noProof/>
        </w:rPr>
        <w:drawing>
          <wp:inline distT="0" distB="0" distL="0" distR="0" wp14:anchorId="2658756D" wp14:editId="2A9DA20D">
            <wp:extent cx="5759450" cy="2699385"/>
            <wp:effectExtent l="0" t="0" r="6350" b="0"/>
            <wp:docPr id="227"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14:paraId="409E2C7B" w14:textId="77777777" w:rsidR="00A33A38" w:rsidRDefault="00A33A38" w:rsidP="005F2397">
      <w:pPr>
        <w:rPr>
          <w:ins w:id="7740" w:author="Aleksander Hansen" w:date="2013-02-14T20:08:00Z"/>
          <w:rFonts w:ascii="Calibri" w:hAnsi="Calibri"/>
        </w:rPr>
      </w:pPr>
    </w:p>
    <w:p w14:paraId="0F1D52A6" w14:textId="77777777" w:rsidR="00A33A38" w:rsidRDefault="00A33A38" w:rsidP="005F2397">
      <w:pPr>
        <w:rPr>
          <w:ins w:id="7741" w:author="Aleksander Hansen" w:date="2013-02-14T20:08:00Z"/>
          <w:rFonts w:ascii="Calibri" w:hAnsi="Calibri"/>
        </w:rPr>
      </w:pPr>
    </w:p>
    <w:p w14:paraId="72F871EF" w14:textId="77777777" w:rsidR="00A33A38" w:rsidRDefault="00A33A38" w:rsidP="005F2397">
      <w:pPr>
        <w:rPr>
          <w:ins w:id="7742" w:author="Aleksander Hansen" w:date="2013-02-14T20:08:00Z"/>
          <w:rFonts w:ascii="Calibri" w:hAnsi="Calibri"/>
        </w:rPr>
      </w:pPr>
    </w:p>
    <w:p w14:paraId="4037D08A" w14:textId="77777777" w:rsidR="00A33A38" w:rsidRDefault="00A33A38" w:rsidP="005F2397">
      <w:pPr>
        <w:rPr>
          <w:ins w:id="7743" w:author="Aleksander Hansen" w:date="2013-02-14T20:08:00Z"/>
          <w:rFonts w:ascii="Calibri" w:hAnsi="Calibri"/>
        </w:rPr>
      </w:pPr>
    </w:p>
    <w:p w14:paraId="38481B92" w14:textId="77777777" w:rsidR="00A33A38" w:rsidRDefault="00A33A38" w:rsidP="005F2397">
      <w:pPr>
        <w:rPr>
          <w:ins w:id="7744" w:author="Aleksander Hansen" w:date="2013-02-14T20:08:00Z"/>
          <w:rFonts w:ascii="Calibri" w:hAnsi="Calibri"/>
        </w:rPr>
      </w:pPr>
    </w:p>
    <w:p w14:paraId="415676EC" w14:textId="77777777" w:rsidR="00A33A38" w:rsidRDefault="00A33A38" w:rsidP="005F2397">
      <w:pPr>
        <w:rPr>
          <w:ins w:id="7745" w:author="Aleksander Hansen" w:date="2013-02-14T20:08:00Z"/>
          <w:rFonts w:ascii="Calibri" w:hAnsi="Calibri"/>
        </w:rPr>
      </w:pPr>
    </w:p>
    <w:p w14:paraId="2D1D0F22" w14:textId="77777777" w:rsidR="00A33A38" w:rsidRDefault="00A33A38" w:rsidP="005F2397">
      <w:pPr>
        <w:rPr>
          <w:ins w:id="7746" w:author="Aleksander Hansen" w:date="2013-02-14T20:08:00Z"/>
          <w:rFonts w:ascii="Calibri" w:hAnsi="Calibri"/>
        </w:rPr>
      </w:pPr>
    </w:p>
    <w:p w14:paraId="4EDA4532" w14:textId="77777777" w:rsidR="00A33A38" w:rsidRDefault="00A33A38" w:rsidP="005F2397">
      <w:pPr>
        <w:rPr>
          <w:ins w:id="7747" w:author="Aleksander Hansen" w:date="2013-02-14T20:08:00Z"/>
          <w:rFonts w:ascii="Calibri" w:hAnsi="Calibri"/>
        </w:rPr>
      </w:pPr>
    </w:p>
    <w:p w14:paraId="269D71B2" w14:textId="77777777" w:rsidR="00A33A38" w:rsidRDefault="00A33A38" w:rsidP="005F2397">
      <w:pPr>
        <w:rPr>
          <w:ins w:id="7748" w:author="Aleksander Hansen" w:date="2013-02-14T20:08:00Z"/>
          <w:rFonts w:ascii="Calibri" w:hAnsi="Calibri"/>
        </w:rPr>
      </w:pPr>
    </w:p>
    <w:p w14:paraId="011F8E0A" w14:textId="77777777" w:rsidR="00A33A38" w:rsidRDefault="00A33A38" w:rsidP="005F2397">
      <w:pPr>
        <w:rPr>
          <w:ins w:id="7749" w:author="Aleksander Hansen" w:date="2013-02-14T20:08:00Z"/>
          <w:rFonts w:ascii="Calibri" w:hAnsi="Calibri"/>
        </w:rPr>
      </w:pPr>
    </w:p>
    <w:p w14:paraId="3298B6FA" w14:textId="77777777" w:rsidR="00A33A38" w:rsidRDefault="00A33A38" w:rsidP="005F2397">
      <w:pPr>
        <w:rPr>
          <w:ins w:id="7750" w:author="Aleksander Hansen" w:date="2013-02-14T20:08:00Z"/>
          <w:rFonts w:ascii="Calibri" w:hAnsi="Calibri"/>
        </w:rPr>
      </w:pPr>
    </w:p>
    <w:p w14:paraId="27B06825" w14:textId="77777777" w:rsidR="00A33A38" w:rsidRDefault="00A33A38" w:rsidP="005F2397">
      <w:pPr>
        <w:rPr>
          <w:ins w:id="7751" w:author="Aleksander Hansen" w:date="2013-02-14T20:08:00Z"/>
          <w:rFonts w:ascii="Calibri" w:hAnsi="Calibri"/>
        </w:rPr>
      </w:pPr>
    </w:p>
    <w:p w14:paraId="359811D2" w14:textId="77777777" w:rsidR="00A33A38" w:rsidRDefault="00A33A38" w:rsidP="005F2397">
      <w:pPr>
        <w:rPr>
          <w:ins w:id="7752" w:author="Aleksander Hansen" w:date="2013-02-14T20:08:00Z"/>
          <w:rFonts w:ascii="Calibri" w:hAnsi="Calibri"/>
        </w:rPr>
      </w:pPr>
    </w:p>
    <w:p w14:paraId="25F0743A" w14:textId="77777777" w:rsidR="00A33A38" w:rsidRDefault="00A33A38" w:rsidP="005F2397">
      <w:pPr>
        <w:rPr>
          <w:ins w:id="7753" w:author="Aleksander Hansen" w:date="2013-02-14T20:08:00Z"/>
          <w:rFonts w:ascii="Calibri" w:hAnsi="Calibri"/>
        </w:rPr>
      </w:pPr>
    </w:p>
    <w:p w14:paraId="14A7A971" w14:textId="77777777" w:rsidR="00A33A38" w:rsidRDefault="00A33A38" w:rsidP="005F2397">
      <w:pPr>
        <w:rPr>
          <w:ins w:id="7754" w:author="Aleksander Hansen" w:date="2013-02-14T20:08:00Z"/>
          <w:rFonts w:ascii="Calibri" w:hAnsi="Calibri"/>
        </w:rPr>
      </w:pPr>
    </w:p>
    <w:p w14:paraId="7F1C1BC1" w14:textId="77777777" w:rsidR="00A33A38" w:rsidRDefault="00A33A38" w:rsidP="005F2397">
      <w:pPr>
        <w:rPr>
          <w:ins w:id="7755" w:author="Aleksander Hansen" w:date="2013-02-14T20:08:00Z"/>
          <w:rFonts w:ascii="Calibri" w:hAnsi="Calibri"/>
        </w:rPr>
      </w:pPr>
    </w:p>
    <w:p w14:paraId="7461B4CB" w14:textId="77777777" w:rsidR="00A33A38" w:rsidRDefault="00A33A38" w:rsidP="005F2397">
      <w:pPr>
        <w:rPr>
          <w:ins w:id="7756" w:author="Aleksander Hansen" w:date="2013-02-14T20:08:00Z"/>
          <w:rFonts w:ascii="Calibri" w:hAnsi="Calibri"/>
        </w:rPr>
      </w:pPr>
    </w:p>
    <w:p w14:paraId="6361CF59" w14:textId="77777777" w:rsidR="00A33A38" w:rsidRDefault="00A33A38" w:rsidP="005F2397">
      <w:pPr>
        <w:rPr>
          <w:ins w:id="7757" w:author="Aleksander Hansen" w:date="2013-02-14T20:08:00Z"/>
          <w:rFonts w:ascii="Calibri" w:hAnsi="Calibri"/>
        </w:rPr>
      </w:pPr>
    </w:p>
    <w:p w14:paraId="3A5C700F" w14:textId="77777777" w:rsidR="00A33A38" w:rsidRDefault="00A33A38" w:rsidP="005F2397">
      <w:pPr>
        <w:rPr>
          <w:ins w:id="7758" w:author="Aleksander Hansen" w:date="2013-02-14T20:08:00Z"/>
          <w:rFonts w:ascii="Calibri" w:hAnsi="Calibri"/>
        </w:rPr>
      </w:pPr>
    </w:p>
    <w:p w14:paraId="0743CA6A" w14:textId="77777777" w:rsidR="00A33A38" w:rsidRDefault="00A33A38" w:rsidP="005F2397">
      <w:pPr>
        <w:rPr>
          <w:ins w:id="7759" w:author="Aleksander Hansen" w:date="2013-02-14T20:08:00Z"/>
          <w:rFonts w:ascii="Calibri" w:hAnsi="Calibri"/>
        </w:rPr>
      </w:pPr>
    </w:p>
    <w:p w14:paraId="4EB90B9D" w14:textId="77777777" w:rsidR="00A33A38" w:rsidRDefault="00A33A38" w:rsidP="005F2397">
      <w:pPr>
        <w:rPr>
          <w:ins w:id="7760" w:author="Aleksander Hansen" w:date="2013-02-14T20:08:00Z"/>
          <w:rFonts w:ascii="Calibri" w:hAnsi="Calibri"/>
        </w:rPr>
      </w:pPr>
    </w:p>
    <w:p w14:paraId="2BFF6E56" w14:textId="77777777" w:rsidR="00A33A38" w:rsidRDefault="00A33A38" w:rsidP="005F2397">
      <w:pPr>
        <w:rPr>
          <w:ins w:id="7761" w:author="Aleksander Hansen" w:date="2013-02-14T20:08:00Z"/>
          <w:rFonts w:ascii="Calibri" w:hAnsi="Calibri"/>
        </w:rPr>
      </w:pPr>
    </w:p>
    <w:p w14:paraId="0138AD17" w14:textId="77777777" w:rsidR="00A33A38" w:rsidRDefault="00A33A38" w:rsidP="005F2397">
      <w:pPr>
        <w:rPr>
          <w:ins w:id="7762" w:author="Aleksander Hansen" w:date="2013-02-14T20:08:00Z"/>
          <w:rFonts w:ascii="Calibri" w:hAnsi="Calibri"/>
        </w:rPr>
      </w:pPr>
    </w:p>
    <w:p w14:paraId="765508A5" w14:textId="77777777" w:rsidR="00A33A38" w:rsidRDefault="00A33A38" w:rsidP="005F2397">
      <w:pPr>
        <w:rPr>
          <w:ins w:id="7763" w:author="Aleksander Hansen" w:date="2013-02-14T20:08:00Z"/>
          <w:rFonts w:ascii="Calibri" w:hAnsi="Calibri"/>
        </w:rPr>
      </w:pPr>
    </w:p>
    <w:p w14:paraId="3739921C" w14:textId="77777777" w:rsidR="00A33A38" w:rsidRDefault="00A33A38" w:rsidP="005F2397">
      <w:pPr>
        <w:rPr>
          <w:ins w:id="7764" w:author="Aleksander Hansen" w:date="2013-02-14T20:08:00Z"/>
          <w:rFonts w:ascii="Calibri" w:hAnsi="Calibri"/>
        </w:rPr>
      </w:pPr>
    </w:p>
    <w:p w14:paraId="36A71E67" w14:textId="77777777" w:rsidR="00A33A38" w:rsidRDefault="00A33A38" w:rsidP="005F2397">
      <w:pPr>
        <w:rPr>
          <w:ins w:id="7765" w:author="Aleksander Hansen" w:date="2013-02-14T20:08:00Z"/>
          <w:rFonts w:ascii="Calibri" w:hAnsi="Calibri"/>
        </w:rPr>
      </w:pPr>
    </w:p>
    <w:p w14:paraId="44463447" w14:textId="77777777" w:rsidR="00A33A38" w:rsidRDefault="00A33A38" w:rsidP="005F2397">
      <w:pPr>
        <w:rPr>
          <w:ins w:id="7766" w:author="Aleksander Hansen" w:date="2013-02-14T20:08:00Z"/>
          <w:rFonts w:ascii="Calibri" w:hAnsi="Calibri"/>
        </w:rPr>
      </w:pPr>
    </w:p>
    <w:p w14:paraId="54505FFC" w14:textId="77777777" w:rsidR="00A33A38" w:rsidRDefault="00A33A38" w:rsidP="005F2397">
      <w:pPr>
        <w:rPr>
          <w:ins w:id="7767" w:author="Aleksander Hansen" w:date="2013-02-14T20:08:00Z"/>
          <w:rFonts w:ascii="Calibri" w:hAnsi="Calibri"/>
        </w:rPr>
      </w:pPr>
    </w:p>
    <w:p w14:paraId="2A7F185F" w14:textId="77777777" w:rsidR="00A33A38" w:rsidRDefault="00A33A38" w:rsidP="005F2397">
      <w:pPr>
        <w:rPr>
          <w:ins w:id="7768" w:author="Aleksander Hansen" w:date="2013-02-14T20:08:00Z"/>
          <w:rFonts w:ascii="Calibri" w:hAnsi="Calibri"/>
        </w:rPr>
      </w:pPr>
    </w:p>
    <w:p w14:paraId="68D6B579" w14:textId="77777777" w:rsidR="00A33A38" w:rsidRDefault="00A33A38" w:rsidP="005F2397">
      <w:pPr>
        <w:rPr>
          <w:ins w:id="7769" w:author="Aleksander Hansen" w:date="2013-02-14T20:08:00Z"/>
          <w:rFonts w:ascii="Calibri" w:hAnsi="Calibri"/>
        </w:rPr>
      </w:pPr>
    </w:p>
    <w:p w14:paraId="70BF1A1E" w14:textId="77777777" w:rsidR="005F2397" w:rsidRPr="008568A7" w:rsidDel="00A33A38" w:rsidRDefault="005F2397" w:rsidP="005F2397">
      <w:pPr>
        <w:rPr>
          <w:del w:id="7770" w:author="Aleksander Hansen" w:date="2013-02-14T20:08:00Z"/>
          <w:rFonts w:ascii="Calibri" w:hAnsi="Calibri"/>
        </w:rPr>
      </w:pPr>
      <w:del w:id="7771" w:author="Aleksander Hansen" w:date="2013-02-14T20:08:00Z">
        <w:r w:rsidRPr="008568A7" w:rsidDel="00A33A38">
          <w:rPr>
            <w:rFonts w:ascii="Calibri" w:hAnsi="Calibri"/>
          </w:rPr>
          <w:br w:type="page"/>
        </w:r>
      </w:del>
    </w:p>
    <w:p w14:paraId="6E59F166" w14:textId="365A13FE" w:rsidR="005F2397" w:rsidRPr="008568A7" w:rsidRDefault="005F2397" w:rsidP="005F2397">
      <w:pPr>
        <w:rPr>
          <w:rFonts w:ascii="Calibri" w:hAnsi="Calibri"/>
        </w:rPr>
      </w:pPr>
      <w:r w:rsidRPr="008568A7">
        <w:rPr>
          <w:rFonts w:ascii="Calibri" w:hAnsi="Calibri"/>
        </w:rPr>
        <w:t>Oil is less expensive than gas to transport and easier to store. Historically crude oil forward (</w:t>
      </w:r>
      <w:r w:rsidR="00972464" w:rsidRPr="008568A7">
        <w:rPr>
          <w:rFonts w:ascii="Calibri" w:hAnsi="Calibri"/>
        </w:rPr>
        <w:t>Futures</w:t>
      </w:r>
      <w:ins w:id="777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773" w:author="Aleksander Hansen" w:date="2013-02-15T16:31:00Z">
        <w:r w:rsidR="008A28C4">
          <w:instrText xml:space="preserve">" </w:instrText>
        </w:r>
        <w:r w:rsidR="008A28C4">
          <w:rPr>
            <w:rFonts w:ascii="Calibri" w:hAnsi="Calibri"/>
          </w:rPr>
          <w:fldChar w:fldCharType="end"/>
        </w:r>
      </w:ins>
      <w:r w:rsidRPr="008568A7">
        <w:rPr>
          <w:rFonts w:ascii="Calibri" w:hAnsi="Calibri"/>
        </w:rPr>
        <w:t>) curve was in backwardation…</w:t>
      </w:r>
    </w:p>
    <w:p w14:paraId="0B8EC3AE" w14:textId="77777777" w:rsidR="005F2397" w:rsidRPr="008568A7" w:rsidRDefault="005F2397">
      <w:pPr>
        <w:jc w:val="center"/>
        <w:rPr>
          <w:rFonts w:ascii="Calibri" w:hAnsi="Calibri"/>
        </w:rPr>
        <w:pPrChange w:id="7774" w:author="Aleksander Hansen" w:date="2013-02-10T22:36:00Z">
          <w:pPr/>
        </w:pPrChange>
      </w:pPr>
      <w:r w:rsidRPr="008568A7">
        <w:rPr>
          <w:rFonts w:ascii="Calibri" w:hAnsi="Calibri"/>
          <w:noProof/>
        </w:rPr>
        <w:drawing>
          <wp:inline distT="0" distB="0" distL="0" distR="0" wp14:anchorId="7C5EA330" wp14:editId="55A759CE">
            <wp:extent cx="5571460" cy="2402958"/>
            <wp:effectExtent l="0" t="0" r="0" b="10160"/>
            <wp:docPr id="193"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14:paraId="4A13EE4E" w14:textId="77777777" w:rsidR="00FB2BCA" w:rsidRPr="008568A7" w:rsidRDefault="00FB2BCA" w:rsidP="005F2397">
      <w:pPr>
        <w:rPr>
          <w:rFonts w:ascii="Calibri" w:hAnsi="Calibri"/>
        </w:rPr>
      </w:pPr>
    </w:p>
    <w:p w14:paraId="7EF593CB" w14:textId="2A9C5F1E" w:rsidR="005F2397" w:rsidRPr="008568A7" w:rsidRDefault="005F2397" w:rsidP="005F2397">
      <w:pPr>
        <w:rPr>
          <w:rFonts w:ascii="Calibri" w:hAnsi="Calibri"/>
        </w:rPr>
      </w:pPr>
      <w:r w:rsidRPr="008568A7">
        <w:rPr>
          <w:rFonts w:ascii="Calibri" w:hAnsi="Calibri"/>
        </w:rPr>
        <w:t xml:space="preserve">But, for example in June 2009, oil </w:t>
      </w:r>
      <w:r w:rsidR="00972464" w:rsidRPr="008568A7">
        <w:rPr>
          <w:rFonts w:ascii="Calibri" w:hAnsi="Calibri"/>
        </w:rPr>
        <w:t>Futures</w:t>
      </w:r>
      <w:ins w:id="777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776"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switched to contango:</w:t>
      </w:r>
    </w:p>
    <w:p w14:paraId="79A9FC5A" w14:textId="77777777" w:rsidR="00FB2BCA" w:rsidRPr="008568A7" w:rsidRDefault="00FB2BCA" w:rsidP="005F2397">
      <w:pPr>
        <w:rPr>
          <w:rFonts w:ascii="Calibri" w:hAnsi="Calibri"/>
        </w:rPr>
      </w:pPr>
    </w:p>
    <w:p w14:paraId="2E33CBAF" w14:textId="77777777" w:rsidR="005F2397" w:rsidRPr="008568A7" w:rsidRDefault="005F2397">
      <w:pPr>
        <w:jc w:val="center"/>
        <w:rPr>
          <w:rFonts w:ascii="Calibri" w:hAnsi="Calibri"/>
        </w:rPr>
        <w:pPrChange w:id="7777" w:author="Aleksander Hansen" w:date="2013-02-10T22:36:00Z">
          <w:pPr/>
        </w:pPrChange>
      </w:pPr>
      <w:r w:rsidRPr="008568A7">
        <w:rPr>
          <w:rFonts w:ascii="Calibri" w:hAnsi="Calibri"/>
          <w:noProof/>
        </w:rPr>
        <w:drawing>
          <wp:inline distT="0" distB="0" distL="0" distR="0" wp14:anchorId="102D06EF" wp14:editId="2A6FC329">
            <wp:extent cx="5688419" cy="2519917"/>
            <wp:effectExtent l="0" t="0" r="1270" b="0"/>
            <wp:docPr id="194"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0942F69E" w14:textId="77777777" w:rsidR="00FB2BCA" w:rsidRPr="008568A7" w:rsidRDefault="00FB2BCA" w:rsidP="005F2397">
      <w:pPr>
        <w:rPr>
          <w:rFonts w:ascii="Calibri" w:hAnsi="Calibri"/>
        </w:rPr>
      </w:pPr>
    </w:p>
    <w:p w14:paraId="1419B2A6" w14:textId="3BDC0352" w:rsidR="005F2397" w:rsidRPr="008568A7" w:rsidRDefault="007140DE">
      <w:pPr>
        <w:pStyle w:val="Heading2"/>
        <w:pPrChange w:id="7778" w:author="Aleksander Hansen" w:date="2013-02-15T20:42:00Z">
          <w:pPr/>
        </w:pPrChange>
      </w:pPr>
      <w:bookmarkStart w:id="7779" w:name="_Toc222580754"/>
      <w:r>
        <w:t xml:space="preserve">10.9 </w:t>
      </w:r>
      <w:r w:rsidR="005F2397" w:rsidRPr="008568A7">
        <w:t>Define and compute a commodity spread</w:t>
      </w:r>
      <w:bookmarkEnd w:id="7779"/>
      <w:ins w:id="7780" w:author="Aleksander Hansen" w:date="2013-02-10T22:36:00Z">
        <w:r w:rsidR="00EA7DD1">
          <w:br/>
        </w:r>
      </w:ins>
    </w:p>
    <w:p w14:paraId="38E73504" w14:textId="2B7A2248" w:rsidR="005F2397" w:rsidRPr="008568A7" w:rsidRDefault="005F2397" w:rsidP="005F2397">
      <w:pPr>
        <w:rPr>
          <w:rFonts w:ascii="Calibri" w:hAnsi="Calibri"/>
        </w:rPr>
      </w:pPr>
      <w:r w:rsidRPr="008568A7">
        <w:rPr>
          <w:rFonts w:ascii="Calibri" w:hAnsi="Calibri"/>
        </w:rPr>
        <w:t xml:space="preserve">If we can take a long position </w:t>
      </w:r>
      <w:del w:id="7781" w:author="Aleksander Hansen" w:date="2013-02-11T16:32:00Z">
        <w:r w:rsidRPr="008568A7" w:rsidDel="007E43FB">
          <w:rPr>
            <w:rFonts w:ascii="Calibri" w:hAnsi="Calibri"/>
          </w:rPr>
          <w:delText xml:space="preserve">on </w:delText>
        </w:r>
      </w:del>
      <w:ins w:id="7782" w:author="Aleksander Hansen" w:date="2013-02-11T16:32:00Z">
        <w:r w:rsidR="007E43FB">
          <w:rPr>
            <w:rFonts w:ascii="Calibri" w:hAnsi="Calibri"/>
          </w:rPr>
          <w:t>in</w:t>
        </w:r>
        <w:r w:rsidR="007E43FB" w:rsidRPr="008568A7">
          <w:rPr>
            <w:rFonts w:ascii="Calibri" w:hAnsi="Calibri"/>
          </w:rPr>
          <w:t xml:space="preserve"> </w:t>
        </w:r>
      </w:ins>
      <w:r w:rsidRPr="008568A7">
        <w:rPr>
          <w:rFonts w:ascii="Calibri" w:hAnsi="Calibri"/>
        </w:rPr>
        <w:t>one commodity that is an input (e.g., oil) into another commodity that is an output (e.g., gas or heating oil</w:t>
      </w:r>
      <w:ins w:id="7783"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heating oil</w:instrText>
      </w:r>
      <w:ins w:id="7784" w:author="Aleksander Hansen" w:date="2013-02-15T16:58:00Z">
        <w:r w:rsidR="00AC5507">
          <w:instrText xml:space="preserve">" </w:instrText>
        </w:r>
        <w:r w:rsidR="00AC5507">
          <w:rPr>
            <w:rFonts w:ascii="Calibri" w:hAnsi="Calibri"/>
          </w:rPr>
          <w:fldChar w:fldCharType="end"/>
        </w:r>
      </w:ins>
      <w:r w:rsidRPr="008568A7">
        <w:rPr>
          <w:rFonts w:ascii="Calibri" w:hAnsi="Calibri"/>
        </w:rPr>
        <w:t xml:space="preserve">), then we can take a short position in the output commodity and the difference is the </w:t>
      </w:r>
      <w:r w:rsidRPr="007E43FB">
        <w:rPr>
          <w:rFonts w:ascii="Calibri" w:hAnsi="Calibri"/>
          <w:i/>
          <w:rPrChange w:id="7785" w:author="Aleksander Hansen" w:date="2013-02-11T16:33:00Z">
            <w:rPr>
              <w:rFonts w:ascii="Calibri" w:hAnsi="Calibri"/>
            </w:rPr>
          </w:rPrChange>
        </w:rPr>
        <w:t>commodity spread</w:t>
      </w:r>
      <w:r w:rsidRPr="008568A7">
        <w:rPr>
          <w:rFonts w:ascii="Calibri" w:hAnsi="Calibri"/>
        </w:rPr>
        <w:t xml:space="preserve">. </w:t>
      </w:r>
    </w:p>
    <w:p w14:paraId="18E9A276" w14:textId="73B5CFD9" w:rsidR="005F2397" w:rsidRPr="008568A7" w:rsidRDefault="005F2397" w:rsidP="005F2397">
      <w:pPr>
        <w:rPr>
          <w:rFonts w:ascii="Calibri" w:hAnsi="Calibri"/>
        </w:rPr>
      </w:pPr>
      <w:r w:rsidRPr="008568A7">
        <w:rPr>
          <w:rFonts w:ascii="Calibri" w:hAnsi="Calibri"/>
        </w:rPr>
        <w:t>Assume oil is $2 per gallon, gasoline is $2.10 per gallon and heating oil</w:t>
      </w:r>
      <w:ins w:id="7786"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heating oil</w:instrText>
      </w:r>
      <w:ins w:id="7787" w:author="Aleksander Hansen" w:date="2013-02-15T16:58:00Z">
        <w:r w:rsidR="00AC5507">
          <w:instrText xml:space="preserve">" </w:instrText>
        </w:r>
        <w:r w:rsidR="00AC5507">
          <w:rPr>
            <w:rFonts w:ascii="Calibri" w:hAnsi="Calibri"/>
          </w:rPr>
          <w:fldChar w:fldCharType="end"/>
        </w:r>
      </w:ins>
      <w:r w:rsidRPr="008568A7">
        <w:rPr>
          <w:rFonts w:ascii="Calibri" w:hAnsi="Calibri"/>
        </w:rPr>
        <w:t xml:space="preserve"> is $2.50 per gallon. </w:t>
      </w:r>
    </w:p>
    <w:p w14:paraId="560A51B2" w14:textId="2B869681" w:rsidR="005F2397" w:rsidRPr="008568A7" w:rsidRDefault="005F2397" w:rsidP="005F2397">
      <w:pPr>
        <w:rPr>
          <w:rFonts w:ascii="Calibri" w:hAnsi="Calibri"/>
        </w:rPr>
      </w:pPr>
      <w:r w:rsidRPr="008568A7">
        <w:rPr>
          <w:rFonts w:ascii="Calibri" w:hAnsi="Calibri"/>
        </w:rPr>
        <w:t>If we take a long position in 2 gallons of gasoline and one gallon of heating oil</w:t>
      </w:r>
      <w:ins w:id="7788"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heating oil</w:instrText>
      </w:r>
      <w:ins w:id="7789" w:author="Aleksander Hansen" w:date="2013-02-15T16:58:00Z">
        <w:r w:rsidR="00AC5507">
          <w:instrText xml:space="preserve">" </w:instrText>
        </w:r>
        <w:r w:rsidR="00AC5507">
          <w:rPr>
            <w:rFonts w:ascii="Calibri" w:hAnsi="Calibri"/>
          </w:rPr>
          <w:fldChar w:fldCharType="end"/>
        </w:r>
      </w:ins>
      <w:r w:rsidRPr="008568A7">
        <w:rPr>
          <w:rFonts w:ascii="Calibri" w:hAnsi="Calibri"/>
        </w:rPr>
        <w:t>, plus a short position in three gallons of oil, the commodity spread  =</w:t>
      </w:r>
      <w:r w:rsidRPr="008568A7">
        <w:rPr>
          <w:rFonts w:ascii="Calibri" w:hAnsi="Calibri"/>
        </w:rPr>
        <w:br/>
        <w:t xml:space="preserve">(2 long gasoline </w:t>
      </w:r>
      <w:r w:rsidRPr="008568A7">
        <w:rPr>
          <w:rFonts w:ascii="Calibri" w:hAnsi="Calibri"/>
        </w:rPr>
        <w:sym w:font="Symbol" w:char="00B4"/>
      </w:r>
      <w:r w:rsidRPr="008568A7">
        <w:rPr>
          <w:rFonts w:ascii="Calibri" w:hAnsi="Calibri"/>
        </w:rPr>
        <w:t xml:space="preserve"> $2.10) + (1 long heating oil </w:t>
      </w:r>
      <w:r w:rsidRPr="008568A7">
        <w:rPr>
          <w:rFonts w:ascii="Calibri" w:hAnsi="Calibri"/>
        </w:rPr>
        <w:sym w:font="Symbol" w:char="00B4"/>
      </w:r>
      <w:r w:rsidRPr="008568A7">
        <w:rPr>
          <w:rFonts w:ascii="Calibri" w:hAnsi="Calibri"/>
        </w:rPr>
        <w:t xml:space="preserve"> $2.50) – (3 oil </w:t>
      </w:r>
      <w:r w:rsidRPr="008568A7">
        <w:rPr>
          <w:rFonts w:ascii="Calibri" w:hAnsi="Calibri"/>
        </w:rPr>
        <w:sym w:font="Symbol" w:char="00B4"/>
      </w:r>
      <w:r w:rsidRPr="008568A7">
        <w:rPr>
          <w:rFonts w:ascii="Calibri" w:hAnsi="Calibri"/>
        </w:rPr>
        <w:t xml:space="preserve"> $2) = +$0.70</w:t>
      </w:r>
      <w:r w:rsidRPr="008568A7">
        <w:rPr>
          <w:rFonts w:ascii="Calibri" w:hAnsi="Calibri"/>
        </w:rPr>
        <w:br/>
      </w:r>
    </w:p>
    <w:p w14:paraId="64ED08C8" w14:textId="77777777" w:rsidR="005F2397" w:rsidRPr="008568A7" w:rsidRDefault="005F2397" w:rsidP="005F2397">
      <w:pPr>
        <w:rPr>
          <w:rFonts w:ascii="Calibri" w:hAnsi="Calibri"/>
        </w:rPr>
      </w:pPr>
    </w:p>
    <w:p w14:paraId="68FBD0DB" w14:textId="47B60D78" w:rsidR="00FB2BCA" w:rsidRPr="008568A7" w:rsidRDefault="007140DE">
      <w:pPr>
        <w:pStyle w:val="Heading2"/>
      </w:pPr>
      <w:bookmarkStart w:id="7790" w:name="_Toc222580755"/>
      <w:r>
        <w:t xml:space="preserve">10.10 </w:t>
      </w:r>
      <w:r w:rsidR="005F2397" w:rsidRPr="008568A7">
        <w:t>Explain how basis risk can occur when hedging commodity price exposure</w:t>
      </w:r>
      <w:bookmarkEnd w:id="7790"/>
      <w:r w:rsidR="00FB2BCA" w:rsidRPr="008568A7">
        <w:br/>
      </w:r>
    </w:p>
    <w:p w14:paraId="0C02731C" w14:textId="390FD9E3" w:rsidR="005F2397" w:rsidRPr="008568A7" w:rsidRDefault="005F2397" w:rsidP="005F2397">
      <w:pPr>
        <w:rPr>
          <w:rFonts w:ascii="Calibri" w:hAnsi="Calibri"/>
        </w:rPr>
      </w:pPr>
      <w:r w:rsidRPr="008568A7">
        <w:rPr>
          <w:rFonts w:ascii="Calibri" w:hAnsi="Calibri"/>
        </w:rPr>
        <w:t xml:space="preserve">The basis is the difference between the price of the </w:t>
      </w:r>
      <w:r w:rsidR="00972464" w:rsidRPr="008568A7">
        <w:rPr>
          <w:rFonts w:ascii="Calibri" w:hAnsi="Calibri"/>
        </w:rPr>
        <w:t>Futures</w:t>
      </w:r>
      <w:ins w:id="779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792"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and the spot</w:t>
      </w:r>
      <w:ins w:id="7793"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794"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of the underlying asset. Basis risk is the risk (to the hedger) created by the uncertainty in the basis. </w:t>
      </w:r>
    </w:p>
    <w:p w14:paraId="5506BEC8" w14:textId="4B9E2E8C" w:rsidR="005F2397" w:rsidRPr="008568A7" w:rsidRDefault="005F2397" w:rsidP="005F2397">
      <w:pPr>
        <w:rPr>
          <w:rFonts w:ascii="Calibri" w:hAnsi="Calibri"/>
        </w:rPr>
      </w:pPr>
      <w:r w:rsidRPr="008568A7">
        <w:rPr>
          <w:rFonts w:ascii="Calibri" w:hAnsi="Calibri"/>
        </w:rPr>
        <w:t xml:space="preserve">The </w:t>
      </w:r>
      <w:r w:rsidR="00972464" w:rsidRPr="008568A7">
        <w:rPr>
          <w:rFonts w:ascii="Calibri" w:hAnsi="Calibri"/>
        </w:rPr>
        <w:t>Futures</w:t>
      </w:r>
      <w:ins w:id="779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796"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often does not track exactly with the underlying commodity; i.e., the correlation is imperfect. Factors that can give rise to basis risk include:</w:t>
      </w:r>
    </w:p>
    <w:p w14:paraId="7ED1CEAD" w14:textId="77777777" w:rsidR="005F2397" w:rsidRPr="008568A7" w:rsidRDefault="005F2397" w:rsidP="005F2397">
      <w:pPr>
        <w:rPr>
          <w:rFonts w:ascii="Calibri" w:hAnsi="Calibri"/>
        </w:rPr>
      </w:pPr>
      <w:r w:rsidRPr="008568A7">
        <w:rPr>
          <w:rFonts w:ascii="Calibri" w:hAnsi="Calibri"/>
        </w:rPr>
        <w:t>Mismatch between grade of underlying and contract</w:t>
      </w:r>
    </w:p>
    <w:p w14:paraId="51F2C2C0" w14:textId="77777777" w:rsidR="005F2397" w:rsidRPr="008568A7" w:rsidRDefault="005F2397" w:rsidP="005F2397">
      <w:pPr>
        <w:rPr>
          <w:rFonts w:ascii="Calibri" w:hAnsi="Calibri"/>
        </w:rPr>
      </w:pPr>
      <w:r w:rsidRPr="008568A7">
        <w:rPr>
          <w:rFonts w:ascii="Calibri" w:hAnsi="Calibri"/>
        </w:rPr>
        <w:t>Storage costs</w:t>
      </w:r>
    </w:p>
    <w:p w14:paraId="69261BFC" w14:textId="77777777" w:rsidR="005F2397" w:rsidRPr="008568A7" w:rsidRDefault="005F2397" w:rsidP="005F2397">
      <w:pPr>
        <w:rPr>
          <w:rFonts w:ascii="Calibri" w:hAnsi="Calibri"/>
        </w:rPr>
      </w:pPr>
      <w:r w:rsidRPr="008568A7">
        <w:rPr>
          <w:rFonts w:ascii="Calibri" w:hAnsi="Calibri"/>
        </w:rPr>
        <w:t>Transportation costs</w:t>
      </w:r>
    </w:p>
    <w:p w14:paraId="760C8363" w14:textId="2EA8BFAD" w:rsidR="005F2397" w:rsidRPr="008568A7" w:rsidRDefault="005F2397" w:rsidP="005F2397">
      <w:pPr>
        <w:rPr>
          <w:rFonts w:ascii="Calibri" w:hAnsi="Calibri"/>
        </w:rPr>
      </w:pPr>
      <w:r w:rsidRPr="008568A7">
        <w:rPr>
          <w:rFonts w:ascii="Calibri" w:hAnsi="Calibri"/>
        </w:rPr>
        <w:t>Basis = Spot Price Hedged Asset – Futures</w:t>
      </w:r>
      <w:ins w:id="7797"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798"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Futures Contract = S0 – F0</w:t>
      </w:r>
    </w:p>
    <w:p w14:paraId="59195BEF" w14:textId="5D5ED60E" w:rsidR="005F2397" w:rsidRPr="008568A7" w:rsidRDefault="005F2397" w:rsidP="005F2397">
      <w:pPr>
        <w:rPr>
          <w:rFonts w:ascii="Calibri" w:hAnsi="Calibri"/>
        </w:rPr>
      </w:pPr>
      <w:r w:rsidRPr="008568A7">
        <w:rPr>
          <w:rFonts w:ascii="Calibri" w:hAnsi="Calibri"/>
        </w:rPr>
        <w:t>The basis converges to zero over time, as the spot</w:t>
      </w:r>
      <w:ins w:id="7799"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800"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converges toward the future price. When the spot</w:t>
      </w:r>
      <w:ins w:id="7801"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802"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increases by more than the </w:t>
      </w:r>
      <w:r w:rsidR="00972464" w:rsidRPr="008568A7">
        <w:rPr>
          <w:rFonts w:ascii="Calibri" w:hAnsi="Calibri"/>
        </w:rPr>
        <w:t>Futures</w:t>
      </w:r>
      <w:ins w:id="780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804"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the basis increases and this is said to be a “strengthening of the basis” (and when unexpected, this strengthening is favorable for a short hedge and unfavorable for a long hedge).</w:t>
      </w:r>
    </w:p>
    <w:p w14:paraId="3CE8BA1D" w14:textId="566AEC83" w:rsidR="005F2397" w:rsidRPr="008568A7" w:rsidRDefault="005F2397" w:rsidP="005F2397">
      <w:pPr>
        <w:rPr>
          <w:rFonts w:ascii="Calibri" w:hAnsi="Calibri"/>
        </w:rPr>
      </w:pPr>
      <w:r w:rsidRPr="008568A7">
        <w:rPr>
          <w:rFonts w:ascii="Calibri" w:hAnsi="Calibri"/>
        </w:rPr>
        <w:t xml:space="preserve">When the </w:t>
      </w:r>
      <w:r w:rsidR="00972464" w:rsidRPr="008568A7">
        <w:rPr>
          <w:rFonts w:ascii="Calibri" w:hAnsi="Calibri"/>
        </w:rPr>
        <w:t>Futures</w:t>
      </w:r>
      <w:ins w:id="780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806"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increases by more than the spot</w:t>
      </w:r>
      <w:ins w:id="7807"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808"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the basis declines and this is said to be a “weakening of the basis” (and when unexpected, this weakening is favorable for a long hedge and unfavorable for a short hedge).</w:t>
      </w:r>
    </w:p>
    <w:p w14:paraId="3270E4BF" w14:textId="77777777" w:rsidR="00A92A73" w:rsidRPr="008568A7" w:rsidRDefault="00A92A73" w:rsidP="005F2397">
      <w:pPr>
        <w:rPr>
          <w:rFonts w:ascii="Calibri" w:hAnsi="Calibri"/>
        </w:rPr>
      </w:pPr>
    </w:p>
    <w:p w14:paraId="4738BFA7" w14:textId="2E2F9913" w:rsidR="005F2397" w:rsidRPr="008568A7" w:rsidRDefault="007140DE">
      <w:pPr>
        <w:pStyle w:val="Heading2"/>
      </w:pPr>
      <w:bookmarkStart w:id="7809" w:name="_Toc222580756"/>
      <w:r>
        <w:t xml:space="preserve">10.11 </w:t>
      </w:r>
      <w:r w:rsidR="005F2397" w:rsidRPr="008568A7">
        <w:t>Evaluate the differences between a strip hedge and a stack hedge and analyze how these differences impact risk management</w:t>
      </w:r>
      <w:bookmarkEnd w:id="7809"/>
      <w:r w:rsidR="00A92A73" w:rsidRPr="008568A7">
        <w:br/>
      </w:r>
    </w:p>
    <w:p w14:paraId="671D50B1" w14:textId="00B20F40" w:rsidR="005F2397" w:rsidDel="007B3B58" w:rsidRDefault="005F2397" w:rsidP="005F2397">
      <w:pPr>
        <w:rPr>
          <w:del w:id="7810" w:author="Aleksander Hansen" w:date="2013-02-11T16:41:00Z"/>
          <w:rFonts w:ascii="Calibri" w:hAnsi="Calibri"/>
        </w:rPr>
      </w:pPr>
      <w:r w:rsidRPr="008568A7">
        <w:rPr>
          <w:rFonts w:ascii="Calibri" w:hAnsi="Calibri"/>
        </w:rPr>
        <w:t xml:space="preserve">A strip hedge is when we hedge a stream of obligations by offsetting each individual obligation with a </w:t>
      </w:r>
      <w:r w:rsidR="00972464" w:rsidRPr="008568A7">
        <w:rPr>
          <w:rFonts w:ascii="Calibri" w:hAnsi="Calibri"/>
        </w:rPr>
        <w:t>Futures</w:t>
      </w:r>
      <w:ins w:id="781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812"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that matches the maturity and quantity of the obligation. For example, if a producer must deliver X number of commodities per month, then the strip hedge entails entering into a </w:t>
      </w:r>
      <w:r w:rsidR="00972464" w:rsidRPr="008568A7">
        <w:rPr>
          <w:rFonts w:ascii="Calibri" w:hAnsi="Calibri"/>
        </w:rPr>
        <w:t>Futures</w:t>
      </w:r>
      <w:r w:rsidRPr="008568A7">
        <w:rPr>
          <w:rFonts w:ascii="Calibri" w:hAnsi="Calibri"/>
        </w:rPr>
        <w:t xml:space="preserve"> contract for X commodities, to be delivered in one month; plus a </w:t>
      </w:r>
      <w:r w:rsidR="00972464" w:rsidRPr="008568A7">
        <w:rPr>
          <w:rFonts w:ascii="Calibri" w:hAnsi="Calibri"/>
        </w:rPr>
        <w:t>Futures</w:t>
      </w:r>
      <w:r w:rsidRPr="008568A7">
        <w:rPr>
          <w:rFonts w:ascii="Calibri" w:hAnsi="Calibri"/>
        </w:rPr>
        <w:t xml:space="preserve"> contract for X commodities to be delivered in two months. The strip hedger matches a series of </w:t>
      </w:r>
      <w:r w:rsidR="00972464" w:rsidRPr="008568A7">
        <w:rPr>
          <w:rFonts w:ascii="Calibri" w:hAnsi="Calibri"/>
        </w:rPr>
        <w:t>Futures</w:t>
      </w:r>
      <w:r w:rsidRPr="008568A7">
        <w:rPr>
          <w:rFonts w:ascii="Calibri" w:hAnsi="Calibri"/>
        </w:rPr>
        <w:t xml:space="preserve"> to the obligations.</w:t>
      </w:r>
    </w:p>
    <w:p w14:paraId="18742000" w14:textId="77777777" w:rsidR="001D2B0C" w:rsidDel="007B3B58" w:rsidRDefault="001D2B0C" w:rsidP="005F2397">
      <w:pPr>
        <w:rPr>
          <w:del w:id="7813" w:author="Aleksander Hansen" w:date="2013-02-11T16:41:00Z"/>
          <w:rFonts w:ascii="Calibri" w:hAnsi="Calibri"/>
        </w:rPr>
      </w:pPr>
    </w:p>
    <w:p w14:paraId="39FC6396" w14:textId="77777777" w:rsidR="001D2B0C" w:rsidRPr="008568A7" w:rsidDel="007B3B58" w:rsidRDefault="001D2B0C" w:rsidP="005F2397">
      <w:pPr>
        <w:rPr>
          <w:del w:id="7814" w:author="Aleksander Hansen" w:date="2013-02-11T16:41:00Z"/>
          <w:rFonts w:ascii="Calibri" w:hAnsi="Calibri"/>
        </w:rPr>
      </w:pPr>
    </w:p>
    <w:p w14:paraId="6AAD8D23" w14:textId="77777777" w:rsidR="005F2397" w:rsidRPr="008568A7" w:rsidRDefault="005F2397" w:rsidP="005F2397">
      <w:pPr>
        <w:rPr>
          <w:rFonts w:ascii="Calibri" w:hAnsi="Calibri"/>
        </w:rPr>
      </w:pPr>
    </w:p>
    <w:p w14:paraId="1F0C54B4" w14:textId="700D3587" w:rsidR="005F2397" w:rsidRPr="008568A7" w:rsidRDefault="005F2397" w:rsidP="005F2397">
      <w:pPr>
        <w:rPr>
          <w:rFonts w:ascii="Calibri" w:hAnsi="Calibri"/>
        </w:rPr>
      </w:pPr>
      <w:del w:id="7815" w:author="Aleksander Hansen" w:date="2013-02-11T16:41:00Z">
        <w:r w:rsidRPr="008568A7" w:rsidDel="007B3B58">
          <w:rPr>
            <w:rFonts w:ascii="Calibri" w:hAnsi="Calibri"/>
            <w:noProof/>
            <w:rPrChange w:id="7816">
              <w:rPr>
                <w:noProof/>
              </w:rPr>
            </w:rPrChange>
          </w:rPr>
          <w:drawing>
            <wp:anchor distT="0" distB="0" distL="114300" distR="114300" simplePos="0" relativeHeight="251677184" behindDoc="0" locked="0" layoutInCell="1" allowOverlap="1" wp14:anchorId="1C9EC88C" wp14:editId="3E161415">
              <wp:simplePos x="0" y="0"/>
              <wp:positionH relativeFrom="column">
                <wp:posOffset>1628775</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2" cstate="print"/>
                      <a:stretch>
                        <a:fillRect/>
                      </a:stretch>
                    </pic:blipFill>
                    <pic:spPr>
                      <a:xfrm>
                        <a:off x="0" y="0"/>
                        <a:ext cx="323850" cy="323850"/>
                      </a:xfrm>
                      <a:prstGeom prst="rect">
                        <a:avLst/>
                      </a:prstGeom>
                      <a:ln>
                        <a:noFill/>
                      </a:ln>
                    </pic:spPr>
                  </pic:pic>
                </a:graphicData>
              </a:graphic>
            </wp:anchor>
          </w:drawing>
        </w:r>
        <w:r w:rsidRPr="008568A7" w:rsidDel="007B3B58">
          <w:rPr>
            <w:rFonts w:ascii="Calibri" w:hAnsi="Calibri"/>
            <w:noProof/>
            <w:rPrChange w:id="7817">
              <w:rPr>
                <w:noProof/>
              </w:rPr>
            </w:rPrChange>
          </w:rPr>
          <w:drawing>
            <wp:anchor distT="0" distB="0" distL="114300" distR="114300" simplePos="0" relativeHeight="251676160" behindDoc="0" locked="0" layoutInCell="1" allowOverlap="1" wp14:anchorId="65315CB9" wp14:editId="29F1A2BC">
              <wp:simplePos x="0" y="0"/>
              <wp:positionH relativeFrom="column">
                <wp:posOffset>1171575</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4"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2" cstate="print"/>
                      <a:stretch>
                        <a:fillRect/>
                      </a:stretch>
                    </pic:blipFill>
                    <pic:spPr>
                      <a:xfrm>
                        <a:off x="0" y="0"/>
                        <a:ext cx="323850" cy="323850"/>
                      </a:xfrm>
                      <a:prstGeom prst="rect">
                        <a:avLst/>
                      </a:prstGeom>
                      <a:ln>
                        <a:noFill/>
                      </a:ln>
                    </pic:spPr>
                  </pic:pic>
                </a:graphicData>
              </a:graphic>
            </wp:anchor>
          </w:drawing>
        </w:r>
        <w:r w:rsidRPr="008568A7" w:rsidDel="007B3B58">
          <w:rPr>
            <w:rFonts w:ascii="Calibri" w:hAnsi="Calibri"/>
            <w:noProof/>
            <w:rPrChange w:id="7818">
              <w:rPr>
                <w:noProof/>
              </w:rPr>
            </w:rPrChange>
          </w:rPr>
          <w:drawing>
            <wp:anchor distT="0" distB="0" distL="114300" distR="114300" simplePos="0" relativeHeight="251675136" behindDoc="0" locked="0" layoutInCell="1" allowOverlap="1" wp14:anchorId="0CEB603E" wp14:editId="45CB7C52">
              <wp:simplePos x="0" y="0"/>
              <wp:positionH relativeFrom="column">
                <wp:posOffset>748030</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1"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2" cstate="print"/>
                      <a:stretch>
                        <a:fillRect/>
                      </a:stretch>
                    </pic:blipFill>
                    <pic:spPr>
                      <a:xfrm>
                        <a:off x="0" y="0"/>
                        <a:ext cx="323850" cy="323850"/>
                      </a:xfrm>
                      <a:prstGeom prst="rect">
                        <a:avLst/>
                      </a:prstGeom>
                      <a:ln>
                        <a:noFill/>
                      </a:ln>
                    </pic:spPr>
                  </pic:pic>
                </a:graphicData>
              </a:graphic>
            </wp:anchor>
          </w:drawing>
        </w:r>
      </w:del>
    </w:p>
    <w:tbl>
      <w:tblPr>
        <w:tblW w:w="7938" w:type="dxa"/>
        <w:tblCellMar>
          <w:left w:w="0" w:type="dxa"/>
          <w:right w:w="0" w:type="dxa"/>
        </w:tblCellMar>
        <w:tblLook w:val="04A0" w:firstRow="1" w:lastRow="0" w:firstColumn="1" w:lastColumn="0" w:noHBand="0" w:noVBand="1"/>
      </w:tblPr>
      <w:tblGrid>
        <w:gridCol w:w="673"/>
        <w:gridCol w:w="683"/>
        <w:gridCol w:w="697"/>
        <w:gridCol w:w="653"/>
        <w:gridCol w:w="654"/>
        <w:gridCol w:w="654"/>
        <w:gridCol w:w="654"/>
        <w:gridCol w:w="654"/>
        <w:gridCol w:w="654"/>
        <w:gridCol w:w="654"/>
        <w:gridCol w:w="654"/>
        <w:gridCol w:w="654"/>
      </w:tblGrid>
      <w:tr w:rsidR="005F2397" w:rsidRPr="008568A7" w:rsidDel="007B3B58" w14:paraId="4796790C" w14:textId="497D744E" w:rsidTr="005F2397">
        <w:trPr>
          <w:trHeight w:val="250"/>
          <w:del w:id="7819" w:author="Aleksander Hansen" w:date="2013-02-11T16:40:00Z"/>
        </w:trPr>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71A40D4" w14:textId="6F99FC08" w:rsidR="005F2397" w:rsidRPr="008568A7" w:rsidDel="007B3B58" w:rsidRDefault="005F2397" w:rsidP="005F2397">
            <w:pPr>
              <w:rPr>
                <w:del w:id="7820" w:author="Aleksander Hansen" w:date="2013-02-11T16:40:00Z"/>
                <w:rFonts w:ascii="Calibri" w:hAnsi="Calibri"/>
              </w:rPr>
            </w:pPr>
            <w:del w:id="7821"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535CAC7" w14:textId="0166B23A" w:rsidR="005F2397" w:rsidRPr="008568A7" w:rsidDel="007B3B58" w:rsidRDefault="005F2397" w:rsidP="005F2397">
            <w:pPr>
              <w:rPr>
                <w:del w:id="7822" w:author="Aleksander Hansen" w:date="2013-02-11T16:40:00Z"/>
                <w:rFonts w:ascii="Calibri" w:hAnsi="Calibri"/>
              </w:rPr>
            </w:pPr>
            <w:del w:id="7823"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BB0EBE3" w14:textId="5BCFFD29" w:rsidR="005F2397" w:rsidRPr="008568A7" w:rsidDel="007B3B58" w:rsidRDefault="005F2397" w:rsidP="005F2397">
            <w:pPr>
              <w:rPr>
                <w:del w:id="7824" w:author="Aleksander Hansen" w:date="2013-02-11T16:40:00Z"/>
                <w:rFonts w:ascii="Calibri" w:hAnsi="Calibri"/>
              </w:rPr>
            </w:pPr>
            <w:del w:id="7825"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D565B20" w14:textId="55300089" w:rsidR="005F2397" w:rsidRPr="008568A7" w:rsidDel="007B3B58" w:rsidRDefault="005F2397" w:rsidP="005F2397">
            <w:pPr>
              <w:rPr>
                <w:del w:id="7826" w:author="Aleksander Hansen" w:date="2013-02-11T16:40:00Z"/>
                <w:rFonts w:ascii="Calibri" w:hAnsi="Calibri"/>
              </w:rPr>
            </w:pPr>
            <w:del w:id="7827"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4F2B79D" w14:textId="2D9169A1" w:rsidR="005F2397" w:rsidRPr="008568A7" w:rsidDel="007B3B58" w:rsidRDefault="005F2397" w:rsidP="005F2397">
            <w:pPr>
              <w:rPr>
                <w:del w:id="7828" w:author="Aleksander Hansen" w:date="2013-02-11T16:40:00Z"/>
                <w:rFonts w:ascii="Calibri" w:hAnsi="Calibri"/>
              </w:rPr>
            </w:pPr>
            <w:del w:id="7829"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E7AC578" w14:textId="3E8E0182" w:rsidR="005F2397" w:rsidRPr="008568A7" w:rsidDel="007B3B58" w:rsidRDefault="005F2397" w:rsidP="005F2397">
            <w:pPr>
              <w:rPr>
                <w:del w:id="7830" w:author="Aleksander Hansen" w:date="2013-02-11T16:40:00Z"/>
                <w:rFonts w:ascii="Calibri" w:hAnsi="Calibri"/>
              </w:rPr>
            </w:pPr>
            <w:del w:id="7831"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6F678B6" w14:textId="68DC9EA8" w:rsidR="005F2397" w:rsidRPr="008568A7" w:rsidDel="007B3B58" w:rsidRDefault="005F2397" w:rsidP="005F2397">
            <w:pPr>
              <w:rPr>
                <w:del w:id="7832" w:author="Aleksander Hansen" w:date="2013-02-11T16:40:00Z"/>
                <w:rFonts w:ascii="Calibri" w:hAnsi="Calibri"/>
              </w:rPr>
            </w:pPr>
            <w:del w:id="7833"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881E283" w14:textId="72BF8957" w:rsidR="005F2397" w:rsidRPr="008568A7" w:rsidDel="007B3B58" w:rsidRDefault="005F2397" w:rsidP="005F2397">
            <w:pPr>
              <w:rPr>
                <w:del w:id="7834" w:author="Aleksander Hansen" w:date="2013-02-11T16:40:00Z"/>
                <w:rFonts w:ascii="Calibri" w:hAnsi="Calibri"/>
              </w:rPr>
            </w:pPr>
            <w:del w:id="7835"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9DBBA4B" w14:textId="3904C78A" w:rsidR="005F2397" w:rsidRPr="008568A7" w:rsidDel="007B3B58" w:rsidRDefault="005F2397" w:rsidP="005F2397">
            <w:pPr>
              <w:rPr>
                <w:del w:id="7836" w:author="Aleksander Hansen" w:date="2013-02-11T16:40:00Z"/>
                <w:rFonts w:ascii="Calibri" w:hAnsi="Calibri"/>
              </w:rPr>
            </w:pPr>
            <w:del w:id="7837"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D86AF01" w14:textId="0767D992" w:rsidR="005F2397" w:rsidRPr="008568A7" w:rsidDel="007B3B58" w:rsidRDefault="005F2397" w:rsidP="005F2397">
            <w:pPr>
              <w:rPr>
                <w:del w:id="7838" w:author="Aleksander Hansen" w:date="2013-02-11T16:40:00Z"/>
                <w:rFonts w:ascii="Calibri" w:hAnsi="Calibri"/>
              </w:rPr>
            </w:pPr>
            <w:del w:id="7839"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12F49873" w14:textId="361260C0" w:rsidR="005F2397" w:rsidRPr="008568A7" w:rsidDel="007B3B58" w:rsidRDefault="005F2397" w:rsidP="005F2397">
            <w:pPr>
              <w:rPr>
                <w:del w:id="7840" w:author="Aleksander Hansen" w:date="2013-02-11T16:40:00Z"/>
                <w:rFonts w:ascii="Calibri" w:hAnsi="Calibri"/>
              </w:rPr>
            </w:pPr>
            <w:del w:id="7841"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C893A82" w14:textId="7A166DC1" w:rsidR="005F2397" w:rsidRPr="008568A7" w:rsidDel="007B3B58" w:rsidRDefault="005F2397" w:rsidP="005F2397">
            <w:pPr>
              <w:rPr>
                <w:del w:id="7842" w:author="Aleksander Hansen" w:date="2013-02-11T16:40:00Z"/>
                <w:rFonts w:ascii="Calibri" w:hAnsi="Calibri"/>
              </w:rPr>
            </w:pPr>
            <w:del w:id="7843" w:author="Aleksander Hansen" w:date="2013-02-11T16:40:00Z">
              <w:r w:rsidRPr="008568A7" w:rsidDel="007B3B58">
                <w:rPr>
                  <w:rFonts w:ascii="Calibri" w:hAnsi="Calibri"/>
                </w:rPr>
                <w:delText>10</w:delText>
              </w:r>
            </w:del>
          </w:p>
        </w:tc>
      </w:tr>
      <w:tr w:rsidR="005F2397" w:rsidRPr="008568A7" w:rsidDel="007B3B58" w14:paraId="345F4B6F" w14:textId="2ECCBAA3" w:rsidTr="005F2397">
        <w:trPr>
          <w:trHeight w:val="250"/>
          <w:del w:id="7844" w:author="Aleksander Hansen" w:date="2013-02-11T16:40:00Z"/>
        </w:trPr>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2AEA9CF" w14:textId="6CE3C374" w:rsidR="005F2397" w:rsidRPr="008568A7" w:rsidDel="007B3B58" w:rsidRDefault="005F2397" w:rsidP="005F2397">
            <w:pPr>
              <w:rPr>
                <w:del w:id="7845" w:author="Aleksander Hansen" w:date="2013-02-11T16:40:00Z"/>
                <w:rFonts w:ascii="Calibri" w:hAnsi="Calibri"/>
              </w:rPr>
            </w:pPr>
            <w:del w:id="7846" w:author="Aleksander Hansen" w:date="2013-02-11T16:40:00Z">
              <w:r w:rsidRPr="008568A7" w:rsidDel="007B3B58">
                <w:rPr>
                  <w:rFonts w:ascii="Calibri" w:hAnsi="Calibri"/>
                </w:rPr>
                <w:delText>Jan</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1B54BFB" w14:textId="78CE214A" w:rsidR="005F2397" w:rsidRPr="008568A7" w:rsidDel="007B3B58" w:rsidRDefault="005F2397" w:rsidP="005F2397">
            <w:pPr>
              <w:rPr>
                <w:del w:id="7847" w:author="Aleksander Hansen" w:date="2013-02-11T16:40:00Z"/>
                <w:rFonts w:ascii="Calibri" w:hAnsi="Calibri"/>
              </w:rPr>
            </w:pPr>
            <w:del w:id="7848" w:author="Aleksander Hansen" w:date="2013-02-11T16:40:00Z">
              <w:r w:rsidRPr="008568A7" w:rsidDel="007B3B58">
                <w:rPr>
                  <w:rFonts w:ascii="Calibri" w:hAnsi="Calibri"/>
                </w:rPr>
                <w:delText>Feb</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1330B7AD" w14:textId="16E0004F" w:rsidR="005F2397" w:rsidRPr="008568A7" w:rsidDel="007B3B58" w:rsidRDefault="005F2397" w:rsidP="005F2397">
            <w:pPr>
              <w:rPr>
                <w:del w:id="7849" w:author="Aleksander Hansen" w:date="2013-02-11T16:40:00Z"/>
                <w:rFonts w:ascii="Calibri" w:hAnsi="Calibri"/>
              </w:rPr>
            </w:pPr>
            <w:del w:id="7850" w:author="Aleksander Hansen" w:date="2013-02-11T16:40:00Z">
              <w:r w:rsidRPr="008568A7" w:rsidDel="007B3B58">
                <w:rPr>
                  <w:rFonts w:ascii="Calibri" w:hAnsi="Calibri"/>
                </w:rPr>
                <w:delText>Mar</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F031301" w14:textId="2A7883E2" w:rsidR="005F2397" w:rsidRPr="008568A7" w:rsidDel="007B3B58" w:rsidRDefault="005F2397" w:rsidP="005F2397">
            <w:pPr>
              <w:rPr>
                <w:del w:id="7851"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3FCFF2E" w14:textId="6C683CE1" w:rsidR="005F2397" w:rsidRPr="008568A7" w:rsidDel="007B3B58" w:rsidRDefault="005F2397" w:rsidP="005F2397">
            <w:pPr>
              <w:rPr>
                <w:del w:id="7852"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BD65E2D" w14:textId="75F48463" w:rsidR="005F2397" w:rsidRPr="008568A7" w:rsidDel="007B3B58" w:rsidRDefault="005F2397" w:rsidP="005F2397">
            <w:pPr>
              <w:rPr>
                <w:del w:id="7853"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9E7D5B7" w14:textId="4087C586" w:rsidR="005F2397" w:rsidRPr="008568A7" w:rsidDel="007B3B58" w:rsidRDefault="005F2397" w:rsidP="005F2397">
            <w:pPr>
              <w:rPr>
                <w:del w:id="7854"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DFEA080" w14:textId="33B16D63" w:rsidR="005F2397" w:rsidRPr="008568A7" w:rsidDel="007B3B58" w:rsidRDefault="005F2397" w:rsidP="005F2397">
            <w:pPr>
              <w:rPr>
                <w:del w:id="7855"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C60323C" w14:textId="7601C3C2" w:rsidR="005F2397" w:rsidRPr="008568A7" w:rsidDel="007B3B58" w:rsidRDefault="005F2397" w:rsidP="005F2397">
            <w:pPr>
              <w:rPr>
                <w:del w:id="7856"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173D234" w14:textId="3CBFD021" w:rsidR="005F2397" w:rsidRPr="008568A7" w:rsidDel="007B3B58" w:rsidRDefault="005F2397" w:rsidP="005F2397">
            <w:pPr>
              <w:rPr>
                <w:del w:id="7857"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3540DC0" w14:textId="25A05622" w:rsidR="005F2397" w:rsidRPr="008568A7" w:rsidDel="007B3B58" w:rsidRDefault="005F2397" w:rsidP="005F2397">
            <w:pPr>
              <w:rPr>
                <w:del w:id="7858"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AA05811" w14:textId="13152F85" w:rsidR="005F2397" w:rsidRPr="008568A7" w:rsidDel="007B3B58" w:rsidRDefault="005F2397" w:rsidP="005F2397">
            <w:pPr>
              <w:rPr>
                <w:del w:id="7859" w:author="Aleksander Hansen" w:date="2013-02-11T16:40:00Z"/>
                <w:rFonts w:ascii="Calibri" w:hAnsi="Calibri"/>
              </w:rPr>
            </w:pPr>
          </w:p>
        </w:tc>
      </w:tr>
    </w:tbl>
    <w:p w14:paraId="46DDB133" w14:textId="77777777" w:rsidR="005F2397" w:rsidRPr="008568A7" w:rsidDel="007B3B58" w:rsidRDefault="005F2397" w:rsidP="005F2397">
      <w:pPr>
        <w:rPr>
          <w:del w:id="7860" w:author="Aleksander Hansen" w:date="2013-02-11T16:41:00Z"/>
          <w:rFonts w:ascii="Calibri" w:hAnsi="Calibri"/>
        </w:rPr>
      </w:pPr>
    </w:p>
    <w:p w14:paraId="41E3BD21" w14:textId="77777777" w:rsidR="005F2397" w:rsidRPr="008568A7" w:rsidDel="007B3B58" w:rsidRDefault="005F2397" w:rsidP="005F2397">
      <w:pPr>
        <w:rPr>
          <w:del w:id="7861" w:author="Aleksander Hansen" w:date="2013-02-11T16:41:00Z"/>
          <w:rFonts w:ascii="Calibri" w:hAnsi="Calibri"/>
        </w:rPr>
      </w:pPr>
    </w:p>
    <w:p w14:paraId="18B6F906" w14:textId="77777777" w:rsidR="007E43FB" w:rsidRPr="008568A7" w:rsidDel="000616B2" w:rsidRDefault="007E43FB" w:rsidP="005F2397">
      <w:pPr>
        <w:rPr>
          <w:del w:id="7862" w:author="Aleksander Hansen" w:date="2013-02-11T16:46:00Z"/>
          <w:rFonts w:ascii="Calibri" w:hAnsi="Calibri"/>
        </w:rPr>
      </w:pPr>
    </w:p>
    <w:p w14:paraId="77B30873" w14:textId="4B89F2D1" w:rsidR="005F2397" w:rsidRPr="008568A7" w:rsidDel="000616B2" w:rsidRDefault="005F2397" w:rsidP="005F2397">
      <w:pPr>
        <w:rPr>
          <w:del w:id="7863" w:author="Aleksander Hansen" w:date="2013-02-11T16:46:00Z"/>
          <w:rFonts w:ascii="Calibri" w:hAnsi="Calibri"/>
        </w:rPr>
      </w:pPr>
    </w:p>
    <w:p w14:paraId="46BE69C6" w14:textId="33630520" w:rsidR="005F2397" w:rsidRPr="008568A7" w:rsidDel="007B3B58" w:rsidRDefault="005F2397" w:rsidP="005F2397">
      <w:pPr>
        <w:rPr>
          <w:del w:id="7864" w:author="Aleksander Hansen" w:date="2013-02-11T16:39:00Z"/>
          <w:rFonts w:ascii="Calibri" w:hAnsi="Calibri"/>
        </w:rPr>
      </w:pPr>
      <w:r w:rsidRPr="008568A7">
        <w:rPr>
          <w:rFonts w:ascii="Calibri" w:hAnsi="Calibri"/>
        </w:rPr>
        <w:t xml:space="preserve">A stack hedge is front-loaded: the hedger enters into a large future with a single maturity. In this case, our hedger would take a long position in a near-term </w:t>
      </w:r>
      <w:r w:rsidR="00972464" w:rsidRPr="008568A7">
        <w:rPr>
          <w:rFonts w:ascii="Calibri" w:hAnsi="Calibri"/>
        </w:rPr>
        <w:t>Futures</w:t>
      </w:r>
      <w:ins w:id="786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866"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for 12X commodities (i.e., a year’s worth). </w:t>
      </w:r>
    </w:p>
    <w:p w14:paraId="11ECB3B0" w14:textId="77777777" w:rsidR="005F2397" w:rsidRPr="008568A7" w:rsidDel="007B3B58" w:rsidRDefault="005F2397" w:rsidP="005F2397">
      <w:pPr>
        <w:rPr>
          <w:del w:id="7867" w:author="Aleksander Hansen" w:date="2013-02-11T16:39:00Z"/>
          <w:rFonts w:ascii="Calibri" w:hAnsi="Calibri"/>
        </w:rPr>
      </w:pPr>
    </w:p>
    <w:p w14:paraId="40B629D9" w14:textId="77777777" w:rsidR="005F2397" w:rsidRPr="008568A7" w:rsidDel="007B3B58" w:rsidRDefault="005F2397" w:rsidP="005F2397">
      <w:pPr>
        <w:rPr>
          <w:del w:id="7868" w:author="Aleksander Hansen" w:date="2013-02-11T16:39:00Z"/>
          <w:rFonts w:ascii="Calibri" w:hAnsi="Calibri"/>
        </w:rPr>
      </w:pPr>
    </w:p>
    <w:p w14:paraId="27704B8A" w14:textId="77777777" w:rsidR="005F2397" w:rsidRPr="008568A7" w:rsidDel="007B3B58" w:rsidRDefault="005F2397" w:rsidP="005F2397">
      <w:pPr>
        <w:rPr>
          <w:del w:id="7869" w:author="Aleksander Hansen" w:date="2013-02-11T16:39:00Z"/>
          <w:rFonts w:ascii="Calibri" w:hAnsi="Calibri"/>
        </w:rPr>
      </w:pPr>
    </w:p>
    <w:p w14:paraId="1A0EC194" w14:textId="77777777" w:rsidR="005F2397" w:rsidRPr="008568A7" w:rsidDel="007B3B58" w:rsidRDefault="005F2397" w:rsidP="005F2397">
      <w:pPr>
        <w:rPr>
          <w:del w:id="7870" w:author="Aleksander Hansen" w:date="2013-02-11T16:39:00Z"/>
          <w:rFonts w:ascii="Calibri" w:hAnsi="Calibri"/>
        </w:rPr>
      </w:pPr>
    </w:p>
    <w:p w14:paraId="43251971" w14:textId="77777777" w:rsidR="005F2397" w:rsidRPr="008568A7" w:rsidDel="007B3B58" w:rsidRDefault="005F2397" w:rsidP="005F2397">
      <w:pPr>
        <w:rPr>
          <w:del w:id="7871" w:author="Aleksander Hansen" w:date="2013-02-11T16:39:00Z"/>
          <w:rFonts w:ascii="Calibri" w:hAnsi="Calibri"/>
        </w:rPr>
      </w:pPr>
    </w:p>
    <w:p w14:paraId="014DD341" w14:textId="77777777" w:rsidR="005F2397" w:rsidRPr="008568A7" w:rsidDel="007B3B58" w:rsidRDefault="005F2397" w:rsidP="005F2397">
      <w:pPr>
        <w:rPr>
          <w:del w:id="7872" w:author="Aleksander Hansen" w:date="2013-02-11T16:39:00Z"/>
          <w:rFonts w:ascii="Calibri" w:hAnsi="Calibri"/>
        </w:rPr>
      </w:pPr>
    </w:p>
    <w:p w14:paraId="21AE17DE" w14:textId="77777777" w:rsidR="005F2397" w:rsidRPr="008568A7" w:rsidDel="007B3B58" w:rsidRDefault="005F2397" w:rsidP="005F2397">
      <w:pPr>
        <w:rPr>
          <w:del w:id="7873" w:author="Aleksander Hansen" w:date="2013-02-11T16:39:00Z"/>
          <w:rFonts w:ascii="Calibri" w:hAnsi="Calibri"/>
        </w:rPr>
      </w:pPr>
    </w:p>
    <w:p w14:paraId="2ED65C6B" w14:textId="77777777" w:rsidR="005F2397" w:rsidRPr="008568A7" w:rsidRDefault="005F2397" w:rsidP="005F2397">
      <w:pPr>
        <w:rPr>
          <w:rFonts w:ascii="Calibri" w:hAnsi="Calibri"/>
        </w:rPr>
      </w:pPr>
      <w:r w:rsidRPr="008568A7">
        <w:rPr>
          <w:rFonts w:ascii="Calibri" w:hAnsi="Calibri"/>
        </w:rPr>
        <w:t>The stack hedge may have lower transaction costs but it entails speculation (implicit or deliberate) on the forward curve: if the forward curve gets steeper, the stack hedger may lose. On the other hand, if the forward curve flattens, then the stack hedger gains because he/she has locked in the commodity at a relatively lower price.</w:t>
      </w:r>
    </w:p>
    <w:p w14:paraId="70A43FC2" w14:textId="77777777" w:rsidR="005F2397" w:rsidRPr="008568A7" w:rsidRDefault="005F2397" w:rsidP="005F2397">
      <w:pPr>
        <w:rPr>
          <w:rFonts w:ascii="Calibri" w:hAnsi="Calibri"/>
        </w:rPr>
      </w:pPr>
      <w:r w:rsidRPr="008568A7">
        <w:rPr>
          <w:rFonts w:ascii="Calibri" w:hAnsi="Calibri"/>
        </w:rPr>
        <w:t>Oil producer to deliver 10K barrels per month</w:t>
      </w:r>
    </w:p>
    <w:p w14:paraId="682EF796" w14:textId="77777777" w:rsidR="005F2397" w:rsidRPr="008568A7" w:rsidRDefault="005F2397" w:rsidP="005F2397">
      <w:pPr>
        <w:rPr>
          <w:rFonts w:ascii="Calibri" w:hAnsi="Calibri"/>
        </w:rPr>
      </w:pPr>
      <w:r w:rsidRPr="008568A7">
        <w:rPr>
          <w:rFonts w:ascii="Calibri" w:hAnsi="Calibri"/>
        </w:rPr>
        <w:t>Strip hedge: contract for each obligation</w:t>
      </w:r>
    </w:p>
    <w:p w14:paraId="6CDD32B2" w14:textId="2C000AB0" w:rsidR="005F2397" w:rsidRPr="008568A7" w:rsidRDefault="005F2397" w:rsidP="005F2397">
      <w:pPr>
        <w:rPr>
          <w:rFonts w:ascii="Calibri" w:hAnsi="Calibri"/>
        </w:rPr>
      </w:pPr>
      <w:r w:rsidRPr="008568A7">
        <w:rPr>
          <w:rFonts w:ascii="Calibri" w:hAnsi="Calibri"/>
        </w:rPr>
        <w:t>Stack hedge: Single maturity,  “stack and roll</w:t>
      </w:r>
      <w:r w:rsidR="00A92A73" w:rsidRPr="008568A7">
        <w:rPr>
          <w:rFonts w:ascii="Calibri" w:hAnsi="Calibri"/>
        </w:rPr>
        <w:t>.</w:t>
      </w:r>
      <w:r w:rsidRPr="008568A7">
        <w:rPr>
          <w:rFonts w:ascii="Calibri" w:hAnsi="Calibri"/>
        </w:rPr>
        <w:t>”</w:t>
      </w:r>
    </w:p>
    <w:p w14:paraId="18A6DB1B" w14:textId="77777777" w:rsidR="00A92A73" w:rsidRPr="008568A7" w:rsidRDefault="00A92A73" w:rsidP="005F2397">
      <w:pPr>
        <w:rPr>
          <w:rFonts w:ascii="Calibri" w:hAnsi="Calibri"/>
        </w:rPr>
      </w:pPr>
    </w:p>
    <w:p w14:paraId="7CEEC481" w14:textId="0D6B6002" w:rsidR="005F2397" w:rsidRPr="008568A7" w:rsidRDefault="007140DE">
      <w:pPr>
        <w:pStyle w:val="Heading2"/>
      </w:pPr>
      <w:bookmarkStart w:id="7874" w:name="_Toc222580757"/>
      <w:r>
        <w:t xml:space="preserve">10.12 </w:t>
      </w:r>
      <w:r w:rsidR="005F2397" w:rsidRPr="008568A7">
        <w:t xml:space="preserve">Describe examples of </w:t>
      </w:r>
      <w:del w:id="7875" w:author="Aleksander Hansen" w:date="2013-02-11T16:34:00Z">
        <w:r w:rsidR="005F2397" w:rsidRPr="008568A7" w:rsidDel="007E43FB">
          <w:delText>cross-hedging</w:delText>
        </w:r>
      </w:del>
      <w:ins w:id="7876" w:author="Aleksander Hansen" w:date="2013-02-11T16:34:00Z">
        <w:r w:rsidR="007E43FB" w:rsidRPr="008568A7">
          <w:t>cross-hedging</w:t>
        </w:r>
      </w:ins>
      <w:r w:rsidR="005F2397" w:rsidRPr="008568A7">
        <w:t>, specifically hedging jet fuel</w:t>
      </w:r>
      <w:ins w:id="7877" w:author="Aleksander Hansen" w:date="2013-02-15T16:59:00Z">
        <w:r w:rsidR="00AC5507">
          <w:fldChar w:fldCharType="begin"/>
        </w:r>
        <w:r w:rsidR="00AC5507">
          <w:instrText xml:space="preserve"> XE "</w:instrText>
        </w:r>
      </w:ins>
      <w:r w:rsidR="00AC5507" w:rsidRPr="008568A7">
        <w:rPr>
          <w:rFonts w:ascii="Calibri" w:hAnsi="Calibri"/>
        </w:rPr>
        <w:instrText>jet fuel</w:instrText>
      </w:r>
      <w:ins w:id="7878" w:author="Aleksander Hansen" w:date="2013-02-15T16:59:00Z">
        <w:r w:rsidR="00AC5507">
          <w:instrText xml:space="preserve">" </w:instrText>
        </w:r>
        <w:r w:rsidR="00AC5507">
          <w:fldChar w:fldCharType="end"/>
        </w:r>
      </w:ins>
      <w:r w:rsidR="005F2397" w:rsidRPr="008568A7">
        <w:t xml:space="preserve"> with crude oil and using weather derivatives.</w:t>
      </w:r>
      <w:bookmarkEnd w:id="7874"/>
      <w:r w:rsidR="00A92A73" w:rsidRPr="008568A7">
        <w:br/>
      </w:r>
    </w:p>
    <w:p w14:paraId="6EF59427" w14:textId="469BB7DF" w:rsidR="005F2397" w:rsidRPr="008568A7" w:rsidRDefault="005F2397" w:rsidP="005F2397">
      <w:pPr>
        <w:rPr>
          <w:rFonts w:ascii="Calibri" w:hAnsi="Calibri"/>
        </w:rPr>
      </w:pPr>
      <w:r w:rsidRPr="008568A7">
        <w:rPr>
          <w:rFonts w:ascii="Calibri" w:hAnsi="Calibri"/>
        </w:rPr>
        <w:t xml:space="preserve">Jet fuel </w:t>
      </w:r>
      <w:r w:rsidR="00972464" w:rsidRPr="008568A7">
        <w:rPr>
          <w:rFonts w:ascii="Calibri" w:hAnsi="Calibri"/>
        </w:rPr>
        <w:t>Futures</w:t>
      </w:r>
      <w:ins w:id="7879"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880"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do not exist in the United States, but firms sometimes hedge jet fuel</w:t>
      </w:r>
      <w:ins w:id="7881" w:author="Aleksander Hansen" w:date="2013-02-15T16:59:00Z">
        <w:r w:rsidR="00AC5507">
          <w:rPr>
            <w:rFonts w:ascii="Calibri" w:hAnsi="Calibri"/>
          </w:rPr>
          <w:fldChar w:fldCharType="begin"/>
        </w:r>
        <w:r w:rsidR="00AC5507">
          <w:instrText xml:space="preserve"> XE "</w:instrText>
        </w:r>
      </w:ins>
      <w:r w:rsidR="00AC5507" w:rsidRPr="008568A7">
        <w:rPr>
          <w:rFonts w:ascii="Calibri" w:hAnsi="Calibri"/>
        </w:rPr>
        <w:instrText>jet fuel</w:instrText>
      </w:r>
      <w:ins w:id="7882" w:author="Aleksander Hansen" w:date="2013-02-15T16:59:00Z">
        <w:r w:rsidR="00AC5507">
          <w:instrText xml:space="preserve">" </w:instrText>
        </w:r>
        <w:r w:rsidR="00AC5507">
          <w:rPr>
            <w:rFonts w:ascii="Calibri" w:hAnsi="Calibri"/>
          </w:rPr>
          <w:fldChar w:fldCharType="end"/>
        </w:r>
      </w:ins>
      <w:r w:rsidRPr="008568A7">
        <w:rPr>
          <w:rFonts w:ascii="Calibri" w:hAnsi="Calibri"/>
        </w:rPr>
        <w:t xml:space="preserve"> with crude oil </w:t>
      </w:r>
      <w:r w:rsidR="00972464" w:rsidRPr="008568A7">
        <w:rPr>
          <w:rFonts w:ascii="Calibri" w:hAnsi="Calibri"/>
        </w:rPr>
        <w:t>Futures</w:t>
      </w:r>
      <w:r w:rsidRPr="008568A7">
        <w:rPr>
          <w:rFonts w:ascii="Calibri" w:hAnsi="Calibri"/>
        </w:rPr>
        <w:t xml:space="preserve"> and/or </w:t>
      </w:r>
      <w:r w:rsidR="00972464" w:rsidRPr="008568A7">
        <w:rPr>
          <w:rFonts w:ascii="Calibri" w:hAnsi="Calibri"/>
        </w:rPr>
        <w:t>Futures</w:t>
      </w:r>
      <w:r w:rsidRPr="008568A7">
        <w:rPr>
          <w:rFonts w:ascii="Calibri" w:hAnsi="Calibri"/>
        </w:rPr>
        <w:t xml:space="preserve"> for related petroleum products. In order to cross-hedge, we need to understand the relationship between crude oil and jet fuel prices. If we own a quantity of jet fuel and hedge by holding (H) crude oil </w:t>
      </w:r>
      <w:r w:rsidR="00972464" w:rsidRPr="008568A7">
        <w:rPr>
          <w:rFonts w:ascii="Calibri" w:hAnsi="Calibri"/>
        </w:rPr>
        <w:t>Futures</w:t>
      </w:r>
      <w:r w:rsidRPr="008568A7">
        <w:rPr>
          <w:rFonts w:ascii="Calibri" w:hAnsi="Calibri"/>
        </w:rPr>
        <w:t xml:space="preserve"> contracts, our mark-to-market profit depends on the change in the jet fuel price and the change in the </w:t>
      </w:r>
      <w:r w:rsidR="00972464" w:rsidRPr="008568A7">
        <w:rPr>
          <w:rFonts w:ascii="Calibri" w:hAnsi="Calibri"/>
        </w:rPr>
        <w:t>Futures</w:t>
      </w:r>
      <w:r w:rsidRPr="008568A7">
        <w:rPr>
          <w:rFonts w:ascii="Calibri" w:hAnsi="Calibri"/>
        </w:rPr>
        <w:t xml:space="preserve"> price: </w:t>
      </w:r>
    </w:p>
    <w:p w14:paraId="5E418FC8" w14:textId="62B7338D" w:rsidR="005F2397" w:rsidRPr="008568A7" w:rsidDel="00EA7DD1" w:rsidRDefault="005F2397" w:rsidP="005F2397">
      <w:pPr>
        <w:rPr>
          <w:del w:id="7883" w:author="Aleksander Hansen" w:date="2013-02-10T22:40:00Z"/>
          <w:rFonts w:ascii="Calibri" w:hAnsi="Calibri"/>
        </w:rPr>
      </w:pPr>
      <w:r w:rsidRPr="008568A7">
        <w:rPr>
          <w:rFonts w:ascii="Calibri" w:hAnsi="Calibri"/>
        </w:rPr>
        <w:t>[</w:t>
      </w:r>
      <w:del w:id="7884" w:author="Aleksander Hansen" w:date="2013-02-10T22:40:00Z">
        <w:r w:rsidRPr="008568A7" w:rsidDel="00EA7DD1">
          <w:rPr>
            <w:rFonts w:ascii="Calibri" w:hAnsi="Calibri"/>
          </w:rPr>
          <w:delText>P(</w:delText>
        </w:r>
      </w:del>
      <w:ins w:id="7885" w:author="Aleksander Hansen" w:date="2013-02-10T22:40:00Z">
        <w:r w:rsidR="00EA7DD1">
          <w:rPr>
            <w:rFonts w:ascii="Calibri" w:hAnsi="Calibri"/>
          </w:rPr>
          <w:t>P</w:t>
        </w:r>
        <w:r w:rsidR="00EA7DD1" w:rsidRPr="008568A7">
          <w:rPr>
            <w:rFonts w:ascii="Calibri" w:hAnsi="Calibri"/>
          </w:rPr>
          <w:t>(</w:t>
        </w:r>
      </w:ins>
      <w:r w:rsidRPr="008568A7">
        <w:rPr>
          <w:rFonts w:ascii="Calibri" w:hAnsi="Calibri"/>
        </w:rPr>
        <w:t>t)  - P(t-1)] + H[F(t) – F(t-1)</w:t>
      </w:r>
      <w:ins w:id="7886" w:author="Aleksander Hansen" w:date="2013-02-10T22:40:00Z">
        <w:r w:rsidR="00EA7DD1">
          <w:rPr>
            <w:rFonts w:ascii="Calibri" w:hAnsi="Calibri"/>
          </w:rPr>
          <w:t xml:space="preserve">, </w:t>
        </w:r>
      </w:ins>
    </w:p>
    <w:p w14:paraId="1435CFFD" w14:textId="0D808F82" w:rsidR="005F2397" w:rsidRPr="008568A7" w:rsidRDefault="005F2397" w:rsidP="005F2397">
      <w:pPr>
        <w:rPr>
          <w:rFonts w:ascii="Calibri" w:hAnsi="Calibri"/>
        </w:rPr>
      </w:pPr>
      <w:r w:rsidRPr="008568A7">
        <w:rPr>
          <w:rFonts w:ascii="Calibri" w:hAnsi="Calibri"/>
        </w:rPr>
        <w:t>where P(t) is the price of jet fuel</w:t>
      </w:r>
      <w:ins w:id="7887" w:author="Aleksander Hansen" w:date="2013-02-15T16:59:00Z">
        <w:r w:rsidR="00AC5507">
          <w:rPr>
            <w:rFonts w:ascii="Calibri" w:hAnsi="Calibri"/>
          </w:rPr>
          <w:fldChar w:fldCharType="begin"/>
        </w:r>
        <w:r w:rsidR="00AC5507">
          <w:instrText xml:space="preserve"> XE "</w:instrText>
        </w:r>
      </w:ins>
      <w:r w:rsidR="00AC5507" w:rsidRPr="008568A7">
        <w:rPr>
          <w:rFonts w:ascii="Calibri" w:hAnsi="Calibri"/>
        </w:rPr>
        <w:instrText>jet fuel</w:instrText>
      </w:r>
      <w:ins w:id="7888" w:author="Aleksander Hansen" w:date="2013-02-15T16:59:00Z">
        <w:r w:rsidR="00AC5507">
          <w:instrText xml:space="preserve">" </w:instrText>
        </w:r>
        <w:r w:rsidR="00AC5507">
          <w:rPr>
            <w:rFonts w:ascii="Calibri" w:hAnsi="Calibri"/>
          </w:rPr>
          <w:fldChar w:fldCharType="end"/>
        </w:r>
      </w:ins>
      <w:r w:rsidRPr="008568A7">
        <w:rPr>
          <w:rFonts w:ascii="Calibri" w:hAnsi="Calibri"/>
        </w:rPr>
        <w:t xml:space="preserve"> and F(t) the crude oil </w:t>
      </w:r>
      <w:r w:rsidR="00972464" w:rsidRPr="008568A7">
        <w:rPr>
          <w:rFonts w:ascii="Calibri" w:hAnsi="Calibri"/>
        </w:rPr>
        <w:t>Futures</w:t>
      </w:r>
      <w:ins w:id="7889"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890"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We can estimate (H) by regressing the change in the jet fuel price (denominated in cents per gallon) on the change in the crude </w:t>
      </w:r>
      <w:r w:rsidR="00972464" w:rsidRPr="008568A7">
        <w:rPr>
          <w:rFonts w:ascii="Calibri" w:hAnsi="Calibri"/>
        </w:rPr>
        <w:t>Futures</w:t>
      </w:r>
      <w:r w:rsidRPr="008568A7">
        <w:rPr>
          <w:rFonts w:ascii="Calibri" w:hAnsi="Calibri"/>
        </w:rPr>
        <w:t xml:space="preserve"> price (denominated in dollar per barrel). </w:t>
      </w:r>
    </w:p>
    <w:p w14:paraId="39D6285C" w14:textId="77777777" w:rsidR="00AE1BC6" w:rsidRDefault="00AE1BC6" w:rsidP="005F2397">
      <w:pPr>
        <w:rPr>
          <w:ins w:id="7891" w:author="Aleksander Hansen" w:date="2013-02-11T20:37:00Z"/>
          <w:rFonts w:ascii="Calibri" w:hAnsi="Calibri"/>
        </w:rPr>
      </w:pPr>
    </w:p>
    <w:p w14:paraId="6F78D8B3" w14:textId="77777777" w:rsidR="005F2397" w:rsidRPr="008568A7" w:rsidDel="00AE1BC6" w:rsidRDefault="005F2397" w:rsidP="005F2397">
      <w:pPr>
        <w:rPr>
          <w:del w:id="7892" w:author="Aleksander Hansen" w:date="2013-02-11T20:37:00Z"/>
          <w:rFonts w:ascii="Calibri" w:hAnsi="Calibri"/>
        </w:rPr>
      </w:pPr>
      <w:del w:id="7893" w:author="Aleksander Hansen" w:date="2013-02-11T20:37:00Z">
        <w:r w:rsidRPr="008568A7" w:rsidDel="00AE1BC6">
          <w:rPr>
            <w:rFonts w:ascii="Calibri" w:hAnsi="Calibri"/>
          </w:rPr>
          <w:br w:type="page"/>
        </w:r>
      </w:del>
    </w:p>
    <w:p w14:paraId="0A1E4949" w14:textId="09C3838A" w:rsidR="005F2397" w:rsidRPr="008568A7" w:rsidRDefault="005F2397" w:rsidP="005F2397">
      <w:pPr>
        <w:rPr>
          <w:rFonts w:ascii="Calibri" w:hAnsi="Calibri"/>
        </w:rPr>
      </w:pPr>
      <w:r w:rsidRPr="008568A7">
        <w:rPr>
          <w:rFonts w:ascii="Calibri" w:hAnsi="Calibri"/>
        </w:rPr>
        <w:t xml:space="preserve">Weather derivatives give another example of </w:t>
      </w:r>
      <w:del w:id="7894" w:author="Aleksander Hansen" w:date="2013-02-11T16:34:00Z">
        <w:r w:rsidRPr="008568A7" w:rsidDel="007E43FB">
          <w:rPr>
            <w:rFonts w:ascii="Calibri" w:hAnsi="Calibri"/>
          </w:rPr>
          <w:delText>cross-hedging</w:delText>
        </w:r>
      </w:del>
      <w:ins w:id="7895" w:author="Aleksander Hansen" w:date="2013-02-11T16:34:00Z">
        <w:r w:rsidR="007E43FB" w:rsidRPr="008568A7">
          <w:rPr>
            <w:rFonts w:ascii="Calibri" w:hAnsi="Calibri"/>
          </w:rPr>
          <w:t>cross hedging</w:t>
        </w:r>
      </w:ins>
      <w:r w:rsidRPr="008568A7">
        <w:rPr>
          <w:rFonts w:ascii="Calibri" w:hAnsi="Calibri"/>
        </w:rPr>
        <w:t>. Weather as a business risk can be difficult to hedge. For example, weather can affect both the prices of energy products and the amount of energy consumed. If a winter is colder than average, homeowners and businesses will consume extra electricity, heating oil</w:t>
      </w:r>
      <w:ins w:id="7896"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heating oil</w:instrText>
      </w:r>
      <w:ins w:id="7897" w:author="Aleksander Hansen" w:date="2013-02-15T16:58:00Z">
        <w:r w:rsidR="00AC5507">
          <w:instrText xml:space="preserve">" </w:instrText>
        </w:r>
        <w:r w:rsidR="00AC5507">
          <w:rPr>
            <w:rFonts w:ascii="Calibri" w:hAnsi="Calibri"/>
          </w:rPr>
          <w:fldChar w:fldCharType="end"/>
        </w:r>
      </w:ins>
      <w:r w:rsidRPr="008568A7">
        <w:rPr>
          <w:rFonts w:ascii="Calibri" w:hAnsi="Calibri"/>
        </w:rPr>
        <w:t xml:space="preserve">, and natural gas, and the prices of these products will tend to be high as well. Conversely, during a warm winter, energy prices and quantities will be low. While it is possible to use </w:t>
      </w:r>
      <w:r w:rsidR="00972464" w:rsidRPr="008568A7">
        <w:rPr>
          <w:rFonts w:ascii="Calibri" w:hAnsi="Calibri"/>
        </w:rPr>
        <w:t>Futures</w:t>
      </w:r>
      <w:ins w:id="7898"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899"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markets to hedge prices of commodities such as natural gas, hedging the quantity is more difficult. There are many other examples of weather risk: ski resorts are harmed by warm winters, soft drink manufacturers are harmed by a cold spring, summer, or fall, and makers of lawn sprinklers are harmed by wet summers. In all of these cases, firms could hedge their risk using weather derivatives—contracts that make payments based upon realized characteristics of weather—to cross-hedge their specific risk. </w:t>
      </w:r>
    </w:p>
    <w:p w14:paraId="46EE2B8B" w14:textId="77777777" w:rsidR="005F2397" w:rsidRPr="008568A7" w:rsidRDefault="005F2397" w:rsidP="005F2397">
      <w:pPr>
        <w:rPr>
          <w:rFonts w:ascii="Calibri" w:hAnsi="Calibri"/>
        </w:rPr>
      </w:pPr>
      <w:r w:rsidRPr="008568A7">
        <w:rPr>
          <w:rFonts w:ascii="Calibri" w:hAnsi="Calibri"/>
        </w:rPr>
        <w:t xml:space="preserve">The payoffs for weather derivatives are based on weather-related measurements. For example: </w:t>
      </w:r>
    </w:p>
    <w:p w14:paraId="5D184E1A" w14:textId="77777777" w:rsidR="00A92A73" w:rsidRPr="008568A7" w:rsidRDefault="00A92A73" w:rsidP="005F2397">
      <w:pPr>
        <w:rPr>
          <w:rFonts w:ascii="Calibri" w:hAnsi="Calibri"/>
        </w:rPr>
      </w:pPr>
    </w:p>
    <w:p w14:paraId="3A094BEA" w14:textId="2A0FD63D" w:rsidR="005F2397" w:rsidRPr="008568A7" w:rsidRDefault="005F2397" w:rsidP="005F2397">
      <w:pPr>
        <w:rPr>
          <w:rFonts w:ascii="Calibri" w:hAnsi="Calibri"/>
        </w:rPr>
      </w:pPr>
      <w:r w:rsidRPr="008568A7">
        <w:rPr>
          <w:rFonts w:ascii="Calibri" w:hAnsi="Calibri"/>
        </w:rPr>
        <w:t xml:space="preserve">The degree-day index </w:t>
      </w:r>
      <w:r w:rsidR="00972464" w:rsidRPr="008568A7">
        <w:rPr>
          <w:rFonts w:ascii="Calibri" w:hAnsi="Calibri"/>
        </w:rPr>
        <w:t>Futures</w:t>
      </w:r>
      <w:ins w:id="7900"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901"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trades on the Chicago Mercantile Exchange. A heating degree-day is the maximum of zero and the difference between the average daily temperature and 65 degrees Fahrenheit. A cooling degree-day is the maximum of the difference between the average daily temperature and 65 degrees Fahrenheit, and zero. Sixty-five degrees is a moderate temperature. At higher temperatures, air conditioners may be used, while at lower temperatures, heating may be used. A monthly degree-day index is constructed by adding the daily degree-days over the month. The </w:t>
      </w:r>
      <w:r w:rsidR="00972464" w:rsidRPr="008568A7">
        <w:rPr>
          <w:rFonts w:ascii="Calibri" w:hAnsi="Calibri"/>
        </w:rPr>
        <w:t>Futures</w:t>
      </w:r>
      <w:r w:rsidRPr="008568A7">
        <w:rPr>
          <w:rFonts w:ascii="Calibri" w:hAnsi="Calibri"/>
        </w:rPr>
        <w:t xml:space="preserve"> contract then settles based on the cumulative heating or cooling degree-days (the two are separate contracts) over the course of a month. The size of the contract is $100 times the degree-day index. As of September 2004, degree-day index contracts were available for over 20 cities in the United States, Europe, and Japan. There are also puts and calls on these </w:t>
      </w:r>
      <w:r w:rsidR="00972464" w:rsidRPr="008568A7">
        <w:rPr>
          <w:rFonts w:ascii="Calibri" w:hAnsi="Calibri"/>
        </w:rPr>
        <w:t>Futures</w:t>
      </w:r>
      <w:r w:rsidRPr="008568A7">
        <w:rPr>
          <w:rFonts w:ascii="Calibri" w:hAnsi="Calibri"/>
        </w:rPr>
        <w:t>.</w:t>
      </w:r>
    </w:p>
    <w:p w14:paraId="08792CAA" w14:textId="77777777" w:rsidR="00A92A73" w:rsidRPr="008568A7" w:rsidRDefault="00A92A73" w:rsidP="005F2397">
      <w:pPr>
        <w:rPr>
          <w:rFonts w:ascii="Calibri" w:hAnsi="Calibri"/>
        </w:rPr>
      </w:pPr>
    </w:p>
    <w:p w14:paraId="11B21060" w14:textId="7CD546F7" w:rsidR="005F2397" w:rsidRPr="008568A7" w:rsidRDefault="007140DE">
      <w:pPr>
        <w:pStyle w:val="Heading2"/>
      </w:pPr>
      <w:bookmarkStart w:id="7902" w:name="_Toc222580758"/>
      <w:r>
        <w:t xml:space="preserve">10.13 </w:t>
      </w:r>
      <w:r w:rsidR="005F2397" w:rsidRPr="008568A7">
        <w:t>Explain how to create a synthetic commodity position and use it to explain the relationship between the forward price and the expected future spot</w:t>
      </w:r>
      <w:ins w:id="7903" w:author="Aleksander Hansen" w:date="2013-02-15T17:14:00Z">
        <w:r w:rsidR="003578F0">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904" w:author="Aleksander Hansen" w:date="2013-02-15T17:14:00Z">
        <w:r w:rsidR="003578F0">
          <w:instrText xml:space="preserve">spot price" </w:instrText>
        </w:r>
        <w:r w:rsidR="003578F0">
          <w:fldChar w:fldCharType="end"/>
        </w:r>
      </w:ins>
      <w:r w:rsidR="005F2397" w:rsidRPr="008568A7">
        <w:t xml:space="preserve"> price</w:t>
      </w:r>
      <w:bookmarkEnd w:id="7902"/>
    </w:p>
    <w:p w14:paraId="2BB33AD8" w14:textId="77777777" w:rsidR="00A92A73" w:rsidRPr="008568A7" w:rsidRDefault="00A92A73" w:rsidP="005F2397">
      <w:pPr>
        <w:rPr>
          <w:rFonts w:ascii="Calibri" w:hAnsi="Calibri"/>
        </w:rPr>
      </w:pPr>
    </w:p>
    <w:p w14:paraId="772AE779" w14:textId="77777777" w:rsidR="005F2397" w:rsidRPr="008568A7" w:rsidRDefault="00DE5CF7" w:rsidP="005F2397">
      <w:pPr>
        <w:rPr>
          <w:rFonts w:ascii="Calibri" w:hAnsi="Calibri"/>
        </w:rPr>
      </w:pPr>
      <w:r>
        <w:rPr>
          <w:rFonts w:ascii="Calibri" w:hAnsi="Calibri"/>
        </w:rPr>
        <w:pict w14:anchorId="67E0EF63">
          <v:shape id="_x0000_i1055" type="#_x0000_t75" style="width:342pt;height:64pt">
            <v:imagedata r:id="rId133" o:title=""/>
          </v:shape>
        </w:pict>
      </w:r>
    </w:p>
    <w:p w14:paraId="15E53614" w14:textId="77777777" w:rsidR="00A92A73" w:rsidRPr="008568A7" w:rsidRDefault="00A92A73" w:rsidP="005F2397">
      <w:pPr>
        <w:rPr>
          <w:rFonts w:ascii="Calibri" w:hAnsi="Calibri"/>
        </w:rPr>
      </w:pPr>
    </w:p>
    <w:p w14:paraId="15586D4B" w14:textId="68E66E63" w:rsidR="00A92A73" w:rsidRPr="008568A7" w:rsidRDefault="005F2397" w:rsidP="005F2397">
      <w:pPr>
        <w:rPr>
          <w:rFonts w:ascii="Calibri" w:hAnsi="Calibri"/>
        </w:rPr>
      </w:pPr>
      <w:r w:rsidRPr="008568A7">
        <w:rPr>
          <w:rFonts w:ascii="Calibri" w:hAnsi="Calibri"/>
        </w:rPr>
        <w:t>Consider the following investment strategy: enter into a long forward contract plus a zero coupon</w:t>
      </w:r>
      <w:ins w:id="7905"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7906"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bond</w:t>
      </w:r>
      <w:ins w:id="7907"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7908"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that pays F(0,T) at time T. Since the forward contract is costless, the cost of this investment strategy at time 0 is just the cost of the bond: the discounted price of the face value of the bond = EXP[(-r)(T)]*F(0,T). Again, the idea is to lend at the risk-free rate in order to receive back, at future time T, the exact amount need to meet the long forward obligation. At time T, this strategy (long forward on the commodity plus invest in zero coupon bond) has the same payoff</w:t>
      </w:r>
      <w:ins w:id="7909"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payoff</w:instrText>
      </w:r>
      <w:ins w:id="7910"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as the future spot</w:t>
      </w:r>
      <w:ins w:id="7911"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912"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By using the forward, the unfunded position is synthetic but otherwise equivalent to buying the commodity on the cash market:</w:t>
      </w:r>
    </w:p>
    <w:p w14:paraId="43FEFA6D" w14:textId="49E142DB" w:rsidR="005F2397" w:rsidRPr="008568A7" w:rsidRDefault="00DE5CF7">
      <w:pPr>
        <w:jc w:val="center"/>
        <w:rPr>
          <w:rFonts w:ascii="Calibri" w:hAnsi="Calibri"/>
        </w:rPr>
        <w:pPrChange w:id="7913" w:author="Aleksander Hansen" w:date="2013-02-10T22:40:00Z">
          <w:pPr/>
        </w:pPrChange>
      </w:pPr>
      <w:r>
        <w:rPr>
          <w:rFonts w:ascii="Calibri" w:hAnsi="Calibri"/>
        </w:rPr>
        <w:pict w14:anchorId="3B4CA26D">
          <v:shape id="_x0000_i1056" type="#_x0000_t75" style="width:196pt;height:31pt">
            <v:imagedata r:id="rId134" o:title=""/>
          </v:shape>
        </w:pict>
      </w:r>
    </w:p>
    <w:p w14:paraId="52F91C88" w14:textId="55FC6331" w:rsidR="00EA7DD1" w:rsidRDefault="005F2397" w:rsidP="00545477">
      <w:pPr>
        <w:rPr>
          <w:ins w:id="7914" w:author="Aleksander Hansen" w:date="2013-02-10T22:41:00Z"/>
          <w:rFonts w:ascii="Calibri" w:hAnsi="Calibri"/>
        </w:rPr>
      </w:pPr>
      <w:r w:rsidRPr="008568A7">
        <w:rPr>
          <w:rFonts w:ascii="Calibri" w:hAnsi="Calibri"/>
        </w:rPr>
        <w:t>Here is the key step: we equate the price paid for the synthetic strategy (i.e., the amount we need to invest at the riskless rate in order to receive future proceeds to meet the long forward obligation) with the price we should be willing to pay for the commodity today. That price is the expected future spot</w:t>
      </w:r>
      <w:ins w:id="7915"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916"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discounted to today using the discount</w:t>
      </w:r>
      <w:ins w:id="7917"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7918"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rate (</w:t>
      </w:r>
      <w:r w:rsidRPr="008568A7">
        <w:rPr>
          <w:rFonts w:ascii="Calibri" w:hAnsi="Calibri" w:cs="Times New Roman"/>
        </w:rPr>
        <w:t>α</w:t>
      </w:r>
      <w:r w:rsidRPr="008568A7">
        <w:rPr>
          <w:rFonts w:ascii="Calibri" w:hAnsi="Calibri"/>
        </w:rPr>
        <w:t>):</w:t>
      </w:r>
    </w:p>
    <w:p w14:paraId="27DA0FF9" w14:textId="52FB01A6" w:rsidR="005F2397" w:rsidRPr="008568A7" w:rsidRDefault="00EA7DD1">
      <w:pPr>
        <w:jc w:val="center"/>
        <w:rPr>
          <w:rFonts w:ascii="Calibri" w:hAnsi="Calibri"/>
        </w:rPr>
        <w:pPrChange w:id="7919" w:author="Aleksander Hansen" w:date="2013-02-10T22:41:00Z">
          <w:pPr/>
        </w:pPrChange>
      </w:pPr>
      <w:ins w:id="7920" w:author="Aleksander Hansen" w:date="2013-02-10T22:41:00Z">
        <w:r>
          <w:rPr>
            <w:rFonts w:ascii="Calibri" w:hAnsi="Calibri"/>
          </w:rPr>
          <w:br/>
        </w:r>
      </w:ins>
      <w:r w:rsidR="00DE5CF7">
        <w:rPr>
          <w:rFonts w:ascii="Calibri" w:hAnsi="Calibri"/>
        </w:rPr>
        <w:pict w14:anchorId="05FFF3F0">
          <v:shape id="_x0000_i1057" type="#_x0000_t75" style="width:162pt;height:32pt">
            <v:imagedata r:id="rId135" o:title=""/>
          </v:shape>
        </w:pict>
      </w:r>
      <w:r w:rsidR="00A92A73" w:rsidRPr="008568A7">
        <w:rPr>
          <w:rFonts w:ascii="Calibri" w:hAnsi="Calibri"/>
        </w:rPr>
        <w:br/>
      </w:r>
    </w:p>
    <w:p w14:paraId="38575B9B" w14:textId="77777777" w:rsidR="008B25EB" w:rsidRDefault="005F2397" w:rsidP="00545477">
      <w:pPr>
        <w:rPr>
          <w:ins w:id="7921" w:author="Aleksander Hansen" w:date="2013-02-10T22:41:00Z"/>
          <w:rFonts w:ascii="Calibri" w:hAnsi="Calibri"/>
        </w:rPr>
      </w:pPr>
      <w:r w:rsidRPr="008568A7">
        <w:rPr>
          <w:rFonts w:ascii="Calibri" w:hAnsi="Calibri"/>
        </w:rPr>
        <w:t xml:space="preserve">Then we solve for the forward price: </w:t>
      </w:r>
    </w:p>
    <w:p w14:paraId="73A39E44" w14:textId="423896A3" w:rsidR="005F2397" w:rsidRPr="008568A7" w:rsidRDefault="00A92A73">
      <w:pPr>
        <w:jc w:val="center"/>
        <w:rPr>
          <w:rFonts w:ascii="Calibri" w:hAnsi="Calibri"/>
        </w:rPr>
        <w:pPrChange w:id="7922" w:author="Aleksander Hansen" w:date="2013-02-10T22:41:00Z">
          <w:pPr/>
        </w:pPrChange>
      </w:pPr>
      <w:del w:id="7923" w:author="Aleksander Hansen" w:date="2013-02-10T22:41:00Z">
        <w:r w:rsidRPr="008568A7" w:rsidDel="008B25EB">
          <w:rPr>
            <w:rFonts w:ascii="Calibri" w:hAnsi="Calibri"/>
          </w:rPr>
          <w:br/>
        </w:r>
      </w:del>
      <w:r w:rsidR="005F2397" w:rsidRPr="008568A7">
        <w:rPr>
          <w:rFonts w:ascii="Calibri" w:hAnsi="Calibri"/>
        </w:rPr>
        <w:br/>
      </w:r>
      <w:r w:rsidR="00DE5CF7">
        <w:rPr>
          <w:rFonts w:ascii="Calibri" w:hAnsi="Calibri"/>
        </w:rPr>
        <w:pict w14:anchorId="473DE47A">
          <v:shape id="_x0000_i1058" type="#_x0000_t75" style="width:158pt;height:32pt">
            <v:imagedata r:id="rId136" o:title=""/>
          </v:shape>
        </w:pict>
      </w:r>
    </w:p>
    <w:p w14:paraId="3A10F325" w14:textId="77777777" w:rsidR="00A92A73" w:rsidRPr="008568A7" w:rsidRDefault="00A92A73" w:rsidP="005F2397">
      <w:pPr>
        <w:rPr>
          <w:rFonts w:ascii="Calibri" w:hAnsi="Calibri"/>
        </w:rPr>
      </w:pPr>
    </w:p>
    <w:p w14:paraId="66FB9C99" w14:textId="0BFB64EC" w:rsidR="005F2397" w:rsidRPr="008568A7" w:rsidRDefault="005F2397" w:rsidP="005F2397">
      <w:pPr>
        <w:rPr>
          <w:rFonts w:ascii="Calibri" w:hAnsi="Calibri"/>
        </w:rPr>
      </w:pPr>
      <w:r w:rsidRPr="008568A7">
        <w:rPr>
          <w:rFonts w:ascii="Calibri" w:hAnsi="Calibri"/>
        </w:rPr>
        <w:t>And end up with the essential formula that links the forward price to the expected future spot</w:t>
      </w:r>
      <w:ins w:id="7924"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925"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w:t>
      </w:r>
    </w:p>
    <w:p w14:paraId="5DB38A33" w14:textId="5B549F41" w:rsidR="005F2397" w:rsidRPr="008568A7" w:rsidRDefault="00DE5CF7">
      <w:pPr>
        <w:jc w:val="center"/>
        <w:rPr>
          <w:rFonts w:ascii="Calibri" w:hAnsi="Calibri"/>
        </w:rPr>
        <w:pPrChange w:id="7926" w:author="Aleksander Hansen" w:date="2013-02-10T22:41:00Z">
          <w:pPr/>
        </w:pPrChange>
      </w:pPr>
      <w:r>
        <w:rPr>
          <w:rFonts w:ascii="Calibri" w:hAnsi="Calibri"/>
        </w:rPr>
        <w:pict w14:anchorId="2C72EF31">
          <v:shape id="_x0000_i1059" type="#_x0000_t75" style="width:153pt;height:33pt">
            <v:imagedata r:id="rId137" o:title=""/>
          </v:shape>
        </w:pict>
      </w:r>
    </w:p>
    <w:p w14:paraId="374CA40A" w14:textId="77777777" w:rsidR="00A92A73" w:rsidRPr="008568A7" w:rsidRDefault="00A92A73" w:rsidP="005F2397">
      <w:pPr>
        <w:rPr>
          <w:rFonts w:ascii="Calibri" w:hAnsi="Calibri"/>
        </w:rPr>
      </w:pPr>
    </w:p>
    <w:p w14:paraId="4BC9A097" w14:textId="467B1A6F" w:rsidR="005F2397" w:rsidRPr="008568A7" w:rsidRDefault="005F2397" w:rsidP="005F2397">
      <w:pPr>
        <w:rPr>
          <w:rFonts w:ascii="Calibri" w:hAnsi="Calibri"/>
        </w:rPr>
      </w:pPr>
      <w:r w:rsidRPr="008568A7">
        <w:rPr>
          <w:rFonts w:ascii="Calibri" w:hAnsi="Calibri"/>
        </w:rPr>
        <w:t>And, as McDonald says, the forward price [F0] is a biased estimate of expected spot</w:t>
      </w:r>
      <w:ins w:id="7927"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928"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[E(St)], where the bias is due to the risk premium on the commodity (risk premium = </w:t>
      </w:r>
      <w:r w:rsidRPr="008568A7">
        <w:rPr>
          <w:rFonts w:ascii="Calibri" w:hAnsi="Calibri" w:cs="Times New Roman"/>
        </w:rPr>
        <w:t>α</w:t>
      </w:r>
      <w:r w:rsidRPr="008568A7">
        <w:rPr>
          <w:rFonts w:ascii="Calibri" w:hAnsi="Calibri"/>
        </w:rPr>
        <w:t xml:space="preserve"> – r).</w:t>
      </w:r>
    </w:p>
    <w:p w14:paraId="1122A76F" w14:textId="77777777" w:rsidR="005F2397" w:rsidRPr="008568A7" w:rsidRDefault="005F2397" w:rsidP="005F2397">
      <w:pPr>
        <w:rPr>
          <w:rFonts w:ascii="Calibri" w:hAnsi="Calibri"/>
        </w:rPr>
      </w:pPr>
      <w:r w:rsidRPr="008568A7">
        <w:rPr>
          <w:rFonts w:ascii="Calibri" w:hAnsi="Calibri"/>
        </w:rPr>
        <w:t>Explain the effect non</w:t>
      </w:r>
      <w:r w:rsidRPr="008568A7">
        <w:rPr>
          <w:rFonts w:ascii="Calibri" w:hAnsi="Calibri" w:cs="Monaco"/>
        </w:rPr>
        <w:t>‐</w:t>
      </w:r>
      <w:r w:rsidRPr="008568A7">
        <w:rPr>
          <w:rFonts w:ascii="Calibri" w:hAnsi="Calibri"/>
        </w:rPr>
        <w:t>storability has on electricity prices</w:t>
      </w:r>
    </w:p>
    <w:p w14:paraId="797E1A59" w14:textId="4FD4DFF9" w:rsidR="005F2397" w:rsidRPr="008568A7" w:rsidRDefault="005F2397" w:rsidP="005F2397">
      <w:pPr>
        <w:rPr>
          <w:rFonts w:ascii="Calibri" w:hAnsi="Calibri"/>
        </w:rPr>
      </w:pPr>
      <w:r w:rsidRPr="008568A7">
        <w:rPr>
          <w:rFonts w:ascii="Calibri" w:hAnsi="Calibri"/>
        </w:rPr>
        <w:t xml:space="preserve">Because electricity cannot (mostly) be stored, the forward market provides “invaluable price discovery.” Price changes largely </w:t>
      </w:r>
      <w:del w:id="7929" w:author="Aleksander Hansen" w:date="2013-02-11T20:38:00Z">
        <w:r w:rsidRPr="008568A7" w:rsidDel="00AE1BC6">
          <w:rPr>
            <w:rFonts w:ascii="Calibri" w:hAnsi="Calibri"/>
          </w:rPr>
          <w:delText>reflect</w:delText>
        </w:r>
      </w:del>
      <w:ins w:id="7930" w:author="Aleksander Hansen" w:date="2013-02-11T20:38:00Z">
        <w:r w:rsidR="00AE1BC6" w:rsidRPr="008568A7">
          <w:rPr>
            <w:rFonts w:ascii="Calibri" w:hAnsi="Calibri"/>
          </w:rPr>
          <w:t>reflect,</w:t>
        </w:r>
      </w:ins>
      <w:r w:rsidRPr="008568A7">
        <w:rPr>
          <w:rFonts w:ascii="Calibri" w:hAnsi="Calibri"/>
        </w:rPr>
        <w:t xml:space="preserve"> “[consensus] changes in the expected future spot</w:t>
      </w:r>
      <w:ins w:id="7931"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932"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w:t>
      </w:r>
    </w:p>
    <w:p w14:paraId="75C5BE0B" w14:textId="77777777" w:rsidR="005F2397" w:rsidRPr="008568A7" w:rsidRDefault="005F2397">
      <w:pPr>
        <w:jc w:val="center"/>
        <w:rPr>
          <w:rFonts w:ascii="Calibri" w:hAnsi="Calibri"/>
        </w:rPr>
        <w:pPrChange w:id="7933" w:author="Aleksander Hansen" w:date="2013-02-10T22:42:00Z">
          <w:pPr/>
        </w:pPrChange>
      </w:pPr>
      <w:r w:rsidRPr="008568A7">
        <w:rPr>
          <w:rFonts w:ascii="Calibri" w:hAnsi="Calibri"/>
          <w:noProof/>
        </w:rPr>
        <w:drawing>
          <wp:inline distT="0" distB="0" distL="0" distR="0" wp14:anchorId="5CCEF7FC" wp14:editId="0B0C5924">
            <wp:extent cx="4051005" cy="2243470"/>
            <wp:effectExtent l="0" t="0" r="6985" b="4445"/>
            <wp:docPr id="3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3E4F1BE8" w14:textId="77777777" w:rsidR="0060624F" w:rsidRDefault="004B5D02">
      <w:pPr>
        <w:pStyle w:val="Heading2"/>
        <w:rPr>
          <w:ins w:id="7934" w:author="Aleksander Hansen" w:date="2013-02-14T20:30:00Z"/>
        </w:rPr>
        <w:pPrChange w:id="7935" w:author="Aleksander Hansen" w:date="2013-02-15T20:42:00Z">
          <w:pPr/>
        </w:pPrChange>
      </w:pPr>
      <w:r>
        <w:br w:type="page"/>
      </w:r>
      <w:bookmarkStart w:id="7936" w:name="_Toc222580759"/>
      <w:ins w:id="7937" w:author="Aleksander Hansen" w:date="2013-02-14T20:10:00Z">
        <w:r w:rsidR="00A33A38">
          <w:t>Chapter Summary</w:t>
        </w:r>
      </w:ins>
      <w:bookmarkEnd w:id="7936"/>
    </w:p>
    <w:p w14:paraId="3AC5C8F1" w14:textId="4F315CEC" w:rsidR="00B91140" w:rsidRDefault="0060624F">
      <w:pPr>
        <w:rPr>
          <w:ins w:id="7938" w:author="Aleksander Hansen" w:date="2013-02-14T20:39:00Z"/>
        </w:rPr>
      </w:pPr>
      <w:ins w:id="7939" w:author="Aleksander Hansen" w:date="2013-02-14T20:30:00Z">
        <w:r>
          <w:br/>
          <w:t>Thi</w:t>
        </w:r>
        <w:r w:rsidR="00B91140">
          <w:t xml:space="preserve">s chapter </w:t>
        </w:r>
      </w:ins>
      <w:ins w:id="7940" w:author="Aleksander Hansen" w:date="2013-02-14T20:34:00Z">
        <w:r w:rsidR="00B91140">
          <w:t xml:space="preserve">re-visits several themes previously seen in </w:t>
        </w:r>
      </w:ins>
      <w:ins w:id="7941" w:author="Aleksander Hansen" w:date="2013-02-14T20:35:00Z">
        <w:r w:rsidR="00B91140">
          <w:t>Hull</w:t>
        </w:r>
      </w:ins>
      <w:ins w:id="7942" w:author="Aleksander Hansen" w:date="2013-02-15T16:38:00Z">
        <w:r w:rsidR="008A28C4">
          <w:fldChar w:fldCharType="begin"/>
        </w:r>
        <w:r w:rsidR="008A28C4">
          <w:instrText xml:space="preserve"> XE "</w:instrText>
        </w:r>
      </w:ins>
      <w:r w:rsidR="008A28C4" w:rsidRPr="008568A7">
        <w:rPr>
          <w:rFonts w:ascii="Calibri" w:hAnsi="Calibri"/>
        </w:rPr>
        <w:instrText>Hull</w:instrText>
      </w:r>
      <w:ins w:id="7943" w:author="Aleksander Hansen" w:date="2013-02-15T16:38:00Z">
        <w:r w:rsidR="008A28C4">
          <w:instrText xml:space="preserve">" </w:instrText>
        </w:r>
        <w:r w:rsidR="008A28C4">
          <w:fldChar w:fldCharType="end"/>
        </w:r>
      </w:ins>
      <w:ins w:id="7944" w:author="Aleksander Hansen" w:date="2013-02-14T20:35:00Z">
        <w:r w:rsidR="00B91140">
          <w:t xml:space="preserve">’s chapter 5 </w:t>
        </w:r>
        <w:r w:rsidR="00B91140">
          <w:rPr>
            <w:i/>
          </w:rPr>
          <w:t>Determination of Forward and Futures</w:t>
        </w:r>
      </w:ins>
      <w:ins w:id="7945" w:author="Aleksander Hansen" w:date="2013-02-15T16:31:00Z">
        <w:r w:rsidR="008A28C4">
          <w:rPr>
            <w: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946" w:author="Aleksander Hansen" w:date="2013-02-15T16:31:00Z">
        <w:r w:rsidR="008A28C4">
          <w:instrText xml:space="preserve">" </w:instrText>
        </w:r>
        <w:r w:rsidR="008A28C4">
          <w:rPr>
            <w:i/>
          </w:rPr>
          <w:fldChar w:fldCharType="end"/>
        </w:r>
      </w:ins>
      <w:ins w:id="7947" w:author="Aleksander Hansen" w:date="2013-02-14T20:35:00Z">
        <w:r w:rsidR="00B91140">
          <w:rPr>
            <w:i/>
          </w:rPr>
          <w:t xml:space="preserve"> prices,</w:t>
        </w:r>
        <w:r w:rsidR="00B91140">
          <w:t xml:space="preserve"> thus a lot of the concepts sh</w:t>
        </w:r>
      </w:ins>
      <w:ins w:id="7948" w:author="Aleksander Hansen" w:date="2013-02-14T20:36:00Z">
        <w:r w:rsidR="00B91140">
          <w:t>ould already be familiar. One important thing to note is the difference in notation between Hull and McDonald</w:t>
        </w:r>
      </w:ins>
      <w:ins w:id="7949" w:author="Aleksander Hansen" w:date="2013-02-14T20:38:00Z">
        <w:r w:rsidR="00B91140">
          <w:t>, e.g. Hull uses u for storage costs and y for convenience yield</w:t>
        </w:r>
      </w:ins>
      <w:ins w:id="7950" w:author="Aleksander Hansen" w:date="2013-02-15T17:05:00Z">
        <w:r w:rsidR="00FF184E">
          <w:fldChar w:fldCharType="begin"/>
        </w:r>
        <w:r w:rsidR="00FF184E">
          <w:instrText xml:space="preserve"> XE "</w:instrText>
        </w:r>
      </w:ins>
      <w:r w:rsidR="00FF184E" w:rsidRPr="008568A7">
        <w:rPr>
          <w:rFonts w:ascii="Calibri" w:hAnsi="Calibri"/>
        </w:rPr>
        <w:instrText>yield</w:instrText>
      </w:r>
      <w:ins w:id="7951" w:author="Aleksander Hansen" w:date="2013-02-15T17:05:00Z">
        <w:r w:rsidR="00FF184E">
          <w:instrText xml:space="preserve">" </w:instrText>
        </w:r>
        <w:r w:rsidR="00FF184E">
          <w:fldChar w:fldCharType="end"/>
        </w:r>
      </w:ins>
      <w:ins w:id="7952" w:author="Aleksander Hansen" w:date="2013-02-14T20:38:00Z">
        <w:r w:rsidR="00B91140">
          <w:t xml:space="preserve">, whereas McDonald uses lambda and </w:t>
        </w:r>
      </w:ins>
      <w:ins w:id="7953" w:author="Aleksander Hansen" w:date="2013-02-14T20:39:00Z">
        <w:r w:rsidR="00B91140">
          <w:t>c, respectively for the same. The underlying theory remains the same though.</w:t>
        </w:r>
      </w:ins>
    </w:p>
    <w:p w14:paraId="7C70CA8F" w14:textId="021DA53F" w:rsidR="00F8784C" w:rsidRDefault="00B91140">
      <w:pPr>
        <w:spacing w:before="240"/>
        <w:rPr>
          <w:ins w:id="7954" w:author="Aleksander Hansen" w:date="2013-02-14T21:02:00Z"/>
          <w:rFonts w:ascii="Calibri" w:hAnsi="Calibri"/>
        </w:rPr>
        <w:pPrChange w:id="7955" w:author="Aleksander Hansen" w:date="2013-02-14T20:42:00Z">
          <w:pPr/>
        </w:pPrChange>
      </w:pPr>
      <w:ins w:id="7956" w:author="Aleksander Hansen" w:date="2013-02-14T20:39:00Z">
        <w:r>
          <w:t>What is new</w:t>
        </w:r>
      </w:ins>
      <w:ins w:id="7957" w:author="Aleksander Hansen" w:date="2013-02-14T20:43:00Z">
        <w:r w:rsidR="00BE0E3F">
          <w:t xml:space="preserve"> and important</w:t>
        </w:r>
      </w:ins>
      <w:ins w:id="7958" w:author="Aleksander Hansen" w:date="2013-02-14T20:39:00Z">
        <w:r>
          <w:t xml:space="preserve"> in this reading is how </w:t>
        </w:r>
      </w:ins>
      <w:ins w:id="7959" w:author="Aleksander Hansen" w:date="2013-02-14T20:43:00Z">
        <w:r w:rsidR="00BE0E3F">
          <w:t>the theory</w:t>
        </w:r>
      </w:ins>
      <w:ins w:id="7960" w:author="Aleksander Hansen" w:date="2013-02-14T20:39:00Z">
        <w:r>
          <w:t xml:space="preserve"> is applied specifically to commodities. </w:t>
        </w:r>
      </w:ins>
      <w:ins w:id="7961" w:author="Aleksander Hansen" w:date="2013-02-14T20:40:00Z">
        <w:r>
          <w:t xml:space="preserve">One of the key concepts encountered is that of a </w:t>
        </w:r>
        <w:r>
          <w:rPr>
            <w:i/>
          </w:rPr>
          <w:t xml:space="preserve">carry market, </w:t>
        </w:r>
        <w:r>
          <w:t xml:space="preserve">that is, </w:t>
        </w:r>
      </w:ins>
      <w:ins w:id="7962" w:author="Aleksander Hansen" w:date="2013-02-14T20:41:00Z">
        <w:r w:rsidR="00BE0E3F">
          <w:t>when commodities are, e.g., stored, the forward or Futures</w:t>
        </w:r>
      </w:ins>
      <w:ins w:id="7963"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964" w:author="Aleksander Hansen" w:date="2013-02-15T16:31:00Z">
        <w:r w:rsidR="008A28C4">
          <w:instrText xml:space="preserve">" </w:instrText>
        </w:r>
        <w:r w:rsidR="008A28C4">
          <w:fldChar w:fldCharType="end"/>
        </w:r>
      </w:ins>
      <w:ins w:id="7965" w:author="Aleksander Hansen" w:date="2013-02-14T20:41:00Z">
        <w:r w:rsidR="00BE0E3F">
          <w:t xml:space="preserve"> price must reflect the </w:t>
        </w:r>
      </w:ins>
      <w:ins w:id="7966" w:author="Aleksander Hansen" w:date="2013-02-14T20:42:00Z">
        <w:r w:rsidR="00BE0E3F">
          <w:t xml:space="preserve">fact that the investor must </w:t>
        </w:r>
      </w:ins>
      <w:ins w:id="7967" w:author="Aleksander Hansen" w:date="2013-02-14T20:43:00Z">
        <w:r w:rsidR="00BE0E3F">
          <w:t xml:space="preserve">bear </w:t>
        </w:r>
      </w:ins>
      <w:ins w:id="7968" w:author="Aleksander Hansen" w:date="2013-02-14T20:42:00Z">
        <w:r w:rsidR="00BE0E3F">
          <w:t xml:space="preserve">both financing costs as well as storage cost (a so called </w:t>
        </w:r>
        <w:r w:rsidR="00BE0E3F">
          <w:rPr>
            <w:i/>
          </w:rPr>
          <w:t>cash-and-carry</w:t>
        </w:r>
        <w:r w:rsidR="00BE0E3F">
          <w:t>)</w:t>
        </w:r>
      </w:ins>
      <w:ins w:id="7969" w:author="Aleksander Hansen" w:date="2013-02-14T20:43:00Z">
        <w:r w:rsidR="00BE0E3F">
          <w:t xml:space="preserve">. </w:t>
        </w:r>
      </w:ins>
      <w:ins w:id="7970" w:author="Aleksander Hansen" w:date="2013-02-14T21:01:00Z">
        <w:r w:rsidR="00F8784C">
          <w:t xml:space="preserve">More succinctly, </w:t>
        </w:r>
        <w:r w:rsidR="00F8784C">
          <w:rPr>
            <w:rFonts w:ascii="Calibri" w:hAnsi="Calibri"/>
          </w:rPr>
          <w:t xml:space="preserve">a </w:t>
        </w:r>
        <w:r w:rsidR="00F8784C" w:rsidRPr="008568A7">
          <w:rPr>
            <w:rFonts w:ascii="Calibri" w:hAnsi="Calibri"/>
          </w:rPr>
          <w:t>commodity that is stored is in a carry market. Storage is carry.</w:t>
        </w:r>
      </w:ins>
      <w:ins w:id="7971" w:author="Aleksander Hansen" w:date="2013-02-14T21:02:00Z">
        <w:r w:rsidR="00F8784C">
          <w:rPr>
            <w:rFonts w:ascii="Calibri" w:hAnsi="Calibri"/>
          </w:rPr>
          <w:t xml:space="preserve"> </w:t>
        </w:r>
      </w:ins>
    </w:p>
    <w:p w14:paraId="7A6D7F80" w14:textId="3A7051E2" w:rsidR="000945F8" w:rsidRDefault="00BE0E3F" w:rsidP="00A85898">
      <w:pPr>
        <w:rPr>
          <w:ins w:id="7972" w:author="Aleksander Hansen" w:date="2013-02-14T21:11:00Z"/>
          <w:rFonts w:ascii="Calibri" w:hAnsi="Calibri"/>
        </w:rPr>
      </w:pPr>
      <w:ins w:id="7973" w:author="Aleksander Hansen" w:date="2013-02-14T20:43:00Z">
        <w:r>
          <w:t xml:space="preserve">In addition to our usual terms of </w:t>
        </w:r>
      </w:ins>
      <w:ins w:id="7974" w:author="Aleksander Hansen" w:date="2013-02-14T20:44:00Z">
        <w:r>
          <w:t>the risk-</w:t>
        </w:r>
        <w:r w:rsidR="003E06CA">
          <w:t>free rate, storage costs</w:t>
        </w:r>
        <w:r>
          <w:t xml:space="preserve"> </w:t>
        </w:r>
      </w:ins>
      <w:ins w:id="7975" w:author="Aleksander Hansen" w:date="2013-02-14T20:45:00Z">
        <w:r>
          <w:t xml:space="preserve">the notion of a </w:t>
        </w:r>
        <w:r w:rsidRPr="003E06CA">
          <w:rPr>
            <w:i/>
            <w:rPrChange w:id="7976" w:author="Aleksander Hansen" w:date="2013-02-14T20:53:00Z">
              <w:rPr/>
            </w:rPrChange>
          </w:rPr>
          <w:t>lease-rate</w:t>
        </w:r>
        <w:r>
          <w:t xml:space="preserve"> </w:t>
        </w:r>
      </w:ins>
      <w:ins w:id="7977" w:author="Aleksander Hansen" w:date="2013-02-14T20:53:00Z">
        <w:r w:rsidR="003E06CA">
          <w:t xml:space="preserve">and </w:t>
        </w:r>
        <w:r w:rsidR="003E06CA" w:rsidRPr="003E06CA">
          <w:rPr>
            <w:i/>
            <w:rPrChange w:id="7978" w:author="Aleksander Hansen" w:date="2013-02-14T20:54:00Z">
              <w:rPr/>
            </w:rPrChange>
          </w:rPr>
          <w:t>convenience yield</w:t>
        </w:r>
      </w:ins>
      <w:ins w:id="7979" w:author="Aleksander Hansen" w:date="2013-02-15T17:05:00Z">
        <w:r w:rsidR="00FF184E">
          <w:rPr>
            <w:i/>
          </w:rPr>
          <w:fldChar w:fldCharType="begin"/>
        </w:r>
        <w:r w:rsidR="00FF184E">
          <w:instrText xml:space="preserve"> XE "</w:instrText>
        </w:r>
      </w:ins>
      <w:r w:rsidR="00FF184E" w:rsidRPr="008568A7">
        <w:rPr>
          <w:rFonts w:ascii="Calibri" w:hAnsi="Calibri"/>
        </w:rPr>
        <w:instrText>yield</w:instrText>
      </w:r>
      <w:ins w:id="7980" w:author="Aleksander Hansen" w:date="2013-02-15T17:05:00Z">
        <w:r w:rsidR="00FF184E">
          <w:instrText xml:space="preserve">" </w:instrText>
        </w:r>
        <w:r w:rsidR="00FF184E">
          <w:rPr>
            <w:i/>
          </w:rPr>
          <w:fldChar w:fldCharType="end"/>
        </w:r>
      </w:ins>
      <w:ins w:id="7981" w:author="Aleksander Hansen" w:date="2013-02-14T20:53:00Z">
        <w:r w:rsidR="003E06CA">
          <w:t xml:space="preserve"> are</w:t>
        </w:r>
      </w:ins>
      <w:ins w:id="7982" w:author="Aleksander Hansen" w:date="2013-02-14T20:45:00Z">
        <w:r>
          <w:t xml:space="preserve"> introduced</w:t>
        </w:r>
      </w:ins>
      <w:ins w:id="7983" w:author="Aleksander Hansen" w:date="2013-02-14T20:53:00Z">
        <w:r w:rsidR="003E06CA">
          <w:t>. The</w:t>
        </w:r>
      </w:ins>
      <w:ins w:id="7984" w:author="Aleksander Hansen" w:date="2013-02-14T20:45:00Z">
        <w:r>
          <w:t xml:space="preserve"> </w:t>
        </w:r>
      </w:ins>
      <w:ins w:id="7985" w:author="Aleksander Hansen" w:date="2013-02-14T20:54:00Z">
        <w:r w:rsidR="003E06CA">
          <w:t xml:space="preserve">lease-rate can be thought of </w:t>
        </w:r>
      </w:ins>
      <w:ins w:id="7986" w:author="Aleksander Hansen" w:date="2013-02-14T20:45:00Z">
        <w:r>
          <w:t xml:space="preserve">as the commodity market equivalent of a financial dividend yield. </w:t>
        </w:r>
      </w:ins>
      <w:ins w:id="7987" w:author="Aleksander Hansen" w:date="2013-02-14T20:52:00Z">
        <w:r w:rsidR="003E06CA">
          <w:t xml:space="preserve">In particular, the owner of a commodity expects to be compensated in order to lend, e.g., a short seller the commodity. </w:t>
        </w:r>
      </w:ins>
      <w:ins w:id="7988" w:author="Aleksander Hansen" w:date="2013-02-14T20:54:00Z">
        <w:r w:rsidR="003E06CA">
          <w:t xml:space="preserve">On the other hand, the convenience yield </w:t>
        </w:r>
      </w:ins>
      <w:ins w:id="7989" w:author="Aleksander Hansen" w:date="2013-02-14T20:45:00Z">
        <w:r w:rsidR="003E06CA">
          <w:t xml:space="preserve">reflects the fact that </w:t>
        </w:r>
        <w:r>
          <w:t xml:space="preserve">holders of a given commodity may derive some benefit </w:t>
        </w:r>
      </w:ins>
      <w:ins w:id="7990" w:author="Aleksander Hansen" w:date="2013-02-14T20:46:00Z">
        <w:r>
          <w:t>from</w:t>
        </w:r>
      </w:ins>
      <w:ins w:id="7991" w:author="Aleksander Hansen" w:date="2013-02-14T20:45:00Z">
        <w:r>
          <w:t xml:space="preserve"> </w:t>
        </w:r>
      </w:ins>
      <w:ins w:id="7992" w:author="Aleksander Hansen" w:date="2013-02-14T20:46:00Z">
        <w:r>
          <w:t>having physical ownership over the commodity.</w:t>
        </w:r>
      </w:ins>
      <w:ins w:id="7993" w:author="Aleksander Hansen" w:date="2013-02-14T21:06:00Z">
        <w:r w:rsidR="00F8784C" w:rsidRPr="00F8784C">
          <w:rPr>
            <w:rFonts w:ascii="Calibri" w:hAnsi="Calibri"/>
          </w:rPr>
          <w:t xml:space="preserve"> </w:t>
        </w:r>
      </w:ins>
      <w:ins w:id="7994" w:author="Aleksander Hansen" w:date="2013-02-14T21:08:00Z">
        <w:r w:rsidR="00A85898">
          <w:rPr>
            <w:rFonts w:ascii="Calibri" w:hAnsi="Calibri"/>
          </w:rPr>
          <w:t xml:space="preserve">Both the convenience yield and lease rate are benefits to the owner, and thus will reduce the price of the forward. </w:t>
        </w:r>
      </w:ins>
    </w:p>
    <w:p w14:paraId="74F7F1AB" w14:textId="77777777" w:rsidR="000945F8" w:rsidRDefault="000945F8" w:rsidP="00A85898">
      <w:pPr>
        <w:rPr>
          <w:ins w:id="7995" w:author="Aleksander Hansen" w:date="2013-02-14T21:11:00Z"/>
          <w:rFonts w:ascii="Calibri" w:hAnsi="Calibri"/>
        </w:rPr>
      </w:pPr>
    </w:p>
    <w:p w14:paraId="2F1FE814" w14:textId="75041CDA" w:rsidR="00A85898" w:rsidRDefault="00A85898" w:rsidP="00A85898">
      <w:pPr>
        <w:rPr>
          <w:ins w:id="7996" w:author="Aleksander Hansen" w:date="2013-02-14T21:08:00Z"/>
          <w:rFonts w:ascii="Calibri" w:hAnsi="Calibri"/>
        </w:rPr>
      </w:pPr>
      <w:ins w:id="7997" w:author="Aleksander Hansen" w:date="2013-02-14T21:08:00Z">
        <w:r>
          <w:rPr>
            <w:rFonts w:ascii="Calibri" w:hAnsi="Calibri"/>
          </w:rPr>
          <w:t>One thing to note is that it can often be difficult to ascertain what the convenience yield</w:t>
        </w:r>
      </w:ins>
      <w:ins w:id="7998"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7999" w:author="Aleksander Hansen" w:date="2013-02-15T17:05:00Z">
        <w:r w:rsidR="00FF184E">
          <w:instrText xml:space="preserve">" </w:instrText>
        </w:r>
        <w:r w:rsidR="00FF184E">
          <w:rPr>
            <w:rFonts w:ascii="Calibri" w:hAnsi="Calibri"/>
          </w:rPr>
          <w:fldChar w:fldCharType="end"/>
        </w:r>
      </w:ins>
      <w:ins w:id="8000" w:author="Aleksander Hansen" w:date="2013-02-14T21:08:00Z">
        <w:r>
          <w:rPr>
            <w:rFonts w:ascii="Calibri" w:hAnsi="Calibri"/>
          </w:rPr>
          <w:t xml:space="preserve"> for a commodity is. This gives us arbitrage bounds for the forward price, where we effectively solve for </w:t>
        </w:r>
      </w:ins>
      <w:ins w:id="8001" w:author="Aleksander Hansen" w:date="2013-02-14T21:10:00Z">
        <w:r>
          <w:rPr>
            <w:rFonts w:ascii="Calibri" w:hAnsi="Calibri"/>
          </w:rPr>
          <w:t xml:space="preserve">the lease rate, but the lease rate depends on both the storage cost and the convenience yield. </w:t>
        </w:r>
      </w:ins>
      <w:ins w:id="8002" w:author="Aleksander Hansen" w:date="2013-02-14T21:11:00Z">
        <w:r w:rsidR="000945F8">
          <w:rPr>
            <w:rFonts w:ascii="Calibri" w:hAnsi="Calibri"/>
          </w:rPr>
          <w:t>You should be comfortable with the derivation of the following inequality:</w:t>
        </w:r>
      </w:ins>
    </w:p>
    <w:p w14:paraId="7A02793C" w14:textId="77777777" w:rsidR="000945F8" w:rsidRDefault="00F8784C">
      <w:pPr>
        <w:spacing w:before="240"/>
        <w:rPr>
          <w:ins w:id="8003" w:author="Aleksander Hansen" w:date="2013-02-14T21:11:00Z"/>
        </w:rPr>
        <w:pPrChange w:id="8004" w:author="Aleksander Hansen" w:date="2013-02-14T20:42:00Z">
          <w:pPr/>
        </w:pPrChange>
      </w:pPr>
      <w:ins w:id="8005" w:author="Aleksander Hansen" w:date="2013-02-14T21:06:00Z">
        <w:r>
          <w:rPr>
            <w:rFonts w:ascii="Calibri" w:hAnsi="Calibri"/>
            <w:noProof/>
            <w:rPrChange w:id="8006">
              <w:rPr>
                <w:noProof/>
              </w:rPr>
            </w:rPrChange>
          </w:rPr>
          <w:drawing>
            <wp:inline distT="0" distB="0" distL="0" distR="0" wp14:anchorId="4C278BE8" wp14:editId="3A579571">
              <wp:extent cx="1709363" cy="243256"/>
              <wp:effectExtent l="0" t="0" r="0" b="10795"/>
              <wp:docPr id="22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712811" cy="243747"/>
                      </a:xfrm>
                      <a:prstGeom prst="rect">
                        <a:avLst/>
                      </a:prstGeom>
                      <a:noFill/>
                      <a:ln>
                        <a:noFill/>
                      </a:ln>
                    </pic:spPr>
                  </pic:pic>
                </a:graphicData>
              </a:graphic>
            </wp:inline>
          </w:drawing>
        </w:r>
      </w:ins>
    </w:p>
    <w:p w14:paraId="5E6FBE89" w14:textId="1CC28B26" w:rsidR="000945F8" w:rsidRPr="008568A7" w:rsidRDefault="000945F8" w:rsidP="000945F8">
      <w:pPr>
        <w:rPr>
          <w:ins w:id="8007" w:author="Aleksander Hansen" w:date="2013-02-14T21:18:00Z"/>
          <w:rFonts w:ascii="Calibri" w:hAnsi="Calibri"/>
        </w:rPr>
      </w:pPr>
      <w:ins w:id="8008" w:author="Aleksander Hansen" w:date="2013-02-14T21:18:00Z">
        <w:r>
          <w:rPr>
            <w:rFonts w:ascii="Calibri" w:hAnsi="Calibri"/>
          </w:rPr>
          <w:t xml:space="preserve">When taking, e.g., </w:t>
        </w:r>
        <w:r w:rsidRPr="008568A7">
          <w:rPr>
            <w:rFonts w:ascii="Calibri" w:hAnsi="Calibri"/>
          </w:rPr>
          <w:t xml:space="preserve">a long position </w:t>
        </w:r>
        <w:r>
          <w:rPr>
            <w:rFonts w:ascii="Calibri" w:hAnsi="Calibri"/>
          </w:rPr>
          <w:t>in</w:t>
        </w:r>
        <w:r w:rsidRPr="008568A7">
          <w:rPr>
            <w:rFonts w:ascii="Calibri" w:hAnsi="Calibri"/>
          </w:rPr>
          <w:t xml:space="preserve"> </w:t>
        </w:r>
        <w:r>
          <w:rPr>
            <w:rFonts w:ascii="Calibri" w:hAnsi="Calibri"/>
          </w:rPr>
          <w:t xml:space="preserve">one commodity that is an input factor </w:t>
        </w:r>
      </w:ins>
      <w:ins w:id="8009" w:author="Aleksander Hansen" w:date="2013-02-14T21:19:00Z">
        <w:r>
          <w:rPr>
            <w:rFonts w:ascii="Calibri" w:hAnsi="Calibri"/>
          </w:rPr>
          <w:t>for another</w:t>
        </w:r>
      </w:ins>
      <w:ins w:id="8010" w:author="Aleksander Hansen" w:date="2013-02-14T21:18:00Z">
        <w:r w:rsidRPr="008568A7">
          <w:rPr>
            <w:rFonts w:ascii="Calibri" w:hAnsi="Calibri"/>
          </w:rPr>
          <w:t xml:space="preserve"> commodity that is an </w:t>
        </w:r>
      </w:ins>
      <w:ins w:id="8011" w:author="Aleksander Hansen" w:date="2013-02-14T21:19:00Z">
        <w:r>
          <w:rPr>
            <w:rFonts w:ascii="Calibri" w:hAnsi="Calibri"/>
          </w:rPr>
          <w:t xml:space="preserve">[final] </w:t>
        </w:r>
      </w:ins>
      <w:ins w:id="8012" w:author="Aleksander Hansen" w:date="2013-02-14T21:18:00Z">
        <w:r w:rsidRPr="008568A7">
          <w:rPr>
            <w:rFonts w:ascii="Calibri" w:hAnsi="Calibri"/>
          </w:rPr>
          <w:t>o</w:t>
        </w:r>
        <w:r>
          <w:rPr>
            <w:rFonts w:ascii="Calibri" w:hAnsi="Calibri"/>
          </w:rPr>
          <w:t>utput</w:t>
        </w:r>
        <w:r w:rsidRPr="008568A7">
          <w:rPr>
            <w:rFonts w:ascii="Calibri" w:hAnsi="Calibri"/>
          </w:rPr>
          <w:t xml:space="preserve">, then we can take a short position in the output commodity and the difference is the </w:t>
        </w:r>
        <w:r w:rsidRPr="005B510D">
          <w:rPr>
            <w:rFonts w:ascii="Calibri" w:hAnsi="Calibri"/>
            <w:i/>
          </w:rPr>
          <w:t>commodity spread</w:t>
        </w:r>
        <w:r w:rsidRPr="008568A7">
          <w:rPr>
            <w:rFonts w:ascii="Calibri" w:hAnsi="Calibri"/>
          </w:rPr>
          <w:t xml:space="preserve">. </w:t>
        </w:r>
      </w:ins>
    </w:p>
    <w:p w14:paraId="6FFD2B37" w14:textId="77777777" w:rsidR="000945F8" w:rsidRDefault="000945F8" w:rsidP="000945F8">
      <w:pPr>
        <w:rPr>
          <w:ins w:id="8013" w:author="Aleksander Hansen" w:date="2013-02-14T21:18:00Z"/>
          <w:rFonts w:ascii="Calibri" w:hAnsi="Calibri"/>
        </w:rPr>
      </w:pPr>
    </w:p>
    <w:p w14:paraId="527E7B29" w14:textId="26B1AD36" w:rsidR="000945F8" w:rsidRDefault="000945F8" w:rsidP="000945F8">
      <w:pPr>
        <w:rPr>
          <w:ins w:id="8014" w:author="Aleksander Hansen" w:date="2013-02-14T21:19:00Z"/>
          <w:rFonts w:ascii="Calibri" w:hAnsi="Calibri"/>
        </w:rPr>
      </w:pPr>
      <w:ins w:id="8015" w:author="Aleksander Hansen" w:date="2013-02-14T21:15:00Z">
        <w:r>
          <w:rPr>
            <w:rFonts w:ascii="Calibri" w:hAnsi="Calibri"/>
          </w:rPr>
          <w:t>As we saw in Hull</w:t>
        </w:r>
      </w:ins>
      <w:ins w:id="8016"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8017" w:author="Aleksander Hansen" w:date="2013-02-15T16:38:00Z">
        <w:r w:rsidR="008A28C4">
          <w:instrText xml:space="preserve">" </w:instrText>
        </w:r>
        <w:r w:rsidR="008A28C4">
          <w:rPr>
            <w:rFonts w:ascii="Calibri" w:hAnsi="Calibri"/>
          </w:rPr>
          <w:fldChar w:fldCharType="end"/>
        </w:r>
      </w:ins>
      <w:ins w:id="8018" w:author="Aleksander Hansen" w:date="2013-02-14T21:15:00Z">
        <w:r>
          <w:rPr>
            <w:rFonts w:ascii="Calibri" w:hAnsi="Calibri"/>
          </w:rPr>
          <w:t>’s chapter 3 on Hedging</w:t>
        </w:r>
      </w:ins>
      <w:ins w:id="8019" w:author="Aleksander Hansen" w:date="2013-02-15T16:31:00Z">
        <w:r w:rsidR="008A28C4">
          <w:rPr>
            <w:rFonts w:ascii="Calibri" w:hAnsi="Calibri"/>
          </w:rPr>
          <w:fldChar w:fldCharType="begin"/>
        </w:r>
        <w:r w:rsidR="008A28C4">
          <w:instrText xml:space="preserve"> XE "</w:instrText>
        </w:r>
      </w:ins>
      <w:r w:rsidR="008A28C4" w:rsidRPr="008568A7">
        <w:rPr>
          <w:rFonts w:ascii="Calibri" w:hAnsi="Calibri"/>
        </w:rPr>
        <w:instrText>Hedging</w:instrText>
      </w:r>
      <w:ins w:id="8020" w:author="Aleksander Hansen" w:date="2013-02-15T16:31:00Z">
        <w:r w:rsidR="008A28C4">
          <w:instrText xml:space="preserve">" </w:instrText>
        </w:r>
        <w:r w:rsidR="008A28C4">
          <w:rPr>
            <w:rFonts w:ascii="Calibri" w:hAnsi="Calibri"/>
          </w:rPr>
          <w:fldChar w:fldCharType="end"/>
        </w:r>
      </w:ins>
      <w:ins w:id="8021" w:author="Aleksander Hansen" w:date="2013-02-14T21:15:00Z">
        <w:r>
          <w:rPr>
            <w:rFonts w:ascii="Calibri" w:hAnsi="Calibri"/>
          </w:rPr>
          <w:t xml:space="preserve"> Strategies using Futures</w:t>
        </w:r>
      </w:ins>
      <w:ins w:id="802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023" w:author="Aleksander Hansen" w:date="2013-02-15T16:31:00Z">
        <w:r w:rsidR="008A28C4">
          <w:instrText xml:space="preserve">" </w:instrText>
        </w:r>
        <w:r w:rsidR="008A28C4">
          <w:rPr>
            <w:rFonts w:ascii="Calibri" w:hAnsi="Calibri"/>
          </w:rPr>
          <w:fldChar w:fldCharType="end"/>
        </w:r>
      </w:ins>
      <w:ins w:id="8024" w:author="Aleksander Hansen" w:date="2013-02-14T21:15:00Z">
        <w:r>
          <w:rPr>
            <w:rFonts w:ascii="Calibri" w:hAnsi="Calibri"/>
          </w:rPr>
          <w:t xml:space="preserve">, </w:t>
        </w:r>
      </w:ins>
      <w:ins w:id="8025" w:author="Aleksander Hansen" w:date="2013-02-14T21:12:00Z">
        <w:r>
          <w:rPr>
            <w:rFonts w:ascii="Calibri" w:hAnsi="Calibri"/>
          </w:rPr>
          <w:t>t</w:t>
        </w:r>
        <w:r w:rsidRPr="008568A7">
          <w:rPr>
            <w:rFonts w:ascii="Calibri" w:hAnsi="Calibri"/>
          </w:rPr>
          <w:t>he basis is the difference between the price of the Futures contract and the spot</w:t>
        </w:r>
      </w:ins>
      <w:ins w:id="8026"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8027" w:author="Aleksander Hansen" w:date="2013-02-15T17:14:00Z">
        <w:r w:rsidR="003578F0">
          <w:instrText xml:space="preserve">spot price" </w:instrText>
        </w:r>
        <w:r w:rsidR="003578F0">
          <w:rPr>
            <w:rFonts w:ascii="Calibri" w:hAnsi="Calibri"/>
          </w:rPr>
          <w:fldChar w:fldCharType="end"/>
        </w:r>
      </w:ins>
      <w:ins w:id="8028" w:author="Aleksander Hansen" w:date="2013-02-14T21:12:00Z">
        <w:r w:rsidRPr="008568A7">
          <w:rPr>
            <w:rFonts w:ascii="Calibri" w:hAnsi="Calibri"/>
          </w:rPr>
          <w:t xml:space="preserve"> price of the underlying asset. Basis risk is the risk (to the hedger) created by the uncertainty in the basis.</w:t>
        </w:r>
      </w:ins>
      <w:ins w:id="8029" w:author="Aleksander Hansen" w:date="2013-02-14T21:15:00Z">
        <w:r>
          <w:rPr>
            <w:rFonts w:ascii="Calibri" w:hAnsi="Calibri"/>
          </w:rPr>
          <w:t xml:space="preserve"> We elaborated slightly on the concept (page </w:t>
        </w:r>
      </w:ins>
      <w:ins w:id="8030" w:author="Aleksander Hansen" w:date="2013-02-14T21:16:00Z">
        <w:r>
          <w:rPr>
            <w:rFonts w:ascii="Calibri" w:hAnsi="Calibri"/>
          </w:rPr>
          <w:t>44).</w:t>
        </w:r>
      </w:ins>
    </w:p>
    <w:p w14:paraId="6E60DF1C" w14:textId="77777777" w:rsidR="000945F8" w:rsidRDefault="000945F8" w:rsidP="000945F8">
      <w:pPr>
        <w:rPr>
          <w:ins w:id="8031" w:author="Aleksander Hansen" w:date="2013-02-14T21:19:00Z"/>
          <w:rFonts w:ascii="Calibri" w:hAnsi="Calibri"/>
        </w:rPr>
      </w:pPr>
    </w:p>
    <w:p w14:paraId="155C18C1" w14:textId="07F78169" w:rsidR="000945F8" w:rsidRDefault="000945F8" w:rsidP="000945F8">
      <w:pPr>
        <w:rPr>
          <w:ins w:id="8032" w:author="Aleksander Hansen" w:date="2013-02-14T21:21:00Z"/>
          <w:rFonts w:ascii="Calibri" w:hAnsi="Calibri"/>
        </w:rPr>
      </w:pPr>
      <w:ins w:id="8033" w:author="Aleksander Hansen" w:date="2013-02-14T21:19:00Z">
        <w:r>
          <w:rPr>
            <w:rFonts w:ascii="Calibri" w:hAnsi="Calibri"/>
          </w:rPr>
          <w:t>The forward curves of various commodities exhibit patterns that are often idiosyncratic to that commodity. We can often infer these factors from the forward curve and what we know about the commodity.</w:t>
        </w:r>
      </w:ins>
      <w:ins w:id="8034" w:author="Aleksander Hansen" w:date="2013-02-14T21:23:00Z">
        <w:r w:rsidR="008118A9">
          <w:rPr>
            <w:rFonts w:ascii="Calibri" w:hAnsi="Calibri"/>
          </w:rPr>
          <w:t xml:space="preserve"> </w:t>
        </w:r>
        <w:r w:rsidR="008118A9" w:rsidRPr="008568A7">
          <w:rPr>
            <w:rFonts w:ascii="Calibri" w:hAnsi="Calibri"/>
          </w:rPr>
          <w:t>McDonald says, the forward price [F0] is a biased estimate of expected spot</w:t>
        </w:r>
      </w:ins>
      <w:ins w:id="8035"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8036" w:author="Aleksander Hansen" w:date="2013-02-15T17:14:00Z">
        <w:r w:rsidR="003578F0">
          <w:instrText xml:space="preserve">spot price" </w:instrText>
        </w:r>
        <w:r w:rsidR="003578F0">
          <w:rPr>
            <w:rFonts w:ascii="Calibri" w:hAnsi="Calibri"/>
          </w:rPr>
          <w:fldChar w:fldCharType="end"/>
        </w:r>
      </w:ins>
      <w:ins w:id="8037" w:author="Aleksander Hansen" w:date="2013-02-14T21:23:00Z">
        <w:r w:rsidR="008118A9" w:rsidRPr="008568A7">
          <w:rPr>
            <w:rFonts w:ascii="Calibri" w:hAnsi="Calibri"/>
          </w:rPr>
          <w:t xml:space="preserve"> price [E(St)], where the bias is due to the risk premium on the commodity (risk premium = </w:t>
        </w:r>
        <w:r w:rsidR="008118A9" w:rsidRPr="008568A7">
          <w:rPr>
            <w:rFonts w:ascii="Calibri" w:hAnsi="Calibri" w:cs="Times New Roman"/>
          </w:rPr>
          <w:t>α</w:t>
        </w:r>
        <w:r w:rsidR="008118A9" w:rsidRPr="008568A7">
          <w:rPr>
            <w:rFonts w:ascii="Calibri" w:hAnsi="Calibri"/>
          </w:rPr>
          <w:t xml:space="preserve"> – r).</w:t>
        </w:r>
      </w:ins>
    </w:p>
    <w:p w14:paraId="48E22A54" w14:textId="77777777" w:rsidR="008118A9" w:rsidRDefault="008118A9" w:rsidP="000945F8">
      <w:pPr>
        <w:rPr>
          <w:ins w:id="8038" w:author="Aleksander Hansen" w:date="2013-02-14T21:21:00Z"/>
          <w:rFonts w:ascii="Calibri" w:hAnsi="Calibri"/>
        </w:rPr>
      </w:pPr>
    </w:p>
    <w:p w14:paraId="5A90F189" w14:textId="43BD95CB" w:rsidR="008118A9" w:rsidRPr="008568A7" w:rsidRDefault="008118A9" w:rsidP="008118A9">
      <w:pPr>
        <w:rPr>
          <w:ins w:id="8039" w:author="Aleksander Hansen" w:date="2013-02-14T21:22:00Z"/>
          <w:rFonts w:ascii="Calibri" w:hAnsi="Calibri"/>
        </w:rPr>
      </w:pPr>
      <w:ins w:id="8040" w:author="Aleksander Hansen" w:date="2013-02-14T21:21:00Z">
        <w:r>
          <w:rPr>
            <w:rFonts w:ascii="Calibri" w:hAnsi="Calibri"/>
          </w:rPr>
          <w:t>Synthetic commodities</w:t>
        </w:r>
      </w:ins>
      <w:ins w:id="8041" w:author="Aleksander Hansen" w:date="2013-02-14T21:22:00Z">
        <w:r>
          <w:rPr>
            <w:rFonts w:ascii="Calibri" w:hAnsi="Calibri"/>
          </w:rPr>
          <w:t xml:space="preserve"> can be constructed using default-free bonds and commodity Futures</w:t>
        </w:r>
      </w:ins>
      <w:ins w:id="804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043" w:author="Aleksander Hansen" w:date="2013-02-15T16:31:00Z">
        <w:r w:rsidR="008A28C4">
          <w:instrText xml:space="preserve">" </w:instrText>
        </w:r>
        <w:r w:rsidR="008A28C4">
          <w:rPr>
            <w:rFonts w:ascii="Calibri" w:hAnsi="Calibri"/>
          </w:rPr>
          <w:fldChar w:fldCharType="end"/>
        </w:r>
      </w:ins>
      <w:ins w:id="8044" w:author="Aleksander Hansen" w:date="2013-02-14T21:22:00Z">
        <w:r>
          <w:rPr>
            <w:rFonts w:ascii="Calibri" w:hAnsi="Calibri"/>
          </w:rPr>
          <w:t>, and will always be preferred over their physical equivalent, except for in a carry-market where the investor will be indifferent between the two.</w:t>
        </w:r>
      </w:ins>
    </w:p>
    <w:p w14:paraId="277EB7F0" w14:textId="4363450F" w:rsidR="008118A9" w:rsidRDefault="008118A9" w:rsidP="000945F8">
      <w:pPr>
        <w:rPr>
          <w:ins w:id="8045" w:author="Aleksander Hansen" w:date="2013-02-14T21:16:00Z"/>
          <w:rFonts w:ascii="Calibri" w:hAnsi="Calibri"/>
        </w:rPr>
      </w:pPr>
    </w:p>
    <w:p w14:paraId="2F1FE89D" w14:textId="77777777" w:rsidR="000945F8" w:rsidRDefault="000945F8" w:rsidP="000945F8">
      <w:pPr>
        <w:rPr>
          <w:ins w:id="8046" w:author="Aleksander Hansen" w:date="2013-02-14T21:17:00Z"/>
          <w:rFonts w:ascii="Calibri" w:hAnsi="Calibri"/>
        </w:rPr>
      </w:pPr>
    </w:p>
    <w:p w14:paraId="67CC7E1A" w14:textId="5947B60D" w:rsidR="000945F8" w:rsidRPr="008568A7" w:rsidRDefault="000945F8" w:rsidP="000945F8">
      <w:pPr>
        <w:rPr>
          <w:ins w:id="8047" w:author="Aleksander Hansen" w:date="2013-02-14T21:12:00Z"/>
          <w:rFonts w:ascii="Calibri" w:hAnsi="Calibri"/>
        </w:rPr>
      </w:pPr>
      <w:ins w:id="8048" w:author="Aleksander Hansen" w:date="2013-02-14T21:12:00Z">
        <w:r w:rsidRPr="008568A7">
          <w:rPr>
            <w:rFonts w:ascii="Calibri" w:hAnsi="Calibri"/>
          </w:rPr>
          <w:t xml:space="preserve"> </w:t>
        </w:r>
      </w:ins>
    </w:p>
    <w:p w14:paraId="1874E1D2" w14:textId="77777777" w:rsidR="000945F8" w:rsidRDefault="000945F8">
      <w:pPr>
        <w:spacing w:before="240"/>
        <w:rPr>
          <w:ins w:id="8049" w:author="Aleksander Hansen" w:date="2013-02-14T21:11:00Z"/>
        </w:rPr>
        <w:pPrChange w:id="8050" w:author="Aleksander Hansen" w:date="2013-02-14T20:42:00Z">
          <w:pPr/>
        </w:pPrChange>
      </w:pPr>
    </w:p>
    <w:p w14:paraId="207E024E" w14:textId="4BF1DB3F" w:rsidR="00A33A38" w:rsidRDefault="00A33A38">
      <w:pPr>
        <w:spacing w:before="240"/>
        <w:rPr>
          <w:ins w:id="8051" w:author="Aleksander Hansen" w:date="2013-02-14T20:10:00Z"/>
        </w:rPr>
        <w:pPrChange w:id="8052" w:author="Aleksander Hansen" w:date="2013-02-14T20:42:00Z">
          <w:pPr/>
        </w:pPrChange>
      </w:pPr>
      <w:ins w:id="8053" w:author="Aleksander Hansen" w:date="2013-02-14T20:10:00Z">
        <w:r>
          <w:br w:type="page"/>
        </w:r>
      </w:ins>
    </w:p>
    <w:p w14:paraId="70A9AFD6" w14:textId="77777777" w:rsidR="004B5D02" w:rsidRDefault="004B5D02">
      <w:pPr>
        <w:rPr>
          <w:rFonts w:ascii="Calibri" w:hAnsi="Calibri"/>
        </w:rPr>
      </w:pPr>
    </w:p>
    <w:p w14:paraId="1E08F95C" w14:textId="692ED455" w:rsidR="004B5D02" w:rsidRPr="009E18EC" w:rsidRDefault="007140DE">
      <w:pPr>
        <w:pStyle w:val="Heading2"/>
        <w:pPrChange w:id="8054" w:author="Aleksander Hansen" w:date="2013-02-15T20:42:00Z">
          <w:pPr/>
        </w:pPrChange>
      </w:pPr>
      <w:bookmarkStart w:id="8055" w:name="_Toc222580760"/>
      <w:r>
        <w:t>10.14</w:t>
      </w:r>
      <w:r w:rsidR="004B5D02" w:rsidRPr="008568A7">
        <w:t xml:space="preserve"> </w:t>
      </w:r>
      <w:r w:rsidR="004B5D02">
        <w:t>Questions &amp; A</w:t>
      </w:r>
      <w:r w:rsidR="004B5D02" w:rsidRPr="008568A7">
        <w:t>nswers</w:t>
      </w:r>
      <w:bookmarkEnd w:id="8055"/>
      <w:r w:rsidR="004B5D02" w:rsidRPr="008568A7">
        <w:t xml:space="preserve">  </w:t>
      </w:r>
    </w:p>
    <w:p w14:paraId="59530D3F" w14:textId="0EAC0739" w:rsidR="004B5D02" w:rsidRDefault="007140DE" w:rsidP="009E18EC">
      <w:pPr>
        <w:pStyle w:val="Heading3"/>
      </w:pPr>
      <w:bookmarkStart w:id="8056" w:name="_Toc222580761"/>
      <w:r>
        <w:t>10.14.1</w:t>
      </w:r>
      <w:r w:rsidR="004B5D02" w:rsidRPr="008568A7">
        <w:t xml:space="preserve"> Questions</w:t>
      </w:r>
      <w:bookmarkEnd w:id="8056"/>
      <w:r w:rsidR="004B5D02" w:rsidRPr="008568A7">
        <w:t xml:space="preserve">  </w:t>
      </w:r>
    </w:p>
    <w:p w14:paraId="7F835804" w14:textId="466DF822" w:rsidR="00067635" w:rsidRPr="0065222F" w:rsidRDefault="0065222F" w:rsidP="009E18EC">
      <w:pPr>
        <w:pStyle w:val="Paragraph"/>
        <w:spacing w:line="240" w:lineRule="auto"/>
        <w:rPr>
          <w:rFonts w:ascii="Calibri" w:hAnsi="Calibri"/>
          <w:sz w:val="24"/>
          <w:szCs w:val="24"/>
          <w:lang w:bidi="ar-SA"/>
        </w:rPr>
      </w:pPr>
      <w:r w:rsidRPr="0065222F">
        <w:rPr>
          <w:rFonts w:ascii="Calibri" w:hAnsi="Calibri"/>
          <w:sz w:val="24"/>
          <w:szCs w:val="24"/>
          <w:lang w:bidi="ar-SA"/>
        </w:rPr>
        <w:t>10.1</w:t>
      </w:r>
      <w:r w:rsidR="00067635" w:rsidRPr="0065222F">
        <w:rPr>
          <w:rFonts w:ascii="Calibri" w:hAnsi="Calibri"/>
          <w:sz w:val="24"/>
          <w:szCs w:val="24"/>
          <w:lang w:bidi="ar-SA"/>
        </w:rPr>
        <w:t xml:space="preserve"> Consider the following statements </w:t>
      </w:r>
      <w:r w:rsidR="00F60C85" w:rsidRPr="0065222F">
        <w:rPr>
          <w:rFonts w:ascii="Calibri" w:hAnsi="Calibri"/>
          <w:sz w:val="24"/>
          <w:szCs w:val="24"/>
          <w:lang w:bidi="ar-SA"/>
        </w:rPr>
        <w:t xml:space="preserve">(McDonald) </w:t>
      </w:r>
      <w:r w:rsidR="00067635" w:rsidRPr="0065222F">
        <w:rPr>
          <w:rFonts w:ascii="Calibri" w:hAnsi="Calibri"/>
          <w:sz w:val="24"/>
          <w:szCs w:val="24"/>
          <w:lang w:bidi="ar-SA"/>
        </w:rPr>
        <w:t>about the commodity lease rate:</w:t>
      </w:r>
    </w:p>
    <w:p w14:paraId="6CD49087" w14:textId="702F8CDA" w:rsidR="00067635" w:rsidRPr="0065222F" w:rsidRDefault="00067635" w:rsidP="00DA12CD">
      <w:pPr>
        <w:pStyle w:val="Paragraph"/>
        <w:numPr>
          <w:ilvl w:val="0"/>
          <w:numId w:val="61"/>
        </w:numPr>
        <w:spacing w:before="0" w:after="0" w:line="240" w:lineRule="auto"/>
        <w:rPr>
          <w:rFonts w:ascii="Calibri" w:hAnsi="Calibri"/>
          <w:sz w:val="24"/>
          <w:szCs w:val="24"/>
          <w:lang w:bidi="ar-SA"/>
        </w:rPr>
      </w:pPr>
      <w:r w:rsidRPr="0065222F">
        <w:rPr>
          <w:rFonts w:ascii="Calibri" w:hAnsi="Calibri"/>
          <w:sz w:val="24"/>
          <w:szCs w:val="24"/>
          <w:lang w:bidi="ar-SA"/>
        </w:rPr>
        <w:t>A positive lease rate, convenience yield</w:t>
      </w:r>
      <w:ins w:id="8057" w:author="Aleksander Hansen" w:date="2013-02-15T17:05: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yield</w:instrText>
      </w:r>
      <w:ins w:id="8058" w:author="Aleksander Hansen" w:date="2013-02-15T17:05:00Z">
        <w:r w:rsidR="00FF184E">
          <w:instrText xml:space="preserve">" </w:instrText>
        </w:r>
        <w:r w:rsidR="00FF184E">
          <w:rPr>
            <w:rFonts w:ascii="Calibri" w:hAnsi="Calibri"/>
            <w:sz w:val="24"/>
            <w:szCs w:val="24"/>
            <w:lang w:bidi="ar-SA"/>
          </w:rPr>
          <w:fldChar w:fldCharType="end"/>
        </w:r>
      </w:ins>
      <w:r w:rsidRPr="0065222F">
        <w:rPr>
          <w:rFonts w:ascii="Calibri" w:hAnsi="Calibri"/>
          <w:sz w:val="24"/>
          <w:szCs w:val="24"/>
          <w:lang w:bidi="ar-SA"/>
        </w:rPr>
        <w:t xml:space="preserve"> and dividend yield are similar in that they all, ceteris paribus, tend to push the commodity forward curve down (toward backwardation)</w:t>
      </w:r>
    </w:p>
    <w:p w14:paraId="367BBD7F" w14:textId="3507813F" w:rsidR="00067635" w:rsidRPr="0065222F" w:rsidRDefault="00067635" w:rsidP="00DA12CD">
      <w:pPr>
        <w:pStyle w:val="Paragraph"/>
        <w:numPr>
          <w:ilvl w:val="0"/>
          <w:numId w:val="61"/>
        </w:numPr>
        <w:spacing w:before="0" w:after="0" w:line="240" w:lineRule="auto"/>
        <w:rPr>
          <w:rFonts w:ascii="Calibri" w:hAnsi="Calibri"/>
          <w:sz w:val="24"/>
          <w:szCs w:val="24"/>
          <w:lang w:bidi="ar-SA"/>
        </w:rPr>
      </w:pPr>
      <w:r w:rsidRPr="0065222F">
        <w:rPr>
          <w:rFonts w:ascii="Calibri" w:hAnsi="Calibri"/>
          <w:sz w:val="24"/>
          <w:szCs w:val="24"/>
          <w:lang w:bidi="ar-SA"/>
        </w:rPr>
        <w:t>A lease rate (on a consumption commodity) is like a dividend yield</w:t>
      </w:r>
      <w:ins w:id="8059" w:author="Aleksander Hansen" w:date="2013-02-15T17:05: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yield</w:instrText>
      </w:r>
      <w:ins w:id="8060" w:author="Aleksander Hansen" w:date="2013-02-15T17:05:00Z">
        <w:r w:rsidR="00FF184E">
          <w:instrText xml:space="preserve">" </w:instrText>
        </w:r>
        <w:r w:rsidR="00FF184E">
          <w:rPr>
            <w:rFonts w:ascii="Calibri" w:hAnsi="Calibri"/>
            <w:sz w:val="24"/>
            <w:szCs w:val="24"/>
            <w:lang w:bidi="ar-SA"/>
          </w:rPr>
          <w:fldChar w:fldCharType="end"/>
        </w:r>
      </w:ins>
      <w:r w:rsidRPr="0065222F">
        <w:rPr>
          <w:rFonts w:ascii="Calibri" w:hAnsi="Calibri"/>
          <w:sz w:val="24"/>
          <w:szCs w:val="24"/>
          <w:lang w:bidi="ar-SA"/>
        </w:rPr>
        <w:t xml:space="preserve"> (on a financial commodity like a stock index) in that both are observable, require a storable commodity, and are earned by the owner regardless of whether the commodity is loaned</w:t>
      </w:r>
    </w:p>
    <w:p w14:paraId="03D50972" w14:textId="77777777" w:rsidR="0065222F" w:rsidRPr="0065222F" w:rsidRDefault="0065222F" w:rsidP="0065222F">
      <w:pPr>
        <w:pStyle w:val="Paragraph"/>
        <w:spacing w:before="0" w:after="0" w:line="240" w:lineRule="auto"/>
        <w:ind w:left="360"/>
        <w:rPr>
          <w:rFonts w:ascii="Calibri" w:hAnsi="Calibri"/>
          <w:sz w:val="24"/>
          <w:szCs w:val="24"/>
          <w:lang w:bidi="ar-SA"/>
        </w:rPr>
      </w:pPr>
    </w:p>
    <w:p w14:paraId="442180B6"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I. only</w:t>
      </w:r>
    </w:p>
    <w:p w14:paraId="54539C35"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II. Only</w:t>
      </w:r>
    </w:p>
    <w:p w14:paraId="269C9225"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Both I. and II.</w:t>
      </w:r>
    </w:p>
    <w:p w14:paraId="5F9F56B4"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Neither I. nor II.</w:t>
      </w:r>
    </w:p>
    <w:p w14:paraId="6B726131" w14:textId="63C12366" w:rsidR="0065222F" w:rsidRPr="0065222F" w:rsidRDefault="0065222F" w:rsidP="0065222F">
      <w:pPr>
        <w:pStyle w:val="Paragraph"/>
        <w:spacing w:line="240" w:lineRule="auto"/>
        <w:rPr>
          <w:rFonts w:ascii="Calibri" w:hAnsi="Calibri"/>
          <w:sz w:val="24"/>
          <w:szCs w:val="24"/>
        </w:rPr>
      </w:pPr>
      <w:r w:rsidRPr="0065222F">
        <w:rPr>
          <w:rFonts w:ascii="Calibri" w:hAnsi="Calibri"/>
          <w:sz w:val="24"/>
          <w:szCs w:val="24"/>
          <w:lang w:bidi="ar-SA"/>
        </w:rPr>
        <w:t>10.2</w:t>
      </w:r>
      <w:r w:rsidR="009E18EC" w:rsidRPr="0065222F">
        <w:rPr>
          <w:rFonts w:ascii="Calibri" w:hAnsi="Calibri"/>
          <w:sz w:val="24"/>
          <w:szCs w:val="24"/>
          <w:lang w:bidi="ar-SA"/>
        </w:rPr>
        <w:t xml:space="preserve"> </w:t>
      </w:r>
      <w:r w:rsidR="00067635" w:rsidRPr="0065222F">
        <w:rPr>
          <w:rFonts w:ascii="Calibri" w:hAnsi="Calibri"/>
          <w:sz w:val="24"/>
          <w:szCs w:val="24"/>
          <w:lang w:bidi="ar-SA"/>
        </w:rPr>
        <w:t xml:space="preserve">Each of the following is TRUE about the natural gas forward (futures) curve </w:t>
      </w:r>
      <w:r w:rsidR="00067635" w:rsidRPr="0065222F">
        <w:rPr>
          <w:rFonts w:ascii="Calibri" w:hAnsi="Calibri"/>
          <w:sz w:val="24"/>
          <w:szCs w:val="24"/>
        </w:rPr>
        <w:t>EXCEPT:</w:t>
      </w:r>
    </w:p>
    <w:p w14:paraId="506D7FD7" w14:textId="76FC40A9" w:rsidR="00067635" w:rsidRPr="0065222F" w:rsidRDefault="009E18EC" w:rsidP="0065222F">
      <w:pPr>
        <w:pStyle w:val="Paragraph"/>
        <w:spacing w:line="240" w:lineRule="auto"/>
        <w:ind w:left="420"/>
        <w:rPr>
          <w:rFonts w:ascii="Calibri" w:hAnsi="Calibri"/>
          <w:sz w:val="24"/>
          <w:szCs w:val="24"/>
        </w:rPr>
      </w:pPr>
      <w:r w:rsidRPr="0065222F">
        <w:rPr>
          <w:rFonts w:ascii="Calibri" w:hAnsi="Calibri"/>
          <w:sz w:val="24"/>
          <w:szCs w:val="24"/>
        </w:rPr>
        <w:t xml:space="preserve">a) </w:t>
      </w:r>
      <w:r w:rsidR="00067635" w:rsidRPr="0065222F">
        <w:rPr>
          <w:rFonts w:ascii="Calibri" w:hAnsi="Calibri"/>
          <w:sz w:val="24"/>
          <w:szCs w:val="24"/>
          <w:lang w:bidi="ar-SA"/>
        </w:rPr>
        <w:t>Natural gas forward curves ought to vary by region; i.e., ought to defy a single global forward curve</w:t>
      </w:r>
      <w:r w:rsidRPr="0065222F">
        <w:rPr>
          <w:rFonts w:ascii="Calibri" w:hAnsi="Calibri"/>
          <w:sz w:val="24"/>
          <w:szCs w:val="24"/>
        </w:rPr>
        <w:br/>
      </w:r>
      <w:r w:rsidRPr="0065222F">
        <w:rPr>
          <w:rFonts w:ascii="Calibri" w:hAnsi="Calibri"/>
          <w:sz w:val="24"/>
          <w:szCs w:val="24"/>
          <w:lang w:bidi="ar-SA"/>
        </w:rPr>
        <w:t xml:space="preserve">b) </w:t>
      </w:r>
      <w:r w:rsidR="00067635" w:rsidRPr="0065222F">
        <w:rPr>
          <w:rFonts w:ascii="Calibri" w:hAnsi="Calibri"/>
          <w:sz w:val="24"/>
          <w:szCs w:val="24"/>
          <w:lang w:bidi="ar-SA"/>
        </w:rPr>
        <w:t>Like corn, natural gas has relatively constant year-round demand but seasonal production</w:t>
      </w:r>
      <w:r w:rsidRPr="0065222F">
        <w:rPr>
          <w:rFonts w:ascii="Calibri" w:hAnsi="Calibri"/>
          <w:sz w:val="24"/>
          <w:szCs w:val="24"/>
        </w:rPr>
        <w:br/>
      </w:r>
      <w:r w:rsidRPr="0065222F">
        <w:rPr>
          <w:rFonts w:ascii="Calibri" w:hAnsi="Calibri"/>
          <w:sz w:val="24"/>
          <w:szCs w:val="24"/>
          <w:lang w:bidi="ar-SA"/>
        </w:rPr>
        <w:t xml:space="preserve">c) </w:t>
      </w:r>
      <w:r w:rsidR="00067635" w:rsidRPr="0065222F">
        <w:rPr>
          <w:rFonts w:ascii="Calibri" w:hAnsi="Calibri"/>
          <w:sz w:val="24"/>
          <w:szCs w:val="24"/>
          <w:lang w:bidi="ar-SA"/>
        </w:rPr>
        <w:t>Any natural gas forward curve ought to contain swings, even “large and predictable swings,” of both contango and backwardation segments</w:t>
      </w:r>
      <w:r w:rsidRPr="0065222F">
        <w:rPr>
          <w:rFonts w:ascii="Calibri" w:hAnsi="Calibri"/>
          <w:sz w:val="24"/>
          <w:szCs w:val="24"/>
        </w:rPr>
        <w:br/>
      </w:r>
      <w:r w:rsidRPr="0065222F">
        <w:rPr>
          <w:rFonts w:ascii="Calibri" w:hAnsi="Calibri"/>
          <w:sz w:val="24"/>
          <w:szCs w:val="24"/>
          <w:lang w:bidi="ar-SA"/>
        </w:rPr>
        <w:t xml:space="preserve">d) </w:t>
      </w:r>
      <w:r w:rsidR="00067635" w:rsidRPr="0065222F">
        <w:rPr>
          <w:rFonts w:ascii="Calibri" w:hAnsi="Calibri"/>
          <w:sz w:val="24"/>
          <w:szCs w:val="24"/>
          <w:lang w:bidi="ar-SA"/>
        </w:rPr>
        <w:t>Even with swings, the underlying natural gas forward curve can be upward-sloping or inverted to incorporate the market’s expectation of current spot</w:t>
      </w:r>
      <w:ins w:id="8061" w:author="Aleksander Hansen" w:date="2013-02-15T17:14:00Z">
        <w:r w:rsidR="003578F0">
          <w:rPr>
            <w:rFonts w:ascii="Calibri" w:hAnsi="Calibri"/>
            <w:sz w:val="24"/>
            <w:szCs w:val="24"/>
            <w:lang w:bidi="ar-SA"/>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8062" w:author="Aleksander Hansen" w:date="2013-02-15T17:14:00Z">
        <w:r w:rsidR="003578F0">
          <w:instrText xml:space="preserve">spot price" </w:instrText>
        </w:r>
        <w:r w:rsidR="003578F0">
          <w:rPr>
            <w:rFonts w:ascii="Calibri" w:hAnsi="Calibri"/>
            <w:sz w:val="24"/>
            <w:szCs w:val="24"/>
            <w:lang w:bidi="ar-SA"/>
          </w:rPr>
          <w:fldChar w:fldCharType="end"/>
        </w:r>
      </w:ins>
      <w:r w:rsidR="00067635" w:rsidRPr="0065222F">
        <w:rPr>
          <w:rFonts w:ascii="Calibri" w:hAnsi="Calibri"/>
          <w:sz w:val="24"/>
          <w:szCs w:val="24"/>
          <w:lang w:bidi="ar-SA"/>
        </w:rPr>
        <w:t xml:space="preserve"> prices vis-a-vis current spot</w:t>
      </w:r>
      <w:ins w:id="8063" w:author="Aleksander Hansen" w:date="2013-02-15T17:14:00Z">
        <w:r w:rsidR="003578F0">
          <w:rPr>
            <w:rFonts w:ascii="Calibri" w:hAnsi="Calibri"/>
            <w:sz w:val="24"/>
            <w:szCs w:val="24"/>
            <w:lang w:bidi="ar-SA"/>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8064" w:author="Aleksander Hansen" w:date="2013-02-15T17:14:00Z">
        <w:r w:rsidR="003578F0">
          <w:instrText xml:space="preserve">spot price" </w:instrText>
        </w:r>
        <w:r w:rsidR="003578F0">
          <w:rPr>
            <w:rFonts w:ascii="Calibri" w:hAnsi="Calibri"/>
            <w:sz w:val="24"/>
            <w:szCs w:val="24"/>
            <w:lang w:bidi="ar-SA"/>
          </w:rPr>
          <w:fldChar w:fldCharType="end"/>
        </w:r>
      </w:ins>
      <w:r w:rsidR="00067635" w:rsidRPr="0065222F">
        <w:rPr>
          <w:rFonts w:ascii="Calibri" w:hAnsi="Calibri"/>
          <w:sz w:val="24"/>
          <w:szCs w:val="24"/>
          <w:lang w:bidi="ar-SA"/>
        </w:rPr>
        <w:t xml:space="preserve"> price</w:t>
      </w:r>
    </w:p>
    <w:p w14:paraId="73316047" w14:textId="3094355B" w:rsidR="00F60C85" w:rsidRPr="0065222F" w:rsidRDefault="0065222F" w:rsidP="00F60C85">
      <w:pPr>
        <w:pStyle w:val="Paragraph"/>
        <w:rPr>
          <w:rFonts w:ascii="Calibri" w:hAnsi="Calibri"/>
          <w:sz w:val="24"/>
          <w:szCs w:val="24"/>
        </w:rPr>
      </w:pPr>
      <w:r w:rsidRPr="0065222F">
        <w:rPr>
          <w:rFonts w:ascii="Calibri" w:hAnsi="Calibri"/>
          <w:sz w:val="24"/>
          <w:szCs w:val="24"/>
          <w:lang w:bidi="ar-SA"/>
        </w:rPr>
        <w:t>10.3</w:t>
      </w:r>
      <w:r w:rsidR="00F60C85" w:rsidRPr="0065222F">
        <w:rPr>
          <w:rFonts w:ascii="Calibri" w:hAnsi="Calibri"/>
          <w:sz w:val="24"/>
          <w:szCs w:val="24"/>
          <w:lang w:bidi="ar-SA"/>
        </w:rPr>
        <w:t xml:space="preserve"> An oil producer has an obligation to deliver 100,000 barrels per month at a fixed price</w:t>
      </w:r>
      <w:ins w:id="8065" w:author="Aleksander Hansen" w:date="2013-02-15T17:23:00Z">
        <w:r w:rsidR="00CF0A55">
          <w:rPr>
            <w:rFonts w:ascii="Calibri" w:hAnsi="Calibri"/>
            <w:sz w:val="24"/>
            <w:szCs w:val="24"/>
            <w:lang w:bidi="ar-SA"/>
          </w:rPr>
          <w:fldChar w:fldCharType="begin"/>
        </w:r>
        <w:r w:rsidR="00CF0A55">
          <w:instrText xml:space="preserve"> XE "</w:instrText>
        </w:r>
      </w:ins>
      <w:r w:rsidR="00CF0A55" w:rsidRPr="008568A7">
        <w:rPr>
          <w:rFonts w:ascii="Calibri" w:hAnsi="Calibri"/>
        </w:rPr>
        <w:instrText>fixed price</w:instrText>
      </w:r>
      <w:ins w:id="8066" w:author="Aleksander Hansen" w:date="2013-02-15T17:23:00Z">
        <w:r w:rsidR="00CF0A55">
          <w:instrText xml:space="preserve">" </w:instrText>
        </w:r>
        <w:r w:rsidR="00CF0A55">
          <w:rPr>
            <w:rFonts w:ascii="Calibri" w:hAnsi="Calibri"/>
            <w:sz w:val="24"/>
            <w:szCs w:val="24"/>
            <w:lang w:bidi="ar-SA"/>
          </w:rPr>
          <w:fldChar w:fldCharType="end"/>
        </w:r>
      </w:ins>
      <w:r w:rsidR="00F60C85" w:rsidRPr="0065222F">
        <w:rPr>
          <w:rFonts w:ascii="Calibri" w:hAnsi="Calibri"/>
          <w:sz w:val="24"/>
          <w:szCs w:val="24"/>
          <w:lang w:bidi="ar-SA"/>
        </w:rPr>
        <w:t xml:space="preserve"> for the next three years. Which of the following circumstances, ceteris paribus, favors a </w:t>
      </w:r>
      <w:r w:rsidR="00F60C85" w:rsidRPr="0065222F">
        <w:rPr>
          <w:rFonts w:ascii="Calibri" w:hAnsi="Calibri"/>
          <w:sz w:val="24"/>
          <w:szCs w:val="24"/>
        </w:rPr>
        <w:t>stack hedge over a strip hedge?</w:t>
      </w:r>
    </w:p>
    <w:p w14:paraId="48478A4A" w14:textId="77777777" w:rsidR="00F60C85" w:rsidRPr="0065222F" w:rsidRDefault="00F60C85" w:rsidP="00DA12CD">
      <w:pPr>
        <w:pStyle w:val="Paragraph"/>
        <w:numPr>
          <w:ilvl w:val="0"/>
          <w:numId w:val="63"/>
        </w:numPr>
        <w:spacing w:before="0" w:after="0" w:line="240" w:lineRule="auto"/>
        <w:rPr>
          <w:rFonts w:ascii="Calibri" w:hAnsi="Calibri"/>
          <w:sz w:val="24"/>
          <w:szCs w:val="24"/>
          <w:lang w:bidi="ar-SA"/>
        </w:rPr>
      </w:pPr>
      <w:r w:rsidRPr="0065222F">
        <w:rPr>
          <w:rFonts w:ascii="Calibri" w:hAnsi="Calibri"/>
          <w:sz w:val="24"/>
          <w:szCs w:val="24"/>
          <w:lang w:bidi="ar-SA"/>
        </w:rPr>
        <w:t>Bid-ask spreads (on the oil futures contracts) are atypically constant over time; i.e., spreads do not widen with maturity</w:t>
      </w:r>
    </w:p>
    <w:p w14:paraId="7B911484" w14:textId="77777777" w:rsidR="00F60C85" w:rsidRPr="0065222F" w:rsidRDefault="00F60C85" w:rsidP="00DA12CD">
      <w:pPr>
        <w:pStyle w:val="Paragraph"/>
        <w:numPr>
          <w:ilvl w:val="0"/>
          <w:numId w:val="63"/>
        </w:numPr>
        <w:spacing w:before="0" w:after="0" w:line="240" w:lineRule="auto"/>
        <w:rPr>
          <w:rFonts w:ascii="Calibri" w:hAnsi="Calibri"/>
          <w:sz w:val="24"/>
          <w:szCs w:val="24"/>
          <w:lang w:bidi="ar-SA"/>
        </w:rPr>
      </w:pPr>
      <w:r w:rsidRPr="0065222F">
        <w:rPr>
          <w:rFonts w:ascii="Calibri" w:hAnsi="Calibri"/>
          <w:sz w:val="24"/>
          <w:szCs w:val="24"/>
          <w:lang w:bidi="ar-SA"/>
        </w:rPr>
        <w:t>The oil futures curve exhibits contango</w:t>
      </w:r>
    </w:p>
    <w:p w14:paraId="07CD11C7" w14:textId="77777777" w:rsidR="00F60C85" w:rsidRPr="0065222F" w:rsidRDefault="00F60C85" w:rsidP="00DA12CD">
      <w:pPr>
        <w:pStyle w:val="Paragraph"/>
        <w:numPr>
          <w:ilvl w:val="0"/>
          <w:numId w:val="63"/>
        </w:numPr>
        <w:spacing w:before="0" w:after="0" w:line="240" w:lineRule="auto"/>
        <w:rPr>
          <w:rFonts w:ascii="Calibri" w:hAnsi="Calibri"/>
          <w:sz w:val="24"/>
          <w:szCs w:val="24"/>
          <w:lang w:bidi="ar-SA"/>
        </w:rPr>
      </w:pPr>
      <w:r w:rsidRPr="0065222F">
        <w:rPr>
          <w:rFonts w:ascii="Calibri" w:hAnsi="Calibri"/>
          <w:sz w:val="24"/>
          <w:szCs w:val="24"/>
          <w:lang w:bidi="ar-SA"/>
        </w:rPr>
        <w:t>There is uncertainty with respect to the future shape of the oil futures curve</w:t>
      </w:r>
    </w:p>
    <w:p w14:paraId="536D4460" w14:textId="0E4D0268" w:rsidR="004B5D02" w:rsidRPr="00F60C85" w:rsidRDefault="00F60C85" w:rsidP="00DA12CD">
      <w:pPr>
        <w:pStyle w:val="Paragraph"/>
        <w:numPr>
          <w:ilvl w:val="0"/>
          <w:numId w:val="63"/>
        </w:numPr>
        <w:spacing w:before="0" w:after="0" w:line="240" w:lineRule="auto"/>
        <w:rPr>
          <w:lang w:bidi="ar-SA"/>
        </w:rPr>
      </w:pPr>
      <w:r w:rsidRPr="0065222F">
        <w:rPr>
          <w:rFonts w:ascii="Calibri" w:hAnsi="Calibri"/>
          <w:sz w:val="24"/>
          <w:szCs w:val="24"/>
          <w:lang w:bidi="ar-SA"/>
        </w:rPr>
        <w:t>There is justifiable conviction that current oil futures curve is too steep and will flatten</w:t>
      </w:r>
      <w:r w:rsidR="004B5D02">
        <w:br w:type="page"/>
      </w:r>
    </w:p>
    <w:p w14:paraId="2CB8B78A" w14:textId="5B5F5226" w:rsidR="004B5D02" w:rsidRPr="004B5D02" w:rsidRDefault="007140DE" w:rsidP="0065222F">
      <w:pPr>
        <w:pStyle w:val="Heading3"/>
      </w:pPr>
      <w:bookmarkStart w:id="8067" w:name="_Toc222580762"/>
      <w:r>
        <w:t>10.14.2</w:t>
      </w:r>
      <w:r w:rsidR="004B5D02" w:rsidRPr="008568A7">
        <w:t xml:space="preserve"> </w:t>
      </w:r>
      <w:r w:rsidR="004B5D02">
        <w:t>Answers</w:t>
      </w:r>
      <w:bookmarkEnd w:id="8067"/>
      <w:r w:rsidR="004B5D02" w:rsidRPr="008568A7">
        <w:t xml:space="preserve">  </w:t>
      </w:r>
    </w:p>
    <w:p w14:paraId="26330F52" w14:textId="7C4A3398" w:rsidR="00067635" w:rsidRPr="0065222F" w:rsidRDefault="0065222F" w:rsidP="00067635">
      <w:pPr>
        <w:pStyle w:val="Paragraph"/>
        <w:rPr>
          <w:rFonts w:ascii="Calibri" w:hAnsi="Calibri"/>
          <w:sz w:val="24"/>
          <w:lang w:bidi="ar-SA"/>
        </w:rPr>
      </w:pPr>
      <w:r>
        <w:rPr>
          <w:rFonts w:ascii="Calibri" w:hAnsi="Calibri"/>
          <w:sz w:val="24"/>
          <w:lang w:bidi="ar-SA"/>
        </w:rPr>
        <w:t>10.1 a)</w:t>
      </w:r>
      <w:r w:rsidR="00067635" w:rsidRPr="0065222F">
        <w:rPr>
          <w:rFonts w:ascii="Calibri" w:hAnsi="Calibri"/>
          <w:sz w:val="24"/>
          <w:lang w:bidi="ar-SA"/>
        </w:rPr>
        <w:t xml:space="preserve"> I. only</w:t>
      </w:r>
      <w:r w:rsidRPr="0065222F">
        <w:rPr>
          <w:rFonts w:ascii="Calibri" w:hAnsi="Calibri"/>
          <w:sz w:val="24"/>
          <w:lang w:bidi="ar-SA"/>
        </w:rPr>
        <w:br/>
      </w:r>
      <w:r w:rsidR="00067635" w:rsidRPr="0065222F">
        <w:rPr>
          <w:rFonts w:ascii="Calibri" w:hAnsi="Calibri"/>
          <w:sz w:val="24"/>
          <w:lang w:bidi="ar-SA"/>
        </w:rPr>
        <w:t>II. is false, while both are directionally similar in the carry model, the lease rate is not directly observable, does not require a storable commodity, and is earned (unlike a stock) only if the commodity is loaned.</w:t>
      </w:r>
    </w:p>
    <w:p w14:paraId="6B363E0A" w14:textId="4C4E6549" w:rsidR="00067635" w:rsidRPr="0065222F" w:rsidRDefault="0065222F" w:rsidP="00067635">
      <w:pPr>
        <w:pStyle w:val="Paragraph"/>
        <w:rPr>
          <w:rFonts w:ascii="Calibri" w:hAnsi="Calibri"/>
          <w:sz w:val="24"/>
          <w:lang w:bidi="ar-SA"/>
        </w:rPr>
      </w:pPr>
      <w:r>
        <w:rPr>
          <w:rFonts w:ascii="Calibri" w:hAnsi="Calibri"/>
          <w:sz w:val="24"/>
          <w:lang w:bidi="ar-SA"/>
        </w:rPr>
        <w:t>10.2 B. False</w:t>
      </w:r>
      <w:r w:rsidR="00067635" w:rsidRPr="0065222F">
        <w:rPr>
          <w:rFonts w:ascii="Calibri" w:hAnsi="Calibri"/>
          <w:sz w:val="24"/>
          <w:lang w:bidi="ar-SA"/>
        </w:rPr>
        <w:t xml:space="preserve"> </w:t>
      </w:r>
      <w:r>
        <w:rPr>
          <w:rFonts w:ascii="Calibri" w:hAnsi="Calibri"/>
          <w:sz w:val="24"/>
          <w:lang w:bidi="ar-SA"/>
        </w:rPr>
        <w:br/>
      </w:r>
      <w:r w:rsidR="00067635" w:rsidRPr="0065222F">
        <w:rPr>
          <w:rFonts w:ascii="Calibri" w:hAnsi="Calibri"/>
          <w:sz w:val="24"/>
          <w:lang w:bidi="ar-SA"/>
        </w:rPr>
        <w:t>Corn is constant in demand, seasonal in production; natural gas is seasonal in demand, with relatively constant supply.</w:t>
      </w:r>
      <w:r w:rsidR="00067635" w:rsidRPr="0065222F">
        <w:rPr>
          <w:rFonts w:ascii="Calibri" w:hAnsi="Calibri"/>
          <w:sz w:val="24"/>
          <w:lang w:bidi="ar-SA"/>
        </w:rPr>
        <w:br/>
        <w:t>In regard to (A), (C), and (D), EACH is TRUE.</w:t>
      </w:r>
    </w:p>
    <w:p w14:paraId="0FBC5204" w14:textId="1ED695BC" w:rsidR="00F60C85" w:rsidRPr="0065222F" w:rsidRDefault="0065222F" w:rsidP="00F60C85">
      <w:pPr>
        <w:pStyle w:val="Paragraph"/>
        <w:rPr>
          <w:rFonts w:ascii="Calibri" w:hAnsi="Calibri"/>
          <w:sz w:val="24"/>
          <w:lang w:bidi="ar-SA"/>
        </w:rPr>
      </w:pPr>
      <w:r>
        <w:rPr>
          <w:rFonts w:ascii="Calibri" w:hAnsi="Calibri"/>
          <w:sz w:val="24"/>
          <w:lang w:bidi="ar-SA"/>
        </w:rPr>
        <w:t>10.3</w:t>
      </w:r>
      <w:r w:rsidR="00F60C85" w:rsidRPr="0065222F">
        <w:rPr>
          <w:rFonts w:ascii="Calibri" w:hAnsi="Calibri"/>
          <w:sz w:val="24"/>
          <w:lang w:bidi="ar-SA"/>
        </w:rPr>
        <w:t xml:space="preserve"> D. There is justifiable conviction that current oil futures curve is too steep and will flatten</w:t>
      </w:r>
      <w:r>
        <w:rPr>
          <w:rFonts w:ascii="Calibri" w:hAnsi="Calibri"/>
          <w:sz w:val="24"/>
          <w:lang w:bidi="ar-SA"/>
        </w:rPr>
        <w:t>.</w:t>
      </w:r>
      <w:r w:rsidR="00F60C85" w:rsidRPr="0065222F">
        <w:rPr>
          <w:rFonts w:ascii="Calibri" w:hAnsi="Calibri"/>
          <w:sz w:val="24"/>
          <w:lang w:bidi="ar-SA"/>
        </w:rPr>
        <w:br/>
        <w:t>According to McDonald, the strip hedge is superior because it matches the timing of obligations with maturity of contracts EXCEPT for two reasons. One, higher transaction costs (lower liquidity) in distant contracts may favor the stack. Two, the hedger may wish to speculate on the shape of the forward curve.</w:t>
      </w:r>
    </w:p>
    <w:p w14:paraId="3E18939F" w14:textId="77777777" w:rsidR="005F2397" w:rsidRPr="0065222F" w:rsidRDefault="005F2397" w:rsidP="005F2397">
      <w:pPr>
        <w:rPr>
          <w:rFonts w:ascii="Calibri" w:hAnsi="Calibri"/>
          <w:sz w:val="28"/>
        </w:rPr>
      </w:pPr>
      <w:r w:rsidRPr="0065222F">
        <w:rPr>
          <w:rFonts w:ascii="Calibri" w:hAnsi="Calibri"/>
          <w:sz w:val="28"/>
        </w:rPr>
        <w:br w:type="page"/>
      </w:r>
    </w:p>
    <w:p w14:paraId="4FE41CB1" w14:textId="77777777" w:rsidR="005F2397" w:rsidRPr="008568A7" w:rsidRDefault="005F2397" w:rsidP="005F2397">
      <w:pPr>
        <w:rPr>
          <w:rFonts w:ascii="Calibri" w:hAnsi="Calibri"/>
        </w:rPr>
      </w:pPr>
    </w:p>
    <w:p w14:paraId="7D2D9BA6" w14:textId="77777777" w:rsidR="005F2397" w:rsidRPr="008568A7" w:rsidRDefault="005F2397" w:rsidP="005F2397">
      <w:pPr>
        <w:rPr>
          <w:rFonts w:ascii="Calibri" w:hAnsi="Calibri"/>
        </w:rPr>
      </w:pPr>
    </w:p>
    <w:p w14:paraId="59B917FA" w14:textId="03BA26A4" w:rsidR="005F2397" w:rsidRPr="008568A7" w:rsidRDefault="005F2397" w:rsidP="00CE2DB3">
      <w:pPr>
        <w:pStyle w:val="Heading1"/>
        <w:rPr>
          <w:rFonts w:ascii="Calibri" w:hAnsi="Calibri"/>
        </w:rPr>
      </w:pPr>
      <w:bookmarkStart w:id="8068" w:name="_Toc254797392"/>
      <w:bookmarkStart w:id="8069" w:name="_Toc222580763"/>
      <w:r w:rsidRPr="008568A7">
        <w:rPr>
          <w:rFonts w:ascii="Calibri" w:hAnsi="Calibri"/>
        </w:rPr>
        <w:t>Geman, Chapter 1: Fundamentals of Commodity Spot and Futures</w:t>
      </w:r>
      <w:ins w:id="8070"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071"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w:t>
      </w:r>
      <w:commentRangeStart w:id="8072"/>
      <w:r w:rsidRPr="008568A7">
        <w:rPr>
          <w:rFonts w:ascii="Calibri" w:hAnsi="Calibri"/>
        </w:rPr>
        <w:t>Markets</w:t>
      </w:r>
      <w:bookmarkEnd w:id="8068"/>
      <w:commentRangeEnd w:id="8072"/>
      <w:r w:rsidR="004B1CE2" w:rsidRPr="008568A7">
        <w:rPr>
          <w:rStyle w:val="CommentReference"/>
          <w:rFonts w:ascii="Calibri" w:eastAsiaTheme="minorEastAsia" w:hAnsi="Calibri" w:cstheme="minorBidi"/>
          <w:b w:val="0"/>
          <w:bCs w:val="0"/>
          <w:noProof w:val="0"/>
          <w:color w:val="auto"/>
        </w:rPr>
        <w:commentReference w:id="8072"/>
      </w:r>
      <w:bookmarkEnd w:id="8069"/>
    </w:p>
    <w:p w14:paraId="2CD9C895" w14:textId="77777777" w:rsidR="003A16CC" w:rsidRPr="008568A7" w:rsidRDefault="003A16CC" w:rsidP="005F2397">
      <w:pPr>
        <w:rPr>
          <w:rFonts w:ascii="Calibri" w:hAnsi="Calibri"/>
        </w:rPr>
      </w:pPr>
    </w:p>
    <w:p w14:paraId="39F0D226" w14:textId="77777777" w:rsidR="003A16CC" w:rsidRPr="008568A7" w:rsidRDefault="003A16CC" w:rsidP="005F2397">
      <w:pPr>
        <w:rPr>
          <w:rFonts w:ascii="Calibri" w:hAnsi="Calibri"/>
        </w:rPr>
      </w:pPr>
      <w:r w:rsidRPr="008568A7">
        <w:rPr>
          <w:rFonts w:ascii="Calibri" w:hAnsi="Calibri"/>
          <w:noProof/>
        </w:rPr>
        <mc:AlternateContent>
          <mc:Choice Requires="wps">
            <w:drawing>
              <wp:inline distT="0" distB="0" distL="0" distR="0" wp14:anchorId="73C45E57" wp14:editId="7BDBA59B">
                <wp:extent cx="5772150" cy="5197747"/>
                <wp:effectExtent l="0" t="0" r="0" b="9525"/>
                <wp:docPr id="717" name="Text Box 717"/>
                <wp:cNvGraphicFramePr/>
                <a:graphic xmlns:a="http://schemas.openxmlformats.org/drawingml/2006/main">
                  <a:graphicData uri="http://schemas.microsoft.com/office/word/2010/wordprocessingShape">
                    <wps:wsp>
                      <wps:cNvSpPr txBox="1"/>
                      <wps:spPr>
                        <a:xfrm>
                          <a:off x="0" y="0"/>
                          <a:ext cx="5772150" cy="5197747"/>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DDD586" w14:textId="77777777" w:rsidR="003D168C" w:rsidRPr="005368C2" w:rsidRDefault="003D168C" w:rsidP="003A16CC">
                            <w:pPr>
                              <w:rPr>
                                <w:b/>
                              </w:rPr>
                            </w:pPr>
                            <w:r w:rsidRPr="005368C2">
                              <w:rPr>
                                <w:b/>
                              </w:rPr>
                              <w:t>Learning Outcomes:</w:t>
                            </w:r>
                          </w:p>
                          <w:p w14:paraId="43557CED" w14:textId="77777777" w:rsidR="003D168C" w:rsidRPr="005368C2" w:rsidRDefault="003D168C" w:rsidP="003A16CC"/>
                          <w:p w14:paraId="41A664B1" w14:textId="77777777" w:rsidR="003D168C" w:rsidRDefault="003D168C" w:rsidP="003A16CC">
                            <w:r w:rsidRPr="003A16CC">
                              <w:rPr>
                                <w:b/>
                              </w:rPr>
                              <w:t>Define</w:t>
                            </w:r>
                            <w:r w:rsidRPr="005368C2">
                              <w:t xml:space="preserve"> “bill of lading”. </w:t>
                            </w:r>
                          </w:p>
                          <w:p w14:paraId="2771B6EA" w14:textId="77777777" w:rsidR="003D168C" w:rsidRPr="003A16CC" w:rsidRDefault="003D168C" w:rsidP="003A16CC">
                            <w:pPr>
                              <w:rPr>
                                <w:sz w:val="16"/>
                                <w:szCs w:val="16"/>
                              </w:rPr>
                            </w:pPr>
                          </w:p>
                          <w:p w14:paraId="5082F5F7" w14:textId="77777777" w:rsidR="003D168C" w:rsidRDefault="003D168C" w:rsidP="003A16CC">
                            <w:r w:rsidRPr="003A16CC">
                              <w:rPr>
                                <w:b/>
                              </w:rPr>
                              <w:t>Define</w:t>
                            </w:r>
                            <w:r w:rsidRPr="005368C2">
                              <w:t xml:space="preserve"> the major risks involved with commodity spot transactions. </w:t>
                            </w:r>
                          </w:p>
                          <w:p w14:paraId="4B22DF18" w14:textId="77777777" w:rsidR="003D168C" w:rsidRPr="003A16CC" w:rsidRDefault="003D168C" w:rsidP="003A16CC">
                            <w:pPr>
                              <w:rPr>
                                <w:sz w:val="16"/>
                                <w:szCs w:val="16"/>
                              </w:rPr>
                            </w:pPr>
                          </w:p>
                          <w:p w14:paraId="13D577CF" w14:textId="77777777" w:rsidR="003D168C" w:rsidRDefault="003D168C" w:rsidP="003A16CC">
                            <w:r w:rsidRPr="003A16CC">
                              <w:rPr>
                                <w:b/>
                              </w:rPr>
                              <w:t>Differentiate</w:t>
                            </w:r>
                            <w:r w:rsidRPr="005368C2">
                              <w:t xml:space="preserve"> between ordinary and extraordinary transportation risks. </w:t>
                            </w:r>
                          </w:p>
                          <w:p w14:paraId="7F61FCBD" w14:textId="77777777" w:rsidR="003D168C" w:rsidRPr="003A16CC" w:rsidRDefault="003D168C" w:rsidP="003A16CC">
                            <w:pPr>
                              <w:rPr>
                                <w:sz w:val="16"/>
                                <w:szCs w:val="16"/>
                              </w:rPr>
                            </w:pPr>
                          </w:p>
                          <w:p w14:paraId="6D29D5DE" w14:textId="77777777" w:rsidR="003D168C" w:rsidRDefault="003D168C" w:rsidP="003A16CC">
                            <w:r w:rsidRPr="003A16CC">
                              <w:rPr>
                                <w:b/>
                              </w:rPr>
                              <w:t>Explain</w:t>
                            </w:r>
                            <w:r w:rsidRPr="005368C2">
                              <w:t xml:space="preserve"> the major differences between spot, forward, and </w:t>
                            </w:r>
                            <w:r>
                              <w:t>Futures</w:t>
                            </w:r>
                            <w:r w:rsidRPr="005368C2">
                              <w:t xml:space="preserve"> transactions, markets, and contracts. </w:t>
                            </w:r>
                          </w:p>
                          <w:p w14:paraId="78FEA58C" w14:textId="77777777" w:rsidR="003D168C" w:rsidRPr="003A16CC" w:rsidRDefault="003D168C" w:rsidP="003A16CC">
                            <w:pPr>
                              <w:rPr>
                                <w:sz w:val="16"/>
                                <w:szCs w:val="16"/>
                              </w:rPr>
                            </w:pPr>
                          </w:p>
                          <w:p w14:paraId="5C21EE75" w14:textId="77777777" w:rsidR="003D168C" w:rsidRDefault="003D168C" w:rsidP="003A16CC">
                            <w:r w:rsidRPr="003A16CC">
                              <w:rPr>
                                <w:b/>
                              </w:rPr>
                              <w:t>Describe</w:t>
                            </w:r>
                            <w:r w:rsidRPr="005368C2">
                              <w:t xml:space="preserve"> the basic characteristics and differences between hedgers, speculators, and arbitrageurs. </w:t>
                            </w:r>
                          </w:p>
                          <w:p w14:paraId="1CC5EF6C" w14:textId="77777777" w:rsidR="003D168C" w:rsidRPr="003A16CC" w:rsidRDefault="003D168C" w:rsidP="003A16CC">
                            <w:pPr>
                              <w:rPr>
                                <w:sz w:val="16"/>
                                <w:szCs w:val="16"/>
                              </w:rPr>
                            </w:pPr>
                          </w:p>
                          <w:p w14:paraId="707ED1CE" w14:textId="77777777" w:rsidR="003D168C" w:rsidRDefault="003D168C" w:rsidP="003A16CC">
                            <w:r w:rsidRPr="003A16CC">
                              <w:rPr>
                                <w:b/>
                              </w:rPr>
                              <w:t>Describe</w:t>
                            </w:r>
                            <w:r w:rsidRPr="005368C2">
                              <w:t xml:space="preserve"> an “arbitrage portfolio” and explain the conditions for a market to be arbitrage</w:t>
                            </w:r>
                            <w:r w:rsidRPr="005368C2">
                              <w:rPr>
                                <w:rFonts w:cs="Monaco"/>
                              </w:rPr>
                              <w:t>‐</w:t>
                            </w:r>
                            <w:r w:rsidRPr="005368C2">
                              <w:t xml:space="preserve">free. </w:t>
                            </w:r>
                          </w:p>
                          <w:p w14:paraId="4C43C84B" w14:textId="77777777" w:rsidR="003D168C" w:rsidRPr="003A16CC" w:rsidRDefault="003D168C" w:rsidP="003A16CC">
                            <w:pPr>
                              <w:rPr>
                                <w:sz w:val="16"/>
                                <w:szCs w:val="16"/>
                              </w:rPr>
                            </w:pPr>
                          </w:p>
                          <w:p w14:paraId="5F67B3D8" w14:textId="77777777" w:rsidR="003D168C" w:rsidRDefault="003D168C" w:rsidP="003A16CC">
                            <w:r w:rsidRPr="003A16CC">
                              <w:rPr>
                                <w:b/>
                              </w:rPr>
                              <w:t>Describe</w:t>
                            </w:r>
                            <w:r w:rsidRPr="005368C2">
                              <w:t xml:space="preserve"> the structure of the </w:t>
                            </w:r>
                            <w:r>
                              <w:t>Futures</w:t>
                            </w:r>
                            <w:r w:rsidRPr="005368C2">
                              <w:t xml:space="preserve"> market.</w:t>
                            </w:r>
                          </w:p>
                          <w:p w14:paraId="286B5411" w14:textId="77777777" w:rsidR="003D168C" w:rsidRPr="003A16CC" w:rsidRDefault="003D168C" w:rsidP="003A16CC">
                            <w:pPr>
                              <w:rPr>
                                <w:sz w:val="16"/>
                                <w:szCs w:val="16"/>
                              </w:rPr>
                            </w:pPr>
                          </w:p>
                          <w:p w14:paraId="3884C78C" w14:textId="77777777" w:rsidR="003D168C" w:rsidRDefault="003D168C" w:rsidP="003A16CC">
                            <w:r w:rsidRPr="003A16CC">
                              <w:rPr>
                                <w:b/>
                              </w:rPr>
                              <w:t>Define</w:t>
                            </w:r>
                            <w:r w:rsidRPr="005368C2">
                              <w:t xml:space="preserve"> basis risk and the variance of the basis. </w:t>
                            </w:r>
                          </w:p>
                          <w:p w14:paraId="58E8289D" w14:textId="77777777" w:rsidR="003D168C" w:rsidRPr="003A16CC" w:rsidRDefault="003D168C" w:rsidP="003A16CC">
                            <w:pPr>
                              <w:rPr>
                                <w:sz w:val="16"/>
                                <w:szCs w:val="16"/>
                              </w:rPr>
                            </w:pPr>
                          </w:p>
                          <w:p w14:paraId="5D6AF84F" w14:textId="77777777" w:rsidR="003D168C" w:rsidRDefault="003D168C" w:rsidP="003A16CC">
                            <w:r w:rsidRPr="003A16CC">
                              <w:rPr>
                                <w:b/>
                              </w:rPr>
                              <w:t>Identify</w:t>
                            </w:r>
                            <w:r w:rsidRPr="005368C2">
                              <w:t xml:space="preserve"> a commonly used measure for the effectiveness of hedging a spot position with a </w:t>
                            </w:r>
                            <w:r>
                              <w:t>Futures</w:t>
                            </w:r>
                            <w:r w:rsidRPr="005368C2">
                              <w:t xml:space="preserve"> contract; use this measure to </w:t>
                            </w:r>
                            <w:r w:rsidRPr="003A16CC">
                              <w:rPr>
                                <w:b/>
                              </w:rPr>
                              <w:t>compute</w:t>
                            </w:r>
                            <w:r w:rsidRPr="005368C2">
                              <w:t xml:space="preserve"> and compare the effectiveness of alternative hedges. </w:t>
                            </w:r>
                          </w:p>
                          <w:p w14:paraId="6BC4D067" w14:textId="77777777" w:rsidR="003D168C" w:rsidRPr="003A16CC" w:rsidRDefault="003D168C" w:rsidP="003A16CC">
                            <w:pPr>
                              <w:rPr>
                                <w:sz w:val="16"/>
                                <w:szCs w:val="16"/>
                              </w:rPr>
                            </w:pPr>
                          </w:p>
                          <w:p w14:paraId="787BFA39" w14:textId="77777777" w:rsidR="003D168C" w:rsidRDefault="003D168C" w:rsidP="003A16CC">
                            <w:r w:rsidRPr="003A16CC">
                              <w:rPr>
                                <w:b/>
                              </w:rPr>
                              <w:t>Define</w:t>
                            </w:r>
                            <w:r w:rsidRPr="005368C2">
                              <w:t xml:space="preserve"> and differentiate between an Exchange for Physical and agreement and an Alternative Delivery Procedure. </w:t>
                            </w:r>
                          </w:p>
                          <w:p w14:paraId="473B51D2" w14:textId="77777777" w:rsidR="003D168C" w:rsidRPr="003A16CC" w:rsidRDefault="003D168C" w:rsidP="003A16CC">
                            <w:pPr>
                              <w:rPr>
                                <w:sz w:val="16"/>
                                <w:szCs w:val="16"/>
                              </w:rPr>
                            </w:pPr>
                          </w:p>
                          <w:p w14:paraId="49BEBB88" w14:textId="77777777" w:rsidR="003D168C" w:rsidRPr="005368C2" w:rsidRDefault="003D168C" w:rsidP="003A16CC">
                            <w:r w:rsidRPr="003A16CC">
                              <w:rPr>
                                <w:b/>
                              </w:rPr>
                              <w:t>Describe</w:t>
                            </w:r>
                            <w:r w:rsidRPr="005368C2">
                              <w:t xml:space="preserve"> volume and open interest and their relationship to liquidity and market depth.</w:t>
                            </w:r>
                          </w:p>
                          <w:p w14:paraId="352D2CDE" w14:textId="77777777" w:rsidR="003D168C" w:rsidRPr="005368C2" w:rsidRDefault="003D168C" w:rsidP="003A16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7" o:spid="_x0000_s1059" type="#_x0000_t202" style="width:454.5pt;height:409.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" fillcolor="#b1c2a3" stroked="f">
                <v:textbox>
                  <w:txbxContent>
                    <w:p w14:paraId="72DDD586" w14:textId="77777777" w:rsidR="003D168C" w:rsidRPr="005368C2" w:rsidRDefault="003D168C" w:rsidP="003A16CC">
                      <w:pPr>
                        <w:rPr>
                          <w:b/>
                        </w:rPr>
                      </w:pPr>
                      <w:r w:rsidRPr="005368C2">
                        <w:rPr>
                          <w:b/>
                        </w:rPr>
                        <w:t>Learning Outcomes:</w:t>
                      </w:r>
                    </w:p>
                    <w:p w14:paraId="43557CED" w14:textId="77777777" w:rsidR="003D168C" w:rsidRPr="005368C2" w:rsidRDefault="003D168C" w:rsidP="003A16CC"/>
                    <w:p w14:paraId="41A664B1" w14:textId="77777777" w:rsidR="003D168C" w:rsidRDefault="003D168C" w:rsidP="003A16CC">
                      <w:r w:rsidRPr="003A16CC">
                        <w:rPr>
                          <w:b/>
                        </w:rPr>
                        <w:t>Define</w:t>
                      </w:r>
                      <w:r w:rsidRPr="005368C2">
                        <w:t xml:space="preserve"> “bill of lading”. </w:t>
                      </w:r>
                    </w:p>
                    <w:p w14:paraId="2771B6EA" w14:textId="77777777" w:rsidR="003D168C" w:rsidRPr="003A16CC" w:rsidRDefault="003D168C" w:rsidP="003A16CC">
                      <w:pPr>
                        <w:rPr>
                          <w:sz w:val="16"/>
                          <w:szCs w:val="16"/>
                        </w:rPr>
                      </w:pPr>
                    </w:p>
                    <w:p w14:paraId="5082F5F7" w14:textId="77777777" w:rsidR="003D168C" w:rsidRDefault="003D168C" w:rsidP="003A16CC">
                      <w:r w:rsidRPr="003A16CC">
                        <w:rPr>
                          <w:b/>
                        </w:rPr>
                        <w:t>Define</w:t>
                      </w:r>
                      <w:r w:rsidRPr="005368C2">
                        <w:t xml:space="preserve"> the major risks involved with commodity spot transactions. </w:t>
                      </w:r>
                    </w:p>
                    <w:p w14:paraId="4B22DF18" w14:textId="77777777" w:rsidR="003D168C" w:rsidRPr="003A16CC" w:rsidRDefault="003D168C" w:rsidP="003A16CC">
                      <w:pPr>
                        <w:rPr>
                          <w:sz w:val="16"/>
                          <w:szCs w:val="16"/>
                        </w:rPr>
                      </w:pPr>
                    </w:p>
                    <w:p w14:paraId="13D577CF" w14:textId="77777777" w:rsidR="003D168C" w:rsidRDefault="003D168C" w:rsidP="003A16CC">
                      <w:r w:rsidRPr="003A16CC">
                        <w:rPr>
                          <w:b/>
                        </w:rPr>
                        <w:t>Differentiate</w:t>
                      </w:r>
                      <w:r w:rsidRPr="005368C2">
                        <w:t xml:space="preserve"> between ordinary and extraordinary transportation risks. </w:t>
                      </w:r>
                    </w:p>
                    <w:p w14:paraId="7F61FCBD" w14:textId="77777777" w:rsidR="003D168C" w:rsidRPr="003A16CC" w:rsidRDefault="003D168C" w:rsidP="003A16CC">
                      <w:pPr>
                        <w:rPr>
                          <w:sz w:val="16"/>
                          <w:szCs w:val="16"/>
                        </w:rPr>
                      </w:pPr>
                    </w:p>
                    <w:p w14:paraId="6D29D5DE" w14:textId="77777777" w:rsidR="003D168C" w:rsidRDefault="003D168C" w:rsidP="003A16CC">
                      <w:r w:rsidRPr="003A16CC">
                        <w:rPr>
                          <w:b/>
                        </w:rPr>
                        <w:t>Explain</w:t>
                      </w:r>
                      <w:r w:rsidRPr="005368C2">
                        <w:t xml:space="preserve"> the major differences between spot, forward, and </w:t>
                      </w:r>
                      <w:r>
                        <w:t>Futures</w:t>
                      </w:r>
                      <w:r w:rsidRPr="005368C2">
                        <w:t xml:space="preserve"> transactions, markets, and contracts. </w:t>
                      </w:r>
                    </w:p>
                    <w:p w14:paraId="78FEA58C" w14:textId="77777777" w:rsidR="003D168C" w:rsidRPr="003A16CC" w:rsidRDefault="003D168C" w:rsidP="003A16CC">
                      <w:pPr>
                        <w:rPr>
                          <w:sz w:val="16"/>
                          <w:szCs w:val="16"/>
                        </w:rPr>
                      </w:pPr>
                    </w:p>
                    <w:p w14:paraId="5C21EE75" w14:textId="77777777" w:rsidR="003D168C" w:rsidRDefault="003D168C" w:rsidP="003A16CC">
                      <w:r w:rsidRPr="003A16CC">
                        <w:rPr>
                          <w:b/>
                        </w:rPr>
                        <w:t>Describe</w:t>
                      </w:r>
                      <w:r w:rsidRPr="005368C2">
                        <w:t xml:space="preserve"> the basic characteristics and differences between hedgers, speculators, and arbitrageurs. </w:t>
                      </w:r>
                    </w:p>
                    <w:p w14:paraId="1CC5EF6C" w14:textId="77777777" w:rsidR="003D168C" w:rsidRPr="003A16CC" w:rsidRDefault="003D168C" w:rsidP="003A16CC">
                      <w:pPr>
                        <w:rPr>
                          <w:sz w:val="16"/>
                          <w:szCs w:val="16"/>
                        </w:rPr>
                      </w:pPr>
                    </w:p>
                    <w:p w14:paraId="707ED1CE" w14:textId="77777777" w:rsidR="003D168C" w:rsidRDefault="003D168C" w:rsidP="003A16CC">
                      <w:r w:rsidRPr="003A16CC">
                        <w:rPr>
                          <w:b/>
                        </w:rPr>
                        <w:t>Describe</w:t>
                      </w:r>
                      <w:r w:rsidRPr="005368C2">
                        <w:t xml:space="preserve"> an “arbitrage portfolio” and explain the conditions for a market to be arbitrage</w:t>
                      </w:r>
                      <w:r w:rsidRPr="005368C2">
                        <w:rPr>
                          <w:rFonts w:cs="Monaco"/>
                        </w:rPr>
                        <w:t>‐</w:t>
                      </w:r>
                      <w:r w:rsidRPr="005368C2">
                        <w:t xml:space="preserve">free. </w:t>
                      </w:r>
                    </w:p>
                    <w:p w14:paraId="4C43C84B" w14:textId="77777777" w:rsidR="003D168C" w:rsidRPr="003A16CC" w:rsidRDefault="003D168C" w:rsidP="003A16CC">
                      <w:pPr>
                        <w:rPr>
                          <w:sz w:val="16"/>
                          <w:szCs w:val="16"/>
                        </w:rPr>
                      </w:pPr>
                    </w:p>
                    <w:p w14:paraId="5F67B3D8" w14:textId="77777777" w:rsidR="003D168C" w:rsidRDefault="003D168C" w:rsidP="003A16CC">
                      <w:r w:rsidRPr="003A16CC">
                        <w:rPr>
                          <w:b/>
                        </w:rPr>
                        <w:t>Describe</w:t>
                      </w:r>
                      <w:r w:rsidRPr="005368C2">
                        <w:t xml:space="preserve"> the structure of the </w:t>
                      </w:r>
                      <w:r>
                        <w:t>Futures</w:t>
                      </w:r>
                      <w:r w:rsidRPr="005368C2">
                        <w:t xml:space="preserve"> market.</w:t>
                      </w:r>
                    </w:p>
                    <w:p w14:paraId="286B5411" w14:textId="77777777" w:rsidR="003D168C" w:rsidRPr="003A16CC" w:rsidRDefault="003D168C" w:rsidP="003A16CC">
                      <w:pPr>
                        <w:rPr>
                          <w:sz w:val="16"/>
                          <w:szCs w:val="16"/>
                        </w:rPr>
                      </w:pPr>
                    </w:p>
                    <w:p w14:paraId="3884C78C" w14:textId="77777777" w:rsidR="003D168C" w:rsidRDefault="003D168C" w:rsidP="003A16CC">
                      <w:r w:rsidRPr="003A16CC">
                        <w:rPr>
                          <w:b/>
                        </w:rPr>
                        <w:t>Define</w:t>
                      </w:r>
                      <w:r w:rsidRPr="005368C2">
                        <w:t xml:space="preserve"> basis risk and the variance of the basis. </w:t>
                      </w:r>
                    </w:p>
                    <w:p w14:paraId="58E8289D" w14:textId="77777777" w:rsidR="003D168C" w:rsidRPr="003A16CC" w:rsidRDefault="003D168C" w:rsidP="003A16CC">
                      <w:pPr>
                        <w:rPr>
                          <w:sz w:val="16"/>
                          <w:szCs w:val="16"/>
                        </w:rPr>
                      </w:pPr>
                    </w:p>
                    <w:p w14:paraId="5D6AF84F" w14:textId="77777777" w:rsidR="003D168C" w:rsidRDefault="003D168C" w:rsidP="003A16CC">
                      <w:r w:rsidRPr="003A16CC">
                        <w:rPr>
                          <w:b/>
                        </w:rPr>
                        <w:t>Identify</w:t>
                      </w:r>
                      <w:r w:rsidRPr="005368C2">
                        <w:t xml:space="preserve"> a commonly used measure for the effectiveness of hedging a spot position with a </w:t>
                      </w:r>
                      <w:r>
                        <w:t>Futures</w:t>
                      </w:r>
                      <w:r w:rsidRPr="005368C2">
                        <w:t xml:space="preserve"> contract; use this measure to </w:t>
                      </w:r>
                      <w:r w:rsidRPr="003A16CC">
                        <w:rPr>
                          <w:b/>
                        </w:rPr>
                        <w:t>compute</w:t>
                      </w:r>
                      <w:r w:rsidRPr="005368C2">
                        <w:t xml:space="preserve"> and compare the effectiveness of alternative hedges. </w:t>
                      </w:r>
                    </w:p>
                    <w:p w14:paraId="6BC4D067" w14:textId="77777777" w:rsidR="003D168C" w:rsidRPr="003A16CC" w:rsidRDefault="003D168C" w:rsidP="003A16CC">
                      <w:pPr>
                        <w:rPr>
                          <w:sz w:val="16"/>
                          <w:szCs w:val="16"/>
                        </w:rPr>
                      </w:pPr>
                    </w:p>
                    <w:p w14:paraId="787BFA39" w14:textId="77777777" w:rsidR="003D168C" w:rsidRDefault="003D168C" w:rsidP="003A16CC">
                      <w:r w:rsidRPr="003A16CC">
                        <w:rPr>
                          <w:b/>
                        </w:rPr>
                        <w:t>Define</w:t>
                      </w:r>
                      <w:r w:rsidRPr="005368C2">
                        <w:t xml:space="preserve"> and differentiate between an Exchange for Physical and agreement and an Alternative Delivery Procedure. </w:t>
                      </w:r>
                    </w:p>
                    <w:p w14:paraId="473B51D2" w14:textId="77777777" w:rsidR="003D168C" w:rsidRPr="003A16CC" w:rsidRDefault="003D168C" w:rsidP="003A16CC">
                      <w:pPr>
                        <w:rPr>
                          <w:sz w:val="16"/>
                          <w:szCs w:val="16"/>
                        </w:rPr>
                      </w:pPr>
                    </w:p>
                    <w:p w14:paraId="49BEBB88" w14:textId="77777777" w:rsidR="003D168C" w:rsidRPr="005368C2" w:rsidRDefault="003D168C" w:rsidP="003A16CC">
                      <w:r w:rsidRPr="003A16CC">
                        <w:rPr>
                          <w:b/>
                        </w:rPr>
                        <w:t>Describe</w:t>
                      </w:r>
                      <w:r w:rsidRPr="005368C2">
                        <w:t xml:space="preserve"> volume and open interest and their relationship to liquidity and market depth.</w:t>
                      </w:r>
                    </w:p>
                    <w:p w14:paraId="352D2CDE" w14:textId="77777777" w:rsidR="003D168C" w:rsidRPr="005368C2" w:rsidRDefault="003D168C" w:rsidP="003A16CC"/>
                  </w:txbxContent>
                </v:textbox>
                <w10:anchorlock/>
              </v:shape>
            </w:pict>
          </mc:Fallback>
        </mc:AlternateContent>
      </w:r>
    </w:p>
    <w:p w14:paraId="66BAC35C" w14:textId="77777777" w:rsidR="003A16CC" w:rsidRPr="008568A7" w:rsidRDefault="003A16CC" w:rsidP="005F2397">
      <w:pPr>
        <w:rPr>
          <w:rFonts w:ascii="Calibri" w:hAnsi="Calibri"/>
        </w:rPr>
      </w:pPr>
    </w:p>
    <w:p w14:paraId="25E58C2C" w14:textId="77777777" w:rsidR="003A16CC" w:rsidRPr="008568A7" w:rsidRDefault="003A16CC" w:rsidP="005F2397">
      <w:pPr>
        <w:rPr>
          <w:rFonts w:ascii="Calibri" w:hAnsi="Calibri"/>
        </w:rPr>
      </w:pPr>
    </w:p>
    <w:p w14:paraId="723F2F1A" w14:textId="77777777" w:rsidR="005F2397" w:rsidRPr="008568A7" w:rsidRDefault="005F2397">
      <w:pPr>
        <w:pStyle w:val="Heading2"/>
      </w:pPr>
      <w:bookmarkStart w:id="8073" w:name="_Toc222580764"/>
      <w:r w:rsidRPr="008568A7">
        <w:t>Define “bill of lading”</w:t>
      </w:r>
      <w:bookmarkEnd w:id="8073"/>
      <w:r w:rsidR="003A16CC" w:rsidRPr="008568A7">
        <w:br/>
      </w:r>
    </w:p>
    <w:p w14:paraId="7CFEDE58" w14:textId="77777777" w:rsidR="005F2397" w:rsidRPr="008568A7" w:rsidRDefault="005F2397" w:rsidP="005F2397">
      <w:pPr>
        <w:rPr>
          <w:rFonts w:ascii="Calibri" w:hAnsi="Calibri"/>
        </w:rPr>
      </w:pPr>
      <w:r w:rsidRPr="008568A7">
        <w:rPr>
          <w:rFonts w:ascii="Calibri" w:hAnsi="Calibri"/>
        </w:rPr>
        <w:t>The document that represents the ownership of the good is called a bill of lading. It is issued either by the captain of the transportation ship or by the transporter in charge.</w:t>
      </w:r>
    </w:p>
    <w:p w14:paraId="58A4D75E" w14:textId="77777777" w:rsidR="005F2397" w:rsidRPr="008568A7" w:rsidRDefault="005F2397" w:rsidP="005F2397">
      <w:pPr>
        <w:rPr>
          <w:rFonts w:ascii="Calibri" w:hAnsi="Calibri"/>
        </w:rPr>
      </w:pPr>
      <w:r w:rsidRPr="008568A7">
        <w:rPr>
          <w:rFonts w:ascii="Calibri" w:hAnsi="Calibri"/>
        </w:rPr>
        <w:t>That transportation contract may eventually be traded. It can bear the label ‘‘shipped’’ or ‘‘to be shipped’’; the latter terminology indicates that the merchandise has been embarked, leading to the qualification clean on board.</w:t>
      </w:r>
    </w:p>
    <w:p w14:paraId="46E725A9" w14:textId="77777777" w:rsidR="005F2397" w:rsidRPr="008568A7" w:rsidRDefault="005F2397">
      <w:pPr>
        <w:jc w:val="center"/>
        <w:rPr>
          <w:rFonts w:ascii="Calibri" w:hAnsi="Calibri"/>
        </w:rPr>
        <w:pPrChange w:id="8074" w:author="Aleksander Hansen" w:date="2013-02-15T10:19:00Z">
          <w:pPr/>
        </w:pPrChange>
      </w:pPr>
      <w:r w:rsidRPr="008568A7">
        <w:rPr>
          <w:rFonts w:ascii="Calibri" w:hAnsi="Calibri"/>
          <w:noProof/>
        </w:rPr>
        <w:drawing>
          <wp:inline distT="0" distB="0" distL="0" distR="0" wp14:anchorId="510C6FA3" wp14:editId="65239615">
            <wp:extent cx="4067174" cy="217908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067174" cy="2179086"/>
                    </a:xfrm>
                    <a:prstGeom prst="rect">
                      <a:avLst/>
                    </a:prstGeom>
                  </pic:spPr>
                </pic:pic>
              </a:graphicData>
            </a:graphic>
          </wp:inline>
        </w:drawing>
      </w:r>
    </w:p>
    <w:p w14:paraId="2C9CAF8B" w14:textId="77777777" w:rsidR="003A16CC" w:rsidRPr="008568A7" w:rsidRDefault="003A16CC" w:rsidP="005F2397">
      <w:pPr>
        <w:rPr>
          <w:rFonts w:ascii="Calibri" w:hAnsi="Calibri"/>
        </w:rPr>
      </w:pPr>
    </w:p>
    <w:p w14:paraId="12073799" w14:textId="79020EFA" w:rsidR="005F2397" w:rsidRPr="008568A7" w:rsidRDefault="005F2397">
      <w:pPr>
        <w:pStyle w:val="Heading2"/>
        <w:pPrChange w:id="8075" w:author="Aleksander Hansen" w:date="2013-02-15T20:42:00Z">
          <w:pPr/>
        </w:pPrChange>
      </w:pPr>
      <w:bookmarkStart w:id="8076" w:name="_Toc222580765"/>
      <w:r w:rsidRPr="008568A7">
        <w:t>Define the major risks involved with commodity spot</w:t>
      </w:r>
      <w:ins w:id="8077" w:author="Aleksander Hansen" w:date="2013-02-15T17:14:00Z">
        <w:r w:rsidR="003578F0">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8078" w:author="Aleksander Hansen" w:date="2013-02-15T17:14:00Z">
        <w:r w:rsidR="003578F0">
          <w:instrText xml:space="preserve">spot price" </w:instrText>
        </w:r>
        <w:r w:rsidR="003578F0">
          <w:fldChar w:fldCharType="end"/>
        </w:r>
      </w:ins>
      <w:r w:rsidRPr="008568A7">
        <w:t xml:space="preserve"> transactions</w:t>
      </w:r>
      <w:bookmarkEnd w:id="8076"/>
    </w:p>
    <w:p w14:paraId="39ECA2BA" w14:textId="77777777" w:rsidR="0028416E" w:rsidRPr="008568A7" w:rsidRDefault="0028416E" w:rsidP="005F2397">
      <w:pPr>
        <w:rPr>
          <w:rFonts w:ascii="Calibri" w:hAnsi="Calibri"/>
        </w:rPr>
      </w:pPr>
    </w:p>
    <w:p w14:paraId="462B919C" w14:textId="5D2C4C0D" w:rsidR="005F2397" w:rsidRPr="008568A7" w:rsidRDefault="005F2397">
      <w:pPr>
        <w:pStyle w:val="Heading3SubGTNI"/>
        <w:pPrChange w:id="8079" w:author="Aleksander Hansen" w:date="2013-02-15T09:16:00Z">
          <w:pPr/>
        </w:pPrChange>
      </w:pPr>
      <w:bookmarkStart w:id="8080" w:name="_Toc222580766"/>
      <w:r w:rsidRPr="008568A7">
        <w:t>Four major types of risk are identified in commodity spot</w:t>
      </w:r>
      <w:ins w:id="8081" w:author="Aleksander Hansen" w:date="2013-02-15T17:14:00Z">
        <w:r w:rsidR="003578F0">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8082" w:author="Aleksander Hansen" w:date="2013-02-15T17:14:00Z">
        <w:r w:rsidR="003578F0">
          <w:instrText xml:space="preserve">spot price" </w:instrText>
        </w:r>
        <w:r w:rsidR="003578F0">
          <w:fldChar w:fldCharType="end"/>
        </w:r>
      </w:ins>
      <w:r w:rsidRPr="008568A7">
        <w:t xml:space="preserve"> markets:</w:t>
      </w:r>
      <w:bookmarkEnd w:id="8080"/>
    </w:p>
    <w:p w14:paraId="107DF7EC" w14:textId="77777777" w:rsidR="005F2397" w:rsidDel="00E037C5" w:rsidRDefault="005F2397">
      <w:pPr>
        <w:pStyle w:val="ListParagraph"/>
        <w:numPr>
          <w:ilvl w:val="0"/>
          <w:numId w:val="96"/>
        </w:numPr>
        <w:rPr>
          <w:del w:id="8083" w:author="Aleksander Hansen" w:date="2013-02-15T09:16:00Z"/>
          <w:rFonts w:ascii="Calibri" w:hAnsi="Calibri"/>
        </w:rPr>
        <w:pPrChange w:id="8084" w:author="Aleksander Hansen" w:date="2013-02-15T09:16:00Z">
          <w:pPr/>
        </w:pPrChange>
      </w:pPr>
      <w:r w:rsidRPr="00E037C5">
        <w:rPr>
          <w:rFonts w:ascii="Calibri" w:hAnsi="Calibri"/>
          <w:rPrChange w:id="8085" w:author="Aleksander Hansen" w:date="2013-02-15T09:16:00Z">
            <w:rPr/>
          </w:rPrChange>
        </w:rPr>
        <w:t>Price risk</w:t>
      </w:r>
    </w:p>
    <w:p w14:paraId="0C353A9D" w14:textId="77777777" w:rsidR="00E037C5" w:rsidRPr="00E037C5" w:rsidRDefault="00E037C5">
      <w:pPr>
        <w:pStyle w:val="ListParagraph"/>
        <w:numPr>
          <w:ilvl w:val="0"/>
          <w:numId w:val="96"/>
        </w:numPr>
        <w:rPr>
          <w:ins w:id="8086" w:author="Aleksander Hansen" w:date="2013-02-15T09:16:00Z"/>
          <w:rFonts w:ascii="Calibri" w:hAnsi="Calibri"/>
          <w:rPrChange w:id="8087" w:author="Aleksander Hansen" w:date="2013-02-15T09:16:00Z">
            <w:rPr>
              <w:ins w:id="8088" w:author="Aleksander Hansen" w:date="2013-02-15T09:16:00Z"/>
            </w:rPr>
          </w:rPrChange>
        </w:rPr>
        <w:pPrChange w:id="8089" w:author="Aleksander Hansen" w:date="2013-02-15T09:16:00Z">
          <w:pPr/>
        </w:pPrChange>
      </w:pPr>
    </w:p>
    <w:p w14:paraId="4B9CE1F0" w14:textId="77777777" w:rsidR="005F2397" w:rsidDel="00E037C5" w:rsidRDefault="005F2397">
      <w:pPr>
        <w:pStyle w:val="ListParagraph"/>
        <w:numPr>
          <w:ilvl w:val="0"/>
          <w:numId w:val="96"/>
        </w:numPr>
        <w:rPr>
          <w:del w:id="8090" w:author="Aleksander Hansen" w:date="2013-02-15T09:16:00Z"/>
          <w:rFonts w:ascii="Calibri" w:hAnsi="Calibri"/>
        </w:rPr>
        <w:pPrChange w:id="8091" w:author="Aleksander Hansen" w:date="2013-02-15T09:16:00Z">
          <w:pPr/>
        </w:pPrChange>
      </w:pPr>
      <w:r w:rsidRPr="00E037C5">
        <w:rPr>
          <w:rFonts w:ascii="Calibri" w:hAnsi="Calibri"/>
          <w:rPrChange w:id="8092" w:author="Aleksander Hansen" w:date="2013-02-15T09:16:00Z">
            <w:rPr/>
          </w:rPrChange>
        </w:rPr>
        <w:t>Transportation risk</w:t>
      </w:r>
    </w:p>
    <w:p w14:paraId="20F48770" w14:textId="77777777" w:rsidR="00E037C5" w:rsidRPr="00E037C5" w:rsidRDefault="00E037C5">
      <w:pPr>
        <w:pStyle w:val="ListParagraph"/>
        <w:numPr>
          <w:ilvl w:val="0"/>
          <w:numId w:val="96"/>
        </w:numPr>
        <w:rPr>
          <w:ins w:id="8093" w:author="Aleksander Hansen" w:date="2013-02-15T09:16:00Z"/>
          <w:rFonts w:ascii="Calibri" w:hAnsi="Calibri"/>
          <w:rPrChange w:id="8094" w:author="Aleksander Hansen" w:date="2013-02-15T09:16:00Z">
            <w:rPr>
              <w:ins w:id="8095" w:author="Aleksander Hansen" w:date="2013-02-15T09:16:00Z"/>
            </w:rPr>
          </w:rPrChange>
        </w:rPr>
        <w:pPrChange w:id="8096" w:author="Aleksander Hansen" w:date="2013-02-15T09:16:00Z">
          <w:pPr/>
        </w:pPrChange>
      </w:pPr>
    </w:p>
    <w:p w14:paraId="5C949FC8" w14:textId="62AEEE2F" w:rsidR="005F2397" w:rsidDel="008C2503" w:rsidRDefault="005F2397">
      <w:pPr>
        <w:pStyle w:val="ListParagraph"/>
        <w:numPr>
          <w:ilvl w:val="0"/>
          <w:numId w:val="96"/>
        </w:numPr>
        <w:rPr>
          <w:del w:id="8097" w:author="Aleksander Hansen" w:date="2013-02-15T09:16:00Z"/>
          <w:rFonts w:ascii="Calibri" w:hAnsi="Calibri"/>
        </w:rPr>
        <w:pPrChange w:id="8098" w:author="Aleksander Hansen" w:date="2013-02-15T10:10:00Z">
          <w:pPr/>
        </w:pPrChange>
      </w:pPr>
      <w:r w:rsidRPr="00E037C5">
        <w:rPr>
          <w:rFonts w:ascii="Calibri" w:hAnsi="Calibri"/>
          <w:rPrChange w:id="8099" w:author="Aleksander Hansen" w:date="2013-02-15T09:16:00Z">
            <w:rPr/>
          </w:rPrChange>
        </w:rPr>
        <w:t>Delivery risk</w:t>
      </w:r>
      <w:ins w:id="8100" w:author="Aleksander Hansen" w:date="2013-02-15T10:11:00Z">
        <w:r w:rsidR="008C2503">
          <w:rPr>
            <w:rFonts w:ascii="Calibri" w:hAnsi="Calibri"/>
          </w:rPr>
          <w:t>.</w:t>
        </w:r>
      </w:ins>
    </w:p>
    <w:p w14:paraId="67F1B930" w14:textId="77777777" w:rsidR="008C2503" w:rsidRDefault="008C2503" w:rsidP="008A2DD2">
      <w:pPr>
        <w:pStyle w:val="ListParagraph"/>
        <w:numPr>
          <w:ilvl w:val="0"/>
          <w:numId w:val="96"/>
        </w:numPr>
        <w:rPr>
          <w:ins w:id="8101" w:author="Aleksander Hansen" w:date="2013-02-15T10:11:00Z"/>
          <w:rFonts w:ascii="Calibri" w:hAnsi="Calibri"/>
        </w:rPr>
      </w:pPr>
    </w:p>
    <w:p w14:paraId="08B1E508" w14:textId="77777777" w:rsidR="008C2503" w:rsidRDefault="008C2503">
      <w:pPr>
        <w:pStyle w:val="ListParagraph"/>
        <w:numPr>
          <w:ilvl w:val="1"/>
          <w:numId w:val="96"/>
        </w:numPr>
        <w:rPr>
          <w:ins w:id="8102" w:author="Aleksander Hansen" w:date="2013-02-15T10:12:00Z"/>
          <w:rFonts w:ascii="Calibri" w:hAnsi="Calibri"/>
        </w:rPr>
        <w:pPrChange w:id="8103" w:author="Aleksander Hansen" w:date="2013-02-15T10:11:00Z">
          <w:pPr>
            <w:pStyle w:val="ListParagraph"/>
            <w:numPr>
              <w:numId w:val="96"/>
            </w:numPr>
            <w:ind w:hanging="360"/>
          </w:pPr>
        </w:pPrChange>
      </w:pPr>
      <w:ins w:id="8104" w:author="Aleksander Hansen" w:date="2013-02-15T10:11:00Z">
        <w:r w:rsidRPr="008C2503">
          <w:rPr>
            <w:rFonts w:ascii="Calibri" w:hAnsi="Calibri"/>
            <w:rPrChange w:id="8105" w:author="Aleksander Hansen" w:date="2013-02-15T10:11:00Z">
              <w:rPr/>
            </w:rPrChange>
          </w:rPr>
          <w:t xml:space="preserve">Quality of the delivered </w:t>
        </w:r>
      </w:ins>
      <w:ins w:id="8106" w:author="Aleksander Hansen" w:date="2013-02-15T10:12:00Z">
        <w:r w:rsidRPr="008A2DD2">
          <w:rPr>
            <w:rFonts w:ascii="Calibri" w:hAnsi="Calibri"/>
          </w:rPr>
          <w:t xml:space="preserve">commodity. </w:t>
        </w:r>
      </w:ins>
    </w:p>
    <w:p w14:paraId="318C0A1C" w14:textId="28C10FB6" w:rsidR="008C2503" w:rsidRPr="008C2503" w:rsidRDefault="008C2503">
      <w:pPr>
        <w:pStyle w:val="ListParagraph"/>
        <w:numPr>
          <w:ilvl w:val="1"/>
          <w:numId w:val="96"/>
        </w:numPr>
        <w:rPr>
          <w:ins w:id="8107" w:author="Aleksander Hansen" w:date="2013-02-15T10:09:00Z"/>
          <w:rFonts w:ascii="Calibri" w:hAnsi="Calibri"/>
          <w:rPrChange w:id="8108" w:author="Aleksander Hansen" w:date="2013-02-15T10:12:00Z">
            <w:rPr>
              <w:ins w:id="8109" w:author="Aleksander Hansen" w:date="2013-02-15T10:09:00Z"/>
            </w:rPr>
          </w:rPrChange>
        </w:rPr>
        <w:pPrChange w:id="8110" w:author="Aleksander Hansen" w:date="2013-02-15T10:11:00Z">
          <w:pPr/>
        </w:pPrChange>
      </w:pPr>
      <w:ins w:id="8111" w:author="Aleksander Hansen" w:date="2013-02-15T10:11:00Z">
        <w:r w:rsidRPr="008C2503">
          <w:rPr>
            <w:rFonts w:ascii="Calibri" w:hAnsi="Calibri"/>
            <w:rPrChange w:id="8112" w:author="Aleksander Hansen" w:date="2013-02-15T10:11:00Z">
              <w:rPr/>
            </w:rPrChange>
          </w:rPr>
          <w:t>There is “no ﬁnancial hedge” for delivery risk. Only “coverage” is (i) very customized contract or (ii) solid long-term relationship with the originator.</w:t>
        </w:r>
      </w:ins>
    </w:p>
    <w:p w14:paraId="4CC2B590" w14:textId="0EB9F825" w:rsidR="005F2397" w:rsidRPr="008C2503" w:rsidDel="008C2503" w:rsidRDefault="005F2397">
      <w:pPr>
        <w:ind w:firstLine="144"/>
        <w:rPr>
          <w:del w:id="8113" w:author="Aleksander Hansen" w:date="2013-02-15T10:10:00Z"/>
          <w:rFonts w:ascii="Calibri" w:hAnsi="Calibri"/>
          <w:rPrChange w:id="8114" w:author="Aleksander Hansen" w:date="2013-02-15T10:09:00Z">
            <w:rPr>
              <w:del w:id="8115" w:author="Aleksander Hansen" w:date="2013-02-15T10:10:00Z"/>
            </w:rPr>
          </w:rPrChange>
        </w:rPr>
        <w:pPrChange w:id="8116" w:author="Aleksander Hansen" w:date="2013-02-15T10:11:00Z">
          <w:pPr/>
        </w:pPrChange>
      </w:pPr>
      <w:del w:id="8117" w:author="Aleksander Hansen" w:date="2013-02-15T10:11:00Z">
        <w:r w:rsidRPr="008C2503" w:rsidDel="008C2503">
          <w:rPr>
            <w:rFonts w:ascii="Calibri" w:hAnsi="Calibri"/>
            <w:rPrChange w:id="8118" w:author="Aleksander Hansen" w:date="2013-02-15T10:09:00Z">
              <w:rPr/>
            </w:rPrChange>
          </w:rPr>
          <w:delText xml:space="preserve">Quality of the delivered commodity </w:delText>
        </w:r>
      </w:del>
    </w:p>
    <w:p w14:paraId="64BC4375" w14:textId="08F8345E" w:rsidR="005F2397" w:rsidRPr="008568A7" w:rsidDel="00E037C5" w:rsidRDefault="005F2397">
      <w:pPr>
        <w:ind w:left="360" w:firstLine="144"/>
        <w:rPr>
          <w:del w:id="8119" w:author="Aleksander Hansen" w:date="2013-02-15T09:17:00Z"/>
          <w:rFonts w:ascii="Calibri" w:hAnsi="Calibri"/>
        </w:rPr>
        <w:pPrChange w:id="8120" w:author="Aleksander Hansen" w:date="2013-02-15T10:10:00Z">
          <w:pPr/>
        </w:pPrChange>
      </w:pPr>
      <w:del w:id="8121" w:author="Aleksander Hansen" w:date="2013-02-15T10:11:00Z">
        <w:r w:rsidRPr="008568A7" w:rsidDel="008C2503">
          <w:rPr>
            <w:rFonts w:ascii="Calibri" w:hAnsi="Calibri"/>
          </w:rPr>
          <w:delText>There is “no ﬁnancial hedge” for delivery risk</w:delText>
        </w:r>
      </w:del>
    </w:p>
    <w:p w14:paraId="2574B9CB" w14:textId="0348414F" w:rsidR="005F2397" w:rsidRPr="008568A7" w:rsidDel="008C2503" w:rsidRDefault="005F2397">
      <w:pPr>
        <w:ind w:left="360"/>
        <w:rPr>
          <w:del w:id="8122" w:author="Aleksander Hansen" w:date="2013-02-15T10:11:00Z"/>
          <w:rFonts w:ascii="Calibri" w:hAnsi="Calibri"/>
        </w:rPr>
        <w:pPrChange w:id="8123" w:author="Aleksander Hansen" w:date="2013-02-15T10:10:00Z">
          <w:pPr/>
        </w:pPrChange>
      </w:pPr>
      <w:del w:id="8124" w:author="Aleksander Hansen" w:date="2013-02-15T10:11:00Z">
        <w:r w:rsidRPr="008568A7" w:rsidDel="008C2503">
          <w:rPr>
            <w:rFonts w:ascii="Calibri" w:hAnsi="Calibri"/>
          </w:rPr>
          <w:delText>Only “coverage” is (i) very customized contract or (ii) solid long-term relationship with the originator.</w:delText>
        </w:r>
      </w:del>
    </w:p>
    <w:p w14:paraId="0A0875DE" w14:textId="406BF564" w:rsidR="005F2397" w:rsidRPr="008C2503" w:rsidDel="008C2503" w:rsidRDefault="005F2397">
      <w:pPr>
        <w:pStyle w:val="ListParagraph"/>
        <w:numPr>
          <w:ilvl w:val="0"/>
          <w:numId w:val="96"/>
        </w:numPr>
        <w:rPr>
          <w:del w:id="8125" w:author="Aleksander Hansen" w:date="2013-02-15T10:12:00Z"/>
          <w:rFonts w:ascii="Calibri" w:hAnsi="Calibri"/>
          <w:rPrChange w:id="8126" w:author="Aleksander Hansen" w:date="2013-02-15T10:09:00Z">
            <w:rPr>
              <w:del w:id="8127" w:author="Aleksander Hansen" w:date="2013-02-15T10:12:00Z"/>
            </w:rPr>
          </w:rPrChange>
        </w:rPr>
        <w:pPrChange w:id="8128" w:author="Aleksander Hansen" w:date="2013-02-15T10:09:00Z">
          <w:pPr/>
        </w:pPrChange>
      </w:pPr>
      <w:r w:rsidRPr="008C2503">
        <w:rPr>
          <w:rFonts w:ascii="Calibri" w:hAnsi="Calibri"/>
          <w:rPrChange w:id="8129" w:author="Aleksander Hansen" w:date="2013-02-15T10:09:00Z">
            <w:rPr/>
          </w:rPrChange>
        </w:rPr>
        <w:t>Credit risk</w:t>
      </w:r>
      <w:ins w:id="8130" w:author="Aleksander Hansen" w:date="2013-02-15T10:12:00Z">
        <w:r w:rsidR="008C2503">
          <w:rPr>
            <w:rFonts w:ascii="Calibri" w:hAnsi="Calibri"/>
          </w:rPr>
          <w:t xml:space="preserve">: </w:t>
        </w:r>
      </w:ins>
    </w:p>
    <w:p w14:paraId="019E8651" w14:textId="77777777" w:rsidR="005F2397" w:rsidRPr="008C2503" w:rsidRDefault="005F2397">
      <w:pPr>
        <w:pStyle w:val="ListParagraph"/>
        <w:numPr>
          <w:ilvl w:val="0"/>
          <w:numId w:val="96"/>
        </w:numPr>
        <w:rPr>
          <w:rFonts w:ascii="Calibri" w:hAnsi="Calibri"/>
          <w:rPrChange w:id="8131" w:author="Aleksander Hansen" w:date="2013-02-15T10:12:00Z">
            <w:rPr/>
          </w:rPrChange>
        </w:rPr>
        <w:pPrChange w:id="8132" w:author="Aleksander Hansen" w:date="2013-02-15T10:12:00Z">
          <w:pPr/>
        </w:pPrChange>
      </w:pPr>
      <w:r w:rsidRPr="008C2503">
        <w:rPr>
          <w:rFonts w:ascii="Calibri" w:hAnsi="Calibri"/>
          <w:rPrChange w:id="8133" w:author="Aleksander Hansen" w:date="2013-02-15T10:12:00Z">
            <w:rPr/>
          </w:rPrChange>
        </w:rPr>
        <w:t>Always present until trade completion</w:t>
      </w:r>
    </w:p>
    <w:p w14:paraId="2965052E" w14:textId="77777777" w:rsidR="00E037C5" w:rsidRDefault="005F2397">
      <w:pPr>
        <w:pStyle w:val="Heading2"/>
        <w:rPr>
          <w:ins w:id="8134" w:author="Aleksander Hansen" w:date="2013-02-15T09:18:00Z"/>
        </w:rPr>
        <w:pPrChange w:id="8135" w:author="Aleksander Hansen" w:date="2013-02-15T20:42:00Z">
          <w:pPr/>
        </w:pPrChange>
      </w:pPr>
      <w:bookmarkStart w:id="8136" w:name="_Toc222580767"/>
      <w:r w:rsidRPr="008568A7">
        <w:t>Differentiate between ordinary and extraordinary transportation risks</w:t>
      </w:r>
      <w:bookmarkEnd w:id="8136"/>
    </w:p>
    <w:p w14:paraId="39937B89" w14:textId="2FE7B1B5" w:rsidR="005F2397" w:rsidRPr="008568A7" w:rsidDel="008C2503" w:rsidRDefault="008C2503">
      <w:pPr>
        <w:rPr>
          <w:del w:id="8137" w:author="Aleksander Hansen" w:date="2013-02-15T10:14:00Z"/>
        </w:rPr>
      </w:pPr>
      <w:ins w:id="8138" w:author="Aleksander Hansen" w:date="2013-02-15T09:18:00Z">
        <w:r>
          <w:t xml:space="preserve">According to Geman, </w:t>
        </w:r>
      </w:ins>
      <w:ins w:id="8139" w:author="Aleksander Hansen" w:date="2013-02-15T10:14:00Z">
        <w:r>
          <w:t>“</w:t>
        </w:r>
      </w:ins>
    </w:p>
    <w:p w14:paraId="69F713C1" w14:textId="77777777" w:rsidR="005F2397" w:rsidRPr="008568A7" w:rsidRDefault="005F2397" w:rsidP="005F2397">
      <w:pPr>
        <w:rPr>
          <w:rFonts w:ascii="Calibri" w:hAnsi="Calibri"/>
        </w:rPr>
      </w:pPr>
      <w:r w:rsidRPr="008568A7">
        <w:rPr>
          <w:rFonts w:ascii="Calibri" w:hAnsi="Calibri"/>
        </w:rPr>
        <w:t>The first category of risks concerns the deterioration, partial or total, of goods during transportation. Two types of risks are usually recognized in this category:</w:t>
      </w:r>
    </w:p>
    <w:p w14:paraId="46BDC860" w14:textId="77777777" w:rsidR="005F2397" w:rsidDel="00D41809" w:rsidRDefault="005F2397">
      <w:pPr>
        <w:pStyle w:val="ListParagraph"/>
        <w:numPr>
          <w:ilvl w:val="0"/>
          <w:numId w:val="99"/>
        </w:numPr>
        <w:rPr>
          <w:del w:id="8140" w:author="Aleksander Hansen" w:date="2013-02-15T10:20:00Z"/>
          <w:rFonts w:ascii="Calibri" w:hAnsi="Calibri"/>
        </w:rPr>
        <w:pPrChange w:id="8141" w:author="Aleksander Hansen" w:date="2013-02-15T10:20:00Z">
          <w:pPr/>
        </w:pPrChange>
      </w:pPr>
      <w:r w:rsidRPr="00D41809">
        <w:rPr>
          <w:rFonts w:ascii="Calibri" w:hAnsi="Calibri"/>
          <w:rPrChange w:id="8142" w:author="Aleksander Hansen" w:date="2013-02-15T10:20:00Z">
            <w:rPr/>
          </w:rPrChange>
        </w:rPr>
        <w:t>Ordinary risks</w:t>
      </w:r>
      <w:del w:id="8143" w:author="Aleksander Hansen" w:date="2013-02-15T10:20:00Z">
        <w:r w:rsidRPr="00D41809" w:rsidDel="00D41809">
          <w:rPr>
            <w:rFonts w:ascii="Calibri" w:hAnsi="Calibri"/>
            <w:rPrChange w:id="8144" w:author="Aleksander Hansen" w:date="2013-02-15T10:20:00Z">
              <w:rPr/>
            </w:rPrChange>
          </w:rPr>
          <w:delText>;</w:delText>
        </w:r>
      </w:del>
    </w:p>
    <w:p w14:paraId="17826ACA" w14:textId="77777777" w:rsidR="00D41809" w:rsidRPr="00D41809" w:rsidRDefault="00D41809">
      <w:pPr>
        <w:pStyle w:val="ListParagraph"/>
        <w:numPr>
          <w:ilvl w:val="0"/>
          <w:numId w:val="99"/>
        </w:numPr>
        <w:rPr>
          <w:ins w:id="8145" w:author="Aleksander Hansen" w:date="2013-02-15T10:20:00Z"/>
          <w:rFonts w:ascii="Calibri" w:hAnsi="Calibri"/>
          <w:rPrChange w:id="8146" w:author="Aleksander Hansen" w:date="2013-02-15T10:20:00Z">
            <w:rPr>
              <w:ins w:id="8147" w:author="Aleksander Hansen" w:date="2013-02-15T10:20:00Z"/>
            </w:rPr>
          </w:rPrChange>
        </w:rPr>
        <w:pPrChange w:id="8148" w:author="Aleksander Hansen" w:date="2013-02-15T10:20:00Z">
          <w:pPr/>
        </w:pPrChange>
      </w:pPr>
    </w:p>
    <w:p w14:paraId="79BCEEFA" w14:textId="0147729F" w:rsidR="005F2397" w:rsidRPr="00D41809" w:rsidRDefault="005F2397">
      <w:pPr>
        <w:pStyle w:val="ListParagraph"/>
        <w:numPr>
          <w:ilvl w:val="0"/>
          <w:numId w:val="99"/>
        </w:numPr>
        <w:rPr>
          <w:rFonts w:ascii="Calibri" w:hAnsi="Calibri"/>
          <w:rPrChange w:id="8149" w:author="Aleksander Hansen" w:date="2013-02-15T10:20:00Z">
            <w:rPr/>
          </w:rPrChange>
        </w:rPr>
        <w:pPrChange w:id="8150" w:author="Aleksander Hansen" w:date="2013-02-15T10:20:00Z">
          <w:pPr/>
        </w:pPrChange>
      </w:pPr>
      <w:r w:rsidRPr="00D41809">
        <w:rPr>
          <w:rFonts w:ascii="Calibri" w:hAnsi="Calibri"/>
          <w:rPrChange w:id="8151" w:author="Aleksander Hansen" w:date="2013-02-15T10:20:00Z">
            <w:rPr/>
          </w:rPrChange>
        </w:rPr>
        <w:t>Extraordinary risks</w:t>
      </w:r>
      <w:ins w:id="8152" w:author="Aleksander Hansen" w:date="2013-02-15T10:20:00Z">
        <w:r w:rsidR="00D41809">
          <w:rPr>
            <w:rFonts w:ascii="Calibri" w:hAnsi="Calibri"/>
          </w:rPr>
          <w:t xml:space="preserve"> such as</w:t>
        </w:r>
      </w:ins>
      <w:del w:id="8153" w:author="Aleksander Hansen" w:date="2013-02-15T10:20:00Z">
        <w:r w:rsidRPr="00D41809" w:rsidDel="00D41809">
          <w:rPr>
            <w:rFonts w:ascii="Calibri" w:hAnsi="Calibri"/>
            <w:rPrChange w:id="8154" w:author="Aleksander Hansen" w:date="2013-02-15T10:20:00Z">
              <w:rPr/>
            </w:rPrChange>
          </w:rPr>
          <w:delText>;</w:delText>
        </w:r>
      </w:del>
      <w:r w:rsidRPr="00D41809">
        <w:rPr>
          <w:rFonts w:ascii="Calibri" w:hAnsi="Calibri"/>
          <w:rPrChange w:id="8155" w:author="Aleksander Hansen" w:date="2013-02-15T10:20:00Z">
            <w:rPr/>
          </w:rPrChange>
        </w:rPr>
        <w:t xml:space="preserve"> wars, riots and strikes.</w:t>
      </w:r>
    </w:p>
    <w:p w14:paraId="6028E06F" w14:textId="52A905D9" w:rsidR="005F2397" w:rsidRPr="008568A7" w:rsidRDefault="005F2397" w:rsidP="005F2397">
      <w:pPr>
        <w:rPr>
          <w:rFonts w:ascii="Calibri" w:hAnsi="Calibri"/>
        </w:rPr>
      </w:pPr>
      <w:r w:rsidRPr="008568A7">
        <w:rPr>
          <w:rFonts w:ascii="Calibri" w:hAnsi="Calibri"/>
        </w:rPr>
        <w:t>The expeditor of the goods or the FOB</w:t>
      </w:r>
      <w:ins w:id="8156" w:author="Aleksander Hansen" w:date="2013-02-15T10:16:00Z">
        <w:r w:rsidR="00D41809">
          <w:rPr>
            <w:rFonts w:ascii="Calibri" w:hAnsi="Calibri"/>
          </w:rPr>
          <w:t xml:space="preserve"> (Free On B</w:t>
        </w:r>
        <w:r w:rsidR="008C2503">
          <w:rPr>
            <w:rFonts w:ascii="Calibri" w:hAnsi="Calibri"/>
          </w:rPr>
          <w:t>oard)</w:t>
        </w:r>
      </w:ins>
      <w:r w:rsidRPr="008568A7">
        <w:rPr>
          <w:rFonts w:ascii="Calibri" w:hAnsi="Calibri"/>
        </w:rPr>
        <w:t xml:space="preserve"> buyer directly holds the transportation risk, unless they purchase an insurance contract to be covered. </w:t>
      </w:r>
    </w:p>
    <w:p w14:paraId="1B36E6A8" w14:textId="589B4E35" w:rsidR="005F2397" w:rsidRPr="008568A7" w:rsidRDefault="005F2397" w:rsidP="005F2397">
      <w:pPr>
        <w:rPr>
          <w:rFonts w:ascii="Calibri" w:hAnsi="Calibri"/>
        </w:rPr>
      </w:pPr>
      <w:r w:rsidRPr="008568A7">
        <w:rPr>
          <w:rFonts w:ascii="Calibri" w:hAnsi="Calibri"/>
        </w:rPr>
        <w:t xml:space="preserve">Different companies specializing in freight insurance </w:t>
      </w:r>
      <w:del w:id="8157" w:author="Aleksander Hansen" w:date="2013-02-15T10:19:00Z">
        <w:r w:rsidRPr="008568A7" w:rsidDel="00D41809">
          <w:rPr>
            <w:rFonts w:ascii="Calibri" w:hAnsi="Calibri"/>
          </w:rPr>
          <w:delText xml:space="preserve">(such as the famous Lloyds of London) </w:delText>
        </w:r>
      </w:del>
      <w:r w:rsidRPr="008568A7">
        <w:rPr>
          <w:rFonts w:ascii="Calibri" w:hAnsi="Calibri"/>
        </w:rPr>
        <w:t>propose various types of contracts.</w:t>
      </w:r>
      <w:ins w:id="8158" w:author="Aleksander Hansen" w:date="2013-02-15T10:20:00Z">
        <w:r w:rsidR="00D41809">
          <w:rPr>
            <w:rFonts w:ascii="Calibri" w:hAnsi="Calibri"/>
          </w:rPr>
          <w:t>”</w:t>
        </w:r>
      </w:ins>
      <w:r w:rsidRPr="008568A7">
        <w:rPr>
          <w:rFonts w:ascii="Calibri" w:hAnsi="Calibri"/>
        </w:rPr>
        <w:t xml:space="preserve"> </w:t>
      </w:r>
      <w:del w:id="8159" w:author="Aleksander Hansen" w:date="2013-02-15T10:19:00Z">
        <w:r w:rsidRPr="008568A7" w:rsidDel="00D41809">
          <w:rPr>
            <w:rFonts w:ascii="Calibri" w:hAnsi="Calibri"/>
          </w:rPr>
          <w:delText>Major oil companies tend to self-insure deliver transportation risk</w:delText>
        </w:r>
      </w:del>
    </w:p>
    <w:p w14:paraId="243B76D3" w14:textId="33311519" w:rsidR="005F2397" w:rsidRDefault="005F2397">
      <w:pPr>
        <w:pStyle w:val="Heading2"/>
        <w:rPr>
          <w:ins w:id="8160" w:author="Aleksander Hansen" w:date="2013-02-15T09:19:00Z"/>
        </w:rPr>
        <w:pPrChange w:id="8161" w:author="Aleksander Hansen" w:date="2013-02-15T20:42:00Z">
          <w:pPr/>
        </w:pPrChange>
      </w:pPr>
      <w:bookmarkStart w:id="8162" w:name="_Toc222580768"/>
      <w:r w:rsidRPr="008568A7">
        <w:t>Explain the major differences between spot</w:t>
      </w:r>
      <w:ins w:id="8163" w:author="Aleksander Hansen" w:date="2013-02-15T17:14:00Z">
        <w:r w:rsidR="003578F0">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8164" w:author="Aleksander Hansen" w:date="2013-02-15T17:14:00Z">
        <w:r w:rsidR="003578F0">
          <w:instrText xml:space="preserve">spot price" </w:instrText>
        </w:r>
        <w:r w:rsidR="003578F0">
          <w:fldChar w:fldCharType="end"/>
        </w:r>
      </w:ins>
      <w:r w:rsidRPr="008568A7">
        <w:t xml:space="preserve">, forward, and </w:t>
      </w:r>
      <w:r w:rsidR="00972464" w:rsidRPr="008568A7">
        <w:t>Futures</w:t>
      </w:r>
      <w:ins w:id="8165"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166" w:author="Aleksander Hansen" w:date="2013-02-15T16:31:00Z">
        <w:r w:rsidR="008A28C4">
          <w:instrText xml:space="preserve">" </w:instrText>
        </w:r>
        <w:r w:rsidR="008A28C4">
          <w:fldChar w:fldCharType="end"/>
        </w:r>
      </w:ins>
      <w:r w:rsidRPr="008568A7">
        <w:t xml:space="preserve"> transactions, markets, and contracts</w:t>
      </w:r>
      <w:bookmarkEnd w:id="8162"/>
    </w:p>
    <w:p w14:paraId="5E58DF7E" w14:textId="1282BD32" w:rsidR="00E037C5" w:rsidRPr="008A2DD2" w:rsidDel="00E037C5" w:rsidRDefault="00E037C5">
      <w:pPr>
        <w:pStyle w:val="Heading3SubGTNI"/>
        <w:rPr>
          <w:del w:id="8167" w:author="Aleksander Hansen" w:date="2013-02-15T09:19:00Z"/>
        </w:rPr>
        <w:pPrChange w:id="8168" w:author="Aleksander Hansen" w:date="2013-02-15T09:24:00Z">
          <w:pPr/>
        </w:pPrChange>
      </w:pPr>
      <w:ins w:id="8169" w:author="Aleksander Hansen" w:date="2013-02-15T09:19:00Z">
        <w:r>
          <w:rPr>
            <w:rFonts w:ascii="Calibri" w:hAnsi="Calibri"/>
          </w:rPr>
          <w:br/>
        </w:r>
      </w:ins>
    </w:p>
    <w:p w14:paraId="184A548C" w14:textId="77777777" w:rsidR="005F2397" w:rsidRPr="00E037C5" w:rsidRDefault="005F2397">
      <w:pPr>
        <w:pStyle w:val="Heading3SubGTNI"/>
        <w:rPr>
          <w:rPrChange w:id="8170" w:author="Aleksander Hansen" w:date="2013-02-15T09:24:00Z">
            <w:rPr>
              <w:rFonts w:ascii="Calibri" w:hAnsi="Calibri"/>
            </w:rPr>
          </w:rPrChange>
        </w:rPr>
        <w:pPrChange w:id="8171" w:author="Aleksander Hansen" w:date="2013-02-15T09:24:00Z">
          <w:pPr/>
        </w:pPrChange>
      </w:pPr>
      <w:bookmarkStart w:id="8172" w:name="_Toc222580769"/>
      <w:r w:rsidRPr="00E037C5">
        <w:rPr>
          <w:rPrChange w:id="8173" w:author="Aleksander Hansen" w:date="2013-02-15T09:24:00Z">
            <w:rPr>
              <w:rFonts w:ascii="Calibri" w:hAnsi="Calibri"/>
              <w:b/>
              <w:bCs/>
            </w:rPr>
          </w:rPrChange>
        </w:rPr>
        <w:t>Spot trading</w:t>
      </w:r>
      <w:bookmarkEnd w:id="8172"/>
      <w:del w:id="8174" w:author="Aleksander Hansen" w:date="2013-02-15T09:24:00Z">
        <w:r w:rsidRPr="00E037C5" w:rsidDel="00E037C5">
          <w:rPr>
            <w:rPrChange w:id="8175" w:author="Aleksander Hansen" w:date="2013-02-15T09:24:00Z">
              <w:rPr>
                <w:rFonts w:ascii="Calibri" w:hAnsi="Calibri"/>
                <w:b/>
                <w:bCs/>
              </w:rPr>
            </w:rPrChange>
          </w:rPr>
          <w:delText xml:space="preserve">: </w:delText>
        </w:r>
      </w:del>
    </w:p>
    <w:p w14:paraId="769A34CE" w14:textId="4F3CDEB7" w:rsidR="005F2397" w:rsidRPr="008568A7" w:rsidRDefault="005F2397" w:rsidP="005F2397">
      <w:pPr>
        <w:rPr>
          <w:rFonts w:ascii="Calibri" w:hAnsi="Calibri"/>
        </w:rPr>
      </w:pPr>
      <w:r w:rsidRPr="008568A7">
        <w:rPr>
          <w:rFonts w:ascii="Calibri" w:hAnsi="Calibri"/>
        </w:rPr>
        <w:t>Any transaction where delivery either takes place immediately</w:t>
      </w:r>
      <w:ins w:id="8176" w:author="Aleksander Hansen" w:date="2013-02-15T09:19:00Z">
        <w:r w:rsidR="00E037C5">
          <w:rPr>
            <w:rFonts w:ascii="Calibri" w:hAnsi="Calibri"/>
          </w:rPr>
          <w:t xml:space="preserve">, </w:t>
        </w:r>
      </w:ins>
      <w:del w:id="8177" w:author="Aleksander Hansen" w:date="2013-02-15T09:21:00Z">
        <w:r w:rsidRPr="008568A7" w:rsidDel="00E037C5">
          <w:rPr>
            <w:rFonts w:ascii="Calibri" w:hAnsi="Calibri"/>
          </w:rPr>
          <w:delText xml:space="preserve"> </w:delText>
        </w:r>
      </w:del>
      <w:del w:id="8178" w:author="Aleksander Hansen" w:date="2013-02-15T09:22:00Z">
        <w:r w:rsidRPr="008568A7" w:rsidDel="00E037C5">
          <w:rPr>
            <w:rFonts w:ascii="Calibri" w:hAnsi="Calibri"/>
          </w:rPr>
          <w:delText>(</w:delText>
        </w:r>
      </w:del>
      <w:r w:rsidRPr="008568A7">
        <w:rPr>
          <w:rFonts w:ascii="Calibri" w:hAnsi="Calibri"/>
        </w:rPr>
        <w:t>which is rarely the case in practice</w:t>
      </w:r>
      <w:del w:id="8179" w:author="Aleksander Hansen" w:date="2013-02-15T09:22:00Z">
        <w:r w:rsidRPr="008568A7" w:rsidDel="00E037C5">
          <w:rPr>
            <w:rFonts w:ascii="Calibri" w:hAnsi="Calibri"/>
          </w:rPr>
          <w:delText>)</w:delText>
        </w:r>
      </w:del>
      <w:r w:rsidRPr="008568A7">
        <w:rPr>
          <w:rFonts w:ascii="Calibri" w:hAnsi="Calibri"/>
        </w:rPr>
        <w:t xml:space="preserve"> or if there is a minimum lag</w:t>
      </w:r>
      <w:ins w:id="8180" w:author="Aleksander Hansen" w:date="2013-02-15T09:22:00Z">
        <w:r w:rsidR="00E037C5">
          <w:rPr>
            <w:rFonts w:ascii="Calibri" w:hAnsi="Calibri"/>
          </w:rPr>
          <w:t>,</w:t>
        </w:r>
      </w:ins>
      <w:del w:id="8181" w:author="Aleksander Hansen" w:date="2013-02-15T09:22:00Z">
        <w:r w:rsidRPr="008568A7" w:rsidDel="00E037C5">
          <w:rPr>
            <w:rFonts w:ascii="Calibri" w:hAnsi="Calibri"/>
          </w:rPr>
          <w:delText>,</w:delText>
        </w:r>
      </w:del>
      <w:r w:rsidRPr="008568A7">
        <w:rPr>
          <w:rFonts w:ascii="Calibri" w:hAnsi="Calibri"/>
        </w:rPr>
        <w:t xml:space="preserve"> due to technical constraints, between the trade and delivery. Beyond a minimal lag, the trade becomes a forward agreement between the two parties and is properly documented by a written contract.</w:t>
      </w:r>
    </w:p>
    <w:p w14:paraId="14E8BAA6" w14:textId="77777777" w:rsidR="005F2397" w:rsidRPr="008568A7" w:rsidRDefault="005F2397">
      <w:pPr>
        <w:pStyle w:val="Heading3SubGTNI"/>
        <w:pPrChange w:id="8182" w:author="Aleksander Hansen" w:date="2013-02-15T09:24:00Z">
          <w:pPr/>
        </w:pPrChange>
      </w:pPr>
      <w:bookmarkStart w:id="8183" w:name="_Toc222580770"/>
      <w:r w:rsidRPr="008568A7">
        <w:t>Forward Contract</w:t>
      </w:r>
      <w:bookmarkEnd w:id="8183"/>
    </w:p>
    <w:p w14:paraId="3F4D36DD" w14:textId="6C7C41B9" w:rsidR="005F2397" w:rsidRPr="008568A7" w:rsidRDefault="005F2397" w:rsidP="005F2397">
      <w:pPr>
        <w:rPr>
          <w:rFonts w:ascii="Calibri" w:hAnsi="Calibri"/>
        </w:rPr>
      </w:pPr>
      <w:r w:rsidRPr="008568A7">
        <w:rPr>
          <w:rFonts w:ascii="Calibri" w:hAnsi="Calibri"/>
        </w:rPr>
        <w:t xml:space="preserve">A forward contract is an agreement signed between two parties A and B at time 0, according to which party A has the </w:t>
      </w:r>
      <w:r w:rsidRPr="00E037C5">
        <w:rPr>
          <w:rFonts w:ascii="Calibri" w:hAnsi="Calibri"/>
          <w:i/>
          <w:rPrChange w:id="8184" w:author="Aleksander Hansen" w:date="2013-02-15T09:25:00Z">
            <w:rPr>
              <w:rFonts w:ascii="Calibri" w:hAnsi="Calibri"/>
            </w:rPr>
          </w:rPrChange>
        </w:rPr>
        <w:t>obligation</w:t>
      </w:r>
      <w:r w:rsidRPr="008568A7">
        <w:rPr>
          <w:rFonts w:ascii="Calibri" w:hAnsi="Calibri"/>
        </w:rPr>
        <w:t xml:space="preserve"> of delivering</w:t>
      </w:r>
      <w:ins w:id="8185" w:author="Aleksander Hansen" w:date="2013-02-15T09:25:00Z">
        <w:r w:rsidR="00E037C5">
          <w:rPr>
            <w:rFonts w:ascii="Calibri" w:hAnsi="Calibri"/>
          </w:rPr>
          <w:t>,</w:t>
        </w:r>
      </w:ins>
      <w:r w:rsidRPr="008568A7">
        <w:rPr>
          <w:rFonts w:ascii="Calibri" w:hAnsi="Calibri"/>
        </w:rPr>
        <w:t xml:space="preserve"> at a fixed future date T</w:t>
      </w:r>
      <w:ins w:id="8186" w:author="Aleksander Hansen" w:date="2013-02-15T09:25:00Z">
        <w:r w:rsidR="00E037C5">
          <w:rPr>
            <w:rFonts w:ascii="Calibri" w:hAnsi="Calibri"/>
          </w:rPr>
          <w:t>,</w:t>
        </w:r>
      </w:ins>
      <w:r w:rsidRPr="008568A7">
        <w:rPr>
          <w:rFonts w:ascii="Calibri" w:hAnsi="Calibri"/>
        </w:rPr>
        <w:t xml:space="preserve"> an underlying asset</w:t>
      </w:r>
      <w:ins w:id="8187" w:author="Aleksander Hansen" w:date="2013-02-15T09:25:00Z">
        <w:r w:rsidR="00E037C5">
          <w:rPr>
            <w:rFonts w:ascii="Calibri" w:hAnsi="Calibri"/>
          </w:rPr>
          <w:t>;</w:t>
        </w:r>
      </w:ins>
      <w:r w:rsidRPr="008568A7">
        <w:rPr>
          <w:rFonts w:ascii="Calibri" w:hAnsi="Calibri"/>
        </w:rPr>
        <w:t xml:space="preserve"> and party B </w:t>
      </w:r>
      <w:ins w:id="8188" w:author="Aleksander Hansen" w:date="2013-02-15T09:25:00Z">
        <w:r w:rsidR="00E037C5">
          <w:rPr>
            <w:rFonts w:ascii="Calibri" w:hAnsi="Calibri"/>
          </w:rPr>
          <w:t xml:space="preserve">has </w:t>
        </w:r>
      </w:ins>
      <w:r w:rsidRPr="008568A7">
        <w:rPr>
          <w:rFonts w:ascii="Calibri" w:hAnsi="Calibri"/>
        </w:rPr>
        <w:t>the obligation of paying at that date an amount fixed at date 0, denoted FT(0) and called the forward price for date T for the asset.</w:t>
      </w:r>
    </w:p>
    <w:p w14:paraId="103E9DD8" w14:textId="77777777" w:rsidR="005F2397" w:rsidRPr="008568A7" w:rsidRDefault="00DE5CF7">
      <w:pPr>
        <w:jc w:val="center"/>
        <w:rPr>
          <w:rFonts w:ascii="Calibri" w:hAnsi="Calibri"/>
        </w:rPr>
        <w:pPrChange w:id="8189" w:author="Aleksander Hansen" w:date="2013-02-10T22:42:00Z">
          <w:pPr/>
        </w:pPrChange>
      </w:pPr>
      <w:r>
        <w:rPr>
          <w:rFonts w:ascii="Calibri" w:hAnsi="Calibri"/>
        </w:rPr>
        <w:pict w14:anchorId="504F0098">
          <v:shape id="_x0000_i1060" type="#_x0000_t75" style="width:100pt;height:28pt">
            <v:imagedata r:id="rId141" o:title=""/>
          </v:shape>
        </w:pict>
      </w:r>
    </w:p>
    <w:p w14:paraId="4ED3A53F" w14:textId="797DA19C" w:rsidR="00E037C5" w:rsidRDefault="00E037C5">
      <w:pPr>
        <w:pStyle w:val="Heading3SubGTNI"/>
        <w:rPr>
          <w:ins w:id="8190" w:author="Aleksander Hansen" w:date="2013-02-15T09:20:00Z"/>
        </w:rPr>
        <w:pPrChange w:id="8191" w:author="Aleksander Hansen" w:date="2013-02-15T09:20:00Z">
          <w:pPr/>
        </w:pPrChange>
      </w:pPr>
      <w:bookmarkStart w:id="8192" w:name="_Toc222580771"/>
      <w:ins w:id="8193" w:author="Aleksander Hansen" w:date="2013-02-15T09:20:00Z">
        <w:r>
          <w:t>Futures</w:t>
        </w:r>
      </w:ins>
      <w:ins w:id="8194"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195" w:author="Aleksander Hansen" w:date="2013-02-15T16:31:00Z">
        <w:r w:rsidR="008A28C4">
          <w:instrText xml:space="preserve">" </w:instrText>
        </w:r>
        <w:r w:rsidR="008A28C4">
          <w:fldChar w:fldCharType="end"/>
        </w:r>
      </w:ins>
      <w:ins w:id="8196" w:author="Aleksander Hansen" w:date="2013-02-15T09:20:00Z">
        <w:r>
          <w:t xml:space="preserve"> Contract</w:t>
        </w:r>
        <w:bookmarkEnd w:id="8192"/>
      </w:ins>
    </w:p>
    <w:p w14:paraId="4D3A2DFA" w14:textId="00DEABBE" w:rsidR="005F2397" w:rsidRPr="008568A7" w:rsidRDefault="005F2397" w:rsidP="005F2397">
      <w:pPr>
        <w:rPr>
          <w:rFonts w:ascii="Calibri" w:hAnsi="Calibri"/>
        </w:rPr>
      </w:pPr>
      <w:r w:rsidRPr="008568A7">
        <w:rPr>
          <w:rFonts w:ascii="Calibri" w:hAnsi="Calibri"/>
        </w:rPr>
        <w:t>Futures</w:t>
      </w:r>
      <w:ins w:id="8197"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198"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contracts </w:t>
      </w:r>
      <w:ins w:id="8199" w:author="Aleksander Hansen" w:date="2013-02-15T09:20:00Z">
        <w:r w:rsidR="00E037C5">
          <w:rPr>
            <w:rFonts w:ascii="Calibri" w:hAnsi="Calibri"/>
          </w:rPr>
          <w:t xml:space="preserve">are </w:t>
        </w:r>
      </w:ins>
      <w:r w:rsidRPr="008568A7">
        <w:rPr>
          <w:rFonts w:ascii="Calibri" w:hAnsi="Calibri"/>
        </w:rPr>
        <w:t xml:space="preserve">analogous </w:t>
      </w:r>
      <w:del w:id="8200" w:author="Aleksander Hansen" w:date="2013-02-15T09:23:00Z">
        <w:r w:rsidRPr="008568A7" w:rsidDel="00E037C5">
          <w:rPr>
            <w:rFonts w:ascii="Calibri" w:hAnsi="Calibri"/>
          </w:rPr>
          <w:delText>to forward contracts</w:delText>
        </w:r>
      </w:del>
      <w:ins w:id="8201" w:author="Aleksander Hansen" w:date="2013-02-15T09:23:00Z">
        <w:r w:rsidR="00E037C5" w:rsidRPr="008568A7">
          <w:rPr>
            <w:rFonts w:ascii="Calibri" w:hAnsi="Calibri"/>
          </w:rPr>
          <w:t xml:space="preserve">to </w:t>
        </w:r>
        <w:r w:rsidR="00E037C5">
          <w:rPr>
            <w:rFonts w:ascii="Calibri" w:hAnsi="Calibri"/>
          </w:rPr>
          <w:t xml:space="preserve">a </w:t>
        </w:r>
        <w:r w:rsidR="00E037C5" w:rsidRPr="008568A7">
          <w:rPr>
            <w:rFonts w:ascii="Calibri" w:hAnsi="Calibri"/>
          </w:rPr>
          <w:t>forward contract</w:t>
        </w:r>
      </w:ins>
      <w:r w:rsidRPr="008568A7">
        <w:rPr>
          <w:rFonts w:ascii="Calibri" w:hAnsi="Calibri"/>
        </w:rPr>
        <w:t xml:space="preserve"> but </w:t>
      </w:r>
      <w:ins w:id="8202" w:author="Aleksander Hansen" w:date="2013-02-15T09:20:00Z">
        <w:r w:rsidR="00E037C5">
          <w:rPr>
            <w:rFonts w:ascii="Calibri" w:hAnsi="Calibri"/>
          </w:rPr>
          <w:t xml:space="preserve">there are some </w:t>
        </w:r>
      </w:ins>
      <w:r w:rsidRPr="008568A7">
        <w:rPr>
          <w:rFonts w:ascii="Calibri" w:hAnsi="Calibri"/>
        </w:rPr>
        <w:t>key differences:</w:t>
      </w:r>
    </w:p>
    <w:p w14:paraId="4C02A6BD" w14:textId="77777777" w:rsidR="005F2397" w:rsidRPr="00E037C5" w:rsidRDefault="005F2397">
      <w:pPr>
        <w:pStyle w:val="ListParagraph"/>
        <w:numPr>
          <w:ilvl w:val="0"/>
          <w:numId w:val="97"/>
        </w:numPr>
        <w:rPr>
          <w:rFonts w:ascii="Calibri" w:hAnsi="Calibri"/>
          <w:rPrChange w:id="8203" w:author="Aleksander Hansen" w:date="2013-02-15T09:23:00Z">
            <w:rPr/>
          </w:rPrChange>
        </w:rPr>
        <w:pPrChange w:id="8204" w:author="Aleksander Hansen" w:date="2013-02-15T09:23:00Z">
          <w:pPr/>
        </w:pPrChange>
      </w:pPr>
      <w:r w:rsidRPr="00E037C5">
        <w:rPr>
          <w:rFonts w:ascii="Calibri" w:hAnsi="Calibri"/>
          <w:rPrChange w:id="8205" w:author="Aleksander Hansen" w:date="2013-02-15T09:23:00Z">
            <w:rPr/>
          </w:rPrChange>
        </w:rPr>
        <w:t>Standardized in terms of their characteristics (maturity, quantity of the underlying commodity, quality or variety).</w:t>
      </w:r>
    </w:p>
    <w:p w14:paraId="1CC36F1D" w14:textId="0006A0BD" w:rsidR="005F2397" w:rsidRPr="00E037C5" w:rsidRDefault="005F2397">
      <w:pPr>
        <w:pStyle w:val="ListParagraph"/>
        <w:numPr>
          <w:ilvl w:val="0"/>
          <w:numId w:val="97"/>
        </w:numPr>
        <w:rPr>
          <w:rFonts w:ascii="Calibri" w:hAnsi="Calibri"/>
          <w:rPrChange w:id="8206" w:author="Aleksander Hansen" w:date="2013-02-15T09:23:00Z">
            <w:rPr/>
          </w:rPrChange>
        </w:rPr>
        <w:pPrChange w:id="8207" w:author="Aleksander Hansen" w:date="2013-02-15T09:23:00Z">
          <w:pPr/>
        </w:pPrChange>
      </w:pPr>
      <w:r w:rsidRPr="00E037C5">
        <w:rPr>
          <w:rFonts w:ascii="Calibri" w:hAnsi="Calibri"/>
          <w:rPrChange w:id="8208" w:author="Aleksander Hansen" w:date="2013-02-15T09:23:00Z">
            <w:rPr/>
          </w:rPrChange>
        </w:rPr>
        <w:t>They are traded on an exchange, such as NYMEX</w:t>
      </w:r>
      <w:ins w:id="8209"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NYMEX</w:instrText>
      </w:r>
      <w:ins w:id="8210" w:author="Aleksander Hansen" w:date="2013-02-15T16:58:00Z">
        <w:r w:rsidR="00AC5507">
          <w:instrText xml:space="preserve">" </w:instrText>
        </w:r>
        <w:r w:rsidR="00AC5507">
          <w:rPr>
            <w:rFonts w:ascii="Calibri" w:hAnsi="Calibri"/>
          </w:rPr>
          <w:fldChar w:fldCharType="end"/>
        </w:r>
      </w:ins>
      <w:r w:rsidRPr="00E037C5">
        <w:rPr>
          <w:rFonts w:ascii="Calibri" w:hAnsi="Calibri"/>
          <w:rPrChange w:id="8211" w:author="Aleksander Hansen" w:date="2013-02-15T09:23:00Z">
            <w:rPr/>
          </w:rPrChange>
        </w:rPr>
        <w:t xml:space="preserve"> or the IPE; hence, they carry </w:t>
      </w:r>
      <w:del w:id="8212" w:author="Aleksander Hansen" w:date="2013-02-15T09:23:00Z">
        <w:r w:rsidRPr="00E037C5" w:rsidDel="00E037C5">
          <w:rPr>
            <w:rFonts w:ascii="Calibri" w:hAnsi="Calibri"/>
            <w:rPrChange w:id="8213" w:author="Aleksander Hansen" w:date="2013-02-15T09:23:00Z">
              <w:rPr/>
            </w:rPrChange>
          </w:rPr>
          <w:delText xml:space="preserve">no </w:delText>
        </w:r>
      </w:del>
      <w:ins w:id="8214" w:author="Aleksander Hansen" w:date="2013-02-15T09:23:00Z">
        <w:r w:rsidR="00E037C5">
          <w:rPr>
            <w:rFonts w:ascii="Calibri" w:hAnsi="Calibri"/>
          </w:rPr>
          <w:t>minimal</w:t>
        </w:r>
        <w:r w:rsidR="00E037C5" w:rsidRPr="00E037C5">
          <w:rPr>
            <w:rFonts w:ascii="Calibri" w:hAnsi="Calibri"/>
            <w:rPrChange w:id="8215" w:author="Aleksander Hansen" w:date="2013-02-15T09:23:00Z">
              <w:rPr/>
            </w:rPrChange>
          </w:rPr>
          <w:t xml:space="preserve"> </w:t>
        </w:r>
      </w:ins>
      <w:r w:rsidRPr="00E037C5">
        <w:rPr>
          <w:rFonts w:ascii="Calibri" w:hAnsi="Calibri"/>
          <w:rPrChange w:id="8216" w:author="Aleksander Hansen" w:date="2013-02-15T09:23:00Z">
            <w:rPr/>
          </w:rPrChange>
        </w:rPr>
        <w:t>counterparty risk since both the buyer and the seller of the Futures</w:t>
      </w:r>
      <w:ins w:id="8217"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218" w:author="Aleksander Hansen" w:date="2013-02-15T16:31:00Z">
        <w:r w:rsidR="008A28C4">
          <w:instrText xml:space="preserve">" </w:instrText>
        </w:r>
        <w:r w:rsidR="008A28C4">
          <w:rPr>
            <w:rFonts w:ascii="Calibri" w:hAnsi="Calibri"/>
          </w:rPr>
          <w:fldChar w:fldCharType="end"/>
        </w:r>
      </w:ins>
      <w:r w:rsidRPr="00E037C5">
        <w:rPr>
          <w:rFonts w:ascii="Calibri" w:hAnsi="Calibri"/>
          <w:rPrChange w:id="8219" w:author="Aleksander Hansen" w:date="2013-02-15T09:23:00Z">
            <w:rPr/>
          </w:rPrChange>
        </w:rPr>
        <w:t xml:space="preserve"> deal with the </w:t>
      </w:r>
      <w:del w:id="8220" w:author="Aleksander Hansen" w:date="2013-02-15T09:26:00Z">
        <w:r w:rsidRPr="00E037C5" w:rsidDel="00E037C5">
          <w:rPr>
            <w:rFonts w:ascii="Calibri" w:hAnsi="Calibri"/>
            <w:rPrChange w:id="8221" w:author="Aleksander Hansen" w:date="2013-02-15T09:23:00Z">
              <w:rPr/>
            </w:rPrChange>
          </w:rPr>
          <w:delText>clearing house</w:delText>
        </w:r>
      </w:del>
      <w:ins w:id="8222" w:author="Aleksander Hansen" w:date="2013-02-15T09:26:00Z">
        <w:r w:rsidR="00E037C5" w:rsidRPr="008A2DD2">
          <w:rPr>
            <w:rFonts w:ascii="Calibri" w:hAnsi="Calibri"/>
          </w:rPr>
          <w:t>clearinghouse</w:t>
        </w:r>
      </w:ins>
      <w:r w:rsidRPr="00E037C5">
        <w:rPr>
          <w:rFonts w:ascii="Calibri" w:hAnsi="Calibri"/>
          <w:rPrChange w:id="8223" w:author="Aleksander Hansen" w:date="2013-02-15T09:23:00Z">
            <w:rPr/>
          </w:rPrChange>
        </w:rPr>
        <w:t xml:space="preserve"> of the </w:t>
      </w:r>
      <w:del w:id="8224" w:author="Aleksander Hansen" w:date="2013-02-15T09:26:00Z">
        <w:r w:rsidRPr="00E037C5" w:rsidDel="00E037C5">
          <w:rPr>
            <w:rFonts w:ascii="Calibri" w:hAnsi="Calibri"/>
            <w:rPrChange w:id="8225" w:author="Aleksander Hansen" w:date="2013-02-15T09:23:00Z">
              <w:rPr/>
            </w:rPrChange>
          </w:rPr>
          <w:delText>exchange which</w:delText>
        </w:r>
      </w:del>
      <w:ins w:id="8226" w:author="Aleksander Hansen" w:date="2013-02-15T09:26:00Z">
        <w:r w:rsidR="00E037C5" w:rsidRPr="008A2DD2">
          <w:rPr>
            <w:rFonts w:ascii="Calibri" w:hAnsi="Calibri"/>
          </w:rPr>
          <w:t>exchange that</w:t>
        </w:r>
      </w:ins>
      <w:r w:rsidRPr="00E037C5">
        <w:rPr>
          <w:rFonts w:ascii="Calibri" w:hAnsi="Calibri"/>
          <w:rPrChange w:id="8227" w:author="Aleksander Hansen" w:date="2013-02-15T09:23:00Z">
            <w:rPr/>
          </w:rPrChange>
        </w:rPr>
        <w:t xml:space="preserve"> is </w:t>
      </w:r>
      <w:r w:rsidRPr="00E037C5">
        <w:rPr>
          <w:rFonts w:ascii="Calibri" w:hAnsi="Calibri"/>
          <w:i/>
          <w:rPrChange w:id="8228" w:author="Aleksander Hansen" w:date="2013-02-15T09:24:00Z">
            <w:rPr/>
          </w:rPrChange>
        </w:rPr>
        <w:t>in principle</w:t>
      </w:r>
      <w:r w:rsidRPr="00E037C5">
        <w:rPr>
          <w:rFonts w:ascii="Calibri" w:hAnsi="Calibri"/>
          <w:rPrChange w:id="8229" w:author="Aleksander Hansen" w:date="2013-02-15T09:23:00Z">
            <w:rPr/>
          </w:rPrChange>
        </w:rPr>
        <w:t xml:space="preserve"> fully trustworthy.</w:t>
      </w:r>
    </w:p>
    <w:p w14:paraId="108A65D5" w14:textId="2D353F7C" w:rsidR="005F2397" w:rsidRPr="00E037C5" w:rsidRDefault="005F2397">
      <w:pPr>
        <w:pStyle w:val="ListParagraph"/>
        <w:numPr>
          <w:ilvl w:val="0"/>
          <w:numId w:val="97"/>
        </w:numPr>
        <w:rPr>
          <w:rFonts w:ascii="Calibri" w:hAnsi="Calibri"/>
          <w:rPrChange w:id="8230" w:author="Aleksander Hansen" w:date="2013-02-15T09:24:00Z">
            <w:rPr/>
          </w:rPrChange>
        </w:rPr>
        <w:pPrChange w:id="8231" w:author="Aleksander Hansen" w:date="2013-02-15T09:24:00Z">
          <w:pPr/>
        </w:pPrChange>
      </w:pPr>
      <w:r w:rsidRPr="00E037C5">
        <w:rPr>
          <w:rFonts w:ascii="Calibri" w:hAnsi="Calibri"/>
          <w:rPrChange w:id="8232" w:author="Aleksander Hansen" w:date="2013-02-15T09:24:00Z">
            <w:rPr/>
          </w:rPrChange>
        </w:rPr>
        <w:t>They require the payment of margin</w:t>
      </w:r>
      <w:ins w:id="8233"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8234" w:author="Aleksander Hansen" w:date="2013-02-15T17:15:00Z">
        <w:r w:rsidR="003578F0">
          <w:instrText xml:space="preserve">" </w:instrText>
        </w:r>
        <w:r w:rsidR="003578F0">
          <w:rPr>
            <w:rFonts w:ascii="Calibri" w:hAnsi="Calibri"/>
          </w:rPr>
          <w:fldChar w:fldCharType="end"/>
        </w:r>
      </w:ins>
      <w:r w:rsidRPr="00E037C5">
        <w:rPr>
          <w:rFonts w:ascii="Calibri" w:hAnsi="Calibri"/>
          <w:rPrChange w:id="8235" w:author="Aleksander Hansen" w:date="2013-02-15T09:24:00Z">
            <w:rPr/>
          </w:rPrChange>
        </w:rPr>
        <w:t xml:space="preserve"> deposits in order to be able to start placing orders on the exchange.</w:t>
      </w:r>
    </w:p>
    <w:p w14:paraId="28715BFF" w14:textId="77777777" w:rsidR="005F2397" w:rsidRPr="00E037C5" w:rsidRDefault="005F2397">
      <w:pPr>
        <w:pStyle w:val="ListParagraph"/>
        <w:numPr>
          <w:ilvl w:val="0"/>
          <w:numId w:val="97"/>
        </w:numPr>
        <w:rPr>
          <w:rFonts w:ascii="Calibri" w:hAnsi="Calibri"/>
          <w:rPrChange w:id="8236" w:author="Aleksander Hansen" w:date="2013-02-15T09:24:00Z">
            <w:rPr/>
          </w:rPrChange>
        </w:rPr>
        <w:pPrChange w:id="8237" w:author="Aleksander Hansen" w:date="2013-02-15T09:24:00Z">
          <w:pPr/>
        </w:pPrChange>
      </w:pPr>
      <w:r w:rsidRPr="00E037C5">
        <w:rPr>
          <w:rFonts w:ascii="Calibri" w:hAnsi="Calibri"/>
          <w:rPrChange w:id="8238" w:author="Aleksander Hansen" w:date="2013-02-15T09:24:00Z">
            <w:rPr/>
          </w:rPrChange>
        </w:rPr>
        <w:t xml:space="preserve">They are marked-to-market daily and the participants have to adjust their positions </w:t>
      </w:r>
    </w:p>
    <w:p w14:paraId="1FE30148" w14:textId="77777777" w:rsidR="005F2397" w:rsidRPr="008568A7" w:rsidRDefault="005F2397" w:rsidP="005F2397">
      <w:pPr>
        <w:rPr>
          <w:rFonts w:ascii="Calibri" w:hAnsi="Calibri"/>
        </w:rPr>
      </w:pPr>
    </w:p>
    <w:tbl>
      <w:tblPr>
        <w:tblStyle w:val="LightShading-Accent3"/>
        <w:tblW w:w="8485" w:type="dxa"/>
        <w:jc w:val="center"/>
        <w:tblLook w:val="06A0" w:firstRow="1" w:lastRow="0" w:firstColumn="1" w:lastColumn="0" w:noHBand="1" w:noVBand="1"/>
      </w:tblPr>
      <w:tblGrid>
        <w:gridCol w:w="2398"/>
        <w:gridCol w:w="2700"/>
        <w:gridCol w:w="3387"/>
      </w:tblGrid>
      <w:tr w:rsidR="005F2397" w:rsidRPr="008568A7" w14:paraId="37780D98" w14:textId="77777777" w:rsidTr="0028416E">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8" w:space="0" w:color="000000" w:themeColor="text1"/>
            </w:tcBorders>
            <w:shd w:val="clear" w:color="auto" w:fill="598774"/>
          </w:tcPr>
          <w:p w14:paraId="62B4F11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Spot</w:t>
            </w:r>
          </w:p>
        </w:tc>
        <w:tc>
          <w:tcPr>
            <w:tcW w:w="2700" w:type="dxa"/>
            <w:tcBorders>
              <w:top w:val="nil"/>
              <w:bottom w:val="single" w:sz="8" w:space="0" w:color="000000" w:themeColor="text1"/>
            </w:tcBorders>
            <w:shd w:val="clear" w:color="auto" w:fill="598774"/>
          </w:tcPr>
          <w:p w14:paraId="5292A3BA" w14:textId="77777777" w:rsidR="005F2397" w:rsidRPr="008568A7" w:rsidRDefault="005F2397" w:rsidP="005F2397">
            <w:pPr>
              <w:cnfStyle w:val="100000000000" w:firstRow="1"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Forward</w:t>
            </w:r>
          </w:p>
        </w:tc>
        <w:tc>
          <w:tcPr>
            <w:tcW w:w="3387" w:type="dxa"/>
            <w:tcBorders>
              <w:top w:val="nil"/>
              <w:bottom w:val="single" w:sz="8" w:space="0" w:color="000000" w:themeColor="text1"/>
            </w:tcBorders>
            <w:shd w:val="clear" w:color="auto" w:fill="598774"/>
          </w:tcPr>
          <w:p w14:paraId="5E9FE744" w14:textId="489ECEC5" w:rsidR="005F2397" w:rsidRPr="008568A7" w:rsidRDefault="005F2397" w:rsidP="005F2397">
            <w:pPr>
              <w:cnfStyle w:val="100000000000" w:firstRow="1"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Futures</w:t>
            </w:r>
            <w:ins w:id="8239" w:author="Aleksander Hansen" w:date="2013-02-15T16:31:00Z">
              <w:r w:rsidR="008A28C4">
                <w:rPr>
                  <w:rFonts w:ascii="Calibri" w:hAnsi="Calibri"/>
                  <w:color w:val="000000" w:themeColor="text1"/>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240" w:author="Aleksander Hansen" w:date="2013-02-15T16:31:00Z">
              <w:r w:rsidR="008A28C4">
                <w:instrText xml:space="preserve">" </w:instrText>
              </w:r>
              <w:r w:rsidR="008A28C4">
                <w:rPr>
                  <w:rFonts w:ascii="Calibri" w:hAnsi="Calibri"/>
                  <w:color w:val="000000" w:themeColor="text1"/>
                </w:rPr>
                <w:fldChar w:fldCharType="end"/>
              </w:r>
            </w:ins>
          </w:p>
        </w:tc>
      </w:tr>
      <w:tr w:rsidR="005F2397" w:rsidRPr="008568A7" w14:paraId="7B9CBF9F"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8" w:space="0" w:color="000000" w:themeColor="text1"/>
              <w:bottom w:val="nil"/>
              <w:right w:val="nil"/>
            </w:tcBorders>
            <w:shd w:val="clear" w:color="auto" w:fill="auto"/>
          </w:tcPr>
          <w:p w14:paraId="13AE5DA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Commercial contract</w:t>
            </w:r>
          </w:p>
        </w:tc>
        <w:tc>
          <w:tcPr>
            <w:tcW w:w="2700" w:type="dxa"/>
            <w:tcBorders>
              <w:top w:val="single" w:sz="8" w:space="0" w:color="000000" w:themeColor="text1"/>
              <w:left w:val="nil"/>
              <w:bottom w:val="nil"/>
              <w:right w:val="nil"/>
            </w:tcBorders>
            <w:shd w:val="clear" w:color="auto" w:fill="auto"/>
          </w:tcPr>
          <w:p w14:paraId="234BBCEA"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Bilateral agreements</w:t>
            </w:r>
          </w:p>
        </w:tc>
        <w:tc>
          <w:tcPr>
            <w:tcW w:w="3387" w:type="dxa"/>
            <w:tcBorders>
              <w:top w:val="single" w:sz="8" w:space="0" w:color="000000" w:themeColor="text1"/>
              <w:left w:val="nil"/>
              <w:bottom w:val="nil"/>
            </w:tcBorders>
            <w:shd w:val="clear" w:color="auto" w:fill="auto"/>
          </w:tcPr>
          <w:p w14:paraId="2B9B3068"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Standardized instrument</w:t>
            </w:r>
          </w:p>
        </w:tc>
      </w:tr>
      <w:tr w:rsidR="005F2397" w:rsidRPr="008568A7" w14:paraId="34BF07D6"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4" w:space="0" w:color="auto"/>
              <w:right w:val="nil"/>
            </w:tcBorders>
            <w:shd w:val="clear" w:color="auto" w:fill="auto"/>
          </w:tcPr>
          <w:p w14:paraId="47703FA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Flexible covenants</w:t>
            </w:r>
          </w:p>
        </w:tc>
        <w:tc>
          <w:tcPr>
            <w:tcW w:w="2700" w:type="dxa"/>
            <w:tcBorders>
              <w:top w:val="nil"/>
              <w:left w:val="nil"/>
              <w:bottom w:val="single" w:sz="4" w:space="0" w:color="auto"/>
              <w:right w:val="nil"/>
            </w:tcBorders>
            <w:shd w:val="clear" w:color="auto" w:fill="auto"/>
          </w:tcPr>
          <w:p w14:paraId="3846E47A"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Flexible covenants</w:t>
            </w:r>
          </w:p>
        </w:tc>
        <w:tc>
          <w:tcPr>
            <w:tcW w:w="3387" w:type="dxa"/>
            <w:tcBorders>
              <w:top w:val="nil"/>
              <w:left w:val="nil"/>
              <w:bottom w:val="single" w:sz="4" w:space="0" w:color="auto"/>
            </w:tcBorders>
            <w:shd w:val="clear" w:color="auto" w:fill="auto"/>
          </w:tcPr>
          <w:p w14:paraId="12B7EB00"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Buyer &amp; Seller only refer to clearinghouse</w:t>
            </w:r>
          </w:p>
        </w:tc>
      </w:tr>
      <w:tr w:rsidR="005F2397" w:rsidRPr="008568A7" w14:paraId="5FCA03E6"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4" w:space="0" w:color="auto"/>
              <w:bottom w:val="nil"/>
              <w:right w:val="nil"/>
            </w:tcBorders>
            <w:shd w:val="clear" w:color="auto" w:fill="auto"/>
          </w:tcPr>
          <w:p w14:paraId="1F9C765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Illiquid and discontinuous market</w:t>
            </w:r>
          </w:p>
        </w:tc>
        <w:tc>
          <w:tcPr>
            <w:tcW w:w="2700" w:type="dxa"/>
            <w:tcBorders>
              <w:top w:val="single" w:sz="4" w:space="0" w:color="auto"/>
              <w:left w:val="nil"/>
              <w:bottom w:val="nil"/>
              <w:right w:val="nil"/>
            </w:tcBorders>
            <w:shd w:val="clear" w:color="auto" w:fill="auto"/>
          </w:tcPr>
          <w:p w14:paraId="50756430" w14:textId="04EDC52E"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Often replaces spot</w:t>
            </w:r>
            <w:ins w:id="8241" w:author="Aleksander Hansen" w:date="2013-02-15T17:14:00Z">
              <w:r w:rsidR="003578F0">
                <w:rPr>
                  <w:rFonts w:ascii="Calibri" w:hAnsi="Calibri"/>
                  <w:color w:val="000000" w:themeColor="text1"/>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8242" w:author="Aleksander Hansen" w:date="2013-02-15T17:14:00Z">
              <w:r w:rsidR="003578F0">
                <w:instrText xml:space="preserve">spot price" </w:instrText>
              </w:r>
              <w:r w:rsidR="003578F0">
                <w:rPr>
                  <w:rFonts w:ascii="Calibri" w:hAnsi="Calibri"/>
                  <w:color w:val="000000" w:themeColor="text1"/>
                </w:rPr>
                <w:fldChar w:fldCharType="end"/>
              </w:r>
            </w:ins>
            <w:r w:rsidRPr="008568A7">
              <w:rPr>
                <w:rFonts w:ascii="Calibri" w:hAnsi="Calibri"/>
                <w:color w:val="000000" w:themeColor="text1"/>
              </w:rPr>
              <w:t xml:space="preserve"> transactions</w:t>
            </w:r>
          </w:p>
        </w:tc>
        <w:tc>
          <w:tcPr>
            <w:tcW w:w="3387" w:type="dxa"/>
            <w:tcBorders>
              <w:top w:val="single" w:sz="4" w:space="0" w:color="auto"/>
              <w:left w:val="nil"/>
              <w:bottom w:val="nil"/>
            </w:tcBorders>
            <w:shd w:val="clear" w:color="auto" w:fill="auto"/>
          </w:tcPr>
          <w:p w14:paraId="42916B31"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Central clearing generates market prices</w:t>
            </w:r>
          </w:p>
        </w:tc>
      </w:tr>
      <w:tr w:rsidR="005F2397" w:rsidRPr="008568A7" w14:paraId="00AEDBDD"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8" w:space="0" w:color="000000" w:themeColor="text1"/>
            </w:tcBorders>
            <w:shd w:val="clear" w:color="auto" w:fill="auto"/>
          </w:tcPr>
          <w:p w14:paraId="64048B3C" w14:textId="77777777" w:rsidR="005F2397" w:rsidRPr="008568A7" w:rsidRDefault="005F2397" w:rsidP="005F2397">
            <w:pPr>
              <w:rPr>
                <w:rFonts w:ascii="Calibri" w:hAnsi="Calibri"/>
                <w:color w:val="000000" w:themeColor="text1"/>
              </w:rPr>
            </w:pPr>
          </w:p>
        </w:tc>
        <w:tc>
          <w:tcPr>
            <w:tcW w:w="2700" w:type="dxa"/>
            <w:tcBorders>
              <w:top w:val="nil"/>
              <w:bottom w:val="single" w:sz="8" w:space="0" w:color="000000" w:themeColor="text1"/>
            </w:tcBorders>
            <w:shd w:val="clear" w:color="auto" w:fill="auto"/>
          </w:tcPr>
          <w:p w14:paraId="1D5E603B"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Credit risk fully present</w:t>
            </w:r>
          </w:p>
        </w:tc>
        <w:tc>
          <w:tcPr>
            <w:tcW w:w="3387" w:type="dxa"/>
            <w:tcBorders>
              <w:top w:val="nil"/>
              <w:bottom w:val="single" w:sz="8" w:space="0" w:color="000000" w:themeColor="text1"/>
            </w:tcBorders>
            <w:shd w:val="clear" w:color="auto" w:fill="auto"/>
          </w:tcPr>
          <w:p w14:paraId="489E6C55"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Liquidity</w:t>
            </w:r>
          </w:p>
        </w:tc>
      </w:tr>
    </w:tbl>
    <w:p w14:paraId="4F355EBD" w14:textId="77777777" w:rsidR="0028416E" w:rsidRPr="008568A7" w:rsidRDefault="0028416E" w:rsidP="005F2397">
      <w:pPr>
        <w:rPr>
          <w:rFonts w:ascii="Calibri" w:hAnsi="Calibri"/>
        </w:rPr>
      </w:pPr>
    </w:p>
    <w:p w14:paraId="4D804E01" w14:textId="77777777" w:rsidR="005F2397" w:rsidRPr="008568A7" w:rsidRDefault="005F2397">
      <w:pPr>
        <w:pStyle w:val="Heading2"/>
        <w:pPrChange w:id="8243" w:author="Aleksander Hansen" w:date="2013-02-15T20:42:00Z">
          <w:pPr/>
        </w:pPrChange>
      </w:pPr>
      <w:bookmarkStart w:id="8244" w:name="_Toc222580772"/>
      <w:r w:rsidRPr="008568A7">
        <w:t>Describe the basic characteristics and differences between hedgers, speculators, and arbitrageurs</w:t>
      </w:r>
      <w:bookmarkEnd w:id="8244"/>
    </w:p>
    <w:p w14:paraId="4E3D5D65" w14:textId="77777777" w:rsidR="0028416E" w:rsidRPr="008568A7" w:rsidRDefault="0028416E" w:rsidP="005F2397">
      <w:pPr>
        <w:rPr>
          <w:rFonts w:ascii="Calibri" w:hAnsi="Calibri"/>
        </w:rPr>
      </w:pPr>
    </w:p>
    <w:p w14:paraId="2334CE26" w14:textId="5230B5C7" w:rsidR="005F2397" w:rsidRPr="008568A7" w:rsidRDefault="005F2397" w:rsidP="008568A7">
      <w:pPr>
        <w:pStyle w:val="Heading3SubGTNI"/>
      </w:pPr>
      <w:bookmarkStart w:id="8245" w:name="_Toc222580773"/>
      <w:r w:rsidRPr="008568A7">
        <w:t>Hedgers</w:t>
      </w:r>
      <w:bookmarkEnd w:id="8245"/>
      <w:ins w:id="8246" w:author="Aleksander Hansen" w:date="2013-02-15T16:52:00Z">
        <w:r w:rsidR="00AC5507">
          <w:fldChar w:fldCharType="begin"/>
        </w:r>
        <w:r w:rsidR="00AC5507">
          <w:instrText xml:space="preserve"> XE "</w:instrText>
        </w:r>
      </w:ins>
      <w:ins w:id="8247" w:author="Aleksander Hansen" w:date="2013-02-10T17:27:00Z">
        <w:r w:rsidR="00AC5507">
          <w:rPr>
            <w:rFonts w:ascii="Calibri" w:hAnsi="Calibri"/>
          </w:rPr>
          <w:instrText>Hedgers</w:instrText>
        </w:r>
      </w:ins>
      <w:ins w:id="8248" w:author="Aleksander Hansen" w:date="2013-02-15T16:52:00Z">
        <w:r w:rsidR="00AC5507">
          <w:instrText xml:space="preserve">" </w:instrText>
        </w:r>
        <w:r w:rsidR="00AC5507">
          <w:fldChar w:fldCharType="end"/>
        </w:r>
      </w:ins>
    </w:p>
    <w:p w14:paraId="3BD55535" w14:textId="01A98D8B" w:rsidR="005F2397" w:rsidRPr="008568A7" w:rsidDel="001C28FB" w:rsidRDefault="005F2397" w:rsidP="005F2397">
      <w:pPr>
        <w:rPr>
          <w:del w:id="8249" w:author="Aleksander Hansen" w:date="2013-02-15T09:34:00Z"/>
          <w:rFonts w:ascii="Calibri" w:hAnsi="Calibri"/>
        </w:rPr>
      </w:pPr>
      <w:r w:rsidRPr="008568A7">
        <w:rPr>
          <w:rFonts w:ascii="Calibri" w:hAnsi="Calibri"/>
        </w:rPr>
        <w:t>Futures</w:t>
      </w:r>
      <w:ins w:id="8250"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251"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markets were originally designed to meet the needs of hedgers</w:t>
      </w:r>
      <w:ins w:id="8252" w:author="Aleksander Hansen" w:date="2013-02-15T09:33:00Z">
        <w:r w:rsidR="001C28FB">
          <w:rPr>
            <w:rFonts w:ascii="Calibri" w:hAnsi="Calibri"/>
          </w:rPr>
          <w:t xml:space="preserve"> typically </w:t>
        </w:r>
      </w:ins>
      <w:del w:id="8253" w:author="Aleksander Hansen" w:date="2013-02-15T09:33:00Z">
        <w:r w:rsidRPr="008568A7" w:rsidDel="001C28FB">
          <w:rPr>
            <w:rFonts w:ascii="Calibri" w:hAnsi="Calibri"/>
          </w:rPr>
          <w:delText xml:space="preserve"> (</w:delText>
        </w:r>
      </w:del>
      <w:r w:rsidRPr="008568A7">
        <w:rPr>
          <w:rFonts w:ascii="Calibri" w:hAnsi="Calibri"/>
        </w:rPr>
        <w:t xml:space="preserve">farmers who wanted to lock </w:t>
      </w:r>
      <w:del w:id="8254" w:author="Aleksander Hansen" w:date="2013-02-15T09:33:00Z">
        <w:r w:rsidRPr="008568A7" w:rsidDel="001C28FB">
          <w:rPr>
            <w:rFonts w:ascii="Calibri" w:hAnsi="Calibri"/>
          </w:rPr>
          <w:delText xml:space="preserve">in advance </w:delText>
        </w:r>
      </w:del>
      <w:r w:rsidRPr="008568A7">
        <w:rPr>
          <w:rFonts w:ascii="Calibri" w:hAnsi="Calibri"/>
        </w:rPr>
        <w:t>a fixed price</w:t>
      </w:r>
      <w:ins w:id="8255" w:author="Aleksander Hansen" w:date="2013-02-15T17:23:00Z">
        <w:r w:rsidR="00CF0A55">
          <w:rPr>
            <w:rFonts w:ascii="Calibri" w:hAnsi="Calibri"/>
          </w:rPr>
          <w:fldChar w:fldCharType="begin"/>
        </w:r>
        <w:r w:rsidR="00CF0A55">
          <w:instrText xml:space="preserve"> XE "</w:instrText>
        </w:r>
      </w:ins>
      <w:r w:rsidR="00CF0A55" w:rsidRPr="008568A7">
        <w:rPr>
          <w:rFonts w:ascii="Calibri" w:hAnsi="Calibri"/>
        </w:rPr>
        <w:instrText>fixed price</w:instrText>
      </w:r>
      <w:ins w:id="8256" w:author="Aleksander Hansen" w:date="2013-02-15T17:23:00Z">
        <w:r w:rsidR="00CF0A55">
          <w:instrText xml:space="preserve">" </w:instrText>
        </w:r>
        <w:r w:rsidR="00CF0A55">
          <w:rPr>
            <w:rFonts w:ascii="Calibri" w:hAnsi="Calibri"/>
          </w:rPr>
          <w:fldChar w:fldCharType="end"/>
        </w:r>
      </w:ins>
      <w:r w:rsidRPr="008568A7">
        <w:rPr>
          <w:rFonts w:ascii="Calibri" w:hAnsi="Calibri"/>
        </w:rPr>
        <w:t xml:space="preserve"> for their harvests</w:t>
      </w:r>
      <w:ins w:id="8257" w:author="Aleksander Hansen" w:date="2013-02-15T09:33:00Z">
        <w:r w:rsidR="001C28FB">
          <w:rPr>
            <w:rFonts w:ascii="Calibri" w:hAnsi="Calibri"/>
          </w:rPr>
          <w:t xml:space="preserve"> in advance</w:t>
        </w:r>
      </w:ins>
      <w:del w:id="8258" w:author="Aleksander Hansen" w:date="2013-02-15T09:34:00Z">
        <w:r w:rsidRPr="008568A7" w:rsidDel="001C28FB">
          <w:rPr>
            <w:rFonts w:ascii="Calibri" w:hAnsi="Calibri"/>
          </w:rPr>
          <w:delText>)</w:delText>
        </w:r>
      </w:del>
      <w:r w:rsidRPr="008568A7">
        <w:rPr>
          <w:rFonts w:ascii="Calibri" w:hAnsi="Calibri"/>
        </w:rPr>
        <w:t xml:space="preserve">. The classic example of a hedger is: an airline knows </w:t>
      </w:r>
      <w:r w:rsidRPr="008A2DD2">
        <w:rPr>
          <w:rFonts w:ascii="Calibri" w:hAnsi="Calibri"/>
        </w:rPr>
        <w:t>it will</w:t>
      </w:r>
      <w:r w:rsidRPr="001C28FB">
        <w:rPr>
          <w:rFonts w:ascii="Calibri" w:hAnsi="Calibri"/>
          <w:i/>
          <w:rPrChange w:id="8259" w:author="Aleksander Hansen" w:date="2013-02-15T09:36:00Z">
            <w:rPr>
              <w:rFonts w:ascii="Calibri" w:hAnsi="Calibri"/>
            </w:rPr>
          </w:rPrChange>
        </w:rPr>
        <w:t xml:space="preserve"> buy jet fuel</w:t>
      </w:r>
      <w:ins w:id="8260" w:author="Aleksander Hansen" w:date="2013-02-15T16:59:00Z">
        <w:r w:rsidR="00AC5507">
          <w:rPr>
            <w:rFonts w:ascii="Calibri" w:hAnsi="Calibri"/>
            <w:i/>
          </w:rPr>
          <w:fldChar w:fldCharType="begin"/>
        </w:r>
        <w:r w:rsidR="00AC5507">
          <w:instrText xml:space="preserve"> XE "</w:instrText>
        </w:r>
      </w:ins>
      <w:r w:rsidR="00AC5507" w:rsidRPr="008568A7">
        <w:rPr>
          <w:rFonts w:ascii="Calibri" w:hAnsi="Calibri"/>
        </w:rPr>
        <w:instrText>jet fuel</w:instrText>
      </w:r>
      <w:ins w:id="8261" w:author="Aleksander Hansen" w:date="2013-02-15T16:59:00Z">
        <w:r w:rsidR="00AC5507">
          <w:instrText xml:space="preserve">" </w:instrText>
        </w:r>
        <w:r w:rsidR="00AC5507">
          <w:rPr>
            <w:rFonts w:ascii="Calibri" w:hAnsi="Calibri"/>
            <w:i/>
          </w:rPr>
          <w:fldChar w:fldCharType="end"/>
        </w:r>
      </w:ins>
      <w:r w:rsidRPr="001C28FB">
        <w:rPr>
          <w:rFonts w:ascii="Calibri" w:hAnsi="Calibri"/>
          <w:i/>
          <w:rPrChange w:id="8262" w:author="Aleksander Hansen" w:date="2013-02-15T09:36:00Z">
            <w:rPr>
              <w:rFonts w:ascii="Calibri" w:hAnsi="Calibri"/>
            </w:rPr>
          </w:rPrChange>
        </w:rPr>
        <w:t xml:space="preserve"> in</w:t>
      </w:r>
      <w:ins w:id="8263" w:author="Aleksander Hansen" w:date="2013-02-15T09:36:00Z">
        <w:r w:rsidR="001C28FB">
          <w:rPr>
            <w:rFonts w:ascii="Calibri" w:hAnsi="Calibri"/>
            <w:i/>
          </w:rPr>
          <w:t xml:space="preserve"> the</w:t>
        </w:r>
      </w:ins>
      <w:r w:rsidRPr="001C28FB">
        <w:rPr>
          <w:rFonts w:ascii="Calibri" w:hAnsi="Calibri"/>
          <w:i/>
          <w:rPrChange w:id="8264" w:author="Aleksander Hansen" w:date="2013-02-15T09:36:00Z">
            <w:rPr>
              <w:rFonts w:ascii="Calibri" w:hAnsi="Calibri"/>
            </w:rPr>
          </w:rPrChange>
        </w:rPr>
        <w:t xml:space="preserve"> future</w:t>
      </w:r>
      <w:r w:rsidRPr="008568A7">
        <w:rPr>
          <w:rFonts w:ascii="Calibri" w:hAnsi="Calibri"/>
        </w:rPr>
        <w:t xml:space="preserve"> so the airline enters a long position in </w:t>
      </w:r>
      <w:r w:rsidR="00972464" w:rsidRPr="008568A7">
        <w:rPr>
          <w:rFonts w:ascii="Calibri" w:hAnsi="Calibri"/>
        </w:rPr>
        <w:t>Futures</w:t>
      </w:r>
      <w:r w:rsidRPr="008568A7">
        <w:rPr>
          <w:rFonts w:ascii="Calibri" w:hAnsi="Calibri"/>
        </w:rPr>
        <w:t xml:space="preserve"> contracts (to hedge)</w:t>
      </w:r>
      <w:ins w:id="8265" w:author="Aleksander Hansen" w:date="2013-02-15T09:34:00Z">
        <w:r w:rsidR="001C28FB">
          <w:rPr>
            <w:rFonts w:ascii="Calibri" w:hAnsi="Calibri"/>
          </w:rPr>
          <w:t>. As an alternative,</w:t>
        </w:r>
      </w:ins>
    </w:p>
    <w:p w14:paraId="02329E16" w14:textId="497C7969" w:rsidR="005F2397" w:rsidRPr="008568A7" w:rsidDel="001C28FB" w:rsidRDefault="001C28FB" w:rsidP="005F2397">
      <w:pPr>
        <w:rPr>
          <w:del w:id="8266" w:author="Aleksander Hansen" w:date="2013-02-15T09:36:00Z"/>
          <w:rFonts w:ascii="Calibri" w:hAnsi="Calibri"/>
        </w:rPr>
      </w:pPr>
      <w:ins w:id="8267" w:author="Aleksander Hansen" w:date="2013-02-15T09:34:00Z">
        <w:r>
          <w:rPr>
            <w:rFonts w:ascii="Calibri" w:hAnsi="Calibri"/>
          </w:rPr>
          <w:t xml:space="preserve"> t</w:t>
        </w:r>
      </w:ins>
      <w:del w:id="8268" w:author="Aleksander Hansen" w:date="2013-02-15T09:34:00Z">
        <w:r w:rsidR="005F2397" w:rsidRPr="008568A7" w:rsidDel="001C28FB">
          <w:rPr>
            <w:rFonts w:ascii="Calibri" w:hAnsi="Calibri"/>
          </w:rPr>
          <w:delText>T</w:delText>
        </w:r>
      </w:del>
      <w:r w:rsidR="005F2397" w:rsidRPr="008568A7">
        <w:rPr>
          <w:rFonts w:ascii="Calibri" w:hAnsi="Calibri"/>
        </w:rPr>
        <w:t xml:space="preserve">he airline could also buy call options. </w:t>
      </w:r>
      <w:ins w:id="8269" w:author="Aleksander Hansen" w:date="2013-02-15T09:34:00Z">
        <w:r>
          <w:rPr>
            <w:rFonts w:ascii="Calibri" w:hAnsi="Calibri"/>
          </w:rPr>
          <w:t>Indeed, this</w:t>
        </w:r>
      </w:ins>
      <w:del w:id="8270" w:author="Aleksander Hansen" w:date="2013-02-15T09:34:00Z">
        <w:r w:rsidR="005F2397" w:rsidRPr="008568A7" w:rsidDel="001C28FB">
          <w:rPr>
            <w:rFonts w:ascii="Calibri" w:hAnsi="Calibri"/>
          </w:rPr>
          <w:delText>This</w:delText>
        </w:r>
      </w:del>
      <w:r w:rsidR="005F2397" w:rsidRPr="008568A7">
        <w:rPr>
          <w:rFonts w:ascii="Calibri" w:hAnsi="Calibri"/>
        </w:rPr>
        <w:t xml:space="preserve"> is “strictly superior” for the hedger </w:t>
      </w:r>
      <w:r w:rsidR="005F2397" w:rsidRPr="001C28FB">
        <w:rPr>
          <w:rFonts w:ascii="Calibri" w:hAnsi="Calibri"/>
          <w:i/>
          <w:rPrChange w:id="8271" w:author="Aleksander Hansen" w:date="2013-02-15T09:34:00Z">
            <w:rPr>
              <w:rFonts w:ascii="Calibri" w:hAnsi="Calibri"/>
            </w:rPr>
          </w:rPrChange>
        </w:rPr>
        <w:t>at maturity</w:t>
      </w:r>
      <w:r w:rsidR="005F2397" w:rsidRPr="008568A7">
        <w:rPr>
          <w:rFonts w:ascii="Calibri" w:hAnsi="Calibri"/>
        </w:rPr>
        <w:t xml:space="preserve">, but requires a premium at inception. </w:t>
      </w:r>
    </w:p>
    <w:p w14:paraId="6AE75E92" w14:textId="779220BE" w:rsidR="005F2397" w:rsidRPr="008568A7" w:rsidRDefault="005F2397" w:rsidP="005F2397">
      <w:pPr>
        <w:rPr>
          <w:rFonts w:ascii="Calibri" w:hAnsi="Calibri"/>
        </w:rPr>
      </w:pPr>
      <w:r w:rsidRPr="008568A7">
        <w:rPr>
          <w:rFonts w:ascii="Calibri" w:hAnsi="Calibri"/>
        </w:rPr>
        <w:t xml:space="preserve">Another classic example is a commodity producer who knows </w:t>
      </w:r>
      <w:del w:id="8272" w:author="Aleksander Hansen" w:date="2013-02-15T09:37:00Z">
        <w:r w:rsidRPr="008568A7" w:rsidDel="001C28FB">
          <w:rPr>
            <w:rFonts w:ascii="Calibri" w:hAnsi="Calibri"/>
          </w:rPr>
          <w:delText>he/</w:delText>
        </w:r>
      </w:del>
      <w:r w:rsidRPr="008568A7">
        <w:rPr>
          <w:rFonts w:ascii="Calibri" w:hAnsi="Calibri"/>
        </w:rPr>
        <w:t xml:space="preserve">she will </w:t>
      </w:r>
      <w:r w:rsidRPr="001C28FB">
        <w:rPr>
          <w:rFonts w:ascii="Calibri" w:hAnsi="Calibri"/>
          <w:i/>
          <w:rPrChange w:id="8273" w:author="Aleksander Hansen" w:date="2013-02-15T09:35:00Z">
            <w:rPr>
              <w:rFonts w:ascii="Calibri" w:hAnsi="Calibri"/>
            </w:rPr>
          </w:rPrChange>
        </w:rPr>
        <w:t>sell crop in</w:t>
      </w:r>
      <w:ins w:id="8274" w:author="Aleksander Hansen" w:date="2013-02-15T09:35:00Z">
        <w:r w:rsidR="001C28FB">
          <w:rPr>
            <w:rFonts w:ascii="Calibri" w:hAnsi="Calibri"/>
            <w:i/>
          </w:rPr>
          <w:t xml:space="preserve"> the</w:t>
        </w:r>
      </w:ins>
      <w:r w:rsidRPr="001C28FB">
        <w:rPr>
          <w:rFonts w:ascii="Calibri" w:hAnsi="Calibri"/>
          <w:i/>
          <w:rPrChange w:id="8275" w:author="Aleksander Hansen" w:date="2013-02-15T09:35:00Z">
            <w:rPr>
              <w:rFonts w:ascii="Calibri" w:hAnsi="Calibri"/>
            </w:rPr>
          </w:rPrChange>
        </w:rPr>
        <w:t xml:space="preserve"> future</w:t>
      </w:r>
      <w:r w:rsidRPr="008568A7">
        <w:rPr>
          <w:rFonts w:ascii="Calibri" w:hAnsi="Calibri"/>
        </w:rPr>
        <w:t xml:space="preserve">: the producer enters into a short position in </w:t>
      </w:r>
      <w:r w:rsidR="00972464" w:rsidRPr="008568A7">
        <w:rPr>
          <w:rFonts w:ascii="Calibri" w:hAnsi="Calibri"/>
        </w:rPr>
        <w:t>Futures</w:t>
      </w:r>
      <w:ins w:id="827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277"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contracts in order to hedge</w:t>
      </w:r>
      <w:ins w:id="8278" w:author="Aleksander Hansen" w:date="2013-02-15T09:36:00Z">
        <w:r w:rsidR="001C28FB">
          <w:rPr>
            <w:rFonts w:ascii="Calibri" w:hAnsi="Calibri"/>
          </w:rPr>
          <w:t>, effectively canceling out her price exposure</w:t>
        </w:r>
      </w:ins>
      <w:r w:rsidRPr="008568A7">
        <w:rPr>
          <w:rFonts w:ascii="Calibri" w:hAnsi="Calibri"/>
        </w:rPr>
        <w:t>.</w:t>
      </w:r>
    </w:p>
    <w:p w14:paraId="49240A2A" w14:textId="77777777" w:rsidR="005F2397" w:rsidRPr="008568A7" w:rsidRDefault="005F2397" w:rsidP="008568A7">
      <w:pPr>
        <w:pStyle w:val="Heading3SubGTNI"/>
      </w:pPr>
      <w:bookmarkStart w:id="8279" w:name="_Toc222580774"/>
      <w:r w:rsidRPr="008568A7">
        <w:t>Speculators</w:t>
      </w:r>
      <w:bookmarkEnd w:id="8279"/>
    </w:p>
    <w:p w14:paraId="06A6D93C" w14:textId="40856711" w:rsidR="005F2397" w:rsidRPr="008568A7" w:rsidDel="001C28FB" w:rsidRDefault="005F2397" w:rsidP="005F2397">
      <w:pPr>
        <w:rPr>
          <w:del w:id="8280" w:author="Aleksander Hansen" w:date="2013-02-15T09:37:00Z"/>
          <w:rFonts w:ascii="Calibri" w:hAnsi="Calibri"/>
        </w:rPr>
      </w:pPr>
      <w:r w:rsidRPr="008568A7">
        <w:rPr>
          <w:rFonts w:ascii="Calibri" w:hAnsi="Calibri"/>
        </w:rPr>
        <w:t>Speculators wish to get exposure to commodity price moves. For example, Bank ABC (which has no ‘‘natural’’ exposure to the price of fuel) decides to take a position (e.g., Futures</w:t>
      </w:r>
      <w:ins w:id="828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282"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on fuel, option on fuel). The position “expresses a view” on subsequent moves in the fuel price. Commodities are increasingly attractive to investors who view them as an alternative asset class allowing them to improve return/risk profile</w:t>
      </w:r>
      <w:ins w:id="8283" w:author="Aleksander Hansen" w:date="2013-02-15T09:27:00Z">
        <w:r w:rsidR="00E037C5">
          <w:rPr>
            <w:rFonts w:ascii="Calibri" w:hAnsi="Calibri"/>
          </w:rPr>
          <w:t>, and further diversify their portfolios.</w:t>
        </w:r>
      </w:ins>
      <w:ins w:id="8284" w:author="Aleksander Hansen" w:date="2013-02-15T09:37:00Z">
        <w:r w:rsidR="001C28FB">
          <w:rPr>
            <w:rFonts w:ascii="Calibri" w:hAnsi="Calibri"/>
          </w:rPr>
          <w:t xml:space="preserve"> </w:t>
        </w:r>
      </w:ins>
    </w:p>
    <w:p w14:paraId="49E87C75" w14:textId="79AAC9BA" w:rsidR="005F2397" w:rsidRPr="008568A7" w:rsidRDefault="005F2397" w:rsidP="005F2397">
      <w:pPr>
        <w:rPr>
          <w:rFonts w:ascii="Calibri" w:hAnsi="Calibri"/>
        </w:rPr>
      </w:pPr>
      <w:r w:rsidRPr="008568A7">
        <w:rPr>
          <w:rFonts w:ascii="Calibri" w:hAnsi="Calibri"/>
        </w:rPr>
        <w:t>Futures</w:t>
      </w:r>
      <w:ins w:id="828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286"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are</w:t>
      </w:r>
      <w:del w:id="8287" w:author="Aleksander Hansen" w:date="2013-02-15T09:27:00Z">
        <w:r w:rsidRPr="008568A7" w:rsidDel="00E037C5">
          <w:rPr>
            <w:rFonts w:ascii="Calibri" w:hAnsi="Calibri"/>
          </w:rPr>
          <w:delText xml:space="preserve"> the obvious</w:delText>
        </w:r>
      </w:del>
      <w:r w:rsidRPr="008568A7">
        <w:rPr>
          <w:rFonts w:ascii="Calibri" w:hAnsi="Calibri"/>
        </w:rPr>
        <w:t xml:space="preserve"> instrument</w:t>
      </w:r>
      <w:ins w:id="8288" w:author="Aleksander Hansen" w:date="2013-02-15T09:27:00Z">
        <w:r w:rsidR="00E037C5">
          <w:rPr>
            <w:rFonts w:ascii="Calibri" w:hAnsi="Calibri"/>
          </w:rPr>
          <w:t xml:space="preserve">s that serve their </w:t>
        </w:r>
      </w:ins>
      <w:ins w:id="8289" w:author="Aleksander Hansen" w:date="2013-02-15T09:29:00Z">
        <w:r w:rsidR="00E037C5">
          <w:rPr>
            <w:rFonts w:ascii="Calibri" w:hAnsi="Calibri"/>
          </w:rPr>
          <w:t xml:space="preserve">[speculators’] </w:t>
        </w:r>
      </w:ins>
      <w:ins w:id="8290" w:author="Aleksander Hansen" w:date="2013-02-15T09:27:00Z">
        <w:r w:rsidR="00E037C5">
          <w:rPr>
            <w:rFonts w:ascii="Calibri" w:hAnsi="Calibri"/>
          </w:rPr>
          <w:t>purpose well</w:t>
        </w:r>
      </w:ins>
      <w:r w:rsidRPr="008568A7">
        <w:rPr>
          <w:rFonts w:ascii="Calibri" w:hAnsi="Calibri"/>
        </w:rPr>
        <w:t xml:space="preserve">: </w:t>
      </w:r>
    </w:p>
    <w:p w14:paraId="76FB6E0A" w14:textId="21977E04" w:rsidR="005F2397" w:rsidRPr="008568A7" w:rsidDel="00E037C5" w:rsidRDefault="00E037C5" w:rsidP="005F2397">
      <w:pPr>
        <w:rPr>
          <w:del w:id="8291" w:author="Aleksander Hansen" w:date="2013-02-15T09:28:00Z"/>
          <w:rFonts w:ascii="Calibri" w:hAnsi="Calibri"/>
        </w:rPr>
      </w:pPr>
      <w:ins w:id="8292" w:author="Aleksander Hansen" w:date="2013-02-15T09:27:00Z">
        <w:r>
          <w:rPr>
            <w:rFonts w:ascii="Calibri" w:hAnsi="Calibri"/>
          </w:rPr>
          <w:t>There is often ample l</w:t>
        </w:r>
      </w:ins>
      <w:del w:id="8293" w:author="Aleksander Hansen" w:date="2013-02-15T09:27:00Z">
        <w:r w:rsidR="005F2397" w:rsidRPr="008568A7" w:rsidDel="00E037C5">
          <w:rPr>
            <w:rFonts w:ascii="Calibri" w:hAnsi="Calibri"/>
          </w:rPr>
          <w:delText>L</w:delText>
        </w:r>
      </w:del>
      <w:r w:rsidR="005F2397" w:rsidRPr="008568A7">
        <w:rPr>
          <w:rFonts w:ascii="Calibri" w:hAnsi="Calibri"/>
        </w:rPr>
        <w:t>iquidity</w:t>
      </w:r>
      <w:ins w:id="8294" w:author="Aleksander Hansen" w:date="2013-02-15T09:27:00Z">
        <w:r>
          <w:rPr>
            <w:rFonts w:ascii="Calibri" w:hAnsi="Calibri"/>
          </w:rPr>
          <w:t xml:space="preserve"> in many of the actively traded Futures</w:t>
        </w:r>
      </w:ins>
      <w:ins w:id="829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296" w:author="Aleksander Hansen" w:date="2013-02-15T16:31:00Z">
        <w:r w:rsidR="008A28C4">
          <w:instrText xml:space="preserve">" </w:instrText>
        </w:r>
        <w:r w:rsidR="008A28C4">
          <w:rPr>
            <w:rFonts w:ascii="Calibri" w:hAnsi="Calibri"/>
          </w:rPr>
          <w:fldChar w:fldCharType="end"/>
        </w:r>
      </w:ins>
      <w:ins w:id="8297" w:author="Aleksander Hansen" w:date="2013-02-15T09:27:00Z">
        <w:r>
          <w:rPr>
            <w:rFonts w:ascii="Calibri" w:hAnsi="Calibri"/>
          </w:rPr>
          <w:t xml:space="preserve"> contracts, the transaction </w:t>
        </w:r>
      </w:ins>
      <w:ins w:id="8298" w:author="Aleksander Hansen" w:date="2013-02-15T09:28:00Z">
        <w:r>
          <w:rPr>
            <w:rFonts w:ascii="Calibri" w:hAnsi="Calibri"/>
          </w:rPr>
          <w:t>costs</w:t>
        </w:r>
      </w:ins>
      <w:ins w:id="8299" w:author="Aleksander Hansen" w:date="2013-02-15T09:27:00Z">
        <w:r>
          <w:rPr>
            <w:rFonts w:ascii="Calibri" w:hAnsi="Calibri"/>
          </w:rPr>
          <w:t xml:space="preserve"> </w:t>
        </w:r>
      </w:ins>
      <w:ins w:id="8300" w:author="Aleksander Hansen" w:date="2013-02-15T09:28:00Z">
        <w:r>
          <w:rPr>
            <w:rFonts w:ascii="Calibri" w:hAnsi="Calibri"/>
          </w:rPr>
          <w:t>on the exchange are low,</w:t>
        </w:r>
      </w:ins>
      <w:del w:id="8301" w:author="Aleksander Hansen" w:date="2013-02-15T09:27:00Z">
        <w:r w:rsidR="005F2397" w:rsidRPr="008568A7" w:rsidDel="00E037C5">
          <w:rPr>
            <w:rFonts w:ascii="Calibri" w:hAnsi="Calibri"/>
          </w:rPr>
          <w:delText xml:space="preserve">, </w:delText>
        </w:r>
      </w:del>
      <w:ins w:id="8302" w:author="Aleksander Hansen" w:date="2013-02-15T09:28:00Z">
        <w:r>
          <w:rPr>
            <w:rFonts w:ascii="Calibri" w:hAnsi="Calibri"/>
          </w:rPr>
          <w:t xml:space="preserve"> and due to the central clearing mechanism, there is little credit risk to speak of.</w:t>
        </w:r>
      </w:ins>
    </w:p>
    <w:p w14:paraId="26B97829" w14:textId="77777777" w:rsidR="005F2397" w:rsidRPr="008568A7" w:rsidDel="00E037C5" w:rsidRDefault="005F2397" w:rsidP="005F2397">
      <w:pPr>
        <w:rPr>
          <w:del w:id="8303" w:author="Aleksander Hansen" w:date="2013-02-15T09:28:00Z"/>
          <w:rFonts w:ascii="Calibri" w:hAnsi="Calibri"/>
        </w:rPr>
      </w:pPr>
      <w:del w:id="8304" w:author="Aleksander Hansen" w:date="2013-02-15T09:28:00Z">
        <w:r w:rsidRPr="008568A7" w:rsidDel="00E037C5">
          <w:rPr>
            <w:rFonts w:ascii="Calibri" w:hAnsi="Calibri"/>
          </w:rPr>
          <w:delText xml:space="preserve">Low transaction costs on the exchange, </w:delText>
        </w:r>
      </w:del>
    </w:p>
    <w:p w14:paraId="3443808E" w14:textId="77777777" w:rsidR="005F2397" w:rsidRPr="008568A7" w:rsidRDefault="005F2397" w:rsidP="005F2397">
      <w:pPr>
        <w:rPr>
          <w:rFonts w:ascii="Calibri" w:hAnsi="Calibri"/>
        </w:rPr>
      </w:pPr>
      <w:del w:id="8305" w:author="Aleksander Hansen" w:date="2013-02-15T09:28:00Z">
        <w:r w:rsidRPr="008568A7" w:rsidDel="00E037C5">
          <w:rPr>
            <w:rFonts w:ascii="Calibri" w:hAnsi="Calibri"/>
          </w:rPr>
          <w:delText xml:space="preserve">Absence of credit risk </w:delText>
        </w:r>
      </w:del>
    </w:p>
    <w:p w14:paraId="1CA7A240" w14:textId="2323F097" w:rsidR="005F2397" w:rsidRPr="008568A7" w:rsidRDefault="005F2397" w:rsidP="008568A7">
      <w:pPr>
        <w:pStyle w:val="Heading3SubGTNI"/>
      </w:pPr>
      <w:bookmarkStart w:id="8306" w:name="_Toc222580775"/>
      <w:r w:rsidRPr="008568A7">
        <w:t>Arbitrage</w:t>
      </w:r>
      <w:r w:rsidR="0028416E" w:rsidRPr="008568A7">
        <w:t>u</w:t>
      </w:r>
      <w:r w:rsidRPr="008568A7">
        <w:t>rs</w:t>
      </w:r>
      <w:bookmarkEnd w:id="8306"/>
      <w:ins w:id="8307" w:author="Aleksander Hansen" w:date="2013-02-15T16:52:00Z">
        <w:r w:rsidR="00AC5507">
          <w:fldChar w:fldCharType="begin"/>
        </w:r>
        <w:r w:rsidR="00AC5507">
          <w:instrText xml:space="preserve"> XE "</w:instrText>
        </w:r>
      </w:ins>
      <w:ins w:id="8308" w:author="Aleksander Hansen" w:date="2013-02-10T17:27:00Z">
        <w:r w:rsidR="00AC5507">
          <w:rPr>
            <w:rFonts w:ascii="Calibri" w:hAnsi="Calibri"/>
          </w:rPr>
          <w:instrText>Arbitrageurs</w:instrText>
        </w:r>
      </w:ins>
      <w:ins w:id="8309" w:author="Aleksander Hansen" w:date="2013-02-15T16:52:00Z">
        <w:r w:rsidR="00AC5507">
          <w:instrText xml:space="preserve">" </w:instrText>
        </w:r>
        <w:r w:rsidR="00AC5507">
          <w:fldChar w:fldCharType="end"/>
        </w:r>
      </w:ins>
    </w:p>
    <w:p w14:paraId="660842D8" w14:textId="484B12D4" w:rsidR="005F2397" w:rsidRPr="008568A7" w:rsidRDefault="005F2397" w:rsidP="005F2397">
      <w:pPr>
        <w:rPr>
          <w:rFonts w:ascii="Calibri" w:hAnsi="Calibri"/>
        </w:rPr>
      </w:pPr>
      <w:r w:rsidRPr="008568A7">
        <w:rPr>
          <w:rFonts w:ascii="Calibri" w:hAnsi="Calibri"/>
        </w:rPr>
        <w:t>This is an important (but smaller in size) group of participants. An arbitrage is a riskless profit realized by simultaneously entering into several transactions in two or more markets.  Arbitrage</w:t>
      </w:r>
      <w:ins w:id="8310" w:author="Aleksander Hansen" w:date="2013-02-15T16:31:00Z">
        <w:r w:rsidR="008A28C4">
          <w:rPr>
            <w:rFonts w:ascii="Calibri" w:hAnsi="Calibri"/>
          </w:rPr>
          <w:fldChar w:fldCharType="begin"/>
        </w:r>
        <w:r w:rsidR="008A28C4">
          <w:instrText xml:space="preserve"> XE "</w:instrText>
        </w:r>
      </w:ins>
      <w:r w:rsidR="008A28C4" w:rsidRPr="008568A7">
        <w:rPr>
          <w:rFonts w:ascii="Calibri" w:hAnsi="Calibri"/>
        </w:rPr>
        <w:instrText>Arbitrage</w:instrText>
      </w:r>
      <w:ins w:id="8311"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opportunities are very desirable but not easy to uncover and they do not persist. </w:t>
      </w:r>
      <w:ins w:id="8312" w:author="Aleksander Hansen" w:date="2013-02-15T09:38:00Z">
        <w:r w:rsidR="001C28FB">
          <w:rPr>
            <w:rFonts w:ascii="Calibri" w:hAnsi="Calibri"/>
          </w:rPr>
          <w:t>Arbitrageurs</w:t>
        </w:r>
      </w:ins>
      <w:ins w:id="8313" w:author="Aleksander Hansen" w:date="2013-02-15T16:52:00Z">
        <w:r w:rsidR="00AC5507">
          <w:rPr>
            <w:rFonts w:ascii="Calibri" w:hAnsi="Calibri"/>
          </w:rPr>
          <w:fldChar w:fldCharType="begin"/>
        </w:r>
        <w:r w:rsidR="00AC5507">
          <w:instrText xml:space="preserve"> XE "</w:instrText>
        </w:r>
      </w:ins>
      <w:ins w:id="8314" w:author="Aleksander Hansen" w:date="2013-02-10T17:27:00Z">
        <w:r w:rsidR="00AC5507">
          <w:rPr>
            <w:rFonts w:ascii="Calibri" w:hAnsi="Calibri"/>
          </w:rPr>
          <w:instrText>Arbitrageurs</w:instrText>
        </w:r>
      </w:ins>
      <w:ins w:id="8315" w:author="Aleksander Hansen" w:date="2013-02-15T16:52:00Z">
        <w:r w:rsidR="00AC5507">
          <w:instrText xml:space="preserve">" </w:instrText>
        </w:r>
        <w:r w:rsidR="00AC5507">
          <w:rPr>
            <w:rFonts w:ascii="Calibri" w:hAnsi="Calibri"/>
          </w:rPr>
          <w:fldChar w:fldCharType="end"/>
        </w:r>
      </w:ins>
      <w:ins w:id="8316" w:author="Aleksander Hansen" w:date="2013-02-15T09:38:00Z">
        <w:r w:rsidR="001C28FB">
          <w:rPr>
            <w:rFonts w:ascii="Calibri" w:hAnsi="Calibri"/>
          </w:rPr>
          <w:t xml:space="preserve"> play an important role: they make sure that capital is allocated efficiently</w:t>
        </w:r>
      </w:ins>
      <w:ins w:id="8317" w:author="Aleksander Hansen" w:date="2013-02-15T09:39:00Z">
        <w:r w:rsidR="001C28FB">
          <w:rPr>
            <w:rFonts w:ascii="Calibri" w:hAnsi="Calibri"/>
          </w:rPr>
          <w:t xml:space="preserve"> in the market</w:t>
        </w:r>
      </w:ins>
      <w:ins w:id="8318" w:author="Aleksander Hansen" w:date="2013-02-15T09:38:00Z">
        <w:r w:rsidR="001C28FB">
          <w:rPr>
            <w:rFonts w:ascii="Calibri" w:hAnsi="Calibri"/>
          </w:rPr>
          <w:t>, while providing liquidity.</w:t>
        </w:r>
      </w:ins>
      <w:ins w:id="8319" w:author="Aleksander Hansen" w:date="2013-02-15T09:40:00Z">
        <w:r w:rsidR="00084821">
          <w:rPr>
            <w:rFonts w:ascii="Calibri" w:hAnsi="Calibri"/>
          </w:rPr>
          <w:t xml:space="preserve"> </w:t>
        </w:r>
      </w:ins>
    </w:p>
    <w:p w14:paraId="0A77A2F8" w14:textId="77777777" w:rsidR="00716FDC" w:rsidRPr="008568A7" w:rsidRDefault="00716FDC" w:rsidP="005F2397">
      <w:pPr>
        <w:rPr>
          <w:rFonts w:ascii="Calibri" w:hAnsi="Calibri"/>
        </w:rPr>
      </w:pPr>
    </w:p>
    <w:p w14:paraId="65F95140" w14:textId="77777777" w:rsidR="005F2397" w:rsidRPr="008568A7" w:rsidRDefault="005F2397">
      <w:pPr>
        <w:pStyle w:val="Heading2"/>
      </w:pPr>
      <w:bookmarkStart w:id="8320" w:name="_Toc222580776"/>
      <w:r w:rsidRPr="008568A7">
        <w:t>Describe an “arbitrage portfolio” and explain the conditions for a market to be arbitrage</w:t>
      </w:r>
      <w:r w:rsidRPr="008568A7">
        <w:rPr>
          <w:rFonts w:cs="Monaco"/>
        </w:rPr>
        <w:t>‐</w:t>
      </w:r>
      <w:r w:rsidRPr="008568A7">
        <w:t>free</w:t>
      </w:r>
      <w:bookmarkEnd w:id="8320"/>
    </w:p>
    <w:p w14:paraId="2AB3C32F" w14:textId="77777777" w:rsidR="00716FDC" w:rsidRPr="008568A7" w:rsidRDefault="00716FDC" w:rsidP="005F2397">
      <w:pPr>
        <w:rPr>
          <w:rFonts w:ascii="Calibri" w:hAnsi="Calibri"/>
        </w:rPr>
      </w:pPr>
    </w:p>
    <w:p w14:paraId="28AEFCF6" w14:textId="77777777" w:rsidR="005F2397" w:rsidRPr="008568A7" w:rsidRDefault="005F2397" w:rsidP="005F2397">
      <w:pPr>
        <w:rPr>
          <w:rFonts w:ascii="Calibri" w:hAnsi="Calibri"/>
        </w:rPr>
      </w:pPr>
      <w:r w:rsidRPr="008568A7">
        <w:rPr>
          <w:rFonts w:ascii="Calibri" w:hAnsi="Calibri"/>
        </w:rPr>
        <w:t>If a portfolio requires a null investment and is riskless (there is no possible loss at the horizon H), then its terminal value at date H has to be zero.</w:t>
      </w:r>
    </w:p>
    <w:p w14:paraId="5C2B34BE" w14:textId="77777777" w:rsidR="005F2397" w:rsidRPr="008568A7" w:rsidRDefault="005F2397" w:rsidP="005F2397">
      <w:pPr>
        <w:rPr>
          <w:rFonts w:ascii="Calibri" w:hAnsi="Calibri"/>
        </w:rPr>
      </w:pPr>
      <w:r w:rsidRPr="008568A7">
        <w:rPr>
          <w:rFonts w:ascii="Calibri" w:hAnsi="Calibri"/>
        </w:rPr>
        <w:t xml:space="preserve">“No free lunch property:” if you start with no money and take no risk, your final wealth will be zero. </w:t>
      </w:r>
    </w:p>
    <w:p w14:paraId="009352E4" w14:textId="77777777" w:rsidR="005F2397" w:rsidRPr="008568A7" w:rsidRDefault="005F2397" w:rsidP="005F2397">
      <w:pPr>
        <w:rPr>
          <w:rFonts w:ascii="Calibri" w:hAnsi="Calibri"/>
        </w:rPr>
      </w:pPr>
      <w:r w:rsidRPr="008568A7">
        <w:rPr>
          <w:rFonts w:ascii="Calibri" w:hAnsi="Calibri"/>
        </w:rPr>
        <w:t>The assumption of ‘‘riskless’’ is crucial</w:t>
      </w:r>
    </w:p>
    <w:p w14:paraId="2EDF9D97" w14:textId="51BF5783" w:rsidR="005F2397" w:rsidRPr="008568A7" w:rsidRDefault="005F2397" w:rsidP="005F2397">
      <w:pPr>
        <w:rPr>
          <w:rFonts w:ascii="Calibri" w:hAnsi="Calibri"/>
        </w:rPr>
      </w:pPr>
      <w:r w:rsidRPr="008568A7">
        <w:rPr>
          <w:rFonts w:ascii="Calibri" w:hAnsi="Calibri"/>
        </w:rPr>
        <w:t>Note: In practice, traders searching for arbitrage opportunities are looking for ‘‘quasi-riskless’’ strategies generating profits.</w:t>
      </w:r>
      <w:ins w:id="8321" w:author="Aleksander Hansen" w:date="2013-02-15T09:41:00Z">
        <w:r w:rsidR="0071057E">
          <w:rPr>
            <w:rFonts w:ascii="Calibri" w:hAnsi="Calibri"/>
          </w:rPr>
          <w:t xml:space="preserve"> There will always be some risk involved.</w:t>
        </w:r>
      </w:ins>
    </w:p>
    <w:p w14:paraId="4D53B9AA" w14:textId="77777777" w:rsidR="00716FDC" w:rsidRPr="008568A7" w:rsidRDefault="00716FDC" w:rsidP="005F2397">
      <w:pPr>
        <w:rPr>
          <w:rFonts w:ascii="Calibri" w:hAnsi="Calibri"/>
        </w:rPr>
      </w:pPr>
    </w:p>
    <w:p w14:paraId="53AD7C80" w14:textId="1EDFC2D3" w:rsidR="005F2397" w:rsidRPr="008568A7" w:rsidRDefault="005F2397">
      <w:pPr>
        <w:pStyle w:val="Heading2"/>
      </w:pPr>
      <w:bookmarkStart w:id="8322" w:name="_Toc222580777"/>
      <w:r w:rsidRPr="008568A7">
        <w:t xml:space="preserve">Describe the structure of the </w:t>
      </w:r>
      <w:r w:rsidR="00972464" w:rsidRPr="008568A7">
        <w:t>Futures</w:t>
      </w:r>
      <w:ins w:id="8323"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324" w:author="Aleksander Hansen" w:date="2013-02-15T16:31:00Z">
        <w:r w:rsidR="008A28C4">
          <w:instrText xml:space="preserve">" </w:instrText>
        </w:r>
        <w:r w:rsidR="008A28C4">
          <w:fldChar w:fldCharType="end"/>
        </w:r>
      </w:ins>
      <w:r w:rsidRPr="008568A7">
        <w:t xml:space="preserve"> market.</w:t>
      </w:r>
      <w:bookmarkEnd w:id="8322"/>
    </w:p>
    <w:p w14:paraId="20069590" w14:textId="77777777" w:rsidR="00716FDC" w:rsidRPr="008568A7" w:rsidRDefault="00716FDC" w:rsidP="005F2397">
      <w:pPr>
        <w:rPr>
          <w:rFonts w:ascii="Calibri" w:hAnsi="Calibri"/>
        </w:rPr>
      </w:pPr>
    </w:p>
    <w:p w14:paraId="418E2D41" w14:textId="0F38FC05" w:rsidR="005F2397" w:rsidRDefault="005F2397" w:rsidP="005F2397">
      <w:pPr>
        <w:rPr>
          <w:ins w:id="8325" w:author="Aleksander Hansen" w:date="2013-02-15T16:55:00Z"/>
          <w:rFonts w:ascii="Calibri" w:hAnsi="Calibri"/>
        </w:rPr>
      </w:pPr>
      <w:r w:rsidRPr="008568A7">
        <w:rPr>
          <w:rFonts w:ascii="Calibri" w:hAnsi="Calibri"/>
        </w:rPr>
        <w:t xml:space="preserve">Most </w:t>
      </w:r>
      <w:r w:rsidR="00972464" w:rsidRPr="008568A7">
        <w:rPr>
          <w:rFonts w:ascii="Calibri" w:hAnsi="Calibri"/>
        </w:rPr>
        <w:t>Futures</w:t>
      </w:r>
      <w:ins w:id="832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327"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exchanges are incorporated as membership associations and operate for the benefit of their members. The purpose of an exchange is to provide an organized marketplace, with uniform rules and standardized contracts. Like any corporation, a </w:t>
      </w:r>
      <w:r w:rsidR="00972464" w:rsidRPr="008568A7">
        <w:rPr>
          <w:rFonts w:ascii="Calibri" w:hAnsi="Calibri"/>
        </w:rPr>
        <w:t>Futures</w:t>
      </w:r>
      <w:r w:rsidRPr="008568A7">
        <w:rPr>
          <w:rFonts w:ascii="Calibri" w:hAnsi="Calibri"/>
        </w:rPr>
        <w:t xml:space="preserve"> exchange has shareholders, a board of directors and executive officers. An exchange may operate markets for spot</w:t>
      </w:r>
      <w:ins w:id="8328"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8329"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commodities, options and other financial securities in addition to </w:t>
      </w:r>
      <w:r w:rsidR="00972464" w:rsidRPr="008568A7">
        <w:rPr>
          <w:rFonts w:ascii="Calibri" w:hAnsi="Calibri"/>
        </w:rPr>
        <w:t>Futures</w:t>
      </w:r>
      <w:r w:rsidRPr="008568A7">
        <w:rPr>
          <w:rFonts w:ascii="Calibri" w:hAnsi="Calibri"/>
        </w:rPr>
        <w:t xml:space="preserve"> contracts and provide other services to the public (in particular, price discovery). An exchange funds its activities by membership dues and by transaction fees paid on the contracts traded on the exchange.</w:t>
      </w:r>
    </w:p>
    <w:p w14:paraId="79661E23" w14:textId="77777777" w:rsidR="00AC5507" w:rsidRPr="008568A7" w:rsidRDefault="00AC5507" w:rsidP="005F2397">
      <w:pPr>
        <w:rPr>
          <w:rFonts w:ascii="Calibri" w:hAnsi="Calibri"/>
        </w:rPr>
      </w:pPr>
    </w:p>
    <w:p w14:paraId="066AE43E" w14:textId="01E3FF3F" w:rsidR="005F2397" w:rsidRPr="008568A7" w:rsidRDefault="00AC5507">
      <w:pPr>
        <w:jc w:val="center"/>
        <w:rPr>
          <w:rFonts w:ascii="Calibri" w:hAnsi="Calibri"/>
        </w:rPr>
        <w:pPrChange w:id="8330" w:author="Aleksander Hansen" w:date="2013-02-10T22:44:00Z">
          <w:pPr/>
        </w:pPrChange>
      </w:pPr>
      <w:ins w:id="8331" w:author="Aleksander Hansen" w:date="2013-02-15T17:00:00Z">
        <w:r>
          <w:rPr>
            <w:rFonts w:ascii="Calibri" w:hAnsi="Calibri"/>
            <w:noProof/>
            <w:rPrChange w:id="8332">
              <w:rPr>
                <w:noProof/>
              </w:rPr>
            </w:rPrChange>
          </w:rPr>
          <w:drawing>
            <wp:inline distT="0" distB="0" distL="0" distR="0" wp14:anchorId="22C3C4AB" wp14:editId="7635510C">
              <wp:extent cx="5741085" cy="1694159"/>
              <wp:effectExtent l="0" t="0" r="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clearinghouse2.jpg"/>
                      <pic:cNvPicPr/>
                    </pic:nvPicPr>
                    <pic:blipFill>
                      <a:blip r:embed="rId142">
                        <a:extLst>
                          <a:ext uri="{28A0092B-C50C-407E-A947-70E740481C1C}">
                            <a14:useLocalDpi xmlns:a14="http://schemas.microsoft.com/office/drawing/2010/main" val="0"/>
                          </a:ext>
                        </a:extLst>
                      </a:blip>
                      <a:stretch>
                        <a:fillRect/>
                      </a:stretch>
                    </pic:blipFill>
                    <pic:spPr>
                      <a:xfrm>
                        <a:off x="0" y="0"/>
                        <a:ext cx="5743919" cy="1694995"/>
                      </a:xfrm>
                      <a:prstGeom prst="rect">
                        <a:avLst/>
                      </a:prstGeom>
                    </pic:spPr>
                  </pic:pic>
                </a:graphicData>
              </a:graphic>
            </wp:inline>
          </w:drawing>
        </w:r>
      </w:ins>
      <w:del w:id="8333" w:author="Aleksander Hansen" w:date="2013-02-15T16:54:00Z">
        <w:r w:rsidR="005F2397" w:rsidRPr="008568A7" w:rsidDel="00AC5507">
          <w:rPr>
            <w:rFonts w:ascii="Calibri" w:hAnsi="Calibri"/>
            <w:noProof/>
            <w:rPrChange w:id="8334">
              <w:rPr>
                <w:noProof/>
              </w:rPr>
            </w:rPrChange>
          </w:rPr>
          <w:drawing>
            <wp:inline distT="0" distB="0" distL="0" distR="0" wp14:anchorId="6962EBA9" wp14:editId="05352ACF">
              <wp:extent cx="4452563" cy="323801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456759" cy="3241064"/>
                      </a:xfrm>
                      <a:prstGeom prst="rect">
                        <a:avLst/>
                      </a:prstGeom>
                      <a:noFill/>
                      <a:ln>
                        <a:noFill/>
                      </a:ln>
                    </pic:spPr>
                  </pic:pic>
                </a:graphicData>
              </a:graphic>
            </wp:inline>
          </w:drawing>
        </w:r>
      </w:del>
    </w:p>
    <w:p w14:paraId="28A4A0F6" w14:textId="2EB5F4B0" w:rsidR="00F279AF" w:rsidRPr="00F279AF" w:rsidRDefault="005F2397">
      <w:pPr>
        <w:pStyle w:val="Heading2"/>
        <w:pPrChange w:id="8335" w:author="Aleksander Hansen" w:date="2013-02-15T20:42:00Z">
          <w:pPr/>
        </w:pPrChange>
      </w:pPr>
      <w:bookmarkStart w:id="8336" w:name="_Toc222580778"/>
      <w:r w:rsidRPr="008568A7">
        <w:t>Define basis risk and the variance of the basis</w:t>
      </w:r>
      <w:bookmarkEnd w:id="8336"/>
      <w:r w:rsidR="00F279AF">
        <w:br/>
      </w:r>
    </w:p>
    <w:p w14:paraId="47078FC6" w14:textId="3A478FC8" w:rsidR="005F2397" w:rsidRPr="008568A7" w:rsidRDefault="00DE5CF7">
      <w:pPr>
        <w:jc w:val="center"/>
        <w:rPr>
          <w:rFonts w:ascii="Calibri" w:hAnsi="Calibri"/>
        </w:rPr>
        <w:pPrChange w:id="8337" w:author="Aleksander Hansen" w:date="2013-02-10T22:42:00Z">
          <w:pPr/>
        </w:pPrChange>
      </w:pPr>
      <w:r>
        <w:rPr>
          <w:rFonts w:ascii="Calibri" w:hAnsi="Calibri"/>
        </w:rPr>
        <w:pict w14:anchorId="01D6A03D">
          <v:shape id="_x0000_i1061" type="#_x0000_t75" style="width:186pt;height:27pt">
            <v:imagedata r:id="rId144" o:title=""/>
          </v:shape>
        </w:pict>
      </w:r>
    </w:p>
    <w:p w14:paraId="08237CD2" w14:textId="77777777" w:rsidR="005F2397" w:rsidRPr="008568A7" w:rsidRDefault="005F2397" w:rsidP="005F2397">
      <w:pPr>
        <w:rPr>
          <w:rFonts w:ascii="Calibri" w:hAnsi="Calibri"/>
        </w:rPr>
      </w:pPr>
      <w:r w:rsidRPr="008568A7">
        <w:rPr>
          <w:rFonts w:ascii="Calibri" w:hAnsi="Calibri"/>
        </w:rPr>
        <w:t>There are several types of basis risk:</w:t>
      </w:r>
    </w:p>
    <w:p w14:paraId="54782841" w14:textId="0E25CED8" w:rsidR="005F2397" w:rsidRPr="008568A7" w:rsidRDefault="005F2397" w:rsidP="005F2397">
      <w:pPr>
        <w:rPr>
          <w:rFonts w:ascii="Calibri" w:hAnsi="Calibri"/>
        </w:rPr>
      </w:pPr>
      <w:r w:rsidRPr="008568A7">
        <w:rPr>
          <w:rFonts w:ascii="Calibri" w:hAnsi="Calibri"/>
        </w:rPr>
        <w:t>In the case of a trading desk which needs to cut at date t (to avoid negative margin</w:t>
      </w:r>
      <w:ins w:id="8338"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8339" w:author="Aleksander Hansen" w:date="2013-02-15T17:15:00Z">
        <w:r w:rsidR="003578F0">
          <w:instrText xml:space="preserve">" </w:instrText>
        </w:r>
        <w:r w:rsidR="003578F0">
          <w:rPr>
            <w:rFonts w:ascii="Calibri" w:hAnsi="Calibri"/>
          </w:rPr>
          <w:fldChar w:fldCharType="end"/>
        </w:r>
      </w:ins>
      <w:r w:rsidRPr="008568A7">
        <w:rPr>
          <w:rFonts w:ascii="Calibri" w:hAnsi="Calibri"/>
        </w:rPr>
        <w:t xml:space="preserve"> calls) – a position in Futures</w:t>
      </w:r>
      <w:ins w:id="8340"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341"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which was meant to hedge a position in the spot</w:t>
      </w:r>
      <w:ins w:id="8342"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8343"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commodity – the basis risk is represented by the quantity define above. </w:t>
      </w:r>
    </w:p>
    <w:p w14:paraId="20AD26A6" w14:textId="0C570B02" w:rsidR="005F2397" w:rsidRPr="008568A7" w:rsidRDefault="005F2397" w:rsidP="005F2397">
      <w:pPr>
        <w:rPr>
          <w:rFonts w:ascii="Calibri" w:hAnsi="Calibri"/>
        </w:rPr>
      </w:pPr>
      <w:r w:rsidRPr="008568A7">
        <w:rPr>
          <w:rFonts w:ascii="Calibri" w:hAnsi="Calibri"/>
        </w:rPr>
        <w:t>More generally, basis risk exists when Futures</w:t>
      </w:r>
      <w:ins w:id="834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345"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and spot</w:t>
      </w:r>
      <w:ins w:id="8346"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8347"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prices do not change by the same amount over time and, possibly, will not converge at maturity T</w:t>
      </w:r>
    </w:p>
    <w:p w14:paraId="2DB06A66" w14:textId="6B920138" w:rsidR="005F2397" w:rsidRPr="008568A7" w:rsidDel="0004308A" w:rsidRDefault="005F2397" w:rsidP="005F2397">
      <w:pPr>
        <w:rPr>
          <w:del w:id="8348" w:author="Aleksander Hansen" w:date="2013-02-15T11:34:00Z"/>
          <w:rFonts w:ascii="Calibri" w:hAnsi="Calibri"/>
        </w:rPr>
      </w:pPr>
      <w:del w:id="8349" w:author="Aleksander Hansen" w:date="2013-02-15T11:34:00Z">
        <w:r w:rsidRPr="008568A7" w:rsidDel="0004308A">
          <w:rPr>
            <w:rFonts w:ascii="Calibri" w:hAnsi="Calibri"/>
          </w:rPr>
          <w:delText xml:space="preserve">Basis risk exists when </w:delText>
        </w:r>
        <w:r w:rsidR="00972464" w:rsidRPr="008568A7" w:rsidDel="0004308A">
          <w:rPr>
            <w:rFonts w:ascii="Calibri" w:hAnsi="Calibri"/>
          </w:rPr>
          <w:delText>Futures</w:delText>
        </w:r>
        <w:r w:rsidRPr="008568A7" w:rsidDel="0004308A">
          <w:rPr>
            <w:rFonts w:ascii="Calibri" w:hAnsi="Calibri"/>
          </w:rPr>
          <w:delText xml:space="preserve"> and spot prices do not change by the same amount over time and, possibly, will not converge at maturity T:</w:delText>
        </w:r>
      </w:del>
    </w:p>
    <w:p w14:paraId="63EE9874" w14:textId="168E7865" w:rsidR="005F2397" w:rsidRPr="008568A7" w:rsidRDefault="005F2397" w:rsidP="005F2397">
      <w:pPr>
        <w:rPr>
          <w:rFonts w:ascii="Calibri" w:hAnsi="Calibri"/>
        </w:rPr>
      </w:pPr>
      <w:r w:rsidRPr="008568A7">
        <w:rPr>
          <w:rFonts w:ascii="Calibri" w:hAnsi="Calibri"/>
        </w:rPr>
        <w:t xml:space="preserve">Because the </w:t>
      </w:r>
      <w:r w:rsidR="00972464" w:rsidRPr="008568A7">
        <w:rPr>
          <w:rFonts w:ascii="Calibri" w:hAnsi="Calibri"/>
        </w:rPr>
        <w:t>Futures</w:t>
      </w:r>
      <w:ins w:id="8350"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351"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contracts were written on an underlying similar but not identical to the source of risk, such as an airline company hedging exposure to a rise in jet fuel</w:t>
      </w:r>
      <w:ins w:id="8352" w:author="Aleksander Hansen" w:date="2013-02-15T16:59:00Z">
        <w:r w:rsidR="00AC5507">
          <w:rPr>
            <w:rFonts w:ascii="Calibri" w:hAnsi="Calibri"/>
          </w:rPr>
          <w:fldChar w:fldCharType="begin"/>
        </w:r>
        <w:r w:rsidR="00AC5507">
          <w:instrText xml:space="preserve"> XE "</w:instrText>
        </w:r>
      </w:ins>
      <w:r w:rsidR="00AC5507" w:rsidRPr="008568A7">
        <w:rPr>
          <w:rFonts w:ascii="Calibri" w:hAnsi="Calibri"/>
        </w:rPr>
        <w:instrText>jet fuel</w:instrText>
      </w:r>
      <w:ins w:id="8353" w:author="Aleksander Hansen" w:date="2013-02-15T16:59:00Z">
        <w:r w:rsidR="00AC5507">
          <w:instrText xml:space="preserve">" </w:instrText>
        </w:r>
        <w:r w:rsidR="00AC5507">
          <w:rPr>
            <w:rFonts w:ascii="Calibri" w:hAnsi="Calibri"/>
          </w:rPr>
          <w:fldChar w:fldCharType="end"/>
        </w:r>
      </w:ins>
      <w:r w:rsidRPr="008568A7">
        <w:rPr>
          <w:rFonts w:ascii="Calibri" w:hAnsi="Calibri"/>
        </w:rPr>
        <w:t xml:space="preserve"> prices with NYMEX</w:t>
      </w:r>
      <w:ins w:id="8354"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NYMEX</w:instrText>
      </w:r>
      <w:ins w:id="8355" w:author="Aleksander Hansen" w:date="2013-02-15T16:58:00Z">
        <w:r w:rsidR="00AC5507">
          <w:instrText xml:space="preserve">" </w:instrText>
        </w:r>
        <w:r w:rsidR="00AC5507">
          <w:rPr>
            <w:rFonts w:ascii="Calibri" w:hAnsi="Calibri"/>
          </w:rPr>
          <w:fldChar w:fldCharType="end"/>
        </w:r>
      </w:ins>
      <w:r w:rsidRPr="008568A7">
        <w:rPr>
          <w:rFonts w:ascii="Calibri" w:hAnsi="Calibri"/>
        </w:rPr>
        <w:t xml:space="preserve"> heating oil</w:t>
      </w:r>
      <w:ins w:id="8356"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heating oil</w:instrText>
      </w:r>
      <w:ins w:id="8357" w:author="Aleksander Hansen" w:date="2013-02-15T16:58:00Z">
        <w:r w:rsidR="00AC5507">
          <w:instrText xml:space="preserve">" </w:instrText>
        </w:r>
        <w:r w:rsidR="00AC5507">
          <w:rPr>
            <w:rFonts w:ascii="Calibri" w:hAnsi="Calibri"/>
          </w:rPr>
          <w:fldChar w:fldCharType="end"/>
        </w:r>
      </w:ins>
      <w:r w:rsidRPr="008568A7">
        <w:rPr>
          <w:rFonts w:ascii="Calibri" w:hAnsi="Calibri"/>
        </w:rPr>
        <w:t xml:space="preserve"> Futures contracts;</w:t>
      </w:r>
    </w:p>
    <w:p w14:paraId="535B8C55" w14:textId="566657F1" w:rsidR="005F2397" w:rsidRPr="008568A7" w:rsidRDefault="005F2397" w:rsidP="005F2397">
      <w:pPr>
        <w:rPr>
          <w:rFonts w:ascii="Calibri" w:hAnsi="Calibri"/>
        </w:rPr>
      </w:pPr>
      <w:r w:rsidRPr="008568A7">
        <w:rPr>
          <w:rFonts w:ascii="Calibri" w:hAnsi="Calibri"/>
        </w:rPr>
        <w:t xml:space="preserve">Because of the </w:t>
      </w:r>
      <w:r w:rsidR="00716FDC" w:rsidRPr="008568A7">
        <w:rPr>
          <w:rFonts w:ascii="Calibri" w:hAnsi="Calibri"/>
        </w:rPr>
        <w:t>optionality</w:t>
      </w:r>
      <w:r w:rsidRPr="008568A7">
        <w:rPr>
          <w:rFonts w:ascii="Calibri" w:hAnsi="Calibri"/>
        </w:rPr>
        <w:t xml:space="preserve"> left to the seller at maturity in the physical settlement of the Futures</w:t>
      </w:r>
      <w:ins w:id="8358"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359"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grade of the commodity, location, chemical attributes.</w:t>
      </w:r>
    </w:p>
    <w:p w14:paraId="7A236BD2" w14:textId="77777777" w:rsidR="005F2397" w:rsidRDefault="005F2397" w:rsidP="005F2397">
      <w:pPr>
        <w:rPr>
          <w:rFonts w:ascii="Calibri" w:hAnsi="Calibri"/>
        </w:rPr>
      </w:pPr>
      <w:r w:rsidRPr="008568A7">
        <w:rPr>
          <w:rFonts w:ascii="Calibri" w:hAnsi="Calibri"/>
        </w:rPr>
        <w:t>The variance of the basis (which is Geman’s definition of basis risk) is given by:</w:t>
      </w:r>
    </w:p>
    <w:p w14:paraId="1AEF2BB3" w14:textId="77777777" w:rsidR="00F279AF" w:rsidRPr="008568A7" w:rsidRDefault="00F279AF" w:rsidP="005F2397">
      <w:pPr>
        <w:rPr>
          <w:rFonts w:ascii="Calibri" w:hAnsi="Calibri"/>
        </w:rPr>
      </w:pPr>
    </w:p>
    <w:p w14:paraId="3BEC5A6A" w14:textId="42FCEA94" w:rsidR="005F2397" w:rsidRPr="008568A7" w:rsidRDefault="00DE5CF7">
      <w:pPr>
        <w:jc w:val="center"/>
        <w:rPr>
          <w:rFonts w:ascii="Calibri" w:hAnsi="Calibri"/>
        </w:rPr>
        <w:pPrChange w:id="8360" w:author="Aleksander Hansen" w:date="2013-02-10T22:42:00Z">
          <w:pPr/>
        </w:pPrChange>
      </w:pPr>
      <w:r>
        <w:rPr>
          <w:rFonts w:ascii="Calibri" w:hAnsi="Calibri"/>
        </w:rPr>
        <w:pict w14:anchorId="21CDEF8C">
          <v:shape id="_x0000_i1062" type="#_x0000_t75" style="width:362pt;height:26pt">
            <v:imagedata r:id="rId145" o:title=""/>
          </v:shape>
        </w:pict>
      </w:r>
    </w:p>
    <w:p w14:paraId="646C451F" w14:textId="77777777" w:rsidR="00F279AF" w:rsidRDefault="00F279AF" w:rsidP="005F2397">
      <w:pPr>
        <w:rPr>
          <w:rFonts w:ascii="Calibri" w:hAnsi="Calibri"/>
        </w:rPr>
      </w:pPr>
    </w:p>
    <w:p w14:paraId="7555698C" w14:textId="51F0DDCE" w:rsidR="005F2397" w:rsidRPr="008568A7" w:rsidDel="008B25EB" w:rsidRDefault="005F2397" w:rsidP="005F2397">
      <w:pPr>
        <w:rPr>
          <w:del w:id="8361" w:author="Aleksander Hansen" w:date="2013-02-10T22:42:00Z"/>
          <w:rFonts w:ascii="Calibri" w:hAnsi="Calibri"/>
        </w:rPr>
      </w:pPr>
      <w:r w:rsidRPr="008568A7">
        <w:rPr>
          <w:rFonts w:ascii="Calibri" w:hAnsi="Calibri"/>
        </w:rPr>
        <w:t xml:space="preserve">This equation shows that basis risk is zero when </w:t>
      </w:r>
      <w:ins w:id="8362" w:author="Aleksander Hansen" w:date="2013-02-10T22:43:00Z">
        <w:r w:rsidR="008B25EB">
          <w:rPr>
            <w:rFonts w:ascii="Calibri" w:hAnsi="Calibri"/>
          </w:rPr>
          <w:t>the v</w:t>
        </w:r>
      </w:ins>
      <w:ins w:id="8363" w:author="Aleksander Hansen" w:date="2013-02-15T16:57:00Z">
        <w:r w:rsidR="00AC5507">
          <w:rPr>
            <w:rFonts w:ascii="Calibri" w:hAnsi="Calibri"/>
          </w:rPr>
          <w:fldChar w:fldCharType="begin"/>
        </w:r>
        <w:r w:rsidR="00AC5507">
          <w:instrText xml:space="preserve"> XE "</w:instrText>
        </w:r>
        <w:r w:rsidR="00AC5507">
          <w:rPr>
            <w:rFonts w:ascii="Calibri" w:hAnsi="Calibri"/>
          </w:rPr>
          <w:instrText>variance</w:instrText>
        </w:r>
        <w:r w:rsidR="00AC5507">
          <w:instrText xml:space="preserve">" </w:instrText>
        </w:r>
        <w:r w:rsidR="00AC5507">
          <w:rPr>
            <w:rFonts w:ascii="Calibri" w:hAnsi="Calibri"/>
          </w:rPr>
          <w:fldChar w:fldCharType="end"/>
        </w:r>
      </w:ins>
    </w:p>
    <w:p w14:paraId="68BF2647" w14:textId="19AE00B7" w:rsidR="005F2397" w:rsidRPr="008568A7" w:rsidDel="008B25EB" w:rsidRDefault="005F2397" w:rsidP="005F2397">
      <w:pPr>
        <w:rPr>
          <w:del w:id="8364" w:author="Aleksander Hansen" w:date="2013-02-10T22:43:00Z"/>
          <w:rFonts w:ascii="Calibri" w:hAnsi="Calibri"/>
        </w:rPr>
      </w:pPr>
      <w:del w:id="8365" w:author="Aleksander Hansen" w:date="2013-02-10T22:42:00Z">
        <w:r w:rsidRPr="008568A7" w:rsidDel="008B25EB">
          <w:rPr>
            <w:rFonts w:ascii="Calibri" w:hAnsi="Calibri"/>
          </w:rPr>
          <w:delText>V</w:delText>
        </w:r>
      </w:del>
      <w:r w:rsidRPr="008568A7">
        <w:rPr>
          <w:rFonts w:ascii="Calibri" w:hAnsi="Calibri"/>
        </w:rPr>
        <w:t>ariance</w:t>
      </w:r>
      <w:del w:id="8366" w:author="Aleksander Hansen" w:date="2013-02-10T22:43:00Z">
        <w:r w:rsidRPr="008568A7" w:rsidDel="008B25EB">
          <w:rPr>
            <w:rFonts w:ascii="Calibri" w:hAnsi="Calibri"/>
          </w:rPr>
          <w:delText>s</w:delText>
        </w:r>
      </w:del>
      <w:r w:rsidRPr="008568A7">
        <w:rPr>
          <w:rFonts w:ascii="Calibri" w:hAnsi="Calibri"/>
        </w:rPr>
        <w:t xml:space="preserve"> between the Futures</w:t>
      </w:r>
      <w:ins w:id="8367"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368"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and spot</w:t>
      </w:r>
      <w:ins w:id="8369"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8370"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prices are identical, and </w:t>
      </w:r>
      <w:ins w:id="8371" w:author="Aleksander Hansen" w:date="2013-02-10T22:43:00Z">
        <w:r w:rsidR="008B25EB">
          <w:rPr>
            <w:rFonts w:ascii="Calibri" w:hAnsi="Calibri"/>
          </w:rPr>
          <w:t>t</w:t>
        </w:r>
      </w:ins>
    </w:p>
    <w:p w14:paraId="082C6CE7" w14:textId="7ACE0D63" w:rsidR="005F2397" w:rsidRPr="008568A7" w:rsidRDefault="005F2397" w:rsidP="005F2397">
      <w:pPr>
        <w:rPr>
          <w:rFonts w:ascii="Calibri" w:hAnsi="Calibri"/>
        </w:rPr>
      </w:pPr>
      <w:del w:id="8372" w:author="Aleksander Hansen" w:date="2013-02-10T22:43:00Z">
        <w:r w:rsidRPr="008568A7" w:rsidDel="008B25EB">
          <w:rPr>
            <w:rFonts w:ascii="Calibri" w:hAnsi="Calibri"/>
          </w:rPr>
          <w:delText>T</w:delText>
        </w:r>
      </w:del>
      <w:r w:rsidRPr="008568A7">
        <w:rPr>
          <w:rFonts w:ascii="Calibri" w:hAnsi="Calibri"/>
        </w:rPr>
        <w:t>he correlation coefficient between spot</w:t>
      </w:r>
      <w:ins w:id="8373"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8374"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and </w:t>
      </w:r>
      <w:r w:rsidR="00972464" w:rsidRPr="008568A7">
        <w:rPr>
          <w:rFonts w:ascii="Calibri" w:hAnsi="Calibri"/>
        </w:rPr>
        <w:t>Futures</w:t>
      </w:r>
      <w:ins w:id="837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376"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prices is equal to one. </w:t>
      </w:r>
    </w:p>
    <w:p w14:paraId="2B5A9E1B" w14:textId="1F4D1B0B" w:rsidR="005F2397" w:rsidRPr="008568A7" w:rsidDel="00031D53" w:rsidRDefault="005F2397" w:rsidP="005F2397">
      <w:pPr>
        <w:rPr>
          <w:del w:id="8377" w:author="Aleksander Hansen" w:date="2013-02-11T16:49:00Z"/>
          <w:rFonts w:ascii="Calibri" w:hAnsi="Calibri"/>
        </w:rPr>
      </w:pPr>
      <w:r w:rsidRPr="008568A7">
        <w:rPr>
          <w:rFonts w:ascii="Calibri" w:hAnsi="Calibri"/>
        </w:rPr>
        <w:t>In practice, the second condition is the most stringent one and the magnitude of basis risk depends mainly on the degree of correlation between cash and Futures</w:t>
      </w:r>
      <w:ins w:id="8378"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379"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prices.</w:t>
      </w:r>
    </w:p>
    <w:p w14:paraId="4E703086" w14:textId="77777777" w:rsidR="005F2397" w:rsidRPr="008568A7" w:rsidRDefault="005F2397" w:rsidP="005F2397">
      <w:pPr>
        <w:rPr>
          <w:rFonts w:ascii="Calibri" w:hAnsi="Calibri"/>
        </w:rPr>
      </w:pPr>
      <w:r w:rsidRPr="008568A7">
        <w:rPr>
          <w:rFonts w:ascii="Calibri" w:hAnsi="Calibri"/>
        </w:rPr>
        <w:br w:type="page"/>
      </w:r>
    </w:p>
    <w:p w14:paraId="41025FCB" w14:textId="7D34C1C7" w:rsidR="005F2397" w:rsidRPr="008568A7" w:rsidRDefault="005F2397">
      <w:pPr>
        <w:pStyle w:val="Heading2"/>
        <w:pPrChange w:id="8380" w:author="Aleksander Hansen" w:date="2013-02-15T20:42:00Z">
          <w:pPr/>
        </w:pPrChange>
      </w:pPr>
      <w:bookmarkStart w:id="8381" w:name="_Toc222580779"/>
      <w:r w:rsidRPr="008568A7">
        <w:t>Identify a commonly used measure for the effectiveness of hedging a spot</w:t>
      </w:r>
      <w:ins w:id="8382" w:author="Aleksander Hansen" w:date="2013-02-15T17:14:00Z">
        <w:r w:rsidR="003578F0">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8383" w:author="Aleksander Hansen" w:date="2013-02-15T17:14:00Z">
        <w:r w:rsidR="003578F0">
          <w:instrText xml:space="preserve">spot price" </w:instrText>
        </w:r>
        <w:r w:rsidR="003578F0">
          <w:fldChar w:fldCharType="end"/>
        </w:r>
      </w:ins>
      <w:r w:rsidRPr="008568A7">
        <w:t xml:space="preserve"> position with a </w:t>
      </w:r>
      <w:r w:rsidR="00972464" w:rsidRPr="008568A7">
        <w:t>Futures</w:t>
      </w:r>
      <w:ins w:id="8384"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385" w:author="Aleksander Hansen" w:date="2013-02-15T16:31:00Z">
        <w:r w:rsidR="008A28C4">
          <w:instrText xml:space="preserve">" </w:instrText>
        </w:r>
        <w:r w:rsidR="008A28C4">
          <w:fldChar w:fldCharType="end"/>
        </w:r>
      </w:ins>
      <w:r w:rsidRPr="008568A7">
        <w:t xml:space="preserve"> contract; use this measure to compute and compare the effectiveness of alternative hedges</w:t>
      </w:r>
      <w:bookmarkEnd w:id="8381"/>
      <w:r w:rsidR="00716FDC" w:rsidRPr="008568A7">
        <w:br/>
      </w:r>
    </w:p>
    <w:p w14:paraId="1321C3CB" w14:textId="212CF131" w:rsidR="005F2397" w:rsidRPr="008568A7" w:rsidRDefault="005F2397" w:rsidP="005F2397">
      <w:pPr>
        <w:rPr>
          <w:rFonts w:ascii="Calibri" w:hAnsi="Calibri"/>
        </w:rPr>
      </w:pPr>
      <w:r w:rsidRPr="008568A7">
        <w:rPr>
          <w:rFonts w:ascii="Calibri" w:hAnsi="Calibri"/>
        </w:rPr>
        <w:t>The classical measure of the effectiveness of hedging a spot</w:t>
      </w:r>
      <w:ins w:id="8386"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8387"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position with Futures</w:t>
      </w:r>
      <w:ins w:id="8388"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389"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contracts is given by:</w:t>
      </w:r>
      <w:r w:rsidR="00716FDC" w:rsidRPr="008568A7">
        <w:rPr>
          <w:rFonts w:ascii="Calibri" w:hAnsi="Calibri"/>
        </w:rPr>
        <w:br/>
      </w:r>
    </w:p>
    <w:p w14:paraId="1160FC72" w14:textId="77777777" w:rsidR="005F2397" w:rsidRPr="008568A7" w:rsidRDefault="00DE5CF7">
      <w:pPr>
        <w:jc w:val="center"/>
        <w:rPr>
          <w:rFonts w:ascii="Calibri" w:hAnsi="Calibri"/>
        </w:rPr>
        <w:pPrChange w:id="8390" w:author="Aleksander Hansen" w:date="2013-02-15T11:43:00Z">
          <w:pPr/>
        </w:pPrChange>
      </w:pPr>
      <w:r>
        <w:rPr>
          <w:rFonts w:ascii="Calibri" w:hAnsi="Calibri"/>
        </w:rPr>
        <w:pict w14:anchorId="746B87DA">
          <v:shape id="_x0000_i1063" type="#_x0000_t75" style="width:100pt;height:39pt">
            <v:imagedata r:id="rId146" o:title=""/>
          </v:shape>
        </w:pict>
      </w:r>
    </w:p>
    <w:p w14:paraId="50C14FA5" w14:textId="2CD2E169" w:rsidR="005F2397" w:rsidRPr="008568A7" w:rsidRDefault="00716FDC" w:rsidP="005F2397">
      <w:pPr>
        <w:rPr>
          <w:rFonts w:ascii="Calibri" w:hAnsi="Calibri"/>
        </w:rPr>
      </w:pPr>
      <w:r w:rsidRPr="008568A7">
        <w:rPr>
          <w:rFonts w:ascii="Calibri" w:hAnsi="Calibri"/>
        </w:rPr>
        <w:br/>
        <w:t>The nearer h</w:t>
      </w:r>
      <w:r w:rsidR="005F2397" w:rsidRPr="008568A7">
        <w:rPr>
          <w:rFonts w:ascii="Calibri" w:hAnsi="Calibri"/>
        </w:rPr>
        <w:t xml:space="preserve"> is to one, the better (more perfect) the hedge.</w:t>
      </w:r>
    </w:p>
    <w:p w14:paraId="311E530F" w14:textId="77777777" w:rsidR="00716FDC" w:rsidRPr="008568A7" w:rsidRDefault="00716FDC" w:rsidP="005F2397">
      <w:pPr>
        <w:rPr>
          <w:rFonts w:ascii="Calibri" w:hAnsi="Calibri"/>
        </w:rPr>
      </w:pPr>
    </w:p>
    <w:p w14:paraId="2319498E" w14:textId="77777777" w:rsidR="005F2397" w:rsidRPr="008568A7" w:rsidRDefault="005F2397">
      <w:pPr>
        <w:pStyle w:val="Heading2"/>
        <w:pPrChange w:id="8391" w:author="Aleksander Hansen" w:date="2013-02-15T20:42:00Z">
          <w:pPr/>
        </w:pPrChange>
      </w:pPr>
      <w:bookmarkStart w:id="8392" w:name="_Toc222580780"/>
      <w:r w:rsidRPr="008568A7">
        <w:t>Define and differentiate between an Exchange for Physical and agreement and an Alternative Delivery Procedure</w:t>
      </w:r>
      <w:bookmarkEnd w:id="8392"/>
    </w:p>
    <w:p w14:paraId="73653F16" w14:textId="77777777" w:rsidR="00716FDC" w:rsidRPr="008568A7" w:rsidRDefault="00716FDC" w:rsidP="005F2397">
      <w:pPr>
        <w:rPr>
          <w:rFonts w:ascii="Calibri" w:hAnsi="Calibri"/>
        </w:rPr>
      </w:pPr>
    </w:p>
    <w:p w14:paraId="1C27938C" w14:textId="77777777" w:rsidR="005F2397" w:rsidRPr="008568A7" w:rsidRDefault="005F2397" w:rsidP="00F279AF">
      <w:pPr>
        <w:pStyle w:val="Heading3SubGTNI"/>
      </w:pPr>
      <w:bookmarkStart w:id="8393" w:name="_Toc222580781"/>
      <w:r w:rsidRPr="008568A7">
        <w:t>Exchange For Physical</w:t>
      </w:r>
      <w:bookmarkEnd w:id="8393"/>
    </w:p>
    <w:p w14:paraId="355415DC" w14:textId="4DB7FCB7" w:rsidR="005F2397" w:rsidRPr="008568A7" w:rsidRDefault="005F2397" w:rsidP="005F2397">
      <w:pPr>
        <w:rPr>
          <w:rFonts w:ascii="Calibri" w:hAnsi="Calibri"/>
        </w:rPr>
      </w:pPr>
      <w:r w:rsidRPr="008568A7">
        <w:rPr>
          <w:rFonts w:ascii="Calibri" w:hAnsi="Calibri"/>
        </w:rPr>
        <w:t>An EFP is an agreement between a party holding a long Futures</w:t>
      </w:r>
      <w:ins w:id="839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395"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position and a party with an equal size short position to enter a bilateral contract specifying the terms of physical delivery (location and price). </w:t>
      </w:r>
    </w:p>
    <w:p w14:paraId="75D77501" w14:textId="05590ED5" w:rsidR="005F2397" w:rsidRPr="008568A7" w:rsidRDefault="005F2397" w:rsidP="005F2397">
      <w:pPr>
        <w:rPr>
          <w:rFonts w:ascii="Calibri" w:hAnsi="Calibri"/>
        </w:rPr>
      </w:pPr>
      <w:r w:rsidRPr="008568A7">
        <w:rPr>
          <w:rFonts w:ascii="Calibri" w:hAnsi="Calibri"/>
        </w:rPr>
        <w:t xml:space="preserve">The two parties notify the clearing house of the quantity and price negotiated between them and both </w:t>
      </w:r>
      <w:r w:rsidR="00972464" w:rsidRPr="008568A7">
        <w:rPr>
          <w:rFonts w:ascii="Calibri" w:hAnsi="Calibri"/>
        </w:rPr>
        <w:t>Futures</w:t>
      </w:r>
      <w:ins w:id="839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397"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positions are then terminated under the terms of the EFP. </w:t>
      </w:r>
    </w:p>
    <w:p w14:paraId="65B0B0A1" w14:textId="77777777" w:rsidR="005F2397" w:rsidRDefault="005F2397" w:rsidP="005F2397">
      <w:pPr>
        <w:rPr>
          <w:rFonts w:ascii="Calibri" w:hAnsi="Calibri"/>
        </w:rPr>
      </w:pPr>
      <w:r w:rsidRPr="008568A7">
        <w:rPr>
          <w:rFonts w:ascii="Calibri" w:hAnsi="Calibri"/>
        </w:rPr>
        <w:t>In grain markets, this type of transaction is called ‘‘ex pit’’.</w:t>
      </w:r>
    </w:p>
    <w:p w14:paraId="1578D9BC" w14:textId="77777777" w:rsidR="00F279AF" w:rsidRPr="008568A7" w:rsidRDefault="00F279AF" w:rsidP="005F2397">
      <w:pPr>
        <w:rPr>
          <w:rFonts w:ascii="Calibri" w:hAnsi="Calibri"/>
        </w:rPr>
      </w:pPr>
    </w:p>
    <w:p w14:paraId="467507B3" w14:textId="77777777" w:rsidR="005F2397" w:rsidRPr="008568A7" w:rsidRDefault="005F2397" w:rsidP="00F279AF">
      <w:pPr>
        <w:pStyle w:val="Heading3SubGTNI"/>
      </w:pPr>
      <w:bookmarkStart w:id="8398" w:name="_Toc222580782"/>
      <w:r w:rsidRPr="008568A7">
        <w:t>Alternative Delivery Procedure</w:t>
      </w:r>
      <w:bookmarkEnd w:id="8398"/>
    </w:p>
    <w:p w14:paraId="12B5377F" w14:textId="555E326F" w:rsidR="005F2397" w:rsidRPr="008568A7" w:rsidRDefault="005F2397" w:rsidP="005F2397">
      <w:pPr>
        <w:rPr>
          <w:rFonts w:ascii="Calibri" w:hAnsi="Calibri"/>
        </w:rPr>
      </w:pPr>
      <w:r w:rsidRPr="008568A7">
        <w:rPr>
          <w:rFonts w:ascii="Calibri" w:hAnsi="Calibri"/>
        </w:rPr>
        <w:t>An ADP is available to buyers and sellers who have been matched by the exchange subsequent to the termination of trading in the spot</w:t>
      </w:r>
      <w:ins w:id="8399"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8400"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month contract. If buyer and seller agree to achieve delivery under terms different from those prescribed in the contract specifications, they may proceed on that basis after submitting a notice of their intention to the exchange.</w:t>
      </w:r>
    </w:p>
    <w:p w14:paraId="4D1EB1F7" w14:textId="77777777" w:rsidR="005F2397" w:rsidRPr="008568A7" w:rsidRDefault="005F2397" w:rsidP="005F2397">
      <w:pPr>
        <w:rPr>
          <w:rFonts w:ascii="Calibri" w:hAnsi="Calibri"/>
        </w:rPr>
      </w:pPr>
      <w:r w:rsidRPr="008568A7">
        <w:rPr>
          <w:rFonts w:ascii="Calibri" w:hAnsi="Calibri"/>
        </w:rPr>
        <w:br w:type="page"/>
      </w:r>
    </w:p>
    <w:p w14:paraId="2D9E3EBA" w14:textId="1237342D" w:rsidR="005F2397" w:rsidRPr="008568A7" w:rsidRDefault="005F2397">
      <w:pPr>
        <w:pStyle w:val="Heading2"/>
      </w:pPr>
      <w:bookmarkStart w:id="8401" w:name="_Toc222580783"/>
      <w:r w:rsidRPr="008568A7">
        <w:t>Describe volume and open interest</w:t>
      </w:r>
      <w:ins w:id="8402"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8403" w:author="Aleksander Hansen" w:date="2013-02-15T16:38:00Z">
        <w:r w:rsidR="008A28C4">
          <w:instrText xml:space="preserve">" </w:instrText>
        </w:r>
        <w:r w:rsidR="008A28C4">
          <w:fldChar w:fldCharType="end"/>
        </w:r>
      </w:ins>
      <w:r w:rsidRPr="008568A7">
        <w:t xml:space="preserve"> and their relationship to liquidit</w:t>
      </w:r>
      <w:r w:rsidR="00716FDC" w:rsidRPr="008568A7">
        <w:t>y and market depth</w:t>
      </w:r>
      <w:bookmarkEnd w:id="8401"/>
    </w:p>
    <w:p w14:paraId="359A0AE0" w14:textId="77777777" w:rsidR="00716FDC" w:rsidRPr="008568A7" w:rsidRDefault="00716FDC" w:rsidP="005F2397">
      <w:pPr>
        <w:rPr>
          <w:rFonts w:ascii="Calibri" w:hAnsi="Calibri"/>
        </w:rPr>
      </w:pPr>
    </w:p>
    <w:p w14:paraId="2AD931ED" w14:textId="7D1ED7B5" w:rsidR="005F2397" w:rsidRPr="008568A7" w:rsidRDefault="005F2397" w:rsidP="005F2397">
      <w:pPr>
        <w:rPr>
          <w:rFonts w:ascii="Calibri" w:hAnsi="Calibri"/>
        </w:rPr>
      </w:pPr>
      <w:r w:rsidRPr="008568A7">
        <w:rPr>
          <w:rFonts w:ascii="Calibri" w:hAnsi="Calibri"/>
        </w:rPr>
        <w:t>An important feature shared by all commodity Futures</w:t>
      </w:r>
      <w:ins w:id="840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405"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is that the highest liquidity is observed for short maturities, of the order of a few months. Even though liquidity modeling is one of the topics on which financial theory needs more findings … some qualitative concepts have emerged that can be extended to commodity markets: </w:t>
      </w:r>
    </w:p>
    <w:p w14:paraId="695D0818" w14:textId="61829425" w:rsidR="005F2397" w:rsidRPr="00F279AF" w:rsidRDefault="005F2397" w:rsidP="00DA12CD">
      <w:pPr>
        <w:pStyle w:val="ListParagraph"/>
        <w:numPr>
          <w:ilvl w:val="0"/>
          <w:numId w:val="64"/>
        </w:numPr>
        <w:rPr>
          <w:rFonts w:ascii="Calibri" w:hAnsi="Calibri"/>
        </w:rPr>
      </w:pPr>
      <w:r w:rsidRPr="00F279AF">
        <w:rPr>
          <w:rFonts w:ascii="Calibri" w:hAnsi="Calibri"/>
        </w:rPr>
        <w:t>Liquidity may be measured by the size of the trade it takes to move the market.</w:t>
      </w:r>
    </w:p>
    <w:p w14:paraId="310C66FF" w14:textId="151AEF04" w:rsidR="005F2397" w:rsidRPr="00F279AF" w:rsidRDefault="005F2397" w:rsidP="00DA12CD">
      <w:pPr>
        <w:pStyle w:val="ListParagraph"/>
        <w:numPr>
          <w:ilvl w:val="0"/>
          <w:numId w:val="64"/>
        </w:numPr>
        <w:rPr>
          <w:rFonts w:ascii="Calibri" w:hAnsi="Calibri"/>
        </w:rPr>
      </w:pPr>
      <w:r w:rsidRPr="00F279AF">
        <w:rPr>
          <w:rFonts w:ascii="Calibri" w:hAnsi="Calibri"/>
        </w:rPr>
        <w:t>Market depth may be measured by the time it takes for an order of a standard size to be executed.</w:t>
      </w:r>
      <w:r w:rsidR="00F279AF">
        <w:rPr>
          <w:rFonts w:ascii="Calibri" w:hAnsi="Calibri"/>
        </w:rPr>
        <w:br/>
      </w:r>
    </w:p>
    <w:p w14:paraId="43D81C27" w14:textId="6F92A502" w:rsidR="005F2397" w:rsidRPr="008568A7" w:rsidRDefault="005F2397" w:rsidP="00F279AF">
      <w:pPr>
        <w:pStyle w:val="Heading3SubGTNI"/>
      </w:pPr>
      <w:bookmarkStart w:id="8406" w:name="_Toc222580784"/>
      <w:r w:rsidRPr="008568A7">
        <w:t>Open interest</w:t>
      </w:r>
      <w:ins w:id="8407"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8408" w:author="Aleksander Hansen" w:date="2013-02-15T16:38:00Z">
        <w:r w:rsidR="008A28C4">
          <w:instrText xml:space="preserve">" </w:instrText>
        </w:r>
        <w:r w:rsidR="008A28C4">
          <w:fldChar w:fldCharType="end"/>
        </w:r>
      </w:ins>
      <w:r w:rsidRPr="008568A7">
        <w:t xml:space="preserve"> in Futures</w:t>
      </w:r>
      <w:ins w:id="8409"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410" w:author="Aleksander Hansen" w:date="2013-02-15T16:31:00Z">
        <w:r w:rsidR="008A28C4">
          <w:instrText xml:space="preserve">" </w:instrText>
        </w:r>
        <w:r w:rsidR="008A28C4">
          <w:fldChar w:fldCharType="end"/>
        </w:r>
      </w:ins>
      <w:r w:rsidRPr="008568A7">
        <w:t xml:space="preserve"> market</w:t>
      </w:r>
      <w:bookmarkEnd w:id="8406"/>
    </w:p>
    <w:p w14:paraId="124E7A8F" w14:textId="44621118" w:rsidR="007140DE" w:rsidRDefault="005F2397" w:rsidP="005F2397">
      <w:pPr>
        <w:rPr>
          <w:ins w:id="8411" w:author="Aleksander Hansen" w:date="2013-02-15T11:58:00Z"/>
          <w:rFonts w:ascii="Calibri" w:hAnsi="Calibri"/>
        </w:rPr>
      </w:pPr>
      <w:r w:rsidRPr="008568A7">
        <w:rPr>
          <w:rFonts w:ascii="Calibri" w:hAnsi="Calibri"/>
        </w:rPr>
        <w:t>Open interest</w:t>
      </w:r>
      <w:ins w:id="841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8413"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refers to the number of </w:t>
      </w:r>
      <w:r w:rsidR="00972464" w:rsidRPr="008568A7">
        <w:rPr>
          <w:rFonts w:ascii="Calibri" w:hAnsi="Calibri"/>
        </w:rPr>
        <w:t>Futures</w:t>
      </w:r>
      <w:ins w:id="841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415"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contracts outstanding at a particular moment, i.e., the number of contracts that have not been canceled by an offsetting trade. Official figures on open interest are released by the exchange in a daily manner for the day before. One needs to keep in mind that it represents the total number of contracts held by buyers or sold short by sellers since these two numbers are always equal. The size of the open interest reflects the determination of the two groups, longs and shorts, to hold to their positions. It is a major indicator for technical analysts who derive buy-and-sell rules from the combined effect of an upward or downward trend with a rising or falling open interest.</w:t>
      </w:r>
      <w:ins w:id="8416" w:author="Aleksander Hansen" w:date="2013-02-14T20:55:00Z">
        <w:r w:rsidR="003E06CA">
          <w:rPr>
            <w:rFonts w:ascii="Calibri" w:hAnsi="Calibri"/>
          </w:rPr>
          <w:t xml:space="preserve"> </w:t>
        </w:r>
      </w:ins>
    </w:p>
    <w:p w14:paraId="0EC06904" w14:textId="77777777" w:rsidR="008D3C8B" w:rsidRDefault="008D3C8B" w:rsidP="005F2397">
      <w:pPr>
        <w:rPr>
          <w:ins w:id="8417" w:author="Aleksander Hansen" w:date="2013-02-15T11:58:00Z"/>
          <w:rFonts w:ascii="Calibri" w:hAnsi="Calibri"/>
        </w:rPr>
      </w:pPr>
    </w:p>
    <w:p w14:paraId="4C62DD1B" w14:textId="77777777" w:rsidR="003E06CA" w:rsidRDefault="003E06CA" w:rsidP="005F2397">
      <w:pPr>
        <w:rPr>
          <w:ins w:id="8418" w:author="Aleksander Hansen" w:date="2013-02-14T20:56:00Z"/>
          <w:rFonts w:ascii="Calibri" w:hAnsi="Calibri"/>
        </w:rPr>
      </w:pPr>
    </w:p>
    <w:p w14:paraId="4F2024AC" w14:textId="77777777" w:rsidR="003E06CA" w:rsidRDefault="003E06CA" w:rsidP="005F2397">
      <w:pPr>
        <w:rPr>
          <w:rFonts w:ascii="Calibri" w:hAnsi="Calibri"/>
        </w:rPr>
      </w:pPr>
    </w:p>
    <w:p w14:paraId="4119B127" w14:textId="77777777" w:rsidR="00E037C5" w:rsidRDefault="00E037C5">
      <w:pPr>
        <w:rPr>
          <w:ins w:id="8419" w:author="Aleksander Hansen" w:date="2013-02-15T09:11:00Z"/>
        </w:rPr>
      </w:pPr>
      <w:ins w:id="8420" w:author="Aleksander Hansen" w:date="2013-02-15T09:11:00Z">
        <w:r>
          <w:br w:type="page"/>
        </w:r>
      </w:ins>
    </w:p>
    <w:p w14:paraId="0AC61943" w14:textId="77777777" w:rsidR="00E037C5" w:rsidRDefault="00E037C5">
      <w:pPr>
        <w:pStyle w:val="Heading2"/>
        <w:rPr>
          <w:ins w:id="8421" w:author="Aleksander Hansen" w:date="2013-02-15T09:11:00Z"/>
        </w:rPr>
        <w:pPrChange w:id="8422" w:author="Aleksander Hansen" w:date="2013-02-15T20:42:00Z">
          <w:pPr/>
        </w:pPrChange>
      </w:pPr>
      <w:bookmarkStart w:id="8423" w:name="_Toc222580785"/>
      <w:ins w:id="8424" w:author="Aleksander Hansen" w:date="2013-02-15T09:11:00Z">
        <w:r w:rsidRPr="00E037C5">
          <w:t>Chapter Summary</w:t>
        </w:r>
        <w:bookmarkEnd w:id="8423"/>
      </w:ins>
    </w:p>
    <w:p w14:paraId="6D38E400" w14:textId="77777777" w:rsidR="00351144" w:rsidRDefault="00351144">
      <w:pPr>
        <w:rPr>
          <w:ins w:id="8425" w:author="Aleksander Hansen" w:date="2013-02-15T11:45:00Z"/>
        </w:rPr>
      </w:pPr>
    </w:p>
    <w:p w14:paraId="5981C149" w14:textId="621C5AEF" w:rsidR="00A4226B" w:rsidRDefault="00351144" w:rsidP="00A4226B">
      <w:pPr>
        <w:rPr>
          <w:ins w:id="8426" w:author="Aleksander Hansen" w:date="2013-02-15T11:53:00Z"/>
        </w:rPr>
      </w:pPr>
      <w:ins w:id="8427" w:author="Aleksander Hansen" w:date="2013-02-15T11:45:00Z">
        <w:r>
          <w:t xml:space="preserve">This chapter covers </w:t>
        </w:r>
      </w:ins>
      <w:ins w:id="8428" w:author="Aleksander Hansen" w:date="2013-02-15T11:46:00Z">
        <w:r w:rsidR="00A4226B">
          <w:t>topics that</w:t>
        </w:r>
      </w:ins>
      <w:ins w:id="8429" w:author="Aleksander Hansen" w:date="2013-02-15T11:45:00Z">
        <w:r>
          <w:t xml:space="preserve"> have largely already been covered in the Hull</w:t>
        </w:r>
      </w:ins>
      <w:ins w:id="8430" w:author="Aleksander Hansen" w:date="2013-02-15T16:38:00Z">
        <w:r w:rsidR="008A28C4">
          <w:fldChar w:fldCharType="begin"/>
        </w:r>
        <w:r w:rsidR="008A28C4">
          <w:instrText xml:space="preserve"> XE "</w:instrText>
        </w:r>
      </w:ins>
      <w:r w:rsidR="008A28C4" w:rsidRPr="008568A7">
        <w:rPr>
          <w:rFonts w:ascii="Calibri" w:hAnsi="Calibri"/>
        </w:rPr>
        <w:instrText>Hull</w:instrText>
      </w:r>
      <w:ins w:id="8431" w:author="Aleksander Hansen" w:date="2013-02-15T16:38:00Z">
        <w:r w:rsidR="008A28C4">
          <w:instrText xml:space="preserve">" </w:instrText>
        </w:r>
        <w:r w:rsidR="008A28C4">
          <w:fldChar w:fldCharType="end"/>
        </w:r>
      </w:ins>
      <w:ins w:id="8432" w:author="Aleksander Hansen" w:date="2013-02-15T11:45:00Z">
        <w:r>
          <w:t xml:space="preserve"> and McDonald readings, thus few concepts here are </w:t>
        </w:r>
      </w:ins>
      <w:ins w:id="8433" w:author="Aleksander Hansen" w:date="2013-02-15T11:47:00Z">
        <w:r w:rsidR="00A4226B">
          <w:t>truly new</w:t>
        </w:r>
      </w:ins>
      <w:ins w:id="8434" w:author="Aleksander Hansen" w:date="2013-02-15T11:46:00Z">
        <w:r w:rsidR="00A4226B">
          <w:t>.</w:t>
        </w:r>
      </w:ins>
      <w:ins w:id="8435" w:author="Aleksander Hansen" w:date="2013-02-15T11:47:00Z">
        <w:r w:rsidR="00A4226B">
          <w:t xml:space="preserve"> The few things that are new are primarily the commodity specific terms and terminology used. </w:t>
        </w:r>
      </w:ins>
    </w:p>
    <w:p w14:paraId="0DFB705F" w14:textId="77777777" w:rsidR="00A4226B" w:rsidRDefault="00A4226B" w:rsidP="00A4226B">
      <w:pPr>
        <w:rPr>
          <w:ins w:id="8436" w:author="Aleksander Hansen" w:date="2013-02-15T11:53:00Z"/>
        </w:rPr>
      </w:pPr>
    </w:p>
    <w:p w14:paraId="7623D956" w14:textId="77777777" w:rsidR="008D3C8B" w:rsidRDefault="00A4226B" w:rsidP="00A4226B">
      <w:pPr>
        <w:rPr>
          <w:ins w:id="8437" w:author="Aleksander Hansen" w:date="2013-02-15T12:06:00Z"/>
          <w:rFonts w:ascii="Calibri" w:hAnsi="Calibri"/>
        </w:rPr>
      </w:pPr>
      <w:ins w:id="8438" w:author="Aleksander Hansen" w:date="2013-02-15T11:53:00Z">
        <w:r>
          <w:t xml:space="preserve">Bill </w:t>
        </w:r>
      </w:ins>
      <w:ins w:id="8439" w:author="Aleksander Hansen" w:date="2013-02-15T11:47:00Z">
        <w:r>
          <w:t>of lading</w:t>
        </w:r>
      </w:ins>
      <w:ins w:id="8440" w:author="Aleksander Hansen" w:date="2013-02-15T11:49:00Z">
        <w:r>
          <w:t xml:space="preserve"> is the </w:t>
        </w:r>
      </w:ins>
      <w:ins w:id="8441" w:author="Aleksander Hansen" w:date="2013-02-15T11:48:00Z">
        <w:r w:rsidRPr="008568A7">
          <w:rPr>
            <w:rFonts w:ascii="Calibri" w:hAnsi="Calibri"/>
          </w:rPr>
          <w:t>document that represents the ownership of the good</w:t>
        </w:r>
      </w:ins>
      <w:ins w:id="8442" w:author="Aleksander Hansen" w:date="2013-02-15T11:49:00Z">
        <w:r>
          <w:rPr>
            <w:rFonts w:ascii="Calibri" w:hAnsi="Calibri"/>
          </w:rPr>
          <w:t>. We also encountered terms such as Free On Board</w:t>
        </w:r>
      </w:ins>
      <w:ins w:id="8443" w:author="Aleksander Hansen" w:date="2013-02-15T11:50:00Z">
        <w:r>
          <w:rPr>
            <w:rFonts w:ascii="Calibri" w:hAnsi="Calibri"/>
          </w:rPr>
          <w:t xml:space="preserve"> (FOB)</w:t>
        </w:r>
      </w:ins>
      <w:ins w:id="8444" w:author="Aleksander Hansen" w:date="2013-02-15T11:49:00Z">
        <w:r>
          <w:rPr>
            <w:rFonts w:ascii="Calibri" w:hAnsi="Calibri"/>
          </w:rPr>
          <w:t xml:space="preserve">, which means the seller is responsible for </w:t>
        </w:r>
      </w:ins>
      <w:ins w:id="8445" w:author="Aleksander Hansen" w:date="2013-02-15T11:50:00Z">
        <w:r w:rsidRPr="00A4226B">
          <w:rPr>
            <w:rFonts w:ascii="Calibri" w:hAnsi="Calibri"/>
            <w:rPrChange w:id="8446" w:author="Aleksander Hansen" w:date="2013-02-15T11:52:00Z">
              <w:rPr>
                <w:rFonts w:ascii="Verdana" w:eastAsia="Times New Roman" w:hAnsi="Verdana" w:cs="Times New Roman"/>
                <w:color w:val="000000"/>
                <w:shd w:val="clear" w:color="auto" w:fill="FFFFFF"/>
              </w:rPr>
            </w:rPrChange>
          </w:rPr>
          <w:t>deliver</w:t>
        </w:r>
      </w:ins>
      <w:ins w:id="8447" w:author="Aleksander Hansen" w:date="2013-02-15T11:51:00Z">
        <w:r w:rsidRPr="00A4226B">
          <w:rPr>
            <w:rFonts w:ascii="Calibri" w:hAnsi="Calibri"/>
            <w:rPrChange w:id="8448" w:author="Aleksander Hansen" w:date="2013-02-15T11:52:00Z">
              <w:rPr>
                <w:rFonts w:ascii="Verdana" w:eastAsia="Times New Roman" w:hAnsi="Verdana" w:cs="Times New Roman"/>
                <w:color w:val="000000"/>
                <w:shd w:val="clear" w:color="auto" w:fill="FFFFFF"/>
              </w:rPr>
            </w:rPrChange>
          </w:rPr>
          <w:t>ing</w:t>
        </w:r>
      </w:ins>
      <w:ins w:id="8449" w:author="Aleksander Hansen" w:date="2013-02-15T11:50:00Z">
        <w:r w:rsidRPr="00A4226B">
          <w:rPr>
            <w:rFonts w:ascii="Calibri" w:hAnsi="Calibri"/>
            <w:rPrChange w:id="8450" w:author="Aleksander Hansen" w:date="2013-02-15T11:52:00Z">
              <w:rPr>
                <w:rFonts w:ascii="Verdana" w:eastAsia="Times New Roman" w:hAnsi="Verdana" w:cs="Times New Roman"/>
                <w:color w:val="000000"/>
                <w:shd w:val="clear" w:color="auto" w:fill="FFFFFF"/>
              </w:rPr>
            </w:rPrChange>
          </w:rPr>
          <w:t xml:space="preserve"> goods on board a vessel designated by the buyer. </w:t>
        </w:r>
      </w:ins>
      <w:ins w:id="8451" w:author="Aleksander Hansen" w:date="2013-02-15T11:51:00Z">
        <w:r w:rsidRPr="00A4226B">
          <w:rPr>
            <w:rFonts w:ascii="Calibri" w:hAnsi="Calibri"/>
            <w:rPrChange w:id="8452" w:author="Aleksander Hansen" w:date="2013-02-15T11:52:00Z">
              <w:rPr>
                <w:rFonts w:ascii="Verdana" w:eastAsia="Times New Roman" w:hAnsi="Verdana" w:cs="Times New Roman"/>
                <w:color w:val="000000"/>
                <w:shd w:val="clear" w:color="auto" w:fill="FFFFFF"/>
              </w:rPr>
            </w:rPrChange>
          </w:rPr>
          <w:t xml:space="preserve">Once the </w:t>
        </w:r>
      </w:ins>
      <w:ins w:id="8453" w:author="Aleksander Hansen" w:date="2013-02-15T11:50:00Z">
        <w:r w:rsidRPr="00A4226B">
          <w:rPr>
            <w:rFonts w:ascii="Calibri" w:hAnsi="Calibri"/>
            <w:rPrChange w:id="8454" w:author="Aleksander Hansen" w:date="2013-02-15T11:52:00Z">
              <w:rPr>
                <w:rFonts w:ascii="Verdana" w:eastAsia="Times New Roman" w:hAnsi="Verdana" w:cs="Times New Roman"/>
                <w:color w:val="000000"/>
                <w:shd w:val="clear" w:color="auto" w:fill="FFFFFF"/>
              </w:rPr>
            </w:rPrChange>
          </w:rPr>
          <w:t xml:space="preserve">goods have </w:t>
        </w:r>
      </w:ins>
      <w:ins w:id="8455" w:author="Aleksander Hansen" w:date="2013-02-15T11:51:00Z">
        <w:r w:rsidRPr="00A4226B">
          <w:rPr>
            <w:rFonts w:ascii="Calibri" w:hAnsi="Calibri"/>
            <w:rPrChange w:id="8456" w:author="Aleksander Hansen" w:date="2013-02-15T11:52:00Z">
              <w:rPr>
                <w:rFonts w:ascii="Verdana" w:eastAsia="Times New Roman" w:hAnsi="Verdana" w:cs="Times New Roman"/>
                <w:color w:val="000000"/>
                <w:shd w:val="clear" w:color="auto" w:fill="FFFFFF"/>
              </w:rPr>
            </w:rPrChange>
          </w:rPr>
          <w:t xml:space="preserve">been loaded (or technically, have </w:t>
        </w:r>
      </w:ins>
      <w:ins w:id="8457" w:author="Aleksander Hansen" w:date="2013-02-15T11:50:00Z">
        <w:r w:rsidRPr="00A4226B">
          <w:rPr>
            <w:rFonts w:ascii="Calibri" w:hAnsi="Calibri"/>
            <w:rPrChange w:id="8458" w:author="Aleksander Hansen" w:date="2013-02-15T11:52:00Z">
              <w:rPr>
                <w:rFonts w:ascii="Verdana" w:eastAsia="Times New Roman" w:hAnsi="Verdana" w:cs="Times New Roman"/>
                <w:color w:val="000000"/>
                <w:shd w:val="clear" w:color="auto" w:fill="FFFFFF"/>
              </w:rPr>
            </w:rPrChange>
          </w:rPr>
          <w:t>passed over the ship's rail)</w:t>
        </w:r>
      </w:ins>
      <w:ins w:id="8459" w:author="Aleksander Hansen" w:date="2013-02-15T11:52:00Z">
        <w:r w:rsidRPr="00A4226B">
          <w:rPr>
            <w:rFonts w:ascii="Calibri" w:hAnsi="Calibri"/>
            <w:rPrChange w:id="8460" w:author="Aleksander Hansen" w:date="2013-02-15T11:52:00Z">
              <w:rPr>
                <w:rFonts w:ascii="Verdana" w:eastAsia="Times New Roman" w:hAnsi="Verdana" w:cs="Times New Roman"/>
                <w:color w:val="000000"/>
                <w:shd w:val="clear" w:color="auto" w:fill="FFFFFF"/>
              </w:rPr>
            </w:rPrChange>
          </w:rPr>
          <w:t xml:space="preserve"> the seller has fulfilled his part of the contract.</w:t>
        </w:r>
      </w:ins>
      <w:ins w:id="8461" w:author="Aleksander Hansen" w:date="2013-02-15T11:53:00Z">
        <w:r>
          <w:rPr>
            <w:rFonts w:ascii="Calibri" w:hAnsi="Calibri"/>
          </w:rPr>
          <w:t xml:space="preserve"> Contrast this to </w:t>
        </w:r>
      </w:ins>
      <w:ins w:id="8462" w:author="Aleksander Hansen" w:date="2013-02-15T11:54:00Z">
        <w:r>
          <w:rPr>
            <w:rFonts w:ascii="Calibri" w:hAnsi="Calibri"/>
          </w:rPr>
          <w:t>Cost, Insurance and Freight (CIF) where the seller is required not only to load a vessel</w:t>
        </w:r>
      </w:ins>
      <w:ins w:id="8463" w:author="Aleksander Hansen" w:date="2013-02-15T11:56:00Z">
        <w:r>
          <w:rPr>
            <w:rFonts w:ascii="Calibri" w:hAnsi="Calibri"/>
          </w:rPr>
          <w:t xml:space="preserve"> (not necessarily designated by the buyer)</w:t>
        </w:r>
      </w:ins>
      <w:ins w:id="8464" w:author="Aleksander Hansen" w:date="2013-02-15T11:54:00Z">
        <w:r>
          <w:rPr>
            <w:rFonts w:ascii="Calibri" w:hAnsi="Calibri"/>
          </w:rPr>
          <w:t xml:space="preserve">, but rather is required to arrange for the delivery </w:t>
        </w:r>
      </w:ins>
      <w:ins w:id="8465" w:author="Aleksander Hansen" w:date="2013-02-15T11:56:00Z">
        <w:r>
          <w:rPr>
            <w:rFonts w:ascii="Calibri" w:hAnsi="Calibri"/>
          </w:rPr>
          <w:t>of the goods at a port of destination, at which time the buyer takes ownership</w:t>
        </w:r>
        <w:r w:rsidR="008D3C8B">
          <w:rPr>
            <w:rFonts w:ascii="Calibri" w:hAnsi="Calibri"/>
          </w:rPr>
          <w:t>. These terms are used extensively in nearly all commodity trading and are thus important.</w:t>
        </w:r>
      </w:ins>
    </w:p>
    <w:p w14:paraId="690AFC55" w14:textId="77777777" w:rsidR="008D3C8B" w:rsidRDefault="008D3C8B" w:rsidP="00A4226B">
      <w:pPr>
        <w:rPr>
          <w:ins w:id="8466" w:author="Aleksander Hansen" w:date="2013-02-15T12:06:00Z"/>
          <w:rFonts w:ascii="Calibri" w:hAnsi="Calibri"/>
        </w:rPr>
      </w:pPr>
    </w:p>
    <w:p w14:paraId="18DF7C6E" w14:textId="77777777" w:rsidR="008D3C8B" w:rsidRDefault="008D3C8B" w:rsidP="008D3C8B">
      <w:pPr>
        <w:rPr>
          <w:ins w:id="8467" w:author="Aleksander Hansen" w:date="2013-02-15T12:06:00Z"/>
          <w:rFonts w:ascii="Calibri" w:hAnsi="Calibri"/>
        </w:rPr>
      </w:pPr>
      <w:ins w:id="8468" w:author="Aleksander Hansen" w:date="2013-02-15T12:06:00Z">
        <w:r>
          <w:rPr>
            <w:rFonts w:ascii="Calibri" w:hAnsi="Calibri"/>
          </w:rPr>
          <w:t>This reading recapitulates the difference between futures and Forward contracts, and the role of the clearinghouse and clearing members, as well as hedge effectiveness – all terms that you should be familiar with by now.</w:t>
        </w:r>
      </w:ins>
    </w:p>
    <w:p w14:paraId="50B559B5" w14:textId="77777777" w:rsidR="008D3C8B" w:rsidRDefault="008D3C8B" w:rsidP="008D3C8B">
      <w:pPr>
        <w:rPr>
          <w:ins w:id="8469" w:author="Aleksander Hansen" w:date="2013-02-15T12:06:00Z"/>
          <w:rFonts w:ascii="Calibri" w:hAnsi="Calibri"/>
        </w:rPr>
      </w:pPr>
    </w:p>
    <w:p w14:paraId="583F551C" w14:textId="0583C98C" w:rsidR="008D3C8B" w:rsidRDefault="008D3C8B" w:rsidP="008D3C8B">
      <w:pPr>
        <w:rPr>
          <w:ins w:id="8470" w:author="Aleksander Hansen" w:date="2013-02-15T12:06:00Z"/>
          <w:rFonts w:ascii="Calibri" w:hAnsi="Calibri"/>
        </w:rPr>
      </w:pPr>
      <w:ins w:id="8471" w:author="Aleksander Hansen" w:date="2013-02-15T12:06:00Z">
        <w:r>
          <w:rPr>
            <w:rFonts w:ascii="Calibri" w:hAnsi="Calibri"/>
          </w:rPr>
          <w:t>One important note is how Geman defines basis risk. The other authors (Hull</w:t>
        </w:r>
      </w:ins>
      <w:ins w:id="847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8473" w:author="Aleksander Hansen" w:date="2013-02-15T16:38:00Z">
        <w:r w:rsidR="008A28C4">
          <w:instrText xml:space="preserve">" </w:instrText>
        </w:r>
        <w:r w:rsidR="008A28C4">
          <w:rPr>
            <w:rFonts w:ascii="Calibri" w:hAnsi="Calibri"/>
          </w:rPr>
          <w:fldChar w:fldCharType="end"/>
        </w:r>
      </w:ins>
      <w:ins w:id="8474" w:author="Aleksander Hansen" w:date="2013-02-15T12:06:00Z">
        <w:r>
          <w:rPr>
            <w:rFonts w:ascii="Calibri" w:hAnsi="Calibri"/>
          </w:rPr>
          <w:t xml:space="preserve"> and McDonald) both describe basis risk and how basis risk arises – as does Geman. However Geman is slightly more specific in his definition of basis risk. In particular, basis risk is defined as </w:t>
        </w:r>
        <w:r w:rsidRPr="000F397E">
          <w:rPr>
            <w:rFonts w:ascii="Calibri" w:hAnsi="Calibri"/>
            <w:i/>
          </w:rPr>
          <w:t>the variance of the basis</w:t>
        </w:r>
        <w:r>
          <w:rPr>
            <w:rFonts w:ascii="Calibri" w:hAnsi="Calibri"/>
          </w:rPr>
          <w:t xml:space="preserve"> and</w:t>
        </w:r>
        <w:r w:rsidR="00B071E4">
          <w:rPr>
            <w:rFonts w:ascii="Calibri" w:hAnsi="Calibri"/>
          </w:rPr>
          <w:t xml:space="preserve"> provides the following formula as so,</w:t>
        </w:r>
      </w:ins>
    </w:p>
    <w:p w14:paraId="0CE0E1AA" w14:textId="0B07C637" w:rsidR="00A4226B" w:rsidRDefault="008D3C8B">
      <w:pPr>
        <w:jc w:val="center"/>
        <w:rPr>
          <w:ins w:id="8475" w:author="Aleksander Hansen" w:date="2013-02-15T12:07:00Z"/>
          <w:rFonts w:eastAsia="Times New Roman" w:cs="Times New Roman"/>
        </w:rPr>
        <w:pPrChange w:id="8476" w:author="Aleksander Hansen" w:date="2013-02-15T12:07:00Z">
          <w:pPr/>
        </w:pPrChange>
      </w:pPr>
      <w:ins w:id="8477" w:author="Aleksander Hansen" w:date="2013-02-15T12:06:00Z">
        <w:r>
          <w:rPr>
            <w:rFonts w:ascii="Calibri" w:hAnsi="Calibri"/>
            <w:noProof/>
            <w:rPrChange w:id="8478">
              <w:rPr>
                <w:noProof/>
              </w:rPr>
            </w:rPrChange>
          </w:rPr>
          <w:drawing>
            <wp:inline distT="0" distB="0" distL="0" distR="0" wp14:anchorId="376979FB" wp14:editId="0E9906EC">
              <wp:extent cx="3910601" cy="288753"/>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14795" cy="289063"/>
                      </a:xfrm>
                      <a:prstGeom prst="rect">
                        <a:avLst/>
                      </a:prstGeom>
                      <a:noFill/>
                      <a:ln>
                        <a:noFill/>
                      </a:ln>
                    </pic:spPr>
                  </pic:pic>
                </a:graphicData>
              </a:graphic>
            </wp:inline>
          </w:drawing>
        </w:r>
      </w:ins>
    </w:p>
    <w:p w14:paraId="1FAB5145" w14:textId="77777777" w:rsidR="00B071E4" w:rsidRDefault="00B071E4" w:rsidP="008A2DD2">
      <w:pPr>
        <w:rPr>
          <w:ins w:id="8479" w:author="Aleksander Hansen" w:date="2013-02-15T12:08:00Z"/>
          <w:rFonts w:eastAsia="Times New Roman" w:cs="Times New Roman"/>
        </w:rPr>
      </w:pPr>
    </w:p>
    <w:p w14:paraId="0A598D20" w14:textId="247EF9BF" w:rsidR="00B071E4" w:rsidRDefault="00B071E4">
      <w:pPr>
        <w:rPr>
          <w:ins w:id="8480" w:author="Aleksander Hansen" w:date="2013-02-15T11:54:00Z"/>
          <w:rFonts w:eastAsia="Times New Roman" w:cs="Times New Roman"/>
        </w:rPr>
      </w:pPr>
      <w:ins w:id="8481" w:author="Aleksander Hansen" w:date="2013-02-15T12:08:00Z">
        <w:r>
          <w:rPr>
            <w:rFonts w:eastAsia="Times New Roman" w:cs="Times New Roman"/>
          </w:rPr>
          <w:t>Finally, there is also the distinction between ordinary risk and extraordinary risks (such as war).</w:t>
        </w:r>
      </w:ins>
    </w:p>
    <w:p w14:paraId="604E7014" w14:textId="6F6262BF" w:rsidR="00A4226B" w:rsidRDefault="00A4226B" w:rsidP="00A4226B">
      <w:pPr>
        <w:rPr>
          <w:ins w:id="8482" w:author="Aleksander Hansen" w:date="2013-02-15T11:50:00Z"/>
          <w:rFonts w:eastAsia="Times New Roman" w:cs="Times New Roman"/>
        </w:rPr>
      </w:pPr>
      <w:ins w:id="8483" w:author="Aleksander Hansen" w:date="2013-02-15T11:50:00Z">
        <w:r w:rsidRPr="00A4226B">
          <w:rPr>
            <w:rFonts w:ascii="Calibri" w:hAnsi="Calibri"/>
            <w:rPrChange w:id="8484" w:author="Aleksander Hansen" w:date="2013-02-15T11:52:00Z">
              <w:rPr>
                <w:rFonts w:ascii="Verdana" w:eastAsia="Times New Roman" w:hAnsi="Verdana" w:cs="Times New Roman"/>
                <w:color w:val="000000"/>
              </w:rPr>
            </w:rPrChange>
          </w:rPr>
          <w:br/>
        </w:r>
      </w:ins>
    </w:p>
    <w:p w14:paraId="7C596740" w14:textId="709A4BEA" w:rsidR="007140DE" w:rsidRPr="00E037C5" w:rsidRDefault="00E037C5" w:rsidP="008A2DD2">
      <w:ins w:id="8485" w:author="Aleksander Hansen" w:date="2013-02-15T09:14:00Z">
        <w:r>
          <w:br/>
        </w:r>
      </w:ins>
      <w:r w:rsidR="007140DE" w:rsidRPr="00E037C5">
        <w:br w:type="page"/>
      </w:r>
    </w:p>
    <w:p w14:paraId="5DAE678B" w14:textId="627AD040" w:rsidR="007140DE" w:rsidRPr="008568A7" w:rsidRDefault="003E1DA9">
      <w:pPr>
        <w:pStyle w:val="Heading2"/>
        <w:pPrChange w:id="8486" w:author="Aleksander Hansen" w:date="2013-02-15T20:42:00Z">
          <w:pPr/>
        </w:pPrChange>
      </w:pPr>
      <w:bookmarkStart w:id="8487" w:name="_Toc222580786"/>
      <w:r>
        <w:t>11</w:t>
      </w:r>
      <w:r w:rsidR="007140DE" w:rsidRPr="008568A7">
        <w:t xml:space="preserve"> </w:t>
      </w:r>
      <w:r w:rsidR="007140DE">
        <w:t>Questions &amp; A</w:t>
      </w:r>
      <w:r w:rsidR="007140DE" w:rsidRPr="008568A7">
        <w:t>nswers</w:t>
      </w:r>
      <w:bookmarkEnd w:id="8487"/>
      <w:r w:rsidR="007140DE" w:rsidRPr="008568A7">
        <w:t xml:space="preserve">  </w:t>
      </w:r>
    </w:p>
    <w:p w14:paraId="06C728C6" w14:textId="77777777" w:rsidR="007140DE" w:rsidRPr="008568A7" w:rsidRDefault="007140DE" w:rsidP="007140DE">
      <w:pPr>
        <w:rPr>
          <w:rFonts w:ascii="Calibri" w:hAnsi="Calibri"/>
        </w:rPr>
      </w:pPr>
    </w:p>
    <w:p w14:paraId="2173EF46" w14:textId="787898CE" w:rsidR="007140DE" w:rsidRDefault="007140DE" w:rsidP="007140DE">
      <w:pPr>
        <w:pStyle w:val="Heading3"/>
      </w:pPr>
      <w:bookmarkStart w:id="8488" w:name="_Toc222580787"/>
      <w:r w:rsidRPr="008568A7">
        <w:t>Questions</w:t>
      </w:r>
      <w:bookmarkEnd w:id="8488"/>
      <w:r w:rsidRPr="008568A7">
        <w:t xml:space="preserve">  </w:t>
      </w:r>
    </w:p>
    <w:p w14:paraId="5D2A41F2" w14:textId="16950DBA" w:rsidR="004F2CF1" w:rsidRPr="00DE0530" w:rsidRDefault="004F2CF1" w:rsidP="004F2CF1">
      <w:pPr>
        <w:pStyle w:val="Paragraph"/>
      </w:pPr>
      <w:r>
        <w:rPr>
          <w:lang w:bidi="ar-SA"/>
        </w:rPr>
        <w:t>11.1</w:t>
      </w:r>
      <w:r w:rsidRPr="00DE0530">
        <w:rPr>
          <w:lang w:bidi="ar-SA"/>
        </w:rPr>
        <w:t xml:space="preserve"> According to Geman, each of the following is a major risk in</w:t>
      </w:r>
      <w:r w:rsidRPr="00DE0530">
        <w:t xml:space="preserve"> commodity SPOT markets EXCEPT:</w:t>
      </w:r>
    </w:p>
    <w:p w14:paraId="3930C398" w14:textId="77777777" w:rsidR="004F2CF1" w:rsidRDefault="004F2CF1" w:rsidP="00DA12CD">
      <w:pPr>
        <w:pStyle w:val="Paragraph"/>
        <w:numPr>
          <w:ilvl w:val="0"/>
          <w:numId w:val="65"/>
        </w:numPr>
        <w:spacing w:before="0" w:after="0" w:line="240" w:lineRule="auto"/>
        <w:rPr>
          <w:lang w:bidi="ar-SA"/>
        </w:rPr>
      </w:pPr>
      <w:r>
        <w:rPr>
          <w:lang w:bidi="ar-SA"/>
        </w:rPr>
        <w:t>Price risk</w:t>
      </w:r>
    </w:p>
    <w:p w14:paraId="1ECC8087" w14:textId="77777777" w:rsidR="004F2CF1" w:rsidRDefault="004F2CF1" w:rsidP="00DA12CD">
      <w:pPr>
        <w:pStyle w:val="Paragraph"/>
        <w:numPr>
          <w:ilvl w:val="0"/>
          <w:numId w:val="65"/>
        </w:numPr>
        <w:spacing w:before="0" w:after="0" w:line="240" w:lineRule="auto"/>
        <w:rPr>
          <w:lang w:bidi="ar-SA"/>
        </w:rPr>
      </w:pPr>
      <w:r>
        <w:rPr>
          <w:lang w:bidi="ar-SA"/>
        </w:rPr>
        <w:t>Basis risk</w:t>
      </w:r>
    </w:p>
    <w:p w14:paraId="266B7A82" w14:textId="77777777" w:rsidR="004F2CF1" w:rsidRDefault="004F2CF1" w:rsidP="00DA12CD">
      <w:pPr>
        <w:pStyle w:val="Paragraph"/>
        <w:numPr>
          <w:ilvl w:val="0"/>
          <w:numId w:val="65"/>
        </w:numPr>
        <w:spacing w:before="0" w:after="0" w:line="240" w:lineRule="auto"/>
        <w:rPr>
          <w:lang w:bidi="ar-SA"/>
        </w:rPr>
      </w:pPr>
      <w:r>
        <w:rPr>
          <w:lang w:bidi="ar-SA"/>
        </w:rPr>
        <w:t>Delivery risk</w:t>
      </w:r>
    </w:p>
    <w:p w14:paraId="0447A14D" w14:textId="77777777" w:rsidR="004F2CF1" w:rsidRPr="00DE0530" w:rsidRDefault="004F2CF1" w:rsidP="00DA12CD">
      <w:pPr>
        <w:pStyle w:val="Paragraph"/>
        <w:numPr>
          <w:ilvl w:val="0"/>
          <w:numId w:val="65"/>
        </w:numPr>
        <w:spacing w:before="0" w:after="0" w:line="240" w:lineRule="auto"/>
        <w:rPr>
          <w:lang w:bidi="ar-SA"/>
        </w:rPr>
      </w:pPr>
      <w:r w:rsidRPr="00DE0530">
        <w:rPr>
          <w:lang w:bidi="ar-SA"/>
        </w:rPr>
        <w:t>Credit risk</w:t>
      </w:r>
    </w:p>
    <w:p w14:paraId="4B03B2CE" w14:textId="76C85F55" w:rsidR="004F2CF1" w:rsidRPr="00DE0530" w:rsidRDefault="004F2CF1" w:rsidP="004F2CF1">
      <w:pPr>
        <w:pStyle w:val="Paragraph"/>
      </w:pPr>
      <w:r>
        <w:rPr>
          <w:lang w:bidi="ar-SA"/>
        </w:rPr>
        <w:t>11.2</w:t>
      </w:r>
      <w:r w:rsidRPr="00DE0530">
        <w:rPr>
          <w:lang w:bidi="ar-SA"/>
        </w:rPr>
        <w:t xml:space="preserve"> Which risk is most difficult to hedge</w:t>
      </w:r>
      <w:r w:rsidRPr="00DE0530">
        <w:t xml:space="preserve"> or insure, according to Geman?</w:t>
      </w:r>
    </w:p>
    <w:p w14:paraId="67EF6CA3" w14:textId="77777777" w:rsidR="004F2CF1" w:rsidRDefault="004F2CF1" w:rsidP="00DA12CD">
      <w:pPr>
        <w:pStyle w:val="Paragraph"/>
        <w:numPr>
          <w:ilvl w:val="0"/>
          <w:numId w:val="66"/>
        </w:numPr>
        <w:spacing w:before="0" w:after="0" w:line="240" w:lineRule="auto"/>
        <w:rPr>
          <w:lang w:bidi="ar-SA"/>
        </w:rPr>
      </w:pPr>
      <w:r w:rsidRPr="00DE0530">
        <w:rPr>
          <w:lang w:bidi="ar-SA"/>
        </w:rPr>
        <w:t>Ord</w:t>
      </w:r>
      <w:r>
        <w:rPr>
          <w:lang w:bidi="ar-SA"/>
        </w:rPr>
        <w:t>inary transportation risk</w:t>
      </w:r>
    </w:p>
    <w:p w14:paraId="6727A751" w14:textId="77777777" w:rsidR="004F2CF1" w:rsidRDefault="004F2CF1" w:rsidP="00DA12CD">
      <w:pPr>
        <w:pStyle w:val="Paragraph"/>
        <w:numPr>
          <w:ilvl w:val="0"/>
          <w:numId w:val="66"/>
        </w:numPr>
        <w:spacing w:before="0" w:after="0" w:line="240" w:lineRule="auto"/>
        <w:rPr>
          <w:lang w:bidi="ar-SA"/>
        </w:rPr>
      </w:pPr>
      <w:r w:rsidRPr="00DE0530">
        <w:rPr>
          <w:lang w:bidi="ar-SA"/>
        </w:rPr>
        <w:t>Extrao</w:t>
      </w:r>
      <w:r>
        <w:rPr>
          <w:lang w:bidi="ar-SA"/>
        </w:rPr>
        <w:t xml:space="preserve">rdinary transportation risk </w:t>
      </w:r>
    </w:p>
    <w:p w14:paraId="774AC329" w14:textId="77777777" w:rsidR="004F2CF1" w:rsidRDefault="004F2CF1" w:rsidP="00DA12CD">
      <w:pPr>
        <w:pStyle w:val="Paragraph"/>
        <w:numPr>
          <w:ilvl w:val="0"/>
          <w:numId w:val="66"/>
        </w:numPr>
        <w:spacing w:before="0" w:after="0" w:line="240" w:lineRule="auto"/>
        <w:rPr>
          <w:lang w:bidi="ar-SA"/>
        </w:rPr>
      </w:pPr>
      <w:r>
        <w:rPr>
          <w:lang w:bidi="ar-SA"/>
        </w:rPr>
        <w:t>Cost of transportation risk</w:t>
      </w:r>
    </w:p>
    <w:p w14:paraId="0A2DFBF3" w14:textId="77777777" w:rsidR="004F2CF1" w:rsidRPr="00DE0530" w:rsidRDefault="004F2CF1" w:rsidP="00DA12CD">
      <w:pPr>
        <w:pStyle w:val="Paragraph"/>
        <w:numPr>
          <w:ilvl w:val="0"/>
          <w:numId w:val="66"/>
        </w:numPr>
        <w:spacing w:before="0" w:after="0" w:line="240" w:lineRule="auto"/>
        <w:rPr>
          <w:lang w:bidi="ar-SA"/>
        </w:rPr>
      </w:pPr>
      <w:r w:rsidRPr="00DE0530">
        <w:rPr>
          <w:lang w:bidi="ar-SA"/>
        </w:rPr>
        <w:t>Delivery risk</w:t>
      </w:r>
    </w:p>
    <w:p w14:paraId="2CA5232D" w14:textId="54721F77" w:rsidR="004F2CF1" w:rsidRPr="00DE0530" w:rsidRDefault="004F2CF1" w:rsidP="004F2CF1">
      <w:pPr>
        <w:pStyle w:val="Paragraph"/>
      </w:pPr>
      <w:r>
        <w:rPr>
          <w:lang w:bidi="ar-SA"/>
        </w:rPr>
        <w:t>11.3</w:t>
      </w:r>
      <w:r w:rsidRPr="00DE0530">
        <w:rPr>
          <w:lang w:bidi="ar-SA"/>
        </w:rPr>
        <w:t xml:space="preserve"> Each of the following co</w:t>
      </w:r>
      <w:r w:rsidRPr="00DE0530">
        <w:t>ntributes to basis risk EXCEPT:</w:t>
      </w:r>
    </w:p>
    <w:p w14:paraId="564348F7" w14:textId="06426CD3" w:rsidR="004F2CF1" w:rsidRDefault="004F2CF1" w:rsidP="00DA12CD">
      <w:pPr>
        <w:pStyle w:val="Paragraph"/>
        <w:numPr>
          <w:ilvl w:val="0"/>
          <w:numId w:val="67"/>
        </w:numPr>
        <w:spacing w:before="0" w:after="0" w:line="240" w:lineRule="auto"/>
        <w:rPr>
          <w:lang w:bidi="ar-SA"/>
        </w:rPr>
      </w:pPr>
      <w:r w:rsidRPr="00DE0530">
        <w:rPr>
          <w:lang w:bidi="ar-SA"/>
        </w:rPr>
        <w:t>Optionality left to the seller at maturity in the physical settlement of the futures contract; e.g</w:t>
      </w:r>
      <w:r>
        <w:rPr>
          <w:lang w:bidi="ar-SA"/>
        </w:rPr>
        <w:t>., commodity grade, location</w:t>
      </w:r>
    </w:p>
    <w:p w14:paraId="6E5320D7" w14:textId="5E918B7F" w:rsidR="004F2CF1" w:rsidRDefault="004F2CF1" w:rsidP="00DA12CD">
      <w:pPr>
        <w:pStyle w:val="Paragraph"/>
        <w:numPr>
          <w:ilvl w:val="0"/>
          <w:numId w:val="67"/>
        </w:numPr>
        <w:spacing w:before="0" w:after="0" w:line="240" w:lineRule="auto"/>
        <w:rPr>
          <w:lang w:bidi="ar-SA"/>
        </w:rPr>
      </w:pPr>
      <w:r w:rsidRPr="00DE0530">
        <w:rPr>
          <w:lang w:bidi="ar-SA"/>
        </w:rPr>
        <w:t>Futures</w:t>
      </w:r>
      <w:ins w:id="8489" w:author="Aleksander Hansen" w:date="2013-02-15T16:31:00Z">
        <w:r w:rsidR="008A28C4">
          <w:rPr>
            <w:lang w:bidi="ar-SA"/>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490" w:author="Aleksander Hansen" w:date="2013-02-15T16:31:00Z">
        <w:r w:rsidR="008A28C4">
          <w:instrText xml:space="preserve">" </w:instrText>
        </w:r>
        <w:r w:rsidR="008A28C4">
          <w:rPr>
            <w:lang w:bidi="ar-SA"/>
          </w:rPr>
          <w:fldChar w:fldCharType="end"/>
        </w:r>
      </w:ins>
      <w:r w:rsidRPr="00DE0530">
        <w:rPr>
          <w:lang w:bidi="ar-SA"/>
        </w:rPr>
        <w:t xml:space="preserve"> contracts reference underlying commodity that is not identical to the hedged exp</w:t>
      </w:r>
      <w:r>
        <w:rPr>
          <w:lang w:bidi="ar-SA"/>
        </w:rPr>
        <w:t>osure</w:t>
      </w:r>
    </w:p>
    <w:p w14:paraId="061FD4A4" w14:textId="77777777" w:rsidR="004F2CF1" w:rsidRDefault="004F2CF1" w:rsidP="00DA12CD">
      <w:pPr>
        <w:pStyle w:val="Paragraph"/>
        <w:numPr>
          <w:ilvl w:val="0"/>
          <w:numId w:val="67"/>
        </w:numPr>
        <w:spacing w:before="0" w:after="0" w:line="240" w:lineRule="auto"/>
        <w:rPr>
          <w:lang w:bidi="ar-SA"/>
        </w:rPr>
      </w:pPr>
      <w:r w:rsidRPr="00DE0530">
        <w:rPr>
          <w:lang w:bidi="ar-SA"/>
        </w:rPr>
        <w:t>The counterparty who is long the forward position may fail to make the promised p</w:t>
      </w:r>
      <w:r>
        <w:rPr>
          <w:lang w:bidi="ar-SA"/>
        </w:rPr>
        <w:t>urchase on the delivery date</w:t>
      </w:r>
    </w:p>
    <w:p w14:paraId="0E2D46DC" w14:textId="7669BEE9" w:rsidR="004F2CF1" w:rsidRPr="00DE0530" w:rsidRDefault="004F2CF1" w:rsidP="00DA12CD">
      <w:pPr>
        <w:pStyle w:val="Paragraph"/>
        <w:numPr>
          <w:ilvl w:val="0"/>
          <w:numId w:val="67"/>
        </w:numPr>
        <w:spacing w:before="0" w:after="0" w:line="240" w:lineRule="auto"/>
        <w:rPr>
          <w:lang w:bidi="ar-SA"/>
        </w:rPr>
      </w:pPr>
      <w:r w:rsidRPr="00DE0530">
        <w:rPr>
          <w:lang w:bidi="ar-SA"/>
        </w:rPr>
        <w:t>Trading desk is forced to trim or “cut” a position earlier than planned; e.g., to avoid negative margin</w:t>
      </w:r>
      <w:ins w:id="8491" w:author="Aleksander Hansen" w:date="2013-02-15T17:15:00Z">
        <w:r w:rsidR="003578F0">
          <w:rPr>
            <w:lang w:bidi="ar-SA"/>
          </w:rPr>
          <w:fldChar w:fldCharType="begin"/>
        </w:r>
        <w:r w:rsidR="003578F0">
          <w:instrText xml:space="preserve"> XE "</w:instrText>
        </w:r>
      </w:ins>
      <w:r w:rsidR="003578F0" w:rsidRPr="008568A7">
        <w:rPr>
          <w:rFonts w:ascii="Calibri" w:hAnsi="Calibri"/>
        </w:rPr>
        <w:instrText>margin</w:instrText>
      </w:r>
      <w:ins w:id="8492" w:author="Aleksander Hansen" w:date="2013-02-15T17:15:00Z">
        <w:r w:rsidR="003578F0">
          <w:instrText xml:space="preserve">" </w:instrText>
        </w:r>
        <w:r w:rsidR="003578F0">
          <w:rPr>
            <w:lang w:bidi="ar-SA"/>
          </w:rPr>
          <w:fldChar w:fldCharType="end"/>
        </w:r>
      </w:ins>
      <w:r w:rsidRPr="00DE0530">
        <w:rPr>
          <w:lang w:bidi="ar-SA"/>
        </w:rPr>
        <w:t xml:space="preserve"> calls</w:t>
      </w:r>
    </w:p>
    <w:p w14:paraId="77AF24DF" w14:textId="77777777" w:rsidR="007140DE" w:rsidRDefault="007140DE" w:rsidP="007140DE">
      <w:pPr>
        <w:pStyle w:val="Paragraph"/>
      </w:pPr>
    </w:p>
    <w:p w14:paraId="1526740D" w14:textId="77777777" w:rsidR="007140DE" w:rsidRDefault="007140DE" w:rsidP="007140DE">
      <w:pPr>
        <w:pStyle w:val="Paragraph"/>
      </w:pPr>
    </w:p>
    <w:p w14:paraId="7F3EE611" w14:textId="77777777" w:rsidR="007140DE" w:rsidRDefault="007140DE" w:rsidP="007140DE">
      <w:pPr>
        <w:pStyle w:val="Paragraph"/>
      </w:pPr>
    </w:p>
    <w:p w14:paraId="2B0D2817" w14:textId="77777777" w:rsidR="007140DE" w:rsidRDefault="007140DE" w:rsidP="007140DE">
      <w:pPr>
        <w:pStyle w:val="Paragraph"/>
      </w:pPr>
    </w:p>
    <w:p w14:paraId="32C7D565" w14:textId="77777777" w:rsidR="007140DE" w:rsidRDefault="007140DE" w:rsidP="007140DE">
      <w:pPr>
        <w:pStyle w:val="Paragraph"/>
      </w:pPr>
    </w:p>
    <w:p w14:paraId="375251C4" w14:textId="77777777" w:rsidR="007140DE" w:rsidRDefault="007140DE" w:rsidP="007140DE">
      <w:pPr>
        <w:pStyle w:val="Paragraph"/>
      </w:pPr>
    </w:p>
    <w:p w14:paraId="6C17B061" w14:textId="77777777" w:rsidR="007140DE" w:rsidRDefault="007140DE" w:rsidP="007140DE">
      <w:pPr>
        <w:pStyle w:val="Paragraph"/>
      </w:pPr>
    </w:p>
    <w:p w14:paraId="63D673D2" w14:textId="77777777" w:rsidR="007140DE" w:rsidRDefault="007140DE" w:rsidP="007140DE">
      <w:pPr>
        <w:pStyle w:val="Paragraph"/>
      </w:pPr>
    </w:p>
    <w:p w14:paraId="35261F6C" w14:textId="77777777" w:rsidR="007140DE" w:rsidRDefault="007140DE" w:rsidP="007140DE">
      <w:pPr>
        <w:pStyle w:val="Paragraph"/>
      </w:pPr>
    </w:p>
    <w:p w14:paraId="12904DCD" w14:textId="77777777" w:rsidR="007140DE" w:rsidRDefault="007140DE" w:rsidP="007140DE">
      <w:pPr>
        <w:pStyle w:val="Paragraph"/>
      </w:pPr>
    </w:p>
    <w:p w14:paraId="4505639A" w14:textId="77777777" w:rsidR="007140DE" w:rsidRDefault="007140DE" w:rsidP="007140DE">
      <w:pPr>
        <w:pStyle w:val="Paragraph"/>
      </w:pPr>
    </w:p>
    <w:p w14:paraId="2F488849" w14:textId="0195A81D" w:rsidR="007140DE" w:rsidRPr="004F2CF1" w:rsidRDefault="007140DE" w:rsidP="004F2CF1">
      <w:pPr>
        <w:pStyle w:val="Heading3"/>
        <w:rPr>
          <w:rFonts w:ascii="Cambria" w:hAnsi="Cambria"/>
          <w:sz w:val="22"/>
          <w:szCs w:val="22"/>
          <w:lang w:bidi="en-US"/>
        </w:rPr>
      </w:pPr>
      <w:bookmarkStart w:id="8493" w:name="_Toc222580788"/>
      <w:r>
        <w:t>Answers</w:t>
      </w:r>
      <w:bookmarkEnd w:id="8493"/>
      <w:r w:rsidRPr="008568A7">
        <w:t xml:space="preserve">  </w:t>
      </w:r>
      <w:r w:rsidR="004F2CF1">
        <w:br/>
      </w:r>
    </w:p>
    <w:p w14:paraId="5E03AB3A" w14:textId="3E7552E7" w:rsidR="004F2CF1" w:rsidRPr="004F2CF1" w:rsidRDefault="004F2CF1" w:rsidP="004F2CF1">
      <w:pPr>
        <w:pStyle w:val="Paragraph"/>
        <w:rPr>
          <w:rFonts w:ascii="Calibri" w:hAnsi="Calibri"/>
          <w:sz w:val="24"/>
          <w:szCs w:val="24"/>
          <w:lang w:bidi="ar-SA"/>
        </w:rPr>
      </w:pPr>
      <w:r>
        <w:rPr>
          <w:rFonts w:ascii="Calibri" w:hAnsi="Calibri"/>
          <w:sz w:val="24"/>
          <w:szCs w:val="24"/>
          <w:lang w:bidi="ar-SA"/>
        </w:rPr>
        <w:t>11.1</w:t>
      </w:r>
      <w:r w:rsidRPr="004F2CF1">
        <w:rPr>
          <w:rFonts w:ascii="Calibri" w:hAnsi="Calibri"/>
          <w:sz w:val="24"/>
          <w:szCs w:val="24"/>
          <w:lang w:bidi="ar-SA"/>
        </w:rPr>
        <w:t xml:space="preserve"> B. Basis Risk (basis risk is a price risk that can only exist in the context of a hedge)</w:t>
      </w:r>
      <w:r w:rsidRPr="004F2CF1">
        <w:rPr>
          <w:rFonts w:ascii="Calibri" w:hAnsi="Calibri"/>
          <w:sz w:val="24"/>
          <w:szCs w:val="24"/>
          <w:lang w:bidi="ar-SA"/>
        </w:rPr>
        <w:br/>
        <w:t>Geman’s four commodity spot</w:t>
      </w:r>
      <w:ins w:id="8494" w:author="Aleksander Hansen" w:date="2013-02-15T17:14:00Z">
        <w:r w:rsidR="003578F0">
          <w:rPr>
            <w:rFonts w:ascii="Calibri" w:hAnsi="Calibri"/>
            <w:sz w:val="24"/>
            <w:szCs w:val="24"/>
            <w:lang w:bidi="ar-SA"/>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8495" w:author="Aleksander Hansen" w:date="2013-02-15T17:14:00Z">
        <w:r w:rsidR="003578F0">
          <w:instrText xml:space="preserve">spot price" </w:instrText>
        </w:r>
        <w:r w:rsidR="003578F0">
          <w:rPr>
            <w:rFonts w:ascii="Calibri" w:hAnsi="Calibri"/>
            <w:sz w:val="24"/>
            <w:szCs w:val="24"/>
            <w:lang w:bidi="ar-SA"/>
          </w:rPr>
          <w:fldChar w:fldCharType="end"/>
        </w:r>
      </w:ins>
      <w:r w:rsidRPr="004F2CF1">
        <w:rPr>
          <w:rFonts w:ascii="Calibri" w:hAnsi="Calibri"/>
          <w:sz w:val="24"/>
          <w:szCs w:val="24"/>
          <w:lang w:bidi="ar-SA"/>
        </w:rPr>
        <w:t xml:space="preserve"> market risks are:</w:t>
      </w:r>
    </w:p>
    <w:p w14:paraId="4DCCC675"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Price risk</w:t>
      </w:r>
    </w:p>
    <w:p w14:paraId="43E6500B"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Transportation risk</w:t>
      </w:r>
    </w:p>
    <w:p w14:paraId="75999228"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Delivery risk, which concerns the quality of the commodity that is delivered</w:t>
      </w:r>
    </w:p>
    <w:p w14:paraId="1F88F268"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Credit risk, which is present all along until the final completion of the trade.</w:t>
      </w:r>
    </w:p>
    <w:p w14:paraId="63C84C95" w14:textId="356810FC" w:rsidR="004F2CF1" w:rsidRPr="004F2CF1" w:rsidRDefault="004F2CF1" w:rsidP="004F2CF1">
      <w:pPr>
        <w:pStyle w:val="Paragraph"/>
        <w:rPr>
          <w:rFonts w:ascii="Calibri" w:hAnsi="Calibri"/>
          <w:sz w:val="24"/>
          <w:szCs w:val="24"/>
          <w:lang w:bidi="ar-SA"/>
        </w:rPr>
      </w:pPr>
      <w:r>
        <w:rPr>
          <w:rFonts w:ascii="Calibri" w:hAnsi="Calibri"/>
          <w:sz w:val="24"/>
          <w:szCs w:val="24"/>
          <w:lang w:bidi="ar-SA"/>
        </w:rPr>
        <w:t>11.2</w:t>
      </w:r>
      <w:r w:rsidRPr="004F2CF1">
        <w:rPr>
          <w:rFonts w:ascii="Calibri" w:hAnsi="Calibri"/>
          <w:sz w:val="24"/>
          <w:szCs w:val="24"/>
          <w:lang w:bidi="ar-SA"/>
        </w:rPr>
        <w:t xml:space="preserve"> D. Delivery risk: “for which there is no financial hedge that may be put</w:t>
      </w:r>
      <w:ins w:id="8496" w:author="Aleksander Hansen" w:date="2013-02-15T16:49: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put</w:instrText>
      </w:r>
      <w:ins w:id="8497" w:author="Aleksander Hansen" w:date="2013-02-15T16:49:00Z">
        <w:r w:rsidR="00AC5507">
          <w:instrText xml:space="preserve">" </w:instrText>
        </w:r>
        <w:r w:rsidR="00AC5507">
          <w:rPr>
            <w:rFonts w:ascii="Calibri" w:hAnsi="Calibri"/>
            <w:sz w:val="24"/>
            <w:szCs w:val="24"/>
            <w:lang w:bidi="ar-SA"/>
          </w:rPr>
          <w:fldChar w:fldCharType="end"/>
        </w:r>
      </w:ins>
      <w:r w:rsidRPr="004F2CF1">
        <w:rPr>
          <w:rFonts w:ascii="Calibri" w:hAnsi="Calibri"/>
          <w:sz w:val="24"/>
          <w:szCs w:val="24"/>
          <w:lang w:bidi="ar-SA"/>
        </w:rPr>
        <w:t xml:space="preserve"> in place. The only coverage is provided by a very customized contract or by a solid long-term relationship with the originator.”</w:t>
      </w:r>
    </w:p>
    <w:p w14:paraId="1D1254BE" w14:textId="34AFCB30" w:rsidR="004F2CF1" w:rsidRPr="004F2CF1" w:rsidRDefault="004F2CF1" w:rsidP="004F2CF1">
      <w:pPr>
        <w:pStyle w:val="Paragraph"/>
        <w:rPr>
          <w:rFonts w:ascii="Calibri" w:hAnsi="Calibri"/>
          <w:sz w:val="24"/>
          <w:szCs w:val="24"/>
          <w:lang w:bidi="ar-SA"/>
        </w:rPr>
      </w:pPr>
      <w:r>
        <w:rPr>
          <w:rFonts w:ascii="Calibri" w:hAnsi="Calibri"/>
          <w:sz w:val="24"/>
          <w:szCs w:val="24"/>
          <w:lang w:bidi="ar-SA"/>
        </w:rPr>
        <w:t>11.3</w:t>
      </w:r>
      <w:r w:rsidRPr="004F2CF1">
        <w:rPr>
          <w:rFonts w:ascii="Calibri" w:hAnsi="Calibri"/>
          <w:sz w:val="24"/>
          <w:szCs w:val="24"/>
          <w:lang w:bidi="ar-SA"/>
        </w:rPr>
        <w:t xml:space="preserve"> C. This is counterparty risk (an acute risk in forwards but even a futures contract exhibits some counterparty exposure to the CCP). </w:t>
      </w:r>
      <w:r w:rsidRPr="004F2CF1">
        <w:rPr>
          <w:rFonts w:ascii="Calibri" w:hAnsi="Calibri"/>
          <w:sz w:val="24"/>
          <w:szCs w:val="24"/>
          <w:lang w:bidi="ar-SA"/>
        </w:rPr>
        <w:br/>
        <w:t xml:space="preserve">Basis risk is a price (market) risk that invariably is created when an underlying exposure is hedged. </w:t>
      </w:r>
    </w:p>
    <w:p w14:paraId="54BCE400" w14:textId="47FA1979" w:rsidR="005F2397" w:rsidRPr="008568A7" w:rsidRDefault="005F2397" w:rsidP="005F2397">
      <w:pPr>
        <w:rPr>
          <w:rFonts w:ascii="Calibri" w:hAnsi="Calibri"/>
        </w:rPr>
      </w:pPr>
      <w:r w:rsidRPr="008568A7">
        <w:rPr>
          <w:rFonts w:ascii="Calibri" w:hAnsi="Calibri"/>
        </w:rPr>
        <w:br w:type="page"/>
      </w:r>
    </w:p>
    <w:p w14:paraId="6D83BA0D" w14:textId="77777777" w:rsidR="005F2397" w:rsidRPr="008568A7" w:rsidRDefault="005F2397" w:rsidP="00CE2DB3">
      <w:pPr>
        <w:pStyle w:val="Heading1"/>
        <w:rPr>
          <w:rFonts w:ascii="Calibri" w:hAnsi="Calibri"/>
        </w:rPr>
      </w:pPr>
      <w:bookmarkStart w:id="8498" w:name="_Toc254797393"/>
      <w:bookmarkStart w:id="8499" w:name="_Toc222580789"/>
      <w:r w:rsidRPr="008568A7">
        <w:rPr>
          <w:rFonts w:ascii="Calibri" w:hAnsi="Calibri"/>
        </w:rPr>
        <w:t>Saunders, Chapter 14: Foreign Exchange Risk</w:t>
      </w:r>
      <w:bookmarkEnd w:id="8498"/>
      <w:bookmarkEnd w:id="8499"/>
    </w:p>
    <w:p w14:paraId="71856DB2" w14:textId="77777777" w:rsidR="005F2397" w:rsidRPr="008568A7" w:rsidRDefault="005F2397" w:rsidP="005F2397">
      <w:pPr>
        <w:rPr>
          <w:rFonts w:ascii="Calibri" w:hAnsi="Calibri"/>
        </w:rPr>
      </w:pPr>
    </w:p>
    <w:p w14:paraId="26CE31F0" w14:textId="77777777" w:rsidR="0028416E" w:rsidRPr="008568A7" w:rsidRDefault="0028416E" w:rsidP="005F2397">
      <w:pPr>
        <w:rPr>
          <w:rFonts w:ascii="Calibri" w:hAnsi="Calibri"/>
        </w:rPr>
      </w:pPr>
      <w:r w:rsidRPr="008568A7">
        <w:rPr>
          <w:rFonts w:ascii="Calibri" w:hAnsi="Calibri"/>
          <w:noProof/>
        </w:rPr>
        <mc:AlternateContent>
          <mc:Choice Requires="wps">
            <w:drawing>
              <wp:inline distT="0" distB="0" distL="0" distR="0" wp14:anchorId="5D2755A1" wp14:editId="346D28E4">
                <wp:extent cx="5772150" cy="4386761"/>
                <wp:effectExtent l="0" t="0" r="0" b="7620"/>
                <wp:docPr id="718" name="Text Box 718"/>
                <wp:cNvGraphicFramePr/>
                <a:graphic xmlns:a="http://schemas.openxmlformats.org/drawingml/2006/main">
                  <a:graphicData uri="http://schemas.microsoft.com/office/word/2010/wordprocessingShape">
                    <wps:wsp>
                      <wps:cNvSpPr txBox="1"/>
                      <wps:spPr>
                        <a:xfrm>
                          <a:off x="0" y="0"/>
                          <a:ext cx="5772150" cy="43867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1CB583" w14:textId="77777777" w:rsidR="003D168C" w:rsidRPr="005368C2" w:rsidRDefault="003D168C" w:rsidP="0028416E">
                            <w:pPr>
                              <w:rPr>
                                <w:b/>
                              </w:rPr>
                            </w:pPr>
                            <w:r w:rsidRPr="005368C2">
                              <w:rPr>
                                <w:b/>
                              </w:rPr>
                              <w:t>Learning Outcomes:</w:t>
                            </w:r>
                          </w:p>
                          <w:p w14:paraId="626C3DED" w14:textId="77777777" w:rsidR="003D168C" w:rsidRPr="005368C2" w:rsidRDefault="003D168C" w:rsidP="0028416E"/>
                          <w:p w14:paraId="6D90970B" w14:textId="77777777" w:rsidR="003D168C" w:rsidRDefault="003D168C" w:rsidP="0028416E">
                            <w:r w:rsidRPr="0028416E">
                              <w:rPr>
                                <w:b/>
                              </w:rPr>
                              <w:t>Calculate</w:t>
                            </w:r>
                            <w:r w:rsidRPr="005368C2">
                              <w:t xml:space="preserve"> a financial institution’s overall foreign exchange exposure. </w:t>
                            </w:r>
                          </w:p>
                          <w:p w14:paraId="5EFF7B0D" w14:textId="77777777" w:rsidR="003D168C" w:rsidRPr="0028416E" w:rsidRDefault="003D168C" w:rsidP="0028416E">
                            <w:pPr>
                              <w:rPr>
                                <w:sz w:val="16"/>
                                <w:szCs w:val="16"/>
                              </w:rPr>
                            </w:pPr>
                          </w:p>
                          <w:p w14:paraId="0A209DE2" w14:textId="77777777" w:rsidR="003D168C" w:rsidRDefault="003D168C" w:rsidP="0028416E">
                            <w:r w:rsidRPr="0028416E">
                              <w:rPr>
                                <w:b/>
                              </w:rPr>
                              <w:t>Explain</w:t>
                            </w:r>
                            <w:r w:rsidRPr="005368C2">
                              <w:t xml:space="preserve"> how a financial institution could alter its net position exposure to reduce foreign exchange risk. </w:t>
                            </w:r>
                          </w:p>
                          <w:p w14:paraId="205599C1" w14:textId="77777777" w:rsidR="003D168C" w:rsidRPr="0028416E" w:rsidRDefault="003D168C" w:rsidP="0028416E">
                            <w:pPr>
                              <w:rPr>
                                <w:sz w:val="16"/>
                                <w:szCs w:val="16"/>
                              </w:rPr>
                            </w:pPr>
                          </w:p>
                          <w:p w14:paraId="0EF852DD" w14:textId="77777777" w:rsidR="003D168C" w:rsidRDefault="003D168C" w:rsidP="0028416E">
                            <w:r w:rsidRPr="0028416E">
                              <w:rPr>
                                <w:b/>
                              </w:rPr>
                              <w:t>Calculate</w:t>
                            </w:r>
                            <w:r w:rsidRPr="005368C2">
                              <w:t xml:space="preserve"> a financial institution’s potential dollar gain or loss exposure to a particular currency. </w:t>
                            </w:r>
                          </w:p>
                          <w:p w14:paraId="678FA247" w14:textId="77777777" w:rsidR="003D168C" w:rsidRPr="0028416E" w:rsidRDefault="003D168C" w:rsidP="0028416E">
                            <w:pPr>
                              <w:rPr>
                                <w:sz w:val="16"/>
                                <w:szCs w:val="16"/>
                              </w:rPr>
                            </w:pPr>
                          </w:p>
                          <w:p w14:paraId="0C516E44" w14:textId="77777777" w:rsidR="003D168C" w:rsidRDefault="003D168C" w:rsidP="0028416E">
                            <w:r w:rsidRPr="0028416E">
                              <w:rPr>
                                <w:b/>
                              </w:rPr>
                              <w:t>Identify</w:t>
                            </w:r>
                            <w:r w:rsidRPr="005368C2">
                              <w:t xml:space="preserve"> and describe the different types of foreign exchange trading activities. </w:t>
                            </w:r>
                          </w:p>
                          <w:p w14:paraId="2AFFCC78" w14:textId="77777777" w:rsidR="003D168C" w:rsidRPr="0028416E" w:rsidRDefault="003D168C" w:rsidP="0028416E">
                            <w:pPr>
                              <w:rPr>
                                <w:sz w:val="16"/>
                                <w:szCs w:val="16"/>
                              </w:rPr>
                            </w:pPr>
                          </w:p>
                          <w:p w14:paraId="3253E00D" w14:textId="77777777" w:rsidR="003D168C" w:rsidRDefault="003D168C" w:rsidP="0028416E">
                            <w:r w:rsidRPr="0028416E">
                              <w:rPr>
                                <w:b/>
                              </w:rPr>
                              <w:t>Identify</w:t>
                            </w:r>
                            <w:r w:rsidRPr="005368C2">
                              <w:t xml:space="preserve"> the sources of foreign exchange trading gains and losses. </w:t>
                            </w:r>
                          </w:p>
                          <w:p w14:paraId="56C71F00" w14:textId="77777777" w:rsidR="003D168C" w:rsidRPr="0028416E" w:rsidRDefault="003D168C" w:rsidP="0028416E">
                            <w:pPr>
                              <w:rPr>
                                <w:sz w:val="16"/>
                                <w:szCs w:val="16"/>
                              </w:rPr>
                            </w:pPr>
                          </w:p>
                          <w:p w14:paraId="2FFD1965" w14:textId="77777777" w:rsidR="003D168C" w:rsidRPr="005368C2" w:rsidRDefault="003D168C" w:rsidP="0028416E">
                            <w:r w:rsidRPr="0028416E">
                              <w:rPr>
                                <w:b/>
                              </w:rPr>
                              <w:t>Calculate</w:t>
                            </w:r>
                            <w:r w:rsidRPr="005368C2">
                              <w:t xml:space="preserve"> the potential gain or loss from a foreign currency denominated investment. </w:t>
                            </w:r>
                          </w:p>
                          <w:p w14:paraId="1BC3FBBB" w14:textId="77777777" w:rsidR="003D168C" w:rsidRDefault="003D168C" w:rsidP="0028416E">
                            <w:r w:rsidRPr="005368C2">
                              <w:t>Explain balance</w:t>
                            </w:r>
                            <w:r w:rsidRPr="005368C2">
                              <w:rPr>
                                <w:rFonts w:cs="Monaco"/>
                              </w:rPr>
                              <w:t>‐</w:t>
                            </w:r>
                            <w:r w:rsidRPr="005368C2">
                              <w:t xml:space="preserve">sheet hedging with forwards. </w:t>
                            </w:r>
                          </w:p>
                          <w:p w14:paraId="489CE5B6" w14:textId="77777777" w:rsidR="003D168C" w:rsidRPr="0028416E" w:rsidRDefault="003D168C" w:rsidP="0028416E">
                            <w:pPr>
                              <w:rPr>
                                <w:sz w:val="16"/>
                                <w:szCs w:val="16"/>
                              </w:rPr>
                            </w:pPr>
                          </w:p>
                          <w:p w14:paraId="46255A79" w14:textId="77777777" w:rsidR="003D168C" w:rsidRDefault="003D168C" w:rsidP="0028416E">
                            <w:r w:rsidRPr="0028416E">
                              <w:rPr>
                                <w:b/>
                              </w:rPr>
                              <w:t>Describe</w:t>
                            </w:r>
                            <w:r w:rsidRPr="005368C2">
                              <w:t xml:space="preserve"> how a non</w:t>
                            </w:r>
                            <w:r w:rsidRPr="005368C2">
                              <w:rPr>
                                <w:rFonts w:cs="Monaco"/>
                              </w:rPr>
                              <w:t>‐</w:t>
                            </w:r>
                            <w:r w:rsidRPr="005368C2">
                              <w:t xml:space="preserve">arbitrage assumption in the foreign exchange markets leads to the interest rate parity theorem; use this theorem to calculate forward foreign exchange rates. </w:t>
                            </w:r>
                          </w:p>
                          <w:p w14:paraId="220CA841" w14:textId="77777777" w:rsidR="003D168C" w:rsidRPr="0028416E" w:rsidRDefault="003D168C" w:rsidP="0028416E">
                            <w:pPr>
                              <w:rPr>
                                <w:sz w:val="16"/>
                                <w:szCs w:val="16"/>
                              </w:rPr>
                            </w:pPr>
                          </w:p>
                          <w:p w14:paraId="5A9F865A" w14:textId="77777777" w:rsidR="003D168C" w:rsidRDefault="003D168C" w:rsidP="0028416E">
                            <w:r w:rsidRPr="00FC538A">
                              <w:rPr>
                                <w:b/>
                              </w:rPr>
                              <w:t>Explain</w:t>
                            </w:r>
                            <w:r w:rsidRPr="005368C2">
                              <w:t xml:space="preserve"> why diversification in multicurrency asset</w:t>
                            </w:r>
                            <w:r w:rsidRPr="005368C2">
                              <w:rPr>
                                <w:rFonts w:cs="Monaco"/>
                              </w:rPr>
                              <w:t>‐</w:t>
                            </w:r>
                            <w:r w:rsidRPr="005368C2">
                              <w:t xml:space="preserve">liability positions could reduce portfolio risk. </w:t>
                            </w:r>
                          </w:p>
                          <w:p w14:paraId="34F20223" w14:textId="77777777" w:rsidR="003D168C" w:rsidRPr="0028416E" w:rsidRDefault="003D168C" w:rsidP="0028416E">
                            <w:pPr>
                              <w:rPr>
                                <w:sz w:val="16"/>
                                <w:szCs w:val="16"/>
                              </w:rPr>
                            </w:pPr>
                          </w:p>
                          <w:p w14:paraId="4348D194" w14:textId="77777777" w:rsidR="003D168C" w:rsidRDefault="003D168C" w:rsidP="0028416E">
                            <w:r w:rsidRPr="00FC538A">
                              <w:rPr>
                                <w:b/>
                              </w:rPr>
                              <w:t>Describe</w:t>
                            </w:r>
                            <w:r w:rsidRPr="005368C2">
                              <w:t xml:space="preserve"> the relationship between nominal and real interest rates. </w:t>
                            </w:r>
                          </w:p>
                          <w:p w14:paraId="5B9D04F0" w14:textId="77777777" w:rsidR="003D168C" w:rsidRPr="005368C2" w:rsidRDefault="003D168C" w:rsidP="002841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8" o:spid="_x0000_s1060" type="#_x0000_t202" style="width:454.5pt;height:345.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" fillcolor="#b1c2a3" stroked="f">
                <v:textbox>
                  <w:txbxContent>
                    <w:p w14:paraId="421CB583" w14:textId="77777777" w:rsidR="003D168C" w:rsidRPr="005368C2" w:rsidRDefault="003D168C" w:rsidP="0028416E">
                      <w:pPr>
                        <w:rPr>
                          <w:b/>
                        </w:rPr>
                      </w:pPr>
                      <w:r w:rsidRPr="005368C2">
                        <w:rPr>
                          <w:b/>
                        </w:rPr>
                        <w:t>Learning Outcomes:</w:t>
                      </w:r>
                    </w:p>
                    <w:p w14:paraId="626C3DED" w14:textId="77777777" w:rsidR="003D168C" w:rsidRPr="005368C2" w:rsidRDefault="003D168C" w:rsidP="0028416E"/>
                    <w:p w14:paraId="6D90970B" w14:textId="77777777" w:rsidR="003D168C" w:rsidRDefault="003D168C" w:rsidP="0028416E">
                      <w:r w:rsidRPr="0028416E">
                        <w:rPr>
                          <w:b/>
                        </w:rPr>
                        <w:t>Calculate</w:t>
                      </w:r>
                      <w:r w:rsidRPr="005368C2">
                        <w:t xml:space="preserve"> a financial institution’s overall foreign exchange exposure. </w:t>
                      </w:r>
                    </w:p>
                    <w:p w14:paraId="5EFF7B0D" w14:textId="77777777" w:rsidR="003D168C" w:rsidRPr="0028416E" w:rsidRDefault="003D168C" w:rsidP="0028416E">
                      <w:pPr>
                        <w:rPr>
                          <w:sz w:val="16"/>
                          <w:szCs w:val="16"/>
                        </w:rPr>
                      </w:pPr>
                    </w:p>
                    <w:p w14:paraId="0A209DE2" w14:textId="77777777" w:rsidR="003D168C" w:rsidRDefault="003D168C" w:rsidP="0028416E">
                      <w:r w:rsidRPr="0028416E">
                        <w:rPr>
                          <w:b/>
                        </w:rPr>
                        <w:t>Explain</w:t>
                      </w:r>
                      <w:r w:rsidRPr="005368C2">
                        <w:t xml:space="preserve"> how a financial institution could alter its net position exposure to reduce foreign exchange risk. </w:t>
                      </w:r>
                    </w:p>
                    <w:p w14:paraId="205599C1" w14:textId="77777777" w:rsidR="003D168C" w:rsidRPr="0028416E" w:rsidRDefault="003D168C" w:rsidP="0028416E">
                      <w:pPr>
                        <w:rPr>
                          <w:sz w:val="16"/>
                          <w:szCs w:val="16"/>
                        </w:rPr>
                      </w:pPr>
                    </w:p>
                    <w:p w14:paraId="0EF852DD" w14:textId="77777777" w:rsidR="003D168C" w:rsidRDefault="003D168C" w:rsidP="0028416E">
                      <w:r w:rsidRPr="0028416E">
                        <w:rPr>
                          <w:b/>
                        </w:rPr>
                        <w:t>Calculate</w:t>
                      </w:r>
                      <w:r w:rsidRPr="005368C2">
                        <w:t xml:space="preserve"> a financial institution’s potential dollar gain or loss exposure to a particular currency. </w:t>
                      </w:r>
                    </w:p>
                    <w:p w14:paraId="678FA247" w14:textId="77777777" w:rsidR="003D168C" w:rsidRPr="0028416E" w:rsidRDefault="003D168C" w:rsidP="0028416E">
                      <w:pPr>
                        <w:rPr>
                          <w:sz w:val="16"/>
                          <w:szCs w:val="16"/>
                        </w:rPr>
                      </w:pPr>
                    </w:p>
                    <w:p w14:paraId="0C516E44" w14:textId="77777777" w:rsidR="003D168C" w:rsidRDefault="003D168C" w:rsidP="0028416E">
                      <w:r w:rsidRPr="0028416E">
                        <w:rPr>
                          <w:b/>
                        </w:rPr>
                        <w:t>Identify</w:t>
                      </w:r>
                      <w:r w:rsidRPr="005368C2">
                        <w:t xml:space="preserve"> and describe the different types of foreign exchange trading activities. </w:t>
                      </w:r>
                    </w:p>
                    <w:p w14:paraId="2AFFCC78" w14:textId="77777777" w:rsidR="003D168C" w:rsidRPr="0028416E" w:rsidRDefault="003D168C" w:rsidP="0028416E">
                      <w:pPr>
                        <w:rPr>
                          <w:sz w:val="16"/>
                          <w:szCs w:val="16"/>
                        </w:rPr>
                      </w:pPr>
                    </w:p>
                    <w:p w14:paraId="3253E00D" w14:textId="77777777" w:rsidR="003D168C" w:rsidRDefault="003D168C" w:rsidP="0028416E">
                      <w:r w:rsidRPr="0028416E">
                        <w:rPr>
                          <w:b/>
                        </w:rPr>
                        <w:t>Identify</w:t>
                      </w:r>
                      <w:r w:rsidRPr="005368C2">
                        <w:t xml:space="preserve"> the sources of foreign exchange trading gains and losses. </w:t>
                      </w:r>
                    </w:p>
                    <w:p w14:paraId="56C71F00" w14:textId="77777777" w:rsidR="003D168C" w:rsidRPr="0028416E" w:rsidRDefault="003D168C" w:rsidP="0028416E">
                      <w:pPr>
                        <w:rPr>
                          <w:sz w:val="16"/>
                          <w:szCs w:val="16"/>
                        </w:rPr>
                      </w:pPr>
                    </w:p>
                    <w:p w14:paraId="2FFD1965" w14:textId="77777777" w:rsidR="003D168C" w:rsidRPr="005368C2" w:rsidRDefault="003D168C" w:rsidP="0028416E">
                      <w:r w:rsidRPr="0028416E">
                        <w:rPr>
                          <w:b/>
                        </w:rPr>
                        <w:t>Calculate</w:t>
                      </w:r>
                      <w:r w:rsidRPr="005368C2">
                        <w:t xml:space="preserve"> the potential gain or loss from a foreign currency denominated investment. </w:t>
                      </w:r>
                    </w:p>
                    <w:p w14:paraId="1BC3FBBB" w14:textId="77777777" w:rsidR="003D168C" w:rsidRDefault="003D168C" w:rsidP="0028416E">
                      <w:r w:rsidRPr="005368C2">
                        <w:t>Explain balance</w:t>
                      </w:r>
                      <w:r w:rsidRPr="005368C2">
                        <w:rPr>
                          <w:rFonts w:cs="Monaco"/>
                        </w:rPr>
                        <w:t>‐</w:t>
                      </w:r>
                      <w:r w:rsidRPr="005368C2">
                        <w:t xml:space="preserve">sheet hedging with forwards. </w:t>
                      </w:r>
                    </w:p>
                    <w:p w14:paraId="489CE5B6" w14:textId="77777777" w:rsidR="003D168C" w:rsidRPr="0028416E" w:rsidRDefault="003D168C" w:rsidP="0028416E">
                      <w:pPr>
                        <w:rPr>
                          <w:sz w:val="16"/>
                          <w:szCs w:val="16"/>
                        </w:rPr>
                      </w:pPr>
                    </w:p>
                    <w:p w14:paraId="46255A79" w14:textId="77777777" w:rsidR="003D168C" w:rsidRDefault="003D168C" w:rsidP="0028416E">
                      <w:r w:rsidRPr="0028416E">
                        <w:rPr>
                          <w:b/>
                        </w:rPr>
                        <w:t>Describe</w:t>
                      </w:r>
                      <w:r w:rsidRPr="005368C2">
                        <w:t xml:space="preserve"> how a non</w:t>
                      </w:r>
                      <w:r w:rsidRPr="005368C2">
                        <w:rPr>
                          <w:rFonts w:cs="Monaco"/>
                        </w:rPr>
                        <w:t>‐</w:t>
                      </w:r>
                      <w:r w:rsidRPr="005368C2">
                        <w:t xml:space="preserve">arbitrage assumption in the foreign exchange markets leads to the interest rate parity theorem; use this theorem to calculate forward foreign exchange rates. </w:t>
                      </w:r>
                    </w:p>
                    <w:p w14:paraId="220CA841" w14:textId="77777777" w:rsidR="003D168C" w:rsidRPr="0028416E" w:rsidRDefault="003D168C" w:rsidP="0028416E">
                      <w:pPr>
                        <w:rPr>
                          <w:sz w:val="16"/>
                          <w:szCs w:val="16"/>
                        </w:rPr>
                      </w:pPr>
                    </w:p>
                    <w:p w14:paraId="5A9F865A" w14:textId="77777777" w:rsidR="003D168C" w:rsidRDefault="003D168C" w:rsidP="0028416E">
                      <w:r w:rsidRPr="00FC538A">
                        <w:rPr>
                          <w:b/>
                        </w:rPr>
                        <w:t>Explain</w:t>
                      </w:r>
                      <w:r w:rsidRPr="005368C2">
                        <w:t xml:space="preserve"> why diversification in multicurrency asset</w:t>
                      </w:r>
                      <w:r w:rsidRPr="005368C2">
                        <w:rPr>
                          <w:rFonts w:cs="Monaco"/>
                        </w:rPr>
                        <w:t>‐</w:t>
                      </w:r>
                      <w:r w:rsidRPr="005368C2">
                        <w:t xml:space="preserve">liability positions could reduce portfolio risk. </w:t>
                      </w:r>
                    </w:p>
                    <w:p w14:paraId="34F20223" w14:textId="77777777" w:rsidR="003D168C" w:rsidRPr="0028416E" w:rsidRDefault="003D168C" w:rsidP="0028416E">
                      <w:pPr>
                        <w:rPr>
                          <w:sz w:val="16"/>
                          <w:szCs w:val="16"/>
                        </w:rPr>
                      </w:pPr>
                    </w:p>
                    <w:p w14:paraId="4348D194" w14:textId="77777777" w:rsidR="003D168C" w:rsidRDefault="003D168C" w:rsidP="0028416E">
                      <w:r w:rsidRPr="00FC538A">
                        <w:rPr>
                          <w:b/>
                        </w:rPr>
                        <w:t>Describe</w:t>
                      </w:r>
                      <w:r w:rsidRPr="005368C2">
                        <w:t xml:space="preserve"> the relationship between nominal and real interest rates. </w:t>
                      </w:r>
                    </w:p>
                    <w:p w14:paraId="5B9D04F0" w14:textId="77777777" w:rsidR="003D168C" w:rsidRPr="005368C2" w:rsidRDefault="003D168C" w:rsidP="0028416E"/>
                  </w:txbxContent>
                </v:textbox>
                <w10:anchorlock/>
              </v:shape>
            </w:pict>
          </mc:Fallback>
        </mc:AlternateContent>
      </w:r>
    </w:p>
    <w:p w14:paraId="4F5E89CC" w14:textId="77777777" w:rsidR="0028416E" w:rsidRPr="008568A7" w:rsidRDefault="0028416E" w:rsidP="005F2397">
      <w:pPr>
        <w:rPr>
          <w:rFonts w:ascii="Calibri" w:hAnsi="Calibri"/>
        </w:rPr>
      </w:pPr>
    </w:p>
    <w:p w14:paraId="78D92721" w14:textId="77777777" w:rsidR="0028416E" w:rsidRPr="008568A7" w:rsidRDefault="0028416E" w:rsidP="005F2397">
      <w:pPr>
        <w:rPr>
          <w:rFonts w:ascii="Calibri" w:hAnsi="Calibri"/>
        </w:rPr>
      </w:pPr>
    </w:p>
    <w:p w14:paraId="3DBF1CE4" w14:textId="77777777" w:rsidR="0028416E" w:rsidRPr="008568A7" w:rsidRDefault="0028416E" w:rsidP="005F2397">
      <w:pPr>
        <w:rPr>
          <w:rFonts w:ascii="Calibri" w:hAnsi="Calibri"/>
        </w:rPr>
      </w:pPr>
    </w:p>
    <w:p w14:paraId="67C43310" w14:textId="77777777" w:rsidR="005F2397" w:rsidRPr="008568A7" w:rsidRDefault="005F2397" w:rsidP="005F2397">
      <w:pPr>
        <w:rPr>
          <w:rFonts w:ascii="Calibri" w:hAnsi="Calibri"/>
        </w:rPr>
      </w:pPr>
      <w:r w:rsidRPr="008568A7">
        <w:rPr>
          <w:rFonts w:ascii="Calibri" w:hAnsi="Calibri"/>
        </w:rPr>
        <w:t>Foreign Exchange Rates</w:t>
      </w:r>
    </w:p>
    <w:p w14:paraId="6CE7DDA7" w14:textId="77777777" w:rsidR="005F2397" w:rsidRPr="008568A7" w:rsidRDefault="005F2397" w:rsidP="005F2397">
      <w:pPr>
        <w:rPr>
          <w:rFonts w:ascii="Calibri" w:hAnsi="Calibri"/>
        </w:rPr>
      </w:pPr>
      <w:r w:rsidRPr="008568A7">
        <w:rPr>
          <w:rFonts w:ascii="Calibri" w:hAnsi="Calibri"/>
        </w:rPr>
        <w:t>Direct quote (US$ Equivalent)</w:t>
      </w:r>
    </w:p>
    <w:p w14:paraId="162F3EA4" w14:textId="77777777" w:rsidR="005F2397" w:rsidRPr="008568A7" w:rsidRDefault="005F2397" w:rsidP="005F2397">
      <w:pPr>
        <w:rPr>
          <w:rFonts w:ascii="Calibri" w:hAnsi="Calibri"/>
        </w:rPr>
      </w:pPr>
      <w:r w:rsidRPr="008568A7">
        <w:rPr>
          <w:rFonts w:ascii="Calibri" w:hAnsi="Calibri"/>
        </w:rPr>
        <w:t>U.S. dollars per one unit of foreign currency</w:t>
      </w:r>
    </w:p>
    <w:p w14:paraId="2D82CD81" w14:textId="77777777" w:rsidR="005F2397" w:rsidRPr="008568A7" w:rsidRDefault="005F2397" w:rsidP="005F2397">
      <w:pPr>
        <w:rPr>
          <w:rFonts w:ascii="Calibri" w:hAnsi="Calibri"/>
        </w:rPr>
      </w:pPr>
      <w:r w:rsidRPr="008568A7">
        <w:rPr>
          <w:rFonts w:ascii="Calibri" w:hAnsi="Calibri"/>
        </w:rPr>
        <w:t>0.9079 USD / CAD</w:t>
      </w:r>
    </w:p>
    <w:p w14:paraId="0E12A2FC" w14:textId="77777777" w:rsidR="005F2397" w:rsidRPr="008568A7" w:rsidRDefault="005F2397" w:rsidP="005F2397">
      <w:pPr>
        <w:rPr>
          <w:rFonts w:ascii="Calibri" w:hAnsi="Calibri"/>
        </w:rPr>
      </w:pPr>
      <w:r w:rsidRPr="008568A7">
        <w:rPr>
          <w:rFonts w:ascii="Calibri" w:hAnsi="Calibri"/>
        </w:rPr>
        <w:t>Indirect quote (Currency per US$)</w:t>
      </w:r>
    </w:p>
    <w:p w14:paraId="7C035E35" w14:textId="77777777" w:rsidR="005F2397" w:rsidRPr="008568A7" w:rsidRDefault="005F2397" w:rsidP="005F2397">
      <w:pPr>
        <w:rPr>
          <w:rFonts w:ascii="Calibri" w:hAnsi="Calibri"/>
        </w:rPr>
      </w:pPr>
      <w:r w:rsidRPr="008568A7">
        <w:rPr>
          <w:rFonts w:ascii="Calibri" w:hAnsi="Calibri"/>
        </w:rPr>
        <w:t>Foreign currency per one US dollar</w:t>
      </w:r>
    </w:p>
    <w:p w14:paraId="28420E18" w14:textId="77777777" w:rsidR="005F2397" w:rsidRPr="008568A7" w:rsidRDefault="005F2397" w:rsidP="005F2397">
      <w:pPr>
        <w:rPr>
          <w:rFonts w:ascii="Calibri" w:hAnsi="Calibri"/>
        </w:rPr>
      </w:pPr>
      <w:r w:rsidRPr="008568A7">
        <w:rPr>
          <w:rFonts w:ascii="Calibri" w:hAnsi="Calibri"/>
        </w:rPr>
        <w:t>1.1015 CAD / $USD</w:t>
      </w:r>
    </w:p>
    <w:p w14:paraId="0923657F" w14:textId="77777777" w:rsidR="005F2397" w:rsidRPr="008568A7" w:rsidRDefault="005F2397">
      <w:pPr>
        <w:pStyle w:val="Heading2"/>
      </w:pPr>
      <w:bookmarkStart w:id="8500" w:name="_Toc222580790"/>
      <w:r w:rsidRPr="008568A7">
        <w:t>Calculate a financial institution’s overall foreign exchange exposure.</w:t>
      </w:r>
      <w:bookmarkEnd w:id="8500"/>
    </w:p>
    <w:p w14:paraId="2C6EE6A0" w14:textId="77777777" w:rsidR="009974E2" w:rsidRDefault="009974E2" w:rsidP="009974E2">
      <w:pPr>
        <w:pStyle w:val="Heading3SubGTNI"/>
        <w:rPr>
          <w:ins w:id="8501" w:author="Aleksander Hansen" w:date="2013-02-15T13:42:00Z"/>
        </w:rPr>
      </w:pPr>
      <w:bookmarkStart w:id="8502" w:name="_Toc222580791"/>
      <w:ins w:id="8503" w:author="Aleksander Hansen" w:date="2013-02-15T13:42:00Z">
        <w:r>
          <w:t>FX position exposure</w:t>
        </w:r>
        <w:bookmarkEnd w:id="8502"/>
      </w:ins>
    </w:p>
    <w:p w14:paraId="359255C0" w14:textId="77777777" w:rsidR="009974E2" w:rsidRDefault="009974E2" w:rsidP="009974E2">
      <w:pPr>
        <w:rPr>
          <w:ins w:id="8504" w:author="Aleksander Hansen" w:date="2013-02-15T13:42:00Z"/>
          <w:rFonts w:ascii="Calibri" w:hAnsi="Calibri"/>
        </w:rPr>
      </w:pPr>
      <w:ins w:id="8505" w:author="Aleksander Hansen" w:date="2013-02-15T13:42:00Z">
        <w:r w:rsidRPr="008568A7">
          <w:rPr>
            <w:rFonts w:ascii="Calibri" w:hAnsi="Calibri"/>
          </w:rPr>
          <w:t xml:space="preserve">Net </w:t>
        </w:r>
        <m:oMath>
          <m:sSub>
            <m:sSubPr>
              <m:ctrlPr>
                <w:rPr>
                  <w:rFonts w:ascii="Cambria Math" w:hAnsi="Cambria Math"/>
                </w:rPr>
              </m:ctrlPr>
            </m:sSubPr>
            <m:e>
              <m:r>
                <m:rPr>
                  <m:sty m:val="p"/>
                </m:rPr>
                <w:rPr>
                  <w:rFonts w:ascii="Cambria Math" w:hAnsi="Cambria Math"/>
                </w:rPr>
                <m:t>exposure</m:t>
              </m:r>
            </m:e>
            <m:sub>
              <m:r>
                <m:rPr>
                  <m:sty m:val="p"/>
                </m:rPr>
                <w:rPr>
                  <w:rFonts w:ascii="Cambria Math" w:hAnsi="Cambria Math"/>
                </w:rPr>
                <m:t>i</m:t>
              </m:r>
            </m:sub>
          </m:sSub>
        </m:oMath>
        <w:r w:rsidRPr="008568A7">
          <w:rPr>
            <w:rFonts w:ascii="Calibri" w:hAnsi="Calibri"/>
          </w:rPr>
          <w:t xml:space="preserve"> = (FX </w:t>
        </w:r>
        <m:oMath>
          <m:sSub>
            <m:sSubPr>
              <m:ctrlPr>
                <w:rPr>
                  <w:rFonts w:ascii="Cambria Math" w:hAnsi="Cambria Math"/>
                </w:rPr>
              </m:ctrlPr>
            </m:sSubPr>
            <m:e>
              <m:r>
                <m:rPr>
                  <m:sty m:val="p"/>
                </m:rPr>
                <w:rPr>
                  <w:rFonts w:ascii="Cambria Math" w:hAnsi="Cambria Math"/>
                </w:rPr>
                <m:t>assets</m:t>
              </m:r>
            </m:e>
            <m:sub>
              <m:r>
                <m:rPr>
                  <m:sty m:val="p"/>
                </m:rPr>
                <w:rPr>
                  <w:rFonts w:ascii="Cambria Math" w:hAnsi="Cambria Math"/>
                </w:rPr>
                <m:t>i</m:t>
              </m:r>
            </m:sub>
          </m:sSub>
        </m:oMath>
        <w:r w:rsidRPr="008568A7">
          <w:rPr>
            <w:rFonts w:ascii="Calibri" w:hAnsi="Calibri"/>
          </w:rPr>
          <w:t xml:space="preserve"> - FX</w:t>
        </w:r>
        <w:r>
          <w:rPr>
            <w:rFonts w:ascii="Calibri" w:hAnsi="Calibri"/>
          </w:rPr>
          <w:t xml:space="preserve"> </w:t>
        </w:r>
        <m:oMath>
          <m:sSub>
            <m:sSubPr>
              <m:ctrlPr>
                <w:rPr>
                  <w:rFonts w:ascii="Cambria Math" w:hAnsi="Cambria Math"/>
                </w:rPr>
              </m:ctrlPr>
            </m:sSubPr>
            <m:e>
              <m:r>
                <m:rPr>
                  <m:sty m:val="p"/>
                </m:rPr>
                <w:rPr>
                  <w:rFonts w:ascii="Cambria Math" w:hAnsi="Cambria Math"/>
                </w:rPr>
                <m:t>liabilities</m:t>
              </m:r>
            </m:e>
            <m:sub>
              <m:r>
                <m:rPr>
                  <m:sty m:val="p"/>
                </m:rPr>
                <w:rPr>
                  <w:rFonts w:ascii="Cambria Math" w:hAnsi="Cambria Math"/>
                </w:rPr>
                <m:t>i</m:t>
              </m:r>
            </m:sub>
          </m:sSub>
        </m:oMath>
        <w:r w:rsidRPr="008568A7">
          <w:rPr>
            <w:rFonts w:ascii="Calibri" w:hAnsi="Calibri"/>
          </w:rPr>
          <w:t xml:space="preserve">) + (FX </w:t>
        </w:r>
        <m:oMath>
          <m:sSub>
            <m:sSubPr>
              <m:ctrlPr>
                <w:rPr>
                  <w:rFonts w:ascii="Cambria Math" w:hAnsi="Cambria Math"/>
                </w:rPr>
              </m:ctrlPr>
            </m:sSubPr>
            <m:e>
              <m:r>
                <m:rPr>
                  <m:sty m:val="p"/>
                </m:rPr>
                <w:rPr>
                  <w:rFonts w:ascii="Cambria Math" w:hAnsi="Cambria Math"/>
                </w:rPr>
                <m:t>bought</m:t>
              </m:r>
            </m:e>
            <m:sub>
              <m:r>
                <m:rPr>
                  <m:sty m:val="p"/>
                </m:rPr>
                <w:rPr>
                  <w:rFonts w:ascii="Cambria Math" w:hAnsi="Cambria Math"/>
                </w:rPr>
                <m:t>i</m:t>
              </m:r>
            </m:sub>
          </m:sSub>
        </m:oMath>
        <w:r w:rsidRPr="008568A7">
          <w:rPr>
            <w:rFonts w:ascii="Calibri" w:hAnsi="Calibri"/>
          </w:rPr>
          <w:t>- FX</w:t>
        </w:r>
        <w:r>
          <w:rPr>
            <w:rFonts w:ascii="Calibri" w:hAnsi="Calibri"/>
          </w:rPr>
          <w:t xml:space="preserve"> </w:t>
        </w:r>
        <m:oMath>
          <m:sSub>
            <m:sSubPr>
              <m:ctrlPr>
                <w:rPr>
                  <w:rFonts w:ascii="Cambria Math" w:hAnsi="Cambria Math"/>
                </w:rPr>
              </m:ctrlPr>
            </m:sSubPr>
            <m:e>
              <m:r>
                <m:rPr>
                  <m:sty m:val="p"/>
                </m:rPr>
                <w:rPr>
                  <w:rFonts w:ascii="Cambria Math" w:hAnsi="Cambria Math"/>
                </w:rPr>
                <m:t>sold</m:t>
              </m:r>
            </m:e>
            <m:sub>
              <m:r>
                <m:rPr>
                  <m:sty m:val="p"/>
                </m:rPr>
                <w:rPr>
                  <w:rFonts w:ascii="Cambria Math" w:hAnsi="Cambria Math"/>
                </w:rPr>
                <m:t>i</m:t>
              </m:r>
            </m:sub>
          </m:sSub>
        </m:oMath>
        <w:r w:rsidRPr="008568A7">
          <w:rPr>
            <w:rFonts w:ascii="Calibri" w:hAnsi="Calibri"/>
          </w:rPr>
          <w:t xml:space="preserve">) </w:t>
        </w:r>
      </w:ins>
    </w:p>
    <w:p w14:paraId="49F0877B" w14:textId="77777777" w:rsidR="009974E2" w:rsidRDefault="009974E2" w:rsidP="009974E2">
      <w:pPr>
        <w:ind w:left="1296" w:firstLine="144"/>
        <w:rPr>
          <w:ins w:id="8506" w:author="Aleksander Hansen" w:date="2013-02-15T13:42:00Z"/>
          <w:rFonts w:ascii="Calibri" w:hAnsi="Calibri"/>
        </w:rPr>
      </w:pPr>
      <w:ins w:id="8507" w:author="Aleksander Hansen" w:date="2013-02-15T13:42:00Z">
        <w:r w:rsidRPr="008568A7">
          <w:rPr>
            <w:rFonts w:ascii="Calibri" w:hAnsi="Calibri"/>
          </w:rPr>
          <w:t xml:space="preserve">= Net foreign </w:t>
        </w:r>
        <m:oMath>
          <m:sSub>
            <m:sSubPr>
              <m:ctrlPr>
                <w:rPr>
                  <w:rFonts w:ascii="Cambria Math" w:hAnsi="Cambria Math"/>
                </w:rPr>
              </m:ctrlPr>
            </m:sSubPr>
            <m:e>
              <m:r>
                <m:rPr>
                  <m:sty m:val="p"/>
                </m:rPr>
                <w:rPr>
                  <w:rFonts w:ascii="Cambria Math" w:hAnsi="Cambria Math"/>
                </w:rPr>
                <m:t>assets</m:t>
              </m:r>
            </m:e>
            <m:sub>
              <m:r>
                <m:rPr>
                  <m:sty m:val="p"/>
                </m:rPr>
                <w:rPr>
                  <w:rFonts w:ascii="Cambria Math" w:hAnsi="Cambria Math"/>
                </w:rPr>
                <m:t>i</m:t>
              </m:r>
            </m:sub>
          </m:sSub>
        </m:oMath>
        <w:r w:rsidRPr="008568A7">
          <w:rPr>
            <w:rFonts w:ascii="Calibri" w:hAnsi="Calibri"/>
          </w:rPr>
          <w:t xml:space="preserve">+ Net FX </w:t>
        </w:r>
        <m:oMath>
          <m:sSub>
            <m:sSubPr>
              <m:ctrlPr>
                <w:rPr>
                  <w:rFonts w:ascii="Cambria Math" w:hAnsi="Cambria Math"/>
                </w:rPr>
              </m:ctrlPr>
            </m:sSubPr>
            <m:e>
              <m:r>
                <m:rPr>
                  <m:sty m:val="p"/>
                </m:rPr>
                <w:rPr>
                  <w:rFonts w:ascii="Cambria Math" w:hAnsi="Cambria Math"/>
                </w:rPr>
                <m:t>bought</m:t>
              </m:r>
            </m:e>
            <m:sub>
              <m:r>
                <m:rPr>
                  <m:sty m:val="p"/>
                </m:rPr>
                <w:rPr>
                  <w:rFonts w:ascii="Cambria Math" w:hAnsi="Cambria Math"/>
                </w:rPr>
                <m:t>i</m:t>
              </m:r>
            </m:sub>
          </m:sSub>
        </m:oMath>
        <w:r>
          <w:rPr>
            <w:rFonts w:ascii="Calibri" w:hAnsi="Calibri"/>
          </w:rPr>
          <w:t xml:space="preserve">, </w:t>
        </w:r>
        <w:r w:rsidRPr="008568A7">
          <w:rPr>
            <w:rFonts w:ascii="Calibri" w:hAnsi="Calibri"/>
          </w:rPr>
          <w:t>where</w:t>
        </w:r>
        <w:r>
          <w:rPr>
            <w:rFonts w:ascii="Calibri" w:hAnsi="Calibri"/>
          </w:rPr>
          <w:t xml:space="preserve"> </w:t>
        </w:r>
        <w:r w:rsidRPr="008568A7">
          <w:rPr>
            <w:rFonts w:ascii="Calibri" w:hAnsi="Calibri"/>
          </w:rPr>
          <w:t xml:space="preserve">i =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Pr="008568A7">
          <w:rPr>
            <w:rFonts w:ascii="Calibri" w:hAnsi="Calibri"/>
          </w:rPr>
          <w:t xml:space="preserve"> currency</w:t>
        </w:r>
        <w:r>
          <w:rPr>
            <w:rFonts w:ascii="Calibri" w:hAnsi="Calibri"/>
          </w:rPr>
          <w:t>.</w:t>
        </w:r>
      </w:ins>
    </w:p>
    <w:p w14:paraId="2B8A66A2" w14:textId="77777777" w:rsidR="009974E2" w:rsidRPr="008568A7" w:rsidRDefault="009974E2" w:rsidP="009974E2">
      <w:pPr>
        <w:ind w:left="1296" w:firstLine="144"/>
        <w:rPr>
          <w:ins w:id="8508" w:author="Aleksander Hansen" w:date="2013-02-15T13:42:00Z"/>
          <w:rFonts w:ascii="Calibri" w:hAnsi="Calibri"/>
        </w:rPr>
      </w:pPr>
    </w:p>
    <w:p w14:paraId="77900C5F" w14:textId="77777777" w:rsidR="009974E2" w:rsidRPr="000F397E" w:rsidRDefault="009974E2" w:rsidP="009974E2">
      <w:pPr>
        <w:pStyle w:val="ListParagraph"/>
        <w:numPr>
          <w:ilvl w:val="0"/>
          <w:numId w:val="100"/>
        </w:numPr>
        <w:rPr>
          <w:ins w:id="8509" w:author="Aleksander Hansen" w:date="2013-02-15T13:42:00Z"/>
          <w:rFonts w:ascii="Calibri" w:hAnsi="Calibri"/>
        </w:rPr>
      </w:pPr>
      <w:ins w:id="8510" w:author="Aleksander Hansen" w:date="2013-02-15T13:42:00Z">
        <w:r w:rsidRPr="000F397E">
          <w:rPr>
            <w:rFonts w:ascii="Calibri" w:hAnsi="Calibri"/>
          </w:rPr>
          <w:t>Positive net exposure</w:t>
        </w:r>
        <m:oMath>
          <m:r>
            <w:rPr>
              <w:rFonts w:ascii="Cambria Math" w:hAnsi="Cambria Math"/>
            </w:rPr>
            <m:t xml:space="preserve"> ⇒</m:t>
          </m:r>
        </m:oMath>
        <w:r w:rsidRPr="000F397E">
          <w:rPr>
            <w:rFonts w:ascii="Calibri" w:hAnsi="Calibri"/>
          </w:rPr>
          <w:t xml:space="preserve"> net long a currency</w:t>
        </w:r>
        <w:r>
          <w:rPr>
            <w:rFonts w:ascii="Calibri" w:hAnsi="Calibri"/>
          </w:rPr>
          <w:t>.</w:t>
        </w:r>
      </w:ins>
    </w:p>
    <w:p w14:paraId="6C378934" w14:textId="77777777" w:rsidR="009974E2" w:rsidRDefault="009974E2" w:rsidP="009974E2">
      <w:pPr>
        <w:pStyle w:val="ListParagraph"/>
        <w:numPr>
          <w:ilvl w:val="0"/>
          <w:numId w:val="100"/>
        </w:numPr>
        <w:rPr>
          <w:ins w:id="8511" w:author="Aleksander Hansen" w:date="2013-02-15T13:42:00Z"/>
          <w:rFonts w:ascii="Calibri" w:hAnsi="Calibri"/>
        </w:rPr>
      </w:pPr>
      <w:ins w:id="8512" w:author="Aleksander Hansen" w:date="2013-02-15T13:42:00Z">
        <w:r w:rsidRPr="000F397E">
          <w:rPr>
            <w:rFonts w:ascii="Calibri" w:hAnsi="Calibri"/>
          </w:rPr>
          <w:t>Negative net exposure</w:t>
        </w:r>
        <w:r>
          <w:rPr>
            <w:rFonts w:ascii="Calibri" w:hAnsi="Calibri"/>
          </w:rPr>
          <w:t xml:space="preserve"> </w:t>
        </w:r>
        <m:oMath>
          <m:r>
            <w:rPr>
              <w:rFonts w:ascii="Cambria Math" w:hAnsi="Cambria Math"/>
            </w:rPr>
            <m:t xml:space="preserve"> ⇒</m:t>
          </m:r>
        </m:oMath>
        <w:r>
          <w:rPr>
            <w:rFonts w:ascii="Calibri" w:hAnsi="Calibri"/>
          </w:rPr>
          <w:t xml:space="preserve"> </w:t>
        </w:r>
        <w:r w:rsidRPr="000F397E">
          <w:rPr>
            <w:rFonts w:ascii="Calibri" w:hAnsi="Calibri"/>
          </w:rPr>
          <w:t>net short a currency</w:t>
        </w:r>
        <w:r>
          <w:rPr>
            <w:rFonts w:ascii="Calibri" w:hAnsi="Calibri"/>
          </w:rPr>
          <w:t>.</w:t>
        </w:r>
      </w:ins>
    </w:p>
    <w:p w14:paraId="2DF96426" w14:textId="299770ED" w:rsidR="005F2397" w:rsidRPr="008568A7" w:rsidRDefault="009974E2" w:rsidP="009974E2">
      <w:pPr>
        <w:rPr>
          <w:rFonts w:ascii="Calibri" w:hAnsi="Calibri"/>
        </w:rPr>
      </w:pPr>
      <w:ins w:id="8513" w:author="Aleksander Hansen" w:date="2013-02-15T13:42:00Z">
        <w:r w:rsidRPr="008568A7" w:rsidDel="009974E2">
          <w:rPr>
            <w:rFonts w:ascii="Calibri" w:hAnsi="Calibri"/>
          </w:rPr>
          <w:t xml:space="preserve"> </w:t>
        </w:r>
      </w:ins>
      <w:del w:id="8514" w:author="Aleksander Hansen" w:date="2013-02-15T13:42:00Z">
        <w:r w:rsidR="005F2397" w:rsidRPr="008568A7" w:rsidDel="009974E2">
          <w:rPr>
            <w:rFonts w:ascii="Calibri" w:hAnsi="Calibri"/>
          </w:rPr>
          <w:delText>[Needs Content]</w:delText>
        </w:r>
      </w:del>
    </w:p>
    <w:p w14:paraId="4A8883A4" w14:textId="77777777" w:rsidR="005A6863" w:rsidRDefault="005A6863" w:rsidP="005F2397">
      <w:pPr>
        <w:rPr>
          <w:ins w:id="8515" w:author="Aleksander Hansen" w:date="2013-02-15T12:35:00Z"/>
          <w:rFonts w:ascii="Calibri" w:hAnsi="Calibri"/>
        </w:rPr>
      </w:pPr>
    </w:p>
    <w:p w14:paraId="5383C352" w14:textId="77777777" w:rsidR="005F2397" w:rsidRPr="008568A7" w:rsidRDefault="005F2397">
      <w:pPr>
        <w:pStyle w:val="Heading2"/>
        <w:pPrChange w:id="8516" w:author="Aleksander Hansen" w:date="2013-02-15T20:42:00Z">
          <w:pPr/>
        </w:pPrChange>
      </w:pPr>
      <w:bookmarkStart w:id="8517" w:name="_Toc222580792"/>
      <w:r w:rsidRPr="008568A7">
        <w:t>Explain how a financial institution could alter its net position exposure to reduce foreign exchange risk</w:t>
      </w:r>
      <w:bookmarkEnd w:id="8517"/>
    </w:p>
    <w:p w14:paraId="722F0251" w14:textId="77777777" w:rsidR="005A6863" w:rsidRDefault="005A6863" w:rsidP="005F2397">
      <w:pPr>
        <w:rPr>
          <w:ins w:id="8518" w:author="Aleksander Hansen" w:date="2013-02-15T12:35:00Z"/>
          <w:rFonts w:ascii="Calibri" w:hAnsi="Calibri"/>
        </w:rPr>
      </w:pPr>
    </w:p>
    <w:p w14:paraId="6E121B8A" w14:textId="3463FA87" w:rsidR="0090540C" w:rsidRPr="008568A7" w:rsidDel="009974E2" w:rsidRDefault="005F2397">
      <w:pPr>
        <w:pStyle w:val="Heading3SubGTNI"/>
        <w:rPr>
          <w:del w:id="8519" w:author="Aleksander Hansen" w:date="2013-02-15T13:41:00Z"/>
        </w:rPr>
        <w:pPrChange w:id="8520" w:author="Aleksander Hansen" w:date="2013-02-15T14:39:00Z">
          <w:pPr/>
        </w:pPrChange>
      </w:pPr>
      <w:del w:id="8521" w:author="Aleksander Hansen" w:date="2013-02-15T13:41:00Z">
        <w:r w:rsidRPr="008568A7" w:rsidDel="009974E2">
          <w:delText xml:space="preserve">Net </w:delText>
        </w:r>
      </w:del>
      <w:del w:id="8522" w:author="Aleksander Hansen" w:date="2013-02-15T13:08:00Z">
        <m:oMath>
          <m:r>
            <m:rPr>
              <m:sty m:val="bi"/>
            </m:rPr>
            <w:rPr>
              <w:rFonts w:ascii="Cambria Math" w:hAnsi="Cambria Math"/>
            </w:rPr>
            <m:t>exposure</m:t>
          </m:r>
          <m:r>
            <m:rPr>
              <m:sty m:val="p"/>
            </m:rPr>
            <w:rPr>
              <w:rFonts w:ascii="Cambria Math" w:hAnsi="Cambria Math"/>
              <w:rPrChange w:id="8523" w:author="Aleksander Hansen" w:date="2013-02-15T13:18:00Z">
                <w:rPr>
                  <w:rFonts w:ascii="Cambria Math" w:hAnsi="Cambria Math"/>
                </w:rPr>
              </w:rPrChange>
            </w:rPr>
            <m:t>i</m:t>
          </m:r>
        </m:oMath>
      </w:del>
      <w:del w:id="8524" w:author="Aleksander Hansen" w:date="2013-02-15T13:41:00Z">
        <w:r w:rsidRPr="008568A7" w:rsidDel="009974E2">
          <w:delText xml:space="preserve"> = (FX </w:delText>
        </w:r>
      </w:del>
      <w:del w:id="8525" w:author="Aleksander Hansen" w:date="2013-02-15T13:09:00Z">
        <m:oMath>
          <m:r>
            <m:rPr>
              <m:sty m:val="bi"/>
            </m:rPr>
            <w:rPr>
              <w:rFonts w:ascii="Cambria Math" w:hAnsi="Cambria Math"/>
            </w:rPr>
            <m:t>assetsi</m:t>
          </m:r>
        </m:oMath>
      </w:del>
      <w:del w:id="8526" w:author="Aleksander Hansen" w:date="2013-02-15T13:41:00Z">
        <w:r w:rsidRPr="008568A7" w:rsidDel="009974E2">
          <w:delText xml:space="preserve"> - FX</w:delText>
        </w:r>
      </w:del>
      <w:del w:id="8527" w:author="Aleksander Hansen" w:date="2013-02-15T13:10:00Z">
        <w:r w:rsidRPr="008568A7" w:rsidDel="0090540C">
          <w:delText xml:space="preserve"> liabilitiesi</w:delText>
        </w:r>
      </w:del>
      <w:del w:id="8528" w:author="Aleksander Hansen" w:date="2013-02-15T13:41:00Z">
        <w:r w:rsidRPr="008568A7" w:rsidDel="009974E2">
          <w:delText xml:space="preserve">) + (FX </w:delText>
        </w:r>
      </w:del>
      <w:del w:id="8529" w:author="Aleksander Hansen" w:date="2013-02-15T13:10:00Z">
        <w:r w:rsidRPr="008568A7" w:rsidDel="0090540C">
          <w:delText xml:space="preserve">boughti </w:delText>
        </w:r>
      </w:del>
      <w:del w:id="8530" w:author="Aleksander Hansen" w:date="2013-02-15T13:41:00Z">
        <w:r w:rsidRPr="008568A7" w:rsidDel="009974E2">
          <w:delText>- FX</w:delText>
        </w:r>
      </w:del>
      <w:del w:id="8531" w:author="Aleksander Hansen" w:date="2013-02-15T13:11:00Z">
        <w:r w:rsidRPr="008568A7" w:rsidDel="0090540C">
          <w:delText xml:space="preserve"> soldi</w:delText>
        </w:r>
      </w:del>
      <w:del w:id="8532" w:author="Aleksander Hansen" w:date="2013-02-15T13:41:00Z">
        <w:r w:rsidRPr="008568A7" w:rsidDel="009974E2">
          <w:delText xml:space="preserve">) = Net foreign </w:delText>
        </w:r>
      </w:del>
      <w:del w:id="8533" w:author="Aleksander Hansen" w:date="2013-02-15T13:11:00Z">
        <w:r w:rsidRPr="008568A7" w:rsidDel="0090540C">
          <w:delText xml:space="preserve">assetsi </w:delText>
        </w:r>
      </w:del>
      <w:del w:id="8534" w:author="Aleksander Hansen" w:date="2013-02-15T13:41:00Z">
        <w:r w:rsidRPr="008568A7" w:rsidDel="009974E2">
          <w:delText xml:space="preserve">+ Net FX </w:delText>
        </w:r>
      </w:del>
      <w:del w:id="8535" w:author="Aleksander Hansen" w:date="2013-02-15T12:36:00Z">
        <w:r w:rsidRPr="008568A7" w:rsidDel="005A6863">
          <w:delText>boughti</w:delText>
        </w:r>
        <w:r w:rsidRPr="008568A7" w:rsidDel="005A6863">
          <w:tab/>
        </w:r>
      </w:del>
      <w:del w:id="8536" w:author="Aleksander Hansen" w:date="2013-02-15T13:41:00Z">
        <w:r w:rsidRPr="008568A7" w:rsidDel="009974E2">
          <w:delText>where</w:delText>
        </w:r>
      </w:del>
      <w:del w:id="8537" w:author="Aleksander Hansen" w:date="2013-02-15T12:36:00Z">
        <w:r w:rsidRPr="008568A7" w:rsidDel="005A6863">
          <w:delText xml:space="preserve"> </w:delText>
        </w:r>
        <w:r w:rsidRPr="008568A7" w:rsidDel="005A6863">
          <w:tab/>
        </w:r>
        <w:r w:rsidRPr="008568A7" w:rsidDel="005A6863">
          <w:tab/>
        </w:r>
      </w:del>
      <w:del w:id="8538" w:author="Aleksander Hansen" w:date="2013-02-15T13:41:00Z">
        <w:r w:rsidRPr="008568A7" w:rsidDel="009974E2">
          <w:delText xml:space="preserve">i = </w:delText>
        </w:r>
      </w:del>
      <w:del w:id="8539" w:author="Aleksander Hansen" w:date="2013-02-15T13:13:00Z">
        <w:r w:rsidRPr="008568A7" w:rsidDel="0090540C">
          <w:delText>Ith</w:delText>
        </w:r>
      </w:del>
      <w:del w:id="8540" w:author="Aleksander Hansen" w:date="2013-02-15T13:41:00Z">
        <w:r w:rsidRPr="008568A7" w:rsidDel="009974E2">
          <w:delText xml:space="preserve"> currency</w:delText>
        </w:r>
      </w:del>
    </w:p>
    <w:p w14:paraId="059E9BC2" w14:textId="7FBD4544" w:rsidR="005F2397" w:rsidRPr="0090540C" w:rsidDel="009974E2" w:rsidRDefault="005F2397">
      <w:pPr>
        <w:pStyle w:val="Heading3SubGTNI"/>
        <w:rPr>
          <w:del w:id="8541" w:author="Aleksander Hansen" w:date="2013-02-15T13:41:00Z"/>
          <w:rPrChange w:id="8542" w:author="Aleksander Hansen" w:date="2013-02-15T13:16:00Z">
            <w:rPr>
              <w:del w:id="8543" w:author="Aleksander Hansen" w:date="2013-02-15T13:41:00Z"/>
            </w:rPr>
          </w:rPrChange>
        </w:rPr>
        <w:pPrChange w:id="8544" w:author="Aleksander Hansen" w:date="2013-02-15T14:39:00Z">
          <w:pPr/>
        </w:pPrChange>
      </w:pPr>
      <w:del w:id="8545" w:author="Aleksander Hansen" w:date="2013-02-15T13:41:00Z">
        <w:r w:rsidRPr="008A2DD2" w:rsidDel="009974E2">
          <w:delText>Positive net exposure</w:delText>
        </w:r>
      </w:del>
      <w:del w:id="8546" w:author="Aleksander Hansen" w:date="2013-02-15T13:19:00Z">
        <w:r w:rsidRPr="0090540C" w:rsidDel="0090540C">
          <w:rPr>
            <w:rPrChange w:id="8547" w:author="Aleksander Hansen" w:date="2013-02-15T13:16:00Z">
              <w:rPr/>
            </w:rPrChange>
          </w:rPr>
          <w:delText>:</w:delText>
        </w:r>
      </w:del>
      <w:del w:id="8548" w:author="Aleksander Hansen" w:date="2013-02-15T13:41:00Z">
        <w:r w:rsidRPr="0090540C" w:rsidDel="009974E2">
          <w:rPr>
            <w:rPrChange w:id="8549" w:author="Aleksander Hansen" w:date="2013-02-15T13:16:00Z">
              <w:rPr/>
            </w:rPrChange>
          </w:rPr>
          <w:delText xml:space="preserve"> net long a currency</w:delText>
        </w:r>
      </w:del>
    </w:p>
    <w:p w14:paraId="47B778FD" w14:textId="3A4DC1EA" w:rsidR="0090540C" w:rsidRPr="0090540C" w:rsidDel="009974E2" w:rsidRDefault="005F2397">
      <w:pPr>
        <w:pStyle w:val="Heading3SubGTNI"/>
        <w:rPr>
          <w:del w:id="8550" w:author="Aleksander Hansen" w:date="2013-02-15T13:45:00Z"/>
          <w:rPrChange w:id="8551" w:author="Aleksander Hansen" w:date="2013-02-15T13:16:00Z">
            <w:rPr>
              <w:del w:id="8552" w:author="Aleksander Hansen" w:date="2013-02-15T13:45:00Z"/>
            </w:rPr>
          </w:rPrChange>
        </w:rPr>
        <w:pPrChange w:id="8553" w:author="Aleksander Hansen" w:date="2013-02-15T14:39:00Z">
          <w:pPr/>
        </w:pPrChange>
      </w:pPr>
      <w:del w:id="8554" w:author="Aleksander Hansen" w:date="2013-02-15T13:41:00Z">
        <w:r w:rsidRPr="0090540C" w:rsidDel="009974E2">
          <w:rPr>
            <w:rPrChange w:id="8555" w:author="Aleksander Hansen" w:date="2013-02-15T13:16:00Z">
              <w:rPr/>
            </w:rPrChange>
          </w:rPr>
          <w:delText>Negative net exposure</w:delText>
        </w:r>
      </w:del>
      <w:del w:id="8556" w:author="Aleksander Hansen" w:date="2013-02-15T13:20:00Z">
        <w:r w:rsidRPr="0090540C" w:rsidDel="0090540C">
          <w:rPr>
            <w:rPrChange w:id="8557" w:author="Aleksander Hansen" w:date="2013-02-15T13:16:00Z">
              <w:rPr/>
            </w:rPrChange>
          </w:rPr>
          <w:delText>:</w:delText>
        </w:r>
      </w:del>
      <w:del w:id="8558" w:author="Aleksander Hansen" w:date="2013-02-15T13:19:00Z">
        <w:r w:rsidRPr="0090540C" w:rsidDel="0090540C">
          <w:rPr>
            <w:rPrChange w:id="8559" w:author="Aleksander Hansen" w:date="2013-02-15T13:16:00Z">
              <w:rPr/>
            </w:rPrChange>
          </w:rPr>
          <w:delText xml:space="preserve"> </w:delText>
        </w:r>
      </w:del>
      <w:del w:id="8560" w:author="Aleksander Hansen" w:date="2013-02-15T13:41:00Z">
        <w:r w:rsidRPr="0090540C" w:rsidDel="009974E2">
          <w:rPr>
            <w:rPrChange w:id="8561" w:author="Aleksander Hansen" w:date="2013-02-15T13:16:00Z">
              <w:rPr/>
            </w:rPrChange>
          </w:rPr>
          <w:delText>net short a currency</w:delText>
        </w:r>
      </w:del>
    </w:p>
    <w:p w14:paraId="539B516C" w14:textId="77777777" w:rsidR="005F2397" w:rsidRPr="008568A7" w:rsidRDefault="005F2397">
      <w:pPr>
        <w:pStyle w:val="Heading3SubGTNI"/>
        <w:pPrChange w:id="8562" w:author="Aleksander Hansen" w:date="2013-02-15T14:39:00Z">
          <w:pPr/>
        </w:pPrChange>
      </w:pPr>
      <w:bookmarkStart w:id="8563" w:name="_Toc222580793"/>
      <w:r w:rsidRPr="008568A7">
        <w:t>To reduce its foreign currency exposure</w:t>
      </w:r>
      <w:bookmarkEnd w:id="8563"/>
      <w:del w:id="8564" w:author="Aleksander Hansen" w:date="2013-02-15T14:39:00Z">
        <w:r w:rsidRPr="008568A7" w:rsidDel="007A6BE4">
          <w:delText>:</w:delText>
        </w:r>
      </w:del>
    </w:p>
    <w:p w14:paraId="088F7045" w14:textId="1B8C1C6A" w:rsidR="005F2397" w:rsidRPr="008568A7" w:rsidRDefault="005F2397" w:rsidP="005F2397">
      <w:pPr>
        <w:rPr>
          <w:rFonts w:ascii="Calibri" w:hAnsi="Calibri"/>
        </w:rPr>
      </w:pPr>
      <w:r w:rsidRPr="008568A7">
        <w:rPr>
          <w:rFonts w:ascii="Calibri" w:hAnsi="Calibri"/>
        </w:rPr>
        <w:t>Bank can match its foreign currency assets to its liabilities</w:t>
      </w:r>
      <w:ins w:id="8565" w:author="Aleksander Hansen" w:date="2013-02-15T13:18:00Z">
        <w:r w:rsidR="0090540C">
          <w:rPr>
            <w:rFonts w:ascii="Calibri" w:hAnsi="Calibri"/>
          </w:rPr>
          <w:t>.</w:t>
        </w:r>
      </w:ins>
    </w:p>
    <w:p w14:paraId="01D2C290" w14:textId="51A7559C" w:rsidR="005F2397" w:rsidRPr="008568A7" w:rsidRDefault="005F2397" w:rsidP="005F2397">
      <w:pPr>
        <w:rPr>
          <w:rFonts w:ascii="Calibri" w:hAnsi="Calibri"/>
        </w:rPr>
      </w:pPr>
      <w:r w:rsidRPr="008568A7">
        <w:rPr>
          <w:rFonts w:ascii="Calibri" w:hAnsi="Calibri"/>
        </w:rPr>
        <w:t>Bank can match buys and sells in trading book</w:t>
      </w:r>
      <w:ins w:id="8566" w:author="Aleksander Hansen" w:date="2013-02-15T13:18:00Z">
        <w:r w:rsidR="0090540C">
          <w:rPr>
            <w:rFonts w:ascii="Calibri" w:hAnsi="Calibri"/>
          </w:rPr>
          <w:t>.</w:t>
        </w:r>
      </w:ins>
    </w:p>
    <w:p w14:paraId="0D7ECA55" w14:textId="5458CC1D" w:rsidR="005F2397" w:rsidRDefault="005F2397" w:rsidP="005F2397">
      <w:pPr>
        <w:rPr>
          <w:ins w:id="8567" w:author="Aleksander Hansen" w:date="2013-02-15T12:37:00Z"/>
          <w:rFonts w:ascii="Calibri" w:hAnsi="Calibri"/>
        </w:rPr>
      </w:pPr>
      <w:r w:rsidRPr="008568A7">
        <w:rPr>
          <w:rFonts w:ascii="Calibri" w:hAnsi="Calibri"/>
        </w:rPr>
        <w:t>Financial holding companies can aggregate their foreign exchange exposure</w:t>
      </w:r>
      <w:ins w:id="8568" w:author="Aleksander Hansen" w:date="2013-02-15T13:46:00Z">
        <w:r w:rsidR="009974E2">
          <w:rPr>
            <w:rFonts w:ascii="Calibri" w:hAnsi="Calibri"/>
          </w:rPr>
          <w:t xml:space="preserve"> </w:t>
        </w:r>
      </w:ins>
      <w:del w:id="8569" w:author="Aleksander Hansen" w:date="2013-02-15T13:46:00Z">
        <w:r w:rsidRPr="008568A7" w:rsidDel="009974E2">
          <w:rPr>
            <w:rFonts w:ascii="Calibri" w:hAnsi="Calibri"/>
          </w:rPr>
          <w:delText xml:space="preserve">; e.g., </w:delText>
        </w:r>
      </w:del>
      <w:r w:rsidRPr="008568A7">
        <w:rPr>
          <w:rFonts w:ascii="Calibri" w:hAnsi="Calibri"/>
        </w:rPr>
        <w:t xml:space="preserve">under one umbrella, commercial bank, insurance company, </w:t>
      </w:r>
      <w:del w:id="8570" w:author="Aleksander Hansen" w:date="2013-02-15T14:32:00Z">
        <w:r w:rsidRPr="008568A7" w:rsidDel="007A6BE4">
          <w:rPr>
            <w:rFonts w:ascii="Calibri" w:hAnsi="Calibri"/>
          </w:rPr>
          <w:delText>pension</w:delText>
        </w:r>
      </w:del>
      <w:ins w:id="8571" w:author="Aleksander Hansen" w:date="2013-02-15T14:32:00Z">
        <w:r w:rsidR="007A6BE4" w:rsidRPr="008568A7">
          <w:rPr>
            <w:rFonts w:ascii="Calibri" w:hAnsi="Calibri"/>
          </w:rPr>
          <w:t>and pension</w:t>
        </w:r>
      </w:ins>
      <w:r w:rsidRPr="008568A7">
        <w:rPr>
          <w:rFonts w:ascii="Calibri" w:hAnsi="Calibri"/>
        </w:rPr>
        <w:t xml:space="preserve"> fund</w:t>
      </w:r>
      <w:ins w:id="8572" w:author="Aleksander Hansen" w:date="2013-02-15T13:18:00Z">
        <w:r w:rsidR="0090540C">
          <w:rPr>
            <w:rFonts w:ascii="Calibri" w:hAnsi="Calibri"/>
          </w:rPr>
          <w:t>.</w:t>
        </w:r>
      </w:ins>
    </w:p>
    <w:p w14:paraId="56C49B04" w14:textId="77777777" w:rsidR="008957A0" w:rsidRPr="008568A7" w:rsidRDefault="008957A0" w:rsidP="005F2397">
      <w:pPr>
        <w:rPr>
          <w:rFonts w:ascii="Calibri" w:hAnsi="Calibri"/>
        </w:rPr>
      </w:pPr>
    </w:p>
    <w:p w14:paraId="5424E550" w14:textId="4F7BD5C6" w:rsidR="005F2397" w:rsidRPr="008568A7" w:rsidRDefault="005F2397">
      <w:pPr>
        <w:pStyle w:val="Heading2"/>
        <w:pPrChange w:id="8573" w:author="Aleksander Hansen" w:date="2013-02-15T20:42:00Z">
          <w:pPr/>
        </w:pPrChange>
      </w:pPr>
      <w:bookmarkStart w:id="8574" w:name="_Toc222580794"/>
      <w:r w:rsidRPr="008568A7">
        <w:t>Calculate a financial institution’s potential dollar gain or loss exposure to a particular currency</w:t>
      </w:r>
      <w:bookmarkEnd w:id="8574"/>
      <w:ins w:id="8575" w:author="Aleksander Hansen" w:date="2013-02-15T12:37:00Z">
        <w:r w:rsidR="008957A0">
          <w:br/>
        </w:r>
      </w:ins>
    </w:p>
    <w:p w14:paraId="267E1504" w14:textId="77777777" w:rsidR="005F2397" w:rsidRPr="008568A7" w:rsidRDefault="005F2397" w:rsidP="005F2397">
      <w:pPr>
        <w:rPr>
          <w:rFonts w:ascii="Calibri" w:hAnsi="Calibri"/>
        </w:rPr>
      </w:pPr>
      <w:r w:rsidRPr="008568A7">
        <w:rPr>
          <w:rFonts w:ascii="Calibri" w:hAnsi="Calibri"/>
        </w:rPr>
        <w:t>The potential size of a bank’s FX exposure given by:</w:t>
      </w:r>
    </w:p>
    <w:p w14:paraId="4DF903F5" w14:textId="5CC4E74B" w:rsidR="005F2397" w:rsidRPr="008568A7" w:rsidDel="008957A0" w:rsidRDefault="005F2397" w:rsidP="005F2397">
      <w:pPr>
        <w:rPr>
          <w:del w:id="8576" w:author="Aleksander Hansen" w:date="2013-02-15T12:37:00Z"/>
          <w:rFonts w:ascii="Calibri" w:hAnsi="Calibri"/>
        </w:rPr>
      </w:pPr>
      <w:r w:rsidRPr="008568A7">
        <w:rPr>
          <w:rFonts w:ascii="Calibri" w:hAnsi="Calibri"/>
        </w:rPr>
        <w:t>Dollar loss/gain in currency i =</w:t>
      </w:r>
      <w:ins w:id="8577" w:author="Aleksander Hansen" w:date="2013-02-15T12:37:00Z">
        <w:r w:rsidR="008957A0">
          <w:rPr>
            <w:rFonts w:ascii="Calibri" w:hAnsi="Calibri"/>
          </w:rPr>
          <w:t xml:space="preserve"> </w:t>
        </w:r>
      </w:ins>
    </w:p>
    <w:p w14:paraId="6519AF1C" w14:textId="70AB9E21" w:rsidR="005F2397" w:rsidRPr="008568A7" w:rsidRDefault="005F2397" w:rsidP="005F2397">
      <w:pPr>
        <w:rPr>
          <w:rFonts w:ascii="Calibri" w:hAnsi="Calibri"/>
        </w:rPr>
      </w:pPr>
      <w:r w:rsidRPr="008568A7">
        <w:rPr>
          <w:rFonts w:ascii="Calibri" w:hAnsi="Calibri"/>
        </w:rPr>
        <w:t xml:space="preserve">Net exposure in foreign currency </w:t>
      </w:r>
      <w:ins w:id="8578" w:author="Aleksander Hansen" w:date="2013-02-15T13:21:00Z">
        <w:r w:rsidR="00E625D0">
          <w:rPr>
            <w:rFonts w:ascii="Calibri" w:hAnsi="Calibri"/>
          </w:rPr>
          <w:t>i</w:t>
        </w:r>
      </w:ins>
      <w:del w:id="8579" w:author="Aleksander Hansen" w:date="2013-02-15T13:21:00Z">
        <w:r w:rsidRPr="008568A7" w:rsidDel="00E625D0">
          <w:rPr>
            <w:rFonts w:ascii="Calibri" w:hAnsi="Calibri"/>
          </w:rPr>
          <w:delText>I</w:delText>
        </w:r>
      </w:del>
      <w:r w:rsidRPr="008568A7">
        <w:rPr>
          <w:rFonts w:ascii="Calibri" w:hAnsi="Calibri"/>
        </w:rPr>
        <w:t xml:space="preserve"> measured in US dollars </w:t>
      </w:r>
      <w:r w:rsidRPr="008568A7">
        <w:rPr>
          <w:rFonts w:ascii="Calibri" w:hAnsi="Calibri"/>
        </w:rPr>
        <w:sym w:font="Symbol" w:char="F0B4"/>
      </w:r>
    </w:p>
    <w:p w14:paraId="255FAE99" w14:textId="27C77784" w:rsidR="005F2397" w:rsidRDefault="005F2397" w:rsidP="005F2397">
      <w:pPr>
        <w:rPr>
          <w:ins w:id="8580" w:author="Aleksander Hansen" w:date="2013-02-15T12:36:00Z"/>
          <w:rFonts w:ascii="Calibri" w:hAnsi="Calibri"/>
        </w:rPr>
      </w:pPr>
      <w:r w:rsidRPr="008568A7">
        <w:rPr>
          <w:rFonts w:ascii="Calibri" w:hAnsi="Calibri"/>
        </w:rPr>
        <w:t xml:space="preserve">Shock (volatility) to the $/foreign currency </w:t>
      </w:r>
      <w:ins w:id="8581" w:author="Aleksander Hansen" w:date="2013-02-15T13:21:00Z">
        <w:r w:rsidR="00E625D0">
          <w:rPr>
            <w:rFonts w:ascii="Calibri" w:hAnsi="Calibri"/>
          </w:rPr>
          <w:t>i</w:t>
        </w:r>
      </w:ins>
      <w:del w:id="8582" w:author="Aleksander Hansen" w:date="2013-02-15T13:21:00Z">
        <w:r w:rsidRPr="008568A7" w:rsidDel="00E625D0">
          <w:rPr>
            <w:rFonts w:ascii="Calibri" w:hAnsi="Calibri"/>
          </w:rPr>
          <w:delText>I</w:delText>
        </w:r>
      </w:del>
      <w:r w:rsidRPr="008568A7">
        <w:rPr>
          <w:rFonts w:ascii="Calibri" w:hAnsi="Calibri"/>
        </w:rPr>
        <w:t xml:space="preserve"> exchange rate</w:t>
      </w:r>
      <w:ins w:id="8583" w:author="Aleksander Hansen" w:date="2013-02-15T13:21:00Z">
        <w:r w:rsidR="00E625D0">
          <w:rPr>
            <w:rFonts w:ascii="Calibri" w:hAnsi="Calibri"/>
          </w:rPr>
          <w:t>.</w:t>
        </w:r>
      </w:ins>
    </w:p>
    <w:p w14:paraId="2C95111C" w14:textId="77777777" w:rsidR="005A6863" w:rsidRPr="008568A7" w:rsidRDefault="005A6863" w:rsidP="005F2397">
      <w:pPr>
        <w:rPr>
          <w:rFonts w:ascii="Calibri" w:hAnsi="Calibri"/>
        </w:rPr>
      </w:pPr>
    </w:p>
    <w:p w14:paraId="62B9ECDC" w14:textId="6DBE2B26" w:rsidR="005F2397" w:rsidRPr="008568A7" w:rsidRDefault="005F2397">
      <w:pPr>
        <w:pStyle w:val="Heading2"/>
        <w:pPrChange w:id="8584" w:author="Aleksander Hansen" w:date="2013-02-15T20:42:00Z">
          <w:pPr/>
        </w:pPrChange>
      </w:pPr>
      <w:bookmarkStart w:id="8585" w:name="_Toc222580795"/>
      <w:r w:rsidRPr="008568A7">
        <w:t>Identify and describe the different types of foreign exchange trading activities</w:t>
      </w:r>
      <w:bookmarkEnd w:id="8585"/>
      <w:ins w:id="8586" w:author="Aleksander Hansen" w:date="2013-02-15T12:36:00Z">
        <w:r w:rsidR="005A6863">
          <w:br/>
        </w:r>
      </w:ins>
    </w:p>
    <w:p w14:paraId="11C0A67E" w14:textId="5BCCB371" w:rsidR="005F2397" w:rsidRPr="00E625D0" w:rsidRDefault="005F2397">
      <w:pPr>
        <w:rPr>
          <w:rFonts w:ascii="Calibri" w:hAnsi="Calibri"/>
          <w:rPrChange w:id="8587" w:author="Aleksander Hansen" w:date="2013-02-15T13:21:00Z">
            <w:rPr/>
          </w:rPrChange>
        </w:rPr>
      </w:pPr>
      <w:r w:rsidRPr="008568A7">
        <w:rPr>
          <w:rFonts w:ascii="Calibri" w:hAnsi="Calibri"/>
        </w:rPr>
        <w:t>A bank’s position in the FX markets generally reflects four</w:t>
      </w:r>
      <w:ins w:id="8588" w:author="Aleksander Hansen" w:date="2013-02-15T13:21:00Z">
        <w:r w:rsidR="00E625D0">
          <w:rPr>
            <w:rFonts w:ascii="Calibri" w:hAnsi="Calibri"/>
          </w:rPr>
          <w:t xml:space="preserve"> </w:t>
        </w:r>
      </w:ins>
      <w:del w:id="8589" w:author="Aleksander Hansen" w:date="2013-02-15T13:21:00Z">
        <w:r w:rsidRPr="008568A7" w:rsidDel="00E625D0">
          <w:rPr>
            <w:rFonts w:ascii="Calibri" w:hAnsi="Calibri"/>
          </w:rPr>
          <w:delText xml:space="preserve"> (4) </w:delText>
        </w:r>
      </w:del>
      <w:r w:rsidRPr="008568A7">
        <w:rPr>
          <w:rFonts w:ascii="Calibri" w:hAnsi="Calibri"/>
        </w:rPr>
        <w:t>trading activities</w:t>
      </w:r>
      <w:ins w:id="8590" w:author="Aleksander Hansen" w:date="2013-02-15T13:21:00Z">
        <w:r w:rsidR="00E625D0">
          <w:rPr>
            <w:rFonts w:ascii="Calibri" w:hAnsi="Calibri"/>
          </w:rPr>
          <w:t xml:space="preserve">. </w:t>
        </w:r>
      </w:ins>
      <w:del w:id="8591" w:author="Aleksander Hansen" w:date="2013-02-15T13:21:00Z">
        <w:r w:rsidRPr="00E625D0" w:rsidDel="00E625D0">
          <w:rPr>
            <w:rFonts w:ascii="Calibri" w:hAnsi="Calibri"/>
            <w:rPrChange w:id="8592" w:author="Aleksander Hansen" w:date="2013-02-15T13:21:00Z">
              <w:rPr/>
            </w:rPrChange>
          </w:rPr>
          <w:delText xml:space="preserve">. </w:delText>
        </w:r>
      </w:del>
      <w:r w:rsidRPr="00E625D0">
        <w:rPr>
          <w:rFonts w:ascii="Calibri" w:hAnsi="Calibri"/>
          <w:rPrChange w:id="8593" w:author="Aleksander Hansen" w:date="2013-02-15T13:21:00Z">
            <w:rPr/>
          </w:rPrChange>
        </w:rPr>
        <w:t>The purchase</w:t>
      </w:r>
      <w:ins w:id="8594" w:author="Aleksander Hansen" w:date="2013-02-15T13:21:00Z">
        <w:r w:rsidR="00E625D0">
          <w:rPr>
            <w:rFonts w:ascii="Calibri" w:hAnsi="Calibri"/>
          </w:rPr>
          <w:t xml:space="preserve"> and </w:t>
        </w:r>
      </w:ins>
      <w:del w:id="8595" w:author="Aleksander Hansen" w:date="2013-02-15T13:21:00Z">
        <w:r w:rsidRPr="00E625D0" w:rsidDel="00E625D0">
          <w:rPr>
            <w:rFonts w:ascii="Calibri" w:hAnsi="Calibri"/>
            <w:rPrChange w:id="8596" w:author="Aleksander Hansen" w:date="2013-02-15T13:21:00Z">
              <w:rPr/>
            </w:rPrChange>
          </w:rPr>
          <w:delText>/</w:delText>
        </w:r>
      </w:del>
      <w:r w:rsidRPr="00E625D0">
        <w:rPr>
          <w:rFonts w:ascii="Calibri" w:hAnsi="Calibri"/>
          <w:rPrChange w:id="8597" w:author="Aleksander Hansen" w:date="2013-02-15T13:21:00Z">
            <w:rPr/>
          </w:rPrChange>
        </w:rPr>
        <w:t>sale of foreign currencie</w:t>
      </w:r>
      <w:ins w:id="8598" w:author="Aleksander Hansen" w:date="2013-02-15T13:22:00Z">
        <w:r w:rsidR="00E625D0">
          <w:rPr>
            <w:rFonts w:ascii="Calibri" w:hAnsi="Calibri"/>
          </w:rPr>
          <w:t>s in order to facilitate customers to:</w:t>
        </w:r>
      </w:ins>
      <w:del w:id="8599" w:author="Aleksander Hansen" w:date="2013-02-15T13:22:00Z">
        <w:r w:rsidRPr="00E625D0" w:rsidDel="00E625D0">
          <w:rPr>
            <w:rFonts w:ascii="Calibri" w:hAnsi="Calibri"/>
            <w:rPrChange w:id="8600" w:author="Aleksander Hansen" w:date="2013-02-15T13:21:00Z">
              <w:rPr/>
            </w:rPrChange>
          </w:rPr>
          <w:delText>s</w:delText>
        </w:r>
      </w:del>
      <w:del w:id="8601" w:author="Aleksander Hansen" w:date="2013-02-15T13:21:00Z">
        <w:r w:rsidRPr="00E625D0" w:rsidDel="00E625D0">
          <w:rPr>
            <w:rFonts w:ascii="Calibri" w:hAnsi="Calibri"/>
            <w:rPrChange w:id="8602" w:author="Aleksander Hansen" w:date="2013-02-15T13:21:00Z">
              <w:rPr/>
            </w:rPrChange>
          </w:rPr>
          <w:delText xml:space="preserve"> …</w:delText>
        </w:r>
      </w:del>
    </w:p>
    <w:p w14:paraId="26BFD8D6" w14:textId="54D003A7" w:rsidR="005F2397" w:rsidRPr="00E625D0" w:rsidRDefault="005F2397">
      <w:pPr>
        <w:pStyle w:val="ListParagraph"/>
        <w:numPr>
          <w:ilvl w:val="0"/>
          <w:numId w:val="102"/>
        </w:numPr>
        <w:rPr>
          <w:rFonts w:ascii="Calibri" w:hAnsi="Calibri"/>
          <w:rPrChange w:id="8603" w:author="Aleksander Hansen" w:date="2013-02-15T13:22:00Z">
            <w:rPr/>
          </w:rPrChange>
        </w:rPr>
        <w:pPrChange w:id="8604" w:author="Aleksander Hansen" w:date="2013-02-15T13:22:00Z">
          <w:pPr/>
        </w:pPrChange>
      </w:pPr>
      <w:del w:id="8605" w:author="Aleksander Hansen" w:date="2013-02-15T13:22:00Z">
        <w:r w:rsidRPr="00E625D0" w:rsidDel="00E625D0">
          <w:rPr>
            <w:rFonts w:ascii="Calibri" w:hAnsi="Calibri"/>
            <w:rPrChange w:id="8606" w:author="Aleksander Hansen" w:date="2013-02-15T13:22:00Z">
              <w:rPr/>
            </w:rPrChange>
          </w:rPr>
          <w:delText xml:space="preserve">To allow customers to participate </w:delText>
        </w:r>
      </w:del>
      <w:ins w:id="8607" w:author="Aleksander Hansen" w:date="2013-02-15T13:22:00Z">
        <w:r w:rsidR="00E625D0">
          <w:rPr>
            <w:rFonts w:ascii="Calibri" w:hAnsi="Calibri"/>
          </w:rPr>
          <w:t xml:space="preserve">Participate </w:t>
        </w:r>
      </w:ins>
      <w:r w:rsidRPr="00E625D0">
        <w:rPr>
          <w:rFonts w:ascii="Calibri" w:hAnsi="Calibri"/>
          <w:rPrChange w:id="8608" w:author="Aleksander Hansen" w:date="2013-02-15T13:22:00Z">
            <w:rPr/>
          </w:rPrChange>
        </w:rPr>
        <w:t>in international commercial trade transactions</w:t>
      </w:r>
    </w:p>
    <w:p w14:paraId="28EE51E6" w14:textId="01BC9916" w:rsidR="005F2397" w:rsidRPr="00E625D0" w:rsidRDefault="005F2397">
      <w:pPr>
        <w:pStyle w:val="ListParagraph"/>
        <w:numPr>
          <w:ilvl w:val="0"/>
          <w:numId w:val="102"/>
        </w:numPr>
        <w:rPr>
          <w:rFonts w:ascii="Calibri" w:hAnsi="Calibri"/>
          <w:rPrChange w:id="8609" w:author="Aleksander Hansen" w:date="2013-02-15T13:22:00Z">
            <w:rPr/>
          </w:rPrChange>
        </w:rPr>
        <w:pPrChange w:id="8610" w:author="Aleksander Hansen" w:date="2013-02-15T13:22:00Z">
          <w:pPr/>
        </w:pPrChange>
      </w:pPr>
      <w:del w:id="8611" w:author="Aleksander Hansen" w:date="2013-02-15T13:22:00Z">
        <w:r w:rsidRPr="00E625D0" w:rsidDel="00E625D0">
          <w:rPr>
            <w:rFonts w:ascii="Calibri" w:hAnsi="Calibri"/>
            <w:rPrChange w:id="8612" w:author="Aleksander Hansen" w:date="2013-02-15T13:22:00Z">
              <w:rPr/>
            </w:rPrChange>
          </w:rPr>
          <w:delText xml:space="preserve">To allow customers to </w:delText>
        </w:r>
      </w:del>
      <w:ins w:id="8613" w:author="Aleksander Hansen" w:date="2013-02-15T13:22:00Z">
        <w:r w:rsidR="00E625D0" w:rsidRPr="00E625D0">
          <w:rPr>
            <w:rFonts w:ascii="Calibri" w:hAnsi="Calibri"/>
            <w:rPrChange w:id="8614" w:author="Aleksander Hansen" w:date="2013-02-15T13:22:00Z">
              <w:rPr/>
            </w:rPrChange>
          </w:rPr>
          <w:t>T</w:t>
        </w:r>
      </w:ins>
      <w:del w:id="8615" w:author="Aleksander Hansen" w:date="2013-02-15T13:22:00Z">
        <w:r w:rsidRPr="00E625D0" w:rsidDel="00E625D0">
          <w:rPr>
            <w:rFonts w:ascii="Calibri" w:hAnsi="Calibri"/>
            <w:rPrChange w:id="8616" w:author="Aleksander Hansen" w:date="2013-02-15T13:22:00Z">
              <w:rPr/>
            </w:rPrChange>
          </w:rPr>
          <w:delText>t</w:delText>
        </w:r>
      </w:del>
      <w:r w:rsidRPr="00E625D0">
        <w:rPr>
          <w:rFonts w:ascii="Calibri" w:hAnsi="Calibri"/>
          <w:rPrChange w:id="8617" w:author="Aleksander Hansen" w:date="2013-02-15T13:22:00Z">
            <w:rPr/>
          </w:rPrChange>
        </w:rPr>
        <w:t>ake positions in foreign investments (real or financial assets)</w:t>
      </w:r>
    </w:p>
    <w:p w14:paraId="59C8BB52" w14:textId="452E10A5" w:rsidR="005F2397" w:rsidDel="00E625D0" w:rsidRDefault="005F2397">
      <w:pPr>
        <w:pStyle w:val="ListParagraph"/>
        <w:numPr>
          <w:ilvl w:val="0"/>
          <w:numId w:val="102"/>
        </w:numPr>
        <w:rPr>
          <w:del w:id="8618" w:author="Aleksander Hansen" w:date="2013-02-15T13:24:00Z"/>
          <w:rFonts w:ascii="Calibri" w:hAnsi="Calibri"/>
        </w:rPr>
      </w:pPr>
      <w:del w:id="8619" w:author="Aleksander Hansen" w:date="2013-02-15T13:23:00Z">
        <w:r w:rsidRPr="00E625D0" w:rsidDel="00E625D0">
          <w:rPr>
            <w:rFonts w:ascii="Calibri" w:hAnsi="Calibri"/>
            <w:rPrChange w:id="8620" w:author="Aleksander Hansen" w:date="2013-02-15T13:23:00Z">
              <w:rPr/>
            </w:rPrChange>
          </w:rPr>
          <w:delText xml:space="preserve">For </w:delText>
        </w:r>
      </w:del>
      <w:ins w:id="8621" w:author="Aleksander Hansen" w:date="2013-02-15T13:23:00Z">
        <w:r w:rsidR="00E625D0">
          <w:rPr>
            <w:rFonts w:ascii="Calibri" w:hAnsi="Calibri"/>
          </w:rPr>
          <w:t>H</w:t>
        </w:r>
      </w:ins>
      <w:del w:id="8622" w:author="Aleksander Hansen" w:date="2013-02-15T13:23:00Z">
        <w:r w:rsidRPr="00E625D0" w:rsidDel="00E625D0">
          <w:rPr>
            <w:rFonts w:ascii="Calibri" w:hAnsi="Calibri"/>
            <w:rPrChange w:id="8623" w:author="Aleksander Hansen" w:date="2013-02-15T13:23:00Z">
              <w:rPr/>
            </w:rPrChange>
          </w:rPr>
          <w:delText>h</w:delText>
        </w:r>
      </w:del>
      <w:r w:rsidRPr="00E625D0">
        <w:rPr>
          <w:rFonts w:ascii="Calibri" w:hAnsi="Calibri"/>
          <w:rPrChange w:id="8624" w:author="Aleksander Hansen" w:date="2013-02-15T13:23:00Z">
            <w:rPr/>
          </w:rPrChange>
        </w:rPr>
        <w:t>edg</w:t>
      </w:r>
      <w:ins w:id="8625" w:author="Aleksander Hansen" w:date="2013-02-15T13:23:00Z">
        <w:r w:rsidR="00E625D0">
          <w:rPr>
            <w:rFonts w:ascii="Calibri" w:hAnsi="Calibri"/>
          </w:rPr>
          <w:t>e FX</w:t>
        </w:r>
      </w:ins>
      <w:del w:id="8626" w:author="Aleksander Hansen" w:date="2013-02-15T13:23:00Z">
        <w:r w:rsidRPr="00E625D0" w:rsidDel="00E625D0">
          <w:rPr>
            <w:rFonts w:ascii="Calibri" w:hAnsi="Calibri"/>
            <w:rPrChange w:id="8627" w:author="Aleksander Hansen" w:date="2013-02-15T13:23:00Z">
              <w:rPr/>
            </w:rPrChange>
          </w:rPr>
          <w:delText>ing</w:delText>
        </w:r>
      </w:del>
      <w:r w:rsidRPr="00E625D0">
        <w:rPr>
          <w:rFonts w:ascii="Calibri" w:hAnsi="Calibri"/>
          <w:rPrChange w:id="8628" w:author="Aleksander Hansen" w:date="2013-02-15T13:23:00Z">
            <w:rPr/>
          </w:rPrChange>
        </w:rPr>
        <w:t xml:space="preserve"> </w:t>
      </w:r>
      <w:ins w:id="8629" w:author="Aleksander Hansen" w:date="2013-02-15T13:23:00Z">
        <w:r w:rsidR="00E625D0">
          <w:rPr>
            <w:rFonts w:ascii="Calibri" w:hAnsi="Calibri"/>
          </w:rPr>
          <w:t xml:space="preserve">exposure </w:t>
        </w:r>
      </w:ins>
      <w:del w:id="8630" w:author="Aleksander Hansen" w:date="2013-02-15T13:23:00Z">
        <w:r w:rsidRPr="00E625D0" w:rsidDel="00E625D0">
          <w:rPr>
            <w:rFonts w:ascii="Calibri" w:hAnsi="Calibri"/>
            <w:rPrChange w:id="8631" w:author="Aleksander Hansen" w:date="2013-02-15T13:23:00Z">
              <w:rPr/>
            </w:rPrChange>
          </w:rPr>
          <w:delText>purposes</w:delText>
        </w:r>
      </w:del>
      <w:r w:rsidRPr="00E625D0">
        <w:rPr>
          <w:rFonts w:ascii="Calibri" w:hAnsi="Calibri"/>
          <w:rPrChange w:id="8632" w:author="Aleksander Hansen" w:date="2013-02-15T13:23:00Z">
            <w:rPr/>
          </w:rPrChange>
        </w:rPr>
        <w:t>—i.e., to offset currency exposure</w:t>
      </w:r>
    </w:p>
    <w:p w14:paraId="04DB1211" w14:textId="77777777" w:rsidR="00E625D0" w:rsidRPr="00E625D0" w:rsidRDefault="00E625D0">
      <w:pPr>
        <w:pStyle w:val="ListParagraph"/>
        <w:numPr>
          <w:ilvl w:val="0"/>
          <w:numId w:val="102"/>
        </w:numPr>
        <w:rPr>
          <w:ins w:id="8633" w:author="Aleksander Hansen" w:date="2013-02-15T13:24:00Z"/>
          <w:rFonts w:ascii="Calibri" w:hAnsi="Calibri"/>
          <w:rPrChange w:id="8634" w:author="Aleksander Hansen" w:date="2013-02-15T13:23:00Z">
            <w:rPr>
              <w:ins w:id="8635" w:author="Aleksander Hansen" w:date="2013-02-15T13:24:00Z"/>
            </w:rPr>
          </w:rPrChange>
        </w:rPr>
        <w:pPrChange w:id="8636" w:author="Aleksander Hansen" w:date="2013-02-15T13:23:00Z">
          <w:pPr/>
        </w:pPrChange>
      </w:pPr>
    </w:p>
    <w:p w14:paraId="66DFE7F1" w14:textId="77777777" w:rsidR="00E625D0" w:rsidRPr="00E625D0" w:rsidRDefault="005F2397" w:rsidP="008A2DD2">
      <w:pPr>
        <w:pStyle w:val="ListParagraph"/>
        <w:numPr>
          <w:ilvl w:val="0"/>
          <w:numId w:val="102"/>
        </w:numPr>
        <w:rPr>
          <w:ins w:id="8637" w:author="Aleksander Hansen" w:date="2013-02-15T13:24:00Z"/>
          <w:rFonts w:ascii="Calibri" w:hAnsi="Calibri"/>
          <w:rPrChange w:id="8638" w:author="Aleksander Hansen" w:date="2013-02-15T13:24:00Z">
            <w:rPr>
              <w:ins w:id="8639" w:author="Aleksander Hansen" w:date="2013-02-15T13:24:00Z"/>
            </w:rPr>
          </w:rPrChange>
        </w:rPr>
      </w:pPr>
      <w:del w:id="8640" w:author="Aleksander Hansen" w:date="2013-02-15T13:23:00Z">
        <w:r w:rsidRPr="00E625D0" w:rsidDel="00E625D0">
          <w:rPr>
            <w:rFonts w:ascii="Calibri" w:hAnsi="Calibri"/>
            <w:rPrChange w:id="8641" w:author="Aleksander Hansen" w:date="2013-02-15T13:24:00Z">
              <w:rPr/>
            </w:rPrChange>
          </w:rPr>
          <w:delText xml:space="preserve">For </w:delText>
        </w:r>
      </w:del>
      <w:ins w:id="8642" w:author="Aleksander Hansen" w:date="2013-02-15T13:23:00Z">
        <w:r w:rsidR="00E625D0" w:rsidRPr="00E625D0">
          <w:rPr>
            <w:rFonts w:ascii="Calibri" w:hAnsi="Calibri"/>
            <w:rPrChange w:id="8643" w:author="Aleksander Hansen" w:date="2013-02-15T13:24:00Z">
              <w:rPr/>
            </w:rPrChange>
          </w:rPr>
          <w:t>Take a view on the market in the form of speculating</w:t>
        </w:r>
      </w:ins>
    </w:p>
    <w:p w14:paraId="38BECAD7" w14:textId="77777777" w:rsidR="00E625D0" w:rsidRDefault="00E625D0">
      <w:pPr>
        <w:ind w:left="360"/>
        <w:rPr>
          <w:ins w:id="8644" w:author="Aleksander Hansen" w:date="2013-02-15T13:24:00Z"/>
          <w:rFonts w:ascii="Calibri" w:hAnsi="Calibri"/>
        </w:rPr>
        <w:pPrChange w:id="8645" w:author="Aleksander Hansen" w:date="2013-02-15T13:24:00Z">
          <w:pPr>
            <w:numPr>
              <w:numId w:val="102"/>
            </w:numPr>
            <w:ind w:left="720" w:hanging="360"/>
          </w:pPr>
        </w:pPrChange>
      </w:pPr>
    </w:p>
    <w:p w14:paraId="0A785B72" w14:textId="77777777" w:rsidR="00E625D0" w:rsidRDefault="00E625D0">
      <w:pPr>
        <w:ind w:left="360"/>
        <w:rPr>
          <w:ins w:id="8646" w:author="Aleksander Hansen" w:date="2013-02-15T13:24:00Z"/>
          <w:rFonts w:ascii="Calibri" w:hAnsi="Calibri"/>
        </w:rPr>
        <w:pPrChange w:id="8647" w:author="Aleksander Hansen" w:date="2013-02-15T13:24:00Z">
          <w:pPr>
            <w:numPr>
              <w:numId w:val="102"/>
            </w:numPr>
            <w:ind w:left="720" w:hanging="360"/>
          </w:pPr>
        </w:pPrChange>
      </w:pPr>
    </w:p>
    <w:p w14:paraId="04C71FAB" w14:textId="36D1FA38" w:rsidR="005F2397" w:rsidRPr="00E625D0" w:rsidDel="00E625D0" w:rsidRDefault="005F2397">
      <w:pPr>
        <w:pStyle w:val="Heading2"/>
        <w:rPr>
          <w:del w:id="8648" w:author="Aleksander Hansen" w:date="2013-02-15T13:24:00Z"/>
          <w:rPrChange w:id="8649" w:author="Aleksander Hansen" w:date="2013-02-15T13:24:00Z">
            <w:rPr>
              <w:del w:id="8650" w:author="Aleksander Hansen" w:date="2013-02-15T13:24:00Z"/>
            </w:rPr>
          </w:rPrChange>
        </w:rPr>
        <w:pPrChange w:id="8651" w:author="Aleksander Hansen" w:date="2013-02-15T20:42:00Z">
          <w:pPr/>
        </w:pPrChange>
      </w:pPr>
      <w:del w:id="8652" w:author="Aleksander Hansen" w:date="2013-02-15T13:23:00Z">
        <w:r w:rsidRPr="008A2DD2" w:rsidDel="00E625D0">
          <w:delText>s</w:delText>
        </w:r>
      </w:del>
      <w:del w:id="8653" w:author="Aleksander Hansen" w:date="2013-02-15T13:24:00Z">
        <w:r w:rsidRPr="00E625D0" w:rsidDel="00E625D0">
          <w:rPr>
            <w:rPrChange w:id="8654" w:author="Aleksander Hansen" w:date="2013-02-15T13:24:00Z">
              <w:rPr/>
            </w:rPrChange>
          </w:rPr>
          <w:delText>peculative purposes</w:delText>
        </w:r>
      </w:del>
    </w:p>
    <w:p w14:paraId="6616A5A8" w14:textId="3DF7CF7E" w:rsidR="0028416E" w:rsidRPr="008568A7" w:rsidDel="00E625D0" w:rsidRDefault="0028416E">
      <w:pPr>
        <w:pStyle w:val="Heading2"/>
        <w:rPr>
          <w:del w:id="8655" w:author="Aleksander Hansen" w:date="2013-02-15T13:24:00Z"/>
        </w:rPr>
        <w:pPrChange w:id="8656" w:author="Aleksander Hansen" w:date="2013-02-15T20:42:00Z">
          <w:pPr/>
        </w:pPrChange>
      </w:pPr>
    </w:p>
    <w:p w14:paraId="0DDE0343" w14:textId="77777777" w:rsidR="005F2397" w:rsidRPr="008568A7" w:rsidRDefault="005F2397">
      <w:pPr>
        <w:pStyle w:val="Heading2"/>
        <w:pPrChange w:id="8657" w:author="Aleksander Hansen" w:date="2013-02-15T20:42:00Z">
          <w:pPr/>
        </w:pPrChange>
      </w:pPr>
      <w:bookmarkStart w:id="8658" w:name="_Toc222580796"/>
      <w:r w:rsidRPr="008568A7">
        <w:t>Identify the sources of foreign exchange trading gains and losses</w:t>
      </w:r>
      <w:bookmarkEnd w:id="8658"/>
    </w:p>
    <w:p w14:paraId="192FE407" w14:textId="77777777" w:rsidR="00FC538A" w:rsidRPr="008568A7" w:rsidRDefault="00FC538A" w:rsidP="005F2397">
      <w:pPr>
        <w:rPr>
          <w:rFonts w:ascii="Calibri" w:hAnsi="Calibri"/>
        </w:rPr>
      </w:pPr>
    </w:p>
    <w:p w14:paraId="5D4BAD58" w14:textId="241857CE" w:rsidR="005F2397" w:rsidRPr="008568A7" w:rsidDel="00E625D0" w:rsidRDefault="005F2397" w:rsidP="005F2397">
      <w:pPr>
        <w:rPr>
          <w:del w:id="8659" w:author="Aleksander Hansen" w:date="2013-02-15T13:28:00Z"/>
          <w:rFonts w:ascii="Calibri" w:hAnsi="Calibri"/>
        </w:rPr>
      </w:pPr>
      <w:r w:rsidRPr="008568A7">
        <w:rPr>
          <w:rFonts w:ascii="Calibri" w:hAnsi="Calibri"/>
        </w:rPr>
        <w:t xml:space="preserve">In the first two activities (To allow customers to participate in international commercial trade transactions; </w:t>
      </w:r>
      <w:ins w:id="8660" w:author="Aleksander Hansen" w:date="2013-02-15T13:25:00Z">
        <w:r w:rsidR="00E625D0">
          <w:rPr>
            <w:rFonts w:ascii="Calibri" w:hAnsi="Calibri"/>
          </w:rPr>
          <w:t>and t</w:t>
        </w:r>
      </w:ins>
      <w:del w:id="8661" w:author="Aleksander Hansen" w:date="2013-02-15T13:25:00Z">
        <w:r w:rsidRPr="008568A7" w:rsidDel="00E625D0">
          <w:rPr>
            <w:rFonts w:ascii="Calibri" w:hAnsi="Calibri"/>
          </w:rPr>
          <w:delText>T</w:delText>
        </w:r>
      </w:del>
      <w:r w:rsidRPr="008568A7">
        <w:rPr>
          <w:rFonts w:ascii="Calibri" w:hAnsi="Calibri"/>
        </w:rPr>
        <w:t>o allow customers to take positions in foreign investments, real or financial assets), the bank normally acts as an agent of its customers for a fee but does not assume the FX risk itself.</w:t>
      </w:r>
      <w:ins w:id="8662" w:author="Aleksander Hansen" w:date="2013-02-15T13:28:00Z">
        <w:r w:rsidR="00E625D0">
          <w:rPr>
            <w:rFonts w:ascii="Calibri" w:hAnsi="Calibri"/>
          </w:rPr>
          <w:t xml:space="preserve"> </w:t>
        </w:r>
      </w:ins>
    </w:p>
    <w:p w14:paraId="3B45E9C7" w14:textId="77777777" w:rsidR="005F2397" w:rsidRPr="008568A7" w:rsidDel="00E625D0" w:rsidRDefault="005F2397" w:rsidP="005F2397">
      <w:pPr>
        <w:rPr>
          <w:del w:id="8663" w:author="Aleksander Hansen" w:date="2013-02-15T13:28:00Z"/>
          <w:rFonts w:ascii="Calibri" w:hAnsi="Calibri"/>
        </w:rPr>
      </w:pPr>
      <w:r w:rsidRPr="008568A7">
        <w:rPr>
          <w:rFonts w:ascii="Calibri" w:hAnsi="Calibri"/>
        </w:rPr>
        <w:t xml:space="preserve">In the third activity (For hedging purposes—i.e., to offset currency exposure), the bank acts defensively to reduce FX exposure. </w:t>
      </w:r>
    </w:p>
    <w:p w14:paraId="042644D9" w14:textId="188582BE" w:rsidR="005F2397" w:rsidRDefault="005F2397" w:rsidP="005F2397">
      <w:pPr>
        <w:rPr>
          <w:ins w:id="8664" w:author="Aleksander Hansen" w:date="2013-02-15T12:15:00Z"/>
          <w:rFonts w:ascii="Calibri" w:hAnsi="Calibri"/>
        </w:rPr>
      </w:pPr>
      <w:r w:rsidRPr="008568A7">
        <w:rPr>
          <w:rFonts w:ascii="Calibri" w:hAnsi="Calibri"/>
        </w:rPr>
        <w:t xml:space="preserve">Consequently, the primary FX exposure “essentially relates to </w:t>
      </w:r>
      <w:r w:rsidRPr="00E625D0">
        <w:rPr>
          <w:rFonts w:ascii="Calibri" w:hAnsi="Calibri"/>
          <w:i/>
          <w:rPrChange w:id="8665" w:author="Aleksander Hansen" w:date="2013-02-15T13:27:00Z">
            <w:rPr>
              <w:rFonts w:ascii="Calibri" w:hAnsi="Calibri"/>
            </w:rPr>
          </w:rPrChange>
        </w:rPr>
        <w:t>open positions</w:t>
      </w:r>
      <w:r w:rsidRPr="008568A7">
        <w:rPr>
          <w:rFonts w:ascii="Calibri" w:hAnsi="Calibri"/>
        </w:rPr>
        <w:t xml:space="preserve"> taken as a principal</w:t>
      </w:r>
      <w:ins w:id="8666"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8667"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by the bank for speculative purposes</w:t>
      </w:r>
      <w:ins w:id="8668" w:author="Aleksander Hansen" w:date="2013-02-15T13:27:00Z">
        <w:r w:rsidR="00E625D0">
          <w:rPr>
            <w:rFonts w:ascii="Calibri" w:hAnsi="Calibri"/>
          </w:rPr>
          <w:t xml:space="preserve"> (the 4</w:t>
        </w:r>
        <w:r w:rsidR="00E625D0" w:rsidRPr="00E625D0">
          <w:rPr>
            <w:rFonts w:ascii="Calibri" w:hAnsi="Calibri"/>
            <w:vertAlign w:val="superscript"/>
            <w:rPrChange w:id="8669" w:author="Aleksander Hansen" w:date="2013-02-15T13:27:00Z">
              <w:rPr>
                <w:rFonts w:ascii="Calibri" w:hAnsi="Calibri"/>
              </w:rPr>
            </w:rPrChange>
          </w:rPr>
          <w:t>th</w:t>
        </w:r>
        <w:r w:rsidR="00E625D0">
          <w:rPr>
            <w:rFonts w:ascii="Calibri" w:hAnsi="Calibri"/>
          </w:rPr>
          <w:t xml:space="preserve"> activity).</w:t>
        </w:r>
      </w:ins>
      <w:r w:rsidRPr="008568A7">
        <w:rPr>
          <w:rFonts w:ascii="Calibri" w:hAnsi="Calibri"/>
        </w:rPr>
        <w:t>”</w:t>
      </w:r>
    </w:p>
    <w:p w14:paraId="749CA209" w14:textId="77777777" w:rsidR="00A50538" w:rsidRPr="008568A7" w:rsidRDefault="00A50538" w:rsidP="005F2397">
      <w:pPr>
        <w:rPr>
          <w:rFonts w:ascii="Calibri" w:hAnsi="Calibri"/>
        </w:rPr>
      </w:pPr>
    </w:p>
    <w:p w14:paraId="4B2BEC3C" w14:textId="0761B5CF" w:rsidR="005F2397" w:rsidRPr="008568A7" w:rsidRDefault="005F2397">
      <w:pPr>
        <w:pStyle w:val="Heading2"/>
        <w:pPrChange w:id="8670" w:author="Aleksander Hansen" w:date="2013-02-15T20:42:00Z">
          <w:pPr/>
        </w:pPrChange>
      </w:pPr>
      <w:bookmarkStart w:id="8671" w:name="_Toc222580797"/>
      <w:r w:rsidRPr="008568A7">
        <w:t>Calculate the potential gain or loss from a foreign currency denominated investment</w:t>
      </w:r>
      <w:bookmarkEnd w:id="8671"/>
    </w:p>
    <w:p w14:paraId="6F12847F" w14:textId="76B43070" w:rsidR="005F2397" w:rsidRPr="008568A7" w:rsidRDefault="005F2397">
      <w:pPr>
        <w:pStyle w:val="Heading3SubGTNI"/>
        <w:pPrChange w:id="8672" w:author="Aleksander Hansen" w:date="2013-02-15T12:31:00Z">
          <w:pPr/>
        </w:pPrChange>
      </w:pPr>
      <w:bookmarkStart w:id="8673" w:name="_Toc222580798"/>
      <w:r w:rsidRPr="008568A7">
        <w:t xml:space="preserve">Baseline Scenario: Un-hedged Balance Sheet is </w:t>
      </w:r>
      <w:del w:id="8674" w:author="Aleksander Hansen" w:date="2013-02-15T12:15:00Z">
        <w:r w:rsidRPr="008568A7" w:rsidDel="00A50538">
          <w:delText>Exposed</w:delText>
        </w:r>
      </w:del>
      <w:ins w:id="8675" w:author="Aleksander Hansen" w:date="2013-02-15T12:15:00Z">
        <w:r w:rsidR="00A50538" w:rsidRPr="008568A7">
          <w:t>exposed</w:t>
        </w:r>
      </w:ins>
      <w:r w:rsidRPr="008568A7">
        <w:t xml:space="preserve"> to FX Risk</w:t>
      </w:r>
      <w:ins w:id="8676" w:author="Aleksander Hansen" w:date="2013-02-15T12:16:00Z">
        <w:r w:rsidR="00A50538">
          <w:t>.</w:t>
        </w:r>
      </w:ins>
      <w:bookmarkEnd w:id="8673"/>
    </w:p>
    <w:p w14:paraId="34720003" w14:textId="4AE0DEAC" w:rsidR="005F2397" w:rsidRPr="008568A7" w:rsidRDefault="005F2397" w:rsidP="005F2397">
      <w:pPr>
        <w:rPr>
          <w:rFonts w:ascii="Calibri" w:hAnsi="Calibri"/>
        </w:rPr>
      </w:pPr>
      <w:r w:rsidRPr="008568A7">
        <w:rPr>
          <w:rFonts w:ascii="Calibri" w:hAnsi="Calibri"/>
        </w:rPr>
        <w:t xml:space="preserve">In this scenario (Saunders Example 14-1), a US </w:t>
      </w:r>
      <w:del w:id="8677" w:author="Aleksander Hansen" w:date="2013-02-15T12:16:00Z">
        <w:r w:rsidRPr="008568A7" w:rsidDel="00A50538">
          <w:rPr>
            <w:rFonts w:ascii="Calibri" w:hAnsi="Calibri"/>
          </w:rPr>
          <w:delText>institutions</w:delText>
        </w:r>
      </w:del>
      <w:ins w:id="8678" w:author="Aleksander Hansen" w:date="2013-02-15T12:16:00Z">
        <w:r w:rsidR="00A50538" w:rsidRPr="008568A7">
          <w:rPr>
            <w:rFonts w:ascii="Calibri" w:hAnsi="Calibri"/>
          </w:rPr>
          <w:t>institution</w:t>
        </w:r>
      </w:ins>
      <w:r w:rsidRPr="008568A7">
        <w:rPr>
          <w:rFonts w:ascii="Calibri" w:hAnsi="Calibri"/>
        </w:rPr>
        <w:t xml:space="preserve"> raises $200 million in liabilities that fund $200 million in assets, but $100 million (50%) are loaned (invested) in the foreign currency (British pound Sterling). Suppose the British pound depreciates from $1.60 to 1.45. Then the ROA is 6.16% and the ROI is negative because the </w:t>
      </w:r>
      <w:del w:id="8679" w:author="Aleksander Hansen" w:date="2013-02-15T12:16:00Z">
        <w:r w:rsidRPr="008568A7" w:rsidDel="00A50538">
          <w:rPr>
            <w:rFonts w:ascii="Calibri" w:hAnsi="Calibri"/>
          </w:rPr>
          <w:delText>cost of funds (COF) are</w:delText>
        </w:r>
      </w:del>
      <w:ins w:id="8680" w:author="Aleksander Hansen" w:date="2013-02-15T12:16:00Z">
        <w:r w:rsidR="00A50538" w:rsidRPr="008568A7">
          <w:rPr>
            <w:rFonts w:ascii="Calibri" w:hAnsi="Calibri"/>
          </w:rPr>
          <w:t>cost of funds (COF) is</w:t>
        </w:r>
      </w:ins>
      <w:r w:rsidRPr="008568A7">
        <w:rPr>
          <w:rFonts w:ascii="Calibri" w:hAnsi="Calibri"/>
        </w:rPr>
        <w:t xml:space="preserve"> 8%:</w:t>
      </w:r>
    </w:p>
    <w:p w14:paraId="147740F1" w14:textId="77777777" w:rsidR="005F2397" w:rsidRPr="008568A7" w:rsidRDefault="005F2397" w:rsidP="005F2397">
      <w:pPr>
        <w:rPr>
          <w:rFonts w:ascii="Calibri" w:hAnsi="Calibri"/>
        </w:rPr>
      </w:pPr>
    </w:p>
    <w:tbl>
      <w:tblPr>
        <w:tblpPr w:leftFromText="187" w:rightFromText="187" w:vertAnchor="text" w:horzAnchor="margin" w:tblpXSpec="center" w:tblpY="15"/>
        <w:tblOverlap w:val="never"/>
        <w:tblW w:w="9002" w:type="dxa"/>
        <w:tblCellMar>
          <w:left w:w="0" w:type="dxa"/>
          <w:right w:w="0" w:type="dxa"/>
        </w:tblCellMar>
        <w:tblLook w:val="04A0" w:firstRow="1" w:lastRow="0" w:firstColumn="1" w:lastColumn="0" w:noHBand="0" w:noVBand="1"/>
      </w:tblPr>
      <w:tblGrid>
        <w:gridCol w:w="1742"/>
        <w:gridCol w:w="2522"/>
        <w:gridCol w:w="503"/>
        <w:gridCol w:w="1743"/>
        <w:gridCol w:w="2492"/>
      </w:tblGrid>
      <w:tr w:rsidR="005F2397" w:rsidRPr="008568A7" w14:paraId="15E743F7" w14:textId="77777777" w:rsidTr="00D91BD3">
        <w:trPr>
          <w:trHeight w:val="22"/>
        </w:trPr>
        <w:tc>
          <w:tcPr>
            <w:tcW w:w="4264" w:type="dxa"/>
            <w:gridSpan w:val="2"/>
            <w:tcBorders>
              <w:top w:val="nil"/>
              <w:left w:val="nil"/>
              <w:right w:val="nil"/>
            </w:tcBorders>
            <w:shd w:val="clear" w:color="auto" w:fill="A2B593"/>
            <w:tcMar>
              <w:top w:w="15" w:type="dxa"/>
              <w:left w:w="15" w:type="dxa"/>
              <w:bottom w:w="0" w:type="dxa"/>
              <w:right w:w="15" w:type="dxa"/>
            </w:tcMar>
            <w:vAlign w:val="center"/>
            <w:hideMark/>
          </w:tcPr>
          <w:p w14:paraId="3E032CD3" w14:textId="77777777" w:rsidR="005F2397" w:rsidRPr="008568A7" w:rsidRDefault="005F2397" w:rsidP="005F2397">
            <w:pPr>
              <w:rPr>
                <w:rFonts w:ascii="Calibri" w:hAnsi="Calibri"/>
              </w:rPr>
            </w:pPr>
            <w:r w:rsidRPr="008568A7">
              <w:rPr>
                <w:rFonts w:ascii="Calibri" w:hAnsi="Calibri"/>
              </w:rPr>
              <w:t>Assets (loans)</w:t>
            </w:r>
          </w:p>
        </w:tc>
        <w:tc>
          <w:tcPr>
            <w:tcW w:w="503" w:type="dxa"/>
            <w:tcBorders>
              <w:top w:val="nil"/>
              <w:left w:val="nil"/>
              <w:right w:val="nil"/>
            </w:tcBorders>
            <w:shd w:val="clear" w:color="auto" w:fill="A2B593"/>
            <w:tcMar>
              <w:top w:w="15" w:type="dxa"/>
              <w:left w:w="15" w:type="dxa"/>
              <w:bottom w:w="0" w:type="dxa"/>
              <w:right w:w="15" w:type="dxa"/>
            </w:tcMar>
            <w:vAlign w:val="bottom"/>
            <w:hideMark/>
          </w:tcPr>
          <w:p w14:paraId="1ADB7B3D" w14:textId="77777777" w:rsidR="005F2397" w:rsidRPr="008568A7" w:rsidRDefault="005F2397" w:rsidP="005F2397">
            <w:pPr>
              <w:rPr>
                <w:rFonts w:ascii="Calibri" w:hAnsi="Calibri"/>
              </w:rPr>
            </w:pPr>
          </w:p>
        </w:tc>
        <w:tc>
          <w:tcPr>
            <w:tcW w:w="4235" w:type="dxa"/>
            <w:gridSpan w:val="2"/>
            <w:tcBorders>
              <w:top w:val="nil"/>
              <w:left w:val="nil"/>
              <w:right w:val="nil"/>
            </w:tcBorders>
            <w:shd w:val="clear" w:color="auto" w:fill="A2B593"/>
            <w:tcMar>
              <w:top w:w="15" w:type="dxa"/>
              <w:left w:w="15" w:type="dxa"/>
              <w:bottom w:w="0" w:type="dxa"/>
              <w:right w:w="15" w:type="dxa"/>
            </w:tcMar>
            <w:vAlign w:val="center"/>
            <w:hideMark/>
          </w:tcPr>
          <w:p w14:paraId="71138BCE"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17366461" w14:textId="77777777" w:rsidTr="00FC538A">
        <w:trPr>
          <w:trHeight w:val="22"/>
        </w:trPr>
        <w:tc>
          <w:tcPr>
            <w:tcW w:w="1742" w:type="dxa"/>
            <w:tcBorders>
              <w:left w:val="nil"/>
              <w:right w:val="nil"/>
            </w:tcBorders>
            <w:shd w:val="clear" w:color="auto" w:fill="auto"/>
            <w:tcMar>
              <w:top w:w="15" w:type="dxa"/>
              <w:left w:w="15" w:type="dxa"/>
              <w:bottom w:w="0" w:type="dxa"/>
              <w:right w:w="15" w:type="dxa"/>
            </w:tcMar>
            <w:vAlign w:val="bottom"/>
            <w:hideMark/>
          </w:tcPr>
          <w:p w14:paraId="64272462" w14:textId="77777777" w:rsidR="005F2397" w:rsidRPr="008568A7" w:rsidRDefault="005F2397" w:rsidP="005F2397">
            <w:pPr>
              <w:rPr>
                <w:rFonts w:ascii="Calibri" w:hAnsi="Calibri"/>
              </w:rPr>
            </w:pPr>
          </w:p>
        </w:tc>
        <w:tc>
          <w:tcPr>
            <w:tcW w:w="2522" w:type="dxa"/>
            <w:tcBorders>
              <w:left w:val="nil"/>
              <w:right w:val="nil"/>
            </w:tcBorders>
            <w:shd w:val="clear" w:color="auto" w:fill="auto"/>
            <w:tcMar>
              <w:top w:w="15" w:type="dxa"/>
              <w:left w:w="15" w:type="dxa"/>
              <w:bottom w:w="0" w:type="dxa"/>
              <w:right w:w="15" w:type="dxa"/>
            </w:tcMar>
            <w:vAlign w:val="center"/>
            <w:hideMark/>
          </w:tcPr>
          <w:p w14:paraId="4CABB2A5" w14:textId="77777777" w:rsidR="005F2397" w:rsidRPr="008568A7" w:rsidRDefault="005F2397" w:rsidP="005F2397">
            <w:pPr>
              <w:rPr>
                <w:rFonts w:ascii="Calibri" w:hAnsi="Calibri"/>
              </w:rPr>
            </w:pPr>
            <w:r w:rsidRPr="008568A7">
              <w:rPr>
                <w:rFonts w:ascii="Calibri" w:hAnsi="Calibri"/>
              </w:rPr>
              <w:t>Invest:</w:t>
            </w:r>
          </w:p>
        </w:tc>
        <w:tc>
          <w:tcPr>
            <w:tcW w:w="503" w:type="dxa"/>
            <w:tcBorders>
              <w:left w:val="nil"/>
              <w:right w:val="nil"/>
            </w:tcBorders>
            <w:shd w:val="clear" w:color="auto" w:fill="auto"/>
            <w:tcMar>
              <w:top w:w="15" w:type="dxa"/>
              <w:left w:w="15" w:type="dxa"/>
              <w:bottom w:w="0" w:type="dxa"/>
              <w:right w:w="15" w:type="dxa"/>
            </w:tcMar>
            <w:vAlign w:val="bottom"/>
            <w:hideMark/>
          </w:tcPr>
          <w:p w14:paraId="71F1451F" w14:textId="77777777" w:rsidR="005F2397" w:rsidRPr="008568A7" w:rsidRDefault="005F2397" w:rsidP="005F2397">
            <w:pPr>
              <w:rPr>
                <w:rFonts w:ascii="Calibri" w:hAnsi="Calibri"/>
              </w:rPr>
            </w:pPr>
          </w:p>
        </w:tc>
        <w:tc>
          <w:tcPr>
            <w:tcW w:w="1743" w:type="dxa"/>
            <w:tcBorders>
              <w:left w:val="nil"/>
              <w:right w:val="nil"/>
            </w:tcBorders>
            <w:shd w:val="clear" w:color="auto" w:fill="auto"/>
            <w:tcMar>
              <w:top w:w="15" w:type="dxa"/>
              <w:left w:w="15" w:type="dxa"/>
              <w:bottom w:w="0" w:type="dxa"/>
              <w:right w:w="15" w:type="dxa"/>
            </w:tcMar>
            <w:vAlign w:val="bottom"/>
            <w:hideMark/>
          </w:tcPr>
          <w:p w14:paraId="4FF5A6A7" w14:textId="77777777" w:rsidR="005F2397" w:rsidRPr="008568A7" w:rsidRDefault="005F2397" w:rsidP="005F2397">
            <w:pPr>
              <w:rPr>
                <w:rFonts w:ascii="Calibri" w:hAnsi="Calibri"/>
              </w:rPr>
            </w:pPr>
          </w:p>
        </w:tc>
        <w:tc>
          <w:tcPr>
            <w:tcW w:w="2492" w:type="dxa"/>
            <w:tcBorders>
              <w:left w:val="nil"/>
              <w:right w:val="nil"/>
            </w:tcBorders>
            <w:shd w:val="clear" w:color="auto" w:fill="auto"/>
            <w:tcMar>
              <w:top w:w="15" w:type="dxa"/>
              <w:left w:w="15" w:type="dxa"/>
              <w:bottom w:w="0" w:type="dxa"/>
              <w:right w:w="15" w:type="dxa"/>
            </w:tcMar>
            <w:vAlign w:val="center"/>
            <w:hideMark/>
          </w:tcPr>
          <w:p w14:paraId="1E074031" w14:textId="77777777" w:rsidR="005F2397" w:rsidRPr="008568A7" w:rsidRDefault="005F2397" w:rsidP="005F2397">
            <w:pPr>
              <w:rPr>
                <w:rFonts w:ascii="Calibri" w:hAnsi="Calibri"/>
              </w:rPr>
            </w:pPr>
            <w:r w:rsidRPr="008568A7">
              <w:rPr>
                <w:rFonts w:ascii="Calibri" w:hAnsi="Calibri"/>
              </w:rPr>
              <w:t>Lend:</w:t>
            </w:r>
          </w:p>
        </w:tc>
      </w:tr>
      <w:tr w:rsidR="005F2397" w:rsidRPr="008568A7" w14:paraId="4F7C6D17"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1CB5A925"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0026A3FF" w14:textId="77777777" w:rsidR="005F2397" w:rsidRPr="008568A7" w:rsidRDefault="005F2397" w:rsidP="005F2397">
            <w:pPr>
              <w:rPr>
                <w:rFonts w:ascii="Calibri" w:hAnsi="Calibri"/>
              </w:rPr>
            </w:pPr>
            <w:r w:rsidRPr="008568A7">
              <w:rPr>
                <w:rFonts w:ascii="Calibri" w:hAnsi="Calibri"/>
              </w:rPr>
              <w:t>US $ @ 9%</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656E1FE9"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4CCB2947" w14:textId="77777777" w:rsidR="005F2397" w:rsidRPr="008568A7" w:rsidRDefault="005F2397" w:rsidP="005F2397">
            <w:pPr>
              <w:rPr>
                <w:rFonts w:ascii="Calibri" w:hAnsi="Calibri"/>
              </w:rPr>
            </w:pPr>
            <w:r w:rsidRPr="008568A7">
              <w:rPr>
                <w:rFonts w:ascii="Calibri" w:hAnsi="Calibri"/>
              </w:rPr>
              <w:t xml:space="preserve">$200.00 </w:t>
            </w: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28FB65C8"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5270ABE9"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7371F779"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762FE147" w14:textId="77777777" w:rsidR="005F2397" w:rsidRPr="008568A7" w:rsidRDefault="005F2397" w:rsidP="005F2397">
            <w:pPr>
              <w:rPr>
                <w:rFonts w:ascii="Calibri" w:hAnsi="Calibri"/>
              </w:rPr>
            </w:pPr>
            <w:r w:rsidRPr="008568A7">
              <w:rPr>
                <w:rFonts w:ascii="Calibri" w:hAnsi="Calibri"/>
              </w:rPr>
              <w:t>UK £ @ 15%</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25E2589B"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776DF6DD"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50A48434"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26D10A0D" w14:textId="77777777" w:rsidTr="00FC538A">
        <w:trPr>
          <w:trHeight w:val="22"/>
        </w:trPr>
        <w:tc>
          <w:tcPr>
            <w:tcW w:w="1742" w:type="dxa"/>
            <w:tcBorders>
              <w:top w:val="nil"/>
              <w:left w:val="nil"/>
              <w:right w:val="nil"/>
            </w:tcBorders>
            <w:shd w:val="clear" w:color="auto" w:fill="auto"/>
            <w:tcMar>
              <w:top w:w="15" w:type="dxa"/>
              <w:left w:w="15" w:type="dxa"/>
              <w:bottom w:w="0" w:type="dxa"/>
              <w:right w:w="15" w:type="dxa"/>
            </w:tcMar>
            <w:vAlign w:val="center"/>
            <w:hideMark/>
          </w:tcPr>
          <w:p w14:paraId="477FEE7F" w14:textId="77777777" w:rsidR="005F2397" w:rsidRPr="008568A7" w:rsidRDefault="005F2397" w:rsidP="005F2397">
            <w:pPr>
              <w:rPr>
                <w:rFonts w:ascii="Calibri" w:hAnsi="Calibri"/>
              </w:rPr>
            </w:pPr>
          </w:p>
        </w:tc>
        <w:tc>
          <w:tcPr>
            <w:tcW w:w="2522" w:type="dxa"/>
            <w:tcBorders>
              <w:top w:val="nil"/>
              <w:left w:val="nil"/>
              <w:right w:val="nil"/>
            </w:tcBorders>
            <w:shd w:val="clear" w:color="auto" w:fill="auto"/>
            <w:tcMar>
              <w:top w:w="15" w:type="dxa"/>
              <w:left w:w="15" w:type="dxa"/>
              <w:bottom w:w="0" w:type="dxa"/>
              <w:right w:w="15" w:type="dxa"/>
            </w:tcMar>
            <w:vAlign w:val="center"/>
            <w:hideMark/>
          </w:tcPr>
          <w:p w14:paraId="11ED6AB6" w14:textId="77777777" w:rsidR="005F2397" w:rsidRPr="008568A7" w:rsidRDefault="005F2397" w:rsidP="005F2397">
            <w:pPr>
              <w:rPr>
                <w:rFonts w:ascii="Calibri" w:hAnsi="Calibri"/>
              </w:rPr>
            </w:pPr>
          </w:p>
        </w:tc>
        <w:tc>
          <w:tcPr>
            <w:tcW w:w="503" w:type="dxa"/>
            <w:tcBorders>
              <w:top w:val="nil"/>
              <w:left w:val="nil"/>
              <w:right w:val="nil"/>
            </w:tcBorders>
            <w:shd w:val="clear" w:color="auto" w:fill="auto"/>
            <w:tcMar>
              <w:top w:w="15" w:type="dxa"/>
              <w:left w:w="15" w:type="dxa"/>
              <w:bottom w:w="0" w:type="dxa"/>
              <w:right w:w="15" w:type="dxa"/>
            </w:tcMar>
            <w:vAlign w:val="bottom"/>
            <w:hideMark/>
          </w:tcPr>
          <w:p w14:paraId="5C238329" w14:textId="77777777" w:rsidR="005F2397" w:rsidRPr="008568A7" w:rsidRDefault="005F2397" w:rsidP="005F2397">
            <w:pPr>
              <w:rPr>
                <w:rFonts w:ascii="Calibri" w:hAnsi="Calibri"/>
              </w:rPr>
            </w:pPr>
          </w:p>
        </w:tc>
        <w:tc>
          <w:tcPr>
            <w:tcW w:w="1743" w:type="dxa"/>
            <w:tcBorders>
              <w:top w:val="nil"/>
              <w:left w:val="nil"/>
              <w:right w:val="nil"/>
            </w:tcBorders>
            <w:shd w:val="clear" w:color="auto" w:fill="auto"/>
            <w:tcMar>
              <w:top w:w="15" w:type="dxa"/>
              <w:left w:w="15" w:type="dxa"/>
              <w:bottom w:w="0" w:type="dxa"/>
              <w:right w:w="15" w:type="dxa"/>
            </w:tcMar>
            <w:vAlign w:val="center"/>
            <w:hideMark/>
          </w:tcPr>
          <w:p w14:paraId="596B9AD4" w14:textId="77777777" w:rsidR="005F2397" w:rsidRPr="008568A7" w:rsidRDefault="005F2397" w:rsidP="005F2397">
            <w:pPr>
              <w:rPr>
                <w:rFonts w:ascii="Calibri" w:hAnsi="Calibri"/>
              </w:rPr>
            </w:pPr>
          </w:p>
        </w:tc>
        <w:tc>
          <w:tcPr>
            <w:tcW w:w="2492" w:type="dxa"/>
            <w:tcBorders>
              <w:top w:val="nil"/>
              <w:left w:val="nil"/>
              <w:right w:val="nil"/>
            </w:tcBorders>
            <w:shd w:val="clear" w:color="auto" w:fill="auto"/>
            <w:tcMar>
              <w:top w:w="15" w:type="dxa"/>
              <w:left w:w="15" w:type="dxa"/>
              <w:bottom w:w="0" w:type="dxa"/>
              <w:right w:w="15" w:type="dxa"/>
            </w:tcMar>
            <w:vAlign w:val="center"/>
            <w:hideMark/>
          </w:tcPr>
          <w:p w14:paraId="101F962E" w14:textId="77777777" w:rsidR="005F2397" w:rsidRPr="008568A7" w:rsidRDefault="005F2397" w:rsidP="005F2397">
            <w:pPr>
              <w:rPr>
                <w:rFonts w:ascii="Calibri" w:hAnsi="Calibri"/>
              </w:rPr>
            </w:pPr>
          </w:p>
        </w:tc>
      </w:tr>
      <w:tr w:rsidR="005F2397" w:rsidRPr="008568A7" w14:paraId="3C1399E9" w14:textId="77777777" w:rsidTr="00FC538A">
        <w:trPr>
          <w:trHeight w:val="22"/>
        </w:trPr>
        <w:tc>
          <w:tcPr>
            <w:tcW w:w="174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3C7B5610" w14:textId="77777777" w:rsidR="005F2397" w:rsidRPr="008568A7" w:rsidRDefault="005F2397" w:rsidP="005F2397">
            <w:pPr>
              <w:rPr>
                <w:rFonts w:ascii="Calibri" w:hAnsi="Calibri"/>
              </w:rPr>
            </w:pPr>
          </w:p>
        </w:tc>
        <w:tc>
          <w:tcPr>
            <w:tcW w:w="252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62A16646" w14:textId="77777777" w:rsidR="005F2397" w:rsidRPr="008568A7" w:rsidRDefault="005F2397" w:rsidP="005F2397">
            <w:pPr>
              <w:rPr>
                <w:rFonts w:ascii="Calibri" w:hAnsi="Calibri"/>
              </w:rPr>
            </w:pPr>
            <w:r w:rsidRPr="008568A7">
              <w:rPr>
                <w:rFonts w:ascii="Calibri" w:hAnsi="Calibri"/>
              </w:rPr>
              <w:t>$/£</w:t>
            </w:r>
          </w:p>
        </w:tc>
        <w:tc>
          <w:tcPr>
            <w:tcW w:w="503" w:type="dxa"/>
            <w:tcBorders>
              <w:top w:val="nil"/>
              <w:left w:val="nil"/>
              <w:bottom w:val="single" w:sz="8" w:space="0" w:color="auto"/>
              <w:right w:val="nil"/>
            </w:tcBorders>
            <w:shd w:val="clear" w:color="auto" w:fill="auto"/>
            <w:tcMar>
              <w:top w:w="15" w:type="dxa"/>
              <w:left w:w="15" w:type="dxa"/>
              <w:bottom w:w="0" w:type="dxa"/>
              <w:right w:w="15" w:type="dxa"/>
            </w:tcMar>
            <w:vAlign w:val="bottom"/>
            <w:hideMark/>
          </w:tcPr>
          <w:p w14:paraId="64DD69B0" w14:textId="77777777" w:rsidR="005F2397" w:rsidRPr="008568A7" w:rsidRDefault="005F2397" w:rsidP="005F2397">
            <w:pPr>
              <w:rPr>
                <w:rFonts w:ascii="Calibri" w:hAnsi="Calibri"/>
              </w:rPr>
            </w:pPr>
          </w:p>
        </w:tc>
        <w:tc>
          <w:tcPr>
            <w:tcW w:w="1743"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1D2C721C" w14:textId="77777777" w:rsidR="005F2397" w:rsidRPr="008568A7" w:rsidRDefault="005F2397" w:rsidP="005F2397">
            <w:pPr>
              <w:rPr>
                <w:rFonts w:ascii="Calibri" w:hAnsi="Calibri"/>
              </w:rPr>
            </w:pPr>
          </w:p>
        </w:tc>
        <w:tc>
          <w:tcPr>
            <w:tcW w:w="249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4D226899" w14:textId="77777777" w:rsidR="005F2397" w:rsidRPr="008568A7" w:rsidRDefault="005F2397" w:rsidP="005F2397">
            <w:pPr>
              <w:rPr>
                <w:rFonts w:ascii="Calibri" w:hAnsi="Calibri"/>
              </w:rPr>
            </w:pPr>
          </w:p>
        </w:tc>
      </w:tr>
      <w:tr w:rsidR="005F2397" w:rsidRPr="008568A7" w14:paraId="50B8DF91" w14:textId="77777777" w:rsidTr="00FC538A">
        <w:trPr>
          <w:trHeight w:val="22"/>
        </w:trPr>
        <w:tc>
          <w:tcPr>
            <w:tcW w:w="174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70461CD" w14:textId="77777777" w:rsidR="005F2397" w:rsidRPr="008568A7" w:rsidRDefault="005F2397" w:rsidP="005F2397">
            <w:pPr>
              <w:rPr>
                <w:rFonts w:ascii="Calibri" w:hAnsi="Calibri"/>
              </w:rPr>
            </w:pPr>
            <w:r w:rsidRPr="008568A7">
              <w:rPr>
                <w:rFonts w:ascii="Calibri" w:hAnsi="Calibri"/>
              </w:rPr>
              <w:t>Start</w:t>
            </w:r>
          </w:p>
        </w:tc>
        <w:tc>
          <w:tcPr>
            <w:tcW w:w="252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E28CD5D" w14:textId="77777777" w:rsidR="005F2397" w:rsidRPr="008568A7" w:rsidRDefault="005F2397" w:rsidP="005F2397">
            <w:pPr>
              <w:rPr>
                <w:rFonts w:ascii="Calibri" w:hAnsi="Calibri"/>
              </w:rPr>
            </w:pPr>
            <w:r w:rsidRPr="008568A7">
              <w:rPr>
                <w:rFonts w:ascii="Calibri" w:hAnsi="Calibri"/>
              </w:rPr>
              <w:t xml:space="preserve">$1.60 </w:t>
            </w:r>
          </w:p>
        </w:tc>
        <w:tc>
          <w:tcPr>
            <w:tcW w:w="503" w:type="dxa"/>
            <w:tcBorders>
              <w:top w:val="single" w:sz="8" w:space="0" w:color="auto"/>
              <w:left w:val="nil"/>
              <w:bottom w:val="nil"/>
              <w:right w:val="nil"/>
            </w:tcBorders>
            <w:shd w:val="clear" w:color="auto" w:fill="auto"/>
            <w:tcMar>
              <w:top w:w="15" w:type="dxa"/>
              <w:left w:w="15" w:type="dxa"/>
              <w:bottom w:w="0" w:type="dxa"/>
              <w:right w:w="15" w:type="dxa"/>
            </w:tcMar>
            <w:vAlign w:val="bottom"/>
            <w:hideMark/>
          </w:tcPr>
          <w:p w14:paraId="5E5B4518" w14:textId="77777777" w:rsidR="005F2397" w:rsidRPr="008568A7" w:rsidRDefault="005F2397" w:rsidP="005F2397">
            <w:pPr>
              <w:rPr>
                <w:rFonts w:ascii="Calibri" w:hAnsi="Calibri"/>
              </w:rPr>
            </w:pPr>
          </w:p>
        </w:tc>
        <w:tc>
          <w:tcPr>
            <w:tcW w:w="1743"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6E76A187" w14:textId="77777777" w:rsidR="005F2397" w:rsidRPr="008568A7" w:rsidRDefault="005F2397" w:rsidP="005F2397">
            <w:pPr>
              <w:rPr>
                <w:rFonts w:ascii="Calibri" w:hAnsi="Calibri"/>
              </w:rPr>
            </w:pPr>
          </w:p>
        </w:tc>
        <w:tc>
          <w:tcPr>
            <w:tcW w:w="249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81FA2E4" w14:textId="77777777" w:rsidR="005F2397" w:rsidRPr="008568A7" w:rsidRDefault="005F2397" w:rsidP="005F2397">
            <w:pPr>
              <w:rPr>
                <w:rFonts w:ascii="Calibri" w:hAnsi="Calibri"/>
              </w:rPr>
            </w:pPr>
          </w:p>
        </w:tc>
      </w:tr>
      <w:tr w:rsidR="005F2397" w:rsidRPr="008568A7" w14:paraId="7A9BB8F2"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5F65963D" w14:textId="77777777" w:rsidR="005F2397" w:rsidRPr="008568A7" w:rsidRDefault="005F2397" w:rsidP="005F2397">
            <w:pPr>
              <w:rPr>
                <w:rFonts w:ascii="Calibri" w:hAnsi="Calibri"/>
              </w:rPr>
            </w:pPr>
            <w:r w:rsidRPr="008568A7">
              <w:rPr>
                <w:rFonts w:ascii="Calibri" w:hAnsi="Calibri"/>
              </w:rPr>
              <w:t>End</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574196D3" w14:textId="77777777" w:rsidR="005F2397" w:rsidRPr="008568A7" w:rsidRDefault="005F2397" w:rsidP="005F2397">
            <w:pPr>
              <w:rPr>
                <w:rFonts w:ascii="Calibri" w:hAnsi="Calibri"/>
              </w:rPr>
            </w:pPr>
            <w:r w:rsidRPr="008568A7">
              <w:rPr>
                <w:rFonts w:ascii="Calibri" w:hAnsi="Calibri"/>
              </w:rPr>
              <w:t xml:space="preserve">$1.45 </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0A43EF60"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6B42FDBB" w14:textId="77777777" w:rsidR="005F2397" w:rsidRPr="008568A7" w:rsidRDefault="005F2397" w:rsidP="005F2397">
            <w:pPr>
              <w:rPr>
                <w:rFonts w:ascii="Calibri" w:hAnsi="Calibri"/>
              </w:rPr>
            </w:pP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040CD032" w14:textId="77777777" w:rsidR="005F2397" w:rsidRPr="008568A7" w:rsidRDefault="005F2397" w:rsidP="005F2397">
            <w:pPr>
              <w:rPr>
                <w:rFonts w:ascii="Calibri" w:hAnsi="Calibri"/>
              </w:rPr>
            </w:pPr>
          </w:p>
        </w:tc>
      </w:tr>
      <w:tr w:rsidR="005F2397" w:rsidRPr="008568A7" w14:paraId="446CCE15" w14:textId="77777777" w:rsidTr="005F2397">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43131140" w14:textId="77777777" w:rsidR="005F2397" w:rsidRPr="008568A7" w:rsidRDefault="005F2397" w:rsidP="005F2397">
            <w:pPr>
              <w:rPr>
                <w:rFonts w:ascii="Calibri" w:hAnsi="Calibri"/>
              </w:rPr>
            </w:pP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4D89AF79" w14:textId="77777777" w:rsidR="005F2397" w:rsidRPr="008568A7" w:rsidRDefault="005F2397" w:rsidP="005F2397">
            <w:pPr>
              <w:rPr>
                <w:rFonts w:ascii="Calibri" w:hAnsi="Calibri"/>
              </w:rPr>
            </w:pP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361D8C06"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26919E91" w14:textId="77777777" w:rsidR="005F2397" w:rsidRPr="008568A7" w:rsidRDefault="005F2397" w:rsidP="005F2397">
            <w:pPr>
              <w:rPr>
                <w:rFonts w:ascii="Calibri" w:hAnsi="Calibri"/>
              </w:rPr>
            </w:pP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3B7CF917" w14:textId="77777777" w:rsidR="005F2397" w:rsidRPr="008568A7" w:rsidRDefault="005F2397" w:rsidP="005F2397">
            <w:pPr>
              <w:rPr>
                <w:rFonts w:ascii="Calibri" w:hAnsi="Calibri"/>
              </w:rPr>
            </w:pPr>
          </w:p>
        </w:tc>
      </w:tr>
      <w:tr w:rsidR="005F2397" w:rsidRPr="008568A7" w14:paraId="20588091" w14:textId="77777777" w:rsidTr="00FC538A">
        <w:trPr>
          <w:trHeight w:val="22"/>
        </w:trPr>
        <w:tc>
          <w:tcPr>
            <w:tcW w:w="1742" w:type="dxa"/>
            <w:tcBorders>
              <w:top w:val="nil"/>
              <w:left w:val="nil"/>
              <w:right w:val="nil"/>
            </w:tcBorders>
            <w:shd w:val="clear" w:color="auto" w:fill="auto"/>
            <w:tcMar>
              <w:top w:w="15" w:type="dxa"/>
              <w:left w:w="15" w:type="dxa"/>
              <w:bottom w:w="0" w:type="dxa"/>
              <w:right w:w="15" w:type="dxa"/>
            </w:tcMar>
            <w:vAlign w:val="center"/>
            <w:hideMark/>
          </w:tcPr>
          <w:p w14:paraId="1D2AD698"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right w:val="nil"/>
            </w:tcBorders>
            <w:shd w:val="clear" w:color="auto" w:fill="auto"/>
            <w:tcMar>
              <w:top w:w="15" w:type="dxa"/>
              <w:left w:w="15" w:type="dxa"/>
              <w:bottom w:w="0" w:type="dxa"/>
              <w:right w:w="15" w:type="dxa"/>
            </w:tcMar>
            <w:vAlign w:val="center"/>
            <w:hideMark/>
          </w:tcPr>
          <w:p w14:paraId="0F774C54" w14:textId="77777777" w:rsidR="005F2397" w:rsidRPr="008568A7" w:rsidRDefault="005F2397" w:rsidP="005F2397">
            <w:pPr>
              <w:rPr>
                <w:rFonts w:ascii="Calibri" w:hAnsi="Calibri"/>
              </w:rPr>
            </w:pPr>
            <w:r w:rsidRPr="008568A7">
              <w:rPr>
                <w:rFonts w:ascii="Calibri" w:hAnsi="Calibri"/>
              </w:rPr>
              <w:t>£62.50</w:t>
            </w:r>
          </w:p>
        </w:tc>
        <w:tc>
          <w:tcPr>
            <w:tcW w:w="503" w:type="dxa"/>
            <w:tcBorders>
              <w:top w:val="nil"/>
              <w:left w:val="nil"/>
              <w:right w:val="nil"/>
            </w:tcBorders>
            <w:shd w:val="clear" w:color="auto" w:fill="auto"/>
            <w:tcMar>
              <w:top w:w="15" w:type="dxa"/>
              <w:left w:w="15" w:type="dxa"/>
              <w:bottom w:w="0" w:type="dxa"/>
              <w:right w:w="15" w:type="dxa"/>
            </w:tcMar>
            <w:vAlign w:val="bottom"/>
            <w:hideMark/>
          </w:tcPr>
          <w:p w14:paraId="6EB7F473" w14:textId="77777777" w:rsidR="005F2397" w:rsidRPr="008568A7" w:rsidRDefault="005F2397" w:rsidP="005F2397">
            <w:pPr>
              <w:rPr>
                <w:rFonts w:ascii="Calibri" w:hAnsi="Calibri"/>
              </w:rPr>
            </w:pPr>
          </w:p>
        </w:tc>
        <w:tc>
          <w:tcPr>
            <w:tcW w:w="1743" w:type="dxa"/>
            <w:tcBorders>
              <w:top w:val="nil"/>
              <w:left w:val="nil"/>
              <w:right w:val="nil"/>
            </w:tcBorders>
            <w:shd w:val="clear" w:color="auto" w:fill="auto"/>
            <w:tcMar>
              <w:top w:w="15" w:type="dxa"/>
              <w:left w:w="15" w:type="dxa"/>
              <w:bottom w:w="0" w:type="dxa"/>
              <w:right w:w="15" w:type="dxa"/>
            </w:tcMar>
            <w:vAlign w:val="center"/>
            <w:hideMark/>
          </w:tcPr>
          <w:p w14:paraId="2229D9FD"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right w:val="nil"/>
            </w:tcBorders>
            <w:shd w:val="clear" w:color="auto" w:fill="auto"/>
            <w:tcMar>
              <w:top w:w="15" w:type="dxa"/>
              <w:left w:w="15" w:type="dxa"/>
              <w:bottom w:w="0" w:type="dxa"/>
              <w:right w:w="15" w:type="dxa"/>
            </w:tcMar>
            <w:vAlign w:val="center"/>
            <w:hideMark/>
          </w:tcPr>
          <w:p w14:paraId="3A9C7C47" w14:textId="77777777" w:rsidR="005F2397" w:rsidRPr="008568A7" w:rsidRDefault="005F2397" w:rsidP="005F2397">
            <w:pPr>
              <w:rPr>
                <w:rFonts w:ascii="Calibri" w:hAnsi="Calibri"/>
              </w:rPr>
            </w:pPr>
            <w:r w:rsidRPr="008568A7">
              <w:rPr>
                <w:rFonts w:ascii="Calibri" w:hAnsi="Calibri"/>
              </w:rPr>
              <w:t>£0.00</w:t>
            </w:r>
          </w:p>
        </w:tc>
      </w:tr>
      <w:tr w:rsidR="005F2397" w:rsidRPr="008568A7" w14:paraId="30A74661" w14:textId="77777777" w:rsidTr="00FC538A">
        <w:trPr>
          <w:trHeight w:val="22"/>
        </w:trPr>
        <w:tc>
          <w:tcPr>
            <w:tcW w:w="174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7E490D2B" w14:textId="77777777" w:rsidR="005F2397" w:rsidRPr="008568A7" w:rsidRDefault="005F2397" w:rsidP="005F2397">
            <w:pPr>
              <w:rPr>
                <w:rFonts w:ascii="Calibri" w:hAnsi="Calibri"/>
              </w:rPr>
            </w:pPr>
            <w:r w:rsidRPr="008568A7">
              <w:rPr>
                <w:rFonts w:ascii="Calibri" w:hAnsi="Calibri"/>
              </w:rPr>
              <w:t xml:space="preserve">$104.22 </w:t>
            </w:r>
          </w:p>
        </w:tc>
        <w:tc>
          <w:tcPr>
            <w:tcW w:w="252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538B2A4C" w14:textId="77777777" w:rsidR="005F2397" w:rsidRPr="008568A7" w:rsidRDefault="005F2397" w:rsidP="005F2397">
            <w:pPr>
              <w:rPr>
                <w:rFonts w:ascii="Calibri" w:hAnsi="Calibri"/>
              </w:rPr>
            </w:pPr>
            <w:r w:rsidRPr="008568A7">
              <w:rPr>
                <w:rFonts w:ascii="Calibri" w:hAnsi="Calibri"/>
              </w:rPr>
              <w:t>£71.88</w:t>
            </w:r>
          </w:p>
        </w:tc>
        <w:tc>
          <w:tcPr>
            <w:tcW w:w="503" w:type="dxa"/>
            <w:tcBorders>
              <w:top w:val="nil"/>
              <w:left w:val="nil"/>
              <w:bottom w:val="single" w:sz="8" w:space="0" w:color="auto"/>
              <w:right w:val="nil"/>
            </w:tcBorders>
            <w:shd w:val="clear" w:color="auto" w:fill="auto"/>
            <w:tcMar>
              <w:top w:w="15" w:type="dxa"/>
              <w:left w:w="15" w:type="dxa"/>
              <w:bottom w:w="0" w:type="dxa"/>
              <w:right w:w="15" w:type="dxa"/>
            </w:tcMar>
            <w:vAlign w:val="bottom"/>
            <w:hideMark/>
          </w:tcPr>
          <w:p w14:paraId="1CE2933B" w14:textId="77777777" w:rsidR="005F2397" w:rsidRPr="008568A7" w:rsidRDefault="005F2397" w:rsidP="005F2397">
            <w:pPr>
              <w:rPr>
                <w:rFonts w:ascii="Calibri" w:hAnsi="Calibri"/>
              </w:rPr>
            </w:pPr>
          </w:p>
        </w:tc>
        <w:tc>
          <w:tcPr>
            <w:tcW w:w="1743"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3B370E4F"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4A2CB84D" w14:textId="77777777" w:rsidR="005F2397" w:rsidRPr="008568A7" w:rsidRDefault="005F2397" w:rsidP="005F2397">
            <w:pPr>
              <w:rPr>
                <w:rFonts w:ascii="Calibri" w:hAnsi="Calibri"/>
              </w:rPr>
            </w:pPr>
            <w:r w:rsidRPr="008568A7">
              <w:rPr>
                <w:rFonts w:ascii="Calibri" w:hAnsi="Calibri"/>
              </w:rPr>
              <w:t>£0.00</w:t>
            </w:r>
          </w:p>
        </w:tc>
      </w:tr>
      <w:tr w:rsidR="005F2397" w:rsidRPr="008568A7" w14:paraId="58851F3A" w14:textId="77777777" w:rsidTr="00FC538A">
        <w:trPr>
          <w:trHeight w:val="22"/>
        </w:trPr>
        <w:tc>
          <w:tcPr>
            <w:tcW w:w="174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1C43BA00" w14:textId="77777777" w:rsidR="005F2397" w:rsidRPr="008568A7" w:rsidRDefault="005F2397" w:rsidP="005F2397">
            <w:pPr>
              <w:rPr>
                <w:rFonts w:ascii="Calibri" w:hAnsi="Calibri"/>
              </w:rPr>
            </w:pPr>
            <w:r w:rsidRPr="008568A7">
              <w:rPr>
                <w:rFonts w:ascii="Calibri" w:hAnsi="Calibri"/>
              </w:rPr>
              <w:t>4.22%</w:t>
            </w:r>
          </w:p>
        </w:tc>
        <w:tc>
          <w:tcPr>
            <w:tcW w:w="252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6D4365C4" w14:textId="77777777" w:rsidR="005F2397" w:rsidRPr="008568A7" w:rsidRDefault="005F2397" w:rsidP="005F2397">
            <w:pPr>
              <w:rPr>
                <w:rFonts w:ascii="Calibri" w:hAnsi="Calibri"/>
              </w:rPr>
            </w:pPr>
          </w:p>
        </w:tc>
        <w:tc>
          <w:tcPr>
            <w:tcW w:w="503"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bottom"/>
            <w:hideMark/>
          </w:tcPr>
          <w:p w14:paraId="4DA41341" w14:textId="77777777" w:rsidR="005F2397" w:rsidRPr="008568A7" w:rsidRDefault="005F2397" w:rsidP="005F2397">
            <w:pPr>
              <w:rPr>
                <w:rFonts w:ascii="Calibri" w:hAnsi="Calibri"/>
              </w:rPr>
            </w:pPr>
          </w:p>
        </w:tc>
        <w:tc>
          <w:tcPr>
            <w:tcW w:w="1743"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2A83729E" w14:textId="77777777" w:rsidR="005F2397" w:rsidRPr="008568A7" w:rsidRDefault="005F2397" w:rsidP="005F2397">
            <w:pPr>
              <w:rPr>
                <w:rFonts w:ascii="Calibri" w:hAnsi="Calibri"/>
              </w:rPr>
            </w:pPr>
            <w:r w:rsidRPr="008568A7">
              <w:rPr>
                <w:rFonts w:ascii="Calibri" w:hAnsi="Calibri"/>
              </w:rPr>
              <w:t>0.00%</w:t>
            </w:r>
          </w:p>
        </w:tc>
        <w:tc>
          <w:tcPr>
            <w:tcW w:w="249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0FD0CE40" w14:textId="77777777" w:rsidR="005F2397" w:rsidRPr="008568A7" w:rsidRDefault="005F2397" w:rsidP="005F2397">
            <w:pPr>
              <w:rPr>
                <w:rFonts w:ascii="Calibri" w:hAnsi="Calibri"/>
              </w:rPr>
            </w:pPr>
          </w:p>
        </w:tc>
      </w:tr>
      <w:tr w:rsidR="005F2397" w:rsidRPr="008568A7" w14:paraId="166D6E54" w14:textId="77777777" w:rsidTr="00FC538A">
        <w:trPr>
          <w:trHeight w:val="22"/>
        </w:trPr>
        <w:tc>
          <w:tcPr>
            <w:tcW w:w="1742" w:type="dxa"/>
            <w:tcBorders>
              <w:top w:val="single" w:sz="4" w:space="0" w:color="auto"/>
              <w:left w:val="single" w:sz="4" w:space="0" w:color="auto"/>
              <w:right w:val="nil"/>
            </w:tcBorders>
            <w:shd w:val="clear" w:color="auto" w:fill="auto"/>
            <w:tcMar>
              <w:top w:w="15" w:type="dxa"/>
              <w:left w:w="15" w:type="dxa"/>
              <w:bottom w:w="0" w:type="dxa"/>
              <w:right w:w="15" w:type="dxa"/>
            </w:tcMar>
            <w:hideMark/>
          </w:tcPr>
          <w:p w14:paraId="060BD3D5" w14:textId="77777777" w:rsidR="005F2397" w:rsidRPr="008568A7" w:rsidRDefault="005F2397" w:rsidP="005F2397">
            <w:pPr>
              <w:rPr>
                <w:rFonts w:ascii="Calibri" w:hAnsi="Calibri"/>
              </w:rPr>
            </w:pPr>
            <w:r w:rsidRPr="008568A7">
              <w:rPr>
                <w:rFonts w:ascii="Calibri" w:hAnsi="Calibri"/>
              </w:rPr>
              <w:t>ROA</w:t>
            </w:r>
          </w:p>
        </w:tc>
        <w:tc>
          <w:tcPr>
            <w:tcW w:w="2522" w:type="dxa"/>
            <w:tcBorders>
              <w:top w:val="single" w:sz="4" w:space="0" w:color="auto"/>
              <w:left w:val="nil"/>
              <w:right w:val="nil"/>
            </w:tcBorders>
            <w:shd w:val="clear" w:color="auto" w:fill="auto"/>
            <w:tcMar>
              <w:top w:w="15" w:type="dxa"/>
              <w:left w:w="15" w:type="dxa"/>
              <w:bottom w:w="0" w:type="dxa"/>
              <w:right w:w="15" w:type="dxa"/>
            </w:tcMar>
            <w:hideMark/>
          </w:tcPr>
          <w:p w14:paraId="0ECA4B1A" w14:textId="77777777" w:rsidR="005F2397" w:rsidRPr="008568A7" w:rsidRDefault="005F2397" w:rsidP="005F2397">
            <w:pPr>
              <w:rPr>
                <w:rFonts w:ascii="Calibri" w:hAnsi="Calibri"/>
              </w:rPr>
            </w:pPr>
            <w:r w:rsidRPr="008568A7">
              <w:rPr>
                <w:rFonts w:ascii="Calibri" w:hAnsi="Calibri"/>
              </w:rPr>
              <w:t>6.61%</w:t>
            </w:r>
          </w:p>
        </w:tc>
        <w:tc>
          <w:tcPr>
            <w:tcW w:w="503" w:type="dxa"/>
            <w:tcBorders>
              <w:top w:val="single" w:sz="4" w:space="0" w:color="auto"/>
              <w:left w:val="nil"/>
              <w:right w:val="nil"/>
            </w:tcBorders>
            <w:shd w:val="clear" w:color="auto" w:fill="auto"/>
            <w:tcMar>
              <w:top w:w="15" w:type="dxa"/>
              <w:left w:w="15" w:type="dxa"/>
              <w:bottom w:w="0" w:type="dxa"/>
              <w:right w:w="15" w:type="dxa"/>
            </w:tcMar>
            <w:hideMark/>
          </w:tcPr>
          <w:p w14:paraId="01AFEB2F" w14:textId="77777777" w:rsidR="005F2397" w:rsidRPr="008568A7" w:rsidRDefault="005F2397" w:rsidP="005F2397">
            <w:pPr>
              <w:rPr>
                <w:rFonts w:ascii="Calibri" w:hAnsi="Calibri"/>
              </w:rPr>
            </w:pPr>
          </w:p>
        </w:tc>
        <w:tc>
          <w:tcPr>
            <w:tcW w:w="1743" w:type="dxa"/>
            <w:tcBorders>
              <w:top w:val="single" w:sz="4" w:space="0" w:color="auto"/>
              <w:left w:val="nil"/>
              <w:right w:val="nil"/>
            </w:tcBorders>
            <w:shd w:val="clear" w:color="auto" w:fill="auto"/>
            <w:tcMar>
              <w:top w:w="15" w:type="dxa"/>
              <w:left w:w="15" w:type="dxa"/>
              <w:bottom w:w="0" w:type="dxa"/>
              <w:right w:w="15" w:type="dxa"/>
            </w:tcMar>
            <w:hideMark/>
          </w:tcPr>
          <w:p w14:paraId="54DE092B" w14:textId="77777777" w:rsidR="005F2397" w:rsidRPr="008568A7" w:rsidRDefault="005F2397" w:rsidP="005F2397">
            <w:pPr>
              <w:rPr>
                <w:rFonts w:ascii="Calibri" w:hAnsi="Calibri"/>
              </w:rPr>
            </w:pPr>
            <w:r w:rsidRPr="008568A7">
              <w:rPr>
                <w:rFonts w:ascii="Calibri" w:hAnsi="Calibri"/>
              </w:rPr>
              <w:t>COF</w:t>
            </w:r>
          </w:p>
        </w:tc>
        <w:tc>
          <w:tcPr>
            <w:tcW w:w="2492" w:type="dxa"/>
            <w:tcBorders>
              <w:top w:val="single" w:sz="4" w:space="0" w:color="auto"/>
              <w:left w:val="nil"/>
              <w:right w:val="single" w:sz="4" w:space="0" w:color="auto"/>
            </w:tcBorders>
            <w:shd w:val="clear" w:color="auto" w:fill="auto"/>
            <w:tcMar>
              <w:top w:w="15" w:type="dxa"/>
              <w:left w:w="15" w:type="dxa"/>
              <w:bottom w:w="0" w:type="dxa"/>
              <w:right w:w="15" w:type="dxa"/>
            </w:tcMar>
            <w:hideMark/>
          </w:tcPr>
          <w:p w14:paraId="65129F12" w14:textId="77777777" w:rsidR="005F2397" w:rsidRPr="008568A7" w:rsidRDefault="005F2397" w:rsidP="005F2397">
            <w:pPr>
              <w:rPr>
                <w:rFonts w:ascii="Calibri" w:hAnsi="Calibri"/>
              </w:rPr>
            </w:pPr>
            <w:r w:rsidRPr="008568A7">
              <w:rPr>
                <w:rFonts w:ascii="Calibri" w:hAnsi="Calibri"/>
              </w:rPr>
              <w:t>8.00%</w:t>
            </w:r>
          </w:p>
        </w:tc>
      </w:tr>
      <w:tr w:rsidR="005F2397" w:rsidRPr="008568A7" w14:paraId="4D7BF8A8" w14:textId="77777777" w:rsidTr="00FC538A">
        <w:trPr>
          <w:trHeight w:val="22"/>
        </w:trPr>
        <w:tc>
          <w:tcPr>
            <w:tcW w:w="1742" w:type="dxa"/>
            <w:tcBorders>
              <w:left w:val="single" w:sz="4" w:space="0" w:color="auto"/>
              <w:bottom w:val="single" w:sz="4" w:space="0" w:color="auto"/>
              <w:right w:val="nil"/>
            </w:tcBorders>
            <w:shd w:val="clear" w:color="auto" w:fill="auto"/>
            <w:tcMar>
              <w:top w:w="15" w:type="dxa"/>
              <w:left w:w="15" w:type="dxa"/>
              <w:bottom w:w="0" w:type="dxa"/>
              <w:right w:w="15" w:type="dxa"/>
            </w:tcMar>
            <w:hideMark/>
          </w:tcPr>
          <w:p w14:paraId="7F2E387F" w14:textId="77777777" w:rsidR="005F2397" w:rsidRPr="008568A7" w:rsidRDefault="005F2397" w:rsidP="005F2397">
            <w:pPr>
              <w:rPr>
                <w:rFonts w:ascii="Calibri" w:hAnsi="Calibri"/>
              </w:rPr>
            </w:pPr>
            <w:r w:rsidRPr="008568A7">
              <w:rPr>
                <w:rFonts w:ascii="Calibri" w:hAnsi="Calibri"/>
              </w:rPr>
              <w:t>ROI</w:t>
            </w:r>
          </w:p>
        </w:tc>
        <w:tc>
          <w:tcPr>
            <w:tcW w:w="2522" w:type="dxa"/>
            <w:tcBorders>
              <w:left w:val="nil"/>
              <w:bottom w:val="single" w:sz="4" w:space="0" w:color="auto"/>
              <w:right w:val="nil"/>
            </w:tcBorders>
            <w:shd w:val="clear" w:color="auto" w:fill="auto"/>
            <w:tcMar>
              <w:top w:w="15" w:type="dxa"/>
              <w:left w:w="15" w:type="dxa"/>
              <w:bottom w:w="0" w:type="dxa"/>
              <w:right w:w="15" w:type="dxa"/>
            </w:tcMar>
            <w:hideMark/>
          </w:tcPr>
          <w:p w14:paraId="2B3A51E1" w14:textId="77777777" w:rsidR="005F2397" w:rsidRPr="008568A7" w:rsidRDefault="005F2397" w:rsidP="005F2397">
            <w:pPr>
              <w:rPr>
                <w:rFonts w:ascii="Calibri" w:hAnsi="Calibri"/>
              </w:rPr>
            </w:pPr>
            <w:r w:rsidRPr="008568A7">
              <w:rPr>
                <w:rFonts w:ascii="Calibri" w:hAnsi="Calibri"/>
              </w:rPr>
              <w:t>-1.39%</w:t>
            </w:r>
          </w:p>
        </w:tc>
        <w:tc>
          <w:tcPr>
            <w:tcW w:w="503" w:type="dxa"/>
            <w:tcBorders>
              <w:left w:val="nil"/>
              <w:bottom w:val="single" w:sz="4" w:space="0" w:color="auto"/>
              <w:right w:val="nil"/>
            </w:tcBorders>
            <w:shd w:val="clear" w:color="auto" w:fill="auto"/>
            <w:tcMar>
              <w:top w:w="15" w:type="dxa"/>
              <w:left w:w="15" w:type="dxa"/>
              <w:bottom w:w="0" w:type="dxa"/>
              <w:right w:w="15" w:type="dxa"/>
            </w:tcMar>
            <w:hideMark/>
          </w:tcPr>
          <w:p w14:paraId="7763F462" w14:textId="77777777" w:rsidR="005F2397" w:rsidRPr="008568A7" w:rsidRDefault="005F2397" w:rsidP="005F2397">
            <w:pPr>
              <w:rPr>
                <w:rFonts w:ascii="Calibri" w:hAnsi="Calibri"/>
              </w:rPr>
            </w:pPr>
          </w:p>
        </w:tc>
        <w:tc>
          <w:tcPr>
            <w:tcW w:w="1743" w:type="dxa"/>
            <w:tcBorders>
              <w:left w:val="nil"/>
              <w:bottom w:val="single" w:sz="4" w:space="0" w:color="auto"/>
              <w:right w:val="nil"/>
            </w:tcBorders>
            <w:shd w:val="clear" w:color="auto" w:fill="auto"/>
            <w:tcMar>
              <w:top w:w="15" w:type="dxa"/>
              <w:left w:w="15" w:type="dxa"/>
              <w:bottom w:w="0" w:type="dxa"/>
              <w:right w:w="15" w:type="dxa"/>
            </w:tcMar>
            <w:hideMark/>
          </w:tcPr>
          <w:p w14:paraId="50A35706" w14:textId="77777777" w:rsidR="005F2397" w:rsidRPr="008568A7" w:rsidRDefault="005F2397" w:rsidP="005F2397">
            <w:pPr>
              <w:rPr>
                <w:rFonts w:ascii="Calibri" w:hAnsi="Calibri"/>
              </w:rPr>
            </w:pPr>
          </w:p>
        </w:tc>
        <w:tc>
          <w:tcPr>
            <w:tcW w:w="2492" w:type="dxa"/>
            <w:tcBorders>
              <w:left w:val="nil"/>
              <w:bottom w:val="single" w:sz="4" w:space="0" w:color="auto"/>
              <w:right w:val="single" w:sz="4" w:space="0" w:color="auto"/>
            </w:tcBorders>
            <w:shd w:val="clear" w:color="auto" w:fill="auto"/>
            <w:tcMar>
              <w:top w:w="15" w:type="dxa"/>
              <w:left w:w="15" w:type="dxa"/>
              <w:bottom w:w="0" w:type="dxa"/>
              <w:right w:w="15" w:type="dxa"/>
            </w:tcMar>
            <w:hideMark/>
          </w:tcPr>
          <w:p w14:paraId="254E7219" w14:textId="77777777" w:rsidR="005F2397" w:rsidRPr="008568A7" w:rsidRDefault="005F2397" w:rsidP="005F2397">
            <w:pPr>
              <w:rPr>
                <w:rFonts w:ascii="Calibri" w:hAnsi="Calibri"/>
              </w:rPr>
            </w:pPr>
          </w:p>
        </w:tc>
      </w:tr>
    </w:tbl>
    <w:p w14:paraId="27FF1B20" w14:textId="77777777" w:rsidR="005F2397" w:rsidRPr="008568A7" w:rsidRDefault="005F2397" w:rsidP="005F2397">
      <w:pPr>
        <w:rPr>
          <w:rFonts w:ascii="Calibri" w:hAnsi="Calibri"/>
        </w:rPr>
      </w:pPr>
    </w:p>
    <w:p w14:paraId="00C06927" w14:textId="77777777" w:rsidR="005F2397" w:rsidRPr="008568A7" w:rsidRDefault="005F2397" w:rsidP="005F2397">
      <w:pPr>
        <w:rPr>
          <w:rFonts w:ascii="Calibri" w:hAnsi="Calibri"/>
        </w:rPr>
      </w:pPr>
      <w:r w:rsidRPr="008568A7">
        <w:rPr>
          <w:rFonts w:ascii="Calibri" w:hAnsi="Calibri"/>
        </w:rPr>
        <w:br w:type="page"/>
      </w:r>
    </w:p>
    <w:p w14:paraId="708EBE6E" w14:textId="096BAD8D" w:rsidR="005F2397" w:rsidRPr="005A6863" w:rsidRDefault="005F2397">
      <w:pPr>
        <w:pStyle w:val="Heading3SubGTNI"/>
        <w:rPr>
          <w:rPrChange w:id="8681" w:author="Aleksander Hansen" w:date="2013-02-15T12:32:00Z">
            <w:rPr/>
          </w:rPrChange>
        </w:rPr>
        <w:pPrChange w:id="8682" w:author="Aleksander Hansen" w:date="2013-02-15T12:32:00Z">
          <w:pPr/>
        </w:pPrChange>
      </w:pPr>
      <w:bookmarkStart w:id="8683" w:name="_Toc222580799"/>
      <w:r w:rsidRPr="008568A7">
        <w:t>On Balance Sheet Hedge: Liabilities match FX Exposure of Assets</w:t>
      </w:r>
      <w:ins w:id="8684" w:author="Aleksander Hansen" w:date="2013-02-15T12:32:00Z">
        <w:r w:rsidR="005A6863">
          <w:br/>
        </w:r>
      </w:ins>
      <w:ins w:id="8685" w:author="Aleksander Hansen" w:date="2013-02-15T12:33:00Z">
        <w:r w:rsidR="005A6863">
          <w:rPr>
            <w:rFonts w:ascii="Calibri" w:hAnsi="Calibri"/>
            <w:b w:val="0"/>
          </w:rPr>
          <w:t>The UK Pound Depreciates: both ROA and Cost of Funds lower.</w:t>
        </w:r>
      </w:ins>
      <w:bookmarkEnd w:id="8683"/>
      <w:del w:id="8686" w:author="Aleksander Hansen" w:date="2013-02-15T12:32:00Z">
        <w:r w:rsidRPr="008A2DD2" w:rsidDel="005A6863">
          <w:br/>
        </w:r>
      </w:del>
      <w:del w:id="8687" w:author="Aleksander Hansen" w:date="2013-02-15T12:33:00Z">
        <w:r w:rsidRPr="005A6863" w:rsidDel="005A6863">
          <w:rPr>
            <w:rPrChange w:id="8688" w:author="Aleksander Hansen" w:date="2013-02-15T12:32:00Z">
              <w:rPr>
                <w:b/>
                <w:bCs/>
              </w:rPr>
            </w:rPrChange>
          </w:rPr>
          <w:delText>UK Pound Depreciates: Both ROA and Cost of Funds (COF) lower!</w:delText>
        </w:r>
      </w:del>
    </w:p>
    <w:p w14:paraId="2F2C63D2" w14:textId="77777777" w:rsidR="005F2397" w:rsidRPr="008568A7" w:rsidRDefault="005F2397" w:rsidP="005F2397">
      <w:pPr>
        <w:rPr>
          <w:rFonts w:ascii="Calibri" w:hAnsi="Calibri"/>
        </w:rPr>
      </w:pPr>
      <w:r w:rsidRPr="008568A7">
        <w:rPr>
          <w:rFonts w:ascii="Calibri" w:hAnsi="Calibri"/>
        </w:rPr>
        <w:t>The difference here is that, instead of funding $200 million with US deposits, $100 million is funded by deposits via U.K. CDs. Now the $100 million asset exposure is “matched” (not duration matching!) with $100 million in liabilities. Now, if the British pound depreciates, the on-balance sheet hedge works because the cost of funds (COF) is lower, too:</w:t>
      </w:r>
    </w:p>
    <w:tbl>
      <w:tblPr>
        <w:tblpPr w:leftFromText="180" w:rightFromText="180" w:vertAnchor="text" w:horzAnchor="margin" w:tblpXSpec="center" w:tblpY="3"/>
        <w:tblOverlap w:val="never"/>
        <w:tblW w:w="8873" w:type="dxa"/>
        <w:tblCellMar>
          <w:left w:w="0" w:type="dxa"/>
          <w:right w:w="0" w:type="dxa"/>
        </w:tblCellMar>
        <w:tblLook w:val="04A0" w:firstRow="1" w:lastRow="0" w:firstColumn="1" w:lastColumn="0" w:noHBand="0" w:noVBand="1"/>
      </w:tblPr>
      <w:tblGrid>
        <w:gridCol w:w="1768"/>
        <w:gridCol w:w="2313"/>
        <w:gridCol w:w="447"/>
        <w:gridCol w:w="1768"/>
        <w:gridCol w:w="2577"/>
      </w:tblGrid>
      <w:tr w:rsidR="005F2397" w:rsidRPr="008568A7" w14:paraId="19EC8AE1" w14:textId="77777777" w:rsidTr="00D91BD3">
        <w:trPr>
          <w:trHeight w:hRule="exact" w:val="308"/>
        </w:trPr>
        <w:tc>
          <w:tcPr>
            <w:tcW w:w="4081" w:type="dxa"/>
            <w:gridSpan w:val="2"/>
            <w:tcBorders>
              <w:top w:val="nil"/>
              <w:left w:val="nil"/>
              <w:right w:val="nil"/>
            </w:tcBorders>
            <w:shd w:val="clear" w:color="auto" w:fill="A2B593"/>
            <w:tcMar>
              <w:top w:w="15" w:type="dxa"/>
              <w:left w:w="15" w:type="dxa"/>
              <w:bottom w:w="0" w:type="dxa"/>
              <w:right w:w="15" w:type="dxa"/>
            </w:tcMar>
            <w:vAlign w:val="center"/>
            <w:hideMark/>
          </w:tcPr>
          <w:p w14:paraId="54FE36D8" w14:textId="77777777" w:rsidR="005F2397" w:rsidRPr="008568A7" w:rsidRDefault="005F2397" w:rsidP="005F2397">
            <w:pPr>
              <w:rPr>
                <w:rFonts w:ascii="Calibri" w:hAnsi="Calibri"/>
              </w:rPr>
            </w:pPr>
            <w:r w:rsidRPr="008568A7">
              <w:rPr>
                <w:rFonts w:ascii="Calibri" w:hAnsi="Calibri"/>
              </w:rPr>
              <w:t>Assets (loans)</w:t>
            </w:r>
          </w:p>
          <w:p w14:paraId="378AE837" w14:textId="77777777" w:rsidR="005F2397" w:rsidRPr="008568A7" w:rsidRDefault="005F2397" w:rsidP="005F2397">
            <w:pPr>
              <w:rPr>
                <w:rFonts w:ascii="Calibri" w:hAnsi="Calibri"/>
              </w:rPr>
            </w:pPr>
          </w:p>
        </w:tc>
        <w:tc>
          <w:tcPr>
            <w:tcW w:w="447" w:type="dxa"/>
            <w:tcBorders>
              <w:top w:val="nil"/>
              <w:left w:val="nil"/>
              <w:right w:val="nil"/>
            </w:tcBorders>
            <w:shd w:val="clear" w:color="auto" w:fill="A2B593"/>
            <w:tcMar>
              <w:top w:w="15" w:type="dxa"/>
              <w:left w:w="15" w:type="dxa"/>
              <w:bottom w:w="0" w:type="dxa"/>
              <w:right w:w="15" w:type="dxa"/>
            </w:tcMar>
            <w:vAlign w:val="center"/>
            <w:hideMark/>
          </w:tcPr>
          <w:p w14:paraId="66FB6776" w14:textId="77777777" w:rsidR="005F2397" w:rsidRPr="008568A7" w:rsidRDefault="005F2397" w:rsidP="005F2397">
            <w:pPr>
              <w:rPr>
                <w:rFonts w:ascii="Calibri" w:hAnsi="Calibri"/>
              </w:rPr>
            </w:pPr>
          </w:p>
        </w:tc>
        <w:tc>
          <w:tcPr>
            <w:tcW w:w="4345" w:type="dxa"/>
            <w:gridSpan w:val="2"/>
            <w:tcBorders>
              <w:top w:val="nil"/>
              <w:left w:val="nil"/>
              <w:right w:val="nil"/>
            </w:tcBorders>
            <w:shd w:val="clear" w:color="auto" w:fill="A2B593"/>
            <w:tcMar>
              <w:top w:w="15" w:type="dxa"/>
              <w:left w:w="15" w:type="dxa"/>
              <w:bottom w:w="0" w:type="dxa"/>
              <w:right w:w="15" w:type="dxa"/>
            </w:tcMar>
            <w:vAlign w:val="center"/>
            <w:hideMark/>
          </w:tcPr>
          <w:p w14:paraId="55BCFFC5" w14:textId="77777777" w:rsidR="005F2397" w:rsidRPr="008568A7" w:rsidRDefault="005F2397" w:rsidP="005F2397">
            <w:pPr>
              <w:rPr>
                <w:rFonts w:ascii="Calibri" w:hAnsi="Calibri"/>
              </w:rPr>
            </w:pPr>
            <w:r w:rsidRPr="008568A7">
              <w:rPr>
                <w:rFonts w:ascii="Calibri" w:hAnsi="Calibri"/>
              </w:rPr>
              <w:t>Liabilities (CDs)</w:t>
            </w:r>
          </w:p>
          <w:p w14:paraId="4EAD039B" w14:textId="77777777" w:rsidR="005F2397" w:rsidRPr="008568A7" w:rsidRDefault="005F2397" w:rsidP="005F2397">
            <w:pPr>
              <w:rPr>
                <w:rFonts w:ascii="Calibri" w:hAnsi="Calibri"/>
              </w:rPr>
            </w:pPr>
          </w:p>
          <w:p w14:paraId="5E701F62" w14:textId="77777777" w:rsidR="005F2397" w:rsidRPr="008568A7" w:rsidRDefault="005F2397" w:rsidP="005F2397">
            <w:pPr>
              <w:rPr>
                <w:rFonts w:ascii="Calibri" w:hAnsi="Calibri"/>
              </w:rPr>
            </w:pPr>
          </w:p>
          <w:p w14:paraId="0E70D6C9"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4FAC7975" w14:textId="77777777" w:rsidTr="00FC538A">
        <w:trPr>
          <w:trHeight w:hRule="exact" w:val="308"/>
        </w:trPr>
        <w:tc>
          <w:tcPr>
            <w:tcW w:w="1768" w:type="dxa"/>
            <w:tcBorders>
              <w:left w:val="nil"/>
              <w:right w:val="nil"/>
            </w:tcBorders>
            <w:shd w:val="clear" w:color="auto" w:fill="auto"/>
            <w:tcMar>
              <w:top w:w="15" w:type="dxa"/>
              <w:left w:w="15" w:type="dxa"/>
              <w:bottom w:w="0" w:type="dxa"/>
              <w:right w:w="15" w:type="dxa"/>
            </w:tcMar>
            <w:vAlign w:val="bottom"/>
            <w:hideMark/>
          </w:tcPr>
          <w:p w14:paraId="22989383" w14:textId="77777777" w:rsidR="005F2397" w:rsidRPr="008568A7" w:rsidRDefault="005F2397" w:rsidP="005F2397">
            <w:pPr>
              <w:rPr>
                <w:rFonts w:ascii="Calibri" w:hAnsi="Calibri"/>
              </w:rPr>
            </w:pPr>
          </w:p>
        </w:tc>
        <w:tc>
          <w:tcPr>
            <w:tcW w:w="2313" w:type="dxa"/>
            <w:tcBorders>
              <w:left w:val="nil"/>
              <w:right w:val="nil"/>
            </w:tcBorders>
            <w:shd w:val="clear" w:color="auto" w:fill="auto"/>
            <w:tcMar>
              <w:top w:w="15" w:type="dxa"/>
              <w:left w:w="15" w:type="dxa"/>
              <w:bottom w:w="0" w:type="dxa"/>
              <w:right w:w="15" w:type="dxa"/>
            </w:tcMar>
            <w:vAlign w:val="bottom"/>
            <w:hideMark/>
          </w:tcPr>
          <w:p w14:paraId="525FBDCA" w14:textId="77777777" w:rsidR="005F2397" w:rsidRPr="008568A7" w:rsidRDefault="005F2397" w:rsidP="005F2397">
            <w:pPr>
              <w:rPr>
                <w:rFonts w:ascii="Calibri" w:hAnsi="Calibri"/>
              </w:rPr>
            </w:pPr>
            <w:r w:rsidRPr="008568A7">
              <w:rPr>
                <w:rFonts w:ascii="Calibri" w:hAnsi="Calibri"/>
              </w:rPr>
              <w:t>Invest:</w:t>
            </w:r>
          </w:p>
          <w:p w14:paraId="3E00C6E0" w14:textId="77777777" w:rsidR="005F2397" w:rsidRPr="008568A7" w:rsidRDefault="005F2397" w:rsidP="005F2397">
            <w:pPr>
              <w:rPr>
                <w:rFonts w:ascii="Calibri" w:hAnsi="Calibri"/>
              </w:rPr>
            </w:pPr>
          </w:p>
        </w:tc>
        <w:tc>
          <w:tcPr>
            <w:tcW w:w="447" w:type="dxa"/>
            <w:tcBorders>
              <w:left w:val="nil"/>
              <w:right w:val="nil"/>
            </w:tcBorders>
            <w:shd w:val="clear" w:color="auto" w:fill="auto"/>
            <w:tcMar>
              <w:top w:w="15" w:type="dxa"/>
              <w:left w:w="15" w:type="dxa"/>
              <w:bottom w:w="0" w:type="dxa"/>
              <w:right w:w="15" w:type="dxa"/>
            </w:tcMar>
            <w:vAlign w:val="bottom"/>
            <w:hideMark/>
          </w:tcPr>
          <w:p w14:paraId="3EDA46B5" w14:textId="77777777" w:rsidR="005F2397" w:rsidRPr="008568A7" w:rsidRDefault="005F2397" w:rsidP="005F2397">
            <w:pPr>
              <w:rPr>
                <w:rFonts w:ascii="Calibri" w:hAnsi="Calibri"/>
              </w:rPr>
            </w:pPr>
          </w:p>
        </w:tc>
        <w:tc>
          <w:tcPr>
            <w:tcW w:w="1768" w:type="dxa"/>
            <w:tcBorders>
              <w:left w:val="nil"/>
              <w:right w:val="nil"/>
            </w:tcBorders>
            <w:shd w:val="clear" w:color="auto" w:fill="auto"/>
            <w:tcMar>
              <w:top w:w="15" w:type="dxa"/>
              <w:left w:w="15" w:type="dxa"/>
              <w:bottom w:w="0" w:type="dxa"/>
              <w:right w:w="15" w:type="dxa"/>
            </w:tcMar>
            <w:vAlign w:val="center"/>
            <w:hideMark/>
          </w:tcPr>
          <w:p w14:paraId="56D76498" w14:textId="77777777" w:rsidR="005F2397" w:rsidRPr="008568A7" w:rsidRDefault="005F2397" w:rsidP="005F2397">
            <w:pPr>
              <w:rPr>
                <w:rFonts w:ascii="Calibri" w:hAnsi="Calibri"/>
              </w:rPr>
            </w:pPr>
          </w:p>
        </w:tc>
        <w:tc>
          <w:tcPr>
            <w:tcW w:w="2577" w:type="dxa"/>
            <w:tcBorders>
              <w:left w:val="nil"/>
              <w:right w:val="nil"/>
            </w:tcBorders>
            <w:shd w:val="clear" w:color="auto" w:fill="auto"/>
            <w:tcMar>
              <w:top w:w="15" w:type="dxa"/>
              <w:left w:w="15" w:type="dxa"/>
              <w:bottom w:w="0" w:type="dxa"/>
              <w:right w:w="15" w:type="dxa"/>
            </w:tcMar>
            <w:vAlign w:val="bottom"/>
            <w:hideMark/>
          </w:tcPr>
          <w:p w14:paraId="203B0911" w14:textId="77777777" w:rsidR="005F2397" w:rsidRPr="008568A7" w:rsidRDefault="005F2397" w:rsidP="005F2397">
            <w:pPr>
              <w:rPr>
                <w:rFonts w:ascii="Calibri" w:hAnsi="Calibri"/>
              </w:rPr>
            </w:pPr>
            <w:r w:rsidRPr="008568A7">
              <w:rPr>
                <w:rFonts w:ascii="Calibri" w:hAnsi="Calibri"/>
              </w:rPr>
              <w:t>Lend:</w:t>
            </w:r>
          </w:p>
          <w:p w14:paraId="13D78F98" w14:textId="77777777" w:rsidR="005F2397" w:rsidRPr="008568A7" w:rsidRDefault="005F2397" w:rsidP="005F2397">
            <w:pPr>
              <w:rPr>
                <w:rFonts w:ascii="Calibri" w:hAnsi="Calibri"/>
              </w:rPr>
            </w:pPr>
          </w:p>
        </w:tc>
      </w:tr>
      <w:tr w:rsidR="005F2397" w:rsidRPr="008568A7" w14:paraId="5DFE36E0"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26BC6309"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24300878" w14:textId="77777777" w:rsidR="005F2397" w:rsidRPr="008568A7" w:rsidRDefault="005F2397" w:rsidP="005F2397">
            <w:pPr>
              <w:rPr>
                <w:rFonts w:ascii="Calibri" w:hAnsi="Calibri"/>
              </w:rPr>
            </w:pPr>
            <w:r w:rsidRPr="008568A7">
              <w:rPr>
                <w:rFonts w:ascii="Calibri" w:hAnsi="Calibri"/>
              </w:rPr>
              <w:t>US $ @ 9%</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1C19FE9"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C208FF3"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683F431A"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2FEE0891"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C8C27EE"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27E4DFA1" w14:textId="77777777" w:rsidR="005F2397" w:rsidRPr="008568A7" w:rsidRDefault="005F2397" w:rsidP="005F2397">
            <w:pPr>
              <w:rPr>
                <w:rFonts w:ascii="Calibri" w:hAnsi="Calibri"/>
              </w:rPr>
            </w:pPr>
            <w:r w:rsidRPr="008568A7">
              <w:rPr>
                <w:rFonts w:ascii="Calibri" w:hAnsi="Calibri"/>
              </w:rPr>
              <w:t>UK £ @ 15%</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1263FB3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20A9D4D0"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2E55E2E4"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30EC8962"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9CB5DF1" w14:textId="77777777" w:rsidR="005F2397" w:rsidRPr="008568A7" w:rsidRDefault="005F2397" w:rsidP="005F2397">
            <w:pPr>
              <w:rPr>
                <w:rFonts w:ascii="Calibri" w:hAnsi="Calibri"/>
              </w:rPr>
            </w:pP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69DFDA63" w14:textId="77777777" w:rsidR="005F2397" w:rsidRPr="008568A7" w:rsidRDefault="005F2397" w:rsidP="005F2397">
            <w:pPr>
              <w:rPr>
                <w:rFonts w:ascii="Calibri" w:hAnsi="Calibri"/>
              </w:rPr>
            </w:pP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4BCA0120"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1F99F774"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70B6D3E9" w14:textId="77777777" w:rsidR="005F2397" w:rsidRPr="008568A7" w:rsidRDefault="005F2397" w:rsidP="005F2397">
            <w:pPr>
              <w:rPr>
                <w:rFonts w:ascii="Calibri" w:hAnsi="Calibri"/>
              </w:rPr>
            </w:pPr>
          </w:p>
        </w:tc>
      </w:tr>
      <w:tr w:rsidR="005F2397" w:rsidRPr="008568A7" w14:paraId="1E66EB34"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D5F3244" w14:textId="77777777" w:rsidR="005F2397" w:rsidRPr="008568A7" w:rsidRDefault="005F2397" w:rsidP="005F2397">
            <w:pPr>
              <w:rPr>
                <w:rFonts w:ascii="Calibri" w:hAnsi="Calibri"/>
              </w:rPr>
            </w:pPr>
          </w:p>
        </w:tc>
        <w:tc>
          <w:tcPr>
            <w:tcW w:w="231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8184759" w14:textId="77777777" w:rsidR="005F2397" w:rsidRPr="008568A7" w:rsidRDefault="005F2397" w:rsidP="005F2397">
            <w:pPr>
              <w:rPr>
                <w:rFonts w:ascii="Calibri" w:hAnsi="Calibri"/>
              </w:rPr>
            </w:pPr>
            <w:r w:rsidRPr="008568A7">
              <w:rPr>
                <w:rFonts w:ascii="Calibri" w:hAnsi="Calibri"/>
              </w:rPr>
              <w:t>$/£</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67609D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964FF4F"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12A350FE" w14:textId="77777777" w:rsidR="005F2397" w:rsidRPr="008568A7" w:rsidRDefault="005F2397" w:rsidP="005F2397">
            <w:pPr>
              <w:rPr>
                <w:rFonts w:ascii="Calibri" w:hAnsi="Calibri"/>
              </w:rPr>
            </w:pPr>
          </w:p>
        </w:tc>
      </w:tr>
      <w:tr w:rsidR="005F2397" w:rsidRPr="008568A7" w14:paraId="35A146BF"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D59F5F1" w14:textId="77777777" w:rsidR="005F2397" w:rsidRPr="008568A7" w:rsidRDefault="005F2397" w:rsidP="005F2397">
            <w:pPr>
              <w:rPr>
                <w:rFonts w:ascii="Calibri" w:hAnsi="Calibri"/>
              </w:rPr>
            </w:pPr>
            <w:r w:rsidRPr="008568A7">
              <w:rPr>
                <w:rFonts w:ascii="Calibri" w:hAnsi="Calibri"/>
              </w:rPr>
              <w:t>Start</w:t>
            </w:r>
          </w:p>
        </w:tc>
        <w:tc>
          <w:tcPr>
            <w:tcW w:w="231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F3D0667" w14:textId="77777777" w:rsidR="005F2397" w:rsidRPr="008568A7" w:rsidRDefault="005F2397" w:rsidP="005F2397">
            <w:pPr>
              <w:rPr>
                <w:rFonts w:ascii="Calibri" w:hAnsi="Calibri"/>
              </w:rPr>
            </w:pPr>
            <w:r w:rsidRPr="008568A7">
              <w:rPr>
                <w:rFonts w:ascii="Calibri" w:hAnsi="Calibri"/>
              </w:rPr>
              <w:t xml:space="preserve">$1.60 </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532B6DF7"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442680AF"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14239F41" w14:textId="77777777" w:rsidR="005F2397" w:rsidRPr="008568A7" w:rsidRDefault="005F2397" w:rsidP="005F2397">
            <w:pPr>
              <w:rPr>
                <w:rFonts w:ascii="Calibri" w:hAnsi="Calibri"/>
              </w:rPr>
            </w:pPr>
          </w:p>
        </w:tc>
      </w:tr>
      <w:tr w:rsidR="005F2397" w:rsidRPr="008568A7" w14:paraId="7E05B506"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0723E7D4" w14:textId="77777777" w:rsidR="005F2397" w:rsidRPr="008568A7" w:rsidRDefault="005F2397" w:rsidP="005F2397">
            <w:pPr>
              <w:rPr>
                <w:rFonts w:ascii="Calibri" w:hAnsi="Calibri"/>
              </w:rPr>
            </w:pPr>
            <w:r w:rsidRPr="008568A7">
              <w:rPr>
                <w:rFonts w:ascii="Calibri" w:hAnsi="Calibri"/>
              </w:rPr>
              <w:t>End</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07816CB6" w14:textId="77777777" w:rsidR="005F2397" w:rsidRPr="008568A7" w:rsidRDefault="005F2397" w:rsidP="005F2397">
            <w:pPr>
              <w:rPr>
                <w:rFonts w:ascii="Calibri" w:hAnsi="Calibri"/>
              </w:rPr>
            </w:pPr>
            <w:r w:rsidRPr="008568A7">
              <w:rPr>
                <w:rFonts w:ascii="Calibri" w:hAnsi="Calibri"/>
              </w:rPr>
              <w:t xml:space="preserve">$1.45 </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0B343A8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DB6915A"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0FF32601" w14:textId="77777777" w:rsidR="005F2397" w:rsidRPr="008568A7" w:rsidRDefault="005F2397" w:rsidP="005F2397">
            <w:pPr>
              <w:rPr>
                <w:rFonts w:ascii="Calibri" w:hAnsi="Calibri"/>
              </w:rPr>
            </w:pPr>
          </w:p>
        </w:tc>
      </w:tr>
      <w:tr w:rsidR="005F2397" w:rsidRPr="008568A7" w14:paraId="44F7E62A"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3BFE9E04" w14:textId="77777777" w:rsidR="005F2397" w:rsidRPr="008568A7" w:rsidRDefault="005F2397" w:rsidP="005F2397">
            <w:pPr>
              <w:rPr>
                <w:rFonts w:ascii="Calibri" w:hAnsi="Calibri"/>
              </w:rPr>
            </w:pP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3200DC97" w14:textId="77777777" w:rsidR="005F2397" w:rsidRPr="008568A7" w:rsidRDefault="005F2397" w:rsidP="005F2397">
            <w:pPr>
              <w:rPr>
                <w:rFonts w:ascii="Calibri" w:hAnsi="Calibri"/>
              </w:rPr>
            </w:pP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61B5E3A"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42FABAF3"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27E2DAFD" w14:textId="77777777" w:rsidR="005F2397" w:rsidRPr="008568A7" w:rsidRDefault="005F2397" w:rsidP="005F2397">
            <w:pPr>
              <w:rPr>
                <w:rFonts w:ascii="Calibri" w:hAnsi="Calibri"/>
              </w:rPr>
            </w:pPr>
          </w:p>
        </w:tc>
      </w:tr>
      <w:tr w:rsidR="005F2397" w:rsidRPr="008568A7" w14:paraId="0EE63813"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545B352"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0DFD375F" w14:textId="77777777" w:rsidR="005F2397" w:rsidRPr="008568A7" w:rsidRDefault="005F2397" w:rsidP="005F2397">
            <w:pPr>
              <w:rPr>
                <w:rFonts w:ascii="Calibri" w:hAnsi="Calibri"/>
              </w:rPr>
            </w:pPr>
            <w:r w:rsidRPr="008568A7">
              <w:rPr>
                <w:rFonts w:ascii="Calibri" w:hAnsi="Calibri"/>
              </w:rPr>
              <w:t>£62.50</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4641DE40"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7F81391"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3313851B" w14:textId="77777777" w:rsidR="005F2397" w:rsidRPr="008568A7" w:rsidRDefault="005F2397" w:rsidP="005F2397">
            <w:pPr>
              <w:rPr>
                <w:rFonts w:ascii="Calibri" w:hAnsi="Calibri"/>
              </w:rPr>
            </w:pPr>
            <w:r w:rsidRPr="008568A7">
              <w:rPr>
                <w:rFonts w:ascii="Calibri" w:hAnsi="Calibri"/>
              </w:rPr>
              <w:t>£62.50</w:t>
            </w:r>
          </w:p>
        </w:tc>
      </w:tr>
      <w:tr w:rsidR="005F2397" w:rsidRPr="008568A7" w14:paraId="7B7D8163" w14:textId="77777777" w:rsidTr="00FC538A">
        <w:trPr>
          <w:trHeight w:hRule="exact" w:val="308"/>
        </w:trPr>
        <w:tc>
          <w:tcPr>
            <w:tcW w:w="17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101ED85" w14:textId="77777777" w:rsidR="005F2397" w:rsidRPr="008568A7" w:rsidRDefault="005F2397" w:rsidP="005F2397">
            <w:pPr>
              <w:rPr>
                <w:rFonts w:ascii="Calibri" w:hAnsi="Calibri"/>
              </w:rPr>
            </w:pPr>
            <w:r w:rsidRPr="008568A7">
              <w:rPr>
                <w:rFonts w:ascii="Calibri" w:hAnsi="Calibri"/>
              </w:rPr>
              <w:t xml:space="preserve">$104.22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3201DF22" w14:textId="77777777" w:rsidR="005F2397" w:rsidRPr="008568A7" w:rsidRDefault="005F2397" w:rsidP="005F2397">
            <w:pPr>
              <w:rPr>
                <w:rFonts w:ascii="Calibri" w:hAnsi="Calibri"/>
              </w:rPr>
            </w:pPr>
            <w:r w:rsidRPr="008568A7">
              <w:rPr>
                <w:rFonts w:ascii="Calibri" w:hAnsi="Calibri"/>
              </w:rPr>
              <w:t>£71.88</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0CD9F0B3" w14:textId="77777777" w:rsidR="005F2397" w:rsidRPr="008568A7" w:rsidRDefault="005F2397" w:rsidP="005F2397">
            <w:pPr>
              <w:rPr>
                <w:rFonts w:ascii="Calibri" w:hAnsi="Calibri"/>
              </w:rPr>
            </w:pPr>
          </w:p>
        </w:tc>
        <w:tc>
          <w:tcPr>
            <w:tcW w:w="17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FF3B23C" w14:textId="77777777" w:rsidR="005F2397" w:rsidRPr="008568A7" w:rsidRDefault="005F2397" w:rsidP="005F2397">
            <w:pPr>
              <w:rPr>
                <w:rFonts w:ascii="Calibri" w:hAnsi="Calibri"/>
              </w:rPr>
            </w:pPr>
            <w:r w:rsidRPr="008568A7">
              <w:rPr>
                <w:rFonts w:ascii="Calibri" w:hAnsi="Calibri"/>
              </w:rPr>
              <w:t xml:space="preserve">$100.59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63096BE8" w14:textId="77777777" w:rsidR="005F2397" w:rsidRPr="008568A7" w:rsidRDefault="005F2397" w:rsidP="005F2397">
            <w:pPr>
              <w:rPr>
                <w:rFonts w:ascii="Calibri" w:hAnsi="Calibri"/>
              </w:rPr>
            </w:pPr>
            <w:r w:rsidRPr="008568A7">
              <w:rPr>
                <w:rFonts w:ascii="Calibri" w:hAnsi="Calibri"/>
              </w:rPr>
              <w:t>£69.38</w:t>
            </w:r>
          </w:p>
        </w:tc>
      </w:tr>
      <w:tr w:rsidR="005F2397" w:rsidRPr="008568A7" w14:paraId="30A4E461" w14:textId="77777777" w:rsidTr="00FC538A">
        <w:trPr>
          <w:trHeight w:hRule="exact" w:val="308"/>
        </w:trPr>
        <w:tc>
          <w:tcPr>
            <w:tcW w:w="176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18D9B891" w14:textId="77777777" w:rsidR="005F2397" w:rsidRPr="008568A7" w:rsidRDefault="005F2397" w:rsidP="005F2397">
            <w:pPr>
              <w:rPr>
                <w:rFonts w:ascii="Calibri" w:hAnsi="Calibri"/>
              </w:rPr>
            </w:pPr>
            <w:r w:rsidRPr="008568A7">
              <w:rPr>
                <w:rFonts w:ascii="Calibri" w:hAnsi="Calibri"/>
              </w:rPr>
              <w:t>4.22%</w:t>
            </w:r>
          </w:p>
        </w:tc>
        <w:tc>
          <w:tcPr>
            <w:tcW w:w="231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38A410E" w14:textId="77777777" w:rsidR="005F2397" w:rsidRPr="008568A7" w:rsidRDefault="005F2397" w:rsidP="005F2397">
            <w:pPr>
              <w:rPr>
                <w:rFonts w:ascii="Calibri" w:hAnsi="Calibri"/>
              </w:rPr>
            </w:pPr>
          </w:p>
        </w:tc>
        <w:tc>
          <w:tcPr>
            <w:tcW w:w="44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19EEA0A3" w14:textId="77777777" w:rsidR="005F2397" w:rsidRPr="008568A7" w:rsidRDefault="005F2397" w:rsidP="005F2397">
            <w:pPr>
              <w:rPr>
                <w:rFonts w:ascii="Calibri" w:hAnsi="Calibri"/>
              </w:rPr>
            </w:pPr>
          </w:p>
        </w:tc>
        <w:tc>
          <w:tcPr>
            <w:tcW w:w="176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72954C14" w14:textId="77777777" w:rsidR="005F2397" w:rsidRPr="008568A7" w:rsidRDefault="005F2397" w:rsidP="005F2397">
            <w:pPr>
              <w:rPr>
                <w:rFonts w:ascii="Calibri" w:hAnsi="Calibri"/>
              </w:rPr>
            </w:pPr>
            <w:r w:rsidRPr="008568A7">
              <w:rPr>
                <w:rFonts w:ascii="Calibri" w:hAnsi="Calibri"/>
              </w:rPr>
              <w:t>0.59%</w:t>
            </w:r>
          </w:p>
        </w:tc>
        <w:tc>
          <w:tcPr>
            <w:tcW w:w="257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64948450" w14:textId="77777777" w:rsidR="005F2397" w:rsidRPr="008568A7" w:rsidRDefault="005F2397" w:rsidP="005F2397">
            <w:pPr>
              <w:rPr>
                <w:rFonts w:ascii="Calibri" w:hAnsi="Calibri"/>
              </w:rPr>
            </w:pPr>
          </w:p>
        </w:tc>
      </w:tr>
      <w:tr w:rsidR="005F2397" w:rsidRPr="008568A7" w14:paraId="465B9D31" w14:textId="77777777" w:rsidTr="00FC538A">
        <w:trPr>
          <w:trHeight w:hRule="exact" w:val="308"/>
        </w:trPr>
        <w:tc>
          <w:tcPr>
            <w:tcW w:w="1768" w:type="dxa"/>
            <w:tcBorders>
              <w:top w:val="single" w:sz="8" w:space="0" w:color="000000"/>
              <w:left w:val="single" w:sz="8" w:space="0" w:color="000000"/>
              <w:right w:val="nil"/>
            </w:tcBorders>
            <w:shd w:val="clear" w:color="auto" w:fill="auto"/>
            <w:tcMar>
              <w:top w:w="15" w:type="dxa"/>
              <w:left w:w="15" w:type="dxa"/>
              <w:bottom w:w="0" w:type="dxa"/>
              <w:right w:w="15" w:type="dxa"/>
            </w:tcMar>
            <w:vAlign w:val="center"/>
            <w:hideMark/>
          </w:tcPr>
          <w:p w14:paraId="40DA259F" w14:textId="77777777" w:rsidR="005F2397" w:rsidRPr="008568A7" w:rsidRDefault="005F2397" w:rsidP="005F2397">
            <w:pPr>
              <w:rPr>
                <w:rFonts w:ascii="Calibri" w:hAnsi="Calibri"/>
              </w:rPr>
            </w:pPr>
            <w:r w:rsidRPr="008568A7">
              <w:rPr>
                <w:rFonts w:ascii="Calibri" w:hAnsi="Calibri"/>
              </w:rPr>
              <w:t>ROA</w:t>
            </w:r>
          </w:p>
        </w:tc>
        <w:tc>
          <w:tcPr>
            <w:tcW w:w="2313" w:type="dxa"/>
            <w:tcBorders>
              <w:top w:val="single" w:sz="8" w:space="0" w:color="000000"/>
              <w:left w:val="nil"/>
              <w:right w:val="nil"/>
            </w:tcBorders>
            <w:shd w:val="clear" w:color="auto" w:fill="auto"/>
            <w:tcMar>
              <w:top w:w="15" w:type="dxa"/>
              <w:left w:w="15" w:type="dxa"/>
              <w:bottom w:w="0" w:type="dxa"/>
              <w:right w:w="15" w:type="dxa"/>
            </w:tcMar>
            <w:vAlign w:val="center"/>
            <w:hideMark/>
          </w:tcPr>
          <w:p w14:paraId="0BE20A13" w14:textId="77777777" w:rsidR="005F2397" w:rsidRPr="008568A7" w:rsidRDefault="005F2397" w:rsidP="005F2397">
            <w:pPr>
              <w:rPr>
                <w:rFonts w:ascii="Calibri" w:hAnsi="Calibri"/>
              </w:rPr>
            </w:pPr>
            <w:r w:rsidRPr="008568A7">
              <w:rPr>
                <w:rFonts w:ascii="Calibri" w:hAnsi="Calibri"/>
              </w:rPr>
              <w:t>6.61%</w:t>
            </w:r>
          </w:p>
        </w:tc>
        <w:tc>
          <w:tcPr>
            <w:tcW w:w="447" w:type="dxa"/>
            <w:tcBorders>
              <w:top w:val="single" w:sz="8" w:space="0" w:color="000000"/>
              <w:left w:val="nil"/>
              <w:right w:val="nil"/>
            </w:tcBorders>
            <w:shd w:val="clear" w:color="auto" w:fill="auto"/>
            <w:tcMar>
              <w:top w:w="15" w:type="dxa"/>
              <w:left w:w="15" w:type="dxa"/>
              <w:bottom w:w="0" w:type="dxa"/>
              <w:right w:w="15" w:type="dxa"/>
            </w:tcMar>
            <w:vAlign w:val="bottom"/>
            <w:hideMark/>
          </w:tcPr>
          <w:p w14:paraId="79A92F0D" w14:textId="77777777" w:rsidR="005F2397" w:rsidRPr="008568A7" w:rsidRDefault="005F2397" w:rsidP="005F2397">
            <w:pPr>
              <w:rPr>
                <w:rFonts w:ascii="Calibri" w:hAnsi="Calibri"/>
              </w:rPr>
            </w:pPr>
            <w:r w:rsidRPr="008568A7">
              <w:rPr>
                <w:rFonts w:ascii="Calibri" w:hAnsi="Calibri"/>
              </w:rPr>
              <w:t> </w:t>
            </w:r>
          </w:p>
        </w:tc>
        <w:tc>
          <w:tcPr>
            <w:tcW w:w="1768" w:type="dxa"/>
            <w:tcBorders>
              <w:top w:val="single" w:sz="8" w:space="0" w:color="000000"/>
              <w:left w:val="nil"/>
              <w:right w:val="nil"/>
            </w:tcBorders>
            <w:shd w:val="clear" w:color="auto" w:fill="auto"/>
            <w:tcMar>
              <w:top w:w="15" w:type="dxa"/>
              <w:left w:w="15" w:type="dxa"/>
              <w:bottom w:w="0" w:type="dxa"/>
              <w:right w:w="15" w:type="dxa"/>
            </w:tcMar>
            <w:vAlign w:val="center"/>
            <w:hideMark/>
          </w:tcPr>
          <w:p w14:paraId="6A7EEFBE" w14:textId="77777777" w:rsidR="005F2397" w:rsidRPr="008568A7" w:rsidRDefault="005F2397" w:rsidP="005F2397">
            <w:pPr>
              <w:rPr>
                <w:rFonts w:ascii="Calibri" w:hAnsi="Calibri"/>
              </w:rPr>
            </w:pPr>
            <w:r w:rsidRPr="008568A7">
              <w:rPr>
                <w:rFonts w:ascii="Calibri" w:hAnsi="Calibri"/>
              </w:rPr>
              <w:t>COF</w:t>
            </w:r>
          </w:p>
        </w:tc>
        <w:tc>
          <w:tcPr>
            <w:tcW w:w="2577" w:type="dxa"/>
            <w:tcBorders>
              <w:top w:val="single" w:sz="8" w:space="0" w:color="000000"/>
              <w:left w:val="nil"/>
              <w:right w:val="single" w:sz="8" w:space="0" w:color="000000"/>
            </w:tcBorders>
            <w:shd w:val="clear" w:color="auto" w:fill="auto"/>
            <w:tcMar>
              <w:top w:w="15" w:type="dxa"/>
              <w:left w:w="15" w:type="dxa"/>
              <w:bottom w:w="0" w:type="dxa"/>
              <w:right w:w="15" w:type="dxa"/>
            </w:tcMar>
            <w:vAlign w:val="center"/>
            <w:hideMark/>
          </w:tcPr>
          <w:p w14:paraId="22C04D21" w14:textId="77777777" w:rsidR="005F2397" w:rsidRPr="008568A7" w:rsidRDefault="005F2397" w:rsidP="005F2397">
            <w:pPr>
              <w:rPr>
                <w:rFonts w:ascii="Calibri" w:hAnsi="Calibri"/>
              </w:rPr>
            </w:pPr>
            <w:r w:rsidRPr="008568A7">
              <w:rPr>
                <w:rFonts w:ascii="Calibri" w:hAnsi="Calibri"/>
              </w:rPr>
              <w:t>4.30%</w:t>
            </w:r>
          </w:p>
        </w:tc>
      </w:tr>
      <w:tr w:rsidR="005F2397" w:rsidRPr="008568A7" w14:paraId="653ED921" w14:textId="77777777" w:rsidTr="00FC538A">
        <w:trPr>
          <w:trHeight w:hRule="exact" w:val="308"/>
        </w:trPr>
        <w:tc>
          <w:tcPr>
            <w:tcW w:w="1768" w:type="dxa"/>
            <w:tcBorders>
              <w:top w:val="nil"/>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14:paraId="43AA2F1A" w14:textId="77777777" w:rsidR="005F2397" w:rsidRPr="008568A7" w:rsidRDefault="005F2397" w:rsidP="005F2397">
            <w:pPr>
              <w:rPr>
                <w:rFonts w:ascii="Calibri" w:hAnsi="Calibri"/>
              </w:rPr>
            </w:pPr>
            <w:r w:rsidRPr="008568A7">
              <w:rPr>
                <w:rFonts w:ascii="Calibri" w:hAnsi="Calibri"/>
              </w:rPr>
              <w:t>ROI</w:t>
            </w:r>
          </w:p>
        </w:tc>
        <w:tc>
          <w:tcPr>
            <w:tcW w:w="231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2DDCB2A" w14:textId="77777777" w:rsidR="005F2397" w:rsidRPr="008568A7" w:rsidRDefault="005F2397" w:rsidP="005F2397">
            <w:pPr>
              <w:rPr>
                <w:rFonts w:ascii="Calibri" w:hAnsi="Calibri"/>
              </w:rPr>
            </w:pPr>
            <w:r w:rsidRPr="008568A7">
              <w:rPr>
                <w:rFonts w:ascii="Calibri" w:hAnsi="Calibri"/>
              </w:rPr>
              <w:t>2.31%</w:t>
            </w:r>
          </w:p>
        </w:tc>
        <w:tc>
          <w:tcPr>
            <w:tcW w:w="44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41C7F87A" w14:textId="77777777" w:rsidR="005F2397" w:rsidRPr="008568A7" w:rsidRDefault="005F2397" w:rsidP="005F2397">
            <w:pPr>
              <w:rPr>
                <w:rFonts w:ascii="Calibri" w:hAnsi="Calibri"/>
              </w:rPr>
            </w:pPr>
            <w:r w:rsidRPr="008568A7">
              <w:rPr>
                <w:rFonts w:ascii="Calibri" w:hAnsi="Calibri"/>
              </w:rPr>
              <w:t> </w:t>
            </w:r>
          </w:p>
        </w:tc>
        <w:tc>
          <w:tcPr>
            <w:tcW w:w="1768"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2F9441A7" w14:textId="77777777" w:rsidR="005F2397" w:rsidRPr="008568A7" w:rsidRDefault="005F2397" w:rsidP="005F2397">
            <w:pPr>
              <w:rPr>
                <w:rFonts w:ascii="Calibri" w:hAnsi="Calibri"/>
              </w:rPr>
            </w:pPr>
            <w:r w:rsidRPr="008568A7">
              <w:rPr>
                <w:rFonts w:ascii="Calibri" w:hAnsi="Calibri"/>
              </w:rPr>
              <w:t> </w:t>
            </w:r>
          </w:p>
        </w:tc>
        <w:tc>
          <w:tcPr>
            <w:tcW w:w="2577"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5A77BA2" w14:textId="77777777" w:rsidR="005F2397" w:rsidRPr="008568A7" w:rsidRDefault="005F2397" w:rsidP="005F2397">
            <w:pPr>
              <w:rPr>
                <w:rFonts w:ascii="Calibri" w:hAnsi="Calibri"/>
              </w:rPr>
            </w:pPr>
            <w:r w:rsidRPr="008568A7">
              <w:rPr>
                <w:rFonts w:ascii="Calibri" w:hAnsi="Calibri"/>
              </w:rPr>
              <w:t> </w:t>
            </w:r>
          </w:p>
        </w:tc>
      </w:tr>
    </w:tbl>
    <w:p w14:paraId="371CBAAE" w14:textId="77777777" w:rsidR="00FC538A" w:rsidRPr="008568A7" w:rsidRDefault="00FC538A" w:rsidP="005F2397">
      <w:pPr>
        <w:rPr>
          <w:rFonts w:ascii="Calibri" w:hAnsi="Calibri"/>
        </w:rPr>
      </w:pPr>
    </w:p>
    <w:p w14:paraId="279EE582" w14:textId="77777777" w:rsidR="005A6863" w:rsidRDefault="005F2397">
      <w:pPr>
        <w:pStyle w:val="Heading3"/>
        <w:rPr>
          <w:ins w:id="8689" w:author="Aleksander Hansen" w:date="2013-02-15T12:34:00Z"/>
        </w:rPr>
        <w:pPrChange w:id="8690" w:author="Aleksander Hansen" w:date="2013-02-15T12:34:00Z">
          <w:pPr/>
        </w:pPrChange>
      </w:pPr>
      <w:bookmarkStart w:id="8691" w:name="_Toc222580800"/>
      <w:r w:rsidRPr="008568A7">
        <w:t>On Balance Sheet Hedge: Liabilities match FX Exposure of Assets</w:t>
      </w:r>
      <w:bookmarkEnd w:id="8691"/>
    </w:p>
    <w:p w14:paraId="64326A11" w14:textId="15D7804D" w:rsidR="005F2397" w:rsidRPr="008568A7" w:rsidRDefault="005F2397" w:rsidP="005F2397">
      <w:pPr>
        <w:rPr>
          <w:rFonts w:ascii="Calibri" w:hAnsi="Calibri"/>
        </w:rPr>
      </w:pPr>
      <w:del w:id="8692" w:author="Aleksander Hansen" w:date="2013-02-15T12:34:00Z">
        <w:r w:rsidRPr="008568A7" w:rsidDel="005A6863">
          <w:rPr>
            <w:rFonts w:ascii="Calibri" w:hAnsi="Calibri"/>
          </w:rPr>
          <w:br/>
        </w:r>
      </w:del>
      <w:r w:rsidRPr="008568A7">
        <w:rPr>
          <w:rFonts w:ascii="Calibri" w:hAnsi="Calibri"/>
        </w:rPr>
        <w:t>UK Pound Appreciates: Both ROA and Cost of Funds (COF) higher!</w:t>
      </w:r>
    </w:p>
    <w:p w14:paraId="7D1C0B9A" w14:textId="77777777" w:rsidR="005F2397" w:rsidRPr="008568A7" w:rsidRDefault="005F2397" w:rsidP="005F2397">
      <w:pPr>
        <w:rPr>
          <w:rFonts w:ascii="Calibri" w:hAnsi="Calibri"/>
        </w:rPr>
      </w:pPr>
      <w:r w:rsidRPr="008568A7">
        <w:rPr>
          <w:rFonts w:ascii="Calibri" w:hAnsi="Calibri"/>
        </w:rPr>
        <w:t>This scenario has British pound appreciating from $1.60 to $1.70:</w:t>
      </w:r>
    </w:p>
    <w:p w14:paraId="37F615B2" w14:textId="77777777" w:rsidR="00FC538A" w:rsidRPr="008568A7" w:rsidRDefault="00FC538A" w:rsidP="005F2397">
      <w:pPr>
        <w:rPr>
          <w:rFonts w:ascii="Calibri" w:hAnsi="Calibri"/>
        </w:rPr>
      </w:pPr>
    </w:p>
    <w:tbl>
      <w:tblPr>
        <w:tblpPr w:leftFromText="180" w:rightFromText="180" w:vertAnchor="text" w:tblpXSpec="center" w:tblpY="1"/>
        <w:tblOverlap w:val="never"/>
        <w:tblW w:w="9021" w:type="dxa"/>
        <w:jc w:val="center"/>
        <w:tblCellMar>
          <w:left w:w="0" w:type="dxa"/>
          <w:right w:w="0" w:type="dxa"/>
        </w:tblCellMar>
        <w:tblLook w:val="04A0" w:firstRow="1" w:lastRow="0" w:firstColumn="1" w:lastColumn="0" w:noHBand="0" w:noVBand="1"/>
      </w:tblPr>
      <w:tblGrid>
        <w:gridCol w:w="1838"/>
        <w:gridCol w:w="2457"/>
        <w:gridCol w:w="463"/>
        <w:gridCol w:w="1837"/>
        <w:gridCol w:w="2426"/>
      </w:tblGrid>
      <w:tr w:rsidR="005F2397" w:rsidRPr="008568A7" w14:paraId="3E572578" w14:textId="77777777" w:rsidTr="00D91BD3">
        <w:trPr>
          <w:trHeight w:hRule="exact" w:val="297"/>
          <w:jc w:val="center"/>
        </w:trPr>
        <w:tc>
          <w:tcPr>
            <w:tcW w:w="4295" w:type="dxa"/>
            <w:gridSpan w:val="2"/>
            <w:tcBorders>
              <w:top w:val="nil"/>
              <w:left w:val="nil"/>
              <w:right w:val="nil"/>
            </w:tcBorders>
            <w:shd w:val="clear" w:color="auto" w:fill="A2B593"/>
            <w:tcMar>
              <w:top w:w="15" w:type="dxa"/>
              <w:left w:w="15" w:type="dxa"/>
              <w:bottom w:w="0" w:type="dxa"/>
              <w:right w:w="15" w:type="dxa"/>
            </w:tcMar>
            <w:vAlign w:val="center"/>
            <w:hideMark/>
          </w:tcPr>
          <w:p w14:paraId="76AB2627" w14:textId="77777777" w:rsidR="005F2397" w:rsidRPr="008568A7" w:rsidRDefault="005F2397" w:rsidP="005F2397">
            <w:pPr>
              <w:rPr>
                <w:rFonts w:ascii="Calibri" w:hAnsi="Calibri"/>
              </w:rPr>
            </w:pPr>
            <w:r w:rsidRPr="008568A7">
              <w:rPr>
                <w:rFonts w:ascii="Calibri" w:hAnsi="Calibri"/>
              </w:rPr>
              <w:t>Assets (loans)</w:t>
            </w:r>
          </w:p>
        </w:tc>
        <w:tc>
          <w:tcPr>
            <w:tcW w:w="463" w:type="dxa"/>
            <w:tcBorders>
              <w:top w:val="nil"/>
              <w:left w:val="nil"/>
              <w:right w:val="nil"/>
            </w:tcBorders>
            <w:shd w:val="clear" w:color="auto" w:fill="A2B593"/>
            <w:tcMar>
              <w:top w:w="15" w:type="dxa"/>
              <w:left w:w="15" w:type="dxa"/>
              <w:bottom w:w="0" w:type="dxa"/>
              <w:right w:w="15" w:type="dxa"/>
            </w:tcMar>
            <w:vAlign w:val="bottom"/>
            <w:hideMark/>
          </w:tcPr>
          <w:p w14:paraId="1EE393DE" w14:textId="77777777" w:rsidR="005F2397" w:rsidRPr="008568A7" w:rsidRDefault="005F2397" w:rsidP="005F2397">
            <w:pPr>
              <w:rPr>
                <w:rFonts w:ascii="Calibri" w:hAnsi="Calibri"/>
              </w:rPr>
            </w:pPr>
          </w:p>
        </w:tc>
        <w:tc>
          <w:tcPr>
            <w:tcW w:w="4263" w:type="dxa"/>
            <w:gridSpan w:val="2"/>
            <w:tcBorders>
              <w:top w:val="nil"/>
              <w:left w:val="nil"/>
              <w:right w:val="nil"/>
            </w:tcBorders>
            <w:shd w:val="clear" w:color="auto" w:fill="A2B593"/>
            <w:tcMar>
              <w:top w:w="15" w:type="dxa"/>
              <w:left w:w="15" w:type="dxa"/>
              <w:bottom w:w="0" w:type="dxa"/>
              <w:right w:w="15" w:type="dxa"/>
            </w:tcMar>
            <w:vAlign w:val="center"/>
            <w:hideMark/>
          </w:tcPr>
          <w:p w14:paraId="1BAC5C21"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34451FDE" w14:textId="77777777" w:rsidTr="00FC538A">
        <w:trPr>
          <w:trHeight w:hRule="exact" w:val="297"/>
          <w:jc w:val="center"/>
        </w:trPr>
        <w:tc>
          <w:tcPr>
            <w:tcW w:w="1838" w:type="dxa"/>
            <w:tcBorders>
              <w:left w:val="nil"/>
              <w:right w:val="nil"/>
            </w:tcBorders>
            <w:shd w:val="clear" w:color="auto" w:fill="auto"/>
            <w:tcMar>
              <w:top w:w="15" w:type="dxa"/>
              <w:left w:w="15" w:type="dxa"/>
              <w:bottom w:w="0" w:type="dxa"/>
              <w:right w:w="15" w:type="dxa"/>
            </w:tcMar>
            <w:vAlign w:val="bottom"/>
            <w:hideMark/>
          </w:tcPr>
          <w:p w14:paraId="30455160" w14:textId="77777777" w:rsidR="005F2397" w:rsidRPr="008568A7" w:rsidRDefault="005F2397" w:rsidP="005F2397">
            <w:pPr>
              <w:rPr>
                <w:rFonts w:ascii="Calibri" w:hAnsi="Calibri"/>
              </w:rPr>
            </w:pPr>
          </w:p>
        </w:tc>
        <w:tc>
          <w:tcPr>
            <w:tcW w:w="2457" w:type="dxa"/>
            <w:tcBorders>
              <w:left w:val="nil"/>
              <w:right w:val="nil"/>
            </w:tcBorders>
            <w:shd w:val="clear" w:color="auto" w:fill="auto"/>
            <w:tcMar>
              <w:top w:w="15" w:type="dxa"/>
              <w:left w:w="15" w:type="dxa"/>
              <w:bottom w:w="0" w:type="dxa"/>
              <w:right w:w="15" w:type="dxa"/>
            </w:tcMar>
            <w:vAlign w:val="center"/>
            <w:hideMark/>
          </w:tcPr>
          <w:p w14:paraId="6E4F8F1D" w14:textId="77777777" w:rsidR="005F2397" w:rsidRPr="008568A7" w:rsidRDefault="005F2397" w:rsidP="005F2397">
            <w:pPr>
              <w:rPr>
                <w:rFonts w:ascii="Calibri" w:hAnsi="Calibri"/>
              </w:rPr>
            </w:pPr>
            <w:r w:rsidRPr="008568A7">
              <w:rPr>
                <w:rFonts w:ascii="Calibri" w:hAnsi="Calibri"/>
              </w:rPr>
              <w:t>Invest:</w:t>
            </w:r>
          </w:p>
        </w:tc>
        <w:tc>
          <w:tcPr>
            <w:tcW w:w="463" w:type="dxa"/>
            <w:tcBorders>
              <w:left w:val="nil"/>
              <w:right w:val="nil"/>
            </w:tcBorders>
            <w:shd w:val="clear" w:color="auto" w:fill="auto"/>
            <w:tcMar>
              <w:top w:w="15" w:type="dxa"/>
              <w:left w:w="15" w:type="dxa"/>
              <w:bottom w:w="0" w:type="dxa"/>
              <w:right w:w="15" w:type="dxa"/>
            </w:tcMar>
            <w:vAlign w:val="bottom"/>
            <w:hideMark/>
          </w:tcPr>
          <w:p w14:paraId="7D32310F" w14:textId="77777777" w:rsidR="005F2397" w:rsidRPr="008568A7" w:rsidRDefault="005F2397" w:rsidP="005F2397">
            <w:pPr>
              <w:rPr>
                <w:rFonts w:ascii="Calibri" w:hAnsi="Calibri"/>
              </w:rPr>
            </w:pPr>
          </w:p>
        </w:tc>
        <w:tc>
          <w:tcPr>
            <w:tcW w:w="1837" w:type="dxa"/>
            <w:tcBorders>
              <w:left w:val="nil"/>
              <w:right w:val="nil"/>
            </w:tcBorders>
            <w:shd w:val="clear" w:color="auto" w:fill="auto"/>
            <w:tcMar>
              <w:top w:w="15" w:type="dxa"/>
              <w:left w:w="15" w:type="dxa"/>
              <w:bottom w:w="0" w:type="dxa"/>
              <w:right w:w="15" w:type="dxa"/>
            </w:tcMar>
            <w:vAlign w:val="bottom"/>
            <w:hideMark/>
          </w:tcPr>
          <w:p w14:paraId="09911173" w14:textId="77777777" w:rsidR="005F2397" w:rsidRPr="008568A7" w:rsidRDefault="005F2397" w:rsidP="005F2397">
            <w:pPr>
              <w:rPr>
                <w:rFonts w:ascii="Calibri" w:hAnsi="Calibri"/>
              </w:rPr>
            </w:pPr>
          </w:p>
        </w:tc>
        <w:tc>
          <w:tcPr>
            <w:tcW w:w="2426" w:type="dxa"/>
            <w:tcBorders>
              <w:left w:val="nil"/>
              <w:right w:val="nil"/>
            </w:tcBorders>
            <w:shd w:val="clear" w:color="auto" w:fill="auto"/>
            <w:tcMar>
              <w:top w:w="15" w:type="dxa"/>
              <w:left w:w="15" w:type="dxa"/>
              <w:bottom w:w="0" w:type="dxa"/>
              <w:right w:w="15" w:type="dxa"/>
            </w:tcMar>
            <w:vAlign w:val="center"/>
            <w:hideMark/>
          </w:tcPr>
          <w:p w14:paraId="1D572C24" w14:textId="77777777" w:rsidR="005F2397" w:rsidRPr="008568A7" w:rsidRDefault="005F2397" w:rsidP="005F2397">
            <w:pPr>
              <w:rPr>
                <w:rFonts w:ascii="Calibri" w:hAnsi="Calibri"/>
              </w:rPr>
            </w:pPr>
            <w:r w:rsidRPr="008568A7">
              <w:rPr>
                <w:rFonts w:ascii="Calibri" w:hAnsi="Calibri"/>
              </w:rPr>
              <w:t>Lend:</w:t>
            </w:r>
          </w:p>
        </w:tc>
      </w:tr>
      <w:tr w:rsidR="005F2397" w:rsidRPr="008568A7" w14:paraId="5648C16F"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5AE469BA"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07B8FBDC" w14:textId="77777777" w:rsidR="005F2397" w:rsidRPr="008568A7" w:rsidRDefault="005F2397" w:rsidP="005F2397">
            <w:pPr>
              <w:rPr>
                <w:rFonts w:ascii="Calibri" w:hAnsi="Calibri"/>
              </w:rPr>
            </w:pPr>
            <w:r w:rsidRPr="008568A7">
              <w:rPr>
                <w:rFonts w:ascii="Calibri" w:hAnsi="Calibri"/>
              </w:rPr>
              <w:t>US $ @ 9%</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5EA2E0FD"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299E4159"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373DBB57"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4DBFD251"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4031AE71"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4CFE0D33" w14:textId="77777777" w:rsidR="005F2397" w:rsidRPr="008568A7" w:rsidRDefault="005F2397" w:rsidP="005F2397">
            <w:pPr>
              <w:rPr>
                <w:rFonts w:ascii="Calibri" w:hAnsi="Calibri"/>
              </w:rPr>
            </w:pPr>
            <w:r w:rsidRPr="008568A7">
              <w:rPr>
                <w:rFonts w:ascii="Calibri" w:hAnsi="Calibri"/>
              </w:rPr>
              <w:t>UK £ @ 15%</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494D49CC"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35150302"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02212CC9"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110DFEFD"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52F44937" w14:textId="77777777" w:rsidR="005F2397" w:rsidRPr="008568A7" w:rsidRDefault="005F2397" w:rsidP="005F2397">
            <w:pPr>
              <w:rPr>
                <w:rFonts w:ascii="Calibri" w:hAnsi="Calibri"/>
              </w:rPr>
            </w:pP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00A9A105" w14:textId="77777777" w:rsidR="005F2397" w:rsidRPr="008568A7" w:rsidRDefault="005F2397" w:rsidP="005F2397">
            <w:pPr>
              <w:rPr>
                <w:rFonts w:ascii="Calibri" w:hAnsi="Calibri"/>
              </w:rPr>
            </w:pP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692EEB9"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DDCE1A2"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2DC8F28E" w14:textId="77777777" w:rsidR="005F2397" w:rsidRPr="008568A7" w:rsidRDefault="005F2397" w:rsidP="005F2397">
            <w:pPr>
              <w:rPr>
                <w:rFonts w:ascii="Calibri" w:hAnsi="Calibri"/>
              </w:rPr>
            </w:pPr>
          </w:p>
        </w:tc>
      </w:tr>
      <w:tr w:rsidR="005F2397" w:rsidRPr="008568A7" w14:paraId="3BA71C40"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60FBFBBC" w14:textId="77777777" w:rsidR="005F2397" w:rsidRPr="008568A7" w:rsidRDefault="005F2397" w:rsidP="005F2397">
            <w:pPr>
              <w:rPr>
                <w:rFonts w:ascii="Calibri" w:hAnsi="Calibri"/>
              </w:rPr>
            </w:pPr>
          </w:p>
        </w:tc>
        <w:tc>
          <w:tcPr>
            <w:tcW w:w="245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DF5549B" w14:textId="77777777" w:rsidR="005F2397" w:rsidRPr="008568A7" w:rsidRDefault="005F2397" w:rsidP="005F2397">
            <w:pPr>
              <w:rPr>
                <w:rFonts w:ascii="Calibri" w:hAnsi="Calibri"/>
              </w:rPr>
            </w:pPr>
            <w:r w:rsidRPr="008568A7">
              <w:rPr>
                <w:rFonts w:ascii="Calibri" w:hAnsi="Calibri"/>
              </w:rPr>
              <w:t>$/£</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7BB9B13"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338D66F"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76873271" w14:textId="77777777" w:rsidR="005F2397" w:rsidRPr="008568A7" w:rsidRDefault="005F2397" w:rsidP="005F2397">
            <w:pPr>
              <w:rPr>
                <w:rFonts w:ascii="Calibri" w:hAnsi="Calibri"/>
              </w:rPr>
            </w:pPr>
          </w:p>
        </w:tc>
      </w:tr>
      <w:tr w:rsidR="005F2397" w:rsidRPr="008568A7" w14:paraId="321298C1"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14F39F31" w14:textId="77777777" w:rsidR="005F2397" w:rsidRPr="008568A7" w:rsidRDefault="005F2397" w:rsidP="005F2397">
            <w:pPr>
              <w:rPr>
                <w:rFonts w:ascii="Calibri" w:hAnsi="Calibri"/>
              </w:rPr>
            </w:pPr>
            <w:r w:rsidRPr="008568A7">
              <w:rPr>
                <w:rFonts w:ascii="Calibri" w:hAnsi="Calibri"/>
              </w:rPr>
              <w:t>Start</w:t>
            </w:r>
          </w:p>
        </w:tc>
        <w:tc>
          <w:tcPr>
            <w:tcW w:w="245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12EC968" w14:textId="77777777" w:rsidR="005F2397" w:rsidRPr="008568A7" w:rsidRDefault="005F2397" w:rsidP="005F2397">
            <w:pPr>
              <w:rPr>
                <w:rFonts w:ascii="Calibri" w:hAnsi="Calibri"/>
              </w:rPr>
            </w:pPr>
            <w:r w:rsidRPr="008568A7">
              <w:rPr>
                <w:rFonts w:ascii="Calibri" w:hAnsi="Calibri"/>
              </w:rPr>
              <w:t>$1.60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5AF173DF"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7BF70AB9"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F635DCE" w14:textId="77777777" w:rsidR="005F2397" w:rsidRPr="008568A7" w:rsidRDefault="005F2397" w:rsidP="005F2397">
            <w:pPr>
              <w:rPr>
                <w:rFonts w:ascii="Calibri" w:hAnsi="Calibri"/>
              </w:rPr>
            </w:pPr>
          </w:p>
        </w:tc>
      </w:tr>
      <w:tr w:rsidR="005F2397" w:rsidRPr="008568A7" w14:paraId="68D671B6"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0E7AF3B1" w14:textId="77777777" w:rsidR="005F2397" w:rsidRPr="008568A7" w:rsidRDefault="005F2397" w:rsidP="005F2397">
            <w:pPr>
              <w:rPr>
                <w:rFonts w:ascii="Calibri" w:hAnsi="Calibri"/>
              </w:rPr>
            </w:pPr>
            <w:r w:rsidRPr="008568A7">
              <w:rPr>
                <w:rFonts w:ascii="Calibri" w:hAnsi="Calibri"/>
              </w:rPr>
              <w:t>End</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1DE37D08" w14:textId="77777777" w:rsidR="005F2397" w:rsidRPr="008568A7" w:rsidRDefault="005F2397" w:rsidP="005F2397">
            <w:pPr>
              <w:rPr>
                <w:rFonts w:ascii="Calibri" w:hAnsi="Calibri"/>
              </w:rPr>
            </w:pPr>
            <w:r w:rsidRPr="008568A7">
              <w:rPr>
                <w:rFonts w:ascii="Calibri" w:hAnsi="Calibri"/>
              </w:rPr>
              <w:t>$1.70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3B406A6F"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313FE597"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7B578D58" w14:textId="77777777" w:rsidR="005F2397" w:rsidRPr="008568A7" w:rsidRDefault="005F2397" w:rsidP="005F2397">
            <w:pPr>
              <w:rPr>
                <w:rFonts w:ascii="Calibri" w:hAnsi="Calibri"/>
              </w:rPr>
            </w:pPr>
          </w:p>
        </w:tc>
      </w:tr>
      <w:tr w:rsidR="005F2397" w:rsidRPr="008568A7" w14:paraId="69B6E20E"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05D53FFE" w14:textId="77777777" w:rsidR="005F2397" w:rsidRPr="008568A7" w:rsidRDefault="005F2397" w:rsidP="005F2397">
            <w:pPr>
              <w:rPr>
                <w:rFonts w:ascii="Calibri" w:hAnsi="Calibri"/>
              </w:rPr>
            </w:pP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6104A3D3" w14:textId="77777777" w:rsidR="005F2397" w:rsidRPr="008568A7" w:rsidRDefault="005F2397" w:rsidP="005F2397">
            <w:pPr>
              <w:rPr>
                <w:rFonts w:ascii="Calibri" w:hAnsi="Calibri"/>
              </w:rPr>
            </w:pP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A0DCA78"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E1D17E3"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D2A4571" w14:textId="77777777" w:rsidR="005F2397" w:rsidRPr="008568A7" w:rsidRDefault="005F2397" w:rsidP="005F2397">
            <w:pPr>
              <w:rPr>
                <w:rFonts w:ascii="Calibri" w:hAnsi="Calibri"/>
              </w:rPr>
            </w:pPr>
          </w:p>
        </w:tc>
      </w:tr>
      <w:tr w:rsidR="005F2397" w:rsidRPr="008568A7" w14:paraId="5B016058"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280B2368"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4E5A0AF9" w14:textId="77777777" w:rsidR="005F2397" w:rsidRPr="008568A7" w:rsidRDefault="005F2397" w:rsidP="005F2397">
            <w:pPr>
              <w:rPr>
                <w:rFonts w:ascii="Calibri" w:hAnsi="Calibri"/>
              </w:rPr>
            </w:pPr>
            <w:r w:rsidRPr="008568A7">
              <w:rPr>
                <w:rFonts w:ascii="Calibri" w:hAnsi="Calibri"/>
              </w:rPr>
              <w:t>£62.50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6F63C327"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6142A10F"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542999E2" w14:textId="77777777" w:rsidR="005F2397" w:rsidRPr="008568A7" w:rsidRDefault="005F2397" w:rsidP="005F2397">
            <w:pPr>
              <w:rPr>
                <w:rFonts w:ascii="Calibri" w:hAnsi="Calibri"/>
              </w:rPr>
            </w:pPr>
            <w:r w:rsidRPr="008568A7">
              <w:rPr>
                <w:rFonts w:ascii="Calibri" w:hAnsi="Calibri"/>
              </w:rPr>
              <w:t>£62.50</w:t>
            </w:r>
          </w:p>
        </w:tc>
      </w:tr>
      <w:tr w:rsidR="005F2397" w:rsidRPr="008568A7" w14:paraId="16F12DAE" w14:textId="77777777" w:rsidTr="00FC538A">
        <w:trPr>
          <w:trHeight w:hRule="exact" w:val="297"/>
          <w:jc w:val="center"/>
        </w:trPr>
        <w:tc>
          <w:tcPr>
            <w:tcW w:w="183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EDA09BA" w14:textId="77777777" w:rsidR="005F2397" w:rsidRPr="008568A7" w:rsidRDefault="005F2397" w:rsidP="005F2397">
            <w:pPr>
              <w:rPr>
                <w:rFonts w:ascii="Calibri" w:hAnsi="Calibri"/>
              </w:rPr>
            </w:pPr>
            <w:r w:rsidRPr="008568A7">
              <w:rPr>
                <w:rFonts w:ascii="Calibri" w:hAnsi="Calibri"/>
              </w:rPr>
              <w:t>$122.19</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6DB404C7" w14:textId="77777777" w:rsidR="005F2397" w:rsidRPr="008568A7" w:rsidRDefault="005F2397" w:rsidP="005F2397">
            <w:pPr>
              <w:rPr>
                <w:rFonts w:ascii="Calibri" w:hAnsi="Calibri"/>
              </w:rPr>
            </w:pPr>
            <w:r w:rsidRPr="008568A7">
              <w:rPr>
                <w:rFonts w:ascii="Calibri" w:hAnsi="Calibri"/>
              </w:rPr>
              <w:t>£71.88</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2E2828D3" w14:textId="77777777" w:rsidR="005F2397" w:rsidRPr="008568A7" w:rsidRDefault="005F2397" w:rsidP="005F2397">
            <w:pPr>
              <w:rPr>
                <w:rFonts w:ascii="Calibri" w:hAnsi="Calibri"/>
              </w:rPr>
            </w:pPr>
          </w:p>
        </w:tc>
        <w:tc>
          <w:tcPr>
            <w:tcW w:w="183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5B2FB18" w14:textId="77777777" w:rsidR="005F2397" w:rsidRPr="008568A7" w:rsidRDefault="005F2397" w:rsidP="005F2397">
            <w:pPr>
              <w:rPr>
                <w:rFonts w:ascii="Calibri" w:hAnsi="Calibri"/>
              </w:rPr>
            </w:pPr>
            <w:r w:rsidRPr="008568A7">
              <w:rPr>
                <w:rFonts w:ascii="Calibri" w:hAnsi="Calibri"/>
              </w:rPr>
              <w:t>$117.94</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E57BCC2" w14:textId="77777777" w:rsidR="005F2397" w:rsidRPr="008568A7" w:rsidRDefault="005F2397" w:rsidP="005F2397">
            <w:pPr>
              <w:rPr>
                <w:rFonts w:ascii="Calibri" w:hAnsi="Calibri"/>
              </w:rPr>
            </w:pPr>
            <w:r w:rsidRPr="008568A7">
              <w:rPr>
                <w:rFonts w:ascii="Calibri" w:hAnsi="Calibri"/>
              </w:rPr>
              <w:t>£69.38</w:t>
            </w:r>
          </w:p>
        </w:tc>
      </w:tr>
      <w:tr w:rsidR="005F2397" w:rsidRPr="008568A7" w14:paraId="6FB5C238" w14:textId="77777777" w:rsidTr="00FC538A">
        <w:trPr>
          <w:trHeight w:hRule="exact" w:val="297"/>
          <w:jc w:val="center"/>
        </w:trPr>
        <w:tc>
          <w:tcPr>
            <w:tcW w:w="183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3D721F76" w14:textId="77777777" w:rsidR="005F2397" w:rsidRPr="008568A7" w:rsidRDefault="005F2397" w:rsidP="005F2397">
            <w:pPr>
              <w:rPr>
                <w:rFonts w:ascii="Calibri" w:hAnsi="Calibri"/>
              </w:rPr>
            </w:pPr>
            <w:r w:rsidRPr="008568A7">
              <w:rPr>
                <w:rFonts w:ascii="Calibri" w:hAnsi="Calibri"/>
              </w:rPr>
              <w:t>22.19%</w:t>
            </w:r>
          </w:p>
        </w:tc>
        <w:tc>
          <w:tcPr>
            <w:tcW w:w="245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5E2DD4FF" w14:textId="77777777" w:rsidR="005F2397" w:rsidRPr="008568A7" w:rsidRDefault="005F2397" w:rsidP="005F2397">
            <w:pPr>
              <w:rPr>
                <w:rFonts w:ascii="Calibri" w:hAnsi="Calibri"/>
              </w:rPr>
            </w:pPr>
          </w:p>
        </w:tc>
        <w:tc>
          <w:tcPr>
            <w:tcW w:w="463"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1F512064" w14:textId="77777777" w:rsidR="005F2397" w:rsidRPr="008568A7" w:rsidRDefault="005F2397" w:rsidP="005F2397">
            <w:pPr>
              <w:rPr>
                <w:rFonts w:ascii="Calibri" w:hAnsi="Calibri"/>
              </w:rPr>
            </w:pPr>
          </w:p>
        </w:tc>
        <w:tc>
          <w:tcPr>
            <w:tcW w:w="1837"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0654696F" w14:textId="77777777" w:rsidR="005F2397" w:rsidRPr="008568A7" w:rsidRDefault="005F2397" w:rsidP="005F2397">
            <w:pPr>
              <w:rPr>
                <w:rFonts w:ascii="Calibri" w:hAnsi="Calibri"/>
              </w:rPr>
            </w:pPr>
            <w:r w:rsidRPr="008568A7">
              <w:rPr>
                <w:rFonts w:ascii="Calibri" w:hAnsi="Calibri"/>
              </w:rPr>
              <w:t>17.94%</w:t>
            </w:r>
          </w:p>
        </w:tc>
        <w:tc>
          <w:tcPr>
            <w:tcW w:w="2426"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6F5D7747" w14:textId="77777777" w:rsidR="005F2397" w:rsidRPr="008568A7" w:rsidRDefault="005F2397" w:rsidP="005F2397">
            <w:pPr>
              <w:rPr>
                <w:rFonts w:ascii="Calibri" w:hAnsi="Calibri"/>
              </w:rPr>
            </w:pPr>
          </w:p>
        </w:tc>
      </w:tr>
      <w:tr w:rsidR="005F2397" w:rsidRPr="008568A7" w14:paraId="1826DE1D" w14:textId="77777777" w:rsidTr="00FC538A">
        <w:trPr>
          <w:trHeight w:hRule="exact" w:val="297"/>
          <w:jc w:val="center"/>
        </w:trPr>
        <w:tc>
          <w:tcPr>
            <w:tcW w:w="1838" w:type="dxa"/>
            <w:tcBorders>
              <w:top w:val="single" w:sz="8" w:space="0" w:color="000000"/>
              <w:left w:val="single" w:sz="8" w:space="0" w:color="000000"/>
              <w:bottom w:val="nil"/>
              <w:right w:val="nil"/>
            </w:tcBorders>
            <w:shd w:val="clear" w:color="auto" w:fill="auto"/>
            <w:tcMar>
              <w:top w:w="15" w:type="dxa"/>
              <w:left w:w="15" w:type="dxa"/>
              <w:bottom w:w="0" w:type="dxa"/>
              <w:right w:w="15" w:type="dxa"/>
            </w:tcMar>
            <w:vAlign w:val="center"/>
            <w:hideMark/>
          </w:tcPr>
          <w:p w14:paraId="2AE8E00C" w14:textId="77777777" w:rsidR="005F2397" w:rsidRPr="008568A7" w:rsidRDefault="005F2397" w:rsidP="005F2397">
            <w:pPr>
              <w:rPr>
                <w:rFonts w:ascii="Calibri" w:hAnsi="Calibri"/>
              </w:rPr>
            </w:pPr>
            <w:r w:rsidRPr="008568A7">
              <w:rPr>
                <w:rFonts w:ascii="Calibri" w:hAnsi="Calibri"/>
              </w:rPr>
              <w:t>ROA</w:t>
            </w:r>
          </w:p>
        </w:tc>
        <w:tc>
          <w:tcPr>
            <w:tcW w:w="245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42E7F005" w14:textId="77777777" w:rsidR="005F2397" w:rsidRPr="008568A7" w:rsidRDefault="005F2397" w:rsidP="005F2397">
            <w:pPr>
              <w:rPr>
                <w:rFonts w:ascii="Calibri" w:hAnsi="Calibri"/>
              </w:rPr>
            </w:pPr>
            <w:r w:rsidRPr="008568A7">
              <w:rPr>
                <w:rFonts w:ascii="Calibri" w:hAnsi="Calibri"/>
              </w:rPr>
              <w:t>15.59%</w:t>
            </w:r>
          </w:p>
        </w:tc>
        <w:tc>
          <w:tcPr>
            <w:tcW w:w="463"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56EFCA7B" w14:textId="77777777" w:rsidR="005F2397" w:rsidRPr="008568A7" w:rsidRDefault="005F2397" w:rsidP="005F2397">
            <w:pPr>
              <w:rPr>
                <w:rFonts w:ascii="Calibri" w:hAnsi="Calibri"/>
              </w:rPr>
            </w:pPr>
          </w:p>
        </w:tc>
        <w:tc>
          <w:tcPr>
            <w:tcW w:w="183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4837A248" w14:textId="77777777" w:rsidR="005F2397" w:rsidRPr="008568A7" w:rsidRDefault="005F2397" w:rsidP="005F2397">
            <w:pPr>
              <w:rPr>
                <w:rFonts w:ascii="Calibri" w:hAnsi="Calibri"/>
              </w:rPr>
            </w:pPr>
            <w:r w:rsidRPr="008568A7">
              <w:rPr>
                <w:rFonts w:ascii="Calibri" w:hAnsi="Calibri"/>
              </w:rPr>
              <w:t>COF</w:t>
            </w:r>
          </w:p>
        </w:tc>
        <w:tc>
          <w:tcPr>
            <w:tcW w:w="2426" w:type="dxa"/>
            <w:tcBorders>
              <w:top w:val="single" w:sz="8" w:space="0" w:color="000000"/>
              <w:left w:val="nil"/>
              <w:bottom w:val="nil"/>
              <w:right w:val="single" w:sz="8" w:space="0" w:color="000000"/>
            </w:tcBorders>
            <w:shd w:val="clear" w:color="auto" w:fill="auto"/>
            <w:tcMar>
              <w:top w:w="15" w:type="dxa"/>
              <w:left w:w="15" w:type="dxa"/>
              <w:bottom w:w="0" w:type="dxa"/>
              <w:right w:w="15" w:type="dxa"/>
            </w:tcMar>
            <w:vAlign w:val="center"/>
            <w:hideMark/>
          </w:tcPr>
          <w:p w14:paraId="19597694" w14:textId="77777777" w:rsidR="005F2397" w:rsidRPr="008568A7" w:rsidRDefault="005F2397" w:rsidP="005F2397">
            <w:pPr>
              <w:rPr>
                <w:rFonts w:ascii="Calibri" w:hAnsi="Calibri"/>
              </w:rPr>
            </w:pPr>
            <w:r w:rsidRPr="008568A7">
              <w:rPr>
                <w:rFonts w:ascii="Calibri" w:hAnsi="Calibri"/>
              </w:rPr>
              <w:t>12.97%</w:t>
            </w:r>
          </w:p>
        </w:tc>
      </w:tr>
      <w:tr w:rsidR="005F2397" w:rsidRPr="008568A7" w14:paraId="5B9C34E1" w14:textId="77777777" w:rsidTr="00FC538A">
        <w:trPr>
          <w:trHeight w:hRule="exact" w:val="297"/>
          <w:jc w:val="center"/>
        </w:trPr>
        <w:tc>
          <w:tcPr>
            <w:tcW w:w="1838" w:type="dxa"/>
            <w:tcBorders>
              <w:top w:val="nil"/>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14:paraId="2623C9EA" w14:textId="77777777" w:rsidR="005F2397" w:rsidRPr="008568A7" w:rsidRDefault="005F2397" w:rsidP="005F2397">
            <w:pPr>
              <w:rPr>
                <w:rFonts w:ascii="Calibri" w:hAnsi="Calibri"/>
              </w:rPr>
            </w:pPr>
            <w:r w:rsidRPr="008568A7">
              <w:rPr>
                <w:rFonts w:ascii="Calibri" w:hAnsi="Calibri"/>
              </w:rPr>
              <w:t>ROI</w:t>
            </w:r>
          </w:p>
        </w:tc>
        <w:tc>
          <w:tcPr>
            <w:tcW w:w="245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4605E582" w14:textId="77777777" w:rsidR="005F2397" w:rsidRPr="008568A7" w:rsidRDefault="005F2397" w:rsidP="005F2397">
            <w:pPr>
              <w:rPr>
                <w:rFonts w:ascii="Calibri" w:hAnsi="Calibri"/>
              </w:rPr>
            </w:pPr>
            <w:r w:rsidRPr="008568A7">
              <w:rPr>
                <w:rFonts w:ascii="Calibri" w:hAnsi="Calibri"/>
              </w:rPr>
              <w:t>2.63%</w:t>
            </w:r>
          </w:p>
        </w:tc>
        <w:tc>
          <w:tcPr>
            <w:tcW w:w="463"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6B427B59" w14:textId="77777777" w:rsidR="005F2397" w:rsidRPr="008568A7" w:rsidRDefault="005F2397" w:rsidP="005F2397">
            <w:pPr>
              <w:rPr>
                <w:rFonts w:ascii="Calibri" w:hAnsi="Calibri"/>
              </w:rPr>
            </w:pPr>
          </w:p>
        </w:tc>
        <w:tc>
          <w:tcPr>
            <w:tcW w:w="183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7082FE57" w14:textId="77777777" w:rsidR="005F2397" w:rsidRPr="008568A7" w:rsidRDefault="005F2397" w:rsidP="005F2397">
            <w:pPr>
              <w:rPr>
                <w:rFonts w:ascii="Calibri" w:hAnsi="Calibri"/>
              </w:rPr>
            </w:pPr>
          </w:p>
        </w:tc>
        <w:tc>
          <w:tcPr>
            <w:tcW w:w="2426"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C6436EE" w14:textId="77777777" w:rsidR="005F2397" w:rsidRPr="008568A7" w:rsidRDefault="005F2397" w:rsidP="005F2397">
            <w:pPr>
              <w:rPr>
                <w:rFonts w:ascii="Calibri" w:hAnsi="Calibri"/>
              </w:rPr>
            </w:pPr>
          </w:p>
        </w:tc>
      </w:tr>
    </w:tbl>
    <w:p w14:paraId="12A595A6" w14:textId="77777777" w:rsidR="00FC538A" w:rsidRPr="008568A7" w:rsidRDefault="00FC538A" w:rsidP="005F2397">
      <w:pPr>
        <w:rPr>
          <w:rFonts w:ascii="Calibri" w:hAnsi="Calibri"/>
        </w:rPr>
      </w:pPr>
    </w:p>
    <w:p w14:paraId="756AC915" w14:textId="0C418369" w:rsidR="005F2397" w:rsidRPr="008568A7" w:rsidRDefault="005F2397">
      <w:pPr>
        <w:pStyle w:val="Heading2"/>
        <w:pPrChange w:id="8693" w:author="Aleksander Hansen" w:date="2013-02-15T20:42:00Z">
          <w:pPr/>
        </w:pPrChange>
      </w:pPr>
      <w:bookmarkStart w:id="8694" w:name="_Toc222580801"/>
      <w:r w:rsidRPr="008568A7">
        <w:t>Explain balance</w:t>
      </w:r>
      <w:r w:rsidRPr="008568A7">
        <w:rPr>
          <w:rFonts w:cs="Monaco"/>
        </w:rPr>
        <w:t>‐</w:t>
      </w:r>
      <w:r w:rsidRPr="008568A7">
        <w:t>sheet hedging with forwards</w:t>
      </w:r>
      <w:bookmarkEnd w:id="8694"/>
      <w:ins w:id="8695" w:author="Aleksander Hansen" w:date="2013-02-15T12:26:00Z">
        <w:r w:rsidR="00CA255D">
          <w:br/>
        </w:r>
      </w:ins>
    </w:p>
    <w:p w14:paraId="1CB12B49" w14:textId="77777777" w:rsidR="005F2397" w:rsidRPr="008568A7" w:rsidRDefault="005F2397">
      <w:pPr>
        <w:pStyle w:val="Heading3SubGTNI"/>
        <w:pPrChange w:id="8696" w:author="Aleksander Hansen" w:date="2013-02-15T12:34:00Z">
          <w:pPr/>
        </w:pPrChange>
      </w:pPr>
      <w:bookmarkStart w:id="8697" w:name="_Toc222580802"/>
      <w:r w:rsidRPr="008568A7">
        <w:t>Off balance sheet hedge with forwards</w:t>
      </w:r>
      <w:bookmarkEnd w:id="8697"/>
    </w:p>
    <w:p w14:paraId="53D63E59" w14:textId="77777777" w:rsidR="005F2397" w:rsidRPr="008568A7" w:rsidRDefault="005F2397" w:rsidP="005F2397">
      <w:pPr>
        <w:rPr>
          <w:rFonts w:ascii="Calibri" w:hAnsi="Calibri"/>
        </w:rPr>
      </w:pPr>
      <w:r w:rsidRPr="008568A7">
        <w:rPr>
          <w:rFonts w:ascii="Calibri" w:hAnsi="Calibri"/>
        </w:rPr>
        <w:t>In the case, the bank “locks in” the future exchange rate with a forward currency contract. In this example, although the foreign currency depreciates (e.g., $1.45), the bank converts at $1.55 per the forward contract.</w:t>
      </w:r>
    </w:p>
    <w:p w14:paraId="5D22CA53" w14:textId="77777777" w:rsidR="005F2397" w:rsidRPr="008568A7" w:rsidRDefault="005F2397" w:rsidP="005F2397">
      <w:pPr>
        <w:rPr>
          <w:rFonts w:ascii="Calibri" w:hAnsi="Calibri"/>
        </w:rPr>
      </w:pPr>
    </w:p>
    <w:tbl>
      <w:tblPr>
        <w:tblpPr w:leftFromText="180" w:rightFromText="180" w:vertAnchor="text" w:tblpXSpec="center" w:tblpY="1"/>
        <w:tblOverlap w:val="never"/>
        <w:tblW w:w="9037" w:type="dxa"/>
        <w:jc w:val="center"/>
        <w:tblCellMar>
          <w:left w:w="0" w:type="dxa"/>
          <w:right w:w="0" w:type="dxa"/>
        </w:tblCellMar>
        <w:tblLook w:val="04A0" w:firstRow="1" w:lastRow="0" w:firstColumn="1" w:lastColumn="0" w:noHBand="0" w:noVBand="1"/>
      </w:tblPr>
      <w:tblGrid>
        <w:gridCol w:w="2102"/>
        <w:gridCol w:w="2087"/>
        <w:gridCol w:w="1049"/>
        <w:gridCol w:w="2017"/>
        <w:gridCol w:w="1782"/>
      </w:tblGrid>
      <w:tr w:rsidR="005F2397" w:rsidRPr="008568A7" w14:paraId="13790AE2" w14:textId="77777777" w:rsidTr="00D91BD3">
        <w:trPr>
          <w:trHeight w:hRule="exact" w:val="313"/>
          <w:jc w:val="center"/>
        </w:trPr>
        <w:tc>
          <w:tcPr>
            <w:tcW w:w="4189" w:type="dxa"/>
            <w:gridSpan w:val="2"/>
            <w:tcBorders>
              <w:top w:val="nil"/>
              <w:left w:val="nil"/>
              <w:right w:val="nil"/>
            </w:tcBorders>
            <w:shd w:val="clear" w:color="auto" w:fill="A2B593"/>
            <w:tcMar>
              <w:top w:w="15" w:type="dxa"/>
              <w:left w:w="15" w:type="dxa"/>
              <w:bottom w:w="0" w:type="dxa"/>
              <w:right w:w="15" w:type="dxa"/>
            </w:tcMar>
            <w:vAlign w:val="center"/>
            <w:hideMark/>
          </w:tcPr>
          <w:p w14:paraId="1AB8C4DF" w14:textId="77777777" w:rsidR="005F2397" w:rsidRPr="008568A7" w:rsidRDefault="005F2397" w:rsidP="005F2397">
            <w:pPr>
              <w:rPr>
                <w:rFonts w:ascii="Calibri" w:hAnsi="Calibri"/>
              </w:rPr>
            </w:pPr>
            <w:r w:rsidRPr="008568A7">
              <w:rPr>
                <w:rFonts w:ascii="Calibri" w:hAnsi="Calibri"/>
              </w:rPr>
              <w:t>Assets (loans)</w:t>
            </w:r>
          </w:p>
        </w:tc>
        <w:tc>
          <w:tcPr>
            <w:tcW w:w="1049" w:type="dxa"/>
            <w:tcBorders>
              <w:top w:val="nil"/>
              <w:left w:val="nil"/>
              <w:right w:val="nil"/>
            </w:tcBorders>
            <w:shd w:val="clear" w:color="auto" w:fill="A2B593"/>
            <w:tcMar>
              <w:top w:w="15" w:type="dxa"/>
              <w:left w:w="15" w:type="dxa"/>
              <w:bottom w:w="0" w:type="dxa"/>
              <w:right w:w="15" w:type="dxa"/>
            </w:tcMar>
            <w:vAlign w:val="bottom"/>
            <w:hideMark/>
          </w:tcPr>
          <w:p w14:paraId="3D655602" w14:textId="77777777" w:rsidR="005F2397" w:rsidRPr="008568A7" w:rsidRDefault="005F2397" w:rsidP="005F2397">
            <w:pPr>
              <w:rPr>
                <w:rFonts w:ascii="Calibri" w:hAnsi="Calibri"/>
              </w:rPr>
            </w:pPr>
          </w:p>
        </w:tc>
        <w:tc>
          <w:tcPr>
            <w:tcW w:w="3799" w:type="dxa"/>
            <w:gridSpan w:val="2"/>
            <w:tcBorders>
              <w:top w:val="nil"/>
              <w:left w:val="nil"/>
              <w:right w:val="nil"/>
            </w:tcBorders>
            <w:shd w:val="clear" w:color="auto" w:fill="A2B593"/>
            <w:tcMar>
              <w:top w:w="15" w:type="dxa"/>
              <w:left w:w="15" w:type="dxa"/>
              <w:bottom w:w="0" w:type="dxa"/>
              <w:right w:w="15" w:type="dxa"/>
            </w:tcMar>
            <w:vAlign w:val="center"/>
            <w:hideMark/>
          </w:tcPr>
          <w:p w14:paraId="73A17100" w14:textId="77777777" w:rsidR="005F2397" w:rsidRPr="008568A7" w:rsidRDefault="005F2397" w:rsidP="005F2397">
            <w:pPr>
              <w:rPr>
                <w:rFonts w:ascii="Calibri" w:hAnsi="Calibri"/>
              </w:rPr>
            </w:pPr>
            <w:r w:rsidRPr="008568A7">
              <w:rPr>
                <w:rFonts w:ascii="Calibri" w:hAnsi="Calibri"/>
              </w:rPr>
              <w:t>Liabilities (CDs)</w:t>
            </w:r>
          </w:p>
        </w:tc>
      </w:tr>
      <w:tr w:rsidR="00FC538A" w:rsidRPr="008568A7" w14:paraId="5552C5D5" w14:textId="77777777" w:rsidTr="00FC538A">
        <w:trPr>
          <w:trHeight w:hRule="exact" w:val="313"/>
          <w:jc w:val="center"/>
        </w:trPr>
        <w:tc>
          <w:tcPr>
            <w:tcW w:w="2102" w:type="dxa"/>
            <w:tcBorders>
              <w:left w:val="nil"/>
              <w:right w:val="nil"/>
            </w:tcBorders>
            <w:shd w:val="clear" w:color="auto" w:fill="auto"/>
            <w:tcMar>
              <w:top w:w="15" w:type="dxa"/>
              <w:left w:w="15" w:type="dxa"/>
              <w:bottom w:w="0" w:type="dxa"/>
              <w:right w:w="15" w:type="dxa"/>
            </w:tcMar>
            <w:vAlign w:val="bottom"/>
            <w:hideMark/>
          </w:tcPr>
          <w:p w14:paraId="25A33993" w14:textId="77777777" w:rsidR="005F2397" w:rsidRPr="008568A7" w:rsidRDefault="005F2397" w:rsidP="005F2397">
            <w:pPr>
              <w:rPr>
                <w:rFonts w:ascii="Calibri" w:hAnsi="Calibri"/>
              </w:rPr>
            </w:pPr>
          </w:p>
        </w:tc>
        <w:tc>
          <w:tcPr>
            <w:tcW w:w="2087" w:type="dxa"/>
            <w:tcBorders>
              <w:left w:val="nil"/>
              <w:right w:val="nil"/>
            </w:tcBorders>
            <w:shd w:val="clear" w:color="auto" w:fill="auto"/>
            <w:tcMar>
              <w:top w:w="15" w:type="dxa"/>
              <w:left w:w="15" w:type="dxa"/>
              <w:bottom w:w="0" w:type="dxa"/>
              <w:right w:w="15" w:type="dxa"/>
            </w:tcMar>
            <w:vAlign w:val="center"/>
            <w:hideMark/>
          </w:tcPr>
          <w:p w14:paraId="01E47C18" w14:textId="77777777" w:rsidR="005F2397" w:rsidRPr="008568A7" w:rsidRDefault="005F2397" w:rsidP="005F2397">
            <w:pPr>
              <w:rPr>
                <w:rFonts w:ascii="Calibri" w:hAnsi="Calibri"/>
              </w:rPr>
            </w:pPr>
            <w:r w:rsidRPr="008568A7">
              <w:rPr>
                <w:rFonts w:ascii="Calibri" w:hAnsi="Calibri"/>
              </w:rPr>
              <w:t>Invest:</w:t>
            </w:r>
          </w:p>
        </w:tc>
        <w:tc>
          <w:tcPr>
            <w:tcW w:w="1049" w:type="dxa"/>
            <w:tcBorders>
              <w:left w:val="nil"/>
              <w:right w:val="nil"/>
            </w:tcBorders>
            <w:shd w:val="clear" w:color="auto" w:fill="auto"/>
            <w:tcMar>
              <w:top w:w="15" w:type="dxa"/>
              <w:left w:w="15" w:type="dxa"/>
              <w:bottom w:w="0" w:type="dxa"/>
              <w:right w:w="15" w:type="dxa"/>
            </w:tcMar>
            <w:vAlign w:val="bottom"/>
            <w:hideMark/>
          </w:tcPr>
          <w:p w14:paraId="35796755" w14:textId="77777777" w:rsidR="005F2397" w:rsidRPr="008568A7" w:rsidRDefault="005F2397" w:rsidP="005F2397">
            <w:pPr>
              <w:rPr>
                <w:rFonts w:ascii="Calibri" w:hAnsi="Calibri"/>
              </w:rPr>
            </w:pPr>
          </w:p>
        </w:tc>
        <w:tc>
          <w:tcPr>
            <w:tcW w:w="2017" w:type="dxa"/>
            <w:tcBorders>
              <w:left w:val="nil"/>
              <w:right w:val="nil"/>
            </w:tcBorders>
            <w:shd w:val="clear" w:color="auto" w:fill="auto"/>
            <w:tcMar>
              <w:top w:w="15" w:type="dxa"/>
              <w:left w:w="15" w:type="dxa"/>
              <w:bottom w:w="0" w:type="dxa"/>
              <w:right w:w="15" w:type="dxa"/>
            </w:tcMar>
            <w:vAlign w:val="bottom"/>
            <w:hideMark/>
          </w:tcPr>
          <w:p w14:paraId="0D7DEDB8" w14:textId="77777777" w:rsidR="005F2397" w:rsidRPr="008568A7" w:rsidRDefault="005F2397" w:rsidP="005F2397">
            <w:pPr>
              <w:rPr>
                <w:rFonts w:ascii="Calibri" w:hAnsi="Calibri"/>
              </w:rPr>
            </w:pPr>
          </w:p>
        </w:tc>
        <w:tc>
          <w:tcPr>
            <w:tcW w:w="1782" w:type="dxa"/>
            <w:tcBorders>
              <w:left w:val="nil"/>
              <w:right w:val="nil"/>
            </w:tcBorders>
            <w:shd w:val="clear" w:color="auto" w:fill="auto"/>
            <w:tcMar>
              <w:top w:w="15" w:type="dxa"/>
              <w:left w:w="15" w:type="dxa"/>
              <w:bottom w:w="0" w:type="dxa"/>
              <w:right w:w="15" w:type="dxa"/>
            </w:tcMar>
            <w:vAlign w:val="center"/>
            <w:hideMark/>
          </w:tcPr>
          <w:p w14:paraId="33155B0D" w14:textId="77777777" w:rsidR="005F2397" w:rsidRPr="008568A7" w:rsidRDefault="005F2397" w:rsidP="005F2397">
            <w:pPr>
              <w:rPr>
                <w:rFonts w:ascii="Calibri" w:hAnsi="Calibri"/>
              </w:rPr>
            </w:pPr>
            <w:r w:rsidRPr="008568A7">
              <w:rPr>
                <w:rFonts w:ascii="Calibri" w:hAnsi="Calibri"/>
              </w:rPr>
              <w:t>Lend:</w:t>
            </w:r>
          </w:p>
        </w:tc>
      </w:tr>
      <w:tr w:rsidR="00FC538A" w:rsidRPr="008568A7" w14:paraId="379DCC84"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637C5A7D"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34A84CA5" w14:textId="77777777" w:rsidR="005F2397" w:rsidRPr="008568A7" w:rsidRDefault="005F2397" w:rsidP="005F2397">
            <w:pPr>
              <w:rPr>
                <w:rFonts w:ascii="Calibri" w:hAnsi="Calibri"/>
              </w:rPr>
            </w:pPr>
            <w:r w:rsidRPr="008568A7">
              <w:rPr>
                <w:rFonts w:ascii="Calibri" w:hAnsi="Calibri"/>
              </w:rPr>
              <w:t>$ @ 9%</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37912A9C"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center"/>
            <w:hideMark/>
          </w:tcPr>
          <w:p w14:paraId="571C8640" w14:textId="77777777" w:rsidR="005F2397" w:rsidRPr="008568A7" w:rsidRDefault="005F2397" w:rsidP="005F2397">
            <w:pPr>
              <w:rPr>
                <w:rFonts w:ascii="Calibri" w:hAnsi="Calibri"/>
              </w:rPr>
            </w:pPr>
            <w:r w:rsidRPr="008568A7">
              <w:rPr>
                <w:rFonts w:ascii="Calibri" w:hAnsi="Calibri"/>
              </w:rPr>
              <w:t xml:space="preserve">$200.00 </w:t>
            </w:r>
          </w:p>
        </w:tc>
        <w:tc>
          <w:tcPr>
            <w:tcW w:w="1782" w:type="dxa"/>
            <w:tcBorders>
              <w:top w:val="nil"/>
              <w:left w:val="nil"/>
              <w:bottom w:val="nil"/>
              <w:right w:val="nil"/>
            </w:tcBorders>
            <w:shd w:val="clear" w:color="auto" w:fill="auto"/>
            <w:tcMar>
              <w:top w:w="15" w:type="dxa"/>
              <w:left w:w="15" w:type="dxa"/>
              <w:bottom w:w="0" w:type="dxa"/>
              <w:right w:w="15" w:type="dxa"/>
            </w:tcMar>
            <w:vAlign w:val="center"/>
            <w:hideMark/>
          </w:tcPr>
          <w:p w14:paraId="7C572E72" w14:textId="77777777" w:rsidR="005F2397" w:rsidRPr="008568A7" w:rsidRDefault="005F2397" w:rsidP="005F2397">
            <w:pPr>
              <w:rPr>
                <w:rFonts w:ascii="Calibri" w:hAnsi="Calibri"/>
              </w:rPr>
            </w:pPr>
            <w:r w:rsidRPr="008568A7">
              <w:rPr>
                <w:rFonts w:ascii="Calibri" w:hAnsi="Calibri"/>
              </w:rPr>
              <w:t>$ @ 8%</w:t>
            </w:r>
          </w:p>
        </w:tc>
      </w:tr>
      <w:tr w:rsidR="00FC538A" w:rsidRPr="008568A7" w14:paraId="0E218F70"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BBBBC98"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2C3EE87D" w14:textId="77777777" w:rsidR="005F2397" w:rsidRPr="008568A7" w:rsidRDefault="005F2397" w:rsidP="005F2397">
            <w:pPr>
              <w:rPr>
                <w:rFonts w:ascii="Calibri" w:hAnsi="Calibri"/>
              </w:rPr>
            </w:pPr>
            <w:r w:rsidRPr="008568A7">
              <w:rPr>
                <w:rFonts w:ascii="Calibri" w:hAnsi="Calibri"/>
              </w:rPr>
              <w:t>£ @ 15%</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0469D204"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center"/>
            <w:hideMark/>
          </w:tcPr>
          <w:p w14:paraId="6AAA8552" w14:textId="77777777" w:rsidR="005F2397" w:rsidRPr="008568A7" w:rsidRDefault="005F2397" w:rsidP="005F2397">
            <w:pPr>
              <w:rPr>
                <w:rFonts w:ascii="Calibri" w:hAnsi="Calibri"/>
              </w:rPr>
            </w:pPr>
            <w:r w:rsidRPr="008568A7">
              <w:rPr>
                <w:rFonts w:ascii="Calibri" w:hAnsi="Calibri"/>
              </w:rPr>
              <w:t xml:space="preserve">$0.00 </w:t>
            </w:r>
          </w:p>
        </w:tc>
        <w:tc>
          <w:tcPr>
            <w:tcW w:w="1782" w:type="dxa"/>
            <w:tcBorders>
              <w:top w:val="nil"/>
              <w:left w:val="nil"/>
              <w:bottom w:val="nil"/>
              <w:right w:val="nil"/>
            </w:tcBorders>
            <w:shd w:val="clear" w:color="auto" w:fill="auto"/>
            <w:tcMar>
              <w:top w:w="15" w:type="dxa"/>
              <w:left w:w="15" w:type="dxa"/>
              <w:bottom w:w="0" w:type="dxa"/>
              <w:right w:w="15" w:type="dxa"/>
            </w:tcMar>
            <w:vAlign w:val="center"/>
            <w:hideMark/>
          </w:tcPr>
          <w:p w14:paraId="2AC97887" w14:textId="77777777" w:rsidR="005F2397" w:rsidRPr="008568A7" w:rsidRDefault="005F2397" w:rsidP="005F2397">
            <w:pPr>
              <w:rPr>
                <w:rFonts w:ascii="Calibri" w:hAnsi="Calibri"/>
              </w:rPr>
            </w:pPr>
            <w:r w:rsidRPr="008568A7">
              <w:rPr>
                <w:rFonts w:ascii="Calibri" w:hAnsi="Calibri"/>
              </w:rPr>
              <w:t>£ @ 11%</w:t>
            </w:r>
          </w:p>
        </w:tc>
      </w:tr>
      <w:tr w:rsidR="00FC538A" w:rsidRPr="008568A7" w14:paraId="60294D5B"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8887E99" w14:textId="77777777" w:rsidR="005F2397" w:rsidRPr="008568A7" w:rsidRDefault="005F2397" w:rsidP="005F2397">
            <w:pPr>
              <w:rPr>
                <w:rFonts w:ascii="Calibri" w:hAnsi="Calibri"/>
              </w:rPr>
            </w:pP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676D9549" w14:textId="77777777" w:rsidR="005F2397" w:rsidRPr="008568A7" w:rsidRDefault="005F2397" w:rsidP="005F2397">
            <w:pPr>
              <w:rPr>
                <w:rFonts w:ascii="Calibri" w:hAnsi="Calibri"/>
              </w:rPr>
            </w:pP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72050C53"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46B6C131"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6C1E4426" w14:textId="77777777" w:rsidR="005F2397" w:rsidRPr="008568A7" w:rsidRDefault="005F2397" w:rsidP="005F2397">
            <w:pPr>
              <w:rPr>
                <w:rFonts w:ascii="Calibri" w:hAnsi="Calibri"/>
              </w:rPr>
            </w:pPr>
          </w:p>
        </w:tc>
      </w:tr>
      <w:tr w:rsidR="00FC538A" w:rsidRPr="008568A7" w14:paraId="2CEB3170"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2B897719" w14:textId="77777777" w:rsidR="005F2397" w:rsidRPr="008568A7" w:rsidRDefault="005F2397" w:rsidP="005F2397">
            <w:pPr>
              <w:rPr>
                <w:rFonts w:ascii="Calibri" w:hAnsi="Calibri"/>
              </w:rPr>
            </w:pPr>
          </w:p>
        </w:tc>
        <w:tc>
          <w:tcPr>
            <w:tcW w:w="208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3AAC828" w14:textId="77777777" w:rsidR="005F2397" w:rsidRPr="008568A7" w:rsidRDefault="005F2397" w:rsidP="005F2397">
            <w:pPr>
              <w:rPr>
                <w:rFonts w:ascii="Calibri" w:hAnsi="Calibri"/>
              </w:rPr>
            </w:pPr>
            <w:r w:rsidRPr="008568A7">
              <w:rPr>
                <w:rFonts w:ascii="Calibri" w:hAnsi="Calibri"/>
              </w:rPr>
              <w:t xml:space="preserve">$/£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59CD8AB6"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D4F3C56"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23CA8F61" w14:textId="77777777" w:rsidR="005F2397" w:rsidRPr="008568A7" w:rsidRDefault="005F2397" w:rsidP="005F2397">
            <w:pPr>
              <w:rPr>
                <w:rFonts w:ascii="Calibri" w:hAnsi="Calibri"/>
              </w:rPr>
            </w:pPr>
          </w:p>
        </w:tc>
      </w:tr>
      <w:tr w:rsidR="00FC538A" w:rsidRPr="008568A7" w14:paraId="527FA4BE"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55D46E2D" w14:textId="77777777" w:rsidR="005F2397" w:rsidRPr="008568A7" w:rsidRDefault="005F2397" w:rsidP="005F2397">
            <w:pPr>
              <w:rPr>
                <w:rFonts w:ascii="Calibri" w:hAnsi="Calibri"/>
              </w:rPr>
            </w:pPr>
            <w:r w:rsidRPr="008568A7">
              <w:rPr>
                <w:rFonts w:ascii="Calibri" w:hAnsi="Calibri"/>
              </w:rPr>
              <w:t>Spot</w:t>
            </w:r>
          </w:p>
        </w:tc>
        <w:tc>
          <w:tcPr>
            <w:tcW w:w="208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93A20B" w14:textId="77777777" w:rsidR="005F2397" w:rsidRPr="008568A7" w:rsidRDefault="005F2397" w:rsidP="005F2397">
            <w:pPr>
              <w:rPr>
                <w:rFonts w:ascii="Calibri" w:hAnsi="Calibri"/>
              </w:rPr>
            </w:pPr>
            <w:r w:rsidRPr="008568A7">
              <w:rPr>
                <w:rFonts w:ascii="Calibri" w:hAnsi="Calibri"/>
              </w:rPr>
              <w:t xml:space="preserve">$1.60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27BC56D7"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7F5C3D95"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10B38846" w14:textId="77777777" w:rsidR="005F2397" w:rsidRPr="008568A7" w:rsidRDefault="005F2397" w:rsidP="005F2397">
            <w:pPr>
              <w:rPr>
                <w:rFonts w:ascii="Calibri" w:hAnsi="Calibri"/>
              </w:rPr>
            </w:pPr>
          </w:p>
        </w:tc>
      </w:tr>
      <w:tr w:rsidR="00FC538A" w:rsidRPr="008568A7" w14:paraId="0A68E317"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05DFF986" w14:textId="77777777" w:rsidR="005F2397" w:rsidRPr="008568A7" w:rsidRDefault="005F2397" w:rsidP="005F2397">
            <w:pPr>
              <w:rPr>
                <w:rFonts w:ascii="Calibri" w:hAnsi="Calibri"/>
              </w:rPr>
            </w:pPr>
            <w:r w:rsidRPr="008568A7">
              <w:rPr>
                <w:rFonts w:ascii="Calibri" w:hAnsi="Calibri"/>
              </w:rPr>
              <w:t>Discount</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7C743DC0" w14:textId="77777777" w:rsidR="005F2397" w:rsidRPr="008568A7" w:rsidRDefault="005F2397" w:rsidP="005F2397">
            <w:pPr>
              <w:rPr>
                <w:rFonts w:ascii="Calibri" w:hAnsi="Calibri"/>
              </w:rPr>
            </w:pPr>
            <w:r w:rsidRPr="008568A7">
              <w:rPr>
                <w:rFonts w:ascii="Calibri" w:hAnsi="Calibri"/>
              </w:rPr>
              <w:t xml:space="preserve">$0.05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271F82C"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94A688E"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7699EEBE" w14:textId="77777777" w:rsidR="005F2397" w:rsidRPr="008568A7" w:rsidRDefault="005F2397" w:rsidP="005F2397">
            <w:pPr>
              <w:rPr>
                <w:rFonts w:ascii="Calibri" w:hAnsi="Calibri"/>
              </w:rPr>
            </w:pPr>
          </w:p>
        </w:tc>
      </w:tr>
      <w:tr w:rsidR="00FC538A" w:rsidRPr="008568A7" w14:paraId="58D82ECB"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74DCAAC4" w14:textId="77777777" w:rsidR="005F2397" w:rsidRPr="008568A7" w:rsidRDefault="005F2397" w:rsidP="005F2397">
            <w:pPr>
              <w:rPr>
                <w:rFonts w:ascii="Calibri" w:hAnsi="Calibri"/>
              </w:rPr>
            </w:pPr>
            <w:r w:rsidRPr="008568A7">
              <w:rPr>
                <w:rFonts w:ascii="Calibri" w:hAnsi="Calibri"/>
              </w:rPr>
              <w:t>Forward</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509010FF" w14:textId="77777777" w:rsidR="005F2397" w:rsidRPr="008568A7" w:rsidRDefault="005F2397" w:rsidP="005F2397">
            <w:pPr>
              <w:rPr>
                <w:rFonts w:ascii="Calibri" w:hAnsi="Calibri"/>
              </w:rPr>
            </w:pPr>
            <w:r w:rsidRPr="008568A7">
              <w:rPr>
                <w:rFonts w:ascii="Calibri" w:hAnsi="Calibri"/>
              </w:rPr>
              <w:t xml:space="preserve">$1.55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41E8E0C7"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E03F97A"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1986863A" w14:textId="77777777" w:rsidR="005F2397" w:rsidRPr="008568A7" w:rsidRDefault="005F2397" w:rsidP="005F2397">
            <w:pPr>
              <w:rPr>
                <w:rFonts w:ascii="Calibri" w:hAnsi="Calibri"/>
              </w:rPr>
            </w:pPr>
          </w:p>
        </w:tc>
      </w:tr>
      <w:tr w:rsidR="00FC538A" w:rsidRPr="008568A7" w14:paraId="62E2328D"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788805C6"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15526994" w14:textId="77777777" w:rsidR="005F2397" w:rsidRPr="008568A7" w:rsidRDefault="005F2397" w:rsidP="005F2397">
            <w:pPr>
              <w:rPr>
                <w:rFonts w:ascii="Calibri" w:hAnsi="Calibri"/>
              </w:rPr>
            </w:pPr>
            <w:r w:rsidRPr="008568A7">
              <w:rPr>
                <w:rFonts w:ascii="Calibri" w:hAnsi="Calibri"/>
              </w:rPr>
              <w:t>£62.50</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5A914EE"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294B0DA"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6D514C1F" w14:textId="77777777" w:rsidR="005F2397" w:rsidRPr="008568A7" w:rsidRDefault="005F2397" w:rsidP="005F2397">
            <w:pPr>
              <w:rPr>
                <w:rFonts w:ascii="Calibri" w:hAnsi="Calibri"/>
              </w:rPr>
            </w:pPr>
          </w:p>
        </w:tc>
      </w:tr>
      <w:tr w:rsidR="00FC538A" w:rsidRPr="008568A7" w14:paraId="4114337C"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1ABA3DA4" w14:textId="77777777" w:rsidR="005F2397" w:rsidRPr="008568A7" w:rsidRDefault="005F2397" w:rsidP="005F2397">
            <w:pPr>
              <w:rPr>
                <w:rFonts w:ascii="Calibri" w:hAnsi="Calibri"/>
              </w:rPr>
            </w:pPr>
            <w:r w:rsidRPr="008568A7">
              <w:rPr>
                <w:rFonts w:ascii="Calibri" w:hAnsi="Calibri"/>
              </w:rPr>
              <w:t>Loan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75DB7E10" w14:textId="77777777" w:rsidR="005F2397" w:rsidRPr="008568A7" w:rsidRDefault="005F2397" w:rsidP="005F2397">
            <w:pPr>
              <w:rPr>
                <w:rFonts w:ascii="Calibri" w:hAnsi="Calibri"/>
              </w:rPr>
            </w:pPr>
            <w:r w:rsidRPr="008568A7">
              <w:rPr>
                <w:rFonts w:ascii="Calibri" w:hAnsi="Calibri"/>
              </w:rPr>
              <w:t>15%</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00802294"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4EBB377F"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7F4CD1A9" w14:textId="77777777" w:rsidR="005F2397" w:rsidRPr="008568A7" w:rsidRDefault="005F2397" w:rsidP="005F2397">
            <w:pPr>
              <w:rPr>
                <w:rFonts w:ascii="Calibri" w:hAnsi="Calibri"/>
              </w:rPr>
            </w:pPr>
          </w:p>
        </w:tc>
      </w:tr>
      <w:tr w:rsidR="00FC538A" w:rsidRPr="008568A7" w14:paraId="53974C28"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F07F5E3" w14:textId="77777777" w:rsidR="005F2397" w:rsidRPr="008568A7" w:rsidRDefault="005F2397" w:rsidP="005F2397">
            <w:pPr>
              <w:rPr>
                <w:rFonts w:ascii="Calibri" w:hAnsi="Calibri"/>
              </w:rPr>
            </w:pPr>
            <w:r w:rsidRPr="008568A7">
              <w:rPr>
                <w:rFonts w:ascii="Calibri" w:hAnsi="Calibri"/>
              </w:rPr>
              <w:t>Returned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2F70D723" w14:textId="77777777" w:rsidR="005F2397" w:rsidRPr="008568A7" w:rsidRDefault="005F2397" w:rsidP="005F2397">
            <w:pPr>
              <w:rPr>
                <w:rFonts w:ascii="Calibri" w:hAnsi="Calibri"/>
              </w:rPr>
            </w:pPr>
            <w:r w:rsidRPr="008568A7">
              <w:rPr>
                <w:rFonts w:ascii="Calibri" w:hAnsi="Calibri"/>
              </w:rPr>
              <w:t>£71.88</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6FA331B"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7876109"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3FA26206" w14:textId="77777777" w:rsidR="005F2397" w:rsidRPr="008568A7" w:rsidRDefault="005F2397" w:rsidP="005F2397">
            <w:pPr>
              <w:rPr>
                <w:rFonts w:ascii="Calibri" w:hAnsi="Calibri"/>
              </w:rPr>
            </w:pPr>
          </w:p>
        </w:tc>
      </w:tr>
      <w:tr w:rsidR="00FC538A" w:rsidRPr="008568A7" w14:paraId="1D590629"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6E517B69" w14:textId="77777777" w:rsidR="005F2397" w:rsidRPr="008568A7" w:rsidRDefault="005F2397" w:rsidP="005F2397">
            <w:pPr>
              <w:rPr>
                <w:rFonts w:ascii="Calibri" w:hAnsi="Calibri"/>
              </w:rPr>
            </w:pPr>
            <w:r w:rsidRPr="008568A7">
              <w:rPr>
                <w:rFonts w:ascii="Calibri" w:hAnsi="Calibri"/>
              </w:rPr>
              <w:t>Returned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46F86607" w14:textId="77777777" w:rsidR="005F2397" w:rsidRPr="008568A7" w:rsidRDefault="005F2397" w:rsidP="005F2397">
            <w:pPr>
              <w:rPr>
                <w:rFonts w:ascii="Calibri" w:hAnsi="Calibri"/>
              </w:rPr>
            </w:pPr>
            <w:r w:rsidRPr="008568A7">
              <w:rPr>
                <w:rFonts w:ascii="Calibri" w:hAnsi="Calibri"/>
              </w:rPr>
              <w:t xml:space="preserve">$111.41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426EF030"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5012C84"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09159DF2" w14:textId="77777777" w:rsidR="005F2397" w:rsidRPr="008568A7" w:rsidRDefault="005F2397" w:rsidP="005F2397">
            <w:pPr>
              <w:rPr>
                <w:rFonts w:ascii="Calibri" w:hAnsi="Calibri"/>
              </w:rPr>
            </w:pPr>
          </w:p>
        </w:tc>
      </w:tr>
      <w:tr w:rsidR="00FC538A" w:rsidRPr="008568A7" w14:paraId="37E90813" w14:textId="77777777" w:rsidTr="00FC538A">
        <w:trPr>
          <w:trHeight w:hRule="exact" w:val="313"/>
          <w:jc w:val="center"/>
        </w:trPr>
        <w:tc>
          <w:tcPr>
            <w:tcW w:w="210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B4E240A" w14:textId="77777777" w:rsidR="005F2397" w:rsidRPr="008568A7" w:rsidRDefault="005F2397" w:rsidP="005F2397">
            <w:pPr>
              <w:rPr>
                <w:rFonts w:ascii="Calibri" w:hAnsi="Calibri"/>
              </w:rPr>
            </w:pPr>
            <w:r w:rsidRPr="008568A7">
              <w:rPr>
                <w:rFonts w:ascii="Calibri" w:hAnsi="Calibri"/>
              </w:rPr>
              <w:t>Loan Return</w:t>
            </w:r>
          </w:p>
        </w:tc>
        <w:tc>
          <w:tcPr>
            <w:tcW w:w="208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FC988F8" w14:textId="77777777" w:rsidR="005F2397" w:rsidRPr="008568A7" w:rsidRDefault="005F2397" w:rsidP="005F2397">
            <w:pPr>
              <w:rPr>
                <w:rFonts w:ascii="Calibri" w:hAnsi="Calibri"/>
              </w:rPr>
            </w:pPr>
            <w:r w:rsidRPr="008568A7">
              <w:rPr>
                <w:rFonts w:ascii="Calibri" w:hAnsi="Calibri"/>
              </w:rPr>
              <w:t>11.41%</w:t>
            </w:r>
          </w:p>
        </w:tc>
        <w:tc>
          <w:tcPr>
            <w:tcW w:w="104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1987D50" w14:textId="77777777" w:rsidR="005F2397" w:rsidRPr="008568A7" w:rsidRDefault="005F2397" w:rsidP="005F2397">
            <w:pPr>
              <w:rPr>
                <w:rFonts w:ascii="Calibri" w:hAnsi="Calibri"/>
              </w:rPr>
            </w:pPr>
          </w:p>
        </w:tc>
        <w:tc>
          <w:tcPr>
            <w:tcW w:w="2017"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020C6392" w14:textId="77777777" w:rsidR="005F2397" w:rsidRPr="008568A7" w:rsidRDefault="005F2397" w:rsidP="005F2397">
            <w:pPr>
              <w:rPr>
                <w:rFonts w:ascii="Calibri" w:hAnsi="Calibri"/>
              </w:rPr>
            </w:pPr>
          </w:p>
        </w:tc>
        <w:tc>
          <w:tcPr>
            <w:tcW w:w="1782"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054951B" w14:textId="77777777" w:rsidR="005F2397" w:rsidRPr="008568A7" w:rsidRDefault="005F2397" w:rsidP="005F2397">
            <w:pPr>
              <w:rPr>
                <w:rFonts w:ascii="Calibri" w:hAnsi="Calibri"/>
              </w:rPr>
            </w:pPr>
          </w:p>
        </w:tc>
      </w:tr>
      <w:tr w:rsidR="00FC538A" w:rsidRPr="008568A7" w14:paraId="66D70A1A" w14:textId="77777777" w:rsidTr="00FC538A">
        <w:trPr>
          <w:trHeight w:hRule="exact" w:val="313"/>
          <w:jc w:val="center"/>
        </w:trPr>
        <w:tc>
          <w:tcPr>
            <w:tcW w:w="2102" w:type="dxa"/>
            <w:tcBorders>
              <w:top w:val="single" w:sz="4" w:space="0" w:color="000000"/>
              <w:left w:val="single" w:sz="4" w:space="0" w:color="000000"/>
              <w:right w:val="nil"/>
            </w:tcBorders>
            <w:shd w:val="clear" w:color="auto" w:fill="auto"/>
            <w:tcMar>
              <w:top w:w="15" w:type="dxa"/>
              <w:left w:w="15" w:type="dxa"/>
              <w:bottom w:w="0" w:type="dxa"/>
              <w:right w:w="15" w:type="dxa"/>
            </w:tcMar>
            <w:vAlign w:val="center"/>
            <w:hideMark/>
          </w:tcPr>
          <w:p w14:paraId="01E79487" w14:textId="77777777" w:rsidR="005F2397" w:rsidRPr="008568A7" w:rsidRDefault="005F2397" w:rsidP="005F2397">
            <w:pPr>
              <w:rPr>
                <w:rFonts w:ascii="Calibri" w:hAnsi="Calibri"/>
              </w:rPr>
            </w:pPr>
            <w:r w:rsidRPr="008568A7">
              <w:rPr>
                <w:rFonts w:ascii="Calibri" w:hAnsi="Calibri"/>
              </w:rPr>
              <w:t>ROA</w:t>
            </w:r>
          </w:p>
        </w:tc>
        <w:tc>
          <w:tcPr>
            <w:tcW w:w="2087" w:type="dxa"/>
            <w:tcBorders>
              <w:top w:val="single" w:sz="4" w:space="0" w:color="000000"/>
              <w:left w:val="nil"/>
              <w:right w:val="nil"/>
            </w:tcBorders>
            <w:shd w:val="clear" w:color="auto" w:fill="auto"/>
            <w:tcMar>
              <w:top w:w="15" w:type="dxa"/>
              <w:left w:w="15" w:type="dxa"/>
              <w:bottom w:w="0" w:type="dxa"/>
              <w:right w:w="15" w:type="dxa"/>
            </w:tcMar>
            <w:vAlign w:val="center"/>
            <w:hideMark/>
          </w:tcPr>
          <w:p w14:paraId="2C39A76E" w14:textId="77777777" w:rsidR="005F2397" w:rsidRPr="008568A7" w:rsidRDefault="005F2397" w:rsidP="005F2397">
            <w:pPr>
              <w:rPr>
                <w:rFonts w:ascii="Calibri" w:hAnsi="Calibri"/>
              </w:rPr>
            </w:pPr>
            <w:r w:rsidRPr="008568A7">
              <w:rPr>
                <w:rFonts w:ascii="Calibri" w:hAnsi="Calibri"/>
              </w:rPr>
              <w:t>10.20%</w:t>
            </w:r>
          </w:p>
        </w:tc>
        <w:tc>
          <w:tcPr>
            <w:tcW w:w="1049" w:type="dxa"/>
            <w:tcBorders>
              <w:top w:val="single" w:sz="4" w:space="0" w:color="000000"/>
              <w:left w:val="nil"/>
              <w:right w:val="nil"/>
            </w:tcBorders>
            <w:shd w:val="clear" w:color="auto" w:fill="auto"/>
            <w:tcMar>
              <w:top w:w="15" w:type="dxa"/>
              <w:left w:w="15" w:type="dxa"/>
              <w:bottom w:w="0" w:type="dxa"/>
              <w:right w:w="15" w:type="dxa"/>
            </w:tcMar>
            <w:vAlign w:val="bottom"/>
            <w:hideMark/>
          </w:tcPr>
          <w:p w14:paraId="3AD8FD22" w14:textId="77777777" w:rsidR="005F2397" w:rsidRPr="008568A7" w:rsidRDefault="005F2397" w:rsidP="005F2397">
            <w:pPr>
              <w:rPr>
                <w:rFonts w:ascii="Calibri" w:hAnsi="Calibri"/>
              </w:rPr>
            </w:pPr>
            <w:r w:rsidRPr="008568A7">
              <w:rPr>
                <w:rFonts w:ascii="Calibri" w:hAnsi="Calibri"/>
              </w:rPr>
              <w:t> </w:t>
            </w:r>
          </w:p>
        </w:tc>
        <w:tc>
          <w:tcPr>
            <w:tcW w:w="2017" w:type="dxa"/>
            <w:tcBorders>
              <w:top w:val="single" w:sz="4" w:space="0" w:color="000000"/>
              <w:left w:val="nil"/>
              <w:right w:val="nil"/>
            </w:tcBorders>
            <w:shd w:val="clear" w:color="auto" w:fill="auto"/>
            <w:tcMar>
              <w:top w:w="15" w:type="dxa"/>
              <w:left w:w="15" w:type="dxa"/>
              <w:bottom w:w="0" w:type="dxa"/>
              <w:right w:w="15" w:type="dxa"/>
            </w:tcMar>
            <w:vAlign w:val="center"/>
            <w:hideMark/>
          </w:tcPr>
          <w:p w14:paraId="3173C77C" w14:textId="77777777" w:rsidR="005F2397" w:rsidRPr="008568A7" w:rsidRDefault="005F2397" w:rsidP="005F2397">
            <w:pPr>
              <w:rPr>
                <w:rFonts w:ascii="Calibri" w:hAnsi="Calibri"/>
              </w:rPr>
            </w:pPr>
            <w:r w:rsidRPr="008568A7">
              <w:rPr>
                <w:rFonts w:ascii="Calibri" w:hAnsi="Calibri"/>
              </w:rPr>
              <w:t>COF</w:t>
            </w:r>
          </w:p>
        </w:tc>
        <w:tc>
          <w:tcPr>
            <w:tcW w:w="1782" w:type="dxa"/>
            <w:tcBorders>
              <w:top w:val="single" w:sz="4" w:space="0" w:color="000000"/>
              <w:left w:val="nil"/>
              <w:right w:val="single" w:sz="4" w:space="0" w:color="000000"/>
            </w:tcBorders>
            <w:shd w:val="clear" w:color="auto" w:fill="auto"/>
            <w:tcMar>
              <w:top w:w="15" w:type="dxa"/>
              <w:left w:w="15" w:type="dxa"/>
              <w:bottom w:w="0" w:type="dxa"/>
              <w:right w:w="15" w:type="dxa"/>
            </w:tcMar>
            <w:vAlign w:val="center"/>
            <w:hideMark/>
          </w:tcPr>
          <w:p w14:paraId="41B8BA7C" w14:textId="77777777" w:rsidR="005F2397" w:rsidRPr="008568A7" w:rsidRDefault="005F2397" w:rsidP="005F2397">
            <w:pPr>
              <w:rPr>
                <w:rFonts w:ascii="Calibri" w:hAnsi="Calibri"/>
              </w:rPr>
            </w:pPr>
            <w:r w:rsidRPr="008568A7">
              <w:rPr>
                <w:rFonts w:ascii="Calibri" w:hAnsi="Calibri"/>
              </w:rPr>
              <w:t>8.00%</w:t>
            </w:r>
          </w:p>
        </w:tc>
      </w:tr>
      <w:tr w:rsidR="00FC538A" w:rsidRPr="008568A7" w14:paraId="6471E169" w14:textId="77777777" w:rsidTr="00FC538A">
        <w:trPr>
          <w:trHeight w:hRule="exact" w:val="313"/>
          <w:jc w:val="center"/>
        </w:trPr>
        <w:tc>
          <w:tcPr>
            <w:tcW w:w="2102" w:type="dxa"/>
            <w:tcBorders>
              <w:top w:val="nil"/>
              <w:left w:val="single" w:sz="4" w:space="0" w:color="000000"/>
              <w:bottom w:val="single" w:sz="8" w:space="0" w:color="000000" w:themeColor="text1"/>
              <w:right w:val="nil"/>
            </w:tcBorders>
            <w:shd w:val="clear" w:color="auto" w:fill="auto"/>
            <w:tcMar>
              <w:top w:w="15" w:type="dxa"/>
              <w:left w:w="15" w:type="dxa"/>
              <w:bottom w:w="0" w:type="dxa"/>
              <w:right w:w="15" w:type="dxa"/>
            </w:tcMar>
            <w:vAlign w:val="center"/>
            <w:hideMark/>
          </w:tcPr>
          <w:p w14:paraId="62AB663A" w14:textId="77777777" w:rsidR="005F2397" w:rsidRPr="008568A7" w:rsidRDefault="005F2397" w:rsidP="005F2397">
            <w:pPr>
              <w:rPr>
                <w:rFonts w:ascii="Calibri" w:hAnsi="Calibri"/>
              </w:rPr>
            </w:pPr>
            <w:r w:rsidRPr="008568A7">
              <w:rPr>
                <w:rFonts w:ascii="Calibri" w:hAnsi="Calibri"/>
              </w:rPr>
              <w:t>ROI:</w:t>
            </w:r>
          </w:p>
        </w:tc>
        <w:tc>
          <w:tcPr>
            <w:tcW w:w="2087" w:type="dxa"/>
            <w:tcBorders>
              <w:top w:val="nil"/>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647DB6A7" w14:textId="77777777" w:rsidR="005F2397" w:rsidRPr="008568A7" w:rsidRDefault="005F2397" w:rsidP="005F2397">
            <w:pPr>
              <w:rPr>
                <w:rFonts w:ascii="Calibri" w:hAnsi="Calibri"/>
              </w:rPr>
            </w:pPr>
            <w:r w:rsidRPr="008568A7">
              <w:rPr>
                <w:rFonts w:ascii="Calibri" w:hAnsi="Calibri"/>
              </w:rPr>
              <w:t>2.20%</w:t>
            </w:r>
          </w:p>
        </w:tc>
        <w:tc>
          <w:tcPr>
            <w:tcW w:w="1049" w:type="dxa"/>
            <w:tcBorders>
              <w:top w:val="nil"/>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45D520F9" w14:textId="77777777" w:rsidR="005F2397" w:rsidRPr="008568A7" w:rsidRDefault="005F2397" w:rsidP="005F2397">
            <w:pPr>
              <w:rPr>
                <w:rFonts w:ascii="Calibri" w:hAnsi="Calibri"/>
              </w:rPr>
            </w:pPr>
            <w:r w:rsidRPr="008568A7">
              <w:rPr>
                <w:rFonts w:ascii="Calibri" w:hAnsi="Calibri"/>
              </w:rPr>
              <w:t> </w:t>
            </w:r>
          </w:p>
        </w:tc>
        <w:tc>
          <w:tcPr>
            <w:tcW w:w="2017" w:type="dxa"/>
            <w:tcBorders>
              <w:top w:val="nil"/>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1C5ED769" w14:textId="77777777" w:rsidR="005F2397" w:rsidRPr="008568A7" w:rsidRDefault="005F2397" w:rsidP="005F2397">
            <w:pPr>
              <w:rPr>
                <w:rFonts w:ascii="Calibri" w:hAnsi="Calibri"/>
              </w:rPr>
            </w:pPr>
            <w:r w:rsidRPr="008568A7">
              <w:rPr>
                <w:rFonts w:ascii="Calibri" w:hAnsi="Calibri"/>
              </w:rPr>
              <w:t> </w:t>
            </w:r>
          </w:p>
        </w:tc>
        <w:tc>
          <w:tcPr>
            <w:tcW w:w="1782" w:type="dxa"/>
            <w:tcBorders>
              <w:top w:val="nil"/>
              <w:left w:val="nil"/>
              <w:bottom w:val="single" w:sz="8" w:space="0" w:color="000000" w:themeColor="text1"/>
              <w:right w:val="single" w:sz="4" w:space="0" w:color="000000"/>
            </w:tcBorders>
            <w:shd w:val="clear" w:color="auto" w:fill="auto"/>
            <w:tcMar>
              <w:top w:w="15" w:type="dxa"/>
              <w:left w:w="15" w:type="dxa"/>
              <w:bottom w:w="0" w:type="dxa"/>
              <w:right w:w="15" w:type="dxa"/>
            </w:tcMar>
            <w:vAlign w:val="bottom"/>
            <w:hideMark/>
          </w:tcPr>
          <w:p w14:paraId="7D7AA0A5" w14:textId="77777777" w:rsidR="005F2397" w:rsidRPr="008568A7" w:rsidRDefault="005F2397" w:rsidP="005F2397">
            <w:pPr>
              <w:rPr>
                <w:rFonts w:ascii="Calibri" w:hAnsi="Calibri"/>
              </w:rPr>
            </w:pPr>
            <w:r w:rsidRPr="008568A7">
              <w:rPr>
                <w:rFonts w:ascii="Calibri" w:hAnsi="Calibri"/>
              </w:rPr>
              <w:t> </w:t>
            </w:r>
          </w:p>
        </w:tc>
      </w:tr>
    </w:tbl>
    <w:p w14:paraId="279518FC" w14:textId="77777777" w:rsidR="00CA255D" w:rsidRDefault="00CA255D" w:rsidP="005F2397">
      <w:pPr>
        <w:rPr>
          <w:ins w:id="8698" w:author="Aleksander Hansen" w:date="2013-02-15T12:17:00Z"/>
          <w:rFonts w:ascii="Calibri" w:hAnsi="Calibri"/>
        </w:rPr>
      </w:pPr>
    </w:p>
    <w:p w14:paraId="7FE16291" w14:textId="274CA920" w:rsidR="005F2397" w:rsidRDefault="005F2397">
      <w:pPr>
        <w:pStyle w:val="Heading2"/>
        <w:rPr>
          <w:ins w:id="8699" w:author="Aleksander Hansen" w:date="2013-02-15T13:48:00Z"/>
        </w:rPr>
        <w:pPrChange w:id="8700" w:author="Aleksander Hansen" w:date="2013-02-15T20:42:00Z">
          <w:pPr/>
        </w:pPrChange>
      </w:pPr>
      <w:bookmarkStart w:id="8701" w:name="_Toc222580803"/>
      <w:r w:rsidRPr="008568A7">
        <w:t>Describe how a non</w:t>
      </w:r>
      <w:r w:rsidRPr="008568A7">
        <w:rPr>
          <w:rFonts w:cs="Monaco"/>
        </w:rPr>
        <w:t>‐</w:t>
      </w:r>
      <w:r w:rsidRPr="008568A7">
        <w:t>arbitrage assumption in the foreign exchange markets leads to the interest</w:t>
      </w:r>
      <w:ins w:id="8702"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8703" w:author="Aleksander Hansen" w:date="2013-02-15T16:38:00Z">
        <w:r w:rsidR="008A28C4">
          <w:instrText xml:space="preserve">" </w:instrText>
        </w:r>
        <w:r w:rsidR="008A28C4">
          <w:fldChar w:fldCharType="end"/>
        </w:r>
      </w:ins>
      <w:r w:rsidRPr="008568A7">
        <w:t xml:space="preserve"> rate parity theorem; use this theorem to calculate forward foreign exchange rates</w:t>
      </w:r>
      <w:bookmarkEnd w:id="8701"/>
      <w:ins w:id="8704" w:author="Aleksander Hansen" w:date="2013-02-15T12:17:00Z">
        <w:r w:rsidR="00CA255D">
          <w:br/>
        </w:r>
      </w:ins>
    </w:p>
    <w:p w14:paraId="04C1E19D" w14:textId="2A4A02DE" w:rsidR="009974E2" w:rsidRPr="008A2DD2" w:rsidRDefault="009974E2">
      <w:pPr>
        <w:pStyle w:val="Paragraph"/>
        <w:pPrChange w:id="8705" w:author="Aleksander Hansen" w:date="2013-02-15T13:48:00Z">
          <w:pPr/>
        </w:pPrChange>
      </w:pPr>
      <w:ins w:id="8706" w:author="Aleksander Hansen" w:date="2013-02-15T13:48:00Z">
        <w:r>
          <w:t>The interest</w:t>
        </w:r>
      </w:ins>
      <w:ins w:id="8707"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8708" w:author="Aleksander Hansen" w:date="2013-02-15T16:38:00Z">
        <w:r w:rsidR="008A28C4">
          <w:instrText xml:space="preserve">" </w:instrText>
        </w:r>
        <w:r w:rsidR="008A28C4">
          <w:fldChar w:fldCharType="end"/>
        </w:r>
      </w:ins>
      <w:ins w:id="8709" w:author="Aleksander Hansen" w:date="2013-02-15T13:48:00Z">
        <w:r>
          <w:t xml:space="preserve"> rate parity theorem </w:t>
        </w:r>
      </w:ins>
      <w:ins w:id="8710" w:author="Aleksander Hansen" w:date="2013-02-15T13:50:00Z">
        <w:r w:rsidR="006D66D5">
          <w:t xml:space="preserve">(IRPT) </w:t>
        </w:r>
      </w:ins>
      <w:ins w:id="8711" w:author="Aleksander Hansen" w:date="2013-02-15T13:48:00Z">
        <w:r>
          <w:t>s given by the following equation:</w:t>
        </w:r>
      </w:ins>
    </w:p>
    <w:p w14:paraId="15421984" w14:textId="6E722784" w:rsidR="009974E2" w:rsidRDefault="00DE5CF7">
      <w:pPr>
        <w:jc w:val="center"/>
        <w:rPr>
          <w:ins w:id="8712" w:author="Aleksander Hansen" w:date="2013-02-15T13:49:00Z"/>
          <w:rFonts w:ascii="Calibri" w:hAnsi="Calibri"/>
        </w:rPr>
        <w:pPrChange w:id="8713" w:author="Aleksander Hansen" w:date="2013-02-15T13:49:00Z">
          <w:pPr/>
        </w:pPrChange>
      </w:pPr>
      <w:r>
        <w:rPr>
          <w:rFonts w:ascii="Calibri" w:hAnsi="Calibri"/>
        </w:rPr>
        <w:pict w14:anchorId="5C47BDAA">
          <v:shape id="_x0000_i1064" type="#_x0000_t75" style="width:147pt;height:38pt">
            <v:imagedata r:id="rId148" o:title=""/>
          </v:shape>
        </w:pict>
      </w:r>
      <w:ins w:id="8714" w:author="Aleksander Hansen" w:date="2013-02-15T13:49:00Z">
        <w:r w:rsidR="009974E2">
          <w:rPr>
            <w:rFonts w:ascii="Calibri" w:hAnsi="Calibri"/>
          </w:rPr>
          <w:t xml:space="preserve">  </w:t>
        </w:r>
      </w:ins>
    </w:p>
    <w:p w14:paraId="2C62E48C" w14:textId="703F5699" w:rsidR="009974E2" w:rsidRPr="008568A7" w:rsidRDefault="009974E2" w:rsidP="008A2DD2">
      <w:pPr>
        <w:rPr>
          <w:rFonts w:ascii="Calibri" w:hAnsi="Calibri"/>
        </w:rPr>
      </w:pPr>
      <w:ins w:id="8715" w:author="Aleksander Hansen" w:date="2013-02-15T13:49:00Z">
        <w:r>
          <w:rPr>
            <w:rFonts w:ascii="Calibri" w:hAnsi="Calibri"/>
          </w:rPr>
          <w:t>where</w:t>
        </w:r>
      </w:ins>
      <w:ins w:id="8716" w:author="Aleksander Hansen" w:date="2013-02-15T13:50:00Z">
        <w:r>
          <w:rPr>
            <w:rFonts w:ascii="Calibri" w:hAnsi="Calibri"/>
          </w:rPr>
          <w:t>,</w:t>
        </w:r>
      </w:ins>
    </w:p>
    <w:p w14:paraId="073CCA25" w14:textId="77777777" w:rsidR="005F2397" w:rsidRPr="008568A7" w:rsidRDefault="00DE5CF7">
      <w:pPr>
        <w:jc w:val="center"/>
        <w:rPr>
          <w:rFonts w:ascii="Calibri" w:hAnsi="Calibri"/>
        </w:rPr>
        <w:pPrChange w:id="8717" w:author="Aleksander Hansen" w:date="2013-02-15T13:49:00Z">
          <w:pPr/>
        </w:pPrChange>
      </w:pPr>
      <w:r>
        <w:rPr>
          <w:rFonts w:ascii="Calibri" w:hAnsi="Calibri"/>
        </w:rPr>
        <w:pict w14:anchorId="47440C2F">
          <v:shape id="_x0000_i1065" type="#_x0000_t75" style="width:289pt;height:105pt">
            <v:imagedata r:id="rId149" o:title=""/>
          </v:shape>
        </w:pict>
      </w:r>
    </w:p>
    <w:p w14:paraId="4223A470" w14:textId="6582C144" w:rsidR="00FC538A" w:rsidRPr="008568A7" w:rsidRDefault="009974E2" w:rsidP="005F2397">
      <w:pPr>
        <w:rPr>
          <w:rFonts w:ascii="Calibri" w:hAnsi="Calibri"/>
        </w:rPr>
      </w:pPr>
      <w:ins w:id="8718" w:author="Aleksander Hansen" w:date="2013-02-15T13:50:00Z">
        <w:r>
          <w:rPr>
            <w:rFonts w:ascii="Calibri" w:hAnsi="Calibri"/>
          </w:rPr>
          <w:t xml:space="preserve">The </w:t>
        </w:r>
        <w:r w:rsidR="006D66D5">
          <w:rPr>
            <w:rFonts w:ascii="Calibri" w:hAnsi="Calibri"/>
          </w:rPr>
          <w:t>IRPT is motivated by arbitrage arguments: if interest</w:t>
        </w:r>
      </w:ins>
      <w:ins w:id="871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8720" w:author="Aleksander Hansen" w:date="2013-02-15T16:38:00Z">
        <w:r w:rsidR="008A28C4">
          <w:instrText xml:space="preserve">" </w:instrText>
        </w:r>
        <w:r w:rsidR="008A28C4">
          <w:rPr>
            <w:rFonts w:ascii="Calibri" w:hAnsi="Calibri"/>
          </w:rPr>
          <w:fldChar w:fldCharType="end"/>
        </w:r>
      </w:ins>
      <w:ins w:id="8721" w:author="Aleksander Hansen" w:date="2013-02-15T13:50:00Z">
        <w:r w:rsidR="006D66D5">
          <w:rPr>
            <w:rFonts w:ascii="Calibri" w:hAnsi="Calibri"/>
          </w:rPr>
          <w:t xml:space="preserve"> rates are higher in, say </w:t>
        </w:r>
      </w:ins>
      <w:ins w:id="8722" w:author="Aleksander Hansen" w:date="2013-02-15T13:52:00Z">
        <w:r w:rsidR="006D66D5">
          <w:rPr>
            <w:rFonts w:ascii="Calibri" w:hAnsi="Calibri"/>
          </w:rPr>
          <w:t>the UK</w:t>
        </w:r>
      </w:ins>
      <w:ins w:id="8723" w:author="Aleksander Hansen" w:date="2013-02-15T13:50:00Z">
        <w:r w:rsidR="006D66D5">
          <w:rPr>
            <w:rFonts w:ascii="Calibri" w:hAnsi="Calibri"/>
          </w:rPr>
          <w:t xml:space="preserve">, than in the US, </w:t>
        </w:r>
      </w:ins>
      <w:ins w:id="8724" w:author="Aleksander Hansen" w:date="2013-02-15T13:52:00Z">
        <w:r w:rsidR="006D66D5">
          <w:rPr>
            <w:rFonts w:ascii="Calibri" w:hAnsi="Calibri"/>
          </w:rPr>
          <w:t xml:space="preserve">it is attractive for investors to invest in UK assets, earning a higher rate of return. Indeed, investors would borrow cheaply in the US and invest in the UK and make a profit on the interest rate differential. However, as you have probably already figured, </w:t>
        </w:r>
      </w:ins>
      <w:ins w:id="8725" w:author="Aleksander Hansen" w:date="2013-02-15T13:54:00Z">
        <w:r w:rsidR="006D66D5">
          <w:rPr>
            <w:rFonts w:ascii="Calibri" w:hAnsi="Calibri"/>
          </w:rPr>
          <w:t>such</w:t>
        </w:r>
      </w:ins>
      <w:ins w:id="8726" w:author="Aleksander Hansen" w:date="2013-02-15T13:52:00Z">
        <w:r w:rsidR="006D66D5">
          <w:rPr>
            <w:rFonts w:ascii="Calibri" w:hAnsi="Calibri"/>
          </w:rPr>
          <w:t xml:space="preserve"> </w:t>
        </w:r>
      </w:ins>
      <w:ins w:id="8727" w:author="Aleksander Hansen" w:date="2013-02-15T13:54:00Z">
        <w:r w:rsidR="006D66D5">
          <w:rPr>
            <w:rFonts w:ascii="Calibri" w:hAnsi="Calibri"/>
          </w:rPr>
          <w:t xml:space="preserve">arbitrage opportunities cannot persist. If US investors borrow </w:t>
        </w:r>
      </w:ins>
      <w:ins w:id="8728" w:author="Aleksander Hansen" w:date="2013-02-15T13:55:00Z">
        <w:r w:rsidR="006D66D5">
          <w:rPr>
            <w:rFonts w:ascii="Calibri" w:hAnsi="Calibri"/>
          </w:rPr>
          <w:t>USD</w:t>
        </w:r>
      </w:ins>
      <w:ins w:id="8729" w:author="Aleksander Hansen" w:date="2013-02-15T13:54:00Z">
        <w:r w:rsidR="006D66D5">
          <w:rPr>
            <w:rFonts w:ascii="Calibri" w:hAnsi="Calibri"/>
          </w:rPr>
          <w:t xml:space="preserve"> to buy Pound Sterling</w:t>
        </w:r>
      </w:ins>
      <w:ins w:id="8730" w:author="Aleksander Hansen" w:date="2013-02-15T14:04:00Z">
        <w:r w:rsidR="004C6D27">
          <w:rPr>
            <w:rFonts w:ascii="Calibri" w:hAnsi="Calibri"/>
          </w:rPr>
          <w:t xml:space="preserve"> denominated CDs</w:t>
        </w:r>
      </w:ins>
      <w:ins w:id="8731" w:author="Aleksander Hansen" w:date="2013-02-15T13:55:00Z">
        <w:r w:rsidR="006D66D5">
          <w:rPr>
            <w:rFonts w:ascii="Calibri" w:hAnsi="Calibri"/>
          </w:rPr>
          <w:t xml:space="preserve">, the cost of Pound Sterling </w:t>
        </w:r>
        <w:r w:rsidR="004C6D27">
          <w:rPr>
            <w:rFonts w:ascii="Calibri" w:hAnsi="Calibri"/>
          </w:rPr>
          <w:t>in terms of USD appreciates (becomes more expensive). As the spot</w:t>
        </w:r>
      </w:ins>
      <w:ins w:id="8732"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8733" w:author="Aleksander Hansen" w:date="2013-02-15T17:14:00Z">
        <w:r w:rsidR="003578F0">
          <w:instrText xml:space="preserve">spot price" </w:instrText>
        </w:r>
        <w:r w:rsidR="003578F0">
          <w:rPr>
            <w:rFonts w:ascii="Calibri" w:hAnsi="Calibri"/>
          </w:rPr>
          <w:fldChar w:fldCharType="end"/>
        </w:r>
      </w:ins>
      <w:ins w:id="8734" w:author="Aleksander Hansen" w:date="2013-02-15T13:55:00Z">
        <w:r w:rsidR="004C6D27">
          <w:rPr>
            <w:rFonts w:ascii="Calibri" w:hAnsi="Calibri"/>
          </w:rPr>
          <w:t xml:space="preserve"> price increases, the forward exchange rate </w:t>
        </w:r>
      </w:ins>
      <w:ins w:id="8735" w:author="Aleksander Hansen" w:date="2013-02-15T14:14:00Z">
        <w:r w:rsidR="00B373FA">
          <w:rPr>
            <w:rFonts w:ascii="Calibri" w:hAnsi="Calibri"/>
          </w:rPr>
          <w:t xml:space="preserve">simultaneously </w:t>
        </w:r>
      </w:ins>
      <w:ins w:id="8736" w:author="Aleksander Hansen" w:date="2013-02-15T14:03:00Z">
        <w:r w:rsidR="004C6D27">
          <w:rPr>
            <w:rFonts w:ascii="Calibri" w:hAnsi="Calibri"/>
          </w:rPr>
          <w:t>decreases</w:t>
        </w:r>
      </w:ins>
      <w:ins w:id="8737" w:author="Aleksander Hansen" w:date="2013-02-15T14:04:00Z">
        <w:r w:rsidR="004C6D27">
          <w:rPr>
            <w:rFonts w:ascii="Calibri" w:hAnsi="Calibri"/>
          </w:rPr>
          <w:t xml:space="preserve">. Thus, it becomes less attractive to but Pound Sterling denominated CDs as you get fewer Pounds per USD, and you know that the exchange rate one year from now will be lower (you will receive less for your Pound Sterling). These forces will </w:t>
        </w:r>
      </w:ins>
      <w:ins w:id="8738" w:author="Aleksander Hansen" w:date="2013-02-15T14:15:00Z">
        <w:r w:rsidR="00B373FA">
          <w:rPr>
            <w:rFonts w:ascii="Calibri" w:hAnsi="Calibri"/>
          </w:rPr>
          <w:t>ensure that Covered Interest Rate Parity holds, with any deviation quickly being seized upon by Arbitrageurs</w:t>
        </w:r>
      </w:ins>
      <w:ins w:id="8739" w:author="Aleksander Hansen" w:date="2013-02-15T16:52:00Z">
        <w:r w:rsidR="00AC5507">
          <w:rPr>
            <w:rFonts w:ascii="Calibri" w:hAnsi="Calibri"/>
          </w:rPr>
          <w:fldChar w:fldCharType="begin"/>
        </w:r>
        <w:r w:rsidR="00AC5507">
          <w:instrText xml:space="preserve"> XE "</w:instrText>
        </w:r>
      </w:ins>
      <w:ins w:id="8740" w:author="Aleksander Hansen" w:date="2013-02-10T17:27:00Z">
        <w:r w:rsidR="00AC5507">
          <w:rPr>
            <w:rFonts w:ascii="Calibri" w:hAnsi="Calibri"/>
          </w:rPr>
          <w:instrText>Arbitrageurs</w:instrText>
        </w:r>
      </w:ins>
      <w:ins w:id="8741" w:author="Aleksander Hansen" w:date="2013-02-15T16:52:00Z">
        <w:r w:rsidR="00AC5507">
          <w:instrText xml:space="preserve">" </w:instrText>
        </w:r>
        <w:r w:rsidR="00AC5507">
          <w:rPr>
            <w:rFonts w:ascii="Calibri" w:hAnsi="Calibri"/>
          </w:rPr>
          <w:fldChar w:fldCharType="end"/>
        </w:r>
      </w:ins>
      <w:ins w:id="8742" w:author="Aleksander Hansen" w:date="2013-02-15T14:15:00Z">
        <w:r w:rsidR="00B373FA">
          <w:rPr>
            <w:rFonts w:ascii="Calibri" w:hAnsi="Calibri"/>
          </w:rPr>
          <w:t>.</w:t>
        </w:r>
      </w:ins>
    </w:p>
    <w:p w14:paraId="6C6842F6" w14:textId="77777777" w:rsidR="005F2397" w:rsidRPr="008568A7" w:rsidRDefault="005F2397">
      <w:pPr>
        <w:pStyle w:val="Heading2"/>
        <w:pPrChange w:id="8743" w:author="Aleksander Hansen" w:date="2013-02-15T20:42:00Z">
          <w:pPr/>
        </w:pPrChange>
      </w:pPr>
      <w:bookmarkStart w:id="8744" w:name="_Toc222580804"/>
      <w:r w:rsidRPr="008568A7">
        <w:t>Explain why diversification in multicurrency asset</w:t>
      </w:r>
      <w:r w:rsidRPr="008568A7">
        <w:rPr>
          <w:rFonts w:cs="Monaco"/>
        </w:rPr>
        <w:t>‐</w:t>
      </w:r>
      <w:r w:rsidRPr="008568A7">
        <w:t>liability positions could reduce portfolio risk</w:t>
      </w:r>
      <w:bookmarkEnd w:id="8744"/>
    </w:p>
    <w:p w14:paraId="76DDD53E" w14:textId="77777777" w:rsidR="00FC538A" w:rsidRPr="008568A7" w:rsidRDefault="00FC538A" w:rsidP="005F2397">
      <w:pPr>
        <w:rPr>
          <w:rFonts w:ascii="Calibri" w:hAnsi="Calibri"/>
        </w:rPr>
      </w:pPr>
    </w:p>
    <w:p w14:paraId="374AB1B9" w14:textId="7CB6664C" w:rsidR="005F2397" w:rsidRPr="008568A7" w:rsidRDefault="005F2397" w:rsidP="005F2397">
      <w:pPr>
        <w:rPr>
          <w:rFonts w:ascii="Calibri" w:hAnsi="Calibri"/>
        </w:rPr>
      </w:pPr>
      <w:r w:rsidRPr="008568A7">
        <w:rPr>
          <w:rFonts w:ascii="Calibri" w:hAnsi="Calibri"/>
        </w:rPr>
        <w:t>To the degree that domestic and foreign interest</w:t>
      </w:r>
      <w:ins w:id="874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8746"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rates (or stock returns) are not perfectly correlated, potential gains from asset-liability portfolio diversification can offset risk of asset-liability currency mismatch.</w:t>
      </w:r>
      <w:ins w:id="8747" w:author="Aleksander Hansen" w:date="2013-02-15T14:21:00Z">
        <w:r w:rsidR="00413386">
          <w:rPr>
            <w:rFonts w:ascii="Calibri" w:hAnsi="Calibri"/>
          </w:rPr>
          <w:t xml:space="preserve"> This is just basic portfolio theory from Volume 1 regarding diversification effects, applied to a setting where we essentially have assets that can help us reduce the overall systemic risk to our portfolio without reducing the returns, or vice-versa.</w:t>
        </w:r>
      </w:ins>
    </w:p>
    <w:p w14:paraId="4790C5F9" w14:textId="77777777" w:rsidR="00FC538A" w:rsidRPr="008568A7" w:rsidRDefault="00FC538A" w:rsidP="005F2397">
      <w:pPr>
        <w:rPr>
          <w:rFonts w:ascii="Calibri" w:hAnsi="Calibri"/>
        </w:rPr>
      </w:pPr>
    </w:p>
    <w:p w14:paraId="1807AB0A" w14:textId="56549C56" w:rsidR="005F2397" w:rsidRPr="008568A7" w:rsidRDefault="005F2397">
      <w:pPr>
        <w:pStyle w:val="Heading2"/>
      </w:pPr>
      <w:bookmarkStart w:id="8748" w:name="_Toc222580805"/>
      <w:r w:rsidRPr="008568A7">
        <w:t>Describe the relationship between nominal and real interest</w:t>
      </w:r>
      <w:ins w:id="8749"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8750" w:author="Aleksander Hansen" w:date="2013-02-15T16:38:00Z">
        <w:r w:rsidR="008A28C4">
          <w:instrText xml:space="preserve">" </w:instrText>
        </w:r>
        <w:r w:rsidR="008A28C4">
          <w:fldChar w:fldCharType="end"/>
        </w:r>
      </w:ins>
      <w:r w:rsidRPr="008568A7">
        <w:t xml:space="preserve"> rates</w:t>
      </w:r>
      <w:bookmarkEnd w:id="8748"/>
    </w:p>
    <w:p w14:paraId="79396057" w14:textId="77777777" w:rsidR="00FC538A" w:rsidRPr="008568A7" w:rsidRDefault="00FC538A" w:rsidP="005F2397">
      <w:pPr>
        <w:rPr>
          <w:rFonts w:ascii="Calibri" w:hAnsi="Calibri"/>
        </w:rPr>
      </w:pPr>
    </w:p>
    <w:p w14:paraId="2931F546" w14:textId="264BF27F" w:rsidR="005F2397" w:rsidRDefault="005F2397" w:rsidP="005F2397">
      <w:pPr>
        <w:rPr>
          <w:ins w:id="8751" w:author="Aleksander Hansen" w:date="2013-02-15T12:11:00Z"/>
          <w:rFonts w:ascii="Calibri" w:hAnsi="Calibri"/>
        </w:rPr>
      </w:pPr>
      <w:r w:rsidRPr="008568A7">
        <w:rPr>
          <w:rFonts w:ascii="Calibri" w:hAnsi="Calibri"/>
        </w:rPr>
        <w:t>Nominal interest</w:t>
      </w:r>
      <w:ins w:id="875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8753"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w:t>
      </w:r>
      <w:ins w:id="8754" w:author="Aleksander Hansen" w:date="2013-02-15T13:39:00Z">
        <m:oMath>
          <m:r>
            <w:rPr>
              <w:rFonts w:ascii="Cambria Math" w:hAnsi="Cambria Math"/>
            </w:rPr>
            <m:t xml:space="preserve">≅ </m:t>
          </m:r>
        </m:oMath>
      </w:ins>
      <w:del w:id="8755" w:author="Aleksander Hansen" w:date="2013-02-15T13:39:00Z">
        <m:oMath>
          <m:r>
            <w:rPr>
              <w:rFonts w:ascii="Cambria Math" w:hAnsi="Cambria Math"/>
            </w:rPr>
            <m:t xml:space="preserve">= </m:t>
          </m:r>
        </m:oMath>
      </w:del>
      <w:r w:rsidRPr="008568A7">
        <w:rPr>
          <w:rFonts w:ascii="Calibri" w:hAnsi="Calibri"/>
        </w:rPr>
        <w:t xml:space="preserve">real interest rate + </w:t>
      </w:r>
      <w:ins w:id="8756" w:author="Aleksander Hansen" w:date="2013-02-15T12:12:00Z">
        <w:r w:rsidR="00B071E4">
          <w:rPr>
            <w:rFonts w:ascii="Calibri" w:hAnsi="Calibri"/>
          </w:rPr>
          <w:t>[</w:t>
        </w:r>
      </w:ins>
      <w:r w:rsidRPr="008568A7">
        <w:rPr>
          <w:rFonts w:ascii="Calibri" w:hAnsi="Calibri"/>
        </w:rPr>
        <w:t>expected</w:t>
      </w:r>
      <w:ins w:id="8757" w:author="Aleksander Hansen" w:date="2013-02-15T12:12:00Z">
        <w:r w:rsidR="00B071E4">
          <w:rPr>
            <w:rFonts w:ascii="Calibri" w:hAnsi="Calibri"/>
          </w:rPr>
          <w:t>]</w:t>
        </w:r>
      </w:ins>
      <w:r w:rsidRPr="008568A7">
        <w:rPr>
          <w:rFonts w:ascii="Calibri" w:hAnsi="Calibri"/>
        </w:rPr>
        <w:t xml:space="preserve"> inflation rate</w:t>
      </w:r>
      <w:ins w:id="8758" w:author="Aleksander Hansen" w:date="2013-02-15T12:11:00Z">
        <w:r w:rsidR="00B071E4">
          <w:rPr>
            <w:rFonts w:ascii="Calibri" w:hAnsi="Calibri"/>
          </w:rPr>
          <w:t>. This can also be defined slightly more mathematically precise as so,</w:t>
        </w:r>
      </w:ins>
    </w:p>
    <w:p w14:paraId="70474476" w14:textId="135D8661" w:rsidR="00B071E4" w:rsidRDefault="00B071E4" w:rsidP="005F2397">
      <w:pPr>
        <w:rPr>
          <w:ins w:id="8759" w:author="Aleksander Hansen" w:date="2013-02-15T14:23:00Z"/>
          <w:rFonts w:ascii="Calibri" w:hAnsi="Calibri"/>
        </w:rPr>
      </w:pPr>
      <w:ins w:id="8760" w:author="Aleksander Hansen" w:date="2013-02-15T12:11:00Z">
        <w:r>
          <w:rPr>
            <w:rFonts w:ascii="Calibri" w:hAnsi="Calibri"/>
          </w:rPr>
          <w:t>Nominal interest</w:t>
        </w:r>
      </w:ins>
      <w:ins w:id="8761"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8762" w:author="Aleksander Hansen" w:date="2013-02-15T16:38:00Z">
        <w:r w:rsidR="008A28C4">
          <w:instrText xml:space="preserve">" </w:instrText>
        </w:r>
        <w:r w:rsidR="008A28C4">
          <w:rPr>
            <w:rFonts w:ascii="Calibri" w:hAnsi="Calibri"/>
          </w:rPr>
          <w:fldChar w:fldCharType="end"/>
        </w:r>
      </w:ins>
      <w:ins w:id="8763" w:author="Aleksander Hansen" w:date="2013-02-15T12:11:00Z">
        <w:r>
          <w:rPr>
            <w:rFonts w:ascii="Calibri" w:hAnsi="Calibri"/>
          </w:rPr>
          <w:t xml:space="preserve"> rate = </w:t>
        </w:r>
      </w:ins>
      <w:ins w:id="8764" w:author="Aleksander Hansen" w:date="2013-02-15T12:12:00Z">
        <w:r>
          <w:rPr>
            <w:rFonts w:ascii="Calibri" w:hAnsi="Calibri"/>
          </w:rPr>
          <w:t>[</w:t>
        </w:r>
      </w:ins>
      <w:ins w:id="8765" w:author="Aleksander Hansen" w:date="2013-02-15T12:11:00Z">
        <w:r>
          <w:rPr>
            <w:rFonts w:ascii="Calibri" w:hAnsi="Calibri"/>
          </w:rPr>
          <w:t>(1</w:t>
        </w:r>
      </w:ins>
      <w:ins w:id="8766" w:author="Aleksander Hansen" w:date="2013-02-15T12:12:00Z">
        <w:r>
          <w:rPr>
            <w:rFonts w:ascii="Calibri" w:hAnsi="Calibri"/>
          </w:rPr>
          <w:t xml:space="preserve"> </w:t>
        </w:r>
      </w:ins>
      <w:ins w:id="8767" w:author="Aleksander Hansen" w:date="2013-02-15T12:11:00Z">
        <w:r>
          <w:rPr>
            <w:rFonts w:ascii="Calibri" w:hAnsi="Calibri"/>
          </w:rPr>
          <w:t>+ real interest rate) x (1</w:t>
        </w:r>
      </w:ins>
      <w:ins w:id="8768" w:author="Aleksander Hansen" w:date="2013-02-15T12:12:00Z">
        <w:r>
          <w:rPr>
            <w:rFonts w:ascii="Calibri" w:hAnsi="Calibri"/>
          </w:rPr>
          <w:t xml:space="preserve"> </w:t>
        </w:r>
      </w:ins>
      <w:ins w:id="8769" w:author="Aleksander Hansen" w:date="2013-02-15T12:11:00Z">
        <w:r>
          <w:rPr>
            <w:rFonts w:ascii="Calibri" w:hAnsi="Calibri"/>
          </w:rPr>
          <w:t>+</w:t>
        </w:r>
      </w:ins>
      <w:ins w:id="8770" w:author="Aleksander Hansen" w:date="2013-02-15T12:12:00Z">
        <w:r>
          <w:rPr>
            <w:rFonts w:ascii="Calibri" w:hAnsi="Calibri"/>
          </w:rPr>
          <w:t xml:space="preserve"> expected inflation)] -1</w:t>
        </w:r>
      </w:ins>
      <w:ins w:id="8771" w:author="Aleksander Hansen" w:date="2013-02-15T14:23:00Z">
        <w:r w:rsidR="00413386">
          <w:rPr>
            <w:rFonts w:ascii="Calibri" w:hAnsi="Calibri"/>
          </w:rPr>
          <w:t>.</w:t>
        </w:r>
      </w:ins>
    </w:p>
    <w:p w14:paraId="6FB206E1" w14:textId="77777777" w:rsidR="00413386" w:rsidRPr="008568A7" w:rsidRDefault="00413386" w:rsidP="005F2397">
      <w:pPr>
        <w:rPr>
          <w:rFonts w:ascii="Calibri" w:hAnsi="Calibri"/>
        </w:rPr>
      </w:pPr>
    </w:p>
    <w:p w14:paraId="7C9B4815" w14:textId="657A7637" w:rsidR="005F2397" w:rsidRPr="008568A7" w:rsidRDefault="00DE5CF7" w:rsidP="008A2DD2">
      <w:pPr>
        <w:rPr>
          <w:rFonts w:ascii="Calibri" w:hAnsi="Calibri"/>
        </w:rPr>
      </w:pPr>
      <w:r>
        <w:rPr>
          <w:rFonts w:ascii="Calibri" w:hAnsi="Calibri"/>
        </w:rPr>
        <w:pict w14:anchorId="1894305B">
          <v:shape id="_x0000_i1066" type="#_x0000_t75" style="width:45pt;height:19pt">
            <v:imagedata r:id="rId150" o:title=""/>
          </v:shape>
        </w:pict>
      </w:r>
    </w:p>
    <w:p w14:paraId="6C293CAC" w14:textId="34A18666" w:rsidR="005F2397" w:rsidRPr="008568A7" w:rsidRDefault="00DE5CF7">
      <w:pPr>
        <w:rPr>
          <w:rFonts w:ascii="Calibri" w:hAnsi="Calibri"/>
        </w:rPr>
      </w:pPr>
      <w:r>
        <w:rPr>
          <w:rFonts w:ascii="Calibri" w:hAnsi="Calibri"/>
        </w:rPr>
        <w:pict w14:anchorId="080FDF44">
          <v:shape id="_x0000_i1067" type="#_x0000_t75" style="width:4in;height:44pt">
            <v:imagedata r:id="rId151" o:title=""/>
          </v:shape>
        </w:pict>
      </w:r>
    </w:p>
    <w:p w14:paraId="05826D3E" w14:textId="77777777" w:rsidR="00413386" w:rsidRDefault="00413386">
      <w:pPr>
        <w:rPr>
          <w:ins w:id="8772" w:author="Aleksander Hansen" w:date="2013-02-15T14:24:00Z"/>
          <w:rFonts w:ascii="Calibri" w:hAnsi="Calibri"/>
        </w:rPr>
      </w:pPr>
    </w:p>
    <w:p w14:paraId="75EB56A6" w14:textId="7BC5FE9A" w:rsidR="00A50538" w:rsidRDefault="00413386">
      <w:pPr>
        <w:rPr>
          <w:ins w:id="8773" w:author="Aleksander Hansen" w:date="2013-02-15T12:13:00Z"/>
          <w:rFonts w:ascii="Calibri" w:hAnsi="Calibri"/>
        </w:rPr>
      </w:pPr>
      <w:ins w:id="8774" w:author="Aleksander Hansen" w:date="2013-02-15T14:24:00Z">
        <w:r>
          <w:rPr>
            <w:rFonts w:ascii="Calibri" w:hAnsi="Calibri"/>
          </w:rPr>
          <w:t>We see from the equation above that the interes</w:t>
        </w:r>
      </w:ins>
      <w:ins w:id="8775" w:author="Aleksander Hansen" w:date="2013-02-15T14:25:00Z">
        <w:r>
          <w:rPr>
            <w:rFonts w:ascii="Calibri" w:hAnsi="Calibri"/>
          </w:rPr>
          <w:t>t</w:t>
        </w:r>
      </w:ins>
      <w:ins w:id="8776"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8777" w:author="Aleksander Hansen" w:date="2013-02-15T16:38:00Z">
        <w:r w:rsidR="008A28C4">
          <w:instrText xml:space="preserve">" </w:instrText>
        </w:r>
        <w:r w:rsidR="008A28C4">
          <w:rPr>
            <w:rFonts w:ascii="Calibri" w:hAnsi="Calibri"/>
          </w:rPr>
          <w:fldChar w:fldCharType="end"/>
        </w:r>
      </w:ins>
      <w:ins w:id="8778" w:author="Aleksander Hansen" w:date="2013-02-15T14:25:00Z">
        <w:r>
          <w:rPr>
            <w:rFonts w:ascii="Calibri" w:hAnsi="Calibri"/>
          </w:rPr>
          <w:t xml:space="preserve"> rate has two components, inflation (or expected inflation) and the real interest rate. </w:t>
        </w:r>
      </w:ins>
      <w:ins w:id="8779" w:author="Aleksander Hansen" w:date="2013-02-15T14:28:00Z">
        <w:r>
          <w:rPr>
            <w:rFonts w:ascii="Calibri" w:hAnsi="Calibri"/>
          </w:rPr>
          <w:t xml:space="preserve">The nominal interest rate is observed in the market. </w:t>
        </w:r>
      </w:ins>
      <w:ins w:id="8780" w:author="Aleksander Hansen" w:date="2013-02-15T14:25:00Z">
        <w:r>
          <w:rPr>
            <w:rFonts w:ascii="Calibri" w:hAnsi="Calibri"/>
          </w:rPr>
          <w:t>In the US</w:t>
        </w:r>
      </w:ins>
      <w:ins w:id="8781" w:author="Aleksander Hansen" w:date="2013-02-15T14:26:00Z">
        <w:r>
          <w:rPr>
            <w:rFonts w:ascii="Calibri" w:hAnsi="Calibri"/>
          </w:rPr>
          <w:t xml:space="preserve"> for example, the Bureau of Labor Statistics tries to collect data on inflation in order to </w:t>
        </w:r>
      </w:ins>
      <w:ins w:id="8782" w:author="Aleksander Hansen" w:date="2013-02-15T14:27:00Z">
        <w:r>
          <w:rPr>
            <w:rFonts w:ascii="Calibri" w:hAnsi="Calibri"/>
          </w:rPr>
          <w:t xml:space="preserve">help determine monetary policy. If one applies their Consumer Price Index (CPI) to the equation above, </w:t>
        </w:r>
      </w:ins>
      <w:ins w:id="8783" w:author="Aleksander Hansen" w:date="2013-02-15T14:28:00Z">
        <w:r>
          <w:rPr>
            <w:rFonts w:ascii="Calibri" w:hAnsi="Calibri"/>
          </w:rPr>
          <w:t>we could also find what would be a proxy for real interest rates. It is important</w:t>
        </w:r>
      </w:ins>
      <w:ins w:id="8784" w:author="Aleksander Hansen" w:date="2013-02-15T14:29:00Z">
        <w:r>
          <w:rPr>
            <w:rFonts w:ascii="Calibri" w:hAnsi="Calibri"/>
          </w:rPr>
          <w:t xml:space="preserve"> to understand that CPI does not equal inflation. It is just one measure of it. Indeed, it is a chain</w:t>
        </w:r>
      </w:ins>
      <w:ins w:id="8785" w:author="Aleksander Hansen" w:date="2013-02-15T14:30:00Z">
        <w:r>
          <w:rPr>
            <w:rFonts w:ascii="Calibri" w:hAnsi="Calibri"/>
          </w:rPr>
          <w:t xml:space="preserve">-weighted average of a basket of goods, making it a cost-of-living index, since when </w:t>
        </w:r>
        <w:r w:rsidR="000B3347">
          <w:rPr>
            <w:rFonts w:ascii="Calibri" w:hAnsi="Calibri"/>
          </w:rPr>
          <w:t xml:space="preserve">relative prices fluctuate, consumers will substitute their “typical” basket of goods with another. CPI does not take this into account, nor does it take into account </w:t>
        </w:r>
      </w:ins>
      <w:ins w:id="8786" w:author="Aleksander Hansen" w:date="2013-02-15T14:31:00Z">
        <w:r w:rsidR="000B3347">
          <w:rPr>
            <w:rFonts w:ascii="Calibri" w:hAnsi="Calibri"/>
          </w:rPr>
          <w:t>improvements in the quality of products.</w:t>
        </w:r>
      </w:ins>
      <w:ins w:id="8787" w:author="Aleksander Hansen" w:date="2013-02-15T12:13:00Z">
        <w:r w:rsidR="00A50538">
          <w:rPr>
            <w:rFonts w:ascii="Calibri" w:hAnsi="Calibri"/>
          </w:rPr>
          <w:br w:type="page"/>
        </w:r>
      </w:ins>
    </w:p>
    <w:p w14:paraId="1D6BA94C" w14:textId="77777777" w:rsidR="00A50538" w:rsidRDefault="00A50538">
      <w:pPr>
        <w:pStyle w:val="Heading2"/>
        <w:rPr>
          <w:ins w:id="8788" w:author="Aleksander Hansen" w:date="2013-02-15T12:13:00Z"/>
        </w:rPr>
        <w:pPrChange w:id="8789" w:author="Aleksander Hansen" w:date="2013-02-15T20:42:00Z">
          <w:pPr/>
        </w:pPrChange>
      </w:pPr>
      <w:bookmarkStart w:id="8790" w:name="_Toc222580806"/>
      <w:ins w:id="8791" w:author="Aleksander Hansen" w:date="2013-02-15T12:13:00Z">
        <w:r>
          <w:t>Chapter Summary</w:t>
        </w:r>
        <w:bookmarkEnd w:id="8790"/>
      </w:ins>
    </w:p>
    <w:p w14:paraId="69F07FD3" w14:textId="021EF51F" w:rsidR="007A6BE4" w:rsidRDefault="00A50538">
      <w:pPr>
        <w:rPr>
          <w:ins w:id="8792" w:author="Aleksander Hansen" w:date="2013-02-15T14:35:00Z"/>
        </w:rPr>
      </w:pPr>
      <w:ins w:id="8793" w:author="Aleksander Hansen" w:date="2013-02-15T12:13:00Z">
        <w:r>
          <w:br/>
        </w:r>
      </w:ins>
      <w:ins w:id="8794" w:author="Aleksander Hansen" w:date="2013-02-15T14:33:00Z">
        <w:r w:rsidR="007A6BE4">
          <w:t xml:space="preserve">Companies and financial institutions are often faced with exposure to foreign currency, due to trading with </w:t>
        </w:r>
      </w:ins>
      <w:ins w:id="8795" w:author="Aleksander Hansen" w:date="2013-02-15T14:34:00Z">
        <w:r w:rsidR="007A6BE4">
          <w:t>other countries in the form of imports or exports, or in the form of investments. A company may wish to reduce, or hedge its exposure to the foreign currency and can do so using, e.g.</w:t>
        </w:r>
      </w:ins>
      <w:ins w:id="8796" w:author="Aleksander Hansen" w:date="2013-02-15T14:35:00Z">
        <w:r w:rsidR="007A6BE4">
          <w:t>,</w:t>
        </w:r>
      </w:ins>
      <w:ins w:id="8797" w:author="Aleksander Hansen" w:date="2013-02-15T14:34:00Z">
        <w:r w:rsidR="007A6BE4">
          <w:t xml:space="preserve"> FX forwards</w:t>
        </w:r>
      </w:ins>
      <w:ins w:id="8798" w:author="Aleksander Hansen" w:date="2013-02-15T14:35:00Z">
        <w:r w:rsidR="007A6BE4">
          <w:t xml:space="preserve">. </w:t>
        </w:r>
      </w:ins>
      <w:ins w:id="8799" w:author="Aleksander Hansen" w:date="2013-02-15T14:36:00Z">
        <w:r w:rsidR="007A6BE4">
          <w:t>The net FX exposure can be decomposed as follows:</w:t>
        </w:r>
      </w:ins>
    </w:p>
    <w:p w14:paraId="4A64AD40" w14:textId="57275653" w:rsidR="007A6BE4" w:rsidRDefault="007A6BE4">
      <w:pPr>
        <w:rPr>
          <w:ins w:id="8800" w:author="Aleksander Hansen" w:date="2013-02-15T14:36:00Z"/>
          <w:rFonts w:ascii="Calibri" w:hAnsi="Calibri"/>
        </w:rPr>
      </w:pPr>
      <w:ins w:id="8801" w:author="Aleksander Hansen" w:date="2013-02-15T14:35:00Z">
        <w:r w:rsidRPr="00B27361">
          <w:rPr>
            <w:rFonts w:ascii="Calibri" w:hAnsi="Calibri"/>
            <w:i/>
            <w:rPrChange w:id="8802" w:author="Aleksander Hansen" w:date="2013-02-15T15:11:00Z">
              <w:rPr>
                <w:rFonts w:ascii="Calibri" w:hAnsi="Calibri"/>
              </w:rPr>
            </w:rPrChange>
          </w:rPr>
          <w:t xml:space="preserve">Net </w:t>
        </w:r>
        <m:oMath>
          <m:sSub>
            <m:sSubPr>
              <m:ctrlPr>
                <w:rPr>
                  <w:rFonts w:ascii="Cambria Math" w:hAnsi="Cambria Math"/>
                  <w:i/>
                </w:rPr>
              </m:ctrlPr>
            </m:sSubPr>
            <m:e>
              <m:r>
                <w:rPr>
                  <w:rFonts w:ascii="Cambria Math" w:hAnsi="Cambria Math"/>
                  <w:rPrChange w:id="8803" w:author="Aleksander Hansen" w:date="2013-02-15T15:11:00Z">
                    <w:rPr>
                      <w:rFonts w:ascii="Cambria Math" w:hAnsi="Cambria Math"/>
                    </w:rPr>
                  </w:rPrChange>
                </w:rPr>
                <m:t>exposure</m:t>
              </m:r>
            </m:e>
            <m:sub>
              <m:r>
                <w:rPr>
                  <w:rFonts w:ascii="Cambria Math" w:hAnsi="Cambria Math"/>
                  <w:rPrChange w:id="8804" w:author="Aleksander Hansen" w:date="2013-02-15T15:11:00Z">
                    <w:rPr>
                      <w:rFonts w:ascii="Cambria Math" w:hAnsi="Cambria Math"/>
                    </w:rPr>
                  </w:rPrChange>
                </w:rPr>
                <m:t>i</m:t>
              </m:r>
            </m:sub>
          </m:sSub>
        </m:oMath>
        <w:r w:rsidRPr="008568A7">
          <w:rPr>
            <w:rFonts w:ascii="Calibri" w:hAnsi="Calibri"/>
          </w:rPr>
          <w:t xml:space="preserve"> = (FX </w:t>
        </w:r>
        <m:oMath>
          <m:sSub>
            <m:sSubPr>
              <m:ctrlPr>
                <w:rPr>
                  <w:rFonts w:ascii="Cambria Math" w:hAnsi="Cambria Math"/>
                </w:rPr>
              </m:ctrlPr>
            </m:sSubPr>
            <m:e>
              <m:r>
                <m:rPr>
                  <m:sty m:val="p"/>
                </m:rPr>
                <w:rPr>
                  <w:rFonts w:ascii="Cambria Math" w:hAnsi="Cambria Math"/>
                </w:rPr>
                <m:t>assets</m:t>
              </m:r>
            </m:e>
            <m:sub>
              <m:r>
                <m:rPr>
                  <m:sty m:val="p"/>
                </m:rPr>
                <w:rPr>
                  <w:rFonts w:ascii="Cambria Math" w:hAnsi="Cambria Math"/>
                </w:rPr>
                <m:t>i</m:t>
              </m:r>
            </m:sub>
          </m:sSub>
        </m:oMath>
        <w:r w:rsidRPr="008568A7">
          <w:rPr>
            <w:rFonts w:ascii="Calibri" w:hAnsi="Calibri"/>
          </w:rPr>
          <w:t xml:space="preserve"> - FX</w:t>
        </w:r>
        <w:r>
          <w:rPr>
            <w:rFonts w:ascii="Calibri" w:hAnsi="Calibri"/>
          </w:rPr>
          <w:t xml:space="preserve"> </w:t>
        </w:r>
        <m:oMath>
          <m:sSub>
            <m:sSubPr>
              <m:ctrlPr>
                <w:rPr>
                  <w:rFonts w:ascii="Cambria Math" w:hAnsi="Cambria Math"/>
                </w:rPr>
              </m:ctrlPr>
            </m:sSubPr>
            <m:e>
              <m:r>
                <m:rPr>
                  <m:sty m:val="p"/>
                </m:rPr>
                <w:rPr>
                  <w:rFonts w:ascii="Cambria Math" w:hAnsi="Cambria Math"/>
                </w:rPr>
                <m:t>liabilities</m:t>
              </m:r>
            </m:e>
            <m:sub>
              <m:r>
                <m:rPr>
                  <m:sty m:val="p"/>
                </m:rPr>
                <w:rPr>
                  <w:rFonts w:ascii="Cambria Math" w:hAnsi="Cambria Math"/>
                </w:rPr>
                <m:t>i</m:t>
              </m:r>
            </m:sub>
          </m:sSub>
        </m:oMath>
        <w:r w:rsidRPr="008568A7">
          <w:rPr>
            <w:rFonts w:ascii="Calibri" w:hAnsi="Calibri"/>
          </w:rPr>
          <w:t xml:space="preserve">) + (FX </w:t>
        </w:r>
        <m:oMath>
          <m:sSub>
            <m:sSubPr>
              <m:ctrlPr>
                <w:rPr>
                  <w:rFonts w:ascii="Cambria Math" w:hAnsi="Cambria Math"/>
                </w:rPr>
              </m:ctrlPr>
            </m:sSubPr>
            <m:e>
              <m:r>
                <m:rPr>
                  <m:sty m:val="p"/>
                </m:rPr>
                <w:rPr>
                  <w:rFonts w:ascii="Cambria Math" w:hAnsi="Cambria Math"/>
                </w:rPr>
                <m:t>bought</m:t>
              </m:r>
            </m:e>
            <m:sub>
              <m:r>
                <m:rPr>
                  <m:sty m:val="p"/>
                </m:rPr>
                <w:rPr>
                  <w:rFonts w:ascii="Cambria Math" w:hAnsi="Cambria Math"/>
                </w:rPr>
                <m:t>i</m:t>
              </m:r>
            </m:sub>
          </m:sSub>
        </m:oMath>
        <w:r w:rsidRPr="008568A7">
          <w:rPr>
            <w:rFonts w:ascii="Calibri" w:hAnsi="Calibri"/>
          </w:rPr>
          <w:t>- FX</w:t>
        </w:r>
        <w:r>
          <w:rPr>
            <w:rFonts w:ascii="Calibri" w:hAnsi="Calibri"/>
          </w:rPr>
          <w:t xml:space="preserve"> </w:t>
        </w:r>
        <m:oMath>
          <m:sSub>
            <m:sSubPr>
              <m:ctrlPr>
                <w:rPr>
                  <w:rFonts w:ascii="Cambria Math" w:hAnsi="Cambria Math"/>
                </w:rPr>
              </m:ctrlPr>
            </m:sSubPr>
            <m:e>
              <m:r>
                <m:rPr>
                  <m:sty m:val="p"/>
                </m:rPr>
                <w:rPr>
                  <w:rFonts w:ascii="Cambria Math" w:hAnsi="Cambria Math"/>
                </w:rPr>
                <m:t>sold</m:t>
              </m:r>
            </m:e>
            <m:sub>
              <m:r>
                <m:rPr>
                  <m:sty m:val="p"/>
                </m:rPr>
                <w:rPr>
                  <w:rFonts w:ascii="Cambria Math" w:hAnsi="Cambria Math"/>
                </w:rPr>
                <m:t>i</m:t>
              </m:r>
            </m:sub>
          </m:sSub>
        </m:oMath>
        <w:r w:rsidRPr="008568A7">
          <w:rPr>
            <w:rFonts w:ascii="Calibri" w:hAnsi="Calibri"/>
          </w:rPr>
          <w:t xml:space="preserve">) </w:t>
        </w:r>
      </w:ins>
    </w:p>
    <w:p w14:paraId="78AE5504" w14:textId="58E6326F" w:rsidR="007A6BE4" w:rsidRDefault="00B27361">
      <w:pPr>
        <w:rPr>
          <w:ins w:id="8805" w:author="Aleksander Hansen" w:date="2013-02-15T14:36:00Z"/>
          <w:rFonts w:ascii="Calibri" w:hAnsi="Calibri"/>
        </w:rPr>
      </w:pPr>
      <w:ins w:id="8806" w:author="Aleksander Hansen" w:date="2013-02-15T15:12:00Z">
        <w:r>
          <w:rPr>
            <w:rFonts w:ascii="Calibri" w:hAnsi="Calibri"/>
          </w:rPr>
          <w:t xml:space="preserve">                            </w:t>
        </w:r>
      </w:ins>
      <w:ins w:id="8807" w:author="Aleksander Hansen" w:date="2013-02-15T14:35:00Z">
        <w:r w:rsidR="007A6BE4" w:rsidRPr="008568A7">
          <w:rPr>
            <w:rFonts w:ascii="Calibri" w:hAnsi="Calibri"/>
          </w:rPr>
          <w:t xml:space="preserve">= Net foreign </w:t>
        </w:r>
        <m:oMath>
          <m:sSub>
            <m:sSubPr>
              <m:ctrlPr>
                <w:rPr>
                  <w:rFonts w:ascii="Cambria Math" w:hAnsi="Cambria Math"/>
                </w:rPr>
              </m:ctrlPr>
            </m:sSubPr>
            <m:e>
              <m:r>
                <m:rPr>
                  <m:sty m:val="p"/>
                </m:rPr>
                <w:rPr>
                  <w:rFonts w:ascii="Cambria Math" w:hAnsi="Cambria Math"/>
                </w:rPr>
                <m:t>assets</m:t>
              </m:r>
            </m:e>
            <m:sub>
              <m:r>
                <m:rPr>
                  <m:sty m:val="p"/>
                </m:rPr>
                <w:rPr>
                  <w:rFonts w:ascii="Cambria Math" w:hAnsi="Cambria Math"/>
                </w:rPr>
                <m:t>i</m:t>
              </m:r>
            </m:sub>
          </m:sSub>
        </m:oMath>
        <w:r w:rsidR="007A6BE4" w:rsidRPr="008568A7">
          <w:rPr>
            <w:rFonts w:ascii="Calibri" w:hAnsi="Calibri"/>
          </w:rPr>
          <w:t xml:space="preserve">+ Net FX </w:t>
        </w:r>
        <m:oMath>
          <m:sSub>
            <m:sSubPr>
              <m:ctrlPr>
                <w:rPr>
                  <w:rFonts w:ascii="Cambria Math" w:hAnsi="Cambria Math"/>
                </w:rPr>
              </m:ctrlPr>
            </m:sSubPr>
            <m:e>
              <m:r>
                <m:rPr>
                  <m:sty m:val="p"/>
                </m:rPr>
                <w:rPr>
                  <w:rFonts w:ascii="Cambria Math" w:hAnsi="Cambria Math"/>
                </w:rPr>
                <m:t>bought</m:t>
              </m:r>
            </m:e>
            <m:sub>
              <m:r>
                <m:rPr>
                  <m:sty m:val="p"/>
                </m:rPr>
                <w:rPr>
                  <w:rFonts w:ascii="Cambria Math" w:hAnsi="Cambria Math"/>
                </w:rPr>
                <m:t>i</m:t>
              </m:r>
            </m:sub>
          </m:sSub>
        </m:oMath>
        <w:r w:rsidR="007A6BE4">
          <w:rPr>
            <w:rFonts w:ascii="Calibri" w:hAnsi="Calibri"/>
          </w:rPr>
          <w:t xml:space="preserve">, </w:t>
        </w:r>
        <w:r w:rsidR="007A6BE4" w:rsidRPr="008568A7">
          <w:rPr>
            <w:rFonts w:ascii="Calibri" w:hAnsi="Calibri"/>
          </w:rPr>
          <w:t>where</w:t>
        </w:r>
        <w:r w:rsidR="007A6BE4">
          <w:rPr>
            <w:rFonts w:ascii="Calibri" w:hAnsi="Calibri"/>
          </w:rPr>
          <w:t xml:space="preserve"> </w:t>
        </w:r>
        <w:r w:rsidR="007A6BE4" w:rsidRPr="008568A7">
          <w:rPr>
            <w:rFonts w:ascii="Calibri" w:hAnsi="Calibri"/>
          </w:rPr>
          <w:t xml:space="preserve">i =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7A6BE4" w:rsidRPr="008568A7">
          <w:rPr>
            <w:rFonts w:ascii="Calibri" w:hAnsi="Calibri"/>
          </w:rPr>
          <w:t xml:space="preserve"> currency</w:t>
        </w:r>
      </w:ins>
      <w:ins w:id="8808" w:author="Aleksander Hansen" w:date="2013-02-15T14:36:00Z">
        <w:r w:rsidR="007A6BE4">
          <w:rPr>
            <w:rFonts w:ascii="Calibri" w:hAnsi="Calibri"/>
          </w:rPr>
          <w:t>.</w:t>
        </w:r>
      </w:ins>
    </w:p>
    <w:p w14:paraId="5FD49F93" w14:textId="77777777" w:rsidR="00C71687" w:rsidRDefault="007A6BE4" w:rsidP="007A6BE4">
      <w:pPr>
        <w:rPr>
          <w:ins w:id="8809" w:author="Aleksander Hansen" w:date="2013-02-15T14:45:00Z"/>
          <w:rFonts w:ascii="Calibri" w:hAnsi="Calibri"/>
        </w:rPr>
      </w:pPr>
      <w:ins w:id="8810" w:author="Aleksander Hansen" w:date="2013-02-15T14:39:00Z">
        <w:r>
          <w:rPr>
            <w:rFonts w:ascii="Calibri" w:hAnsi="Calibri"/>
          </w:rPr>
          <w:t xml:space="preserve">A financial institution’s potential gain or loss to </w:t>
        </w:r>
      </w:ins>
      <w:ins w:id="8811" w:author="Aleksander Hansen" w:date="2013-02-15T14:41:00Z">
        <w:r w:rsidR="00C71687">
          <w:rPr>
            <w:rFonts w:ascii="Calibri" w:hAnsi="Calibri"/>
          </w:rPr>
          <w:t xml:space="preserve">an </w:t>
        </w:r>
      </w:ins>
      <w:ins w:id="8812" w:author="Aleksander Hansen" w:date="2013-02-15T14:39:00Z">
        <w:r>
          <w:rPr>
            <w:rFonts w:ascii="Calibri" w:hAnsi="Calibri"/>
          </w:rPr>
          <w:t xml:space="preserve">FX </w:t>
        </w:r>
      </w:ins>
      <w:ins w:id="8813" w:author="Aleksander Hansen" w:date="2013-02-15T14:41:00Z">
        <w:r w:rsidR="00C71687">
          <w:rPr>
            <w:rFonts w:ascii="Calibri" w:hAnsi="Calibri"/>
          </w:rPr>
          <w:t>position</w:t>
        </w:r>
      </w:ins>
      <w:ins w:id="8814" w:author="Aleksander Hansen" w:date="2013-02-15T14:40:00Z">
        <w:r>
          <w:rPr>
            <w:rFonts w:ascii="Calibri" w:hAnsi="Calibri"/>
          </w:rPr>
          <w:t xml:space="preserve"> can be calculated as so,</w:t>
        </w:r>
        <w:r>
          <w:rPr>
            <w:rFonts w:ascii="Calibri" w:hAnsi="Calibri"/>
          </w:rPr>
          <w:br/>
        </w:r>
      </w:ins>
      <w:ins w:id="8815" w:author="Aleksander Hansen" w:date="2013-02-15T14:39:00Z">
        <w:r>
          <w:rPr>
            <w:rFonts w:ascii="Calibri" w:hAnsi="Calibri"/>
          </w:rPr>
          <w:t xml:space="preserve">$ </w:t>
        </w:r>
        <w:r w:rsidR="00C71687">
          <w:rPr>
            <w:rFonts w:ascii="Calibri" w:hAnsi="Calibri"/>
          </w:rPr>
          <w:t>gain/loss</w:t>
        </w:r>
        <w:r w:rsidRPr="008568A7">
          <w:rPr>
            <w:rFonts w:ascii="Calibri" w:hAnsi="Calibri"/>
          </w:rPr>
          <w:t xml:space="preserve"> in currency i =</w:t>
        </w:r>
        <w:r>
          <w:rPr>
            <w:rFonts w:ascii="Calibri" w:hAnsi="Calibri"/>
          </w:rPr>
          <w:t xml:space="preserve"> </w:t>
        </w:r>
      </w:ins>
    </w:p>
    <w:p w14:paraId="797CC749" w14:textId="018EF5BE" w:rsidR="007A6BE4" w:rsidRDefault="00C71687" w:rsidP="007A6BE4">
      <w:pPr>
        <w:rPr>
          <w:ins w:id="8816" w:author="Aleksander Hansen" w:date="2013-02-15T14:43:00Z"/>
          <w:rFonts w:ascii="Calibri" w:hAnsi="Calibri"/>
        </w:rPr>
      </w:pPr>
      <w:ins w:id="8817" w:author="Aleksander Hansen" w:date="2013-02-15T14:39:00Z">
        <w:r>
          <w:rPr>
            <w:rFonts w:ascii="Calibri" w:hAnsi="Calibri"/>
          </w:rPr>
          <w:t>Net exposure in</w:t>
        </w:r>
        <w:r w:rsidR="007A6BE4" w:rsidRPr="008568A7">
          <w:rPr>
            <w:rFonts w:ascii="Calibri" w:hAnsi="Calibri"/>
          </w:rPr>
          <w:t xml:space="preserve"> currency </w:t>
        </w:r>
        <w:r w:rsidR="007A6BE4">
          <w:rPr>
            <w:rFonts w:ascii="Calibri" w:hAnsi="Calibri"/>
          </w:rPr>
          <w:t>i</w:t>
        </w:r>
        <w:r>
          <w:rPr>
            <w:rFonts w:ascii="Calibri" w:hAnsi="Calibri"/>
          </w:rPr>
          <w:t xml:space="preserve"> in $</w:t>
        </w:r>
        <w:r w:rsidR="007A6BE4" w:rsidRPr="008568A7">
          <w:rPr>
            <w:rFonts w:ascii="Calibri" w:hAnsi="Calibri"/>
          </w:rPr>
          <w:t xml:space="preserve"> </w:t>
        </w:r>
        <w:r w:rsidR="007A6BE4" w:rsidRPr="008568A7">
          <w:rPr>
            <w:rFonts w:ascii="Calibri" w:hAnsi="Calibri"/>
          </w:rPr>
          <w:sym w:font="Symbol" w:char="F0B4"/>
        </w:r>
      </w:ins>
      <w:ins w:id="8818" w:author="Aleksander Hansen" w:date="2013-02-15T14:41:00Z">
        <w:r>
          <w:rPr>
            <w:rFonts w:ascii="Calibri" w:hAnsi="Calibri"/>
          </w:rPr>
          <w:t xml:space="preserve"> </w:t>
        </w:r>
      </w:ins>
      <w:ins w:id="8819" w:author="Aleksander Hansen" w:date="2013-02-15T14:39:00Z">
        <w:r w:rsidR="007A6BE4" w:rsidRPr="008568A7">
          <w:rPr>
            <w:rFonts w:ascii="Calibri" w:hAnsi="Calibri"/>
          </w:rPr>
          <w:t>Shoc</w:t>
        </w:r>
        <w:r>
          <w:rPr>
            <w:rFonts w:ascii="Calibri" w:hAnsi="Calibri"/>
          </w:rPr>
          <w:t>k (volatility) to the $/</w:t>
        </w:r>
        <w:r w:rsidR="007A6BE4" w:rsidRPr="008568A7">
          <w:rPr>
            <w:rFonts w:ascii="Calibri" w:hAnsi="Calibri"/>
          </w:rPr>
          <w:t xml:space="preserve">currency </w:t>
        </w:r>
        <w:r w:rsidR="007A6BE4">
          <w:rPr>
            <w:rFonts w:ascii="Calibri" w:hAnsi="Calibri"/>
          </w:rPr>
          <w:t>i</w:t>
        </w:r>
        <w:r w:rsidR="007A6BE4" w:rsidRPr="008568A7">
          <w:rPr>
            <w:rFonts w:ascii="Calibri" w:hAnsi="Calibri"/>
          </w:rPr>
          <w:t xml:space="preserve"> exchange rate</w:t>
        </w:r>
        <w:r w:rsidR="007A6BE4">
          <w:rPr>
            <w:rFonts w:ascii="Calibri" w:hAnsi="Calibri"/>
          </w:rPr>
          <w:t>.</w:t>
        </w:r>
      </w:ins>
    </w:p>
    <w:p w14:paraId="7EBF0AFE" w14:textId="77777777" w:rsidR="00C71687" w:rsidRDefault="00C71687" w:rsidP="007A6BE4">
      <w:pPr>
        <w:rPr>
          <w:ins w:id="8820" w:author="Aleksander Hansen" w:date="2013-02-15T14:43:00Z"/>
          <w:rFonts w:ascii="Calibri" w:hAnsi="Calibri"/>
        </w:rPr>
      </w:pPr>
    </w:p>
    <w:p w14:paraId="0215B0FB" w14:textId="19FFE888" w:rsidR="00C71687" w:rsidRDefault="00C71687" w:rsidP="007A6BE4">
      <w:pPr>
        <w:rPr>
          <w:ins w:id="8821" w:author="Aleksander Hansen" w:date="2013-02-15T14:46:00Z"/>
          <w:rFonts w:ascii="Calibri" w:hAnsi="Calibri"/>
        </w:rPr>
      </w:pPr>
      <w:ins w:id="8822" w:author="Aleksander Hansen" w:date="2013-02-15T14:43:00Z">
        <w:r>
          <w:rPr>
            <w:rFonts w:ascii="Calibri" w:hAnsi="Calibri"/>
          </w:rPr>
          <w:t xml:space="preserve">For a bank or financial institution there are four main areas from which foreign currency exposure arises. As seen, the </w:t>
        </w:r>
        <w:r w:rsidRPr="00C71687">
          <w:rPr>
            <w:rFonts w:ascii="Calibri" w:hAnsi="Calibri"/>
            <w:b/>
            <w:rPrChange w:id="8823" w:author="Aleksander Hansen" w:date="2013-02-15T14:44:00Z">
              <w:rPr>
                <w:rFonts w:ascii="Calibri" w:hAnsi="Calibri"/>
              </w:rPr>
            </w:rPrChange>
          </w:rPr>
          <w:t>primary</w:t>
        </w:r>
        <w:r>
          <w:rPr>
            <w:rFonts w:ascii="Calibri" w:hAnsi="Calibri"/>
          </w:rPr>
          <w:t xml:space="preserve"> FX exposure </w:t>
        </w:r>
        <w:r w:rsidRPr="008568A7">
          <w:rPr>
            <w:rFonts w:ascii="Calibri" w:hAnsi="Calibri"/>
          </w:rPr>
          <w:t xml:space="preserve">relates to </w:t>
        </w:r>
        <w:r w:rsidRPr="00C71687">
          <w:rPr>
            <w:rFonts w:ascii="Calibri" w:hAnsi="Calibri"/>
            <w:b/>
            <w:i/>
            <w:rPrChange w:id="8824" w:author="Aleksander Hansen" w:date="2013-02-15T14:44:00Z">
              <w:rPr>
                <w:rFonts w:ascii="Calibri" w:hAnsi="Calibri"/>
                <w:i/>
              </w:rPr>
            </w:rPrChange>
          </w:rPr>
          <w:t>open positions</w:t>
        </w:r>
        <w:r w:rsidRPr="008568A7">
          <w:rPr>
            <w:rFonts w:ascii="Calibri" w:hAnsi="Calibri"/>
          </w:rPr>
          <w:t xml:space="preserve"> taken as a principal</w:t>
        </w:r>
      </w:ins>
      <w:ins w:id="882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8826" w:author="Aleksander Hansen" w:date="2013-02-15T16:38:00Z">
        <w:r w:rsidR="008A28C4">
          <w:instrText xml:space="preserve">" </w:instrText>
        </w:r>
        <w:r w:rsidR="008A28C4">
          <w:rPr>
            <w:rFonts w:ascii="Calibri" w:hAnsi="Calibri"/>
          </w:rPr>
          <w:fldChar w:fldCharType="end"/>
        </w:r>
      </w:ins>
      <w:ins w:id="8827" w:author="Aleksander Hansen" w:date="2013-02-15T14:43:00Z">
        <w:r w:rsidRPr="008568A7">
          <w:rPr>
            <w:rFonts w:ascii="Calibri" w:hAnsi="Calibri"/>
          </w:rPr>
          <w:t xml:space="preserve"> by the bank for speculative purposes</w:t>
        </w:r>
      </w:ins>
      <w:ins w:id="8828" w:author="Aleksander Hansen" w:date="2013-02-15T14:44:00Z">
        <w:r>
          <w:rPr>
            <w:rFonts w:ascii="Calibri" w:hAnsi="Calibri"/>
          </w:rPr>
          <w:t>.</w:t>
        </w:r>
      </w:ins>
    </w:p>
    <w:p w14:paraId="64763E48" w14:textId="77777777" w:rsidR="00C71687" w:rsidRDefault="00C71687" w:rsidP="007A6BE4">
      <w:pPr>
        <w:rPr>
          <w:ins w:id="8829" w:author="Aleksander Hansen" w:date="2013-02-15T14:46:00Z"/>
          <w:rFonts w:ascii="Calibri" w:hAnsi="Calibri"/>
        </w:rPr>
      </w:pPr>
    </w:p>
    <w:p w14:paraId="27403C35" w14:textId="450653EE" w:rsidR="00C71687" w:rsidRDefault="00C71687" w:rsidP="007A6BE4">
      <w:pPr>
        <w:rPr>
          <w:ins w:id="8830" w:author="Aleksander Hansen" w:date="2013-02-15T14:53:00Z"/>
          <w:rFonts w:ascii="Calibri" w:hAnsi="Calibri"/>
        </w:rPr>
      </w:pPr>
      <w:ins w:id="8831" w:author="Aleksander Hansen" w:date="2013-02-15T14:46:00Z">
        <w:r w:rsidRPr="00B27361">
          <w:rPr>
            <w:rFonts w:ascii="Calibri" w:hAnsi="Calibri"/>
            <w:i/>
            <w:rPrChange w:id="8832" w:author="Aleksander Hansen" w:date="2013-02-15T15:11:00Z">
              <w:rPr>
                <w:rFonts w:ascii="Calibri" w:hAnsi="Calibri"/>
              </w:rPr>
            </w:rPrChange>
          </w:rPr>
          <w:t>Purchasing Power Parity</w:t>
        </w:r>
        <w:r>
          <w:rPr>
            <w:rFonts w:ascii="Calibri" w:hAnsi="Calibri"/>
          </w:rPr>
          <w:t xml:space="preserve"> is defined in Saunders as the relative </w:t>
        </w:r>
      </w:ins>
      <w:ins w:id="8833" w:author="Aleksander Hansen" w:date="2013-02-15T14:48:00Z">
        <w:r>
          <w:rPr>
            <w:rFonts w:ascii="Calibri" w:hAnsi="Calibri"/>
          </w:rPr>
          <w:t>PPP;</w:t>
        </w:r>
      </w:ins>
      <w:ins w:id="8834" w:author="Aleksander Hansen" w:date="2013-02-15T14:46:00Z">
        <w:r>
          <w:rPr>
            <w:rFonts w:ascii="Calibri" w:hAnsi="Calibri"/>
          </w:rPr>
          <w:t xml:space="preserve"> however, in financial equilibrium models this is rarely useful and is rather substituted for the more powerful </w:t>
        </w:r>
      </w:ins>
      <w:ins w:id="8835" w:author="Aleksander Hansen" w:date="2013-02-15T14:48:00Z">
        <w:r>
          <w:rPr>
            <w:rFonts w:ascii="Calibri" w:hAnsi="Calibri"/>
            <w:i/>
          </w:rPr>
          <w:t>law of one price</w:t>
        </w:r>
      </w:ins>
      <w:ins w:id="8836" w:author="Aleksander Hansen" w:date="2013-02-15T15:08:00Z">
        <w:r w:rsidR="00A15689">
          <w:rPr>
            <w:rFonts w:ascii="Calibri" w:hAnsi="Calibri"/>
            <w:i/>
          </w:rPr>
          <w:t xml:space="preserve"> </w:t>
        </w:r>
      </w:ins>
      <w:ins w:id="8837" w:author="Aleksander Hansen" w:date="2013-02-15T15:09:00Z">
        <w:r w:rsidR="00A15689">
          <w:rPr>
            <w:rFonts w:ascii="Calibri" w:hAnsi="Calibri"/>
          </w:rPr>
          <w:t>which states that each commodity should have the same price after converting to ones respective currency. When this holds for all commodities, PPP also holds</w:t>
        </w:r>
      </w:ins>
      <w:ins w:id="8838" w:author="Aleksander Hansen" w:date="2013-02-15T14:48:00Z">
        <w:r>
          <w:rPr>
            <w:rFonts w:ascii="Calibri" w:hAnsi="Calibri"/>
          </w:rPr>
          <w:t xml:space="preserve">. </w:t>
        </w:r>
      </w:ins>
      <w:ins w:id="8839" w:author="Aleksander Hansen" w:date="2013-02-15T14:49:00Z">
        <w:r>
          <w:rPr>
            <w:rFonts w:ascii="Calibri" w:hAnsi="Calibri"/>
          </w:rPr>
          <w:t xml:space="preserve">The Purchasing Power Parity, simply stated, compares the purchasing power </w:t>
        </w:r>
      </w:ins>
      <w:ins w:id="8840" w:author="Aleksander Hansen" w:date="2013-02-15T14:50:00Z">
        <w:r>
          <w:rPr>
            <w:rFonts w:ascii="Calibri" w:hAnsi="Calibri"/>
          </w:rPr>
          <w:t xml:space="preserve">of the currency </w:t>
        </w:r>
      </w:ins>
      <w:ins w:id="8841" w:author="Aleksander Hansen" w:date="2013-02-15T14:49:00Z">
        <w:r>
          <w:rPr>
            <w:rFonts w:ascii="Calibri" w:hAnsi="Calibri"/>
          </w:rPr>
          <w:t xml:space="preserve">in one country with that of </w:t>
        </w:r>
      </w:ins>
      <w:ins w:id="8842" w:author="Aleksander Hansen" w:date="2013-02-15T14:50:00Z">
        <w:r>
          <w:rPr>
            <w:rFonts w:ascii="Calibri" w:hAnsi="Calibri"/>
          </w:rPr>
          <w:t xml:space="preserve">the currency in </w:t>
        </w:r>
      </w:ins>
      <w:ins w:id="8843" w:author="Aleksander Hansen" w:date="2013-02-15T14:49:00Z">
        <w:r>
          <w:rPr>
            <w:rFonts w:ascii="Calibri" w:hAnsi="Calibri"/>
          </w:rPr>
          <w:t>another country</w:t>
        </w:r>
      </w:ins>
      <w:ins w:id="8844" w:author="Aleksander Hansen" w:date="2013-02-15T14:50:00Z">
        <w:r>
          <w:rPr>
            <w:rFonts w:ascii="Calibri" w:hAnsi="Calibri"/>
          </w:rPr>
          <w:t xml:space="preserve">. Since </w:t>
        </w:r>
        <w:r w:rsidR="004474B8">
          <w:rPr>
            <w:rFonts w:ascii="Calibri" w:hAnsi="Calibri"/>
          </w:rPr>
          <w:t xml:space="preserve">one can engage in physical arbitrage, buying in the cheap currency and selling in the expensive currency, one would expect this to lead to </w:t>
        </w:r>
      </w:ins>
      <w:ins w:id="8845" w:author="Aleksander Hansen" w:date="2013-02-15T14:52:00Z">
        <w:r w:rsidR="004474B8">
          <w:rPr>
            <w:rFonts w:ascii="Calibri" w:hAnsi="Calibri"/>
          </w:rPr>
          <w:t>equilibrium</w:t>
        </w:r>
      </w:ins>
      <w:ins w:id="8846" w:author="Aleksander Hansen" w:date="2013-02-15T14:50:00Z">
        <w:r w:rsidR="004474B8">
          <w:rPr>
            <w:rFonts w:ascii="Calibri" w:hAnsi="Calibri"/>
          </w:rPr>
          <w:t xml:space="preserve"> in the exchange rates. In practice, PPP is highly correlated with exchange rates, however, exchange rates can deviate significantly from that suggested by PPP.</w:t>
        </w:r>
      </w:ins>
      <w:ins w:id="8847" w:author="Aleksander Hansen" w:date="2013-02-15T14:52:00Z">
        <w:r w:rsidR="004474B8">
          <w:rPr>
            <w:rFonts w:ascii="Calibri" w:hAnsi="Calibri"/>
          </w:rPr>
          <w:t xml:space="preserve"> This is possible as there are frictions in real markets that </w:t>
        </w:r>
      </w:ins>
      <w:ins w:id="8848" w:author="Aleksander Hansen" w:date="2013-02-15T14:53:00Z">
        <w:r w:rsidR="004474B8">
          <w:rPr>
            <w:rFonts w:ascii="Calibri" w:hAnsi="Calibri"/>
          </w:rPr>
          <w:t>need</w:t>
        </w:r>
      </w:ins>
      <w:ins w:id="8849" w:author="Aleksander Hansen" w:date="2013-02-15T14:52:00Z">
        <w:r w:rsidR="004474B8">
          <w:rPr>
            <w:rFonts w:ascii="Calibri" w:hAnsi="Calibri"/>
          </w:rPr>
          <w:t xml:space="preserve"> to be taken into account. However, in the long run</w:t>
        </w:r>
      </w:ins>
      <w:ins w:id="8850" w:author="Aleksander Hansen" w:date="2013-02-15T14:53:00Z">
        <w:r w:rsidR="004474B8">
          <w:rPr>
            <w:rFonts w:ascii="Calibri" w:hAnsi="Calibri"/>
          </w:rPr>
          <w:t xml:space="preserve"> (10+ years)</w:t>
        </w:r>
      </w:ins>
      <w:ins w:id="8851" w:author="Aleksander Hansen" w:date="2013-02-15T14:52:00Z">
        <w:r w:rsidR="004474B8">
          <w:rPr>
            <w:rFonts w:ascii="Calibri" w:hAnsi="Calibri"/>
          </w:rPr>
          <w:t>, PPP is a good proxy for how exchange rates move.</w:t>
        </w:r>
      </w:ins>
      <w:ins w:id="8852" w:author="Aleksander Hansen" w:date="2013-02-15T14:53:00Z">
        <w:r w:rsidR="004474B8">
          <w:rPr>
            <w:rFonts w:ascii="Calibri" w:hAnsi="Calibri"/>
          </w:rPr>
          <w:t xml:space="preserve"> </w:t>
        </w:r>
      </w:ins>
    </w:p>
    <w:p w14:paraId="3F0086F1" w14:textId="77777777" w:rsidR="004474B8" w:rsidRDefault="004474B8" w:rsidP="007A6BE4">
      <w:pPr>
        <w:rPr>
          <w:ins w:id="8853" w:author="Aleksander Hansen" w:date="2013-02-15T14:54:00Z"/>
          <w:rFonts w:ascii="Calibri" w:hAnsi="Calibri"/>
        </w:rPr>
      </w:pPr>
    </w:p>
    <w:p w14:paraId="135C99E7" w14:textId="0ED4FBF3" w:rsidR="00A15689" w:rsidRPr="00A15689" w:rsidRDefault="004474B8" w:rsidP="00A15689">
      <w:pPr>
        <w:rPr>
          <w:ins w:id="8854" w:author="Aleksander Hansen" w:date="2013-02-15T15:01:00Z"/>
          <w:rFonts w:ascii="Calibri" w:hAnsi="Calibri"/>
          <w:rPrChange w:id="8855" w:author="Aleksander Hansen" w:date="2013-02-15T15:02:00Z">
            <w:rPr>
              <w:ins w:id="8856" w:author="Aleksander Hansen" w:date="2013-02-15T15:01:00Z"/>
              <w:rFonts w:ascii="Times" w:eastAsia="Times New Roman" w:hAnsi="Times" w:cs="Times New Roman"/>
              <w:sz w:val="20"/>
              <w:szCs w:val="20"/>
            </w:rPr>
          </w:rPrChange>
        </w:rPr>
      </w:pPr>
      <w:ins w:id="8857" w:author="Aleksander Hansen" w:date="2013-02-15T14:54:00Z">
        <w:r w:rsidRPr="00B27361">
          <w:rPr>
            <w:rFonts w:ascii="Calibri" w:hAnsi="Calibri"/>
            <w:i/>
            <w:rPrChange w:id="8858" w:author="Aleksander Hansen" w:date="2013-02-15T15:11:00Z">
              <w:rPr>
                <w:rFonts w:ascii="Calibri" w:hAnsi="Calibri"/>
              </w:rPr>
            </w:rPrChange>
          </w:rPr>
          <w:t>Interest Rate Parity</w:t>
        </w:r>
        <w:r>
          <w:rPr>
            <w:rFonts w:ascii="Calibri" w:hAnsi="Calibri"/>
          </w:rPr>
          <w:t xml:space="preserve"> (IRP) or IRPT describes an equilibrium </w:t>
        </w:r>
      </w:ins>
      <w:ins w:id="8859" w:author="Aleksander Hansen" w:date="2013-02-15T14:55:00Z">
        <w:r>
          <w:rPr>
            <w:rFonts w:ascii="Calibri" w:hAnsi="Calibri"/>
          </w:rPr>
          <w:t>relationship</w:t>
        </w:r>
      </w:ins>
      <w:ins w:id="8860" w:author="Aleksander Hansen" w:date="2013-02-15T14:54:00Z">
        <w:r>
          <w:rPr>
            <w:rFonts w:ascii="Calibri" w:hAnsi="Calibri"/>
          </w:rPr>
          <w:t xml:space="preserve"> </w:t>
        </w:r>
      </w:ins>
      <w:ins w:id="8861" w:author="Aleksander Hansen" w:date="2013-02-15T14:55:00Z">
        <w:r>
          <w:rPr>
            <w:rFonts w:ascii="Calibri" w:hAnsi="Calibri"/>
          </w:rPr>
          <w:t>between interest</w:t>
        </w:r>
      </w:ins>
      <w:ins w:id="886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8863" w:author="Aleksander Hansen" w:date="2013-02-15T16:38:00Z">
        <w:r w:rsidR="008A28C4">
          <w:instrText xml:space="preserve">" </w:instrText>
        </w:r>
        <w:r w:rsidR="008A28C4">
          <w:rPr>
            <w:rFonts w:ascii="Calibri" w:hAnsi="Calibri"/>
          </w:rPr>
          <w:fldChar w:fldCharType="end"/>
        </w:r>
      </w:ins>
      <w:ins w:id="8864" w:author="Aleksander Hansen" w:date="2013-02-15T14:55:00Z">
        <w:r>
          <w:rPr>
            <w:rFonts w:ascii="Calibri" w:hAnsi="Calibri"/>
          </w:rPr>
          <w:t xml:space="preserve"> rates in two countries, and the Spot and forward exchange rate between their currencies. This is what is known as Covered Interest Rate Parity, and it tends to hold in general, with deviations usually quickly being corrected by arbitrageurs (although significant shocks to financial markets can introduce other factors which causes CIRP not to hold). </w:t>
        </w:r>
      </w:ins>
      <w:ins w:id="8865" w:author="Aleksander Hansen" w:date="2013-02-15T14:57:00Z">
        <w:r>
          <w:rPr>
            <w:rFonts w:ascii="Calibri" w:hAnsi="Calibri"/>
          </w:rPr>
          <w:t xml:space="preserve">It is also worth to mention that there is also </w:t>
        </w:r>
      </w:ins>
      <w:ins w:id="8866" w:author="Aleksander Hansen" w:date="2013-02-15T15:02:00Z">
        <w:r w:rsidR="00A15689">
          <w:rPr>
            <w:rFonts w:ascii="Calibri" w:hAnsi="Calibri"/>
          </w:rPr>
          <w:t>a theory of</w:t>
        </w:r>
      </w:ins>
      <w:ins w:id="8867" w:author="Aleksander Hansen" w:date="2013-02-15T14:57:00Z">
        <w:r>
          <w:rPr>
            <w:rFonts w:ascii="Calibri" w:hAnsi="Calibri"/>
          </w:rPr>
          <w:t xml:space="preserve"> Uncovered Interest Rate Parity</w:t>
        </w:r>
      </w:ins>
      <w:ins w:id="8868" w:author="Aleksander Hansen" w:date="2013-02-15T15:01:00Z">
        <w:r w:rsidR="00A15689">
          <w:rPr>
            <w:rFonts w:ascii="Calibri" w:hAnsi="Calibri"/>
          </w:rPr>
          <w:t xml:space="preserve"> (UIRP)</w:t>
        </w:r>
      </w:ins>
      <w:ins w:id="8869" w:author="Aleksander Hansen" w:date="2013-02-15T14:57:00Z">
        <w:r>
          <w:rPr>
            <w:rFonts w:ascii="Calibri" w:hAnsi="Calibri"/>
          </w:rPr>
          <w:t xml:space="preserve">, which </w:t>
        </w:r>
      </w:ins>
      <w:ins w:id="8870" w:author="Aleksander Hansen" w:date="2013-02-15T15:00:00Z">
        <w:r>
          <w:rPr>
            <w:rFonts w:ascii="Calibri" w:hAnsi="Calibri"/>
          </w:rPr>
          <w:t xml:space="preserve">is similar to CIRP but </w:t>
        </w:r>
        <w:r w:rsidR="00A15689">
          <w:rPr>
            <w:rFonts w:ascii="Calibri" w:hAnsi="Calibri"/>
          </w:rPr>
          <w:t>the no-arbitrage condition is satisfied without</w:t>
        </w:r>
      </w:ins>
      <w:ins w:id="8871" w:author="Aleksander Hansen" w:date="2013-02-15T15:01:00Z">
        <w:r w:rsidR="00A15689">
          <w:rPr>
            <w:rFonts w:ascii="Calibri" w:hAnsi="Calibri"/>
          </w:rPr>
          <w:t xml:space="preserve"> forward or Futures</w:t>
        </w:r>
      </w:ins>
      <w:ins w:id="887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873" w:author="Aleksander Hansen" w:date="2013-02-15T16:31:00Z">
        <w:r w:rsidR="008A28C4">
          <w:instrText xml:space="preserve">" </w:instrText>
        </w:r>
        <w:r w:rsidR="008A28C4">
          <w:rPr>
            <w:rFonts w:ascii="Calibri" w:hAnsi="Calibri"/>
          </w:rPr>
          <w:fldChar w:fldCharType="end"/>
        </w:r>
      </w:ins>
      <w:ins w:id="8874" w:author="Aleksander Hansen" w:date="2013-02-15T15:01:00Z">
        <w:r w:rsidR="00A15689">
          <w:rPr>
            <w:rFonts w:ascii="Calibri" w:hAnsi="Calibri"/>
          </w:rPr>
          <w:t xml:space="preserve"> contracts. When both the CIRP and the UIRP hold the f</w:t>
        </w:r>
        <w:r w:rsidR="00A15689" w:rsidRPr="00A15689">
          <w:rPr>
            <w:rFonts w:ascii="Calibri" w:hAnsi="Calibri"/>
            <w:rPrChange w:id="8875" w:author="Aleksander Hansen" w:date="2013-02-15T15:02:00Z">
              <w:rPr>
                <w:rFonts w:ascii="Helvetica" w:eastAsia="Times New Roman" w:hAnsi="Helvetica" w:cs="Times New Roman"/>
                <w:color w:val="000000"/>
                <w:sz w:val="20"/>
                <w:szCs w:val="20"/>
                <w:shd w:val="clear" w:color="auto" w:fill="FFFFFF"/>
              </w:rPr>
            </w:rPrChange>
          </w:rPr>
          <w:t>orward exchange rate is an unbiased predictor of the future spot</w:t>
        </w:r>
      </w:ins>
      <w:ins w:id="8876"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8877" w:author="Aleksander Hansen" w:date="2013-02-15T17:14:00Z">
        <w:r w:rsidR="003578F0">
          <w:instrText xml:space="preserve">spot price" </w:instrText>
        </w:r>
        <w:r w:rsidR="003578F0">
          <w:rPr>
            <w:rFonts w:ascii="Calibri" w:hAnsi="Calibri"/>
          </w:rPr>
          <w:fldChar w:fldCharType="end"/>
        </w:r>
      </w:ins>
      <w:ins w:id="8878" w:author="Aleksander Hansen" w:date="2013-02-15T15:01:00Z">
        <w:r w:rsidR="00A15689" w:rsidRPr="00A15689">
          <w:rPr>
            <w:rFonts w:ascii="Calibri" w:hAnsi="Calibri"/>
            <w:rPrChange w:id="8879" w:author="Aleksander Hansen" w:date="2013-02-15T15:02:00Z">
              <w:rPr>
                <w:rFonts w:ascii="Helvetica" w:eastAsia="Times New Roman" w:hAnsi="Helvetica" w:cs="Times New Roman"/>
                <w:color w:val="000000"/>
                <w:sz w:val="20"/>
                <w:szCs w:val="20"/>
                <w:shd w:val="clear" w:color="auto" w:fill="FFFFFF"/>
              </w:rPr>
            </w:rPrChange>
          </w:rPr>
          <w:t xml:space="preserve"> exchange rate</w:t>
        </w:r>
      </w:ins>
      <w:ins w:id="8880" w:author="Aleksander Hansen" w:date="2013-02-15T15:03:00Z">
        <w:r w:rsidR="00A15689">
          <w:rPr>
            <w:rFonts w:ascii="Calibri" w:hAnsi="Calibri"/>
          </w:rPr>
          <w:t xml:space="preserve">. </w:t>
        </w:r>
      </w:ins>
    </w:p>
    <w:p w14:paraId="14AD4197" w14:textId="01CF6AEE" w:rsidR="004474B8" w:rsidRPr="008A2DD2" w:rsidRDefault="004474B8" w:rsidP="007A6BE4">
      <w:pPr>
        <w:rPr>
          <w:ins w:id="8881" w:author="Aleksander Hansen" w:date="2013-02-15T14:39:00Z"/>
          <w:rFonts w:ascii="Calibri" w:hAnsi="Calibri"/>
        </w:rPr>
      </w:pPr>
    </w:p>
    <w:p w14:paraId="0AAE703B" w14:textId="6A92714E" w:rsidR="006118AB" w:rsidRDefault="00A15689" w:rsidP="008A2DD2">
      <w:pPr>
        <w:rPr>
          <w:ins w:id="8882" w:author="Aleksander Hansen" w:date="2013-02-15T15:12:00Z"/>
          <w:rFonts w:ascii="Calibri" w:hAnsi="Calibri"/>
        </w:rPr>
      </w:pPr>
      <w:ins w:id="8883" w:author="Aleksander Hansen" w:date="2013-02-15T15:10:00Z">
        <w:r w:rsidRPr="008568A7">
          <w:rPr>
            <w:rFonts w:ascii="Calibri" w:hAnsi="Calibri"/>
          </w:rPr>
          <w:t>To the degree that domestic and foreign interest</w:t>
        </w:r>
      </w:ins>
      <w:ins w:id="8884"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8885" w:author="Aleksander Hansen" w:date="2013-02-15T16:38:00Z">
        <w:r w:rsidR="008A28C4">
          <w:instrText xml:space="preserve">" </w:instrText>
        </w:r>
        <w:r w:rsidR="008A28C4">
          <w:rPr>
            <w:rFonts w:ascii="Calibri" w:hAnsi="Calibri"/>
          </w:rPr>
          <w:fldChar w:fldCharType="end"/>
        </w:r>
      </w:ins>
      <w:ins w:id="8886" w:author="Aleksander Hansen" w:date="2013-02-15T15:10:00Z">
        <w:r w:rsidRPr="008568A7">
          <w:rPr>
            <w:rFonts w:ascii="Calibri" w:hAnsi="Calibri"/>
          </w:rPr>
          <w:t xml:space="preserve"> rates (or stock returns) are not perfectly correlated, potential gains from </w:t>
        </w:r>
        <w:r w:rsidRPr="00B27361">
          <w:rPr>
            <w:rFonts w:ascii="Calibri" w:hAnsi="Calibri"/>
            <w:i/>
            <w:rPrChange w:id="8887" w:author="Aleksander Hansen" w:date="2013-02-15T15:11:00Z">
              <w:rPr>
                <w:rFonts w:ascii="Calibri" w:hAnsi="Calibri"/>
              </w:rPr>
            </w:rPrChange>
          </w:rPr>
          <w:t>asset-liability portfolio diversification</w:t>
        </w:r>
        <w:r w:rsidRPr="008568A7">
          <w:rPr>
            <w:rFonts w:ascii="Calibri" w:hAnsi="Calibri"/>
          </w:rPr>
          <w:t xml:space="preserve"> can offset risk of asset-liability currency mismatch.</w:t>
        </w:r>
        <w:r>
          <w:rPr>
            <w:rFonts w:ascii="Calibri" w:hAnsi="Calibri"/>
          </w:rPr>
          <w:t xml:space="preserve"> </w:t>
        </w:r>
      </w:ins>
      <w:ins w:id="8888" w:author="Aleksander Hansen" w:date="2013-02-15T14:38:00Z">
        <w:r w:rsidR="007A6BE4">
          <w:rPr>
            <w:rFonts w:ascii="Calibri" w:hAnsi="Calibri"/>
          </w:rPr>
          <w:t xml:space="preserve"> </w:t>
        </w:r>
      </w:ins>
    </w:p>
    <w:p w14:paraId="6374C82A" w14:textId="77777777" w:rsidR="006118AB" w:rsidRDefault="006118AB">
      <w:pPr>
        <w:rPr>
          <w:ins w:id="8889" w:author="Aleksander Hansen" w:date="2013-02-15T15:12:00Z"/>
          <w:rFonts w:ascii="Calibri" w:hAnsi="Calibri"/>
        </w:rPr>
      </w:pPr>
    </w:p>
    <w:p w14:paraId="19D84889" w14:textId="09F2228C" w:rsidR="00007DCE" w:rsidRPr="007A6BE4" w:rsidRDefault="006118AB">
      <w:pPr>
        <w:rPr>
          <w:rFonts w:ascii="Calibri" w:hAnsi="Calibri"/>
          <w:rPrChange w:id="8890" w:author="Aleksander Hansen" w:date="2013-02-15T14:35:00Z">
            <w:rPr/>
          </w:rPrChange>
        </w:rPr>
      </w:pPr>
      <w:ins w:id="8891" w:author="Aleksander Hansen" w:date="2013-02-15T15:13:00Z">
        <w:r>
          <w:rPr>
            <w:rFonts w:ascii="Calibri" w:hAnsi="Calibri"/>
          </w:rPr>
          <w:t>Candidates often find exchange rates confusing. It is highly recommended that you do the exercises in the separate practice question set.</w:t>
        </w:r>
      </w:ins>
      <w:r w:rsidR="00007DCE">
        <w:br w:type="page"/>
      </w:r>
    </w:p>
    <w:p w14:paraId="19636AE4" w14:textId="655F173B" w:rsidR="00007DCE" w:rsidRPr="008568A7" w:rsidRDefault="00007DCE">
      <w:pPr>
        <w:pStyle w:val="Heading2"/>
        <w:pPrChange w:id="8892" w:author="Aleksander Hansen" w:date="2013-02-15T20:42:00Z">
          <w:pPr/>
        </w:pPrChange>
      </w:pPr>
      <w:bookmarkStart w:id="8893" w:name="_Toc222580807"/>
      <w:r>
        <w:t>Questions &amp; A</w:t>
      </w:r>
      <w:r w:rsidRPr="008568A7">
        <w:t>nswers</w:t>
      </w:r>
      <w:bookmarkEnd w:id="8893"/>
      <w:r w:rsidRPr="008568A7">
        <w:t xml:space="preserve">  </w:t>
      </w:r>
    </w:p>
    <w:p w14:paraId="16086C5F" w14:textId="77777777" w:rsidR="00007DCE" w:rsidRPr="008568A7" w:rsidRDefault="00007DCE" w:rsidP="00007DCE">
      <w:pPr>
        <w:rPr>
          <w:rFonts w:ascii="Calibri" w:hAnsi="Calibri"/>
        </w:rPr>
      </w:pPr>
    </w:p>
    <w:p w14:paraId="5C322D2F" w14:textId="22524EFE" w:rsidR="00007DCE" w:rsidRDefault="00007DCE" w:rsidP="00007DCE">
      <w:pPr>
        <w:pStyle w:val="Heading3"/>
      </w:pPr>
      <w:bookmarkStart w:id="8894" w:name="_Toc222580808"/>
      <w:r w:rsidRPr="008568A7">
        <w:t>Questions</w:t>
      </w:r>
      <w:bookmarkEnd w:id="8894"/>
      <w:r w:rsidRPr="008568A7">
        <w:t xml:space="preserve">  </w:t>
      </w:r>
    </w:p>
    <w:p w14:paraId="60F81637" w14:textId="6AD96CCE"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12.1</w:t>
      </w:r>
      <w:r w:rsidR="003C591D" w:rsidRPr="00BF3620">
        <w:rPr>
          <w:rFonts w:ascii="Calibri" w:eastAsia="Times New Roman" w:hAnsi="Calibri" w:cs="Times New Roman"/>
          <w:sz w:val="24"/>
          <w:szCs w:val="24"/>
          <w:lang w:bidi="ar-SA"/>
        </w:rPr>
        <w:t xml:space="preserve"> A US bank has the following pound sterling exposures: GBP 10.0 billion in assets, GBP 7.0 billion in liabilities, GBP 5.0 billion bought, GBP 6.0 billion sold. The bank is concerned that the pound sterling will fall in value relative to the US dollar. Which of the following will reduce the bank’s exposure to pound sterling depreciation?</w:t>
      </w:r>
    </w:p>
    <w:p w14:paraId="287929E7"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Nothing, its net exposure implies a benefit if GBP depreciates</w:t>
      </w:r>
    </w:p>
    <w:p w14:paraId="4B49484D"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Add +2 billion in assets to the balance sheet that are denominated in pound sterlings</w:t>
      </w:r>
    </w:p>
    <w:p w14:paraId="55679374"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Add +2 billion in liabilities to the balance sheet that are denominated in pound sterlings</w:t>
      </w:r>
    </w:p>
    <w:p w14:paraId="0190AF0C"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Add + 2 billion in long forward exposure to the pound sterling; i.e., promises to buy GBP in the future</w:t>
      </w:r>
    </w:p>
    <w:p w14:paraId="3F0D22FB" w14:textId="760F33E7"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12.2</w:t>
      </w:r>
      <w:r w:rsidR="003C591D" w:rsidRPr="00BF3620">
        <w:rPr>
          <w:rFonts w:ascii="Calibri" w:eastAsia="Times New Roman" w:hAnsi="Calibri" w:cs="Times New Roman"/>
          <w:sz w:val="24"/>
          <w:szCs w:val="24"/>
          <w:lang w:bidi="ar-SA"/>
        </w:rPr>
        <w:t xml:space="preserve"> According to Saunders, which of the four trading activities most contributes to foreign exchange (FX) risk exposure?</w:t>
      </w:r>
    </w:p>
    <w:p w14:paraId="7603CD59"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Open positions in a currency</w:t>
      </w:r>
    </w:p>
    <w:p w14:paraId="0AE9CB31"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Purchase and sale of currencies for hedging purposes</w:t>
      </w:r>
    </w:p>
    <w:p w14:paraId="4624D404"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Purchase and sale of currencies to complete international transactions.</w:t>
      </w:r>
    </w:p>
    <w:p w14:paraId="0DE686A8"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Facilitating positions in foreign real and financial investments</w:t>
      </w:r>
    </w:p>
    <w:p w14:paraId="311A1726" w14:textId="038A920C"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12.3</w:t>
      </w:r>
      <w:r w:rsidR="003C591D" w:rsidRPr="00BF3620">
        <w:rPr>
          <w:rFonts w:ascii="Calibri" w:eastAsia="Times New Roman" w:hAnsi="Calibri" w:cs="Times New Roman"/>
          <w:sz w:val="24"/>
          <w:szCs w:val="24"/>
          <w:lang w:bidi="ar-SA"/>
        </w:rPr>
        <w:t xml:space="preserve"> Which of the following is true about the use of an ON-BALANCE-SHEET HEDGE to control a bank’s foreign exchange (FX) exposure?</w:t>
      </w:r>
    </w:p>
    <w:p w14:paraId="50F6D9C1"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The hedge will lock-in (guarantee) a specific, predetermined net return</w:t>
      </w:r>
    </w:p>
    <w:p w14:paraId="290CAFDC"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The hedge can ensure a positive, but nevertheless volatile, net return</w:t>
      </w:r>
    </w:p>
    <w:p w14:paraId="66C3503A"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 xml:space="preserve">The hedge cannot ensure a positive net return </w:t>
      </w:r>
    </w:p>
    <w:p w14:paraId="6DE9C1F2"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By employing a forward foreign currency contract, the on-balance-sheet hedge can ensure a positive return that is also not volatile</w:t>
      </w:r>
    </w:p>
    <w:p w14:paraId="4AD215A7" w14:textId="17B6E160"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12.4</w:t>
      </w:r>
      <w:r w:rsidR="003C591D" w:rsidRPr="00BF3620">
        <w:rPr>
          <w:rFonts w:ascii="Calibri" w:eastAsia="Times New Roman" w:hAnsi="Calibri" w:cs="Times New Roman"/>
          <w:sz w:val="24"/>
          <w:szCs w:val="24"/>
          <w:lang w:bidi="ar-SA"/>
        </w:rPr>
        <w:t xml:space="preserve"> A US bank raises USD $10 million (liabilities) and invests this amount into a Russian project denominated in Russian rubles (asset) with an expected foreign rate of return of 12%. The bank remains unhedged with respect to this currency risk. If there is an sudden increase in the Russian inflation rate, without any corresponding impact on the project’s nominal, foreign 12% return on the project, according to purchasing power parity (PPP), what is the impact on the bank?</w:t>
      </w:r>
    </w:p>
    <w:p w14:paraId="78958AF2"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No impact</w:t>
      </w:r>
    </w:p>
    <w:p w14:paraId="1C00599B"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Ruble should appreciate, translating into a gain for the bank</w:t>
      </w:r>
    </w:p>
    <w:p w14:paraId="547A542B"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Ruble should depreciate, translating into a gain for the bank</w:t>
      </w:r>
    </w:p>
    <w:p w14:paraId="73FBCCAF"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Ruble should depreciate, translating into a loss for the bank</w:t>
      </w:r>
    </w:p>
    <w:p w14:paraId="7409E9F2" w14:textId="00799776" w:rsidR="003C591D" w:rsidRPr="00BF3620" w:rsidRDefault="003C591D" w:rsidP="003C591D">
      <w:pPr>
        <w:pStyle w:val="Heading3"/>
        <w:rPr>
          <w:rFonts w:ascii="Cambria" w:hAnsi="Cambria"/>
          <w:sz w:val="22"/>
          <w:szCs w:val="22"/>
          <w:lang w:bidi="en-US"/>
        </w:rPr>
      </w:pPr>
      <w:bookmarkStart w:id="8895" w:name="_Toc222580809"/>
      <w:r>
        <w:t>Answers</w:t>
      </w:r>
      <w:bookmarkEnd w:id="8895"/>
    </w:p>
    <w:p w14:paraId="247CD72E" w14:textId="7BDD4D66" w:rsidR="003C591D" w:rsidRPr="00BF3620" w:rsidRDefault="003C591D" w:rsidP="003C591D">
      <w:pPr>
        <w:pStyle w:val="Paragraph"/>
        <w:rPr>
          <w:rFonts w:ascii="Calibri" w:eastAsia="Times New Roman" w:hAnsi="Calibri" w:cs="Times New Roman"/>
          <w:sz w:val="24"/>
          <w:szCs w:val="24"/>
          <w:lang w:bidi="ar-SA"/>
        </w:rPr>
      </w:pPr>
      <w:r>
        <w:rPr>
          <w:rFonts w:ascii="Trebuchet MS" w:eastAsiaTheme="majorEastAsia" w:hAnsi="Trebuchet MS" w:cstheme="majorBidi"/>
          <w:b/>
          <w:bCs/>
          <w:sz w:val="24"/>
          <w:szCs w:val="24"/>
          <w:lang w:bidi="ar-SA"/>
        </w:rPr>
        <w:br/>
      </w:r>
      <w:r w:rsidR="00BF3620" w:rsidRPr="00BF3620">
        <w:rPr>
          <w:rFonts w:ascii="Calibri" w:eastAsia="Times New Roman" w:hAnsi="Calibri" w:cs="Times New Roman"/>
          <w:bCs/>
          <w:sz w:val="24"/>
          <w:szCs w:val="24"/>
          <w:lang w:bidi="ar-SA"/>
        </w:rPr>
        <w:t xml:space="preserve">12.1 </w:t>
      </w:r>
      <w:r w:rsidRPr="00BF3620">
        <w:rPr>
          <w:rFonts w:ascii="Calibri" w:eastAsia="Times New Roman" w:hAnsi="Calibri" w:cs="Times New Roman"/>
          <w:bCs/>
          <w:sz w:val="24"/>
          <w:szCs w:val="24"/>
          <w:lang w:bidi="ar-SA"/>
        </w:rPr>
        <w:t>C. Add +2 billion in liabilities to the balance sheet that are denominated in pound sterling</w:t>
      </w:r>
      <w:r w:rsidRPr="00BF3620">
        <w:rPr>
          <w:rFonts w:ascii="Calibri" w:eastAsia="Times New Roman" w:hAnsi="Calibri" w:cs="Times New Roman"/>
          <w:sz w:val="24"/>
          <w:szCs w:val="24"/>
          <w:lang w:bidi="ar-SA"/>
        </w:rPr>
        <w:br/>
        <w:t>The net exposure = (10 - 7) + (5 - 6) = +2 GBP; i.e., the bank is net long pound sterling and faces the risk of GBP depreciation.</w:t>
      </w:r>
      <w:r w:rsidRPr="00BF3620">
        <w:rPr>
          <w:rFonts w:ascii="Calibri" w:eastAsia="Times New Roman" w:hAnsi="Calibri" w:cs="Times New Roman"/>
          <w:sz w:val="24"/>
          <w:szCs w:val="24"/>
          <w:lang w:bidi="ar-SA"/>
        </w:rPr>
        <w:br/>
        <w:t xml:space="preserve">Each of answers (A), (B) and (D), increase the net long exposure to a greater net long exposure. </w:t>
      </w:r>
    </w:p>
    <w:p w14:paraId="2C326159" w14:textId="39E25159"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bCs/>
          <w:sz w:val="24"/>
          <w:szCs w:val="24"/>
          <w:lang w:bidi="ar-SA"/>
        </w:rPr>
        <w:t>12.2</w:t>
      </w:r>
      <w:r w:rsidR="003C591D" w:rsidRPr="00BF3620">
        <w:rPr>
          <w:rFonts w:ascii="Calibri" w:eastAsia="Times New Roman" w:hAnsi="Calibri" w:cs="Times New Roman"/>
          <w:bCs/>
          <w:sz w:val="24"/>
          <w:szCs w:val="24"/>
          <w:lang w:bidi="ar-SA"/>
        </w:rPr>
        <w:t xml:space="preserve"> A. Open positions in a currency</w:t>
      </w:r>
      <w:r w:rsidR="003C591D" w:rsidRPr="00BF3620">
        <w:rPr>
          <w:rFonts w:ascii="Calibri" w:eastAsia="Times New Roman" w:hAnsi="Calibri" w:cs="Times New Roman"/>
          <w:sz w:val="24"/>
          <w:szCs w:val="24"/>
          <w:lang w:bidi="ar-SA"/>
        </w:rPr>
        <w:br/>
        <w:t>In regard to (C) and (D), please note Saunders says here, “the bank [FI] normally acts as an agent of its customers for a fee but does not assume the FX risk itself.”</w:t>
      </w:r>
    </w:p>
    <w:p w14:paraId="27C1B3ED" w14:textId="4ECAEBEE"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bCs/>
          <w:sz w:val="24"/>
          <w:szCs w:val="24"/>
          <w:lang w:bidi="ar-SA"/>
        </w:rPr>
        <w:t>12.3</w:t>
      </w:r>
      <w:r w:rsidR="003C591D" w:rsidRPr="00BF3620">
        <w:rPr>
          <w:rFonts w:ascii="Calibri" w:eastAsia="Times New Roman" w:hAnsi="Calibri" w:cs="Times New Roman"/>
          <w:bCs/>
          <w:sz w:val="24"/>
          <w:szCs w:val="24"/>
          <w:lang w:bidi="ar-SA"/>
        </w:rPr>
        <w:t xml:space="preserve"> B. The hedge can ensure a positive, but nevertheless volatile, net return</w:t>
      </w:r>
      <w:r w:rsidR="003C591D" w:rsidRPr="00BF3620">
        <w:rPr>
          <w:rFonts w:ascii="Calibri" w:eastAsia="Times New Roman" w:hAnsi="Calibri" w:cs="Times New Roman"/>
          <w:sz w:val="24"/>
          <w:szCs w:val="24"/>
          <w:lang w:bidi="ar-SA"/>
        </w:rPr>
        <w:br/>
        <w:t xml:space="preserve">As illustrated by the examples, the hedge ensure directional protection and the net return will tend to cluster near the net return earned under a scenario of: un-hedged with no currency changes. However, due to the spread differentials, volatility will remain. </w:t>
      </w:r>
      <w:r w:rsidR="003C591D" w:rsidRPr="00BF3620">
        <w:rPr>
          <w:rFonts w:ascii="Calibri" w:eastAsia="Times New Roman" w:hAnsi="Calibri" w:cs="Times New Roman"/>
          <w:sz w:val="24"/>
          <w:szCs w:val="24"/>
          <w:lang w:bidi="ar-SA"/>
        </w:rPr>
        <w:br/>
        <w:t>Please note (D) is nonsensical.</w:t>
      </w:r>
    </w:p>
    <w:p w14:paraId="759140A4" w14:textId="3371F801"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bCs/>
          <w:sz w:val="24"/>
          <w:szCs w:val="24"/>
          <w:lang w:bidi="ar-SA"/>
        </w:rPr>
        <w:t>12.4</w:t>
      </w:r>
      <w:r w:rsidR="003C591D" w:rsidRPr="00BF3620">
        <w:rPr>
          <w:rFonts w:ascii="Calibri" w:eastAsia="Times New Roman" w:hAnsi="Calibri" w:cs="Times New Roman"/>
          <w:bCs/>
          <w:sz w:val="24"/>
          <w:szCs w:val="24"/>
          <w:lang w:bidi="ar-SA"/>
        </w:rPr>
        <w:t>. D. Ruble should depreciate, translating into a loss for the bank</w:t>
      </w:r>
      <w:r w:rsidR="003C591D" w:rsidRPr="00BF3620">
        <w:rPr>
          <w:rFonts w:ascii="Calibri" w:eastAsia="Times New Roman" w:hAnsi="Calibri" w:cs="Times New Roman"/>
          <w:sz w:val="24"/>
          <w:szCs w:val="24"/>
          <w:lang w:bidi="ar-SA"/>
        </w:rPr>
        <w:br/>
        <w:t xml:space="preserve">As the bank is net invested in ruble-denominated assets, the bank is long the Russian ruble. Per PPP, inflation in Russia should lead to depreciation of the Russian ruble, which will create a loss on the long currency position.  </w:t>
      </w:r>
    </w:p>
    <w:p w14:paraId="050973D2" w14:textId="3B60EE49" w:rsidR="005F2397" w:rsidRPr="00BF3620" w:rsidRDefault="005F2397" w:rsidP="003C591D">
      <w:pPr>
        <w:pStyle w:val="Heading3"/>
        <w:rPr>
          <w:rFonts w:ascii="Calibri" w:hAnsi="Calibri"/>
          <w:b w:val="0"/>
        </w:rPr>
      </w:pPr>
      <w:r w:rsidRPr="00BF3620">
        <w:rPr>
          <w:rFonts w:ascii="Calibri" w:hAnsi="Calibri"/>
          <w:b w:val="0"/>
        </w:rPr>
        <w:br w:type="page"/>
      </w:r>
    </w:p>
    <w:p w14:paraId="56ACF0F7" w14:textId="77777777" w:rsidR="005F2397" w:rsidRPr="008568A7" w:rsidRDefault="005F2397" w:rsidP="00CE2DB3">
      <w:pPr>
        <w:pStyle w:val="Heading1"/>
        <w:rPr>
          <w:rFonts w:ascii="Calibri" w:hAnsi="Calibri"/>
        </w:rPr>
      </w:pPr>
      <w:bookmarkStart w:id="8896" w:name="_Toc254797395"/>
      <w:bookmarkStart w:id="8897" w:name="_Toc222580810"/>
      <w:r w:rsidRPr="008568A7">
        <w:rPr>
          <w:rFonts w:ascii="Calibri" w:hAnsi="Calibri"/>
        </w:rPr>
        <w:t>Fabozzi, Chapter 12: Corporate Bonds</w:t>
      </w:r>
      <w:bookmarkEnd w:id="8896"/>
      <w:bookmarkEnd w:id="8897"/>
    </w:p>
    <w:p w14:paraId="43A51DFB" w14:textId="77777777" w:rsidR="005F2397" w:rsidRPr="008568A7" w:rsidRDefault="005F2397" w:rsidP="005F2397">
      <w:pPr>
        <w:rPr>
          <w:rFonts w:ascii="Calibri" w:hAnsi="Calibri"/>
        </w:rPr>
      </w:pPr>
    </w:p>
    <w:p w14:paraId="307BEF64" w14:textId="77777777" w:rsidR="00FC538A" w:rsidRPr="008568A7" w:rsidRDefault="00FC538A" w:rsidP="005F2397">
      <w:pPr>
        <w:rPr>
          <w:rFonts w:ascii="Calibri" w:hAnsi="Calibri"/>
        </w:rPr>
      </w:pPr>
      <w:r w:rsidRPr="008568A7">
        <w:rPr>
          <w:rFonts w:ascii="Calibri" w:hAnsi="Calibri"/>
          <w:noProof/>
        </w:rPr>
        <mc:AlternateContent>
          <mc:Choice Requires="wps">
            <w:drawing>
              <wp:inline distT="0" distB="0" distL="0" distR="0" wp14:anchorId="5C5CCE62" wp14:editId="5AC676C9">
                <wp:extent cx="5772150" cy="6329861"/>
                <wp:effectExtent l="0" t="0" r="0" b="0"/>
                <wp:docPr id="719" name="Text Box 719"/>
                <wp:cNvGraphicFramePr/>
                <a:graphic xmlns:a="http://schemas.openxmlformats.org/drawingml/2006/main">
                  <a:graphicData uri="http://schemas.microsoft.com/office/word/2010/wordprocessingShape">
                    <wps:wsp>
                      <wps:cNvSpPr txBox="1"/>
                      <wps:spPr>
                        <a:xfrm>
                          <a:off x="0" y="0"/>
                          <a:ext cx="5772150" cy="63298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4235BE" w14:textId="77777777" w:rsidR="003D168C" w:rsidRPr="005368C2" w:rsidRDefault="003D168C" w:rsidP="00FC538A">
                            <w:pPr>
                              <w:rPr>
                                <w:b/>
                              </w:rPr>
                            </w:pPr>
                            <w:r w:rsidRPr="005368C2">
                              <w:rPr>
                                <w:b/>
                              </w:rPr>
                              <w:t>Learning Outcomes:</w:t>
                            </w:r>
                          </w:p>
                          <w:p w14:paraId="6E1466D4" w14:textId="77777777" w:rsidR="003D168C" w:rsidRPr="005368C2" w:rsidRDefault="003D168C" w:rsidP="00FC538A"/>
                          <w:p w14:paraId="1FB9C4AF" w14:textId="77777777" w:rsidR="003D168C" w:rsidRDefault="003D168C" w:rsidP="00FC538A">
                            <w:r w:rsidRPr="00A21A0A">
                              <w:rPr>
                                <w:b/>
                              </w:rPr>
                              <w:t>Describe</w:t>
                            </w:r>
                            <w:r w:rsidRPr="005368C2">
                              <w:t xml:space="preserve"> a bond indenture and explain the role of the corporate trustee.</w:t>
                            </w:r>
                          </w:p>
                          <w:p w14:paraId="34BB362E" w14:textId="77777777" w:rsidR="003D168C" w:rsidRPr="00FC538A" w:rsidRDefault="003D168C" w:rsidP="00FC538A">
                            <w:pPr>
                              <w:rPr>
                                <w:sz w:val="16"/>
                                <w:szCs w:val="16"/>
                              </w:rPr>
                            </w:pPr>
                            <w:r w:rsidRPr="005368C2">
                              <w:t xml:space="preserve"> </w:t>
                            </w:r>
                          </w:p>
                          <w:p w14:paraId="0D1A5CEE" w14:textId="77777777" w:rsidR="003D168C" w:rsidRDefault="003D168C" w:rsidP="00FC538A">
                            <w:r w:rsidRPr="00A21A0A">
                              <w:rPr>
                                <w:b/>
                              </w:rPr>
                              <w:t>Explain</w:t>
                            </w:r>
                            <w:r w:rsidRPr="005368C2">
                              <w:t xml:space="preserve"> a bond’s maturity date and how it impacts bond retirements. </w:t>
                            </w:r>
                          </w:p>
                          <w:p w14:paraId="476BBE3F" w14:textId="77777777" w:rsidR="003D168C" w:rsidRPr="00FC538A" w:rsidRDefault="003D168C" w:rsidP="00FC538A">
                            <w:pPr>
                              <w:rPr>
                                <w:sz w:val="16"/>
                                <w:szCs w:val="16"/>
                              </w:rPr>
                            </w:pPr>
                          </w:p>
                          <w:p w14:paraId="0B6E620A" w14:textId="77777777" w:rsidR="003D168C" w:rsidRDefault="003D168C" w:rsidP="00FC538A">
                            <w:r w:rsidRPr="00A21A0A">
                              <w:rPr>
                                <w:b/>
                              </w:rPr>
                              <w:t>Describe</w:t>
                            </w:r>
                            <w:r w:rsidRPr="005368C2">
                              <w:t xml:space="preserve"> the main types of interest payment classifications. </w:t>
                            </w:r>
                          </w:p>
                          <w:p w14:paraId="24B3C35F" w14:textId="77777777" w:rsidR="003D168C" w:rsidRPr="00FC538A" w:rsidRDefault="003D168C" w:rsidP="00FC538A">
                            <w:pPr>
                              <w:rPr>
                                <w:sz w:val="16"/>
                                <w:szCs w:val="16"/>
                              </w:rPr>
                            </w:pPr>
                          </w:p>
                          <w:p w14:paraId="1F5ACDA9" w14:textId="77777777" w:rsidR="003D168C" w:rsidRDefault="003D168C" w:rsidP="00FC538A">
                            <w:r w:rsidRPr="00A21A0A">
                              <w:rPr>
                                <w:b/>
                              </w:rPr>
                              <w:t>Describe</w:t>
                            </w:r>
                            <w:r w:rsidRPr="005368C2">
                              <w:t xml:space="preserv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 xml:space="preserve">discount and reinvestment risk, and the treatment of zeroes in bankruptcy. </w:t>
                            </w:r>
                          </w:p>
                          <w:p w14:paraId="79907E12" w14:textId="77777777" w:rsidR="003D168C" w:rsidRPr="005368C2" w:rsidRDefault="003D168C" w:rsidP="00FC538A"/>
                          <w:p w14:paraId="374162CA" w14:textId="77777777" w:rsidR="003D168C" w:rsidRPr="005368C2" w:rsidRDefault="003D168C" w:rsidP="00FC538A">
                            <w:r w:rsidRPr="00A21A0A">
                              <w:rPr>
                                <w:b/>
                              </w:rPr>
                              <w:t>Describe</w:t>
                            </w:r>
                            <w:r w:rsidRPr="005368C2">
                              <w:t xml:space="preserve"> the various security types relevant for corporate bonds, including: </w:t>
                            </w:r>
                          </w:p>
                          <w:p w14:paraId="6277A8BC" w14:textId="77777777" w:rsidR="003D168C" w:rsidRPr="005368C2" w:rsidRDefault="003D168C" w:rsidP="00FC538A">
                            <w:r w:rsidRPr="005368C2">
                              <w:t xml:space="preserve">Mortgage bonds </w:t>
                            </w:r>
                          </w:p>
                          <w:p w14:paraId="23912DD5" w14:textId="77777777" w:rsidR="003D168C" w:rsidRPr="005368C2" w:rsidRDefault="003D168C" w:rsidP="00FC538A">
                            <w:r w:rsidRPr="005368C2">
                              <w:t xml:space="preserve">Collateral trust bonds </w:t>
                            </w:r>
                          </w:p>
                          <w:p w14:paraId="13980FAF" w14:textId="77777777" w:rsidR="003D168C" w:rsidRPr="005368C2" w:rsidRDefault="003D168C" w:rsidP="00FC538A">
                            <w:r w:rsidRPr="005368C2">
                              <w:t xml:space="preserve">Equipment trust certificates </w:t>
                            </w:r>
                          </w:p>
                          <w:p w14:paraId="4B9E751B" w14:textId="77777777" w:rsidR="003D168C" w:rsidRPr="005368C2" w:rsidRDefault="003D168C" w:rsidP="00FC538A">
                            <w:r w:rsidRPr="005368C2">
                              <w:t xml:space="preserve">Debenture bonds (including subordinated and convertible debentures) </w:t>
                            </w:r>
                          </w:p>
                          <w:p w14:paraId="18FF600E" w14:textId="77777777" w:rsidR="003D168C" w:rsidRDefault="003D168C" w:rsidP="00FC538A">
                            <w:r w:rsidRPr="005368C2">
                              <w:t xml:space="preserve">Guaranteed bonds </w:t>
                            </w:r>
                          </w:p>
                          <w:p w14:paraId="1814CB5C" w14:textId="77777777" w:rsidR="003D168C" w:rsidRPr="00FC538A" w:rsidRDefault="003D168C" w:rsidP="00FC538A">
                            <w:pPr>
                              <w:rPr>
                                <w:sz w:val="16"/>
                                <w:szCs w:val="16"/>
                              </w:rPr>
                            </w:pPr>
                          </w:p>
                          <w:p w14:paraId="70CA4CD4" w14:textId="77777777" w:rsidR="003D168C" w:rsidRPr="005368C2" w:rsidRDefault="003D168C" w:rsidP="00FC538A">
                            <w:r w:rsidRPr="00A21A0A">
                              <w:rPr>
                                <w:b/>
                              </w:rPr>
                              <w:t>Describe</w:t>
                            </w:r>
                            <w:r w:rsidRPr="005368C2">
                              <w:t xml:space="preserve"> the mechanisms by which corporate bonds can be retired before maturity, including: </w:t>
                            </w:r>
                          </w:p>
                          <w:p w14:paraId="1BF25B00" w14:textId="77777777" w:rsidR="003D168C" w:rsidRPr="005368C2" w:rsidRDefault="003D168C" w:rsidP="00FC538A">
                            <w:r w:rsidRPr="005368C2">
                              <w:t xml:space="preserve">Call provisions </w:t>
                            </w:r>
                          </w:p>
                          <w:p w14:paraId="3B99DDC0" w14:textId="77777777" w:rsidR="003D168C" w:rsidRPr="005368C2" w:rsidRDefault="003D168C" w:rsidP="00FC538A">
                            <w:r w:rsidRPr="005368C2">
                              <w:t>Sinking</w:t>
                            </w:r>
                            <w:r w:rsidRPr="005368C2">
                              <w:rPr>
                                <w:rFonts w:cs="Monaco"/>
                              </w:rPr>
                              <w:t>‐</w:t>
                            </w:r>
                            <w:r w:rsidRPr="005368C2">
                              <w:t xml:space="preserve">fund provisions </w:t>
                            </w:r>
                          </w:p>
                          <w:p w14:paraId="18DCE4EC" w14:textId="77777777" w:rsidR="003D168C" w:rsidRPr="005368C2" w:rsidRDefault="003D168C" w:rsidP="00FC538A">
                            <w:r w:rsidRPr="005368C2">
                              <w:t xml:space="preserve">Maintenance and replacement funds </w:t>
                            </w:r>
                          </w:p>
                          <w:p w14:paraId="6D46E0DD" w14:textId="77777777" w:rsidR="003D168C" w:rsidRDefault="003D168C" w:rsidP="00FC538A">
                            <w:r w:rsidRPr="005368C2">
                              <w:t xml:space="preserve">Tender offers </w:t>
                            </w:r>
                          </w:p>
                          <w:p w14:paraId="532D61CA" w14:textId="77777777" w:rsidR="003D168C" w:rsidRPr="00FC538A" w:rsidRDefault="003D168C" w:rsidP="00FC538A">
                            <w:pPr>
                              <w:rPr>
                                <w:sz w:val="16"/>
                                <w:szCs w:val="16"/>
                              </w:rPr>
                            </w:pPr>
                          </w:p>
                          <w:p w14:paraId="0F0D649E" w14:textId="77777777" w:rsidR="003D168C" w:rsidRDefault="003D168C" w:rsidP="00FC538A">
                            <w:r w:rsidRPr="00A21A0A">
                              <w:rPr>
                                <w:b/>
                              </w:rPr>
                              <w:t>Describe</w:t>
                            </w:r>
                            <w:r w:rsidRPr="005368C2">
                              <w:t xml:space="preserve">, and differentiate between credit default risk and credit-spread risk. </w:t>
                            </w:r>
                          </w:p>
                          <w:p w14:paraId="0FD9B9E6" w14:textId="77777777" w:rsidR="003D168C" w:rsidRPr="00FC538A" w:rsidRDefault="003D168C" w:rsidP="00FC538A">
                            <w:pPr>
                              <w:rPr>
                                <w:sz w:val="16"/>
                                <w:szCs w:val="16"/>
                              </w:rPr>
                            </w:pPr>
                          </w:p>
                          <w:p w14:paraId="2EBD5E62" w14:textId="77777777" w:rsidR="003D168C" w:rsidRDefault="003D168C" w:rsidP="00FC538A">
                            <w:r w:rsidRPr="00A21A0A">
                              <w:rPr>
                                <w:b/>
                              </w:rPr>
                              <w:t>Describe</w:t>
                            </w:r>
                            <w:r w:rsidRPr="005368C2">
                              <w:t xml:space="preserve"> event risk and what may cause it in corporate bonds. </w:t>
                            </w:r>
                          </w:p>
                          <w:p w14:paraId="31DAA76D" w14:textId="77777777" w:rsidR="003D168C" w:rsidRPr="00FC538A" w:rsidRDefault="003D168C" w:rsidP="00FC538A">
                            <w:pPr>
                              <w:rPr>
                                <w:sz w:val="16"/>
                                <w:szCs w:val="16"/>
                              </w:rPr>
                            </w:pPr>
                          </w:p>
                          <w:p w14:paraId="2C55C190" w14:textId="77777777" w:rsidR="003D168C" w:rsidRDefault="003D168C" w:rsidP="00FC538A">
                            <w:r w:rsidRPr="00FC538A">
                              <w:rPr>
                                <w:b/>
                              </w:rPr>
                              <w:t>Define</w:t>
                            </w:r>
                            <w:r w:rsidRPr="005368C2">
                              <w:t xml:space="preserve"> high</w:t>
                            </w:r>
                            <w:r w:rsidRPr="005368C2">
                              <w:rPr>
                                <w:rFonts w:cs="Monaco"/>
                              </w:rPr>
                              <w:t>‐</w:t>
                            </w:r>
                            <w:r w:rsidRPr="005368C2">
                              <w:t>yield bonds; describe types of high</w:t>
                            </w:r>
                            <w:r w:rsidRPr="005368C2">
                              <w:rPr>
                                <w:rFonts w:cs="Monaco"/>
                              </w:rPr>
                              <w:t>‐</w:t>
                            </w:r>
                            <w:r w:rsidRPr="005368C2">
                              <w:t xml:space="preserve">yield bond issuers, and some of the payment features peculiar to high yield bonds. </w:t>
                            </w:r>
                          </w:p>
                          <w:p w14:paraId="70EF774B" w14:textId="77777777" w:rsidR="003D168C" w:rsidRPr="00FC538A" w:rsidRDefault="003D168C" w:rsidP="00FC538A">
                            <w:pPr>
                              <w:rPr>
                                <w:sz w:val="16"/>
                                <w:szCs w:val="16"/>
                              </w:rPr>
                            </w:pPr>
                          </w:p>
                          <w:p w14:paraId="2DC06B1D" w14:textId="77777777" w:rsidR="003D168C" w:rsidRDefault="003D168C" w:rsidP="00FC538A">
                            <w:r w:rsidRPr="00FC538A">
                              <w:rPr>
                                <w:b/>
                              </w:rPr>
                              <w:t>Define</w:t>
                            </w:r>
                            <w:r w:rsidRPr="005368C2">
                              <w:t xml:space="preserve"> and differentiate between an issuer default rate and a dollar default rate. </w:t>
                            </w:r>
                          </w:p>
                          <w:p w14:paraId="49D9FC8B" w14:textId="77777777" w:rsidR="003D168C" w:rsidRPr="00FC538A" w:rsidRDefault="003D168C" w:rsidP="00FC538A">
                            <w:pPr>
                              <w:rPr>
                                <w:sz w:val="16"/>
                                <w:szCs w:val="16"/>
                              </w:rPr>
                            </w:pPr>
                          </w:p>
                          <w:p w14:paraId="4ABA4580" w14:textId="77777777" w:rsidR="003D168C" w:rsidRPr="005368C2" w:rsidRDefault="003D168C" w:rsidP="00FC538A">
                            <w:r w:rsidRPr="00FC538A">
                              <w:rPr>
                                <w:b/>
                              </w:rPr>
                              <w:t>Define</w:t>
                            </w:r>
                            <w:r w:rsidRPr="005368C2">
                              <w:t xml:space="preserve"> recovery rates and describe the relationship between recovery rates and seniority. </w:t>
                            </w:r>
                          </w:p>
                          <w:p w14:paraId="670913A4" w14:textId="77777777" w:rsidR="003D168C" w:rsidRPr="005368C2" w:rsidRDefault="003D168C" w:rsidP="00FC53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9" o:spid="_x0000_s1061" type="#_x0000_t202" style="width:454.5pt;height:498.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" fillcolor="#b1c2a3" stroked="f">
                <v:textbox>
                  <w:txbxContent>
                    <w:p w14:paraId="134235BE" w14:textId="77777777" w:rsidR="003D168C" w:rsidRPr="005368C2" w:rsidRDefault="003D168C" w:rsidP="00FC538A">
                      <w:pPr>
                        <w:rPr>
                          <w:b/>
                        </w:rPr>
                      </w:pPr>
                      <w:r w:rsidRPr="005368C2">
                        <w:rPr>
                          <w:b/>
                        </w:rPr>
                        <w:t>Learning Outcomes:</w:t>
                      </w:r>
                    </w:p>
                    <w:p w14:paraId="6E1466D4" w14:textId="77777777" w:rsidR="003D168C" w:rsidRPr="005368C2" w:rsidRDefault="003D168C" w:rsidP="00FC538A"/>
                    <w:p w14:paraId="1FB9C4AF" w14:textId="77777777" w:rsidR="003D168C" w:rsidRDefault="003D168C" w:rsidP="00FC538A">
                      <w:r w:rsidRPr="00A21A0A">
                        <w:rPr>
                          <w:b/>
                        </w:rPr>
                        <w:t>Describe</w:t>
                      </w:r>
                      <w:r w:rsidRPr="005368C2">
                        <w:t xml:space="preserve"> a bond indenture and explain the role of the corporate trustee.</w:t>
                      </w:r>
                    </w:p>
                    <w:p w14:paraId="34BB362E" w14:textId="77777777" w:rsidR="003D168C" w:rsidRPr="00FC538A" w:rsidRDefault="003D168C" w:rsidP="00FC538A">
                      <w:pPr>
                        <w:rPr>
                          <w:sz w:val="16"/>
                          <w:szCs w:val="16"/>
                        </w:rPr>
                      </w:pPr>
                      <w:r w:rsidRPr="005368C2">
                        <w:t xml:space="preserve"> </w:t>
                      </w:r>
                    </w:p>
                    <w:p w14:paraId="0D1A5CEE" w14:textId="77777777" w:rsidR="003D168C" w:rsidRDefault="003D168C" w:rsidP="00FC538A">
                      <w:r w:rsidRPr="00A21A0A">
                        <w:rPr>
                          <w:b/>
                        </w:rPr>
                        <w:t>Explain</w:t>
                      </w:r>
                      <w:r w:rsidRPr="005368C2">
                        <w:t xml:space="preserve"> a bond’s maturity date and how it impacts bond retirements. </w:t>
                      </w:r>
                    </w:p>
                    <w:p w14:paraId="476BBE3F" w14:textId="77777777" w:rsidR="003D168C" w:rsidRPr="00FC538A" w:rsidRDefault="003D168C" w:rsidP="00FC538A">
                      <w:pPr>
                        <w:rPr>
                          <w:sz w:val="16"/>
                          <w:szCs w:val="16"/>
                        </w:rPr>
                      </w:pPr>
                    </w:p>
                    <w:p w14:paraId="0B6E620A" w14:textId="77777777" w:rsidR="003D168C" w:rsidRDefault="003D168C" w:rsidP="00FC538A">
                      <w:r w:rsidRPr="00A21A0A">
                        <w:rPr>
                          <w:b/>
                        </w:rPr>
                        <w:t>Describe</w:t>
                      </w:r>
                      <w:r w:rsidRPr="005368C2">
                        <w:t xml:space="preserve"> the main types of interest payment classifications. </w:t>
                      </w:r>
                    </w:p>
                    <w:p w14:paraId="24B3C35F" w14:textId="77777777" w:rsidR="003D168C" w:rsidRPr="00FC538A" w:rsidRDefault="003D168C" w:rsidP="00FC538A">
                      <w:pPr>
                        <w:rPr>
                          <w:sz w:val="16"/>
                          <w:szCs w:val="16"/>
                        </w:rPr>
                      </w:pPr>
                    </w:p>
                    <w:p w14:paraId="1F5ACDA9" w14:textId="77777777" w:rsidR="003D168C" w:rsidRDefault="003D168C" w:rsidP="00FC538A">
                      <w:r w:rsidRPr="00A21A0A">
                        <w:rPr>
                          <w:b/>
                        </w:rPr>
                        <w:t>Describe</w:t>
                      </w:r>
                      <w:r w:rsidRPr="005368C2">
                        <w:t xml:space="preserv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 xml:space="preserve">discount and reinvestment risk, and the treatment of zeroes in bankruptcy. </w:t>
                      </w:r>
                    </w:p>
                    <w:p w14:paraId="79907E12" w14:textId="77777777" w:rsidR="003D168C" w:rsidRPr="005368C2" w:rsidRDefault="003D168C" w:rsidP="00FC538A"/>
                    <w:p w14:paraId="374162CA" w14:textId="77777777" w:rsidR="003D168C" w:rsidRPr="005368C2" w:rsidRDefault="003D168C" w:rsidP="00FC538A">
                      <w:r w:rsidRPr="00A21A0A">
                        <w:rPr>
                          <w:b/>
                        </w:rPr>
                        <w:t>Describe</w:t>
                      </w:r>
                      <w:r w:rsidRPr="005368C2">
                        <w:t xml:space="preserve"> the various security types relevant for corporate bonds, including: </w:t>
                      </w:r>
                    </w:p>
                    <w:p w14:paraId="6277A8BC" w14:textId="77777777" w:rsidR="003D168C" w:rsidRPr="005368C2" w:rsidRDefault="003D168C" w:rsidP="00FC538A">
                      <w:r w:rsidRPr="005368C2">
                        <w:t xml:space="preserve">Mortgage bonds </w:t>
                      </w:r>
                    </w:p>
                    <w:p w14:paraId="23912DD5" w14:textId="77777777" w:rsidR="003D168C" w:rsidRPr="005368C2" w:rsidRDefault="003D168C" w:rsidP="00FC538A">
                      <w:r w:rsidRPr="005368C2">
                        <w:t xml:space="preserve">Collateral trust bonds </w:t>
                      </w:r>
                    </w:p>
                    <w:p w14:paraId="13980FAF" w14:textId="77777777" w:rsidR="003D168C" w:rsidRPr="005368C2" w:rsidRDefault="003D168C" w:rsidP="00FC538A">
                      <w:r w:rsidRPr="005368C2">
                        <w:t xml:space="preserve">Equipment trust certificates </w:t>
                      </w:r>
                    </w:p>
                    <w:p w14:paraId="4B9E751B" w14:textId="77777777" w:rsidR="003D168C" w:rsidRPr="005368C2" w:rsidRDefault="003D168C" w:rsidP="00FC538A">
                      <w:r w:rsidRPr="005368C2">
                        <w:t xml:space="preserve">Debenture bonds (including subordinated and convertible debentures) </w:t>
                      </w:r>
                    </w:p>
                    <w:p w14:paraId="18FF600E" w14:textId="77777777" w:rsidR="003D168C" w:rsidRDefault="003D168C" w:rsidP="00FC538A">
                      <w:r w:rsidRPr="005368C2">
                        <w:t xml:space="preserve">Guaranteed bonds </w:t>
                      </w:r>
                    </w:p>
                    <w:p w14:paraId="1814CB5C" w14:textId="77777777" w:rsidR="003D168C" w:rsidRPr="00FC538A" w:rsidRDefault="003D168C" w:rsidP="00FC538A">
                      <w:pPr>
                        <w:rPr>
                          <w:sz w:val="16"/>
                          <w:szCs w:val="16"/>
                        </w:rPr>
                      </w:pPr>
                    </w:p>
                    <w:p w14:paraId="70CA4CD4" w14:textId="77777777" w:rsidR="003D168C" w:rsidRPr="005368C2" w:rsidRDefault="003D168C" w:rsidP="00FC538A">
                      <w:r w:rsidRPr="00A21A0A">
                        <w:rPr>
                          <w:b/>
                        </w:rPr>
                        <w:t>Describe</w:t>
                      </w:r>
                      <w:r w:rsidRPr="005368C2">
                        <w:t xml:space="preserve"> the mechanisms by which corporate bonds can be retired before maturity, including: </w:t>
                      </w:r>
                    </w:p>
                    <w:p w14:paraId="1BF25B00" w14:textId="77777777" w:rsidR="003D168C" w:rsidRPr="005368C2" w:rsidRDefault="003D168C" w:rsidP="00FC538A">
                      <w:r w:rsidRPr="005368C2">
                        <w:t xml:space="preserve">Call provisions </w:t>
                      </w:r>
                    </w:p>
                    <w:p w14:paraId="3B99DDC0" w14:textId="77777777" w:rsidR="003D168C" w:rsidRPr="005368C2" w:rsidRDefault="003D168C" w:rsidP="00FC538A">
                      <w:r w:rsidRPr="005368C2">
                        <w:t>Sinking</w:t>
                      </w:r>
                      <w:r w:rsidRPr="005368C2">
                        <w:rPr>
                          <w:rFonts w:cs="Monaco"/>
                        </w:rPr>
                        <w:t>‐</w:t>
                      </w:r>
                      <w:r w:rsidRPr="005368C2">
                        <w:t xml:space="preserve">fund provisions </w:t>
                      </w:r>
                    </w:p>
                    <w:p w14:paraId="18DCE4EC" w14:textId="77777777" w:rsidR="003D168C" w:rsidRPr="005368C2" w:rsidRDefault="003D168C" w:rsidP="00FC538A">
                      <w:r w:rsidRPr="005368C2">
                        <w:t xml:space="preserve">Maintenance and replacement funds </w:t>
                      </w:r>
                    </w:p>
                    <w:p w14:paraId="6D46E0DD" w14:textId="77777777" w:rsidR="003D168C" w:rsidRDefault="003D168C" w:rsidP="00FC538A">
                      <w:r w:rsidRPr="005368C2">
                        <w:t xml:space="preserve">Tender offers </w:t>
                      </w:r>
                    </w:p>
                    <w:p w14:paraId="532D61CA" w14:textId="77777777" w:rsidR="003D168C" w:rsidRPr="00FC538A" w:rsidRDefault="003D168C" w:rsidP="00FC538A">
                      <w:pPr>
                        <w:rPr>
                          <w:sz w:val="16"/>
                          <w:szCs w:val="16"/>
                        </w:rPr>
                      </w:pPr>
                    </w:p>
                    <w:p w14:paraId="0F0D649E" w14:textId="77777777" w:rsidR="003D168C" w:rsidRDefault="003D168C" w:rsidP="00FC538A">
                      <w:r w:rsidRPr="00A21A0A">
                        <w:rPr>
                          <w:b/>
                        </w:rPr>
                        <w:t>Describe</w:t>
                      </w:r>
                      <w:r w:rsidRPr="005368C2">
                        <w:t xml:space="preserve">, and differentiate between credit default risk and credit-spread risk. </w:t>
                      </w:r>
                    </w:p>
                    <w:p w14:paraId="0FD9B9E6" w14:textId="77777777" w:rsidR="003D168C" w:rsidRPr="00FC538A" w:rsidRDefault="003D168C" w:rsidP="00FC538A">
                      <w:pPr>
                        <w:rPr>
                          <w:sz w:val="16"/>
                          <w:szCs w:val="16"/>
                        </w:rPr>
                      </w:pPr>
                    </w:p>
                    <w:p w14:paraId="2EBD5E62" w14:textId="77777777" w:rsidR="003D168C" w:rsidRDefault="003D168C" w:rsidP="00FC538A">
                      <w:r w:rsidRPr="00A21A0A">
                        <w:rPr>
                          <w:b/>
                        </w:rPr>
                        <w:t>Describe</w:t>
                      </w:r>
                      <w:r w:rsidRPr="005368C2">
                        <w:t xml:space="preserve"> event risk and what may cause it in corporate bonds. </w:t>
                      </w:r>
                    </w:p>
                    <w:p w14:paraId="31DAA76D" w14:textId="77777777" w:rsidR="003D168C" w:rsidRPr="00FC538A" w:rsidRDefault="003D168C" w:rsidP="00FC538A">
                      <w:pPr>
                        <w:rPr>
                          <w:sz w:val="16"/>
                          <w:szCs w:val="16"/>
                        </w:rPr>
                      </w:pPr>
                    </w:p>
                    <w:p w14:paraId="2C55C190" w14:textId="77777777" w:rsidR="003D168C" w:rsidRDefault="003D168C" w:rsidP="00FC538A">
                      <w:r w:rsidRPr="00FC538A">
                        <w:rPr>
                          <w:b/>
                        </w:rPr>
                        <w:t>Define</w:t>
                      </w:r>
                      <w:r w:rsidRPr="005368C2">
                        <w:t xml:space="preserve"> high</w:t>
                      </w:r>
                      <w:r w:rsidRPr="005368C2">
                        <w:rPr>
                          <w:rFonts w:cs="Monaco"/>
                        </w:rPr>
                        <w:t>‐</w:t>
                      </w:r>
                      <w:r w:rsidRPr="005368C2">
                        <w:t>yield bonds; describe types of high</w:t>
                      </w:r>
                      <w:r w:rsidRPr="005368C2">
                        <w:rPr>
                          <w:rFonts w:cs="Monaco"/>
                        </w:rPr>
                        <w:t>‐</w:t>
                      </w:r>
                      <w:r w:rsidRPr="005368C2">
                        <w:t xml:space="preserve">yield bond issuers, and some of the payment features peculiar to high yield bonds. </w:t>
                      </w:r>
                    </w:p>
                    <w:p w14:paraId="70EF774B" w14:textId="77777777" w:rsidR="003D168C" w:rsidRPr="00FC538A" w:rsidRDefault="003D168C" w:rsidP="00FC538A">
                      <w:pPr>
                        <w:rPr>
                          <w:sz w:val="16"/>
                          <w:szCs w:val="16"/>
                        </w:rPr>
                      </w:pPr>
                    </w:p>
                    <w:p w14:paraId="2DC06B1D" w14:textId="77777777" w:rsidR="003D168C" w:rsidRDefault="003D168C" w:rsidP="00FC538A">
                      <w:r w:rsidRPr="00FC538A">
                        <w:rPr>
                          <w:b/>
                        </w:rPr>
                        <w:t>Define</w:t>
                      </w:r>
                      <w:r w:rsidRPr="005368C2">
                        <w:t xml:space="preserve"> and differentiate between an issuer default rate and a dollar default rate. </w:t>
                      </w:r>
                    </w:p>
                    <w:p w14:paraId="49D9FC8B" w14:textId="77777777" w:rsidR="003D168C" w:rsidRPr="00FC538A" w:rsidRDefault="003D168C" w:rsidP="00FC538A">
                      <w:pPr>
                        <w:rPr>
                          <w:sz w:val="16"/>
                          <w:szCs w:val="16"/>
                        </w:rPr>
                      </w:pPr>
                    </w:p>
                    <w:p w14:paraId="4ABA4580" w14:textId="77777777" w:rsidR="003D168C" w:rsidRPr="005368C2" w:rsidRDefault="003D168C" w:rsidP="00FC538A">
                      <w:r w:rsidRPr="00FC538A">
                        <w:rPr>
                          <w:b/>
                        </w:rPr>
                        <w:t>Define</w:t>
                      </w:r>
                      <w:r w:rsidRPr="005368C2">
                        <w:t xml:space="preserve"> recovery rates and describe the relationship between recovery rates and seniority. </w:t>
                      </w:r>
                    </w:p>
                    <w:p w14:paraId="670913A4" w14:textId="77777777" w:rsidR="003D168C" w:rsidRPr="005368C2" w:rsidRDefault="003D168C" w:rsidP="00FC538A"/>
                  </w:txbxContent>
                </v:textbox>
                <w10:anchorlock/>
              </v:shape>
            </w:pict>
          </mc:Fallback>
        </mc:AlternateContent>
      </w:r>
    </w:p>
    <w:p w14:paraId="1D9B9490" w14:textId="77777777" w:rsidR="00FC538A" w:rsidRPr="008568A7" w:rsidRDefault="00FC538A" w:rsidP="005F2397">
      <w:pPr>
        <w:rPr>
          <w:rFonts w:ascii="Calibri" w:hAnsi="Calibri"/>
        </w:rPr>
      </w:pPr>
    </w:p>
    <w:p w14:paraId="749F2BDB" w14:textId="77777777" w:rsidR="00FC538A" w:rsidRPr="008568A7" w:rsidRDefault="00FC538A" w:rsidP="005F2397">
      <w:pPr>
        <w:rPr>
          <w:rFonts w:ascii="Calibri" w:hAnsi="Calibri"/>
        </w:rPr>
      </w:pPr>
    </w:p>
    <w:p w14:paraId="19625EB5" w14:textId="53816B8D" w:rsidR="005F2397" w:rsidRPr="008568A7" w:rsidRDefault="005F2397">
      <w:pPr>
        <w:pStyle w:val="Heading2"/>
      </w:pPr>
      <w:bookmarkStart w:id="8898" w:name="_Toc222580811"/>
      <w:r w:rsidRPr="008568A7">
        <w:t>Describe a bond</w:t>
      </w:r>
      <w:ins w:id="8899" w:author="Aleksander Hansen" w:date="2013-02-15T17:07:00Z">
        <w:r w:rsidR="00FF184E">
          <w:fldChar w:fldCharType="begin"/>
        </w:r>
        <w:r w:rsidR="00FF184E">
          <w:instrText xml:space="preserve"> XE "</w:instrText>
        </w:r>
      </w:ins>
      <w:r w:rsidR="00FF184E" w:rsidRPr="008568A7">
        <w:rPr>
          <w:rFonts w:ascii="Calibri" w:hAnsi="Calibri"/>
        </w:rPr>
        <w:instrText>bond</w:instrText>
      </w:r>
      <w:ins w:id="8900" w:author="Aleksander Hansen" w:date="2013-02-15T17:07:00Z">
        <w:r w:rsidR="00FF184E">
          <w:instrText xml:space="preserve">" </w:instrText>
        </w:r>
        <w:r w:rsidR="00FF184E">
          <w:fldChar w:fldCharType="end"/>
        </w:r>
      </w:ins>
      <w:r w:rsidRPr="008568A7">
        <w:t xml:space="preserve"> indenture and explain the role of the corporate trustee</w:t>
      </w:r>
      <w:bookmarkEnd w:id="8898"/>
    </w:p>
    <w:p w14:paraId="2D679980" w14:textId="77777777" w:rsidR="00481EB5" w:rsidRDefault="00481EB5" w:rsidP="005F2397">
      <w:pPr>
        <w:rPr>
          <w:rFonts w:ascii="Calibri" w:hAnsi="Calibri"/>
        </w:rPr>
      </w:pPr>
    </w:p>
    <w:p w14:paraId="6DD7F9D4" w14:textId="77777777" w:rsidR="005F2397" w:rsidRPr="008568A7" w:rsidRDefault="005F2397" w:rsidP="00481EB5">
      <w:pPr>
        <w:pStyle w:val="Heading3"/>
      </w:pPr>
      <w:bookmarkStart w:id="8901" w:name="_Toc222580812"/>
      <w:r w:rsidRPr="008568A7">
        <w:t>Bond indenture</w:t>
      </w:r>
      <w:bookmarkEnd w:id="8901"/>
    </w:p>
    <w:p w14:paraId="11981D13" w14:textId="0A496EA8" w:rsidR="005F2397" w:rsidRPr="008568A7" w:rsidRDefault="005F2397" w:rsidP="005F2397">
      <w:pPr>
        <w:rPr>
          <w:rFonts w:ascii="Calibri" w:hAnsi="Calibri"/>
        </w:rPr>
      </w:pPr>
      <w:r w:rsidRPr="008568A7">
        <w:rPr>
          <w:rFonts w:ascii="Calibri" w:hAnsi="Calibri"/>
        </w:rPr>
        <w:t>The contract that contains corporate bond</w:t>
      </w:r>
      <w:ins w:id="8902"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8903"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issuer promises and investors’ rights. The indenture is made out to corporate trustee, who represents bondholders’ interests.</w:t>
      </w:r>
    </w:p>
    <w:p w14:paraId="7A787E3E" w14:textId="77777777" w:rsidR="00481EB5" w:rsidRDefault="00481EB5" w:rsidP="005F2397">
      <w:pPr>
        <w:rPr>
          <w:rFonts w:ascii="Calibri" w:hAnsi="Calibri"/>
        </w:rPr>
      </w:pPr>
    </w:p>
    <w:p w14:paraId="13A01A7A" w14:textId="77777777" w:rsidR="005F2397" w:rsidRPr="008568A7" w:rsidRDefault="005F2397" w:rsidP="00481EB5">
      <w:pPr>
        <w:pStyle w:val="Heading3"/>
      </w:pPr>
      <w:bookmarkStart w:id="8904" w:name="_Toc222580813"/>
      <w:r w:rsidRPr="008568A7">
        <w:t>Corporate trustee</w:t>
      </w:r>
      <w:bookmarkEnd w:id="8904"/>
    </w:p>
    <w:p w14:paraId="0024731F" w14:textId="18AD14DA" w:rsidR="005F2397" w:rsidRPr="008568A7" w:rsidDel="00D605C2" w:rsidRDefault="003578F0" w:rsidP="005F2397">
      <w:pPr>
        <w:rPr>
          <w:del w:id="8905" w:author="Aleksander Hansen" w:date="2013-02-15T19:15:00Z"/>
          <w:rFonts w:ascii="Calibri" w:hAnsi="Calibri"/>
        </w:rPr>
      </w:pPr>
      <w:ins w:id="8906" w:author="Aleksander Hansen" w:date="2013-02-15T17:21:00Z">
        <w:r>
          <w:rPr>
            <w:rFonts w:ascii="Calibri" w:hAnsi="Calibri"/>
          </w:rPr>
          <w:t>The corporate trustee is a t</w:t>
        </w:r>
      </w:ins>
      <w:del w:id="8907" w:author="Aleksander Hansen" w:date="2013-02-15T17:21:00Z">
        <w:r w:rsidR="005F2397" w:rsidRPr="008568A7" w:rsidDel="003578F0">
          <w:rPr>
            <w:rFonts w:ascii="Calibri" w:hAnsi="Calibri"/>
          </w:rPr>
          <w:delText>T</w:delText>
        </w:r>
      </w:del>
      <w:r w:rsidR="005F2397" w:rsidRPr="008568A7">
        <w:rPr>
          <w:rFonts w:ascii="Calibri" w:hAnsi="Calibri"/>
        </w:rPr>
        <w:t>hird party to the contract.</w:t>
      </w:r>
      <w:ins w:id="8908" w:author="Aleksander Hansen" w:date="2013-02-15T19:13:00Z">
        <w:r w:rsidR="00D605C2">
          <w:rPr>
            <w:rFonts w:ascii="Calibri" w:hAnsi="Calibri"/>
          </w:rPr>
          <w:t xml:space="preserve"> The trustee </w:t>
        </w:r>
      </w:ins>
      <w:del w:id="8909" w:author="Aleksander Hansen" w:date="2013-02-15T19:13:00Z">
        <w:r w:rsidR="005F2397" w:rsidRPr="008568A7" w:rsidDel="00D605C2">
          <w:rPr>
            <w:rFonts w:ascii="Calibri" w:hAnsi="Calibri"/>
          </w:rPr>
          <w:delText xml:space="preserve"> </w:delText>
        </w:r>
      </w:del>
      <w:ins w:id="8910" w:author="Aleksander Hansen" w:date="2013-02-15T19:13:00Z">
        <w:r w:rsidR="00D605C2">
          <w:rPr>
            <w:rFonts w:ascii="Calibri" w:hAnsi="Calibri"/>
          </w:rPr>
          <w:t>a</w:t>
        </w:r>
      </w:ins>
      <w:del w:id="8911" w:author="Aleksander Hansen" w:date="2013-02-15T19:13:00Z">
        <w:r w:rsidR="005F2397" w:rsidRPr="008568A7" w:rsidDel="00D605C2">
          <w:rPr>
            <w:rFonts w:ascii="Calibri" w:hAnsi="Calibri"/>
          </w:rPr>
          <w:delText>A</w:delText>
        </w:r>
      </w:del>
      <w:r w:rsidR="005F2397" w:rsidRPr="008568A7">
        <w:rPr>
          <w:rFonts w:ascii="Calibri" w:hAnsi="Calibri"/>
        </w:rPr>
        <w:t xml:space="preserve">cts in </w:t>
      </w:r>
      <w:ins w:id="8912" w:author="Aleksander Hansen" w:date="2013-02-15T19:13:00Z">
        <w:r w:rsidR="00D605C2">
          <w:rPr>
            <w:rFonts w:ascii="Calibri" w:hAnsi="Calibri"/>
          </w:rPr>
          <w:t xml:space="preserve">a </w:t>
        </w:r>
      </w:ins>
      <w:r w:rsidR="005F2397" w:rsidRPr="008568A7">
        <w:rPr>
          <w:rFonts w:ascii="Calibri" w:hAnsi="Calibri"/>
        </w:rPr>
        <w:t>ﬁduciary</w:t>
      </w:r>
      <w:ins w:id="8913" w:author="Aleksander Hansen" w:date="2013-02-15T19:13:00Z">
        <w:r w:rsidR="00D605C2">
          <w:rPr>
            <w:rFonts w:ascii="Calibri" w:hAnsi="Calibri"/>
          </w:rPr>
          <w:t xml:space="preserve"> (legal)</w:t>
        </w:r>
      </w:ins>
      <w:r w:rsidR="005F2397" w:rsidRPr="008568A7">
        <w:rPr>
          <w:rFonts w:ascii="Calibri" w:hAnsi="Calibri"/>
        </w:rPr>
        <w:t xml:space="preserve"> capacity </w:t>
      </w:r>
      <w:del w:id="8914" w:author="Aleksander Hansen" w:date="2013-02-15T19:14:00Z">
        <w:r w:rsidR="005F2397" w:rsidRPr="008568A7" w:rsidDel="00D605C2">
          <w:rPr>
            <w:rFonts w:ascii="Calibri" w:hAnsi="Calibri"/>
          </w:rPr>
          <w:delText>for</w:delText>
        </w:r>
      </w:del>
      <w:ins w:id="8915" w:author="Aleksander Hansen" w:date="2013-02-15T19:13:00Z">
        <w:r w:rsidR="00D605C2">
          <w:rPr>
            <w:rFonts w:ascii="Calibri" w:hAnsi="Calibri"/>
          </w:rPr>
          <w:t>on behalf of</w:t>
        </w:r>
      </w:ins>
      <w:r w:rsidR="005F2397" w:rsidRPr="008568A7">
        <w:rPr>
          <w:rFonts w:ascii="Calibri" w:hAnsi="Calibri"/>
        </w:rPr>
        <w:t xml:space="preserve"> </w:t>
      </w:r>
      <w:del w:id="8916" w:author="Aleksander Hansen" w:date="2013-02-15T19:14:00Z">
        <w:r w:rsidR="005F2397" w:rsidRPr="008568A7" w:rsidDel="00D605C2">
          <w:rPr>
            <w:rFonts w:ascii="Calibri" w:hAnsi="Calibri"/>
          </w:rPr>
          <w:delText>i</w:delText>
        </w:r>
      </w:del>
      <w:ins w:id="8917" w:author="Aleksander Hansen" w:date="2013-02-15T19:14:00Z">
        <w:r w:rsidR="00D605C2">
          <w:rPr>
            <w:rFonts w:ascii="Calibri" w:hAnsi="Calibri"/>
          </w:rPr>
          <w:t>the i</w:t>
        </w:r>
      </w:ins>
      <w:r w:rsidR="005F2397" w:rsidRPr="008568A7">
        <w:rPr>
          <w:rFonts w:ascii="Calibri" w:hAnsi="Calibri"/>
        </w:rPr>
        <w:t>nvestors</w:t>
      </w:r>
      <w:ins w:id="8918" w:author="Aleksander Hansen" w:date="2013-02-15T19:13:00Z">
        <w:r w:rsidR="00D605C2">
          <w:rPr>
            <w:rFonts w:ascii="Calibri" w:hAnsi="Calibri"/>
          </w:rPr>
          <w:t xml:space="preserve">. Typically, the </w:t>
        </w:r>
      </w:ins>
      <w:ins w:id="8919" w:author="Aleksander Hansen" w:date="2013-02-15T19:15:00Z">
        <w:r w:rsidR="00D605C2">
          <w:rPr>
            <w:rFonts w:ascii="Calibri" w:hAnsi="Calibri"/>
          </w:rPr>
          <w:t>trustee i</w:t>
        </w:r>
      </w:ins>
    </w:p>
    <w:p w14:paraId="1161139A" w14:textId="77777777" w:rsidR="005F2397" w:rsidRPr="008568A7" w:rsidRDefault="005F2397" w:rsidP="005F2397">
      <w:pPr>
        <w:rPr>
          <w:rFonts w:ascii="Calibri" w:hAnsi="Calibri"/>
        </w:rPr>
      </w:pPr>
      <w:del w:id="8920" w:author="Aleksander Hansen" w:date="2013-02-15T19:15:00Z">
        <w:r w:rsidRPr="008568A7" w:rsidDel="00D605C2">
          <w:rPr>
            <w:rFonts w:ascii="Calibri" w:hAnsi="Calibri"/>
          </w:rPr>
          <w:delText>I</w:delText>
        </w:r>
      </w:del>
      <w:r w:rsidRPr="008568A7">
        <w:rPr>
          <w:rFonts w:ascii="Calibri" w:hAnsi="Calibri"/>
        </w:rPr>
        <w:t>s a bank or trust company with a corporate trust department and officers who are experts in performing trustee functions.</w:t>
      </w:r>
    </w:p>
    <w:p w14:paraId="4305A19F" w14:textId="77777777" w:rsidR="00D605C2" w:rsidRDefault="00D605C2" w:rsidP="005F2397">
      <w:pPr>
        <w:rPr>
          <w:ins w:id="8921" w:author="Aleksander Hansen" w:date="2013-02-15T19:15:00Z"/>
          <w:rFonts w:ascii="Calibri" w:hAnsi="Calibri"/>
        </w:rPr>
      </w:pPr>
    </w:p>
    <w:p w14:paraId="5439BC49" w14:textId="4B3CC01F" w:rsidR="005F2397" w:rsidRPr="008568A7" w:rsidDel="00D605C2" w:rsidRDefault="00D605C2" w:rsidP="005F2397">
      <w:pPr>
        <w:rPr>
          <w:del w:id="8922" w:author="Aleksander Hansen" w:date="2013-02-15T19:16:00Z"/>
          <w:rFonts w:ascii="Calibri" w:hAnsi="Calibri"/>
        </w:rPr>
      </w:pPr>
      <w:ins w:id="8923" w:author="Aleksander Hansen" w:date="2013-02-15T19:15:00Z">
        <w:r>
          <w:rPr>
            <w:rFonts w:ascii="Calibri" w:hAnsi="Calibri"/>
          </w:rPr>
          <w:t xml:space="preserve">The corporate trustee’s responsibilities include </w:t>
        </w:r>
      </w:ins>
      <w:del w:id="8924" w:author="Aleksander Hansen" w:date="2013-02-15T19:15:00Z">
        <w:r w:rsidR="005F2397" w:rsidRPr="008568A7" w:rsidDel="00D605C2">
          <w:rPr>
            <w:rFonts w:ascii="Calibri" w:hAnsi="Calibri"/>
          </w:rPr>
          <w:delText xml:space="preserve">Trustee </w:delText>
        </w:r>
      </w:del>
      <w:r w:rsidR="005F2397" w:rsidRPr="008568A7">
        <w:rPr>
          <w:rFonts w:ascii="Calibri" w:hAnsi="Calibri"/>
        </w:rPr>
        <w:t>authenticat</w:t>
      </w:r>
      <w:ins w:id="8925" w:author="Aleksander Hansen" w:date="2013-02-15T19:16:00Z">
        <w:r>
          <w:rPr>
            <w:rFonts w:ascii="Calibri" w:hAnsi="Calibri"/>
          </w:rPr>
          <w:t>ing</w:t>
        </w:r>
      </w:ins>
      <w:del w:id="8926" w:author="Aleksander Hansen" w:date="2013-02-15T19:16:00Z">
        <w:r w:rsidR="005F2397" w:rsidRPr="008568A7" w:rsidDel="00D605C2">
          <w:rPr>
            <w:rFonts w:ascii="Calibri" w:hAnsi="Calibri"/>
          </w:rPr>
          <w:delText>es</w:delText>
        </w:r>
      </w:del>
      <w:r w:rsidR="005F2397" w:rsidRPr="008568A7">
        <w:rPr>
          <w:rFonts w:ascii="Calibri" w:hAnsi="Calibri"/>
        </w:rPr>
        <w:t xml:space="preserve"> the bonds issued.</w:t>
      </w:r>
      <w:ins w:id="8927" w:author="Aleksander Hansen" w:date="2013-02-15T19:16:00Z">
        <w:r>
          <w:rPr>
            <w:rFonts w:ascii="Calibri" w:hAnsi="Calibri"/>
          </w:rPr>
          <w:t xml:space="preserve"> Moreover, acting on behalf of the bondholders, the trustee must </w:t>
        </w:r>
      </w:ins>
    </w:p>
    <w:p w14:paraId="45F90D59" w14:textId="44D625B8" w:rsidR="005F2397" w:rsidRPr="008568A7" w:rsidDel="00ED13A8" w:rsidRDefault="005F2397" w:rsidP="005F2397">
      <w:pPr>
        <w:rPr>
          <w:del w:id="8928" w:author="Aleksander Hansen" w:date="2013-02-15T19:17:00Z"/>
          <w:rFonts w:ascii="Calibri" w:hAnsi="Calibri"/>
        </w:rPr>
      </w:pPr>
      <w:del w:id="8929" w:author="Aleksander Hansen" w:date="2013-02-15T19:16:00Z">
        <w:r w:rsidRPr="008568A7" w:rsidDel="00D605C2">
          <w:rPr>
            <w:rFonts w:ascii="Calibri" w:hAnsi="Calibri"/>
          </w:rPr>
          <w:delText xml:space="preserve">Is the watchdog for the bondholders: </w:delText>
        </w:r>
      </w:del>
      <w:r w:rsidRPr="008568A7">
        <w:rPr>
          <w:rFonts w:ascii="Calibri" w:hAnsi="Calibri"/>
        </w:rPr>
        <w:t>ensure</w:t>
      </w:r>
      <w:del w:id="8930" w:author="Aleksander Hansen" w:date="2013-02-15T19:16:00Z">
        <w:r w:rsidRPr="008568A7" w:rsidDel="00D605C2">
          <w:rPr>
            <w:rFonts w:ascii="Calibri" w:hAnsi="Calibri"/>
          </w:rPr>
          <w:delText>s</w:delText>
        </w:r>
      </w:del>
      <w:r w:rsidRPr="008568A7">
        <w:rPr>
          <w:rFonts w:ascii="Calibri" w:hAnsi="Calibri"/>
        </w:rPr>
        <w:t xml:space="preserve"> that </w:t>
      </w:r>
      <w:ins w:id="8931" w:author="Aleksander Hansen" w:date="2013-02-15T19:16:00Z">
        <w:r w:rsidR="00D605C2">
          <w:rPr>
            <w:rFonts w:ascii="Calibri" w:hAnsi="Calibri"/>
          </w:rPr>
          <w:t xml:space="preserve">the bond issuer is in compliance </w:t>
        </w:r>
      </w:ins>
      <w:del w:id="8932" w:author="Aleksander Hansen" w:date="2013-02-15T19:16:00Z">
        <w:r w:rsidRPr="008568A7" w:rsidDel="00D605C2">
          <w:rPr>
            <w:rFonts w:ascii="Calibri" w:hAnsi="Calibri"/>
          </w:rPr>
          <w:delText>issuer</w:delText>
        </w:r>
      </w:del>
      <w:del w:id="8933" w:author="Aleksander Hansen" w:date="2013-02-15T19:17:00Z">
        <w:r w:rsidRPr="008568A7" w:rsidDel="00D605C2">
          <w:rPr>
            <w:rFonts w:ascii="Calibri" w:hAnsi="Calibri"/>
          </w:rPr>
          <w:delText xml:space="preserve"> complies </w:delText>
        </w:r>
      </w:del>
      <w:r w:rsidRPr="008568A7">
        <w:rPr>
          <w:rFonts w:ascii="Calibri" w:hAnsi="Calibri"/>
        </w:rPr>
        <w:t xml:space="preserve">with </w:t>
      </w:r>
      <w:del w:id="8934" w:author="Aleksander Hansen" w:date="2013-02-15T19:17:00Z">
        <w:r w:rsidRPr="008568A7" w:rsidDel="00D605C2">
          <w:rPr>
            <w:rFonts w:ascii="Calibri" w:hAnsi="Calibri"/>
          </w:rPr>
          <w:delText xml:space="preserve">all </w:delText>
        </w:r>
      </w:del>
      <w:r w:rsidRPr="008568A7">
        <w:rPr>
          <w:rFonts w:ascii="Calibri" w:hAnsi="Calibri"/>
        </w:rPr>
        <w:t>the covenants of the indenture</w:t>
      </w:r>
      <w:ins w:id="8935" w:author="Aleksander Hansen" w:date="2013-02-15T19:17:00Z">
        <w:r w:rsidR="00D605C2">
          <w:rPr>
            <w:rFonts w:ascii="Calibri" w:hAnsi="Calibri"/>
          </w:rPr>
          <w:t xml:space="preserve"> at all times.</w:t>
        </w:r>
      </w:ins>
      <w:del w:id="8936" w:author="Aleksander Hansen" w:date="2013-02-15T19:17:00Z">
        <w:r w:rsidRPr="008568A7" w:rsidDel="00D605C2">
          <w:rPr>
            <w:rFonts w:ascii="Calibri" w:hAnsi="Calibri"/>
          </w:rPr>
          <w:delText xml:space="preserve">. </w:delText>
        </w:r>
      </w:del>
      <w:ins w:id="8937" w:author="Aleksander Hansen" w:date="2013-02-15T19:17:00Z">
        <w:r w:rsidR="00ED13A8">
          <w:rPr>
            <w:rFonts w:ascii="Calibri" w:hAnsi="Calibri"/>
          </w:rPr>
          <w:t xml:space="preserve"> </w:t>
        </w:r>
      </w:ins>
    </w:p>
    <w:p w14:paraId="7E81F0A9" w14:textId="6671CA6D" w:rsidR="005F2397" w:rsidRDefault="005F2397" w:rsidP="005F2397">
      <w:pPr>
        <w:rPr>
          <w:ins w:id="8938" w:author="Aleksander Hansen" w:date="2013-02-15T19:18:00Z"/>
          <w:rFonts w:ascii="Calibri" w:hAnsi="Calibri"/>
        </w:rPr>
      </w:pPr>
      <w:r w:rsidRPr="008568A7">
        <w:rPr>
          <w:rFonts w:ascii="Calibri" w:hAnsi="Calibri"/>
        </w:rPr>
        <w:t xml:space="preserve">These covenants are </w:t>
      </w:r>
      <w:ins w:id="8939" w:author="Aleksander Hansen" w:date="2013-02-15T19:17:00Z">
        <w:r w:rsidR="00ED13A8">
          <w:rPr>
            <w:rFonts w:ascii="Calibri" w:hAnsi="Calibri"/>
          </w:rPr>
          <w:t xml:space="preserve">often </w:t>
        </w:r>
      </w:ins>
      <w:r w:rsidRPr="008568A7">
        <w:rPr>
          <w:rFonts w:ascii="Calibri" w:hAnsi="Calibri"/>
        </w:rPr>
        <w:t>many and technical, and they must be watched during the entire period that a bond</w:t>
      </w:r>
      <w:ins w:id="8940"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8941"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issue is outstanding.</w:t>
      </w:r>
    </w:p>
    <w:p w14:paraId="366F957C" w14:textId="77777777" w:rsidR="00ED13A8" w:rsidRPr="008568A7" w:rsidRDefault="00ED13A8" w:rsidP="005F2397">
      <w:pPr>
        <w:rPr>
          <w:rFonts w:ascii="Calibri" w:hAnsi="Calibri"/>
        </w:rPr>
      </w:pPr>
    </w:p>
    <w:p w14:paraId="59FA81B9" w14:textId="77777777" w:rsidR="005F2397" w:rsidRPr="008568A7" w:rsidRDefault="005F2397">
      <w:pPr>
        <w:pStyle w:val="Heading3SubGTNI"/>
        <w:pPrChange w:id="8942" w:author="Aleksander Hansen" w:date="2013-02-15T19:18:00Z">
          <w:pPr/>
        </w:pPrChange>
      </w:pPr>
      <w:bookmarkStart w:id="8943" w:name="_Toc222580814"/>
      <w:r w:rsidRPr="008568A7">
        <w:t>Corporate Bonds</w:t>
      </w:r>
      <w:bookmarkEnd w:id="8943"/>
    </w:p>
    <w:p w14:paraId="7A4F79A2" w14:textId="71C6805F" w:rsidR="005F2397" w:rsidRPr="008568A7" w:rsidRDefault="005F2397" w:rsidP="005F2397">
      <w:pPr>
        <w:rPr>
          <w:rFonts w:ascii="Calibri" w:hAnsi="Calibri"/>
        </w:rPr>
      </w:pPr>
      <w:r w:rsidRPr="008568A7">
        <w:rPr>
          <w:rFonts w:ascii="Calibri" w:hAnsi="Calibri"/>
        </w:rPr>
        <w:t>The five broad categories of corporate bonds sold in the United States based on the type of issuer are</w:t>
      </w:r>
      <w:ins w:id="8944" w:author="Aleksander Hansen" w:date="2013-02-15T19:18:00Z">
        <w:r w:rsidR="00ED13A8">
          <w:rPr>
            <w:rFonts w:ascii="Calibri" w:hAnsi="Calibri"/>
          </w:rPr>
          <w:t>:</w:t>
        </w:r>
      </w:ins>
      <w:r w:rsidRPr="008568A7">
        <w:rPr>
          <w:rFonts w:ascii="Calibri" w:hAnsi="Calibri"/>
        </w:rPr>
        <w:t xml:space="preserve"> </w:t>
      </w:r>
    </w:p>
    <w:p w14:paraId="55FA3D7A" w14:textId="77777777" w:rsidR="005F2397" w:rsidDel="00ED13A8" w:rsidRDefault="005F2397">
      <w:pPr>
        <w:pStyle w:val="ListParagraph"/>
        <w:numPr>
          <w:ilvl w:val="0"/>
          <w:numId w:val="103"/>
        </w:numPr>
        <w:rPr>
          <w:del w:id="8945" w:author="Aleksander Hansen" w:date="2013-02-15T19:19:00Z"/>
          <w:rFonts w:ascii="Calibri" w:hAnsi="Calibri"/>
        </w:rPr>
        <w:pPrChange w:id="8946" w:author="Aleksander Hansen" w:date="2013-02-15T19:19:00Z">
          <w:pPr/>
        </w:pPrChange>
      </w:pPr>
      <w:r w:rsidRPr="00ED13A8">
        <w:rPr>
          <w:rFonts w:ascii="Calibri" w:hAnsi="Calibri"/>
          <w:rPrChange w:id="8947" w:author="Aleksander Hansen" w:date="2013-02-15T19:18:00Z">
            <w:rPr/>
          </w:rPrChange>
        </w:rPr>
        <w:t xml:space="preserve">Public utilities, </w:t>
      </w:r>
    </w:p>
    <w:p w14:paraId="5DDBF1BD" w14:textId="77777777" w:rsidR="00ED13A8" w:rsidRPr="00ED13A8" w:rsidRDefault="00ED13A8">
      <w:pPr>
        <w:pStyle w:val="ListParagraph"/>
        <w:numPr>
          <w:ilvl w:val="0"/>
          <w:numId w:val="103"/>
        </w:numPr>
        <w:rPr>
          <w:ins w:id="8948" w:author="Aleksander Hansen" w:date="2013-02-15T19:19:00Z"/>
          <w:rFonts w:ascii="Calibri" w:hAnsi="Calibri"/>
          <w:rPrChange w:id="8949" w:author="Aleksander Hansen" w:date="2013-02-15T19:18:00Z">
            <w:rPr>
              <w:ins w:id="8950" w:author="Aleksander Hansen" w:date="2013-02-15T19:19:00Z"/>
            </w:rPr>
          </w:rPrChange>
        </w:rPr>
        <w:pPrChange w:id="8951" w:author="Aleksander Hansen" w:date="2013-02-15T19:18:00Z">
          <w:pPr/>
        </w:pPrChange>
      </w:pPr>
    </w:p>
    <w:p w14:paraId="7C155472" w14:textId="77777777" w:rsidR="005F2397" w:rsidDel="00ED13A8" w:rsidRDefault="005F2397">
      <w:pPr>
        <w:pStyle w:val="ListParagraph"/>
        <w:numPr>
          <w:ilvl w:val="0"/>
          <w:numId w:val="103"/>
        </w:numPr>
        <w:rPr>
          <w:del w:id="8952" w:author="Aleksander Hansen" w:date="2013-02-15T19:19:00Z"/>
          <w:rFonts w:ascii="Calibri" w:hAnsi="Calibri"/>
        </w:rPr>
        <w:pPrChange w:id="8953" w:author="Aleksander Hansen" w:date="2013-02-15T19:19:00Z">
          <w:pPr/>
        </w:pPrChange>
      </w:pPr>
      <w:r w:rsidRPr="00ED13A8">
        <w:rPr>
          <w:rFonts w:ascii="Calibri" w:hAnsi="Calibri"/>
          <w:rPrChange w:id="8954" w:author="Aleksander Hansen" w:date="2013-02-15T19:19:00Z">
            <w:rPr/>
          </w:rPrChange>
        </w:rPr>
        <w:t xml:space="preserve">Transportations, </w:t>
      </w:r>
    </w:p>
    <w:p w14:paraId="32AE307B" w14:textId="77777777" w:rsidR="00ED13A8" w:rsidRPr="00ED13A8" w:rsidRDefault="00ED13A8">
      <w:pPr>
        <w:pStyle w:val="ListParagraph"/>
        <w:numPr>
          <w:ilvl w:val="0"/>
          <w:numId w:val="103"/>
        </w:numPr>
        <w:rPr>
          <w:ins w:id="8955" w:author="Aleksander Hansen" w:date="2013-02-15T19:19:00Z"/>
          <w:rFonts w:ascii="Calibri" w:hAnsi="Calibri"/>
          <w:rPrChange w:id="8956" w:author="Aleksander Hansen" w:date="2013-02-15T19:19:00Z">
            <w:rPr>
              <w:ins w:id="8957" w:author="Aleksander Hansen" w:date="2013-02-15T19:19:00Z"/>
            </w:rPr>
          </w:rPrChange>
        </w:rPr>
        <w:pPrChange w:id="8958" w:author="Aleksander Hansen" w:date="2013-02-15T19:19:00Z">
          <w:pPr/>
        </w:pPrChange>
      </w:pPr>
    </w:p>
    <w:p w14:paraId="5955A587" w14:textId="77777777" w:rsidR="005F2397" w:rsidDel="00ED13A8" w:rsidRDefault="005F2397">
      <w:pPr>
        <w:pStyle w:val="ListParagraph"/>
        <w:numPr>
          <w:ilvl w:val="0"/>
          <w:numId w:val="103"/>
        </w:numPr>
        <w:rPr>
          <w:del w:id="8959" w:author="Aleksander Hansen" w:date="2013-02-15T19:19:00Z"/>
          <w:rFonts w:ascii="Calibri" w:hAnsi="Calibri"/>
        </w:rPr>
        <w:pPrChange w:id="8960" w:author="Aleksander Hansen" w:date="2013-02-15T19:19:00Z">
          <w:pPr/>
        </w:pPrChange>
      </w:pPr>
      <w:r w:rsidRPr="00ED13A8">
        <w:rPr>
          <w:rFonts w:ascii="Calibri" w:hAnsi="Calibri"/>
          <w:rPrChange w:id="8961" w:author="Aleksander Hansen" w:date="2013-02-15T19:19:00Z">
            <w:rPr/>
          </w:rPrChange>
        </w:rPr>
        <w:t xml:space="preserve">Industrials, </w:t>
      </w:r>
    </w:p>
    <w:p w14:paraId="5C0C99B1" w14:textId="77777777" w:rsidR="00ED13A8" w:rsidRPr="00ED13A8" w:rsidRDefault="00ED13A8">
      <w:pPr>
        <w:pStyle w:val="ListParagraph"/>
        <w:numPr>
          <w:ilvl w:val="0"/>
          <w:numId w:val="103"/>
        </w:numPr>
        <w:rPr>
          <w:ins w:id="8962" w:author="Aleksander Hansen" w:date="2013-02-15T19:19:00Z"/>
          <w:rFonts w:ascii="Calibri" w:hAnsi="Calibri"/>
          <w:rPrChange w:id="8963" w:author="Aleksander Hansen" w:date="2013-02-15T19:19:00Z">
            <w:rPr>
              <w:ins w:id="8964" w:author="Aleksander Hansen" w:date="2013-02-15T19:19:00Z"/>
            </w:rPr>
          </w:rPrChange>
        </w:rPr>
        <w:pPrChange w:id="8965" w:author="Aleksander Hansen" w:date="2013-02-15T19:19:00Z">
          <w:pPr/>
        </w:pPrChange>
      </w:pPr>
    </w:p>
    <w:p w14:paraId="45BC1FA8" w14:textId="77777777" w:rsidR="005F2397" w:rsidDel="00ED13A8" w:rsidRDefault="005F2397">
      <w:pPr>
        <w:pStyle w:val="ListParagraph"/>
        <w:numPr>
          <w:ilvl w:val="0"/>
          <w:numId w:val="103"/>
        </w:numPr>
        <w:rPr>
          <w:del w:id="8966" w:author="Aleksander Hansen" w:date="2013-02-15T19:19:00Z"/>
          <w:rFonts w:ascii="Calibri" w:hAnsi="Calibri"/>
        </w:rPr>
        <w:pPrChange w:id="8967" w:author="Aleksander Hansen" w:date="2013-02-15T19:19:00Z">
          <w:pPr/>
        </w:pPrChange>
      </w:pPr>
      <w:r w:rsidRPr="00ED13A8">
        <w:rPr>
          <w:rFonts w:ascii="Calibri" w:hAnsi="Calibri"/>
          <w:rPrChange w:id="8968" w:author="Aleksander Hansen" w:date="2013-02-15T19:19:00Z">
            <w:rPr/>
          </w:rPrChange>
        </w:rPr>
        <w:t xml:space="preserve">Banks and finance companies; and </w:t>
      </w:r>
    </w:p>
    <w:p w14:paraId="22773FE2" w14:textId="77777777" w:rsidR="00ED13A8" w:rsidRPr="00ED13A8" w:rsidRDefault="00ED13A8">
      <w:pPr>
        <w:pStyle w:val="ListParagraph"/>
        <w:numPr>
          <w:ilvl w:val="0"/>
          <w:numId w:val="103"/>
        </w:numPr>
        <w:rPr>
          <w:ins w:id="8969" w:author="Aleksander Hansen" w:date="2013-02-15T19:19:00Z"/>
          <w:rFonts w:ascii="Calibri" w:hAnsi="Calibri"/>
          <w:rPrChange w:id="8970" w:author="Aleksander Hansen" w:date="2013-02-15T19:19:00Z">
            <w:rPr>
              <w:ins w:id="8971" w:author="Aleksander Hansen" w:date="2013-02-15T19:19:00Z"/>
            </w:rPr>
          </w:rPrChange>
        </w:rPr>
        <w:pPrChange w:id="8972" w:author="Aleksander Hansen" w:date="2013-02-15T19:19:00Z">
          <w:pPr/>
        </w:pPrChange>
      </w:pPr>
    </w:p>
    <w:p w14:paraId="5D175449" w14:textId="77777777" w:rsidR="005F2397" w:rsidRPr="00ED13A8" w:rsidRDefault="005F2397">
      <w:pPr>
        <w:pStyle w:val="ListParagraph"/>
        <w:numPr>
          <w:ilvl w:val="0"/>
          <w:numId w:val="103"/>
        </w:numPr>
        <w:rPr>
          <w:rFonts w:ascii="Calibri" w:hAnsi="Calibri"/>
          <w:rPrChange w:id="8973" w:author="Aleksander Hansen" w:date="2013-02-15T19:19:00Z">
            <w:rPr/>
          </w:rPrChange>
        </w:rPr>
        <w:pPrChange w:id="8974" w:author="Aleksander Hansen" w:date="2013-02-15T19:19:00Z">
          <w:pPr/>
        </w:pPrChange>
      </w:pPr>
      <w:r w:rsidRPr="00ED13A8">
        <w:rPr>
          <w:rFonts w:ascii="Calibri" w:hAnsi="Calibri"/>
          <w:rPrChange w:id="8975" w:author="Aleksander Hansen" w:date="2013-02-15T19:19:00Z">
            <w:rPr/>
          </w:rPrChange>
        </w:rPr>
        <w:t>International or Yankee issues.</w:t>
      </w:r>
    </w:p>
    <w:p w14:paraId="63094FB5" w14:textId="77777777" w:rsidR="005F2397" w:rsidRPr="008568A7" w:rsidDel="00ED13A8" w:rsidRDefault="005F2397" w:rsidP="005F2397">
      <w:pPr>
        <w:rPr>
          <w:del w:id="8976" w:author="Aleksander Hansen" w:date="2013-02-15T19:19:00Z"/>
          <w:rFonts w:ascii="Calibri" w:hAnsi="Calibri"/>
        </w:rPr>
      </w:pPr>
    </w:p>
    <w:p w14:paraId="7743AEC3" w14:textId="77777777" w:rsidR="005F2397" w:rsidRPr="008568A7" w:rsidDel="00ED13A8" w:rsidRDefault="005F2397" w:rsidP="005F2397">
      <w:pPr>
        <w:rPr>
          <w:del w:id="8977" w:author="Aleksander Hansen" w:date="2013-02-15T19:19:00Z"/>
          <w:rFonts w:ascii="Calibri" w:hAnsi="Calibri"/>
        </w:rPr>
      </w:pPr>
    </w:p>
    <w:p w14:paraId="7A947123" w14:textId="77777777" w:rsidR="005F2397" w:rsidRPr="008568A7" w:rsidRDefault="005F2397" w:rsidP="005F2397">
      <w:pPr>
        <w:rPr>
          <w:rFonts w:ascii="Calibri" w:hAnsi="Calibri"/>
        </w:rPr>
      </w:pPr>
    </w:p>
    <w:p w14:paraId="2BC54720" w14:textId="778A7E12" w:rsidR="005F2397" w:rsidRPr="008568A7" w:rsidRDefault="005F2397">
      <w:pPr>
        <w:pStyle w:val="Heading2"/>
        <w:pPrChange w:id="8978" w:author="Aleksander Hansen" w:date="2013-02-15T20:42:00Z">
          <w:pPr/>
        </w:pPrChange>
      </w:pPr>
      <w:bookmarkStart w:id="8979" w:name="_Toc222580815"/>
      <w:r w:rsidRPr="008568A7">
        <w:t>Explain a bond</w:t>
      </w:r>
      <w:ins w:id="8980" w:author="Aleksander Hansen" w:date="2013-02-15T17:07:00Z">
        <w:r w:rsidR="00FF184E">
          <w:fldChar w:fldCharType="begin"/>
        </w:r>
        <w:r w:rsidR="00FF184E">
          <w:instrText xml:space="preserve"> XE "</w:instrText>
        </w:r>
      </w:ins>
      <w:r w:rsidR="00FF184E" w:rsidRPr="008568A7">
        <w:rPr>
          <w:rFonts w:ascii="Calibri" w:hAnsi="Calibri"/>
        </w:rPr>
        <w:instrText>bond</w:instrText>
      </w:r>
      <w:ins w:id="8981" w:author="Aleksander Hansen" w:date="2013-02-15T17:07:00Z">
        <w:r w:rsidR="00FF184E">
          <w:instrText xml:space="preserve">" </w:instrText>
        </w:r>
        <w:r w:rsidR="00FF184E">
          <w:fldChar w:fldCharType="end"/>
        </w:r>
      </w:ins>
      <w:r w:rsidRPr="008568A7">
        <w:t>’s maturity date and how it impacts bond retirements</w:t>
      </w:r>
      <w:bookmarkEnd w:id="8979"/>
    </w:p>
    <w:p w14:paraId="4A465065" w14:textId="77777777" w:rsidR="005F2397" w:rsidRPr="008568A7" w:rsidDel="00ED13A8" w:rsidRDefault="005F2397" w:rsidP="005F2397">
      <w:pPr>
        <w:rPr>
          <w:del w:id="8982" w:author="Aleksander Hansen" w:date="2013-02-15T19:19:00Z"/>
          <w:rFonts w:ascii="Calibri" w:hAnsi="Calibri"/>
        </w:rPr>
      </w:pPr>
      <w:r w:rsidRPr="008568A7">
        <w:rPr>
          <w:rFonts w:ascii="Calibri" w:hAnsi="Calibri"/>
        </w:rPr>
        <w:t xml:space="preserve">Bond’s maturity: date on which the issuer’s obligation to satisfy the terms of the indenture is fulfilled. </w:t>
      </w:r>
    </w:p>
    <w:p w14:paraId="06870E42" w14:textId="661ED76A" w:rsidR="005F2397" w:rsidRPr="008568A7" w:rsidRDefault="005F2397" w:rsidP="005F2397">
      <w:pPr>
        <w:rPr>
          <w:rFonts w:ascii="Calibri" w:hAnsi="Calibri"/>
        </w:rPr>
      </w:pPr>
      <w:r w:rsidRPr="008568A7">
        <w:rPr>
          <w:rFonts w:ascii="Calibri" w:hAnsi="Calibri"/>
        </w:rPr>
        <w:t>Principal is repaid with any premium and accrued interest</w:t>
      </w:r>
      <w:ins w:id="898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8984"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that may be due.</w:t>
      </w:r>
    </w:p>
    <w:p w14:paraId="063AAC1C" w14:textId="77777777" w:rsidR="005F2397" w:rsidRPr="008568A7" w:rsidRDefault="005F2397" w:rsidP="005F2397">
      <w:pPr>
        <w:rPr>
          <w:rFonts w:ascii="Calibri" w:hAnsi="Calibri"/>
        </w:rPr>
      </w:pPr>
      <w:r w:rsidRPr="008568A7">
        <w:rPr>
          <w:rFonts w:ascii="Calibri" w:hAnsi="Calibri"/>
        </w:rPr>
        <w:t>However, many issues can be retired prior to maturity.</w:t>
      </w:r>
    </w:p>
    <w:p w14:paraId="13E94F25" w14:textId="77777777" w:rsidR="005F2397" w:rsidRPr="008568A7" w:rsidRDefault="005F2397" w:rsidP="005F2397">
      <w:pPr>
        <w:rPr>
          <w:rFonts w:ascii="Calibri" w:hAnsi="Calibri"/>
        </w:rPr>
      </w:pPr>
      <w:r w:rsidRPr="008568A7">
        <w:rPr>
          <w:rFonts w:ascii="Calibri" w:hAnsi="Calibri"/>
        </w:rPr>
        <w:br w:type="page"/>
      </w:r>
    </w:p>
    <w:p w14:paraId="788DEEEB" w14:textId="07845259" w:rsidR="005F2397" w:rsidRPr="008568A7" w:rsidRDefault="005F2397">
      <w:pPr>
        <w:pStyle w:val="Heading2"/>
      </w:pPr>
      <w:bookmarkStart w:id="8985" w:name="_Toc222580816"/>
      <w:r w:rsidRPr="008568A7">
        <w:t>Describe the main types of interest</w:t>
      </w:r>
      <w:ins w:id="8986"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8987" w:author="Aleksander Hansen" w:date="2013-02-15T16:38:00Z">
        <w:r w:rsidR="008A28C4">
          <w:instrText xml:space="preserve">" </w:instrText>
        </w:r>
        <w:r w:rsidR="008A28C4">
          <w:fldChar w:fldCharType="end"/>
        </w:r>
      </w:ins>
      <w:r w:rsidRPr="008568A7">
        <w:t xml:space="preserve"> payment classifications</w:t>
      </w:r>
      <w:bookmarkEnd w:id="8985"/>
      <w:r w:rsidR="00442BFC">
        <w:br/>
      </w:r>
    </w:p>
    <w:p w14:paraId="78139B36" w14:textId="3735B961" w:rsidR="005F2397" w:rsidRPr="008568A7" w:rsidRDefault="005F2397" w:rsidP="005F2397">
      <w:pPr>
        <w:rPr>
          <w:rFonts w:ascii="Calibri" w:hAnsi="Calibri"/>
        </w:rPr>
      </w:pPr>
      <w:r w:rsidRPr="008568A7">
        <w:rPr>
          <w:rFonts w:ascii="Calibri" w:hAnsi="Calibri"/>
        </w:rPr>
        <w:t xml:space="preserve">The </w:t>
      </w:r>
      <w:ins w:id="8988" w:author="Aleksander Hansen" w:date="2013-02-15T19:23:00Z">
        <w:r w:rsidR="00ED13A8">
          <w:rPr>
            <w:rFonts w:ascii="Calibri" w:hAnsi="Calibri"/>
          </w:rPr>
          <w:t>3</w:t>
        </w:r>
      </w:ins>
      <w:del w:id="8989" w:author="Aleksander Hansen" w:date="2013-02-15T19:23:00Z">
        <w:r w:rsidRPr="008568A7" w:rsidDel="00ED13A8">
          <w:rPr>
            <w:rFonts w:ascii="Calibri" w:hAnsi="Calibri"/>
          </w:rPr>
          <w:delText>three</w:delText>
        </w:r>
      </w:del>
      <w:r w:rsidRPr="008568A7">
        <w:rPr>
          <w:rFonts w:ascii="Calibri" w:hAnsi="Calibri"/>
        </w:rPr>
        <w:t xml:space="preserve"> main interest</w:t>
      </w:r>
      <w:ins w:id="8990"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8991"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payment classifications of domestically </w:t>
      </w:r>
      <w:ins w:id="8992" w:author="Aleksander Hansen" w:date="2013-02-15T19:23:00Z">
        <w:r w:rsidR="00ED13A8">
          <w:rPr>
            <w:rFonts w:ascii="Calibri" w:hAnsi="Calibri"/>
          </w:rPr>
          <w:t xml:space="preserve">(US) </w:t>
        </w:r>
      </w:ins>
      <w:r w:rsidRPr="008568A7">
        <w:rPr>
          <w:rFonts w:ascii="Calibri" w:hAnsi="Calibri"/>
        </w:rPr>
        <w:t>issued corporate bonds are</w:t>
      </w:r>
      <w:r w:rsidR="00442BFC">
        <w:rPr>
          <w:rFonts w:ascii="Calibri" w:hAnsi="Calibri"/>
        </w:rPr>
        <w:t>:</w:t>
      </w:r>
      <w:r w:rsidRPr="008568A7">
        <w:rPr>
          <w:rFonts w:ascii="Calibri" w:hAnsi="Calibri"/>
        </w:rPr>
        <w:t xml:space="preserve"> </w:t>
      </w:r>
    </w:p>
    <w:p w14:paraId="0C665715" w14:textId="719E62FA" w:rsidR="00442BFC" w:rsidRDefault="005F2397" w:rsidP="006A2DE2">
      <w:pPr>
        <w:pStyle w:val="ListParagraph"/>
        <w:numPr>
          <w:ilvl w:val="0"/>
          <w:numId w:val="26"/>
        </w:numPr>
        <w:rPr>
          <w:rFonts w:ascii="Calibri" w:hAnsi="Calibri"/>
        </w:rPr>
      </w:pPr>
      <w:r w:rsidRPr="00442BFC">
        <w:rPr>
          <w:rFonts w:ascii="Calibri" w:hAnsi="Calibri"/>
        </w:rPr>
        <w:t>Straight-coupon</w:t>
      </w:r>
      <w:ins w:id="8993"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8994" w:author="Aleksander Hansen" w:date="2013-02-15T17:09:00Z">
        <w:r w:rsidR="00FF184E">
          <w:instrText xml:space="preserve">" </w:instrText>
        </w:r>
        <w:r w:rsidR="00FF184E">
          <w:rPr>
            <w:rFonts w:ascii="Calibri" w:hAnsi="Calibri"/>
          </w:rPr>
          <w:fldChar w:fldCharType="end"/>
        </w:r>
      </w:ins>
      <w:r w:rsidRPr="00442BFC">
        <w:rPr>
          <w:rFonts w:ascii="Calibri" w:hAnsi="Calibri"/>
        </w:rPr>
        <w:t xml:space="preserve"> bonds</w:t>
      </w:r>
      <w:ins w:id="8995" w:author="Aleksander Hansen" w:date="2013-02-15T19:23:00Z">
        <w:r w:rsidR="00ED13A8">
          <w:rPr>
            <w:rFonts w:ascii="Calibri" w:hAnsi="Calibri"/>
          </w:rPr>
          <w:t xml:space="preserve"> (sometimes also referred to as plain-vanilla bonds)</w:t>
        </w:r>
      </w:ins>
      <w:r w:rsidRPr="00442BFC">
        <w:rPr>
          <w:rFonts w:ascii="Calibri" w:hAnsi="Calibri"/>
        </w:rPr>
        <w:t xml:space="preserve">, </w:t>
      </w:r>
    </w:p>
    <w:p w14:paraId="1F5B6274" w14:textId="17467F1E" w:rsidR="00442BFC" w:rsidRDefault="005F2397" w:rsidP="006A2DE2">
      <w:pPr>
        <w:pStyle w:val="ListParagraph"/>
        <w:numPr>
          <w:ilvl w:val="0"/>
          <w:numId w:val="26"/>
        </w:numPr>
        <w:rPr>
          <w:rFonts w:ascii="Calibri" w:hAnsi="Calibri"/>
        </w:rPr>
      </w:pPr>
      <w:r w:rsidRPr="00442BFC">
        <w:rPr>
          <w:rFonts w:ascii="Calibri" w:hAnsi="Calibri"/>
        </w:rPr>
        <w:t>Zero-coupon</w:t>
      </w:r>
      <w:ins w:id="8996"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8997" w:author="Aleksander Hansen" w:date="2013-02-15T17:09:00Z">
        <w:r w:rsidR="00FF184E">
          <w:instrText xml:space="preserve">" </w:instrText>
        </w:r>
        <w:r w:rsidR="00FF184E">
          <w:rPr>
            <w:rFonts w:ascii="Calibri" w:hAnsi="Calibri"/>
          </w:rPr>
          <w:fldChar w:fldCharType="end"/>
        </w:r>
      </w:ins>
      <w:r w:rsidRPr="00442BFC">
        <w:rPr>
          <w:rFonts w:ascii="Calibri" w:hAnsi="Calibri"/>
        </w:rPr>
        <w:t xml:space="preserve"> bonds, and </w:t>
      </w:r>
    </w:p>
    <w:p w14:paraId="36DA6972" w14:textId="0FDCC845" w:rsidR="005F2397" w:rsidRDefault="005F2397" w:rsidP="006A2DE2">
      <w:pPr>
        <w:pStyle w:val="ListParagraph"/>
        <w:numPr>
          <w:ilvl w:val="0"/>
          <w:numId w:val="26"/>
        </w:numPr>
        <w:rPr>
          <w:rFonts w:ascii="Calibri" w:hAnsi="Calibri"/>
        </w:rPr>
      </w:pPr>
      <w:r w:rsidRPr="00442BFC">
        <w:rPr>
          <w:rFonts w:ascii="Calibri" w:hAnsi="Calibri"/>
        </w:rPr>
        <w:t>Floating-rate, or variable-rate, bonds.</w:t>
      </w:r>
    </w:p>
    <w:p w14:paraId="23FBC786" w14:textId="77777777" w:rsidR="00442BFC" w:rsidRPr="00442BFC" w:rsidRDefault="00442BFC" w:rsidP="00442BFC">
      <w:pPr>
        <w:rPr>
          <w:rFonts w:ascii="Calibri" w:hAnsi="Calibri"/>
        </w:rPr>
      </w:pPr>
    </w:p>
    <w:p w14:paraId="740C15C0" w14:textId="6E33642E" w:rsidR="005F2397" w:rsidRDefault="005F2397">
      <w:pPr>
        <w:pStyle w:val="Heading2"/>
      </w:pPr>
      <w:bookmarkStart w:id="8998" w:name="_Toc222580817"/>
      <w:r w:rsidRPr="008568A7">
        <w:t>Describe zero</w:t>
      </w:r>
      <w:r w:rsidRPr="008568A7">
        <w:rPr>
          <w:rFonts w:cs="Monaco"/>
        </w:rPr>
        <w:t>‐</w:t>
      </w:r>
      <w:r w:rsidRPr="008568A7">
        <w:t>coupon</w:t>
      </w:r>
      <w:ins w:id="8999" w:author="Aleksander Hansen" w:date="2013-02-15T17:09:00Z">
        <w:r w:rsidR="00FF184E">
          <w:fldChar w:fldCharType="begin"/>
        </w:r>
        <w:r w:rsidR="00FF184E">
          <w:instrText xml:space="preserve"> XE "</w:instrText>
        </w:r>
      </w:ins>
      <w:r w:rsidR="00FF184E" w:rsidRPr="008568A7">
        <w:rPr>
          <w:rFonts w:ascii="Calibri" w:hAnsi="Calibri"/>
        </w:rPr>
        <w:instrText>coupon</w:instrText>
      </w:r>
      <w:ins w:id="9000" w:author="Aleksander Hansen" w:date="2013-02-15T17:09:00Z">
        <w:r w:rsidR="00FF184E">
          <w:instrText xml:space="preserve">" </w:instrText>
        </w:r>
        <w:r w:rsidR="00FF184E">
          <w:fldChar w:fldCharType="end"/>
        </w:r>
      </w:ins>
      <w:r w:rsidRPr="008568A7">
        <w:t xml:space="preserve"> bonds, the relationship between original</w:t>
      </w:r>
      <w:r w:rsidRPr="008568A7">
        <w:rPr>
          <w:rFonts w:cs="Monaco"/>
        </w:rPr>
        <w:t>‐</w:t>
      </w:r>
      <w:r w:rsidRPr="008568A7">
        <w:t>issue</w:t>
      </w:r>
      <w:r w:rsidRPr="008568A7">
        <w:rPr>
          <w:rFonts w:cs="Monaco"/>
        </w:rPr>
        <w:t>‐</w:t>
      </w:r>
      <w:r w:rsidRPr="008568A7">
        <w:t>discount</w:t>
      </w:r>
      <w:ins w:id="9001" w:author="Aleksander Hansen" w:date="2013-02-15T16:39:00Z">
        <w:r w:rsidR="008A28C4">
          <w:fldChar w:fldCharType="begin"/>
        </w:r>
        <w:r w:rsidR="008A28C4">
          <w:instrText xml:space="preserve"> XE "</w:instrText>
        </w:r>
      </w:ins>
      <w:r w:rsidR="008A28C4" w:rsidRPr="008568A7">
        <w:instrText>discount</w:instrText>
      </w:r>
      <w:ins w:id="9002" w:author="Aleksander Hansen" w:date="2013-02-15T16:39:00Z">
        <w:r w:rsidR="008A28C4">
          <w:instrText xml:space="preserve">" </w:instrText>
        </w:r>
        <w:r w:rsidR="008A28C4">
          <w:fldChar w:fldCharType="end"/>
        </w:r>
      </w:ins>
      <w:r w:rsidRPr="008568A7">
        <w:t xml:space="preserve"> and reinvestment risk, and the treatment of zeroes in bankruptcy</w:t>
      </w:r>
      <w:bookmarkEnd w:id="8998"/>
    </w:p>
    <w:p w14:paraId="556472F0" w14:textId="77777777" w:rsidR="00442BFC" w:rsidRPr="008568A7" w:rsidRDefault="00442BFC" w:rsidP="005F2397">
      <w:pPr>
        <w:rPr>
          <w:rFonts w:ascii="Calibri" w:hAnsi="Calibri"/>
        </w:rPr>
      </w:pPr>
    </w:p>
    <w:p w14:paraId="260F670C" w14:textId="77777777" w:rsidR="00ED13A8" w:rsidRDefault="005F2397">
      <w:pPr>
        <w:pStyle w:val="Heading3SubGTNI"/>
        <w:rPr>
          <w:ins w:id="9003" w:author="Aleksander Hansen" w:date="2013-02-15T19:24:00Z"/>
        </w:rPr>
        <w:pPrChange w:id="9004" w:author="Aleksander Hansen" w:date="2013-02-15T19:24:00Z">
          <w:pPr/>
        </w:pPrChange>
      </w:pPr>
      <w:bookmarkStart w:id="9005" w:name="_Toc222580818"/>
      <w:r w:rsidRPr="008568A7">
        <w:t>Zero-coupon</w:t>
      </w:r>
      <w:ins w:id="9006" w:author="Aleksander Hansen" w:date="2013-02-15T17:09:00Z">
        <w:r w:rsidR="00FF184E">
          <w:fldChar w:fldCharType="begin"/>
        </w:r>
        <w:r w:rsidR="00FF184E">
          <w:instrText xml:space="preserve"> XE "</w:instrText>
        </w:r>
      </w:ins>
      <w:r w:rsidR="00FF184E" w:rsidRPr="008568A7">
        <w:instrText>coupon</w:instrText>
      </w:r>
      <w:ins w:id="9007" w:author="Aleksander Hansen" w:date="2013-02-15T17:09:00Z">
        <w:r w:rsidR="00FF184E">
          <w:instrText xml:space="preserve">" </w:instrText>
        </w:r>
        <w:r w:rsidR="00FF184E">
          <w:fldChar w:fldCharType="end"/>
        </w:r>
      </w:ins>
      <w:r w:rsidRPr="008568A7">
        <w:t xml:space="preserve"> bonds</w:t>
      </w:r>
      <w:bookmarkEnd w:id="9005"/>
      <w:del w:id="9008" w:author="Aleksander Hansen" w:date="2013-02-15T19:24:00Z">
        <w:r w:rsidRPr="008568A7" w:rsidDel="00ED13A8">
          <w:delText xml:space="preserve">: </w:delText>
        </w:r>
      </w:del>
    </w:p>
    <w:p w14:paraId="0EAB50B4" w14:textId="0CCA732E" w:rsidR="005F2397" w:rsidRPr="008568A7" w:rsidRDefault="00ED13A8" w:rsidP="005F2397">
      <w:pPr>
        <w:rPr>
          <w:rFonts w:ascii="Calibri" w:hAnsi="Calibri"/>
        </w:rPr>
      </w:pPr>
      <w:ins w:id="9009" w:author="Aleksander Hansen" w:date="2013-02-15T19:25:00Z">
        <w:r>
          <w:rPr>
            <w:rFonts w:ascii="Calibri" w:hAnsi="Calibri"/>
          </w:rPr>
          <w:t xml:space="preserve">Zero-coupon bonds are </w:t>
        </w:r>
      </w:ins>
      <w:r w:rsidR="005F2397" w:rsidRPr="008568A7">
        <w:rPr>
          <w:rFonts w:ascii="Calibri" w:hAnsi="Calibri"/>
        </w:rPr>
        <w:t>bonds without coupons or</w:t>
      </w:r>
      <w:ins w:id="9010" w:author="Aleksander Hansen" w:date="2013-02-15T19:25:00Z">
        <w:r>
          <w:rPr>
            <w:rFonts w:ascii="Calibri" w:hAnsi="Calibri"/>
          </w:rPr>
          <w:t xml:space="preserve"> interest rate payments.</w:t>
        </w:r>
      </w:ins>
      <w:del w:id="9011" w:author="Aleksander Hansen" w:date="2013-02-15T19:25:00Z">
        <w:r w:rsidR="005F2397" w:rsidRPr="008568A7" w:rsidDel="00ED13A8">
          <w:rPr>
            <w:rFonts w:ascii="Calibri" w:hAnsi="Calibri"/>
          </w:rPr>
          <w:delText xml:space="preserve"> an interest rate.</w:delText>
        </w:r>
      </w:del>
      <w:r w:rsidR="005F2397" w:rsidRPr="008568A7">
        <w:rPr>
          <w:rFonts w:ascii="Calibri" w:hAnsi="Calibri"/>
        </w:rPr>
        <w:t xml:space="preserve"> Zero-coupon bonds pay only the principal</w:t>
      </w:r>
      <w:ins w:id="901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9013" w:author="Aleksander Hansen" w:date="2013-02-15T16:38:00Z">
        <w:r w:rsidR="008A28C4">
          <w:instrText xml:space="preserve">" </w:instrText>
        </w:r>
        <w:r w:rsidR="008A28C4">
          <w:rPr>
            <w:rFonts w:ascii="Calibri" w:hAnsi="Calibri"/>
          </w:rPr>
          <w:fldChar w:fldCharType="end"/>
        </w:r>
      </w:ins>
      <w:r w:rsidR="005F2397" w:rsidRPr="008568A7">
        <w:rPr>
          <w:rFonts w:ascii="Calibri" w:hAnsi="Calibri"/>
        </w:rPr>
        <w:t xml:space="preserve"> portion at some future date. </w:t>
      </w:r>
    </w:p>
    <w:p w14:paraId="5D43B6DF" w14:textId="5E3AAC40" w:rsidR="005F2397" w:rsidRPr="008568A7" w:rsidDel="00BB3566" w:rsidRDefault="005F2397" w:rsidP="005F2397">
      <w:pPr>
        <w:rPr>
          <w:del w:id="9014" w:author="Aleksander Hansen" w:date="2013-02-15T19:39:00Z"/>
          <w:rFonts w:ascii="Calibri" w:hAnsi="Calibri"/>
        </w:rPr>
      </w:pPr>
      <w:r w:rsidRPr="008568A7">
        <w:rPr>
          <w:rFonts w:ascii="Calibri" w:hAnsi="Calibri"/>
        </w:rPr>
        <w:t>Zero-coupon</w:t>
      </w:r>
      <w:ins w:id="9015"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9016"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bonds are issued at discounts to par; the difference is the return to the bondholder. </w:t>
      </w:r>
      <w:ins w:id="9017" w:author="Aleksander Hansen" w:date="2013-02-15T19:37:00Z">
        <w:r w:rsidR="00FD28B9">
          <w:rPr>
            <w:rFonts w:ascii="Calibri" w:hAnsi="Calibri"/>
          </w:rPr>
          <w:t>Furthermore, zero-coupon rates play an important role in the construction of a discount curve: it</w:t>
        </w:r>
        <w:r w:rsidR="00BB3566">
          <w:rPr>
            <w:rFonts w:ascii="Calibri" w:hAnsi="Calibri"/>
          </w:rPr>
          <w:t xml:space="preserve"> informs the rate of return for the date at which it matures since there is no re-investment risk.</w:t>
        </w:r>
      </w:ins>
    </w:p>
    <w:p w14:paraId="633A14A1" w14:textId="77777777" w:rsidR="00B0278C" w:rsidRDefault="00B0278C" w:rsidP="005F2397">
      <w:pPr>
        <w:rPr>
          <w:ins w:id="9018" w:author="Aleksander Hansen" w:date="2013-02-15T19:29:00Z"/>
          <w:rFonts w:ascii="Calibri" w:hAnsi="Calibri"/>
        </w:rPr>
      </w:pPr>
    </w:p>
    <w:p w14:paraId="4636582D" w14:textId="2DE1A192" w:rsidR="00B0278C" w:rsidRDefault="00B0278C">
      <w:pPr>
        <w:pStyle w:val="Heading3SubGTNI"/>
        <w:rPr>
          <w:ins w:id="9019" w:author="Aleksander Hansen" w:date="2013-02-15T19:29:00Z"/>
        </w:rPr>
        <w:pPrChange w:id="9020" w:author="Aleksander Hansen" w:date="2013-02-15T19:30:00Z">
          <w:pPr/>
        </w:pPrChange>
      </w:pPr>
      <w:bookmarkStart w:id="9021" w:name="_Toc222580819"/>
      <w:ins w:id="9022" w:author="Aleksander Hansen" w:date="2013-02-15T19:29:00Z">
        <w:r>
          <w:t>Original-issue-discount</w:t>
        </w:r>
        <w:bookmarkEnd w:id="9021"/>
      </w:ins>
    </w:p>
    <w:p w14:paraId="09CB6CAC" w14:textId="4A832FC9" w:rsidR="005F2397" w:rsidRPr="008568A7" w:rsidDel="00B0278C" w:rsidRDefault="005F2397" w:rsidP="005F2397">
      <w:pPr>
        <w:rPr>
          <w:del w:id="9023" w:author="Aleksander Hansen" w:date="2013-02-15T19:29:00Z"/>
          <w:rFonts w:ascii="Calibri" w:hAnsi="Calibri"/>
        </w:rPr>
      </w:pPr>
      <w:r w:rsidRPr="008568A7">
        <w:rPr>
          <w:rFonts w:ascii="Calibri" w:hAnsi="Calibri"/>
        </w:rPr>
        <w:t>The difference between the face amount and the offering price when first issued is called the original-issue discount</w:t>
      </w:r>
      <w:ins w:id="9024"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9025"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(OID). </w:t>
      </w:r>
    </w:p>
    <w:p w14:paraId="5C14A5ED" w14:textId="24F4ED23" w:rsidR="005F2397" w:rsidRPr="008568A7" w:rsidRDefault="005F2397" w:rsidP="005F2397">
      <w:pPr>
        <w:rPr>
          <w:rFonts w:ascii="Calibri" w:hAnsi="Calibri"/>
        </w:rPr>
      </w:pPr>
      <w:r w:rsidRPr="008568A7">
        <w:rPr>
          <w:rFonts w:ascii="Calibri" w:hAnsi="Calibri"/>
        </w:rPr>
        <w:t>The rate of return depends on the amount of the discount</w:t>
      </w:r>
      <w:ins w:id="9026"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9027"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and the period over which it </w:t>
      </w:r>
      <w:del w:id="9028" w:author="Aleksander Hansen" w:date="2013-02-15T19:28:00Z">
        <w:r w:rsidRPr="008568A7" w:rsidDel="00B0278C">
          <w:rPr>
            <w:rFonts w:ascii="Calibri" w:hAnsi="Calibri"/>
          </w:rPr>
          <w:delText>accretes</w:delText>
        </w:r>
      </w:del>
      <w:ins w:id="9029" w:author="Aleksander Hansen" w:date="2013-02-15T19:28:00Z">
        <w:r w:rsidR="00B0278C">
          <w:rPr>
            <w:rFonts w:ascii="Calibri" w:hAnsi="Calibri"/>
          </w:rPr>
          <w:t>accrues.</w:t>
        </w:r>
      </w:ins>
    </w:p>
    <w:p w14:paraId="520D6DF3" w14:textId="32ED1C6A" w:rsidR="00B0278C" w:rsidRPr="008568A7" w:rsidRDefault="005F2397">
      <w:pPr>
        <w:pStyle w:val="Heading3SubGTNI"/>
        <w:pPrChange w:id="9030" w:author="Aleksander Hansen" w:date="2013-02-15T19:28:00Z">
          <w:pPr/>
        </w:pPrChange>
      </w:pPr>
      <w:del w:id="9031" w:author="Aleksander Hansen" w:date="2013-02-15T19:28:00Z">
        <w:r w:rsidRPr="008568A7" w:rsidDel="00B0278C">
          <w:rPr>
            <w:rFonts w:ascii="Calibri" w:hAnsi="Calibri"/>
          </w:rPr>
          <w:delText xml:space="preserve">Zero coupon bond </w:delText>
        </w:r>
      </w:del>
      <w:bookmarkStart w:id="9032" w:name="_Toc222580820"/>
      <w:ins w:id="9033" w:author="Aleksander Hansen" w:date="2013-02-15T19:28:00Z">
        <w:r w:rsidR="00B0278C">
          <w:t>Zero reinvestment risk in a zero</w:t>
        </w:r>
      </w:ins>
      <w:bookmarkEnd w:id="9032"/>
    </w:p>
    <w:p w14:paraId="4E1B846B" w14:textId="7CC67B06" w:rsidR="005F2397" w:rsidRPr="008568A7" w:rsidDel="00FD28B9" w:rsidRDefault="005F2397" w:rsidP="005F2397">
      <w:pPr>
        <w:rPr>
          <w:del w:id="9034" w:author="Aleksander Hansen" w:date="2013-02-15T19:34:00Z"/>
          <w:rFonts w:ascii="Calibri" w:hAnsi="Calibri"/>
        </w:rPr>
      </w:pPr>
      <w:r w:rsidRPr="008568A7">
        <w:rPr>
          <w:rFonts w:ascii="Calibri" w:hAnsi="Calibri"/>
        </w:rPr>
        <w:t>A zero-coupon</w:t>
      </w:r>
      <w:ins w:id="9035"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9036"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bond</w:t>
      </w:r>
      <w:ins w:id="9037"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9038"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eliminates reinvestment risk (shifting all of the risk to interest</w:t>
      </w:r>
      <w:ins w:id="903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9040"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risk; e.g., duration) because there is no coupon to reinvest. A zero is considered beneficial in declining-interest-rate markets</w:t>
      </w:r>
      <w:ins w:id="9041" w:author="Aleksander Hansen" w:date="2013-02-15T19:32:00Z">
        <w:r w:rsidR="00FD28B9">
          <w:rPr>
            <w:rFonts w:ascii="Calibri" w:hAnsi="Calibri"/>
          </w:rPr>
          <w:t>: the zero is discounted less heavily AND we do not worry about having to reinvest any coupon payments at a low rate of interest.</w:t>
        </w:r>
      </w:ins>
      <w:ins w:id="9042" w:author="Aleksander Hansen" w:date="2013-02-15T19:33:00Z">
        <w:r w:rsidR="00FD28B9">
          <w:rPr>
            <w:rFonts w:ascii="Calibri" w:hAnsi="Calibri"/>
          </w:rPr>
          <w:t xml:space="preserve"> W</w:t>
        </w:r>
      </w:ins>
      <w:del w:id="9043" w:author="Aleksander Hansen" w:date="2013-02-15T19:33:00Z">
        <w:r w:rsidRPr="008568A7" w:rsidDel="00FD28B9">
          <w:rPr>
            <w:rFonts w:ascii="Calibri" w:hAnsi="Calibri"/>
          </w:rPr>
          <w:delText>, but not w</w:delText>
        </w:r>
      </w:del>
      <w:r w:rsidRPr="008568A7">
        <w:rPr>
          <w:rFonts w:ascii="Calibri" w:hAnsi="Calibri"/>
        </w:rPr>
        <w:t>hen interest rates are rising</w:t>
      </w:r>
      <w:ins w:id="9044" w:author="Aleksander Hansen" w:date="2013-02-15T19:33:00Z">
        <w:r w:rsidR="00FD28B9">
          <w:rPr>
            <w:rFonts w:ascii="Calibri" w:hAnsi="Calibri"/>
          </w:rPr>
          <w:t>, the opposite is true, we discount the zero more heavily, but we do not receive any coupons that we can reinvest at the higher rate, thus we are stuck with a low-rate bond.</w:t>
        </w:r>
      </w:ins>
      <w:del w:id="9045" w:author="Aleksander Hansen" w:date="2013-02-15T19:33:00Z">
        <w:r w:rsidRPr="008568A7" w:rsidDel="00FD28B9">
          <w:rPr>
            <w:rFonts w:ascii="Calibri" w:hAnsi="Calibri"/>
          </w:rPr>
          <w:delText>.</w:delText>
        </w:r>
      </w:del>
      <w:ins w:id="9046" w:author="Aleksander Hansen" w:date="2013-02-15T19:34:00Z">
        <w:r w:rsidR="00FD28B9">
          <w:rPr>
            <w:rFonts w:ascii="Calibri" w:hAnsi="Calibri"/>
          </w:rPr>
          <w:t xml:space="preserve"> </w:t>
        </w:r>
      </w:ins>
      <w:del w:id="9047" w:author="Aleksander Hansen" w:date="2013-02-15T19:34:00Z">
        <w:r w:rsidRPr="008568A7" w:rsidDel="00FD28B9">
          <w:rPr>
            <w:rFonts w:ascii="Calibri" w:hAnsi="Calibri"/>
          </w:rPr>
          <w:delText xml:space="preserve"> </w:delText>
        </w:r>
      </w:del>
    </w:p>
    <w:p w14:paraId="10B3EE04" w14:textId="338596D7" w:rsidR="005F2397" w:rsidRPr="008568A7" w:rsidDel="00FD28B9" w:rsidRDefault="005F2397" w:rsidP="005F2397">
      <w:pPr>
        <w:rPr>
          <w:del w:id="9048" w:author="Aleksander Hansen" w:date="2013-02-15T19:34:00Z"/>
          <w:rFonts w:ascii="Calibri" w:hAnsi="Calibri"/>
        </w:rPr>
      </w:pPr>
      <w:r w:rsidRPr="008568A7">
        <w:rPr>
          <w:rFonts w:ascii="Calibri" w:hAnsi="Calibri"/>
        </w:rPr>
        <w:t>Recall Tuckman: a bond</w:t>
      </w:r>
      <w:ins w:id="9049"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9050"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investor faces a</w:t>
      </w:r>
      <w:del w:id="9051" w:author="Aleksander Hansen" w:date="2013-02-15T19:30:00Z">
        <w:r w:rsidRPr="008568A7" w:rsidDel="00B0278C">
          <w:rPr>
            <w:rFonts w:ascii="Calibri" w:hAnsi="Calibri"/>
          </w:rPr>
          <w:delText xml:space="preserve"> a</w:delText>
        </w:r>
      </w:del>
      <w:r w:rsidRPr="008568A7">
        <w:rPr>
          <w:rFonts w:ascii="Calibri" w:hAnsi="Calibri"/>
        </w:rPr>
        <w:t xml:space="preserve"> tradeoff between reinvestment risk (the reinvestment of coupons) and interest</w:t>
      </w:r>
      <w:ins w:id="905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9053"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risk.</w:t>
      </w:r>
      <w:ins w:id="9054" w:author="Aleksander Hansen" w:date="2013-02-15T19:35:00Z">
        <w:r w:rsidR="00FD28B9">
          <w:rPr>
            <w:rFonts w:ascii="Calibri" w:hAnsi="Calibri"/>
          </w:rPr>
          <w:t xml:space="preserve"> Consequently, </w:t>
        </w:r>
      </w:ins>
    </w:p>
    <w:p w14:paraId="61BECD91" w14:textId="3C3D12C9" w:rsidR="005F2397" w:rsidRPr="008568A7" w:rsidDel="00FD28B9" w:rsidRDefault="00FD28B9">
      <w:pPr>
        <w:rPr>
          <w:del w:id="9055" w:author="Aleksander Hansen" w:date="2013-02-15T19:35:00Z"/>
          <w:rFonts w:ascii="Calibri" w:hAnsi="Calibri"/>
        </w:rPr>
      </w:pPr>
      <w:ins w:id="9056" w:author="Aleksander Hansen" w:date="2013-02-15T19:35:00Z">
        <w:r>
          <w:rPr>
            <w:rFonts w:ascii="Calibri" w:hAnsi="Calibri"/>
          </w:rPr>
          <w:t>i</w:t>
        </w:r>
      </w:ins>
      <w:del w:id="9057" w:author="Aleksander Hansen" w:date="2013-02-15T19:35:00Z">
        <w:r w:rsidR="005F2397" w:rsidRPr="008568A7" w:rsidDel="00FD28B9">
          <w:rPr>
            <w:rFonts w:ascii="Calibri" w:hAnsi="Calibri"/>
          </w:rPr>
          <w:delText>I</w:delText>
        </w:r>
      </w:del>
      <w:r w:rsidR="005F2397" w:rsidRPr="008568A7">
        <w:rPr>
          <w:rFonts w:ascii="Calibri" w:hAnsi="Calibri"/>
        </w:rPr>
        <w:t>nvestors tend to find zeros less attractive in lower-interest</w:t>
      </w:r>
      <w:ins w:id="9058"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9059" w:author="Aleksander Hansen" w:date="2013-02-15T16:38:00Z">
        <w:r w:rsidR="008A28C4">
          <w:instrText xml:space="preserve">" </w:instrText>
        </w:r>
        <w:r w:rsidR="008A28C4">
          <w:rPr>
            <w:rFonts w:ascii="Calibri" w:hAnsi="Calibri"/>
          </w:rPr>
          <w:fldChar w:fldCharType="end"/>
        </w:r>
      </w:ins>
      <w:r w:rsidR="005F2397" w:rsidRPr="008568A7">
        <w:rPr>
          <w:rFonts w:ascii="Calibri" w:hAnsi="Calibri"/>
        </w:rPr>
        <w:t>-rate markets</w:t>
      </w:r>
      <w:ins w:id="9060" w:author="Aleksander Hansen" w:date="2013-02-15T19:35:00Z">
        <w:r>
          <w:rPr>
            <w:rFonts w:ascii="Calibri" w:hAnsi="Calibri"/>
          </w:rPr>
          <w:t>.</w:t>
        </w:r>
      </w:ins>
    </w:p>
    <w:p w14:paraId="6FE123C4" w14:textId="0E068E40" w:rsidR="005F2397" w:rsidRPr="008568A7" w:rsidDel="00FD28B9" w:rsidRDefault="005F2397">
      <w:pPr>
        <w:rPr>
          <w:del w:id="9061" w:author="Aleksander Hansen" w:date="2013-02-15T19:36:00Z"/>
          <w:rFonts w:ascii="Calibri" w:hAnsi="Calibri"/>
        </w:rPr>
      </w:pPr>
      <w:del w:id="9062" w:author="Aleksander Hansen" w:date="2013-02-15T19:35:00Z">
        <w:r w:rsidRPr="008568A7" w:rsidDel="00FD28B9">
          <w:rPr>
            <w:rFonts w:ascii="Calibri" w:hAnsi="Calibri"/>
          </w:rPr>
          <w:delText xml:space="preserve">Compounding </w:delText>
        </w:r>
      </w:del>
      <w:del w:id="9063" w:author="Aleksander Hansen" w:date="2013-02-15T19:36:00Z">
        <w:r w:rsidRPr="008568A7" w:rsidDel="00FD28B9">
          <w:rPr>
            <w:rFonts w:ascii="Calibri" w:hAnsi="Calibri"/>
          </w:rPr>
          <w:delText xml:space="preserve">is not as meaningful when rates are lower (compared to higher rates). </w:delText>
        </w:r>
      </w:del>
      <w:ins w:id="9064" w:author="Aleksander Hansen" w:date="2013-02-15T19:36:00Z">
        <w:r w:rsidR="00FD28B9">
          <w:rPr>
            <w:rFonts w:ascii="Calibri" w:hAnsi="Calibri"/>
          </w:rPr>
          <w:t xml:space="preserve"> </w:t>
        </w:r>
      </w:ins>
    </w:p>
    <w:p w14:paraId="2B260C37" w14:textId="57022932" w:rsidR="005F2397" w:rsidRPr="008568A7" w:rsidRDefault="00B0278C" w:rsidP="005F2397">
      <w:pPr>
        <w:rPr>
          <w:rFonts w:ascii="Calibri" w:hAnsi="Calibri"/>
        </w:rPr>
      </w:pPr>
      <w:ins w:id="9065" w:author="Aleksander Hansen" w:date="2013-02-15T19:31:00Z">
        <w:r>
          <w:rPr>
            <w:rFonts w:ascii="Calibri" w:hAnsi="Calibri"/>
          </w:rPr>
          <w:t xml:space="preserve">Moreover, the </w:t>
        </w:r>
      </w:ins>
      <w:del w:id="9066" w:author="Aleksander Hansen" w:date="2013-02-15T19:31:00Z">
        <w:r w:rsidR="005F2397" w:rsidRPr="008568A7" w:rsidDel="00B0278C">
          <w:rPr>
            <w:rFonts w:ascii="Calibri" w:hAnsi="Calibri"/>
          </w:rPr>
          <w:delText xml:space="preserve">Also, </w:delText>
        </w:r>
      </w:del>
      <w:r w:rsidR="005F2397" w:rsidRPr="008568A7">
        <w:rPr>
          <w:rFonts w:ascii="Calibri" w:hAnsi="Calibri"/>
        </w:rPr>
        <w:t>lower the rates are, the more likely it is that they will rise again, making a zero-coupon</w:t>
      </w:r>
      <w:ins w:id="9067"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9068" w:author="Aleksander Hansen" w:date="2013-02-15T17:09:00Z">
        <w:r w:rsidR="00FF184E">
          <w:instrText xml:space="preserve">" </w:instrText>
        </w:r>
        <w:r w:rsidR="00FF184E">
          <w:rPr>
            <w:rFonts w:ascii="Calibri" w:hAnsi="Calibri"/>
          </w:rPr>
          <w:fldChar w:fldCharType="end"/>
        </w:r>
      </w:ins>
      <w:r w:rsidR="005F2397" w:rsidRPr="008568A7">
        <w:rPr>
          <w:rFonts w:ascii="Calibri" w:hAnsi="Calibri"/>
        </w:rPr>
        <w:t xml:space="preserve"> investment worth less in the eyes of potential holders.</w:t>
      </w:r>
    </w:p>
    <w:p w14:paraId="6DAF771D" w14:textId="77777777" w:rsidR="005F2397" w:rsidRPr="008568A7" w:rsidRDefault="005F2397">
      <w:pPr>
        <w:pStyle w:val="Heading3SubGTNI"/>
        <w:pPrChange w:id="9069" w:author="Aleksander Hansen" w:date="2013-02-15T19:27:00Z">
          <w:pPr/>
        </w:pPrChange>
      </w:pPr>
      <w:bookmarkStart w:id="9070" w:name="_Toc222580821"/>
      <w:r w:rsidRPr="008568A7">
        <w:t>Treatment of zeroes in bankruptcy</w:t>
      </w:r>
      <w:bookmarkEnd w:id="9070"/>
    </w:p>
    <w:p w14:paraId="7F798B44" w14:textId="4608D70B" w:rsidR="005F2397" w:rsidRPr="008568A7" w:rsidRDefault="005F2397" w:rsidP="005F2397">
      <w:pPr>
        <w:rPr>
          <w:rFonts w:ascii="Calibri" w:hAnsi="Calibri"/>
        </w:rPr>
      </w:pPr>
      <w:r w:rsidRPr="008568A7">
        <w:rPr>
          <w:rFonts w:ascii="Calibri" w:hAnsi="Calibri"/>
        </w:rPr>
        <w:t>In bankruptcy, zero-coupon</w:t>
      </w:r>
      <w:ins w:id="9071"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9072"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bond</w:t>
      </w:r>
      <w:ins w:id="9073"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9074"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creditor claim original offering price plus accrued and unpaid interest</w:t>
      </w:r>
      <w:ins w:id="907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9076" w:author="Aleksander Hansen" w:date="2013-02-15T16:38:00Z">
        <w:r w:rsidR="008A28C4">
          <w:instrText xml:space="preserve">" </w:instrText>
        </w:r>
        <w:r w:rsidR="008A28C4">
          <w:rPr>
            <w:rFonts w:ascii="Calibri" w:hAnsi="Calibri"/>
          </w:rPr>
          <w:fldChar w:fldCharType="end"/>
        </w:r>
      </w:ins>
      <w:r w:rsidRPr="008568A7">
        <w:rPr>
          <w:rFonts w:ascii="Calibri" w:hAnsi="Calibri"/>
        </w:rPr>
        <w:t>, but not the principal</w:t>
      </w:r>
      <w:ins w:id="9077"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9078"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amount of $1,000.  </w:t>
      </w:r>
    </w:p>
    <w:p w14:paraId="74E0BA18" w14:textId="0BEEF436" w:rsidR="005F2397" w:rsidRPr="008568A7" w:rsidDel="00BB3566" w:rsidRDefault="005F2397" w:rsidP="005F2397">
      <w:pPr>
        <w:rPr>
          <w:del w:id="9079" w:author="Aleksander Hansen" w:date="2013-02-15T19:40:00Z"/>
          <w:rFonts w:ascii="Calibri" w:hAnsi="Calibri"/>
        </w:rPr>
      </w:pPr>
      <w:r w:rsidRPr="008568A7">
        <w:rPr>
          <w:rFonts w:ascii="Calibri" w:hAnsi="Calibri"/>
        </w:rPr>
        <w:t>Zero-coupon</w:t>
      </w:r>
      <w:ins w:id="9080"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9081"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bonds are sold at (deep) discounts: liability of the issuer at maturity may be substantia</w:t>
      </w:r>
      <w:ins w:id="9082" w:author="Aleksander Hansen" w:date="2013-02-15T19:40:00Z">
        <w:r w:rsidR="00BB3566">
          <w:rPr>
            <w:rFonts w:ascii="Calibri" w:hAnsi="Calibri"/>
          </w:rPr>
          <w:t>l and t</w:t>
        </w:r>
      </w:ins>
      <w:del w:id="9083" w:author="Aleksander Hansen" w:date="2013-02-15T19:40:00Z">
        <w:r w:rsidRPr="008568A7" w:rsidDel="00BB3566">
          <w:rPr>
            <w:rFonts w:ascii="Calibri" w:hAnsi="Calibri"/>
          </w:rPr>
          <w:delText xml:space="preserve">l. </w:delText>
        </w:r>
      </w:del>
    </w:p>
    <w:p w14:paraId="6C501770" w14:textId="691B70BD" w:rsidR="005F2397" w:rsidRPr="008568A7" w:rsidDel="00BB3566" w:rsidRDefault="005F2397" w:rsidP="005F2397">
      <w:pPr>
        <w:rPr>
          <w:del w:id="9084" w:author="Aleksander Hansen" w:date="2013-02-15T19:41:00Z"/>
          <w:rFonts w:ascii="Calibri" w:hAnsi="Calibri"/>
        </w:rPr>
      </w:pPr>
      <w:del w:id="9085" w:author="Aleksander Hansen" w:date="2013-02-15T19:40:00Z">
        <w:r w:rsidRPr="008568A7" w:rsidDel="00BB3566">
          <w:rPr>
            <w:rFonts w:ascii="Calibri" w:hAnsi="Calibri"/>
          </w:rPr>
          <w:delText>T</w:delText>
        </w:r>
      </w:del>
      <w:r w:rsidRPr="008568A7">
        <w:rPr>
          <w:rFonts w:ascii="Calibri" w:hAnsi="Calibri"/>
        </w:rPr>
        <w:t>here are no sinking funds on most of these issues.</w:t>
      </w:r>
      <w:ins w:id="9086" w:author="Aleksander Hansen" w:date="2013-02-15T19:41:00Z">
        <w:r w:rsidR="00BB3566">
          <w:rPr>
            <w:rFonts w:ascii="Calibri" w:hAnsi="Calibri"/>
          </w:rPr>
          <w:t xml:space="preserve"> </w:t>
        </w:r>
      </w:ins>
    </w:p>
    <w:p w14:paraId="57A0131B" w14:textId="4BD80B88" w:rsidR="005F2397" w:rsidRPr="008568A7" w:rsidRDefault="005F2397" w:rsidP="005F2397">
      <w:pPr>
        <w:rPr>
          <w:rFonts w:ascii="Calibri" w:hAnsi="Calibri"/>
        </w:rPr>
      </w:pPr>
      <w:r w:rsidRPr="008568A7">
        <w:rPr>
          <w:rFonts w:ascii="Calibri" w:hAnsi="Calibri"/>
        </w:rPr>
        <w:t>The potentially large balloon repayment creates a cause for concern among investors. Thus it is most important to invest in higher-quality issues so as to reduce the risk of a potential problem</w:t>
      </w:r>
      <w:ins w:id="9087" w:author="Aleksander Hansen" w:date="2013-02-15T19:42:00Z">
        <w:r w:rsidR="00BB3566">
          <w:rPr>
            <w:rStyle w:val="FootnoteReference"/>
            <w:rFonts w:ascii="Calibri" w:hAnsi="Calibri"/>
          </w:rPr>
          <w:footnoteReference w:id="11"/>
        </w:r>
      </w:ins>
      <w:r w:rsidRPr="008568A7">
        <w:rPr>
          <w:rFonts w:ascii="Calibri" w:hAnsi="Calibri"/>
        </w:rPr>
        <w:t>.</w:t>
      </w:r>
    </w:p>
    <w:p w14:paraId="3309D08C" w14:textId="77777777" w:rsidR="005F2397" w:rsidRPr="008568A7" w:rsidRDefault="005F2397">
      <w:pPr>
        <w:pStyle w:val="Heading2"/>
        <w:pPrChange w:id="9099" w:author="Aleksander Hansen" w:date="2013-02-15T20:42:00Z">
          <w:pPr/>
        </w:pPrChange>
      </w:pPr>
      <w:bookmarkStart w:id="9100" w:name="_Toc222580822"/>
      <w:r w:rsidRPr="008568A7">
        <w:t xml:space="preserve">Describe the various security types relevant for </w:t>
      </w:r>
      <w:r w:rsidR="00A21A0A" w:rsidRPr="008568A7">
        <w:t>corporate bonds</w:t>
      </w:r>
      <w:r w:rsidRPr="008568A7">
        <w:t>:</w:t>
      </w:r>
      <w:bookmarkEnd w:id="9100"/>
      <w:r w:rsidRPr="008568A7">
        <w:t xml:space="preserve"> </w:t>
      </w:r>
    </w:p>
    <w:p w14:paraId="1A924741" w14:textId="77777777" w:rsidR="00A21A0A" w:rsidRPr="008568A7" w:rsidRDefault="00A21A0A" w:rsidP="005F2397">
      <w:pPr>
        <w:rPr>
          <w:rFonts w:ascii="Calibri" w:hAnsi="Calibri"/>
        </w:rPr>
      </w:pPr>
    </w:p>
    <w:p w14:paraId="78C44B85" w14:textId="77777777" w:rsidR="005F2397" w:rsidRPr="008568A7" w:rsidRDefault="005F2397" w:rsidP="008568A7">
      <w:pPr>
        <w:pStyle w:val="Heading3SubGTNI"/>
      </w:pPr>
      <w:bookmarkStart w:id="9101" w:name="_Toc222580823"/>
      <w:r w:rsidRPr="008568A7">
        <w:t>Mortgage bonds</w:t>
      </w:r>
      <w:bookmarkEnd w:id="9101"/>
    </w:p>
    <w:p w14:paraId="1D923563" w14:textId="42DE55DA" w:rsidR="005F2397" w:rsidRPr="008568A7" w:rsidRDefault="005F2397" w:rsidP="005F2397">
      <w:pPr>
        <w:rPr>
          <w:rFonts w:ascii="Calibri" w:hAnsi="Calibri"/>
        </w:rPr>
      </w:pPr>
      <w:r w:rsidRPr="008568A7">
        <w:rPr>
          <w:rFonts w:ascii="Calibri" w:hAnsi="Calibri"/>
        </w:rPr>
        <w:t>A mortgage bond</w:t>
      </w:r>
      <w:ins w:id="9102"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9103"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grants bondholders a first-mortgage lien on substantially all its properties. </w:t>
      </w:r>
    </w:p>
    <w:p w14:paraId="0D16EB6A" w14:textId="2C524649" w:rsidR="005F2397" w:rsidRPr="008568A7" w:rsidDel="00792F47" w:rsidRDefault="00792F47" w:rsidP="005F2397">
      <w:pPr>
        <w:rPr>
          <w:del w:id="9104" w:author="Aleksander Hansen" w:date="2013-02-15T19:48:00Z"/>
          <w:rFonts w:ascii="Calibri" w:hAnsi="Calibri"/>
        </w:rPr>
      </w:pPr>
      <w:ins w:id="9105" w:author="Aleksander Hansen" w:date="2013-02-15T19:48:00Z">
        <w:r>
          <w:rPr>
            <w:rFonts w:ascii="Calibri" w:hAnsi="Calibri"/>
          </w:rPr>
          <w:t>The i</w:t>
        </w:r>
      </w:ins>
      <w:del w:id="9106" w:author="Aleksander Hansen" w:date="2013-02-15T19:48:00Z">
        <w:r w:rsidR="005F2397" w:rsidRPr="008568A7" w:rsidDel="00792F47">
          <w:rPr>
            <w:rFonts w:ascii="Calibri" w:hAnsi="Calibri"/>
          </w:rPr>
          <w:delText>I</w:delText>
        </w:r>
      </w:del>
      <w:r w:rsidR="005F2397" w:rsidRPr="008568A7">
        <w:rPr>
          <w:rFonts w:ascii="Calibri" w:hAnsi="Calibri"/>
        </w:rPr>
        <w:t xml:space="preserve">ssuer is </w:t>
      </w:r>
      <w:ins w:id="9107" w:author="Aleksander Hansen" w:date="2013-02-15T19:48:00Z">
        <w:r>
          <w:rPr>
            <w:rFonts w:ascii="Calibri" w:hAnsi="Calibri"/>
          </w:rPr>
          <w:t xml:space="preserve">thus </w:t>
        </w:r>
      </w:ins>
      <w:r w:rsidR="005F2397" w:rsidRPr="008568A7">
        <w:rPr>
          <w:rFonts w:ascii="Calibri" w:hAnsi="Calibri"/>
        </w:rPr>
        <w:t>able to borrow at a lower interest</w:t>
      </w:r>
      <w:ins w:id="9108"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9109" w:author="Aleksander Hansen" w:date="2013-02-15T16:38:00Z">
        <w:r w:rsidR="008A28C4">
          <w:instrText xml:space="preserve">" </w:instrText>
        </w:r>
        <w:r w:rsidR="008A28C4">
          <w:rPr>
            <w:rFonts w:ascii="Calibri" w:hAnsi="Calibri"/>
          </w:rPr>
          <w:fldChar w:fldCharType="end"/>
        </w:r>
      </w:ins>
      <w:r w:rsidR="005F2397" w:rsidRPr="008568A7">
        <w:rPr>
          <w:rFonts w:ascii="Calibri" w:hAnsi="Calibri"/>
        </w:rPr>
        <w:t xml:space="preserve"> rate than </w:t>
      </w:r>
      <w:ins w:id="9110" w:author="Aleksander Hansen" w:date="2013-02-15T19:49:00Z">
        <w:r>
          <w:rPr>
            <w:rFonts w:ascii="Calibri" w:hAnsi="Calibri"/>
          </w:rPr>
          <w:t xml:space="preserve">would be the case with </w:t>
        </w:r>
      </w:ins>
      <w:r w:rsidR="005F2397" w:rsidRPr="008568A7">
        <w:rPr>
          <w:rFonts w:ascii="Calibri" w:hAnsi="Calibri"/>
        </w:rPr>
        <w:t>unsecured debt</w:t>
      </w:r>
      <w:ins w:id="9111" w:author="Aleksander Hansen" w:date="2013-02-15T19:48:00Z">
        <w:r>
          <w:rPr>
            <w:rFonts w:ascii="Calibri" w:hAnsi="Calibri"/>
          </w:rPr>
          <w:t xml:space="preserve">. </w:t>
        </w:r>
      </w:ins>
    </w:p>
    <w:p w14:paraId="4351E9D2" w14:textId="77777777" w:rsidR="005F2397" w:rsidRPr="008568A7" w:rsidDel="00792F47" w:rsidRDefault="005F2397" w:rsidP="005F2397">
      <w:pPr>
        <w:rPr>
          <w:del w:id="9112" w:author="Aleksander Hansen" w:date="2013-02-15T19:49:00Z"/>
          <w:rFonts w:ascii="Calibri" w:hAnsi="Calibri"/>
        </w:rPr>
      </w:pPr>
      <w:r w:rsidRPr="008568A7">
        <w:rPr>
          <w:rFonts w:ascii="Calibri" w:hAnsi="Calibri"/>
        </w:rPr>
        <w:t xml:space="preserve">A lien is a legal right to sell mortgaged property to satisfy unpaid obligations to bondholders. </w:t>
      </w:r>
    </w:p>
    <w:p w14:paraId="3883EC7D" w14:textId="5204C04A" w:rsidR="005F2397" w:rsidRPr="008568A7" w:rsidDel="00792F47" w:rsidRDefault="005F2397" w:rsidP="005F2397">
      <w:pPr>
        <w:rPr>
          <w:del w:id="9113" w:author="Aleksander Hansen" w:date="2013-02-15T19:50:00Z"/>
          <w:rFonts w:ascii="Calibri" w:hAnsi="Calibri"/>
        </w:rPr>
      </w:pPr>
      <w:r w:rsidRPr="008568A7">
        <w:rPr>
          <w:rFonts w:ascii="Calibri" w:hAnsi="Calibri"/>
        </w:rPr>
        <w:t>Foreclosure and sale of mortgaged property are not typical. In default,</w:t>
      </w:r>
      <w:ins w:id="9114" w:author="Aleksander Hansen" w:date="2013-02-15T19:49:00Z">
        <w:r w:rsidR="00792F47">
          <w:rPr>
            <w:rFonts w:ascii="Calibri" w:hAnsi="Calibri"/>
          </w:rPr>
          <w:t xml:space="preserve"> </w:t>
        </w:r>
      </w:ins>
      <w:ins w:id="9115" w:author="Aleksander Hansen" w:date="2013-02-15T19:50:00Z">
        <w:r w:rsidR="00792F47">
          <w:rPr>
            <w:rFonts w:ascii="Calibri" w:hAnsi="Calibri"/>
          </w:rPr>
          <w:t xml:space="preserve">there is </w:t>
        </w:r>
      </w:ins>
      <w:del w:id="9116" w:author="Aleksander Hansen" w:date="2013-02-15T19:49:00Z">
        <w:r w:rsidRPr="008568A7" w:rsidDel="00792F47">
          <w:rPr>
            <w:rFonts w:ascii="Calibri" w:hAnsi="Calibri"/>
          </w:rPr>
          <w:delText xml:space="preserve"> </w:delText>
        </w:r>
      </w:del>
      <w:r w:rsidRPr="008568A7">
        <w:rPr>
          <w:rFonts w:ascii="Calibri" w:hAnsi="Calibri"/>
        </w:rPr>
        <w:t>typically a financial reorganization</w:t>
      </w:r>
      <w:ins w:id="9117" w:author="Aleksander Hansen" w:date="2013-02-15T19:50:00Z">
        <w:r w:rsidR="00792F47">
          <w:rPr>
            <w:rFonts w:ascii="Calibri" w:hAnsi="Calibri"/>
          </w:rPr>
          <w:t xml:space="preserve"> and</w:t>
        </w:r>
      </w:ins>
      <w:del w:id="9118" w:author="Aleksander Hansen" w:date="2013-02-15T19:50:00Z">
        <w:r w:rsidRPr="008568A7" w:rsidDel="00792F47">
          <w:rPr>
            <w:rFonts w:ascii="Calibri" w:hAnsi="Calibri"/>
          </w:rPr>
          <w:delText>;</w:delText>
        </w:r>
      </w:del>
      <w:r w:rsidRPr="008568A7">
        <w:rPr>
          <w:rFonts w:ascii="Calibri" w:hAnsi="Calibri"/>
        </w:rPr>
        <w:t xml:space="preserve"> provisions </w:t>
      </w:r>
      <w:ins w:id="9119" w:author="Aleksander Hansen" w:date="2013-02-15T19:50:00Z">
        <w:r w:rsidR="00792F47">
          <w:rPr>
            <w:rFonts w:ascii="Calibri" w:hAnsi="Calibri"/>
          </w:rPr>
          <w:t xml:space="preserve">are </w:t>
        </w:r>
      </w:ins>
      <w:r w:rsidRPr="008568A7">
        <w:rPr>
          <w:rFonts w:ascii="Calibri" w:hAnsi="Calibri"/>
        </w:rPr>
        <w:t>made for settlement of the debt to bondholders</w:t>
      </w:r>
      <w:ins w:id="9120" w:author="Aleksander Hansen" w:date="2013-02-15T19:50:00Z">
        <w:r w:rsidR="00792F47">
          <w:rPr>
            <w:rFonts w:ascii="Calibri" w:hAnsi="Calibri"/>
          </w:rPr>
          <w:t xml:space="preserve">. However, </w:t>
        </w:r>
      </w:ins>
    </w:p>
    <w:p w14:paraId="38145106" w14:textId="597A7B57" w:rsidR="005F2397" w:rsidRPr="008568A7" w:rsidRDefault="005F2397" w:rsidP="005F2397">
      <w:pPr>
        <w:rPr>
          <w:rFonts w:ascii="Calibri" w:hAnsi="Calibri"/>
        </w:rPr>
      </w:pPr>
      <w:del w:id="9121" w:author="Aleksander Hansen" w:date="2013-02-15T19:50:00Z">
        <w:r w:rsidRPr="008568A7" w:rsidDel="00792F47">
          <w:rPr>
            <w:rFonts w:ascii="Calibri" w:hAnsi="Calibri"/>
          </w:rPr>
          <w:delText xml:space="preserve">But </w:delText>
        </w:r>
      </w:del>
      <w:del w:id="9122" w:author="Aleksander Hansen" w:date="2013-02-15T19:51:00Z">
        <w:r w:rsidRPr="008568A7" w:rsidDel="00792F47">
          <w:rPr>
            <w:rFonts w:ascii="Calibri" w:hAnsi="Calibri"/>
          </w:rPr>
          <w:delText>mortgage</w:delText>
        </w:r>
      </w:del>
      <w:ins w:id="9123" w:author="Aleksander Hansen" w:date="2013-02-15T19:51:00Z">
        <w:r w:rsidR="00792F47">
          <w:rPr>
            <w:rFonts w:ascii="Calibri" w:hAnsi="Calibri"/>
          </w:rPr>
          <w:t>m</w:t>
        </w:r>
        <w:r w:rsidR="00792F47" w:rsidRPr="008568A7">
          <w:rPr>
            <w:rFonts w:ascii="Calibri" w:hAnsi="Calibri"/>
          </w:rPr>
          <w:t>ortgage</w:t>
        </w:r>
      </w:ins>
      <w:r w:rsidRPr="008568A7">
        <w:rPr>
          <w:rFonts w:ascii="Calibri" w:hAnsi="Calibri"/>
        </w:rPr>
        <w:t xml:space="preserve"> lien gives bondholders a very strong bargaining position relative to other creditors in determining the terms of </w:t>
      </w:r>
      <w:r w:rsidR="00A21A0A" w:rsidRPr="008568A7">
        <w:rPr>
          <w:rFonts w:ascii="Calibri" w:hAnsi="Calibri"/>
        </w:rPr>
        <w:t>reorganization</w:t>
      </w:r>
      <w:r w:rsidRPr="008568A7">
        <w:rPr>
          <w:rFonts w:ascii="Calibri" w:hAnsi="Calibri"/>
        </w:rPr>
        <w:t>.</w:t>
      </w:r>
    </w:p>
    <w:p w14:paraId="7E75364E" w14:textId="77777777" w:rsidR="005F2397" w:rsidRPr="008568A7" w:rsidRDefault="005F2397" w:rsidP="008568A7">
      <w:pPr>
        <w:pStyle w:val="Heading3SubGTNI"/>
      </w:pPr>
      <w:bookmarkStart w:id="9124" w:name="_Toc222580824"/>
      <w:r w:rsidRPr="008568A7">
        <w:t>Collateral trust bonds</w:t>
      </w:r>
      <w:bookmarkEnd w:id="9124"/>
    </w:p>
    <w:p w14:paraId="71B15A73" w14:textId="60CC43B1" w:rsidR="005F2397" w:rsidRPr="008568A7" w:rsidDel="00792F47" w:rsidRDefault="005F2397" w:rsidP="005F2397">
      <w:pPr>
        <w:rPr>
          <w:del w:id="9125" w:author="Aleksander Hansen" w:date="2013-02-15T19:52:00Z"/>
          <w:rFonts w:ascii="Calibri" w:hAnsi="Calibri"/>
        </w:rPr>
      </w:pPr>
      <w:r w:rsidRPr="008568A7">
        <w:rPr>
          <w:rFonts w:ascii="Calibri" w:hAnsi="Calibri"/>
        </w:rPr>
        <w:t xml:space="preserve">When companies cannot pledge fixed assets or other real property, </w:t>
      </w:r>
      <w:ins w:id="9126" w:author="Aleksander Hansen" w:date="2013-02-15T19:51:00Z">
        <w:r w:rsidR="00792F47">
          <w:rPr>
            <w:rFonts w:ascii="Calibri" w:hAnsi="Calibri"/>
          </w:rPr>
          <w:t>they</w:t>
        </w:r>
      </w:ins>
      <w:del w:id="9127" w:author="Aleksander Hansen" w:date="2013-02-15T19:51:00Z">
        <w:r w:rsidRPr="008568A7" w:rsidDel="00792F47">
          <w:rPr>
            <w:rFonts w:ascii="Calibri" w:hAnsi="Calibri"/>
          </w:rPr>
          <w:delText>instead they</w:delText>
        </w:r>
      </w:del>
      <w:r w:rsidRPr="008568A7">
        <w:rPr>
          <w:rFonts w:ascii="Calibri" w:hAnsi="Calibri"/>
        </w:rPr>
        <w:t xml:space="preserve"> pledge securities of other companies</w:t>
      </w:r>
      <w:ins w:id="9128" w:author="Aleksander Hansen" w:date="2013-02-15T19:52:00Z">
        <w:r w:rsidR="00792F47">
          <w:rPr>
            <w:rFonts w:ascii="Calibri" w:hAnsi="Calibri"/>
          </w:rPr>
          <w:t xml:space="preserve"> or Treasury’s</w:t>
        </w:r>
      </w:ins>
      <w:ins w:id="9129" w:author="Aleksander Hansen" w:date="2013-02-15T19:51:00Z">
        <w:r w:rsidR="00792F47">
          <w:rPr>
            <w:rFonts w:ascii="Calibri" w:hAnsi="Calibri"/>
          </w:rPr>
          <w:t xml:space="preserve"> instead.</w:t>
        </w:r>
      </w:ins>
      <w:r w:rsidRPr="008568A7">
        <w:rPr>
          <w:rFonts w:ascii="Calibri" w:hAnsi="Calibri"/>
        </w:rPr>
        <w:t xml:space="preserve"> </w:t>
      </w:r>
    </w:p>
    <w:p w14:paraId="3BE7E164" w14:textId="174DB472" w:rsidR="005F2397" w:rsidRPr="008568A7" w:rsidDel="00792F47" w:rsidRDefault="005F2397" w:rsidP="005F2397">
      <w:pPr>
        <w:rPr>
          <w:del w:id="9130" w:author="Aleksander Hansen" w:date="2013-02-15T19:52:00Z"/>
          <w:rFonts w:ascii="Calibri" w:hAnsi="Calibri"/>
        </w:rPr>
      </w:pPr>
      <w:r w:rsidRPr="008568A7">
        <w:rPr>
          <w:rFonts w:ascii="Calibri" w:hAnsi="Calibri"/>
        </w:rPr>
        <w:t>To satisfy the desire of bondholders for security, they pledge stocks, notes, bonds, or whatever other kinds of obligations they own.</w:t>
      </w:r>
      <w:ins w:id="9131" w:author="Aleksander Hansen" w:date="2013-02-15T19:52:00Z">
        <w:r w:rsidR="00792F47">
          <w:rPr>
            <w:rFonts w:ascii="Calibri" w:hAnsi="Calibri"/>
          </w:rPr>
          <w:t xml:space="preserve"> </w:t>
        </w:r>
      </w:ins>
    </w:p>
    <w:p w14:paraId="49BE9DA8" w14:textId="77777777" w:rsidR="005F2397" w:rsidRPr="008568A7" w:rsidDel="00792F47" w:rsidRDefault="005F2397" w:rsidP="005F2397">
      <w:pPr>
        <w:rPr>
          <w:del w:id="9132" w:author="Aleksander Hansen" w:date="2013-02-15T19:53:00Z"/>
          <w:rFonts w:ascii="Calibri" w:hAnsi="Calibri"/>
        </w:rPr>
      </w:pPr>
      <w:r w:rsidRPr="008568A7">
        <w:rPr>
          <w:rFonts w:ascii="Calibri" w:hAnsi="Calibri"/>
        </w:rPr>
        <w:t xml:space="preserve">If they are holding companies, the other companies may be their subsidiaries. </w:t>
      </w:r>
    </w:p>
    <w:p w14:paraId="30B31830" w14:textId="77777777" w:rsidR="005F2397" w:rsidRPr="008568A7" w:rsidRDefault="005F2397" w:rsidP="005F2397">
      <w:pPr>
        <w:rPr>
          <w:rFonts w:ascii="Calibri" w:hAnsi="Calibri"/>
        </w:rPr>
      </w:pPr>
      <w:r w:rsidRPr="008568A7">
        <w:rPr>
          <w:rFonts w:ascii="Calibri" w:hAnsi="Calibri"/>
        </w:rPr>
        <w:t>These assets are termed collateral (or personal property), and bonds secured by such assets are collateral trust bonds.</w:t>
      </w:r>
    </w:p>
    <w:p w14:paraId="61B3C154" w14:textId="77777777" w:rsidR="005F2397" w:rsidRPr="008568A7" w:rsidRDefault="005F2397" w:rsidP="008568A7">
      <w:pPr>
        <w:pStyle w:val="Heading3SubGTNI"/>
      </w:pPr>
      <w:bookmarkStart w:id="9133" w:name="_Toc222580825"/>
      <w:r w:rsidRPr="008568A7">
        <w:t>Equipment trust certificates</w:t>
      </w:r>
      <w:bookmarkEnd w:id="9133"/>
    </w:p>
    <w:p w14:paraId="480C8FD4" w14:textId="6D5C1F80" w:rsidR="005F2397" w:rsidRPr="008568A7" w:rsidRDefault="005F2397" w:rsidP="005F2397">
      <w:pPr>
        <w:rPr>
          <w:rFonts w:ascii="Calibri" w:hAnsi="Calibri"/>
        </w:rPr>
      </w:pPr>
      <w:r w:rsidRPr="008568A7">
        <w:rPr>
          <w:rFonts w:ascii="Calibri" w:hAnsi="Calibri"/>
        </w:rPr>
        <w:t xml:space="preserve">Although railroads have issued the largest amount of equipment trust certificates, airlines </w:t>
      </w:r>
      <w:del w:id="9134" w:author="Aleksander Hansen" w:date="2013-02-15T19:53:00Z">
        <w:r w:rsidRPr="008568A7" w:rsidDel="00792F47">
          <w:rPr>
            <w:rFonts w:ascii="Calibri" w:hAnsi="Calibri"/>
          </w:rPr>
          <w:delText>also have</w:delText>
        </w:r>
      </w:del>
      <w:ins w:id="9135" w:author="Aleksander Hansen" w:date="2013-02-15T19:53:00Z">
        <w:r w:rsidR="00792F47">
          <w:rPr>
            <w:rFonts w:ascii="Calibri" w:hAnsi="Calibri"/>
          </w:rPr>
          <w:t>have also</w:t>
        </w:r>
      </w:ins>
      <w:r w:rsidRPr="008568A7">
        <w:rPr>
          <w:rFonts w:ascii="Calibri" w:hAnsi="Calibri"/>
        </w:rPr>
        <w:t xml:space="preserve"> used this form of financing. The legal arrangement is one that vests legal title to railway equipment in a trustee, which is better from the standpoint of investors than a ﬁrst-mortgage lien on property. A railway company orders some cars and locomotives from a manufacturer. When the job is finished, the manufacturer transfers the legal title </w:t>
      </w:r>
      <w:del w:id="9136" w:author="Aleksander Hansen" w:date="2013-02-15T19:54:00Z">
        <w:r w:rsidRPr="008568A7" w:rsidDel="00792F47">
          <w:rPr>
            <w:rFonts w:ascii="Calibri" w:hAnsi="Calibri"/>
          </w:rPr>
          <w:delText xml:space="preserve">to </w:delText>
        </w:r>
      </w:del>
      <w:ins w:id="9137" w:author="Aleksander Hansen" w:date="2013-02-15T19:54:00Z">
        <w:r w:rsidR="00792F47">
          <w:rPr>
            <w:rFonts w:ascii="Calibri" w:hAnsi="Calibri"/>
          </w:rPr>
          <w:t>of</w:t>
        </w:r>
        <w:r w:rsidR="00792F47" w:rsidRPr="008568A7">
          <w:rPr>
            <w:rFonts w:ascii="Calibri" w:hAnsi="Calibri"/>
          </w:rPr>
          <w:t xml:space="preserve"> </w:t>
        </w:r>
      </w:ins>
      <w:r w:rsidRPr="008568A7">
        <w:rPr>
          <w:rFonts w:ascii="Calibri" w:hAnsi="Calibri"/>
        </w:rPr>
        <w:t>the equipment to a trustee. The trustee leases it to the railroad that ordered it and at the same time sells equipment trust certificates (ETCs) in an amount equal to a large percentage of the purchase price, normally 80%. Money from sale of certificates is paid to the manufacturer.</w:t>
      </w:r>
    </w:p>
    <w:p w14:paraId="24F68977" w14:textId="77777777" w:rsidR="005F2397" w:rsidRPr="008568A7" w:rsidRDefault="005F2397" w:rsidP="008568A7">
      <w:pPr>
        <w:pStyle w:val="Heading3SubGTNI"/>
      </w:pPr>
      <w:bookmarkStart w:id="9138" w:name="_Toc222580826"/>
      <w:r w:rsidRPr="008568A7">
        <w:t>Debenture bonds (including subordinated and convertible debentures)</w:t>
      </w:r>
      <w:bookmarkEnd w:id="9138"/>
    </w:p>
    <w:p w14:paraId="21045EB8" w14:textId="02315682" w:rsidR="005F2397" w:rsidRPr="008568A7" w:rsidDel="00792F47" w:rsidRDefault="005F2397" w:rsidP="005F2397">
      <w:pPr>
        <w:rPr>
          <w:del w:id="9139" w:author="Aleksander Hansen" w:date="2013-02-15T19:57:00Z"/>
          <w:rFonts w:ascii="Calibri" w:hAnsi="Calibri"/>
        </w:rPr>
      </w:pPr>
      <w:r w:rsidRPr="008568A7">
        <w:rPr>
          <w:rFonts w:ascii="Calibri" w:hAnsi="Calibri"/>
        </w:rPr>
        <w:t>Unsecured bonds are called debentures.</w:t>
      </w:r>
      <w:ins w:id="9140" w:author="Aleksander Hansen" w:date="2013-02-15T19:57:00Z">
        <w:r w:rsidR="00792F47">
          <w:rPr>
            <w:rFonts w:ascii="Calibri" w:hAnsi="Calibri"/>
          </w:rPr>
          <w:t xml:space="preserve"> </w:t>
        </w:r>
      </w:ins>
    </w:p>
    <w:p w14:paraId="3FB26D12" w14:textId="77777777" w:rsidR="005F2397" w:rsidRPr="008568A7" w:rsidDel="00792F47" w:rsidRDefault="005F2397" w:rsidP="005F2397">
      <w:pPr>
        <w:rPr>
          <w:del w:id="9141" w:author="Aleksander Hansen" w:date="2013-02-15T19:57:00Z"/>
          <w:rFonts w:ascii="Calibri" w:hAnsi="Calibri"/>
        </w:rPr>
      </w:pPr>
      <w:r w:rsidRPr="008568A7">
        <w:rPr>
          <w:rFonts w:ascii="Calibri" w:hAnsi="Calibri"/>
        </w:rPr>
        <w:t xml:space="preserve">With the exception of the utilities and structured products, nearly all other corporate bonds issued are unsecured. </w:t>
      </w:r>
    </w:p>
    <w:p w14:paraId="3B0F162B" w14:textId="77777777" w:rsidR="005F2397" w:rsidRPr="008568A7" w:rsidDel="00792F47" w:rsidRDefault="005F2397" w:rsidP="005F2397">
      <w:pPr>
        <w:rPr>
          <w:del w:id="9142" w:author="Aleksander Hansen" w:date="2013-02-15T19:57:00Z"/>
          <w:rFonts w:ascii="Calibri" w:hAnsi="Calibri"/>
        </w:rPr>
      </w:pPr>
      <w:r w:rsidRPr="008568A7">
        <w:rPr>
          <w:rFonts w:ascii="Calibri" w:hAnsi="Calibri"/>
        </w:rPr>
        <w:t xml:space="preserve">Debenture bondholders do have the claim of general creditors on all assets of the issuer not pledged specifically to secure other debt. </w:t>
      </w:r>
    </w:p>
    <w:p w14:paraId="4CD2462A" w14:textId="7C1F7183" w:rsidR="005F2397" w:rsidRPr="008568A7" w:rsidDel="00CF0B0C" w:rsidRDefault="005F2397" w:rsidP="005F2397">
      <w:pPr>
        <w:rPr>
          <w:del w:id="9143" w:author="Aleksander Hansen" w:date="2013-02-15T19:57:00Z"/>
          <w:rFonts w:ascii="Calibri" w:hAnsi="Calibri"/>
        </w:rPr>
      </w:pPr>
      <w:r w:rsidRPr="008568A7">
        <w:rPr>
          <w:rFonts w:ascii="Calibri" w:hAnsi="Calibri"/>
        </w:rPr>
        <w:t>Subordinated debenture bonds: issue ranks after secured debt, after debenture bonds, and often after some general creditors in its claim on assets and earnings. Owners of this bond</w:t>
      </w:r>
      <w:ins w:id="9144"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9145"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“stand last in line”.</w:t>
      </w:r>
      <w:ins w:id="9146" w:author="Aleksander Hansen" w:date="2013-02-15T19:57:00Z">
        <w:r w:rsidR="00CF0B0C">
          <w:rPr>
            <w:rFonts w:ascii="Calibri" w:hAnsi="Calibri"/>
          </w:rPr>
          <w:t xml:space="preserve"> </w:t>
        </w:r>
      </w:ins>
    </w:p>
    <w:p w14:paraId="39DA8B3B" w14:textId="5D52A400" w:rsidR="005F2397" w:rsidRPr="008568A7" w:rsidDel="00CF0B0C" w:rsidRDefault="005F2397" w:rsidP="005F2397">
      <w:pPr>
        <w:rPr>
          <w:del w:id="9147" w:author="Aleksander Hansen" w:date="2013-02-15T19:58:00Z"/>
          <w:rFonts w:ascii="Calibri" w:hAnsi="Calibri"/>
        </w:rPr>
      </w:pPr>
      <w:r w:rsidRPr="008568A7">
        <w:rPr>
          <w:rFonts w:ascii="Calibri" w:hAnsi="Calibri"/>
        </w:rPr>
        <w:t>Because subordinated debentures are weaker in their claim on assets, issuers must offer a higher rate of interest</w:t>
      </w:r>
      <w:ins w:id="9148" w:author="Aleksander Hansen" w:date="2013-02-15T19:58:00Z">
        <w:r w:rsidR="00CF0B0C">
          <w:rPr>
            <w:rFonts w:ascii="Calibri" w:hAnsi="Calibri"/>
          </w:rPr>
          <w:t xml:space="preserve">, </w:t>
        </w:r>
      </w:ins>
      <w:ins w:id="914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9150" w:author="Aleksander Hansen" w:date="2013-02-15T16:38:00Z">
        <w:r w:rsidR="008A28C4">
          <w:instrText xml:space="preserve">" </w:instrText>
        </w:r>
        <w:r w:rsidR="008A28C4">
          <w:rPr>
            <w:rFonts w:ascii="Calibri" w:hAnsi="Calibri"/>
          </w:rPr>
          <w:fldChar w:fldCharType="end"/>
        </w:r>
      </w:ins>
      <w:del w:id="9151" w:author="Aleksander Hansen" w:date="2013-02-15T19:57:00Z">
        <w:r w:rsidRPr="008568A7" w:rsidDel="00CF0B0C">
          <w:rPr>
            <w:rFonts w:ascii="Calibri" w:hAnsi="Calibri"/>
          </w:rPr>
          <w:delText>…</w:delText>
        </w:r>
      </w:del>
      <w:r w:rsidRPr="008568A7">
        <w:rPr>
          <w:rFonts w:ascii="Calibri" w:hAnsi="Calibri"/>
        </w:rPr>
        <w:t xml:space="preserve">unless they also offer some special inducement to buy the bonds. </w:t>
      </w:r>
    </w:p>
    <w:p w14:paraId="101C2556" w14:textId="7FA7F8DF" w:rsidR="005F2397" w:rsidRPr="008568A7" w:rsidRDefault="005F2397" w:rsidP="005F2397">
      <w:pPr>
        <w:rPr>
          <w:rFonts w:ascii="Calibri" w:hAnsi="Calibri"/>
        </w:rPr>
      </w:pPr>
      <w:r w:rsidRPr="008568A7">
        <w:rPr>
          <w:rFonts w:ascii="Calibri" w:hAnsi="Calibri"/>
        </w:rPr>
        <w:t xml:space="preserve">The inducement </w:t>
      </w:r>
      <w:ins w:id="9152" w:author="Aleksander Hansen" w:date="2013-02-15T19:58:00Z">
        <w:r w:rsidR="00CF0B0C">
          <w:rPr>
            <w:rFonts w:ascii="Calibri" w:hAnsi="Calibri"/>
          </w:rPr>
          <w:t xml:space="preserve">may be in the form of </w:t>
        </w:r>
      </w:ins>
      <w:del w:id="9153" w:author="Aleksander Hansen" w:date="2013-02-15T19:58:00Z">
        <w:r w:rsidRPr="008568A7" w:rsidDel="00CF0B0C">
          <w:rPr>
            <w:rFonts w:ascii="Calibri" w:hAnsi="Calibri"/>
          </w:rPr>
          <w:delText xml:space="preserve">can be </w:delText>
        </w:r>
      </w:del>
      <w:r w:rsidRPr="008568A7">
        <w:rPr>
          <w:rFonts w:ascii="Calibri" w:hAnsi="Calibri"/>
        </w:rPr>
        <w:t>an option to convert bonds into stock of the issuer at the discretion of bondholders</w:t>
      </w:r>
      <w:ins w:id="9154" w:author="Aleksander Hansen" w:date="2013-02-15T19:58:00Z">
        <w:r w:rsidR="00CF0B0C">
          <w:rPr>
            <w:rFonts w:ascii="Calibri" w:hAnsi="Calibri"/>
          </w:rPr>
          <w:t>, subject to certain restrictions.</w:t>
        </w:r>
      </w:ins>
      <w:del w:id="9155" w:author="Aleksander Hansen" w:date="2013-02-15T19:58:00Z">
        <w:r w:rsidRPr="008568A7" w:rsidDel="00CF0B0C">
          <w:rPr>
            <w:rFonts w:ascii="Calibri" w:hAnsi="Calibri"/>
          </w:rPr>
          <w:delText xml:space="preserve">. </w:delText>
        </w:r>
      </w:del>
    </w:p>
    <w:p w14:paraId="22D111FC" w14:textId="77777777" w:rsidR="005F2397" w:rsidRPr="008568A7" w:rsidRDefault="005F2397" w:rsidP="005F2397">
      <w:pPr>
        <w:rPr>
          <w:rFonts w:ascii="Calibri" w:hAnsi="Calibri"/>
        </w:rPr>
      </w:pPr>
      <w:r w:rsidRPr="008568A7">
        <w:rPr>
          <w:rFonts w:ascii="Calibri" w:hAnsi="Calibri"/>
        </w:rPr>
        <w:t xml:space="preserve">This conversion privilege also may be included in the provisions of debentures that are not subordinated. </w:t>
      </w:r>
    </w:p>
    <w:p w14:paraId="49ABBDCC" w14:textId="77777777" w:rsidR="005F2397" w:rsidRPr="008568A7" w:rsidRDefault="005F2397" w:rsidP="005F2397">
      <w:pPr>
        <w:rPr>
          <w:rFonts w:ascii="Calibri" w:hAnsi="Calibri"/>
        </w:rPr>
      </w:pPr>
      <w:r w:rsidRPr="008568A7">
        <w:rPr>
          <w:rFonts w:ascii="Calibri" w:hAnsi="Calibri"/>
        </w:rPr>
        <w:t>The bonds may be convertible into the common stock of a corporation other than that of the issuer. Such issues are called exchangeable bonds. There are also issues indexed to a commodity’s price or its cash equivalent at the time of maturity or redemption.</w:t>
      </w:r>
    </w:p>
    <w:p w14:paraId="5C9D1F5D" w14:textId="77777777" w:rsidR="005F2397" w:rsidRPr="008568A7" w:rsidRDefault="005F2397" w:rsidP="008568A7">
      <w:pPr>
        <w:pStyle w:val="Heading3SubGTNI"/>
      </w:pPr>
      <w:bookmarkStart w:id="9156" w:name="_Toc222580827"/>
      <w:r w:rsidRPr="008568A7">
        <w:t>Guaranteed bonds</w:t>
      </w:r>
      <w:bookmarkEnd w:id="9156"/>
    </w:p>
    <w:p w14:paraId="12C90DFA" w14:textId="77777777" w:rsidR="005F2397" w:rsidRPr="008568A7" w:rsidRDefault="005F2397" w:rsidP="005F2397">
      <w:pPr>
        <w:rPr>
          <w:rFonts w:ascii="Calibri" w:hAnsi="Calibri"/>
        </w:rPr>
      </w:pPr>
      <w:r w:rsidRPr="008568A7">
        <w:rPr>
          <w:rFonts w:ascii="Calibri" w:hAnsi="Calibri"/>
        </w:rPr>
        <w:t xml:space="preserve">Guaranteed bonds: a corporation may guarantee the bonds of another corporation. </w:t>
      </w:r>
    </w:p>
    <w:p w14:paraId="4629E578" w14:textId="4B66419F" w:rsidR="005F2397" w:rsidRPr="008568A7" w:rsidRDefault="005F2397" w:rsidP="005F2397">
      <w:pPr>
        <w:rPr>
          <w:rFonts w:ascii="Calibri" w:hAnsi="Calibri"/>
        </w:rPr>
      </w:pPr>
      <w:r w:rsidRPr="008568A7">
        <w:rPr>
          <w:rFonts w:ascii="Calibri" w:hAnsi="Calibri"/>
        </w:rPr>
        <w:t>The guarantee, however, does not mean that these obligations are free of default risk. The safety of a guaranteed bond</w:t>
      </w:r>
      <w:ins w:id="9157"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9158"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depends on the financial capability of the guarantor to satisfy the terms of the guarantee, as well as the financial capability of the issuer. The terms of the guarantee may call for the guarantor to guarantee the payment of interest</w:t>
      </w:r>
      <w:ins w:id="915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9160"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and/or principal</w:t>
      </w:r>
      <w:ins w:id="9161"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9162"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repayment</w:t>
      </w:r>
    </w:p>
    <w:p w14:paraId="50550888" w14:textId="77777777" w:rsidR="005F2397" w:rsidRPr="008568A7" w:rsidRDefault="005F2397">
      <w:pPr>
        <w:pStyle w:val="Heading2"/>
      </w:pPr>
      <w:bookmarkStart w:id="9163" w:name="_Toc222580828"/>
      <w:r w:rsidRPr="008568A7">
        <w:t>Describe the mechanisms by which corporate bonds can be retired before maturity, including:</w:t>
      </w:r>
      <w:bookmarkEnd w:id="9163"/>
      <w:r w:rsidRPr="008568A7">
        <w:t xml:space="preserve"> </w:t>
      </w:r>
    </w:p>
    <w:p w14:paraId="1171138D" w14:textId="77777777" w:rsidR="00357847" w:rsidRDefault="00357847" w:rsidP="005F2397">
      <w:pPr>
        <w:rPr>
          <w:rFonts w:ascii="Calibri" w:hAnsi="Calibri"/>
        </w:rPr>
      </w:pPr>
    </w:p>
    <w:p w14:paraId="59CE90A2" w14:textId="77777777" w:rsidR="00357847" w:rsidRDefault="005F2397">
      <w:pPr>
        <w:pStyle w:val="Heading3SubGTNI"/>
        <w:rPr>
          <w:ins w:id="9164" w:author="Aleksander Hansen" w:date="2013-02-15T20:04:00Z"/>
        </w:rPr>
        <w:pPrChange w:id="9165" w:author="Aleksander Hansen" w:date="2013-02-15T20:04:00Z">
          <w:pPr>
            <w:pStyle w:val="ListParagraph"/>
            <w:numPr>
              <w:numId w:val="27"/>
            </w:numPr>
            <w:ind w:hanging="360"/>
          </w:pPr>
        </w:pPrChange>
      </w:pPr>
      <w:bookmarkStart w:id="9166" w:name="_Toc222580829"/>
      <w:r w:rsidRPr="00620975">
        <w:rPr>
          <w:rPrChange w:id="9167" w:author="Aleksander Hansen" w:date="2013-02-15T20:04:00Z">
            <w:rPr>
              <w:b/>
              <w:bCs/>
            </w:rPr>
          </w:rPrChange>
        </w:rPr>
        <w:t>Retiring bonds before maturity</w:t>
      </w:r>
      <w:bookmarkEnd w:id="9166"/>
    </w:p>
    <w:p w14:paraId="4C1E5961" w14:textId="2A49C913" w:rsidR="00620975" w:rsidRPr="00620975" w:rsidRDefault="00620975">
      <w:pPr>
        <w:pStyle w:val="Paragraph"/>
        <w:rPr>
          <w:rFonts w:ascii="Calibri" w:hAnsi="Calibri"/>
          <w:rPrChange w:id="9168" w:author="Aleksander Hansen" w:date="2013-02-15T20:05:00Z">
            <w:rPr/>
          </w:rPrChange>
        </w:rPr>
        <w:pPrChange w:id="9169" w:author="Aleksander Hansen" w:date="2013-02-15T20:04:00Z">
          <w:pPr>
            <w:pStyle w:val="ListParagraph"/>
            <w:numPr>
              <w:numId w:val="27"/>
            </w:numPr>
            <w:ind w:hanging="360"/>
          </w:pPr>
        </w:pPrChange>
      </w:pPr>
      <w:ins w:id="9170" w:author="Aleksander Hansen" w:date="2013-02-15T20:05:00Z">
        <w:r>
          <w:rPr>
            <w:rFonts w:ascii="Calibri" w:hAnsi="Calibri"/>
            <w:sz w:val="24"/>
          </w:rPr>
          <w:t>Frequently, bonds are retired early, before maturity. There are several mechanisms by which a corporation may go about retiring their debt. Included below are some of the most important and commonly used retirement mechanisms.</w:t>
        </w:r>
      </w:ins>
      <w:ins w:id="9171" w:author="Aleksander Hansen" w:date="2013-02-15T20:12:00Z">
        <w:r w:rsidR="008E60E8">
          <w:rPr>
            <w:rFonts w:ascii="Calibri" w:hAnsi="Calibri"/>
            <w:sz w:val="24"/>
          </w:rPr>
          <w:t xml:space="preserve"> The mechanisms with a star (*) are particularly important.</w:t>
        </w:r>
      </w:ins>
    </w:p>
    <w:p w14:paraId="7FD6FE01" w14:textId="68F3C734" w:rsidR="00357847" w:rsidRDefault="005F2397" w:rsidP="006A2DE2">
      <w:pPr>
        <w:pStyle w:val="ListParagraph"/>
        <w:numPr>
          <w:ilvl w:val="0"/>
          <w:numId w:val="27"/>
        </w:numPr>
        <w:rPr>
          <w:rFonts w:ascii="Calibri" w:hAnsi="Calibri"/>
        </w:rPr>
      </w:pPr>
      <w:r w:rsidRPr="00357847">
        <w:rPr>
          <w:rFonts w:ascii="Calibri" w:hAnsi="Calibri"/>
        </w:rPr>
        <w:t>Call and refunding provisions</w:t>
      </w:r>
      <w:ins w:id="9172" w:author="Aleksander Hansen" w:date="2013-02-15T20:11:00Z">
        <w:r w:rsidR="008E60E8">
          <w:rPr>
            <w:rFonts w:ascii="Calibri" w:hAnsi="Calibri"/>
          </w:rPr>
          <w:t>*</w:t>
        </w:r>
      </w:ins>
    </w:p>
    <w:p w14:paraId="259CD09C" w14:textId="77777777" w:rsidR="00357847" w:rsidRDefault="005F2397" w:rsidP="006A2DE2">
      <w:pPr>
        <w:pStyle w:val="ListParagraph"/>
        <w:numPr>
          <w:ilvl w:val="0"/>
          <w:numId w:val="27"/>
        </w:numPr>
        <w:rPr>
          <w:rFonts w:ascii="Calibri" w:hAnsi="Calibri"/>
        </w:rPr>
      </w:pPr>
      <w:r w:rsidRPr="00357847">
        <w:rPr>
          <w:rFonts w:ascii="Calibri" w:hAnsi="Calibri"/>
        </w:rPr>
        <w:t>Fixed-price call provision</w:t>
      </w:r>
    </w:p>
    <w:p w14:paraId="6EE3B4C0" w14:textId="77777777" w:rsidR="00357847" w:rsidRDefault="005F2397" w:rsidP="006A2DE2">
      <w:pPr>
        <w:pStyle w:val="ListParagraph"/>
        <w:numPr>
          <w:ilvl w:val="0"/>
          <w:numId w:val="27"/>
        </w:numPr>
        <w:rPr>
          <w:rFonts w:ascii="Calibri" w:hAnsi="Calibri"/>
        </w:rPr>
      </w:pPr>
      <w:r w:rsidRPr="00357847">
        <w:rPr>
          <w:rFonts w:ascii="Calibri" w:hAnsi="Calibri"/>
        </w:rPr>
        <w:t>Make-whole call provision</w:t>
      </w:r>
    </w:p>
    <w:p w14:paraId="14E918C8" w14:textId="6B2E0408" w:rsidR="00357847" w:rsidRDefault="005F2397" w:rsidP="006A2DE2">
      <w:pPr>
        <w:pStyle w:val="ListParagraph"/>
        <w:numPr>
          <w:ilvl w:val="0"/>
          <w:numId w:val="27"/>
        </w:numPr>
        <w:rPr>
          <w:rFonts w:ascii="Calibri" w:hAnsi="Calibri"/>
        </w:rPr>
      </w:pPr>
      <w:r w:rsidRPr="00357847">
        <w:rPr>
          <w:rFonts w:ascii="Calibri" w:hAnsi="Calibri"/>
        </w:rPr>
        <w:t>Sinking-fund provision</w:t>
      </w:r>
      <w:ins w:id="9173" w:author="Aleksander Hansen" w:date="2013-02-15T20:11:00Z">
        <w:r w:rsidR="008E60E8">
          <w:rPr>
            <w:rFonts w:ascii="Calibri" w:hAnsi="Calibri"/>
          </w:rPr>
          <w:t>*</w:t>
        </w:r>
      </w:ins>
    </w:p>
    <w:p w14:paraId="3DF940F7" w14:textId="5F5DA78E" w:rsidR="00357847" w:rsidRDefault="005F2397" w:rsidP="006A2DE2">
      <w:pPr>
        <w:pStyle w:val="ListParagraph"/>
        <w:numPr>
          <w:ilvl w:val="0"/>
          <w:numId w:val="27"/>
        </w:numPr>
        <w:rPr>
          <w:rFonts w:ascii="Calibri" w:hAnsi="Calibri"/>
        </w:rPr>
      </w:pPr>
      <w:r w:rsidRPr="00357847">
        <w:rPr>
          <w:rFonts w:ascii="Calibri" w:hAnsi="Calibri"/>
        </w:rPr>
        <w:t>Maintenance and replacement funds</w:t>
      </w:r>
      <w:ins w:id="9174" w:author="Aleksander Hansen" w:date="2013-02-15T20:11:00Z">
        <w:r w:rsidR="008E60E8">
          <w:rPr>
            <w:rFonts w:ascii="Calibri" w:hAnsi="Calibri"/>
          </w:rPr>
          <w:t>*</w:t>
        </w:r>
      </w:ins>
    </w:p>
    <w:p w14:paraId="54386E89" w14:textId="77777777" w:rsidR="00357847" w:rsidRDefault="005F2397" w:rsidP="006A2DE2">
      <w:pPr>
        <w:pStyle w:val="ListParagraph"/>
        <w:numPr>
          <w:ilvl w:val="0"/>
          <w:numId w:val="27"/>
        </w:numPr>
        <w:rPr>
          <w:rFonts w:ascii="Calibri" w:hAnsi="Calibri"/>
        </w:rPr>
      </w:pPr>
      <w:r w:rsidRPr="00357847">
        <w:rPr>
          <w:rFonts w:ascii="Calibri" w:hAnsi="Calibri"/>
        </w:rPr>
        <w:t>Redemption through sale of assets</w:t>
      </w:r>
    </w:p>
    <w:p w14:paraId="7C9A04F2" w14:textId="26F1EE25" w:rsidR="00357847" w:rsidRDefault="005F2397" w:rsidP="006A2DE2">
      <w:pPr>
        <w:pStyle w:val="ListParagraph"/>
        <w:numPr>
          <w:ilvl w:val="0"/>
          <w:numId w:val="27"/>
        </w:numPr>
        <w:rPr>
          <w:rFonts w:ascii="Calibri" w:hAnsi="Calibri"/>
        </w:rPr>
      </w:pPr>
      <w:r w:rsidRPr="00357847">
        <w:rPr>
          <w:rFonts w:ascii="Calibri" w:hAnsi="Calibri"/>
        </w:rPr>
        <w:t>Tender offers</w:t>
      </w:r>
      <w:ins w:id="9175" w:author="Aleksander Hansen" w:date="2013-02-15T20:11:00Z">
        <w:r w:rsidR="008E60E8">
          <w:rPr>
            <w:rFonts w:ascii="Calibri" w:hAnsi="Calibri"/>
          </w:rPr>
          <w:t>*</w:t>
        </w:r>
      </w:ins>
    </w:p>
    <w:p w14:paraId="2083BE30" w14:textId="5BD1455E" w:rsidR="005F2397" w:rsidRPr="00357847" w:rsidDel="00620975" w:rsidRDefault="005F2397" w:rsidP="006A2DE2">
      <w:pPr>
        <w:pStyle w:val="ListParagraph"/>
        <w:numPr>
          <w:ilvl w:val="0"/>
          <w:numId w:val="27"/>
        </w:numPr>
        <w:rPr>
          <w:del w:id="9176" w:author="Aleksander Hansen" w:date="2013-02-15T20:03:00Z"/>
          <w:rFonts w:ascii="Calibri" w:hAnsi="Calibri"/>
        </w:rPr>
      </w:pPr>
      <w:del w:id="9177" w:author="Aleksander Hansen" w:date="2013-02-15T20:03:00Z">
        <w:r w:rsidRPr="00357847" w:rsidDel="00620975">
          <w:rPr>
            <w:rFonts w:ascii="Calibri" w:hAnsi="Calibri"/>
          </w:rPr>
          <w:delText xml:space="preserve">Call provisions </w:delText>
        </w:r>
      </w:del>
    </w:p>
    <w:p w14:paraId="053D0C7E" w14:textId="77777777" w:rsidR="00357847" w:rsidRDefault="00357847" w:rsidP="005F2397">
      <w:pPr>
        <w:rPr>
          <w:rFonts w:ascii="Calibri" w:hAnsi="Calibri"/>
        </w:rPr>
      </w:pPr>
    </w:p>
    <w:p w14:paraId="79240788" w14:textId="77777777" w:rsidR="005F2397" w:rsidRPr="008568A7" w:rsidRDefault="005F2397" w:rsidP="00357847">
      <w:pPr>
        <w:pStyle w:val="Heading3SubGTNI"/>
      </w:pPr>
      <w:bookmarkStart w:id="9178" w:name="_Toc222580830"/>
      <w:r w:rsidRPr="008568A7">
        <w:t>Fixed price</w:t>
      </w:r>
      <w:bookmarkEnd w:id="9178"/>
    </w:p>
    <w:p w14:paraId="7641F346" w14:textId="48448247" w:rsidR="005F2397" w:rsidRPr="008568A7" w:rsidRDefault="005F2397" w:rsidP="005F2397">
      <w:pPr>
        <w:rPr>
          <w:rFonts w:ascii="Calibri" w:hAnsi="Calibri"/>
        </w:rPr>
      </w:pPr>
      <w:r w:rsidRPr="008568A7">
        <w:rPr>
          <w:rFonts w:ascii="Calibri" w:hAnsi="Calibri"/>
        </w:rPr>
        <w:t>Bond issuer has the option to buy back some or all of the bond</w:t>
      </w:r>
      <w:ins w:id="9179"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9180"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issue prior to maturity at a fixed price</w:t>
      </w:r>
      <w:ins w:id="9181" w:author="Aleksander Hansen" w:date="2013-02-15T17:23:00Z">
        <w:r w:rsidR="00CF0A55">
          <w:rPr>
            <w:rFonts w:ascii="Calibri" w:hAnsi="Calibri"/>
          </w:rPr>
          <w:fldChar w:fldCharType="begin"/>
        </w:r>
        <w:r w:rsidR="00CF0A55">
          <w:instrText xml:space="preserve"> XE "</w:instrText>
        </w:r>
      </w:ins>
      <w:r w:rsidR="00CF0A55" w:rsidRPr="008568A7">
        <w:rPr>
          <w:rFonts w:ascii="Calibri" w:hAnsi="Calibri"/>
        </w:rPr>
        <w:instrText>fixed price</w:instrText>
      </w:r>
      <w:ins w:id="9182" w:author="Aleksander Hansen" w:date="2013-02-15T17:23:00Z">
        <w:r w:rsidR="00CF0A55">
          <w:instrText xml:space="preserve">" </w:instrText>
        </w:r>
        <w:r w:rsidR="00CF0A55">
          <w:rPr>
            <w:rFonts w:ascii="Calibri" w:hAnsi="Calibri"/>
          </w:rPr>
          <w:fldChar w:fldCharType="end"/>
        </w:r>
      </w:ins>
      <w:r w:rsidRPr="008568A7">
        <w:rPr>
          <w:rFonts w:ascii="Calibri" w:hAnsi="Calibri"/>
        </w:rPr>
        <w:t xml:space="preserve"> (“call price”).</w:t>
      </w:r>
    </w:p>
    <w:p w14:paraId="5B1EC2D5" w14:textId="2F90C35A" w:rsidR="005F2397" w:rsidRPr="008568A7" w:rsidRDefault="005F2397" w:rsidP="005F2397">
      <w:pPr>
        <w:rPr>
          <w:rFonts w:ascii="Calibri" w:hAnsi="Calibri"/>
        </w:rPr>
      </w:pPr>
      <w:r w:rsidRPr="008568A7">
        <w:rPr>
          <w:rFonts w:ascii="Calibri" w:hAnsi="Calibri"/>
        </w:rPr>
        <w:t>Call prices generally start at a substantial premium over par and decline toward par over time; in the ﬁnal years of a bond</w:t>
      </w:r>
      <w:ins w:id="9183"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9184" w:author="Aleksander Hansen" w:date="2013-02-15T17:07:00Z">
        <w:r w:rsidR="00FF184E">
          <w:instrText xml:space="preserve">" </w:instrText>
        </w:r>
        <w:r w:rsidR="00FF184E">
          <w:rPr>
            <w:rFonts w:ascii="Calibri" w:hAnsi="Calibri"/>
          </w:rPr>
          <w:fldChar w:fldCharType="end"/>
        </w:r>
      </w:ins>
      <w:r w:rsidRPr="008568A7">
        <w:rPr>
          <w:rFonts w:ascii="Calibri" w:hAnsi="Calibri"/>
        </w:rPr>
        <w:t>’s life, the call price is usually par.</w:t>
      </w:r>
    </w:p>
    <w:p w14:paraId="46254FB4" w14:textId="77777777" w:rsidR="005F2397" w:rsidRPr="008568A7" w:rsidRDefault="005F2397" w:rsidP="00357847">
      <w:pPr>
        <w:pStyle w:val="Heading3SubGTNI"/>
      </w:pPr>
      <w:bookmarkStart w:id="9185" w:name="_Toc222580831"/>
      <w:r w:rsidRPr="008568A7">
        <w:t>Make-whole</w:t>
      </w:r>
      <w:bookmarkEnd w:id="9185"/>
    </w:p>
    <w:p w14:paraId="206F7C91" w14:textId="53AD386E" w:rsidR="005F2397" w:rsidRDefault="005F2397" w:rsidP="005F2397">
      <w:pPr>
        <w:rPr>
          <w:rFonts w:ascii="Calibri" w:hAnsi="Calibri"/>
        </w:rPr>
      </w:pPr>
      <w:r w:rsidRPr="008568A7">
        <w:rPr>
          <w:rFonts w:ascii="Calibri" w:hAnsi="Calibri"/>
        </w:rPr>
        <w:t>Call price is calculated as the present value of the bond</w:t>
      </w:r>
      <w:ins w:id="9186"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9187" w:author="Aleksander Hansen" w:date="2013-02-15T17:07:00Z">
        <w:r w:rsidR="00FF184E">
          <w:instrText xml:space="preserve">" </w:instrText>
        </w:r>
        <w:r w:rsidR="00FF184E">
          <w:rPr>
            <w:rFonts w:ascii="Calibri" w:hAnsi="Calibri"/>
          </w:rPr>
          <w:fldChar w:fldCharType="end"/>
        </w:r>
      </w:ins>
      <w:r w:rsidRPr="008568A7">
        <w:rPr>
          <w:rFonts w:ascii="Calibri" w:hAnsi="Calibri"/>
        </w:rPr>
        <w:t>’s remaining cash ﬂows subject to a ﬂoor price equal to par value. The discount</w:t>
      </w:r>
      <w:ins w:id="9188"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9189"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rate used to determine the present value is the yield</w:t>
      </w:r>
      <w:ins w:id="9190"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9191"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on a comparable maturity</w:t>
      </w:r>
      <w:r w:rsidR="00357847">
        <w:rPr>
          <w:rFonts w:ascii="Calibri" w:hAnsi="Calibri"/>
        </w:rPr>
        <w:t>.</w:t>
      </w:r>
    </w:p>
    <w:p w14:paraId="54747C65" w14:textId="77777777" w:rsidR="00357847" w:rsidRDefault="00357847" w:rsidP="00357847">
      <w:pPr>
        <w:pStyle w:val="Heading3SubGTNI"/>
      </w:pPr>
      <w:bookmarkStart w:id="9192" w:name="_Toc222580832"/>
      <w:r>
        <w:t>Call provision</w:t>
      </w:r>
      <w:bookmarkEnd w:id="9192"/>
    </w:p>
    <w:p w14:paraId="700A87C9" w14:textId="37D47C08" w:rsidR="005F2397" w:rsidRPr="008568A7" w:rsidRDefault="005F2397" w:rsidP="005F2397">
      <w:pPr>
        <w:rPr>
          <w:rFonts w:ascii="Calibri" w:hAnsi="Calibri"/>
        </w:rPr>
      </w:pPr>
      <w:r w:rsidRPr="008568A7">
        <w:rPr>
          <w:rFonts w:ascii="Calibri" w:hAnsi="Calibri"/>
        </w:rPr>
        <w:t>Corporate bonds that contains an embedded option that gives the issuer the right to buy the bonds back at a fixed price</w:t>
      </w:r>
      <w:ins w:id="9193" w:author="Aleksander Hansen" w:date="2013-02-15T17:23:00Z">
        <w:r w:rsidR="00CF0A55">
          <w:rPr>
            <w:rFonts w:ascii="Calibri" w:hAnsi="Calibri"/>
          </w:rPr>
          <w:fldChar w:fldCharType="begin"/>
        </w:r>
        <w:r w:rsidR="00CF0A55">
          <w:instrText xml:space="preserve"> XE "</w:instrText>
        </w:r>
      </w:ins>
      <w:r w:rsidR="00CF0A55" w:rsidRPr="008568A7">
        <w:rPr>
          <w:rFonts w:ascii="Calibri" w:hAnsi="Calibri"/>
        </w:rPr>
        <w:instrText>fixed price</w:instrText>
      </w:r>
      <w:ins w:id="9194" w:author="Aleksander Hansen" w:date="2013-02-15T17:23:00Z">
        <w:r w:rsidR="00CF0A55">
          <w:instrText xml:space="preserve">" </w:instrText>
        </w:r>
        <w:r w:rsidR="00CF0A55">
          <w:rPr>
            <w:rFonts w:ascii="Calibri" w:hAnsi="Calibri"/>
          </w:rPr>
          <w:fldChar w:fldCharType="end"/>
        </w:r>
      </w:ins>
      <w:r w:rsidRPr="008568A7">
        <w:rPr>
          <w:rFonts w:ascii="Calibri" w:hAnsi="Calibri"/>
        </w:rPr>
        <w:t xml:space="preserve"> prior to maturity, either in whole or in part. </w:t>
      </w:r>
    </w:p>
    <w:p w14:paraId="5F08244D" w14:textId="77777777" w:rsidR="005F2397" w:rsidRPr="008568A7" w:rsidRDefault="005F2397" w:rsidP="005F2397">
      <w:pPr>
        <w:rPr>
          <w:rFonts w:ascii="Calibri" w:hAnsi="Calibri"/>
        </w:rPr>
      </w:pPr>
      <w:r w:rsidRPr="008568A7">
        <w:rPr>
          <w:rFonts w:ascii="Calibri" w:hAnsi="Calibri"/>
        </w:rPr>
        <w:t xml:space="preserve">The ability to retire debt before its scheduled maturity date is a valuable option for which bondholders will demand compensation ex-ante. </w:t>
      </w:r>
    </w:p>
    <w:p w14:paraId="56658898" w14:textId="4BBE3252" w:rsidR="005F2397" w:rsidRPr="008568A7" w:rsidRDefault="005F2397" w:rsidP="005F2397">
      <w:pPr>
        <w:rPr>
          <w:rFonts w:ascii="Calibri" w:hAnsi="Calibri"/>
        </w:rPr>
      </w:pPr>
      <w:r w:rsidRPr="008568A7">
        <w:rPr>
          <w:rFonts w:ascii="Calibri" w:hAnsi="Calibri"/>
        </w:rPr>
        <w:t>Ceteris paribus, bondholders will pay a lower price for a callable bond</w:t>
      </w:r>
      <w:ins w:id="9195"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9196"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than an otherwise identical option-free (i.e., straight) bond. </w:t>
      </w:r>
    </w:p>
    <w:p w14:paraId="10361B45" w14:textId="712EFA48" w:rsidR="005F2397" w:rsidRPr="008568A7" w:rsidRDefault="005F2397" w:rsidP="005F2397">
      <w:pPr>
        <w:rPr>
          <w:rFonts w:ascii="Calibri" w:hAnsi="Calibri"/>
        </w:rPr>
      </w:pPr>
      <w:r w:rsidRPr="008568A7">
        <w:rPr>
          <w:rFonts w:ascii="Calibri" w:hAnsi="Calibri"/>
        </w:rPr>
        <w:t>The difference between the price of an option-free bond</w:t>
      </w:r>
      <w:ins w:id="9197"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9198"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and the callable bond is the value of the embedded call option</w:t>
      </w:r>
    </w:p>
    <w:p w14:paraId="06C0D6B3" w14:textId="77777777" w:rsidR="005F2397" w:rsidRPr="008568A7" w:rsidRDefault="005F2397" w:rsidP="00357847">
      <w:pPr>
        <w:pStyle w:val="Heading3SubGTNI"/>
      </w:pPr>
      <w:bookmarkStart w:id="9199" w:name="_Toc222580833"/>
      <w:r w:rsidRPr="008568A7">
        <w:t>Sinking</w:t>
      </w:r>
      <w:r w:rsidRPr="008568A7">
        <w:rPr>
          <w:rFonts w:cs="Monaco"/>
        </w:rPr>
        <w:t>‐</w:t>
      </w:r>
      <w:r w:rsidRPr="008568A7">
        <w:t>fund provisions</w:t>
      </w:r>
      <w:bookmarkEnd w:id="9199"/>
      <w:r w:rsidRPr="008568A7">
        <w:t xml:space="preserve"> </w:t>
      </w:r>
    </w:p>
    <w:p w14:paraId="2EF94015" w14:textId="77777777" w:rsidR="005F2397" w:rsidRPr="008568A7" w:rsidRDefault="005F2397" w:rsidP="005F2397">
      <w:pPr>
        <w:rPr>
          <w:rFonts w:ascii="Calibri" w:hAnsi="Calibri"/>
        </w:rPr>
      </w:pPr>
      <w:r w:rsidRPr="008568A7">
        <w:rPr>
          <w:rFonts w:ascii="Calibri" w:hAnsi="Calibri"/>
        </w:rPr>
        <w:t>Money applied periodically to redemption of bonds before maturity. Two advantages from the bondholder’s perspective:</w:t>
      </w:r>
    </w:p>
    <w:p w14:paraId="2B1C422B" w14:textId="77777777" w:rsidR="005F2397" w:rsidRPr="008568A7" w:rsidRDefault="005F2397" w:rsidP="005F2397">
      <w:pPr>
        <w:rPr>
          <w:rFonts w:ascii="Calibri" w:hAnsi="Calibri"/>
        </w:rPr>
      </w:pPr>
      <w:r w:rsidRPr="008568A7">
        <w:rPr>
          <w:rFonts w:ascii="Calibri" w:hAnsi="Calibri"/>
        </w:rPr>
        <w:t>Default risk is reduced</w:t>
      </w:r>
    </w:p>
    <w:p w14:paraId="76232B9B" w14:textId="015DBC17" w:rsidR="005F2397" w:rsidRPr="008568A7" w:rsidRDefault="005F2397" w:rsidP="005F2397">
      <w:pPr>
        <w:rPr>
          <w:rFonts w:ascii="Calibri" w:hAnsi="Calibri"/>
        </w:rPr>
      </w:pPr>
      <w:r w:rsidRPr="008568A7">
        <w:rPr>
          <w:rFonts w:ascii="Calibri" w:hAnsi="Calibri"/>
        </w:rPr>
        <w:t>If bond</w:t>
      </w:r>
      <w:ins w:id="9200"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9201"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prices decline as a result of an increase in interest</w:t>
      </w:r>
      <w:ins w:id="920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9203"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rates, </w:t>
      </w:r>
      <w:r w:rsidR="00A21A0A" w:rsidRPr="008568A7">
        <w:rPr>
          <w:rFonts w:ascii="Calibri" w:hAnsi="Calibri"/>
        </w:rPr>
        <w:t>the issuer or its ﬁscal agent may provide price support</w:t>
      </w:r>
      <w:r w:rsidRPr="008568A7">
        <w:rPr>
          <w:rFonts w:ascii="Calibri" w:hAnsi="Calibri"/>
        </w:rPr>
        <w:t xml:space="preserve"> because it must enter the market on the buy side in order to satisfy the sinking-fund requirement. </w:t>
      </w:r>
    </w:p>
    <w:p w14:paraId="3E4CDE28" w14:textId="45315B90" w:rsidR="005F2397" w:rsidRPr="008568A7" w:rsidRDefault="005F2397" w:rsidP="005F2397">
      <w:pPr>
        <w:rPr>
          <w:rFonts w:ascii="Calibri" w:hAnsi="Calibri"/>
        </w:rPr>
      </w:pPr>
      <w:r w:rsidRPr="008568A7">
        <w:rPr>
          <w:rFonts w:ascii="Calibri" w:hAnsi="Calibri"/>
        </w:rPr>
        <w:t>Disadvantage is the bonds may be called at the special sinking-fund call price at a time when interest</w:t>
      </w:r>
      <w:ins w:id="9204"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9205"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rates are lower than rates prevailing at time of issuance.</w:t>
      </w:r>
      <w:r w:rsidR="00357847">
        <w:rPr>
          <w:rFonts w:ascii="Calibri" w:hAnsi="Calibri"/>
        </w:rPr>
        <w:br/>
      </w:r>
    </w:p>
    <w:p w14:paraId="25F38052" w14:textId="77777777" w:rsidR="005F2397" w:rsidRPr="008568A7" w:rsidRDefault="005F2397" w:rsidP="00357847">
      <w:pPr>
        <w:pStyle w:val="Heading3SubGTNI"/>
      </w:pPr>
      <w:bookmarkStart w:id="9206" w:name="_Toc222580834"/>
      <w:r w:rsidRPr="008568A7">
        <w:t>Maintenance and replacement funds</w:t>
      </w:r>
      <w:bookmarkEnd w:id="9206"/>
      <w:r w:rsidRPr="008568A7">
        <w:t xml:space="preserve"> </w:t>
      </w:r>
    </w:p>
    <w:p w14:paraId="098E90D3" w14:textId="109E95A8" w:rsidR="005F2397" w:rsidRPr="008568A7" w:rsidRDefault="005F2397" w:rsidP="005F2397">
      <w:pPr>
        <w:rPr>
          <w:rFonts w:ascii="Calibri" w:hAnsi="Calibri"/>
        </w:rPr>
      </w:pPr>
      <w:r w:rsidRPr="008568A7">
        <w:rPr>
          <w:rFonts w:ascii="Calibri" w:hAnsi="Calibri"/>
        </w:rPr>
        <w:t>Maintenance and replacement fund (M&amp;R) provisions first appeared in bond</w:t>
      </w:r>
      <w:ins w:id="9207"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9208"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indentures of electric utilities subject to regulation by the Securities and Exchange Commission (SEC) under the Public Holding Company Act of 1940. It remained in the indentures even when most of the utilities were no longer subject to regulation under the act. The original motivation for their inclusion is straightforward. Property is subject to economic depreciation, and the replacement fund ostensibly helps to maintain the integrity of the property securing the bonds. An M&amp;R differs from a sinking fund in that the M&amp;R only helps to maintain the value of the security backing the debt, whereas a sinking fund is designed to improve the security backing the debt. Although it is more complex, it is similar in spirit to a provision in a home mortgage requiring the homeowner to maintain the home in good repair.</w:t>
      </w:r>
      <w:r w:rsidR="00357847">
        <w:rPr>
          <w:rFonts w:ascii="Calibri" w:hAnsi="Calibri"/>
        </w:rPr>
        <w:br/>
      </w:r>
    </w:p>
    <w:p w14:paraId="3D56A99F" w14:textId="77777777" w:rsidR="005F2397" w:rsidRPr="008568A7" w:rsidRDefault="005F2397" w:rsidP="00357847">
      <w:pPr>
        <w:pStyle w:val="Heading3SubGTNI"/>
      </w:pPr>
      <w:bookmarkStart w:id="9209" w:name="_Toc222580835"/>
      <w:r w:rsidRPr="008568A7">
        <w:t>Tender offers</w:t>
      </w:r>
      <w:bookmarkEnd w:id="9209"/>
      <w:r w:rsidRPr="008568A7">
        <w:t xml:space="preserve"> </w:t>
      </w:r>
    </w:p>
    <w:p w14:paraId="40B610BA" w14:textId="363AF1E0" w:rsidR="005F2397" w:rsidRPr="008568A7" w:rsidDel="00992949" w:rsidRDefault="005F2397" w:rsidP="005F2397">
      <w:pPr>
        <w:rPr>
          <w:del w:id="9210" w:author="Aleksander Hansen" w:date="2013-02-15T20:08:00Z"/>
          <w:rFonts w:ascii="Calibri" w:hAnsi="Calibri"/>
        </w:rPr>
      </w:pPr>
      <w:r w:rsidRPr="008568A7">
        <w:rPr>
          <w:rFonts w:ascii="Calibri" w:hAnsi="Calibri"/>
        </w:rPr>
        <w:t xml:space="preserve">At any time a ﬁrm may execute a tender offer and announce its desire to buy back speciﬁed debt issues. </w:t>
      </w:r>
      <w:ins w:id="9211" w:author="Aleksander Hansen" w:date="2013-02-15T20:08:00Z">
        <w:r w:rsidR="00992949">
          <w:rPr>
            <w:rFonts w:ascii="Calibri" w:hAnsi="Calibri"/>
          </w:rPr>
          <w:t>F</w:t>
        </w:r>
      </w:ins>
    </w:p>
    <w:p w14:paraId="23AC92DA" w14:textId="42724E84" w:rsidR="005F2397" w:rsidRPr="008568A7" w:rsidRDefault="005F2397" w:rsidP="005F2397">
      <w:pPr>
        <w:rPr>
          <w:rFonts w:ascii="Calibri" w:hAnsi="Calibri"/>
        </w:rPr>
      </w:pPr>
      <w:del w:id="9212" w:author="Aleksander Hansen" w:date="2013-02-15T20:07:00Z">
        <w:r w:rsidRPr="008568A7" w:rsidDel="00992949">
          <w:rPr>
            <w:rFonts w:ascii="Calibri" w:hAnsi="Calibri"/>
          </w:rPr>
          <w:delText>F</w:delText>
        </w:r>
      </w:del>
      <w:r w:rsidRPr="008568A7">
        <w:rPr>
          <w:rFonts w:ascii="Calibri" w:hAnsi="Calibri"/>
        </w:rPr>
        <w:t xml:space="preserve">irms employ tender offers to eliminate restrictive covenants or to refund debt. </w:t>
      </w:r>
    </w:p>
    <w:p w14:paraId="2E8A8286" w14:textId="5E8F632C" w:rsidR="005F2397" w:rsidRPr="008568A7" w:rsidDel="00992949" w:rsidRDefault="005F2397" w:rsidP="005F2397">
      <w:pPr>
        <w:rPr>
          <w:del w:id="9213" w:author="Aleksander Hansen" w:date="2013-02-15T20:08:00Z"/>
          <w:rFonts w:ascii="Calibri" w:hAnsi="Calibri"/>
        </w:rPr>
      </w:pPr>
      <w:r w:rsidRPr="008568A7">
        <w:rPr>
          <w:rFonts w:ascii="Calibri" w:hAnsi="Calibri"/>
        </w:rPr>
        <w:t>Usually the tender offer is for “any and all” of the targeted issue, but it also can be for a</w:t>
      </w:r>
      <w:r w:rsidR="00357847">
        <w:rPr>
          <w:rFonts w:ascii="Calibri" w:hAnsi="Calibri"/>
        </w:rPr>
        <w:t xml:space="preserve"> </w:t>
      </w:r>
      <w:r w:rsidRPr="008568A7">
        <w:rPr>
          <w:rFonts w:ascii="Calibri" w:hAnsi="Calibri"/>
        </w:rPr>
        <w:t xml:space="preserve">fixed dollar amount that is less than the outstanding face value. </w:t>
      </w:r>
    </w:p>
    <w:p w14:paraId="12BE138B" w14:textId="77777777" w:rsidR="005F2397" w:rsidRPr="008568A7" w:rsidRDefault="005F2397" w:rsidP="005F2397">
      <w:pPr>
        <w:rPr>
          <w:rFonts w:ascii="Calibri" w:hAnsi="Calibri"/>
        </w:rPr>
      </w:pPr>
      <w:r w:rsidRPr="008568A7">
        <w:rPr>
          <w:rFonts w:ascii="Calibri" w:hAnsi="Calibri"/>
        </w:rPr>
        <w:t>An offering circular is sent to the bondholders of record stating the price the ﬁrm is willing to pay and the window of time during which bondholders can sell their bonds back to the ﬁrm.</w:t>
      </w:r>
    </w:p>
    <w:p w14:paraId="21006C34" w14:textId="77777777" w:rsidR="005F2397" w:rsidRPr="008568A7" w:rsidRDefault="005F2397">
      <w:pPr>
        <w:pStyle w:val="Heading2"/>
        <w:pPrChange w:id="9214" w:author="Aleksander Hansen" w:date="2013-02-15T20:42:00Z">
          <w:pPr>
            <w:pStyle w:val="ListParagraph"/>
            <w:numPr>
              <w:numId w:val="27"/>
            </w:numPr>
            <w:ind w:hanging="360"/>
          </w:pPr>
        </w:pPrChange>
      </w:pPr>
      <w:bookmarkStart w:id="9215" w:name="_Toc222580836"/>
      <w:r w:rsidRPr="008568A7">
        <w:t xml:space="preserve">Describe, and differentiate between credit default risk and </w:t>
      </w:r>
      <w:r w:rsidR="00A21A0A" w:rsidRPr="008568A7">
        <w:t>credit-spread</w:t>
      </w:r>
      <w:r w:rsidRPr="008568A7">
        <w:t xml:space="preserve"> risk</w:t>
      </w:r>
      <w:bookmarkEnd w:id="9215"/>
    </w:p>
    <w:p w14:paraId="3DDC6753" w14:textId="77777777" w:rsidR="00357847" w:rsidRDefault="00357847" w:rsidP="005F2397">
      <w:pPr>
        <w:rPr>
          <w:rFonts w:ascii="Calibri" w:hAnsi="Calibri"/>
        </w:rPr>
      </w:pPr>
    </w:p>
    <w:p w14:paraId="2843BCEA" w14:textId="77777777" w:rsidR="005F2397" w:rsidRPr="008568A7" w:rsidRDefault="005F2397" w:rsidP="00357847">
      <w:pPr>
        <w:pStyle w:val="Heading3SubGTNI"/>
      </w:pPr>
      <w:bookmarkStart w:id="9216" w:name="_Toc222580837"/>
      <w:r w:rsidRPr="008568A7">
        <w:t>Credit default risk</w:t>
      </w:r>
      <w:bookmarkEnd w:id="9216"/>
    </w:p>
    <w:p w14:paraId="49B3356C" w14:textId="094C9EDB" w:rsidR="005F2397" w:rsidRPr="008568A7" w:rsidRDefault="005F2397" w:rsidP="005F2397">
      <w:pPr>
        <w:rPr>
          <w:rFonts w:ascii="Calibri" w:hAnsi="Calibri"/>
        </w:rPr>
      </w:pPr>
      <w:r w:rsidRPr="008568A7">
        <w:rPr>
          <w:rFonts w:ascii="Calibri" w:hAnsi="Calibri"/>
        </w:rPr>
        <w:t>Any bond</w:t>
      </w:r>
      <w:ins w:id="9217"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9218"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investment carries with it the uncertainty as to whether the issuer will make timely payments of interest</w:t>
      </w:r>
      <w:ins w:id="921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9220"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and principal</w:t>
      </w:r>
      <w:ins w:id="9221"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9222"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as prescribed by the bond’s indenture. </w:t>
      </w:r>
    </w:p>
    <w:p w14:paraId="7B1556F5" w14:textId="4CEBF719" w:rsidR="005F2397" w:rsidRDefault="005F2397" w:rsidP="005F2397">
      <w:pPr>
        <w:rPr>
          <w:rFonts w:ascii="Calibri" w:hAnsi="Calibri"/>
        </w:rPr>
      </w:pPr>
      <w:r w:rsidRPr="008568A7">
        <w:rPr>
          <w:rFonts w:ascii="Calibri" w:hAnsi="Calibri"/>
        </w:rPr>
        <w:t>Credit default risk is the risk that a bond</w:t>
      </w:r>
      <w:ins w:id="9223"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9224"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issuer will be unable to meet its financial obligations.</w:t>
      </w:r>
      <w:r w:rsidR="00357847">
        <w:rPr>
          <w:rFonts w:ascii="Calibri" w:hAnsi="Calibri"/>
        </w:rPr>
        <w:br/>
      </w:r>
    </w:p>
    <w:p w14:paraId="4B74BAE9" w14:textId="58335BBA" w:rsidR="00357847" w:rsidRPr="008568A7" w:rsidRDefault="00357847" w:rsidP="00357847">
      <w:pPr>
        <w:pStyle w:val="Heading3SubGTNI"/>
      </w:pPr>
      <w:bookmarkStart w:id="9225" w:name="_Toc222580838"/>
      <w:r>
        <w:t>Credit-spread risk</w:t>
      </w:r>
      <w:bookmarkEnd w:id="9225"/>
    </w:p>
    <w:p w14:paraId="7CB5F654" w14:textId="4CB29F56" w:rsidR="005F2397" w:rsidRPr="008568A7" w:rsidRDefault="005F2397" w:rsidP="005F2397">
      <w:pPr>
        <w:rPr>
          <w:rFonts w:ascii="Calibri" w:hAnsi="Calibri"/>
        </w:rPr>
      </w:pPr>
      <w:r w:rsidRPr="008568A7">
        <w:rPr>
          <w:rFonts w:ascii="Calibri" w:hAnsi="Calibri"/>
        </w:rPr>
        <w:t>The credit spread is the difference between a corporate bond</w:t>
      </w:r>
      <w:ins w:id="9226"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9227" w:author="Aleksander Hansen" w:date="2013-02-15T17:07:00Z">
        <w:r w:rsidR="00FF184E">
          <w:instrText xml:space="preserve">" </w:instrText>
        </w:r>
        <w:r w:rsidR="00FF184E">
          <w:rPr>
            <w:rFonts w:ascii="Calibri" w:hAnsi="Calibri"/>
          </w:rPr>
          <w:fldChar w:fldCharType="end"/>
        </w:r>
      </w:ins>
      <w:r w:rsidRPr="008568A7">
        <w:rPr>
          <w:rFonts w:ascii="Calibri" w:hAnsi="Calibri"/>
        </w:rPr>
        <w:t>’s yield</w:t>
      </w:r>
      <w:ins w:id="9228"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9229"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and the yield on a comparable-maturity benchmark Treasury</w:t>
      </w:r>
      <w:ins w:id="9230"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9231"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security.</w:t>
      </w:r>
      <w:r w:rsidR="00357847">
        <w:rPr>
          <w:rFonts w:ascii="Calibri" w:hAnsi="Calibri"/>
        </w:rPr>
        <w:br/>
      </w:r>
    </w:p>
    <w:p w14:paraId="6BB7E222" w14:textId="77777777" w:rsidR="005F2397" w:rsidRPr="008568A7" w:rsidRDefault="005F2397" w:rsidP="00357847">
      <w:pPr>
        <w:pStyle w:val="Heading3SubGTNI"/>
      </w:pPr>
      <w:bookmarkStart w:id="9232" w:name="_Toc222580839"/>
      <w:r w:rsidRPr="008568A7">
        <w:t>What explains the difference?</w:t>
      </w:r>
      <w:bookmarkEnd w:id="9232"/>
    </w:p>
    <w:p w14:paraId="224CFA20" w14:textId="4031398E" w:rsidR="005F2397" w:rsidRPr="008568A7" w:rsidRDefault="005F2397" w:rsidP="005F2397">
      <w:pPr>
        <w:rPr>
          <w:rFonts w:ascii="Calibri" w:hAnsi="Calibri"/>
        </w:rPr>
      </w:pPr>
      <w:r w:rsidRPr="008568A7">
        <w:rPr>
          <w:rFonts w:ascii="Calibri" w:hAnsi="Calibri"/>
        </w:rPr>
        <w:t>The difference in yields is due primarily to the corporate b</w:t>
      </w:r>
      <w:r w:rsidR="00357847">
        <w:rPr>
          <w:rFonts w:ascii="Calibri" w:hAnsi="Calibri"/>
        </w:rPr>
        <w:t>ond</w:t>
      </w:r>
      <w:ins w:id="9233"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9234" w:author="Aleksander Hansen" w:date="2013-02-15T17:07:00Z">
        <w:r w:rsidR="00FF184E">
          <w:instrText xml:space="preserve">" </w:instrText>
        </w:r>
        <w:r w:rsidR="00FF184E">
          <w:rPr>
            <w:rFonts w:ascii="Calibri" w:hAnsi="Calibri"/>
          </w:rPr>
          <w:fldChar w:fldCharType="end"/>
        </w:r>
      </w:ins>
      <w:r w:rsidR="00357847">
        <w:rPr>
          <w:rFonts w:ascii="Calibri" w:hAnsi="Calibri"/>
        </w:rPr>
        <w:t>’s exposure to credit risk, b</w:t>
      </w:r>
      <w:r w:rsidRPr="008568A7">
        <w:rPr>
          <w:rFonts w:ascii="Calibri" w:hAnsi="Calibri"/>
        </w:rPr>
        <w:t>ut not</w:t>
      </w:r>
      <w:r w:rsidR="00357847">
        <w:rPr>
          <w:rFonts w:ascii="Calibri" w:hAnsi="Calibri"/>
        </w:rPr>
        <w:t xml:space="preserve"> exclusively.</w:t>
      </w:r>
      <w:r w:rsidR="00357847" w:rsidRPr="008568A7">
        <w:rPr>
          <w:rFonts w:ascii="Calibri" w:hAnsi="Calibri"/>
        </w:rPr>
        <w:t xml:space="preserve"> The</w:t>
      </w:r>
      <w:r w:rsidRPr="008568A7">
        <w:rPr>
          <w:rFonts w:ascii="Calibri" w:hAnsi="Calibri"/>
        </w:rPr>
        <w:t xml:space="preserve"> risk profile of corporate bonds dif</w:t>
      </w:r>
      <w:r w:rsidR="00357847">
        <w:rPr>
          <w:rFonts w:ascii="Calibri" w:hAnsi="Calibri"/>
        </w:rPr>
        <w:t xml:space="preserve">fers from Treasuries on other </w:t>
      </w:r>
      <w:r w:rsidRPr="008568A7">
        <w:rPr>
          <w:rFonts w:ascii="Calibri" w:hAnsi="Calibri"/>
        </w:rPr>
        <w:t>dimensions; corporate bonds are less liquid and may have embedded options.</w:t>
      </w:r>
      <w:r w:rsidR="00357847">
        <w:rPr>
          <w:rFonts w:ascii="Calibri" w:hAnsi="Calibri"/>
        </w:rPr>
        <w:t xml:space="preserve"> </w:t>
      </w:r>
      <w:r w:rsidRPr="008568A7">
        <w:rPr>
          <w:rFonts w:ascii="Calibri" w:hAnsi="Calibri"/>
        </w:rPr>
        <w:t>Credit-spread risk is the risk of financial loss resulting from changes in the level of credit spreads used in the marking-to-market of a fixed income product. Credit spreads driven by:</w:t>
      </w:r>
      <w:r w:rsidR="00357847">
        <w:rPr>
          <w:rFonts w:ascii="Calibri" w:hAnsi="Calibri"/>
        </w:rPr>
        <w:t xml:space="preserve"> </w:t>
      </w:r>
      <w:r w:rsidRPr="008568A7">
        <w:rPr>
          <w:rFonts w:ascii="Calibri" w:hAnsi="Calibri"/>
        </w:rPr>
        <w:t>Macroeconomic forces include such things as the level and slope of the Treasury</w:t>
      </w:r>
      <w:ins w:id="9235"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9236"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yield</w:t>
      </w:r>
      <w:ins w:id="9237"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9238"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curve, the business cycle, and consumer confidence</w:t>
      </w:r>
      <w:r w:rsidR="00357847">
        <w:rPr>
          <w:rFonts w:ascii="Calibri" w:hAnsi="Calibri"/>
        </w:rPr>
        <w:t xml:space="preserve">. </w:t>
      </w:r>
      <w:r w:rsidRPr="008568A7">
        <w:rPr>
          <w:rFonts w:ascii="Calibri" w:hAnsi="Calibri"/>
        </w:rPr>
        <w:t>Issue-speciﬁc factors include the corporation’s ﬁnancial position and the future prospects of the ﬁrm and its industry.</w:t>
      </w:r>
    </w:p>
    <w:p w14:paraId="5F762218" w14:textId="6E7FC677" w:rsidR="008F5D73" w:rsidRPr="008F5D73" w:rsidRDefault="005F2397">
      <w:pPr>
        <w:pStyle w:val="Heading2"/>
      </w:pPr>
      <w:bookmarkStart w:id="9239" w:name="_Toc222580840"/>
      <w:r w:rsidRPr="008568A7">
        <w:t>Describe event risk and what may cause it in corporate bonds</w:t>
      </w:r>
      <w:bookmarkEnd w:id="9239"/>
      <w:r w:rsidR="008F5D73">
        <w:br/>
      </w:r>
    </w:p>
    <w:p w14:paraId="1CA89EFD" w14:textId="623C8574" w:rsidR="005F2397" w:rsidRPr="008568A7" w:rsidRDefault="005F2397" w:rsidP="005F2397">
      <w:pPr>
        <w:rPr>
          <w:rFonts w:ascii="Calibri" w:hAnsi="Calibri"/>
        </w:rPr>
      </w:pPr>
      <w:r w:rsidRPr="008568A7">
        <w:rPr>
          <w:rFonts w:ascii="Calibri" w:hAnsi="Calibri"/>
        </w:rPr>
        <w:t>Event risk is the risk that a transaction (or corporate event) will devalue bondholder’s position.</w:t>
      </w:r>
      <w:r w:rsidR="00357847">
        <w:rPr>
          <w:rFonts w:ascii="Calibri" w:hAnsi="Calibri"/>
        </w:rPr>
        <w:t xml:space="preserve"> </w:t>
      </w:r>
      <w:r w:rsidRPr="008568A7">
        <w:rPr>
          <w:rFonts w:ascii="Calibri" w:hAnsi="Calibri"/>
        </w:rPr>
        <w:t xml:space="preserve">Restructurings, recapitalizations, mergers, acquisition, leveraged buyouts, and share </w:t>
      </w:r>
      <w:del w:id="9240" w:author="Aleksander Hansen" w:date="2013-02-15T20:21:00Z">
        <w:r w:rsidRPr="008568A7" w:rsidDel="00D671EA">
          <w:rPr>
            <w:rFonts w:ascii="Calibri" w:hAnsi="Calibri"/>
          </w:rPr>
          <w:delText>repurchases</w:delText>
        </w:r>
      </w:del>
      <w:ins w:id="9241" w:author="Aleksander Hansen" w:date="2013-02-15T20:21:00Z">
        <w:r w:rsidR="00D671EA" w:rsidRPr="008568A7">
          <w:rPr>
            <w:rFonts w:ascii="Calibri" w:hAnsi="Calibri"/>
          </w:rPr>
          <w:t>repurchase</w:t>
        </w:r>
      </w:ins>
      <w:r w:rsidRPr="008568A7">
        <w:rPr>
          <w:rFonts w:ascii="Calibri" w:hAnsi="Calibri"/>
        </w:rPr>
        <w:t xml:space="preserve"> often cause substantial changes in a corporation’s capital structure, greatly increased leverage and decreased equity. </w:t>
      </w:r>
      <w:r w:rsidR="00357847">
        <w:rPr>
          <w:rFonts w:ascii="Calibri" w:hAnsi="Calibri"/>
        </w:rPr>
        <w:t xml:space="preserve"> </w:t>
      </w:r>
      <w:r w:rsidRPr="008568A7">
        <w:rPr>
          <w:rFonts w:ascii="Calibri" w:hAnsi="Calibri"/>
        </w:rPr>
        <w:t>Event risk has caused some companies to include other special debt- retirement features in their indentures. An example is the maintenance of net worth clause included in the indentures of some lower-rated bond</w:t>
      </w:r>
      <w:ins w:id="9242"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9243"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issues.</w:t>
      </w:r>
    </w:p>
    <w:p w14:paraId="0BE818E5" w14:textId="76FADBA7" w:rsidR="005F2397" w:rsidRPr="008568A7" w:rsidRDefault="005F2397">
      <w:pPr>
        <w:pStyle w:val="Heading2"/>
      </w:pPr>
      <w:bookmarkStart w:id="9244" w:name="_Toc222580841"/>
      <w:r w:rsidRPr="008568A7">
        <w:t>Define high</w:t>
      </w:r>
      <w:r w:rsidRPr="008568A7">
        <w:rPr>
          <w:rFonts w:cs="Monaco"/>
        </w:rPr>
        <w:t>‐</w:t>
      </w:r>
      <w:r w:rsidRPr="008568A7">
        <w:t>yield</w:t>
      </w:r>
      <w:ins w:id="9245" w:author="Aleksander Hansen" w:date="2013-02-15T17:05:00Z">
        <w:r w:rsidR="00FF184E">
          <w:fldChar w:fldCharType="begin"/>
        </w:r>
        <w:r w:rsidR="00FF184E">
          <w:instrText xml:space="preserve"> XE "</w:instrText>
        </w:r>
      </w:ins>
      <w:r w:rsidR="00FF184E" w:rsidRPr="008568A7">
        <w:rPr>
          <w:rFonts w:ascii="Calibri" w:hAnsi="Calibri"/>
        </w:rPr>
        <w:instrText>yield</w:instrText>
      </w:r>
      <w:ins w:id="9246" w:author="Aleksander Hansen" w:date="2013-02-15T17:05:00Z">
        <w:r w:rsidR="00FF184E">
          <w:instrText xml:space="preserve">" </w:instrText>
        </w:r>
        <w:r w:rsidR="00FF184E">
          <w:fldChar w:fldCharType="end"/>
        </w:r>
      </w:ins>
      <w:r w:rsidRPr="008568A7">
        <w:t xml:space="preserve"> </w:t>
      </w:r>
      <w:r w:rsidR="00A21A0A" w:rsidRPr="008568A7">
        <w:t>bonds;</w:t>
      </w:r>
      <w:r w:rsidRPr="008568A7">
        <w:t xml:space="preserve"> describe types of high</w:t>
      </w:r>
      <w:r w:rsidRPr="008568A7">
        <w:rPr>
          <w:rFonts w:cs="Monaco"/>
        </w:rPr>
        <w:t>‐</w:t>
      </w:r>
      <w:r w:rsidRPr="008568A7">
        <w:t>yield bond</w:t>
      </w:r>
      <w:ins w:id="9247" w:author="Aleksander Hansen" w:date="2013-02-15T17:07:00Z">
        <w:r w:rsidR="00FF184E">
          <w:fldChar w:fldCharType="begin"/>
        </w:r>
        <w:r w:rsidR="00FF184E">
          <w:instrText xml:space="preserve"> XE "</w:instrText>
        </w:r>
      </w:ins>
      <w:r w:rsidR="00FF184E" w:rsidRPr="008568A7">
        <w:rPr>
          <w:rFonts w:ascii="Calibri" w:hAnsi="Calibri"/>
        </w:rPr>
        <w:instrText>bond</w:instrText>
      </w:r>
      <w:ins w:id="9248" w:author="Aleksander Hansen" w:date="2013-02-15T17:07:00Z">
        <w:r w:rsidR="00FF184E">
          <w:instrText xml:space="preserve">" </w:instrText>
        </w:r>
        <w:r w:rsidR="00FF184E">
          <w:fldChar w:fldCharType="end"/>
        </w:r>
      </w:ins>
      <w:r w:rsidRPr="008568A7">
        <w:t xml:space="preserve"> issuers, and some of the payment features peculiar to high yield bonds</w:t>
      </w:r>
      <w:bookmarkEnd w:id="9244"/>
      <w:r w:rsidR="00A21A0A" w:rsidRPr="008568A7">
        <w:br/>
      </w:r>
    </w:p>
    <w:p w14:paraId="620FB985" w14:textId="46D8A542" w:rsidR="005F2397" w:rsidRPr="008568A7" w:rsidDel="00D671EA" w:rsidRDefault="005F2397" w:rsidP="005F2397">
      <w:pPr>
        <w:rPr>
          <w:del w:id="9249" w:author="Aleksander Hansen" w:date="2013-02-15T20:22:00Z"/>
          <w:rFonts w:ascii="Calibri" w:hAnsi="Calibri"/>
        </w:rPr>
      </w:pPr>
      <w:r w:rsidRPr="008568A7">
        <w:rPr>
          <w:rFonts w:ascii="Calibri" w:hAnsi="Calibri"/>
        </w:rPr>
        <w:t>High-yield</w:t>
      </w:r>
      <w:ins w:id="9250"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9251"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bonds are those rated below investment grade</w:t>
      </w:r>
      <w:ins w:id="9252" w:author="Aleksander Hansen" w:date="2013-02-15T17:20:00Z">
        <w:r w:rsidR="003578F0">
          <w:rPr>
            <w:rFonts w:ascii="Calibri" w:hAnsi="Calibri"/>
          </w:rPr>
          <w:fldChar w:fldCharType="begin"/>
        </w:r>
        <w:r w:rsidR="003578F0">
          <w:instrText xml:space="preserve"> XE "</w:instrText>
        </w:r>
      </w:ins>
      <w:ins w:id="9253" w:author="Aleksander Hansen" w:date="2013-02-11T19:23:00Z">
        <w:r w:rsidR="003578F0">
          <w:rPr>
            <w:rFonts w:ascii="Calibri" w:hAnsi="Calibri"/>
          </w:rPr>
          <w:instrText>investment grade</w:instrText>
        </w:r>
      </w:ins>
      <w:ins w:id="9254" w:author="Aleksander Hansen" w:date="2013-02-15T17:20:00Z">
        <w:r w:rsidR="003578F0">
          <w:instrText xml:space="preserve">" </w:instrText>
        </w:r>
        <w:r w:rsidR="003578F0">
          <w:rPr>
            <w:rFonts w:ascii="Calibri" w:hAnsi="Calibri"/>
          </w:rPr>
          <w:fldChar w:fldCharType="end"/>
        </w:r>
      </w:ins>
      <w:r w:rsidRPr="008568A7">
        <w:rPr>
          <w:rFonts w:ascii="Calibri" w:hAnsi="Calibri"/>
        </w:rPr>
        <w:t xml:space="preserve"> by the ratings agencies</w:t>
      </w:r>
      <w:ins w:id="9255" w:author="Aleksander Hansen" w:date="2013-02-15T20:22:00Z">
        <w:r w:rsidR="00D671EA">
          <w:rPr>
            <w:rFonts w:ascii="Calibri" w:hAnsi="Calibri"/>
          </w:rPr>
          <w:t>, these issues are also</w:t>
        </w:r>
      </w:ins>
      <w:del w:id="9256" w:author="Aleksander Hansen" w:date="2013-02-15T20:22:00Z">
        <w:r w:rsidRPr="008568A7" w:rsidDel="00D671EA">
          <w:rPr>
            <w:rFonts w:ascii="Calibri" w:hAnsi="Calibri"/>
          </w:rPr>
          <w:delText xml:space="preserve">. </w:delText>
        </w:r>
      </w:del>
    </w:p>
    <w:p w14:paraId="104D033A" w14:textId="77777777" w:rsidR="005F2397" w:rsidRPr="008568A7" w:rsidRDefault="005F2397" w:rsidP="005F2397">
      <w:pPr>
        <w:rPr>
          <w:rFonts w:ascii="Calibri" w:hAnsi="Calibri"/>
        </w:rPr>
      </w:pPr>
      <w:del w:id="9257" w:author="Aleksander Hansen" w:date="2013-02-15T20:22:00Z">
        <w:r w:rsidRPr="008568A7" w:rsidDel="00D671EA">
          <w:rPr>
            <w:rFonts w:ascii="Calibri" w:hAnsi="Calibri"/>
          </w:rPr>
          <w:delText>Also</w:delText>
        </w:r>
      </w:del>
      <w:r w:rsidRPr="008568A7">
        <w:rPr>
          <w:rFonts w:ascii="Calibri" w:hAnsi="Calibri"/>
        </w:rPr>
        <w:t xml:space="preserve"> known as junk bonds. </w:t>
      </w:r>
    </w:p>
    <w:p w14:paraId="75818EBA" w14:textId="0048A0F5" w:rsidR="005F2397" w:rsidRPr="008568A7" w:rsidRDefault="005F2397">
      <w:pPr>
        <w:pStyle w:val="Heading3SubGTNI"/>
        <w:pPrChange w:id="9258" w:author="Aleksander Hansen" w:date="2013-02-15T20:23:00Z">
          <w:pPr/>
        </w:pPrChange>
      </w:pPr>
      <w:bookmarkStart w:id="9259" w:name="_Toc222580842"/>
      <w:r w:rsidRPr="008568A7">
        <w:t>Types</w:t>
      </w:r>
      <w:ins w:id="9260" w:author="Aleksander Hansen" w:date="2013-02-15T20:23:00Z">
        <w:r w:rsidR="00D671EA">
          <w:t xml:space="preserve"> of high-yield bond issuers</w:t>
        </w:r>
      </w:ins>
      <w:bookmarkEnd w:id="9259"/>
    </w:p>
    <w:p w14:paraId="064D5A6D" w14:textId="77777777" w:rsidR="005F2397" w:rsidRPr="008568A7" w:rsidRDefault="005F2397" w:rsidP="005F2397">
      <w:pPr>
        <w:rPr>
          <w:rFonts w:ascii="Calibri" w:hAnsi="Calibri"/>
        </w:rPr>
      </w:pPr>
      <w:r w:rsidRPr="008568A7">
        <w:rPr>
          <w:rFonts w:ascii="Calibri" w:hAnsi="Calibri"/>
        </w:rPr>
        <w:t>Original Issuers</w:t>
      </w:r>
    </w:p>
    <w:p w14:paraId="6092CDF4" w14:textId="77777777" w:rsidR="005F2397" w:rsidRPr="008568A7" w:rsidRDefault="005F2397" w:rsidP="005F2397">
      <w:pPr>
        <w:rPr>
          <w:rFonts w:ascii="Calibri" w:hAnsi="Calibri"/>
        </w:rPr>
      </w:pPr>
      <w:r w:rsidRPr="008568A7">
        <w:rPr>
          <w:rFonts w:ascii="Calibri" w:hAnsi="Calibri"/>
        </w:rPr>
        <w:t>Fallen Angels</w:t>
      </w:r>
    </w:p>
    <w:p w14:paraId="7AF3F8FB" w14:textId="77777777" w:rsidR="005F2397" w:rsidRPr="008568A7" w:rsidRDefault="005F2397" w:rsidP="005F2397">
      <w:pPr>
        <w:rPr>
          <w:rFonts w:ascii="Calibri" w:hAnsi="Calibri"/>
        </w:rPr>
      </w:pPr>
      <w:r w:rsidRPr="008568A7">
        <w:rPr>
          <w:rFonts w:ascii="Calibri" w:hAnsi="Calibri"/>
        </w:rPr>
        <w:t>Restructurings and Leverage Buyouts</w:t>
      </w:r>
    </w:p>
    <w:p w14:paraId="7CA3B23C" w14:textId="2049068F" w:rsidR="005F2397" w:rsidRPr="008568A7" w:rsidRDefault="00D671EA">
      <w:pPr>
        <w:pStyle w:val="Heading3SubGTNI"/>
        <w:pPrChange w:id="9261" w:author="Aleksander Hansen" w:date="2013-02-15T20:21:00Z">
          <w:pPr/>
        </w:pPrChange>
      </w:pPr>
      <w:bookmarkStart w:id="9262" w:name="_Toc222580843"/>
      <w:ins w:id="9263" w:author="Aleksander Hansen" w:date="2013-02-15T20:23:00Z">
        <w:r>
          <w:t>Payment features peculiar to high-yield bonds (</w:t>
        </w:r>
      </w:ins>
      <w:del w:id="9264" w:author="Aleksander Hansen" w:date="2013-02-15T20:23:00Z">
        <w:r w:rsidR="005F2397" w:rsidRPr="008568A7" w:rsidDel="00D671EA">
          <w:delText xml:space="preserve">Three types of </w:delText>
        </w:r>
      </w:del>
      <w:r w:rsidR="005F2397" w:rsidRPr="008568A7">
        <w:t>deferred-coupon</w:t>
      </w:r>
      <w:ins w:id="9265" w:author="Aleksander Hansen" w:date="2013-02-15T17:09:00Z">
        <w:r w:rsidR="00FF184E">
          <w:fldChar w:fldCharType="begin"/>
        </w:r>
        <w:r w:rsidR="00FF184E">
          <w:instrText xml:space="preserve"> XE "</w:instrText>
        </w:r>
      </w:ins>
      <w:r w:rsidR="00FF184E" w:rsidRPr="008568A7">
        <w:instrText>coupon</w:instrText>
      </w:r>
      <w:ins w:id="9266" w:author="Aleksander Hansen" w:date="2013-02-15T17:09:00Z">
        <w:r w:rsidR="00FF184E">
          <w:instrText xml:space="preserve">" </w:instrText>
        </w:r>
        <w:r w:rsidR="00FF184E">
          <w:fldChar w:fldCharType="end"/>
        </w:r>
      </w:ins>
      <w:r w:rsidR="005F2397" w:rsidRPr="008568A7">
        <w:t xml:space="preserve"> structures</w:t>
      </w:r>
      <w:del w:id="9267" w:author="Aleksander Hansen" w:date="2013-02-15T20:21:00Z">
        <w:r w:rsidR="005F2397" w:rsidRPr="008568A7" w:rsidDel="00D671EA">
          <w:delText>:</w:delText>
        </w:r>
      </w:del>
      <w:ins w:id="9268" w:author="Aleksander Hansen" w:date="2013-02-15T20:24:00Z">
        <w:r>
          <w:t>)</w:t>
        </w:r>
      </w:ins>
      <w:bookmarkEnd w:id="9262"/>
    </w:p>
    <w:p w14:paraId="2EF9AE25" w14:textId="4211073B" w:rsidR="005F2397" w:rsidRPr="008568A7" w:rsidRDefault="005F2397" w:rsidP="005F2397">
      <w:pPr>
        <w:rPr>
          <w:rFonts w:ascii="Calibri" w:hAnsi="Calibri"/>
        </w:rPr>
      </w:pPr>
      <w:r w:rsidRPr="008568A7">
        <w:rPr>
          <w:rFonts w:ascii="Calibri" w:hAnsi="Calibri"/>
        </w:rPr>
        <w:t>Deferred-interest</w:t>
      </w:r>
      <w:ins w:id="926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9270"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bonds, </w:t>
      </w:r>
    </w:p>
    <w:p w14:paraId="3B9A8F25" w14:textId="77777777" w:rsidR="005F2397" w:rsidRPr="008568A7" w:rsidRDefault="005F2397" w:rsidP="005F2397">
      <w:pPr>
        <w:rPr>
          <w:rFonts w:ascii="Calibri" w:hAnsi="Calibri"/>
        </w:rPr>
      </w:pPr>
      <w:r w:rsidRPr="008568A7">
        <w:rPr>
          <w:rFonts w:ascii="Calibri" w:hAnsi="Calibri"/>
        </w:rPr>
        <w:t xml:space="preserve">Step-up bonds, and </w:t>
      </w:r>
    </w:p>
    <w:p w14:paraId="33723FC8" w14:textId="77777777" w:rsidR="005F2397" w:rsidRPr="008568A7" w:rsidRDefault="005F2397" w:rsidP="005F2397">
      <w:pPr>
        <w:rPr>
          <w:rFonts w:ascii="Calibri" w:hAnsi="Calibri"/>
        </w:rPr>
      </w:pPr>
      <w:r w:rsidRPr="008568A7">
        <w:rPr>
          <w:rFonts w:ascii="Calibri" w:hAnsi="Calibri"/>
        </w:rPr>
        <w:t>Payment-in-kind bonds.</w:t>
      </w:r>
    </w:p>
    <w:p w14:paraId="41059E1E" w14:textId="77777777" w:rsidR="005F2397" w:rsidRPr="008568A7" w:rsidRDefault="005F2397">
      <w:pPr>
        <w:pStyle w:val="Heading2"/>
        <w:pPrChange w:id="9271" w:author="Aleksander Hansen" w:date="2013-02-15T20:42:00Z">
          <w:pPr/>
        </w:pPrChange>
      </w:pPr>
      <w:bookmarkStart w:id="9272" w:name="_Toc222580844"/>
      <w:r w:rsidRPr="008568A7">
        <w:t>Define and differentiate between an issuer default rate and a dollar default rate</w:t>
      </w:r>
      <w:bookmarkEnd w:id="9272"/>
    </w:p>
    <w:p w14:paraId="0F8FC329" w14:textId="2C8D623C" w:rsidR="005F2397" w:rsidRPr="008568A7" w:rsidRDefault="00D671EA">
      <w:pPr>
        <w:pStyle w:val="Heading3SubGTNI"/>
        <w:pPrChange w:id="9273" w:author="Aleksander Hansen" w:date="2013-02-15T20:24:00Z">
          <w:pPr/>
        </w:pPrChange>
      </w:pPr>
      <w:ins w:id="9274" w:author="Aleksander Hansen" w:date="2013-02-15T20:24:00Z">
        <w:r>
          <w:br/>
        </w:r>
      </w:ins>
      <w:bookmarkStart w:id="9275" w:name="_Toc222580845"/>
      <w:r w:rsidR="005F2397" w:rsidRPr="008568A7">
        <w:t>Issuer default rate</w:t>
      </w:r>
      <w:bookmarkEnd w:id="9275"/>
    </w:p>
    <w:p w14:paraId="193EC2B4" w14:textId="60E8E00B" w:rsidR="005F2397" w:rsidRPr="008568A7" w:rsidDel="00D671EA" w:rsidRDefault="005F2397" w:rsidP="005F2397">
      <w:pPr>
        <w:rPr>
          <w:del w:id="9276" w:author="Aleksander Hansen" w:date="2013-02-15T20:25:00Z"/>
          <w:rFonts w:ascii="Calibri" w:hAnsi="Calibri"/>
        </w:rPr>
      </w:pPr>
      <w:r w:rsidRPr="008568A7">
        <w:rPr>
          <w:rFonts w:ascii="Calibri" w:hAnsi="Calibri"/>
        </w:rPr>
        <w:t xml:space="preserve">Number of issuers that default divided by total number of </w:t>
      </w:r>
      <w:del w:id="9277" w:author="Aleksander Hansen" w:date="2013-02-15T20:25:00Z">
        <w:r w:rsidRPr="008568A7" w:rsidDel="00D671EA">
          <w:rPr>
            <w:rFonts w:ascii="Calibri" w:hAnsi="Calibri"/>
          </w:rPr>
          <w:delText xml:space="preserve">issuers </w:delText>
        </w:r>
      </w:del>
      <w:ins w:id="9278" w:author="Aleksander Hansen" w:date="2013-02-15T20:25:00Z">
        <w:r w:rsidR="00D671EA" w:rsidRPr="008568A7">
          <w:rPr>
            <w:rFonts w:ascii="Calibri" w:hAnsi="Calibri"/>
          </w:rPr>
          <w:t xml:space="preserve">issuers. </w:t>
        </w:r>
      </w:ins>
    </w:p>
    <w:p w14:paraId="17C03FD2" w14:textId="69A6939F" w:rsidR="005F2397" w:rsidRPr="008568A7" w:rsidRDefault="005F2397" w:rsidP="005F2397">
      <w:pPr>
        <w:rPr>
          <w:rFonts w:ascii="Calibri" w:hAnsi="Calibri"/>
        </w:rPr>
      </w:pPr>
      <w:r w:rsidRPr="008568A7">
        <w:rPr>
          <w:rFonts w:ascii="Calibri" w:hAnsi="Calibri"/>
        </w:rPr>
        <w:t>Gives no recognition to amount defaulted nor amount of issuance</w:t>
      </w:r>
      <w:ins w:id="9279" w:author="Aleksander Hansen" w:date="2013-02-15T20:25:00Z">
        <w:r w:rsidR="00D671EA">
          <w:rPr>
            <w:rFonts w:ascii="Calibri" w:hAnsi="Calibri"/>
          </w:rPr>
          <w:t>.</w:t>
        </w:r>
      </w:ins>
    </w:p>
    <w:p w14:paraId="455D1941" w14:textId="60E7FF3A" w:rsidR="005F2397" w:rsidRPr="008568A7" w:rsidRDefault="005F2397">
      <w:pPr>
        <w:pStyle w:val="Heading3SubGTNI"/>
        <w:pPrChange w:id="9280" w:author="Aleksander Hansen" w:date="2013-02-15T20:24:00Z">
          <w:pPr/>
        </w:pPrChange>
      </w:pPr>
      <w:bookmarkStart w:id="9281" w:name="_Toc222580846"/>
      <w:r w:rsidRPr="008568A7">
        <w:t>Dollar default rate</w:t>
      </w:r>
      <w:bookmarkEnd w:id="9281"/>
    </w:p>
    <w:p w14:paraId="1F9EB4C6" w14:textId="480D9A16" w:rsidR="005F2397" w:rsidRDefault="005F2397" w:rsidP="005F2397">
      <w:pPr>
        <w:rPr>
          <w:ins w:id="9282" w:author="Aleksander Hansen" w:date="2013-02-15T20:25:00Z"/>
          <w:rFonts w:ascii="Calibri" w:hAnsi="Calibri"/>
        </w:rPr>
      </w:pPr>
      <w:r w:rsidRPr="008568A7">
        <w:rPr>
          <w:rFonts w:ascii="Calibri" w:hAnsi="Calibri"/>
        </w:rPr>
        <w:t>Par value of all defaulted bonds divided by total par value of bonds outstanding during the year (Altman uses this method)</w:t>
      </w:r>
      <w:ins w:id="9283" w:author="Aleksander Hansen" w:date="2013-02-15T20:25:00Z">
        <w:r w:rsidR="00D671EA">
          <w:rPr>
            <w:rFonts w:ascii="Calibri" w:hAnsi="Calibri"/>
          </w:rPr>
          <w:t>.</w:t>
        </w:r>
      </w:ins>
    </w:p>
    <w:p w14:paraId="3F37503A" w14:textId="77777777" w:rsidR="00D671EA" w:rsidRPr="008568A7" w:rsidRDefault="00D671EA" w:rsidP="005F2397">
      <w:pPr>
        <w:rPr>
          <w:rFonts w:ascii="Calibri" w:hAnsi="Calibri"/>
        </w:rPr>
      </w:pPr>
    </w:p>
    <w:p w14:paraId="2689C176" w14:textId="77777777" w:rsidR="005F2397" w:rsidRPr="008568A7" w:rsidRDefault="005F2397" w:rsidP="005F2397">
      <w:pPr>
        <w:rPr>
          <w:rFonts w:ascii="Calibri" w:hAnsi="Calibri"/>
        </w:rPr>
      </w:pPr>
      <w:r w:rsidRPr="008568A7">
        <w:rPr>
          <w:rFonts w:ascii="Calibri" w:hAnsi="Calibri"/>
        </w:rPr>
        <w:t>Average annual default rate</w:t>
      </w:r>
    </w:p>
    <w:p w14:paraId="0DCF81D2" w14:textId="553AD7EB" w:rsidR="005F2397" w:rsidRPr="008568A7" w:rsidRDefault="005F2397" w:rsidP="005F2397">
      <w:pPr>
        <w:rPr>
          <w:rFonts w:ascii="Calibri" w:hAnsi="Calibri"/>
        </w:rPr>
      </w:pPr>
      <w:r w:rsidRPr="008568A7">
        <w:rPr>
          <w:rFonts w:ascii="Calibri" w:hAnsi="Calibri"/>
        </w:rPr>
        <w:t xml:space="preserve">Cumulative $ value of all defaulted bonds ÷ Cumulative $ value of all issuance </w:t>
      </w:r>
      <w:r w:rsidRPr="008568A7">
        <w:rPr>
          <w:rFonts w:ascii="Calibri" w:hAnsi="Calibri"/>
        </w:rPr>
        <w:t> by weighted average number of years outstanding</w:t>
      </w:r>
      <w:ins w:id="9284" w:author="Aleksander Hansen" w:date="2013-02-15T20:33:00Z">
        <w:r w:rsidR="00DC57B0">
          <w:rPr>
            <w:rFonts w:ascii="Calibri" w:hAnsi="Calibri"/>
          </w:rPr>
          <w:br/>
        </w:r>
      </w:ins>
    </w:p>
    <w:p w14:paraId="6CB4005F" w14:textId="77777777" w:rsidR="005F2397" w:rsidRPr="008568A7" w:rsidRDefault="005F2397" w:rsidP="005F2397">
      <w:pPr>
        <w:rPr>
          <w:rFonts w:ascii="Calibri" w:hAnsi="Calibri"/>
        </w:rPr>
      </w:pPr>
      <w:r w:rsidRPr="008568A7">
        <w:rPr>
          <w:rFonts w:ascii="Calibri" w:hAnsi="Calibri"/>
        </w:rPr>
        <w:t>Cumulate default rate</w:t>
      </w:r>
    </w:p>
    <w:p w14:paraId="507F275C" w14:textId="77777777" w:rsidR="005F2397" w:rsidRPr="008568A7" w:rsidRDefault="005F2397" w:rsidP="005F2397">
      <w:pPr>
        <w:rPr>
          <w:rFonts w:ascii="Calibri" w:hAnsi="Calibri"/>
        </w:rPr>
      </w:pPr>
      <w:r w:rsidRPr="008568A7">
        <w:rPr>
          <w:rFonts w:ascii="Calibri" w:hAnsi="Calibri"/>
        </w:rPr>
        <w:t>Cumulative $ value of all defaulted bonds ÷ Cumulative $ value of all issuance</w:t>
      </w:r>
    </w:p>
    <w:p w14:paraId="3915CF29" w14:textId="77777777" w:rsidR="005F2397" w:rsidRPr="008568A7" w:rsidRDefault="005F2397">
      <w:pPr>
        <w:pStyle w:val="Heading2"/>
        <w:pPrChange w:id="9285" w:author="Aleksander Hansen" w:date="2013-02-15T20:42:00Z">
          <w:pPr/>
        </w:pPrChange>
      </w:pPr>
      <w:bookmarkStart w:id="9286" w:name="_Toc222580847"/>
      <w:r w:rsidRPr="008568A7">
        <w:t>Define recovery rates and describe the relationship between recovery rates and seniority</w:t>
      </w:r>
      <w:bookmarkEnd w:id="9286"/>
      <w:r w:rsidR="00BB7AF8" w:rsidRPr="008568A7">
        <w:br/>
      </w:r>
    </w:p>
    <w:p w14:paraId="14B93076" w14:textId="77777777" w:rsidR="005F2397" w:rsidRPr="008568A7" w:rsidRDefault="005F2397" w:rsidP="005F2397">
      <w:pPr>
        <w:rPr>
          <w:rFonts w:ascii="Calibri" w:hAnsi="Calibri"/>
        </w:rPr>
      </w:pPr>
      <w:r w:rsidRPr="008568A7">
        <w:rPr>
          <w:rFonts w:ascii="Calibri" w:hAnsi="Calibri"/>
        </w:rPr>
        <w:t>Measuring the amount recovered is non-trivial</w:t>
      </w:r>
      <w:r w:rsidR="005A4894" w:rsidRPr="008568A7">
        <w:rPr>
          <w:rFonts w:ascii="Calibri" w:hAnsi="Calibri"/>
        </w:rPr>
        <w:t xml:space="preserve">. </w:t>
      </w:r>
      <w:r w:rsidRPr="008568A7">
        <w:rPr>
          <w:rFonts w:ascii="Calibri" w:hAnsi="Calibri"/>
        </w:rPr>
        <w:t xml:space="preserve">The final distribution to claimants may consist of cash and securities. </w:t>
      </w:r>
      <w:r w:rsidR="003C1F36" w:rsidRPr="008568A7">
        <w:rPr>
          <w:rFonts w:ascii="Calibri" w:hAnsi="Calibri"/>
        </w:rPr>
        <w:t>However, it can often be</w:t>
      </w:r>
      <w:r w:rsidRPr="008568A7">
        <w:rPr>
          <w:rFonts w:ascii="Calibri" w:hAnsi="Calibri"/>
        </w:rPr>
        <w:t xml:space="preserve"> difficult to track what was received and then</w:t>
      </w:r>
      <w:r w:rsidR="003C1F36" w:rsidRPr="008568A7">
        <w:rPr>
          <w:rFonts w:ascii="Calibri" w:hAnsi="Calibri"/>
        </w:rPr>
        <w:t xml:space="preserve"> additionally,</w:t>
      </w:r>
      <w:r w:rsidRPr="008568A7">
        <w:rPr>
          <w:rFonts w:ascii="Calibri" w:hAnsi="Calibri"/>
        </w:rPr>
        <w:t xml:space="preserve"> determine the present value of any noncash payments received.</w:t>
      </w:r>
      <w:r w:rsidR="003C1F36" w:rsidRPr="008568A7">
        <w:rPr>
          <w:rFonts w:ascii="Calibri" w:hAnsi="Calibri"/>
        </w:rPr>
        <w:t xml:space="preserve"> Moody’s use</w:t>
      </w:r>
      <w:r w:rsidRPr="008568A7">
        <w:rPr>
          <w:rFonts w:ascii="Calibri" w:hAnsi="Calibri"/>
        </w:rPr>
        <w:t xml:space="preserve"> the trading price at the time of default as a proxy for the amount recovered</w:t>
      </w:r>
      <w:r w:rsidR="003C1F36" w:rsidRPr="008568A7">
        <w:rPr>
          <w:rFonts w:ascii="Calibri" w:hAnsi="Calibri"/>
        </w:rPr>
        <w:t xml:space="preserve">. </w:t>
      </w:r>
      <w:r w:rsidRPr="008568A7">
        <w:rPr>
          <w:rFonts w:ascii="Calibri" w:hAnsi="Calibri"/>
        </w:rPr>
        <w:t xml:space="preserve">The recovery rate is </w:t>
      </w:r>
      <w:r w:rsidR="003C1F36" w:rsidRPr="008568A7">
        <w:rPr>
          <w:rFonts w:ascii="Calibri" w:hAnsi="Calibri"/>
        </w:rPr>
        <w:t xml:space="preserve">thus </w:t>
      </w:r>
      <w:r w:rsidRPr="008568A7">
        <w:rPr>
          <w:rFonts w:ascii="Calibri" w:hAnsi="Calibri"/>
        </w:rPr>
        <w:t>the trading price at that time divided by the par value. Moody’s found that the recovery rate was 38% for all bonds.</w:t>
      </w:r>
      <w:r w:rsidR="003C1F36" w:rsidRPr="008568A7">
        <w:rPr>
          <w:rFonts w:ascii="Calibri" w:hAnsi="Calibri"/>
        </w:rPr>
        <w:t xml:space="preserve"> </w:t>
      </w:r>
      <w:r w:rsidRPr="008568A7">
        <w:rPr>
          <w:rFonts w:ascii="Calibri" w:hAnsi="Calibri"/>
        </w:rPr>
        <w:t>While default rates are the same regardless of the level of seniority, recovery rates differ. The study found that the higher the level of seniority, the greater is the recovery rate.</w:t>
      </w:r>
    </w:p>
    <w:p w14:paraId="2344A597" w14:textId="77777777" w:rsidR="00823993" w:rsidRDefault="00823993">
      <w:pPr>
        <w:rPr>
          <w:ins w:id="9287" w:author="Aleksander Hansen" w:date="2013-02-15T18:31:00Z"/>
          <w:rFonts w:ascii="Calibri" w:hAnsi="Calibri"/>
        </w:rPr>
      </w:pPr>
      <w:ins w:id="9288" w:author="Aleksander Hansen" w:date="2013-02-15T18:31:00Z">
        <w:r>
          <w:rPr>
            <w:rFonts w:ascii="Calibri" w:hAnsi="Calibri"/>
          </w:rPr>
          <w:br w:type="page"/>
        </w:r>
      </w:ins>
    </w:p>
    <w:p w14:paraId="31E67F7B" w14:textId="77777777" w:rsidR="00823993" w:rsidRDefault="00823993">
      <w:pPr>
        <w:pStyle w:val="Heading2"/>
        <w:rPr>
          <w:ins w:id="9289" w:author="Aleksander Hansen" w:date="2013-02-15T18:31:00Z"/>
        </w:rPr>
        <w:pPrChange w:id="9290" w:author="Aleksander Hansen" w:date="2013-02-15T20:42:00Z">
          <w:pPr/>
        </w:pPrChange>
      </w:pPr>
      <w:bookmarkStart w:id="9291" w:name="_Toc222580848"/>
      <w:ins w:id="9292" w:author="Aleksander Hansen" w:date="2013-02-15T18:31:00Z">
        <w:r>
          <w:t>Chapter Summary</w:t>
        </w:r>
        <w:bookmarkEnd w:id="9291"/>
      </w:ins>
    </w:p>
    <w:p w14:paraId="42E8F12B" w14:textId="77777777" w:rsidR="00D605C2" w:rsidRDefault="00823993">
      <w:pPr>
        <w:rPr>
          <w:ins w:id="9293" w:author="Aleksander Hansen" w:date="2013-02-15T19:08:00Z"/>
          <w:rFonts w:ascii="Calibri" w:hAnsi="Calibri"/>
        </w:rPr>
      </w:pPr>
      <w:ins w:id="9294" w:author="Aleksander Hansen" w:date="2013-02-15T18:31:00Z">
        <w:r>
          <w:br/>
        </w:r>
      </w:ins>
      <w:ins w:id="9295" w:author="Aleksander Hansen" w:date="2013-02-15T19:04:00Z">
        <w:r w:rsidR="0099629A">
          <w:rPr>
            <w:rFonts w:ascii="Calibri" w:hAnsi="Calibri"/>
          </w:rPr>
          <w:t>The bond</w:t>
        </w:r>
      </w:ins>
      <w:ins w:id="9296" w:author="Aleksander Hansen" w:date="2013-02-15T19:05:00Z">
        <w:r w:rsidR="0099629A">
          <w:rPr>
            <w:rFonts w:ascii="Calibri" w:hAnsi="Calibri"/>
          </w:rPr>
          <w:t xml:space="preserve">’s </w:t>
        </w:r>
        <w:r w:rsidR="0099629A" w:rsidRPr="0099629A">
          <w:rPr>
            <w:rFonts w:ascii="Calibri" w:hAnsi="Calibri"/>
            <w:i/>
            <w:rPrChange w:id="9297" w:author="Aleksander Hansen" w:date="2013-02-15T19:05:00Z">
              <w:rPr>
                <w:rFonts w:ascii="Calibri" w:hAnsi="Calibri"/>
              </w:rPr>
            </w:rPrChange>
          </w:rPr>
          <w:t>indenture</w:t>
        </w:r>
        <w:r w:rsidR="0099629A">
          <w:rPr>
            <w:rFonts w:ascii="Calibri" w:hAnsi="Calibri"/>
          </w:rPr>
          <w:t xml:space="preserve"> is the </w:t>
        </w:r>
      </w:ins>
      <w:ins w:id="9298" w:author="Aleksander Hansen" w:date="2013-02-15T19:04:00Z">
        <w:r w:rsidR="0099629A" w:rsidRPr="008568A7">
          <w:rPr>
            <w:rFonts w:ascii="Calibri" w:hAnsi="Calibri"/>
          </w:rPr>
          <w:t>contract that contains corporate bond</w:t>
        </w:r>
        <w:r w:rsidR="0099629A">
          <w:rPr>
            <w:rFonts w:ascii="Calibri" w:hAnsi="Calibri"/>
          </w:rPr>
          <w:fldChar w:fldCharType="begin"/>
        </w:r>
        <w:r w:rsidR="0099629A">
          <w:instrText xml:space="preserve"> XE "</w:instrText>
        </w:r>
        <w:r w:rsidR="0099629A" w:rsidRPr="008568A7">
          <w:rPr>
            <w:rFonts w:ascii="Calibri" w:hAnsi="Calibri"/>
          </w:rPr>
          <w:instrText>bond</w:instrText>
        </w:r>
        <w:r w:rsidR="0099629A">
          <w:instrText xml:space="preserve">" </w:instrText>
        </w:r>
        <w:r w:rsidR="0099629A">
          <w:rPr>
            <w:rFonts w:ascii="Calibri" w:hAnsi="Calibri"/>
          </w:rPr>
          <w:fldChar w:fldCharType="end"/>
        </w:r>
        <w:r w:rsidR="0099629A" w:rsidRPr="008568A7">
          <w:rPr>
            <w:rFonts w:ascii="Calibri" w:hAnsi="Calibri"/>
          </w:rPr>
          <w:t xml:space="preserve"> issuer promises and investors’ rights</w:t>
        </w:r>
      </w:ins>
      <w:ins w:id="9299" w:author="Aleksander Hansen" w:date="2013-02-15T19:05:00Z">
        <w:r w:rsidR="0099629A">
          <w:rPr>
            <w:rFonts w:ascii="Calibri" w:hAnsi="Calibri"/>
          </w:rPr>
          <w:t>.</w:t>
        </w:r>
      </w:ins>
    </w:p>
    <w:p w14:paraId="2159C9ED" w14:textId="77777777" w:rsidR="00D605C2" w:rsidRDefault="00D605C2">
      <w:pPr>
        <w:rPr>
          <w:ins w:id="9300" w:author="Aleksander Hansen" w:date="2013-02-15T19:08:00Z"/>
          <w:rFonts w:ascii="Calibri" w:hAnsi="Calibri"/>
        </w:rPr>
      </w:pPr>
    </w:p>
    <w:p w14:paraId="53D6DAE0" w14:textId="7A57E5BB" w:rsidR="00D605C2" w:rsidRPr="008568A7" w:rsidRDefault="00D605C2">
      <w:pPr>
        <w:rPr>
          <w:ins w:id="9301" w:author="Aleksander Hansen" w:date="2013-02-15T19:08:00Z"/>
          <w:rFonts w:ascii="Calibri" w:hAnsi="Calibri"/>
        </w:rPr>
      </w:pPr>
      <w:ins w:id="9302" w:author="Aleksander Hansen" w:date="2013-02-15T19:08:00Z">
        <w:r>
          <w:rPr>
            <w:rFonts w:ascii="Calibri" w:hAnsi="Calibri"/>
          </w:rPr>
          <w:t>The corporate trustee is a third party to the contract and a</w:t>
        </w:r>
        <w:r w:rsidRPr="008568A7">
          <w:rPr>
            <w:rFonts w:ascii="Calibri" w:hAnsi="Calibri"/>
          </w:rPr>
          <w:t xml:space="preserve">cts in </w:t>
        </w:r>
        <w:r>
          <w:rPr>
            <w:rFonts w:ascii="Calibri" w:hAnsi="Calibri"/>
          </w:rPr>
          <w:t xml:space="preserve">a </w:t>
        </w:r>
        <w:r w:rsidRPr="008568A7">
          <w:rPr>
            <w:rFonts w:ascii="Calibri" w:hAnsi="Calibri"/>
          </w:rPr>
          <w:t xml:space="preserve">ﬁduciary </w:t>
        </w:r>
      </w:ins>
      <w:ins w:id="9303" w:author="Aleksander Hansen" w:date="2013-02-15T19:09:00Z">
        <w:r>
          <w:rPr>
            <w:rFonts w:ascii="Calibri" w:hAnsi="Calibri"/>
          </w:rPr>
          <w:t xml:space="preserve">(legal) </w:t>
        </w:r>
      </w:ins>
      <w:ins w:id="9304" w:author="Aleksander Hansen" w:date="2013-02-15T19:08:00Z">
        <w:r w:rsidRPr="008568A7">
          <w:rPr>
            <w:rFonts w:ascii="Calibri" w:hAnsi="Calibri"/>
          </w:rPr>
          <w:t>capacity for</w:t>
        </w:r>
      </w:ins>
      <w:ins w:id="9305" w:author="Aleksander Hansen" w:date="2013-02-15T19:10:00Z">
        <w:r>
          <w:rPr>
            <w:rFonts w:ascii="Calibri" w:hAnsi="Calibri"/>
          </w:rPr>
          <w:t>, or on behalf of,</w:t>
        </w:r>
      </w:ins>
      <w:ins w:id="9306" w:author="Aleksander Hansen" w:date="2013-02-15T19:08:00Z">
        <w:r w:rsidRPr="008568A7">
          <w:rPr>
            <w:rFonts w:ascii="Calibri" w:hAnsi="Calibri"/>
          </w:rPr>
          <w:t xml:space="preserve"> investors</w:t>
        </w:r>
      </w:ins>
      <w:ins w:id="9307" w:author="Aleksander Hansen" w:date="2013-02-15T19:09:00Z">
        <w:r>
          <w:rPr>
            <w:rFonts w:ascii="Calibri" w:hAnsi="Calibri"/>
          </w:rPr>
          <w:t>.</w:t>
        </w:r>
      </w:ins>
      <w:ins w:id="9308" w:author="Aleksander Hansen" w:date="2013-02-15T19:10:00Z">
        <w:r>
          <w:rPr>
            <w:rFonts w:ascii="Calibri" w:hAnsi="Calibri"/>
          </w:rPr>
          <w:t xml:space="preserve"> It is the role of the t</w:t>
        </w:r>
      </w:ins>
      <w:ins w:id="9309" w:author="Aleksander Hansen" w:date="2013-02-15T19:08:00Z">
        <w:r w:rsidRPr="008568A7">
          <w:rPr>
            <w:rFonts w:ascii="Calibri" w:hAnsi="Calibri"/>
          </w:rPr>
          <w:t>rustee</w:t>
        </w:r>
        <w:r>
          <w:rPr>
            <w:rFonts w:ascii="Calibri" w:hAnsi="Calibri"/>
          </w:rPr>
          <w:t xml:space="preserve"> </w:t>
        </w:r>
      </w:ins>
      <w:ins w:id="9310" w:author="Aleksander Hansen" w:date="2013-02-15T19:12:00Z">
        <w:r>
          <w:rPr>
            <w:rFonts w:ascii="Calibri" w:hAnsi="Calibri"/>
          </w:rPr>
          <w:t xml:space="preserve">to </w:t>
        </w:r>
      </w:ins>
      <w:ins w:id="9311" w:author="Aleksander Hansen" w:date="2013-02-15T19:11:00Z">
        <w:r>
          <w:rPr>
            <w:rFonts w:ascii="Calibri" w:hAnsi="Calibri"/>
          </w:rPr>
          <w:t>certify</w:t>
        </w:r>
      </w:ins>
      <w:ins w:id="9312" w:author="Aleksander Hansen" w:date="2013-02-15T19:08:00Z">
        <w:r w:rsidRPr="008568A7">
          <w:rPr>
            <w:rFonts w:ascii="Calibri" w:hAnsi="Calibri"/>
          </w:rPr>
          <w:t xml:space="preserve"> that</w:t>
        </w:r>
      </w:ins>
      <w:ins w:id="9313" w:author="Aleksander Hansen" w:date="2013-02-15T19:11:00Z">
        <w:r>
          <w:rPr>
            <w:rFonts w:ascii="Calibri" w:hAnsi="Calibri"/>
          </w:rPr>
          <w:t xml:space="preserve"> the bond</w:t>
        </w:r>
      </w:ins>
      <w:ins w:id="9314" w:author="Aleksander Hansen" w:date="2013-02-15T19:08:00Z">
        <w:r w:rsidRPr="008568A7">
          <w:rPr>
            <w:rFonts w:ascii="Calibri" w:hAnsi="Calibri"/>
          </w:rPr>
          <w:t xml:space="preserve"> issuer </w:t>
        </w:r>
      </w:ins>
      <w:ins w:id="9315" w:author="Aleksander Hansen" w:date="2013-02-15T19:11:00Z">
        <w:r>
          <w:rPr>
            <w:rFonts w:ascii="Calibri" w:hAnsi="Calibri"/>
          </w:rPr>
          <w:t xml:space="preserve">is in compliance </w:t>
        </w:r>
      </w:ins>
      <w:ins w:id="9316" w:author="Aleksander Hansen" w:date="2013-02-15T19:08:00Z">
        <w:r>
          <w:rPr>
            <w:rFonts w:ascii="Calibri" w:hAnsi="Calibri"/>
          </w:rPr>
          <w:t xml:space="preserve">with </w:t>
        </w:r>
        <w:r w:rsidRPr="008568A7">
          <w:rPr>
            <w:rFonts w:ascii="Calibri" w:hAnsi="Calibri"/>
          </w:rPr>
          <w:t xml:space="preserve">the covenants </w:t>
        </w:r>
        <w:r>
          <w:rPr>
            <w:rFonts w:ascii="Calibri" w:hAnsi="Calibri"/>
          </w:rPr>
          <w:t>set forth in the bond</w:t>
        </w:r>
      </w:ins>
      <w:ins w:id="9317" w:author="Aleksander Hansen" w:date="2013-02-15T19:11:00Z">
        <w:r>
          <w:rPr>
            <w:rFonts w:ascii="Calibri" w:hAnsi="Calibri"/>
          </w:rPr>
          <w:t xml:space="preserve">’s </w:t>
        </w:r>
      </w:ins>
      <w:ins w:id="9318" w:author="Aleksander Hansen" w:date="2013-02-15T19:08:00Z">
        <w:r w:rsidRPr="008568A7">
          <w:rPr>
            <w:rFonts w:ascii="Calibri" w:hAnsi="Calibri"/>
          </w:rPr>
          <w:t xml:space="preserve">indenture. </w:t>
        </w:r>
      </w:ins>
    </w:p>
    <w:p w14:paraId="652E2044" w14:textId="77777777" w:rsidR="00ED13A8" w:rsidRDefault="00ED13A8">
      <w:pPr>
        <w:rPr>
          <w:ins w:id="9319" w:author="Aleksander Hansen" w:date="2013-02-15T19:20:00Z"/>
        </w:rPr>
      </w:pPr>
    </w:p>
    <w:p w14:paraId="3598AC0B" w14:textId="3889ECC4" w:rsidR="00ED13A8" w:rsidRDefault="00ED13A8" w:rsidP="00ED13A8">
      <w:pPr>
        <w:rPr>
          <w:ins w:id="9320" w:author="Aleksander Hansen" w:date="2013-02-15T19:24:00Z"/>
          <w:rFonts w:ascii="Calibri" w:hAnsi="Calibri"/>
        </w:rPr>
      </w:pPr>
      <w:ins w:id="9321" w:author="Aleksander Hansen" w:date="2013-02-15T19:20:00Z">
        <w:r>
          <w:rPr>
            <w:rFonts w:ascii="Calibri" w:hAnsi="Calibri"/>
          </w:rPr>
          <w:t xml:space="preserve">The maturity date of the </w:t>
        </w:r>
      </w:ins>
      <w:ins w:id="9322" w:author="Aleksander Hansen" w:date="2013-02-15T19:21:00Z">
        <w:r>
          <w:rPr>
            <w:rFonts w:ascii="Calibri" w:hAnsi="Calibri"/>
          </w:rPr>
          <w:t>bond</w:t>
        </w:r>
      </w:ins>
      <w:ins w:id="9323" w:author="Aleksander Hansen" w:date="2013-02-15T19:20:00Z">
        <w:r>
          <w:rPr>
            <w:rFonts w:ascii="Calibri" w:hAnsi="Calibri"/>
          </w:rPr>
          <w:t xml:space="preserve"> is the</w:t>
        </w:r>
        <w:r w:rsidRPr="008568A7">
          <w:rPr>
            <w:rFonts w:ascii="Calibri" w:hAnsi="Calibri"/>
          </w:rPr>
          <w:t xml:space="preserve"> date on which the issuer’s obligation to satisfy the </w:t>
        </w:r>
      </w:ins>
      <w:ins w:id="9324" w:author="Aleksander Hansen" w:date="2013-02-15T19:21:00Z">
        <w:r w:rsidRPr="008568A7">
          <w:rPr>
            <w:rFonts w:ascii="Calibri" w:hAnsi="Calibri"/>
          </w:rPr>
          <w:t>terms of the indenture are</w:t>
        </w:r>
      </w:ins>
      <w:ins w:id="9325" w:author="Aleksander Hansen" w:date="2013-02-15T19:20:00Z">
        <w:r w:rsidRPr="008568A7">
          <w:rPr>
            <w:rFonts w:ascii="Calibri" w:hAnsi="Calibri"/>
          </w:rPr>
          <w:t xml:space="preserve"> fulfilled. </w:t>
        </w:r>
      </w:ins>
      <w:ins w:id="9326" w:author="Aleksander Hansen" w:date="2013-02-15T19:21:00Z">
        <w:r>
          <w:rPr>
            <w:rFonts w:ascii="Calibri" w:hAnsi="Calibri"/>
          </w:rPr>
          <w:t xml:space="preserve">Moreover, the </w:t>
        </w:r>
      </w:ins>
      <w:ins w:id="9327" w:author="Aleksander Hansen" w:date="2013-02-15T19:20:00Z">
        <w:r>
          <w:rPr>
            <w:rFonts w:ascii="Calibri" w:hAnsi="Calibri"/>
          </w:rPr>
          <w:t>p</w:t>
        </w:r>
        <w:r w:rsidRPr="008568A7">
          <w:rPr>
            <w:rFonts w:ascii="Calibri" w:hAnsi="Calibri"/>
          </w:rPr>
          <w:t>rincipal</w:t>
        </w:r>
      </w:ins>
      <w:ins w:id="9328" w:author="Aleksander Hansen" w:date="2013-02-15T19:21:00Z">
        <w:r>
          <w:rPr>
            <w:rFonts w:ascii="Calibri" w:hAnsi="Calibri"/>
          </w:rPr>
          <w:t xml:space="preserve"> must be </w:t>
        </w:r>
      </w:ins>
      <w:ins w:id="9329" w:author="Aleksander Hansen" w:date="2013-02-15T19:20:00Z">
        <w:r>
          <w:rPr>
            <w:rFonts w:ascii="Calibri" w:hAnsi="Calibri"/>
          </w:rPr>
          <w:t xml:space="preserve">repaid along with </w:t>
        </w:r>
        <w:r w:rsidRPr="008568A7">
          <w:rPr>
            <w:rFonts w:ascii="Calibri" w:hAnsi="Calibri"/>
          </w:rPr>
          <w:t>any premium and accrued interest</w:t>
        </w:r>
        <w:r>
          <w:rPr>
            <w:rFonts w:ascii="Calibri" w:hAnsi="Calibri"/>
          </w:rPr>
          <w:fldChar w:fldCharType="begin"/>
        </w:r>
        <w:r>
          <w:instrText xml:space="preserve"> XE "</w:instrText>
        </w:r>
        <w:r w:rsidRPr="008568A7">
          <w:rPr>
            <w:rFonts w:ascii="Calibri" w:hAnsi="Calibri"/>
          </w:rPr>
          <w:instrText>interest</w:instrText>
        </w:r>
        <w:r>
          <w:instrText xml:space="preserve">" </w:instrText>
        </w:r>
        <w:r>
          <w:rPr>
            <w:rFonts w:ascii="Calibri" w:hAnsi="Calibri"/>
          </w:rPr>
          <w:fldChar w:fldCharType="end"/>
        </w:r>
        <w:r>
          <w:rPr>
            <w:rFonts w:ascii="Calibri" w:hAnsi="Calibri"/>
          </w:rPr>
          <w:t>.</w:t>
        </w:r>
      </w:ins>
    </w:p>
    <w:p w14:paraId="00775B5B" w14:textId="77777777" w:rsidR="00ED13A8" w:rsidRDefault="00ED13A8" w:rsidP="00ED13A8">
      <w:pPr>
        <w:rPr>
          <w:ins w:id="9330" w:author="Aleksander Hansen" w:date="2013-02-15T19:24:00Z"/>
          <w:rFonts w:ascii="Calibri" w:hAnsi="Calibri"/>
        </w:rPr>
      </w:pPr>
    </w:p>
    <w:p w14:paraId="3B2E6388" w14:textId="77777777" w:rsidR="00ED13A8" w:rsidRPr="008568A7" w:rsidRDefault="00ED13A8" w:rsidP="00ED13A8">
      <w:pPr>
        <w:rPr>
          <w:ins w:id="9331" w:author="Aleksander Hansen" w:date="2013-02-15T19:24:00Z"/>
          <w:rFonts w:ascii="Calibri" w:hAnsi="Calibri"/>
        </w:rPr>
      </w:pPr>
      <w:ins w:id="9332" w:author="Aleksander Hansen" w:date="2013-02-15T19:24:00Z">
        <w:r w:rsidRPr="008568A7">
          <w:rPr>
            <w:rFonts w:ascii="Calibri" w:hAnsi="Calibri"/>
          </w:rPr>
          <w:t xml:space="preserve">The </w:t>
        </w:r>
        <w:r>
          <w:rPr>
            <w:rFonts w:ascii="Calibri" w:hAnsi="Calibri"/>
          </w:rPr>
          <w:t>3</w:t>
        </w:r>
        <w:r w:rsidRPr="008568A7">
          <w:rPr>
            <w:rFonts w:ascii="Calibri" w:hAnsi="Calibri"/>
          </w:rPr>
          <w:t xml:space="preserve"> main interest</w:t>
        </w:r>
        <w:r>
          <w:rPr>
            <w:rFonts w:ascii="Calibri" w:hAnsi="Calibri"/>
          </w:rPr>
          <w:fldChar w:fldCharType="begin"/>
        </w:r>
        <w:r>
          <w:instrText xml:space="preserve"> XE "</w:instrText>
        </w:r>
        <w:r w:rsidRPr="008568A7">
          <w:rPr>
            <w:rFonts w:ascii="Calibri" w:hAnsi="Calibri"/>
          </w:rPr>
          <w:instrText>interest</w:instrText>
        </w:r>
        <w:r>
          <w:instrText xml:space="preserve">" </w:instrText>
        </w:r>
        <w:r>
          <w:rPr>
            <w:rFonts w:ascii="Calibri" w:hAnsi="Calibri"/>
          </w:rPr>
          <w:fldChar w:fldCharType="end"/>
        </w:r>
        <w:r w:rsidRPr="008568A7">
          <w:rPr>
            <w:rFonts w:ascii="Calibri" w:hAnsi="Calibri"/>
          </w:rPr>
          <w:t xml:space="preserve"> payment classifications of domestically </w:t>
        </w:r>
        <w:r>
          <w:rPr>
            <w:rFonts w:ascii="Calibri" w:hAnsi="Calibri"/>
          </w:rPr>
          <w:t xml:space="preserve">(US) </w:t>
        </w:r>
        <w:r w:rsidRPr="008568A7">
          <w:rPr>
            <w:rFonts w:ascii="Calibri" w:hAnsi="Calibri"/>
          </w:rPr>
          <w:t>issued corporate bonds are</w:t>
        </w:r>
        <w:r>
          <w:rPr>
            <w:rFonts w:ascii="Calibri" w:hAnsi="Calibri"/>
          </w:rPr>
          <w:t>:</w:t>
        </w:r>
        <w:r w:rsidRPr="008568A7">
          <w:rPr>
            <w:rFonts w:ascii="Calibri" w:hAnsi="Calibri"/>
          </w:rPr>
          <w:t xml:space="preserve"> </w:t>
        </w:r>
      </w:ins>
    </w:p>
    <w:p w14:paraId="7DAD3730" w14:textId="77777777" w:rsidR="00ED13A8" w:rsidRDefault="00ED13A8" w:rsidP="00ED13A8">
      <w:pPr>
        <w:pStyle w:val="ListParagraph"/>
        <w:numPr>
          <w:ilvl w:val="0"/>
          <w:numId w:val="104"/>
        </w:numPr>
        <w:rPr>
          <w:ins w:id="9333" w:author="Aleksander Hansen" w:date="2013-02-15T19:24:00Z"/>
          <w:rFonts w:ascii="Calibri" w:hAnsi="Calibri"/>
        </w:rPr>
      </w:pPr>
      <w:ins w:id="9334" w:author="Aleksander Hansen" w:date="2013-02-15T19:24:00Z">
        <w:r w:rsidRPr="00442BFC">
          <w:rPr>
            <w:rFonts w:ascii="Calibri" w:hAnsi="Calibri"/>
          </w:rPr>
          <w:t>Straight-coupon</w:t>
        </w:r>
        <w:r>
          <w:rPr>
            <w:rFonts w:ascii="Calibri" w:hAnsi="Calibri"/>
          </w:rPr>
          <w:fldChar w:fldCharType="begin"/>
        </w:r>
        <w:r>
          <w:instrText xml:space="preserve"> XE "</w:instrText>
        </w:r>
        <w:r w:rsidRPr="008568A7">
          <w:rPr>
            <w:rFonts w:ascii="Calibri" w:hAnsi="Calibri"/>
          </w:rPr>
          <w:instrText>coupon</w:instrText>
        </w:r>
        <w:r>
          <w:instrText xml:space="preserve">" </w:instrText>
        </w:r>
        <w:r>
          <w:rPr>
            <w:rFonts w:ascii="Calibri" w:hAnsi="Calibri"/>
          </w:rPr>
          <w:fldChar w:fldCharType="end"/>
        </w:r>
        <w:r w:rsidRPr="00442BFC">
          <w:rPr>
            <w:rFonts w:ascii="Calibri" w:hAnsi="Calibri"/>
          </w:rPr>
          <w:t xml:space="preserve"> bonds</w:t>
        </w:r>
        <w:r>
          <w:rPr>
            <w:rFonts w:ascii="Calibri" w:hAnsi="Calibri"/>
          </w:rPr>
          <w:t xml:space="preserve"> (sometimes also referred to as plain-vanilla bonds)</w:t>
        </w:r>
        <w:r w:rsidRPr="00442BFC">
          <w:rPr>
            <w:rFonts w:ascii="Calibri" w:hAnsi="Calibri"/>
          </w:rPr>
          <w:t xml:space="preserve">, </w:t>
        </w:r>
      </w:ins>
    </w:p>
    <w:p w14:paraId="792B2405" w14:textId="77777777" w:rsidR="00ED13A8" w:rsidRDefault="00ED13A8" w:rsidP="00ED13A8">
      <w:pPr>
        <w:pStyle w:val="ListParagraph"/>
        <w:numPr>
          <w:ilvl w:val="0"/>
          <w:numId w:val="104"/>
        </w:numPr>
        <w:rPr>
          <w:ins w:id="9335" w:author="Aleksander Hansen" w:date="2013-02-15T19:24:00Z"/>
          <w:rFonts w:ascii="Calibri" w:hAnsi="Calibri"/>
        </w:rPr>
      </w:pPr>
      <w:ins w:id="9336" w:author="Aleksander Hansen" w:date="2013-02-15T19:24:00Z">
        <w:r w:rsidRPr="00442BFC">
          <w:rPr>
            <w:rFonts w:ascii="Calibri" w:hAnsi="Calibri"/>
          </w:rPr>
          <w:t>Zero-coupon</w:t>
        </w:r>
        <w:r>
          <w:rPr>
            <w:rFonts w:ascii="Calibri" w:hAnsi="Calibri"/>
          </w:rPr>
          <w:fldChar w:fldCharType="begin"/>
        </w:r>
        <w:r>
          <w:instrText xml:space="preserve"> XE "</w:instrText>
        </w:r>
        <w:r w:rsidRPr="008568A7">
          <w:rPr>
            <w:rFonts w:ascii="Calibri" w:hAnsi="Calibri"/>
          </w:rPr>
          <w:instrText>coupon</w:instrText>
        </w:r>
        <w:r>
          <w:instrText xml:space="preserve">" </w:instrText>
        </w:r>
        <w:r>
          <w:rPr>
            <w:rFonts w:ascii="Calibri" w:hAnsi="Calibri"/>
          </w:rPr>
          <w:fldChar w:fldCharType="end"/>
        </w:r>
        <w:r w:rsidRPr="00442BFC">
          <w:rPr>
            <w:rFonts w:ascii="Calibri" w:hAnsi="Calibri"/>
          </w:rPr>
          <w:t xml:space="preserve"> bonds, and </w:t>
        </w:r>
      </w:ins>
    </w:p>
    <w:p w14:paraId="0711D020" w14:textId="77777777" w:rsidR="00ED13A8" w:rsidRDefault="00ED13A8" w:rsidP="00ED13A8">
      <w:pPr>
        <w:pStyle w:val="ListParagraph"/>
        <w:numPr>
          <w:ilvl w:val="0"/>
          <w:numId w:val="104"/>
        </w:numPr>
        <w:rPr>
          <w:ins w:id="9337" w:author="Aleksander Hansen" w:date="2013-02-15T19:24:00Z"/>
          <w:rFonts w:ascii="Calibri" w:hAnsi="Calibri"/>
        </w:rPr>
      </w:pPr>
      <w:ins w:id="9338" w:author="Aleksander Hansen" w:date="2013-02-15T19:24:00Z">
        <w:r w:rsidRPr="00442BFC">
          <w:rPr>
            <w:rFonts w:ascii="Calibri" w:hAnsi="Calibri"/>
          </w:rPr>
          <w:t>Floating-rate, or variable-rate, bonds.</w:t>
        </w:r>
      </w:ins>
    </w:p>
    <w:p w14:paraId="7DF856FF" w14:textId="77777777" w:rsidR="00ED13A8" w:rsidRPr="008568A7" w:rsidRDefault="00ED13A8" w:rsidP="00ED13A8">
      <w:pPr>
        <w:rPr>
          <w:ins w:id="9339" w:author="Aleksander Hansen" w:date="2013-02-15T19:20:00Z"/>
          <w:rFonts w:ascii="Calibri" w:hAnsi="Calibri"/>
        </w:rPr>
      </w:pPr>
    </w:p>
    <w:p w14:paraId="0B11389F" w14:textId="77777777" w:rsidR="00620975" w:rsidRDefault="00BB3566">
      <w:pPr>
        <w:rPr>
          <w:ins w:id="9340" w:author="Aleksander Hansen" w:date="2013-02-15T19:59:00Z"/>
          <w:rFonts w:ascii="Calibri" w:hAnsi="Calibri"/>
        </w:rPr>
      </w:pPr>
      <w:ins w:id="9341" w:author="Aleksander Hansen" w:date="2013-02-15T19:45:00Z">
        <w:r>
          <w:rPr>
            <w:rFonts w:ascii="Calibri" w:hAnsi="Calibri"/>
          </w:rPr>
          <w:t xml:space="preserve">Zero-coupon bonds are </w:t>
        </w:r>
        <w:r w:rsidRPr="008568A7">
          <w:rPr>
            <w:rFonts w:ascii="Calibri" w:hAnsi="Calibri"/>
          </w:rPr>
          <w:t>bonds without coupons or</w:t>
        </w:r>
        <w:r>
          <w:rPr>
            <w:rFonts w:ascii="Calibri" w:hAnsi="Calibri"/>
          </w:rPr>
          <w:t xml:space="preserve"> interest rate payments.</w:t>
        </w:r>
        <w:r w:rsidRPr="008568A7">
          <w:rPr>
            <w:rFonts w:ascii="Calibri" w:hAnsi="Calibri"/>
          </w:rPr>
          <w:t xml:space="preserve"> </w:t>
        </w:r>
        <w:r>
          <w:rPr>
            <w:rFonts w:ascii="Calibri" w:hAnsi="Calibri"/>
          </w:rPr>
          <w:t xml:space="preserve">They </w:t>
        </w:r>
        <w:r w:rsidRPr="008568A7">
          <w:rPr>
            <w:rFonts w:ascii="Calibri" w:hAnsi="Calibri"/>
          </w:rPr>
          <w:t xml:space="preserve">are issued at discounts to par; the difference is the return to the bondholder. </w:t>
        </w:r>
        <w:r>
          <w:rPr>
            <w:rFonts w:ascii="Calibri" w:hAnsi="Calibri"/>
          </w:rPr>
          <w:t>Furthermore, zero-coupon rates play an important role in the construction of a discount curve: it informs the rate of return for the date at which it matures since there is no re-investment risk.</w:t>
        </w:r>
      </w:ins>
      <w:ins w:id="9342" w:author="Aleksander Hansen" w:date="2013-02-15T19:46:00Z">
        <w:r w:rsidRPr="00BB3566">
          <w:rPr>
            <w:rFonts w:ascii="Calibri" w:hAnsi="Calibri"/>
          </w:rPr>
          <w:t xml:space="preserve"> </w:t>
        </w:r>
        <w:r w:rsidRPr="008568A7">
          <w:rPr>
            <w:rFonts w:ascii="Calibri" w:hAnsi="Calibri"/>
          </w:rPr>
          <w:t>The difference between the face amount and the offering price when first issued is called the original-issue discount</w:t>
        </w:r>
        <w:r>
          <w:rPr>
            <w:rFonts w:ascii="Calibri" w:hAnsi="Calibri"/>
          </w:rPr>
          <w:fldChar w:fldCharType="begin"/>
        </w:r>
        <w:r>
          <w:instrText xml:space="preserve"> XE "</w:instrText>
        </w:r>
        <w:r w:rsidRPr="008568A7">
          <w:instrText>discount</w:instrText>
        </w:r>
        <w:r>
          <w:instrText xml:space="preserve">" </w:instrText>
        </w:r>
        <w:r>
          <w:rPr>
            <w:rFonts w:ascii="Calibri" w:hAnsi="Calibri"/>
          </w:rPr>
          <w:fldChar w:fldCharType="end"/>
        </w:r>
        <w:r w:rsidRPr="008568A7">
          <w:rPr>
            <w:rFonts w:ascii="Calibri" w:hAnsi="Calibri"/>
          </w:rPr>
          <w:t xml:space="preserve"> (OID).</w:t>
        </w:r>
      </w:ins>
    </w:p>
    <w:p w14:paraId="14C5DBDE" w14:textId="77777777" w:rsidR="00620975" w:rsidRDefault="00620975">
      <w:pPr>
        <w:rPr>
          <w:ins w:id="9343" w:author="Aleksander Hansen" w:date="2013-02-15T19:59:00Z"/>
          <w:rFonts w:ascii="Calibri" w:hAnsi="Calibri"/>
        </w:rPr>
      </w:pPr>
    </w:p>
    <w:p w14:paraId="56972E70" w14:textId="77777777" w:rsidR="008E60E8" w:rsidRDefault="00620975">
      <w:pPr>
        <w:rPr>
          <w:ins w:id="9344" w:author="Aleksander Hansen" w:date="2013-02-15T20:13:00Z"/>
          <w:rFonts w:ascii="Calibri" w:hAnsi="Calibri"/>
        </w:rPr>
      </w:pPr>
      <w:ins w:id="9345" w:author="Aleksander Hansen" w:date="2013-02-15T19:59:00Z">
        <w:r>
          <w:rPr>
            <w:rFonts w:ascii="Calibri" w:hAnsi="Calibri"/>
          </w:rPr>
          <w:t>The security types relevant for corporate bonds</w:t>
        </w:r>
      </w:ins>
      <w:ins w:id="9346" w:author="Aleksander Hansen" w:date="2013-02-15T20:00:00Z">
        <w:r>
          <w:rPr>
            <w:rFonts w:ascii="Calibri" w:hAnsi="Calibri"/>
          </w:rPr>
          <w:t xml:space="preserve"> include mortgage bonds, collateral trust bonds, equipment trust certificates, debenture bonds</w:t>
        </w:r>
      </w:ins>
      <w:ins w:id="9347" w:author="Aleksander Hansen" w:date="2013-02-15T20:01:00Z">
        <w:r>
          <w:rPr>
            <w:rFonts w:ascii="Calibri" w:hAnsi="Calibri"/>
          </w:rPr>
          <w:t>, including subordinated and convertible bonds, and guaranteed bonds.</w:t>
        </w:r>
      </w:ins>
    </w:p>
    <w:p w14:paraId="472C9E1E" w14:textId="77777777" w:rsidR="008E60E8" w:rsidRDefault="008E60E8">
      <w:pPr>
        <w:rPr>
          <w:ins w:id="9348" w:author="Aleksander Hansen" w:date="2013-02-15T20:13:00Z"/>
          <w:rFonts w:ascii="Calibri" w:hAnsi="Calibri"/>
        </w:rPr>
      </w:pPr>
    </w:p>
    <w:p w14:paraId="7B82FD92" w14:textId="6577B15F" w:rsidR="008E60E8" w:rsidRDefault="008E60E8">
      <w:pPr>
        <w:rPr>
          <w:ins w:id="9349" w:author="Aleksander Hansen" w:date="2013-02-15T20:17:00Z"/>
          <w:rFonts w:ascii="Calibri" w:hAnsi="Calibri"/>
        </w:rPr>
        <w:pPrChange w:id="9350" w:author="Aleksander Hansen" w:date="2013-02-15T20:15:00Z">
          <w:pPr>
            <w:pStyle w:val="ListParagraph"/>
            <w:numPr>
              <w:numId w:val="27"/>
            </w:numPr>
            <w:ind w:hanging="360"/>
          </w:pPr>
        </w:pPrChange>
      </w:pPr>
      <w:ins w:id="9351" w:author="Aleksander Hansen" w:date="2013-02-15T20:13:00Z">
        <w:r>
          <w:rPr>
            <w:rFonts w:ascii="Calibri" w:hAnsi="Calibri"/>
          </w:rPr>
          <w:t xml:space="preserve">Firms often retire their bonds before maturity. The mechanisms by which they do this includes: </w:t>
        </w:r>
        <w:r w:rsidRPr="008E60E8">
          <w:rPr>
            <w:rFonts w:ascii="Calibri" w:hAnsi="Calibri"/>
            <w:b/>
            <w:rPrChange w:id="9352" w:author="Aleksander Hansen" w:date="2013-02-15T20:16:00Z">
              <w:rPr>
                <w:rFonts w:ascii="Calibri" w:hAnsi="Calibri"/>
              </w:rPr>
            </w:rPrChange>
          </w:rPr>
          <w:t>call and refunding provisions</w:t>
        </w:r>
      </w:ins>
      <w:ins w:id="9353" w:author="Aleksander Hansen" w:date="2013-02-15T20:14:00Z">
        <w:r>
          <w:rPr>
            <w:rFonts w:ascii="Calibri" w:hAnsi="Calibri"/>
          </w:rPr>
          <w:t xml:space="preserve">, </w:t>
        </w:r>
      </w:ins>
      <w:ins w:id="9354" w:author="Aleksander Hansen" w:date="2013-02-15T20:13:00Z">
        <w:r>
          <w:rPr>
            <w:rFonts w:ascii="Calibri" w:hAnsi="Calibri"/>
          </w:rPr>
          <w:t>f</w:t>
        </w:r>
        <w:r w:rsidRPr="008E60E8">
          <w:rPr>
            <w:rFonts w:ascii="Calibri" w:hAnsi="Calibri"/>
            <w:rPrChange w:id="9355" w:author="Aleksander Hansen" w:date="2013-02-15T20:14:00Z">
              <w:rPr/>
            </w:rPrChange>
          </w:rPr>
          <w:t>ixed-price call provision</w:t>
        </w:r>
      </w:ins>
      <w:ins w:id="9356" w:author="Aleksander Hansen" w:date="2013-02-15T20:14:00Z">
        <w:r>
          <w:rPr>
            <w:rFonts w:ascii="Calibri" w:hAnsi="Calibri"/>
          </w:rPr>
          <w:t xml:space="preserve">, </w:t>
        </w:r>
      </w:ins>
      <w:ins w:id="9357" w:author="Aleksander Hansen" w:date="2013-02-15T20:13:00Z">
        <w:r>
          <w:rPr>
            <w:rFonts w:ascii="Calibri" w:hAnsi="Calibri"/>
          </w:rPr>
          <w:t>m</w:t>
        </w:r>
        <w:r w:rsidRPr="008E60E8">
          <w:rPr>
            <w:rFonts w:ascii="Calibri" w:hAnsi="Calibri"/>
            <w:rPrChange w:id="9358" w:author="Aleksander Hansen" w:date="2013-02-15T20:14:00Z">
              <w:rPr/>
            </w:rPrChange>
          </w:rPr>
          <w:t>ake-whole call provision</w:t>
        </w:r>
      </w:ins>
      <w:ins w:id="9359" w:author="Aleksander Hansen" w:date="2013-02-15T20:14:00Z">
        <w:r>
          <w:rPr>
            <w:rFonts w:ascii="Calibri" w:hAnsi="Calibri"/>
          </w:rPr>
          <w:t xml:space="preserve">, </w:t>
        </w:r>
      </w:ins>
      <w:ins w:id="9360" w:author="Aleksander Hansen" w:date="2013-02-15T20:13:00Z">
        <w:r w:rsidRPr="008E60E8">
          <w:rPr>
            <w:rFonts w:ascii="Calibri" w:hAnsi="Calibri"/>
            <w:b/>
            <w:rPrChange w:id="9361" w:author="Aleksander Hansen" w:date="2013-02-15T20:16:00Z">
              <w:rPr>
                <w:rFonts w:ascii="Calibri" w:hAnsi="Calibri"/>
              </w:rPr>
            </w:rPrChange>
          </w:rPr>
          <w:t>sinking-fund provision</w:t>
        </w:r>
      </w:ins>
      <w:ins w:id="9362" w:author="Aleksander Hansen" w:date="2013-02-15T20:15:00Z">
        <w:r>
          <w:rPr>
            <w:rFonts w:ascii="Calibri" w:hAnsi="Calibri"/>
          </w:rPr>
          <w:t xml:space="preserve">, </w:t>
        </w:r>
      </w:ins>
      <w:ins w:id="9363" w:author="Aleksander Hansen" w:date="2013-02-15T20:13:00Z">
        <w:r w:rsidRPr="008E60E8">
          <w:rPr>
            <w:rFonts w:ascii="Calibri" w:hAnsi="Calibri"/>
            <w:b/>
            <w:rPrChange w:id="9364" w:author="Aleksander Hansen" w:date="2013-02-15T20:16:00Z">
              <w:rPr>
                <w:rFonts w:ascii="Calibri" w:hAnsi="Calibri"/>
              </w:rPr>
            </w:rPrChange>
          </w:rPr>
          <w:t>maintenance and replacement funds</w:t>
        </w:r>
      </w:ins>
      <w:ins w:id="9365" w:author="Aleksander Hansen" w:date="2013-02-15T20:15:00Z">
        <w:r>
          <w:rPr>
            <w:rFonts w:ascii="Calibri" w:hAnsi="Calibri"/>
          </w:rPr>
          <w:t>, r</w:t>
        </w:r>
      </w:ins>
      <w:ins w:id="9366" w:author="Aleksander Hansen" w:date="2013-02-15T20:13:00Z">
        <w:r w:rsidRPr="008E60E8">
          <w:rPr>
            <w:rFonts w:ascii="Calibri" w:hAnsi="Calibri"/>
            <w:rPrChange w:id="9367" w:author="Aleksander Hansen" w:date="2013-02-15T20:15:00Z">
              <w:rPr/>
            </w:rPrChange>
          </w:rPr>
          <w:t>edemption through sale of assets</w:t>
        </w:r>
      </w:ins>
      <w:ins w:id="9368" w:author="Aleksander Hansen" w:date="2013-02-15T20:15:00Z">
        <w:r>
          <w:rPr>
            <w:rFonts w:ascii="Calibri" w:hAnsi="Calibri"/>
          </w:rPr>
          <w:t xml:space="preserve"> and </w:t>
        </w:r>
      </w:ins>
      <w:ins w:id="9369" w:author="Aleksander Hansen" w:date="2013-02-15T20:13:00Z">
        <w:r w:rsidRPr="008E60E8">
          <w:rPr>
            <w:rFonts w:ascii="Calibri" w:hAnsi="Calibri"/>
            <w:b/>
            <w:rPrChange w:id="9370" w:author="Aleksander Hansen" w:date="2013-02-15T20:17:00Z">
              <w:rPr>
                <w:rFonts w:ascii="Calibri" w:hAnsi="Calibri"/>
              </w:rPr>
            </w:rPrChange>
          </w:rPr>
          <w:t>tender offers</w:t>
        </w:r>
        <w:r>
          <w:rPr>
            <w:rFonts w:ascii="Calibri" w:hAnsi="Calibri"/>
          </w:rPr>
          <w:t>.</w:t>
        </w:r>
      </w:ins>
    </w:p>
    <w:p w14:paraId="0E45D073" w14:textId="77777777" w:rsidR="00B57753" w:rsidRDefault="00B57753">
      <w:pPr>
        <w:rPr>
          <w:ins w:id="9371" w:author="Aleksander Hansen" w:date="2013-02-15T20:17:00Z"/>
          <w:rFonts w:ascii="Calibri" w:hAnsi="Calibri"/>
        </w:rPr>
        <w:pPrChange w:id="9372" w:author="Aleksander Hansen" w:date="2013-02-15T20:15:00Z">
          <w:pPr>
            <w:pStyle w:val="ListParagraph"/>
            <w:numPr>
              <w:numId w:val="27"/>
            </w:numPr>
            <w:ind w:hanging="360"/>
          </w:pPr>
        </w:pPrChange>
      </w:pPr>
    </w:p>
    <w:p w14:paraId="275A7211" w14:textId="239A9E30" w:rsidR="00B57753" w:rsidRDefault="00D671EA">
      <w:pPr>
        <w:rPr>
          <w:ins w:id="9373" w:author="Aleksander Hansen" w:date="2013-02-15T20:36:00Z"/>
          <w:rFonts w:ascii="Calibri" w:hAnsi="Calibri"/>
        </w:rPr>
        <w:pPrChange w:id="9374" w:author="Aleksander Hansen" w:date="2013-02-15T20:15:00Z">
          <w:pPr>
            <w:pStyle w:val="ListParagraph"/>
            <w:numPr>
              <w:numId w:val="27"/>
            </w:numPr>
            <w:ind w:hanging="360"/>
          </w:pPr>
        </w:pPrChange>
      </w:pPr>
      <w:ins w:id="9375" w:author="Aleksander Hansen" w:date="2013-02-15T20:18:00Z">
        <w:r w:rsidRPr="00D671EA">
          <w:rPr>
            <w:rFonts w:ascii="Calibri" w:hAnsi="Calibri"/>
            <w:i/>
            <w:rPrChange w:id="9376" w:author="Aleksander Hansen" w:date="2013-02-15T20:18:00Z">
              <w:rPr>
                <w:rFonts w:ascii="Calibri" w:hAnsi="Calibri"/>
              </w:rPr>
            </w:rPrChange>
          </w:rPr>
          <w:t>Credit default risk</w:t>
        </w:r>
        <w:r w:rsidRPr="008568A7">
          <w:rPr>
            <w:rFonts w:ascii="Calibri" w:hAnsi="Calibri"/>
          </w:rPr>
          <w:t xml:space="preserve"> is the risk that a bond</w:t>
        </w:r>
        <w:r>
          <w:rPr>
            <w:rFonts w:ascii="Calibri" w:hAnsi="Calibri"/>
          </w:rPr>
          <w:fldChar w:fldCharType="begin"/>
        </w:r>
        <w:r>
          <w:instrText xml:space="preserve"> XE "</w:instrText>
        </w:r>
        <w:r w:rsidRPr="008568A7">
          <w:rPr>
            <w:rFonts w:ascii="Calibri" w:hAnsi="Calibri"/>
          </w:rPr>
          <w:instrText>bond</w:instrText>
        </w:r>
        <w:r>
          <w:instrText xml:space="preserve">" </w:instrText>
        </w:r>
        <w:r>
          <w:rPr>
            <w:rFonts w:ascii="Calibri" w:hAnsi="Calibri"/>
          </w:rPr>
          <w:fldChar w:fldCharType="end"/>
        </w:r>
        <w:r w:rsidRPr="008568A7">
          <w:rPr>
            <w:rFonts w:ascii="Calibri" w:hAnsi="Calibri"/>
          </w:rPr>
          <w:t xml:space="preserve"> issuer will be unable to meet its financial obligations.</w:t>
        </w:r>
        <w:r>
          <w:rPr>
            <w:rFonts w:ascii="Calibri" w:hAnsi="Calibri"/>
          </w:rPr>
          <w:t xml:space="preserve"> </w:t>
        </w:r>
        <w:r w:rsidRPr="008568A7">
          <w:rPr>
            <w:rFonts w:ascii="Calibri" w:hAnsi="Calibri"/>
          </w:rPr>
          <w:t xml:space="preserve">The </w:t>
        </w:r>
        <w:r w:rsidRPr="00D671EA">
          <w:rPr>
            <w:rFonts w:ascii="Calibri" w:hAnsi="Calibri"/>
            <w:i/>
            <w:rPrChange w:id="9377" w:author="Aleksander Hansen" w:date="2013-02-15T20:18:00Z">
              <w:rPr>
                <w:rFonts w:ascii="Calibri" w:hAnsi="Calibri"/>
              </w:rPr>
            </w:rPrChange>
          </w:rPr>
          <w:t>credit spread</w:t>
        </w:r>
        <w:r w:rsidRPr="008568A7">
          <w:rPr>
            <w:rFonts w:ascii="Calibri" w:hAnsi="Calibri"/>
          </w:rPr>
          <w:t xml:space="preserve"> is the difference between a corporate bond</w:t>
        </w:r>
        <w:r>
          <w:rPr>
            <w:rFonts w:ascii="Calibri" w:hAnsi="Calibri"/>
          </w:rPr>
          <w:fldChar w:fldCharType="begin"/>
        </w:r>
        <w:r>
          <w:instrText xml:space="preserve"> XE "</w:instrText>
        </w:r>
        <w:r w:rsidRPr="008568A7">
          <w:rPr>
            <w:rFonts w:ascii="Calibri" w:hAnsi="Calibri"/>
          </w:rPr>
          <w:instrText>bond</w:instrText>
        </w:r>
        <w:r>
          <w:instrText xml:space="preserve">" </w:instrText>
        </w:r>
        <w:r>
          <w:rPr>
            <w:rFonts w:ascii="Calibri" w:hAnsi="Calibri"/>
          </w:rPr>
          <w:fldChar w:fldCharType="end"/>
        </w:r>
        <w:r w:rsidRPr="008568A7">
          <w:rPr>
            <w:rFonts w:ascii="Calibri" w:hAnsi="Calibri"/>
          </w:rPr>
          <w:t>’s yield</w:t>
        </w:r>
        <w:r>
          <w:rPr>
            <w:rFonts w:ascii="Calibri" w:hAnsi="Calibri"/>
          </w:rPr>
          <w:fldChar w:fldCharType="begin"/>
        </w:r>
        <w:r>
          <w:instrText xml:space="preserve"> XE "</w:instrText>
        </w:r>
        <w:r w:rsidRPr="008568A7">
          <w:rPr>
            <w:rFonts w:ascii="Calibri" w:hAnsi="Calibri"/>
          </w:rPr>
          <w:instrText>yield</w:instrText>
        </w:r>
        <w:r>
          <w:instrText xml:space="preserve">" </w:instrText>
        </w:r>
        <w:r>
          <w:rPr>
            <w:rFonts w:ascii="Calibri" w:hAnsi="Calibri"/>
          </w:rPr>
          <w:fldChar w:fldCharType="end"/>
        </w:r>
        <w:r w:rsidRPr="008568A7">
          <w:rPr>
            <w:rFonts w:ascii="Calibri" w:hAnsi="Calibri"/>
          </w:rPr>
          <w:t xml:space="preserve"> and the yield on a comparable-maturity benchmark Treasury</w:t>
        </w:r>
        <w:r>
          <w:rPr>
            <w:rFonts w:ascii="Calibri" w:hAnsi="Calibri"/>
          </w:rPr>
          <w:fldChar w:fldCharType="begin"/>
        </w:r>
        <w:r>
          <w:instrText xml:space="preserve"> XE "</w:instrText>
        </w:r>
        <w:r w:rsidRPr="00070083">
          <w:rPr>
            <w:rFonts w:ascii="Calibri" w:hAnsi="Calibri"/>
          </w:rPr>
          <w:instrText>Treasury</w:instrText>
        </w:r>
        <w:r>
          <w:instrText xml:space="preserve">" </w:instrText>
        </w:r>
        <w:r>
          <w:rPr>
            <w:rFonts w:ascii="Calibri" w:hAnsi="Calibri"/>
          </w:rPr>
          <w:fldChar w:fldCharType="end"/>
        </w:r>
        <w:r w:rsidRPr="008568A7">
          <w:rPr>
            <w:rFonts w:ascii="Calibri" w:hAnsi="Calibri"/>
          </w:rPr>
          <w:t xml:space="preserve"> security.</w:t>
        </w:r>
      </w:ins>
      <w:ins w:id="9378" w:author="Aleksander Hansen" w:date="2013-02-15T20:19:00Z">
        <w:r>
          <w:rPr>
            <w:rFonts w:ascii="Calibri" w:hAnsi="Calibri"/>
          </w:rPr>
          <w:t xml:space="preserve"> </w:t>
        </w:r>
        <w:r w:rsidRPr="00D671EA">
          <w:rPr>
            <w:rFonts w:ascii="Calibri" w:hAnsi="Calibri"/>
            <w:i/>
            <w:rPrChange w:id="9379" w:author="Aleksander Hansen" w:date="2013-02-15T20:19:00Z">
              <w:rPr>
                <w:rFonts w:ascii="Calibri" w:hAnsi="Calibri"/>
              </w:rPr>
            </w:rPrChange>
          </w:rPr>
          <w:t>Credit-spread risk</w:t>
        </w:r>
        <w:r w:rsidRPr="008568A7">
          <w:rPr>
            <w:rFonts w:ascii="Calibri" w:hAnsi="Calibri"/>
          </w:rPr>
          <w:t xml:space="preserve"> is the risk of financial loss resulting from changes in the level of credit spreads used in the </w:t>
        </w:r>
      </w:ins>
      <w:ins w:id="9380" w:author="Aleksander Hansen" w:date="2013-02-15T20:20:00Z">
        <w:r>
          <w:rPr>
            <w:rFonts w:ascii="Calibri" w:hAnsi="Calibri"/>
          </w:rPr>
          <w:t xml:space="preserve">MTM </w:t>
        </w:r>
      </w:ins>
      <w:ins w:id="9381" w:author="Aleksander Hansen" w:date="2013-02-15T20:19:00Z">
        <w:r w:rsidRPr="008568A7">
          <w:rPr>
            <w:rFonts w:ascii="Calibri" w:hAnsi="Calibri"/>
          </w:rPr>
          <w:t>of a fixed income product</w:t>
        </w:r>
      </w:ins>
      <w:ins w:id="9382" w:author="Aleksander Hansen" w:date="2013-02-15T20:20:00Z">
        <w:r>
          <w:rPr>
            <w:rFonts w:ascii="Calibri" w:hAnsi="Calibri"/>
          </w:rPr>
          <w:t>.</w:t>
        </w:r>
      </w:ins>
    </w:p>
    <w:p w14:paraId="10015235" w14:textId="77777777" w:rsidR="00DC57B0" w:rsidRPr="008E60E8" w:rsidRDefault="00DC57B0">
      <w:pPr>
        <w:rPr>
          <w:ins w:id="9383" w:author="Aleksander Hansen" w:date="2013-02-15T20:13:00Z"/>
          <w:rFonts w:ascii="Calibri" w:hAnsi="Calibri"/>
          <w:rPrChange w:id="9384" w:author="Aleksander Hansen" w:date="2013-02-15T20:15:00Z">
            <w:rPr>
              <w:ins w:id="9385" w:author="Aleksander Hansen" w:date="2013-02-15T20:13:00Z"/>
            </w:rPr>
          </w:rPrChange>
        </w:rPr>
        <w:pPrChange w:id="9386" w:author="Aleksander Hansen" w:date="2013-02-15T20:15:00Z">
          <w:pPr>
            <w:pStyle w:val="ListParagraph"/>
            <w:numPr>
              <w:numId w:val="27"/>
            </w:numPr>
            <w:ind w:hanging="360"/>
          </w:pPr>
        </w:pPrChange>
      </w:pPr>
    </w:p>
    <w:p w14:paraId="0CE58677" w14:textId="3C25C4F2" w:rsidR="00DC57B0" w:rsidRDefault="00DC57B0" w:rsidP="00DC57B0">
      <w:pPr>
        <w:rPr>
          <w:ins w:id="9387" w:author="Aleksander Hansen" w:date="2013-02-15T20:33:00Z"/>
          <w:rFonts w:ascii="Calibri" w:hAnsi="Calibri"/>
        </w:rPr>
      </w:pPr>
      <w:ins w:id="9388" w:author="Aleksander Hansen" w:date="2013-02-15T20:33:00Z">
        <w:r>
          <w:rPr>
            <w:rFonts w:ascii="Calibri" w:hAnsi="Calibri"/>
          </w:rPr>
          <w:t xml:space="preserve">The </w:t>
        </w:r>
        <w:r w:rsidRPr="00DC57B0">
          <w:rPr>
            <w:rFonts w:ascii="Calibri" w:hAnsi="Calibri"/>
            <w:i/>
            <w:rPrChange w:id="9389" w:author="Aleksander Hansen" w:date="2013-02-15T20:36:00Z">
              <w:rPr>
                <w:rFonts w:ascii="Calibri" w:hAnsi="Calibri"/>
              </w:rPr>
            </w:rPrChange>
          </w:rPr>
          <w:t xml:space="preserve">issuer </w:t>
        </w:r>
      </w:ins>
      <w:ins w:id="9390" w:author="Aleksander Hansen" w:date="2013-02-15T20:34:00Z">
        <w:r w:rsidRPr="00DC57B0">
          <w:rPr>
            <w:rFonts w:ascii="Calibri" w:hAnsi="Calibri"/>
            <w:i/>
            <w:rPrChange w:id="9391" w:author="Aleksander Hansen" w:date="2013-02-15T20:36:00Z">
              <w:rPr>
                <w:rFonts w:ascii="Calibri" w:hAnsi="Calibri"/>
              </w:rPr>
            </w:rPrChange>
          </w:rPr>
          <w:t>default</w:t>
        </w:r>
      </w:ins>
      <w:ins w:id="9392" w:author="Aleksander Hansen" w:date="2013-02-15T20:33:00Z">
        <w:r>
          <w:rPr>
            <w:rFonts w:ascii="Calibri" w:hAnsi="Calibri"/>
          </w:rPr>
          <w:t xml:space="preserve"> </w:t>
        </w:r>
      </w:ins>
      <w:ins w:id="9393" w:author="Aleksander Hansen" w:date="2013-02-15T20:34:00Z">
        <w:r>
          <w:rPr>
            <w:rFonts w:ascii="Calibri" w:hAnsi="Calibri"/>
          </w:rPr>
          <w:t>rate is the n</w:t>
        </w:r>
      </w:ins>
      <w:ins w:id="9394" w:author="Aleksander Hansen" w:date="2013-02-15T20:33:00Z">
        <w:r w:rsidRPr="008568A7">
          <w:rPr>
            <w:rFonts w:ascii="Calibri" w:hAnsi="Calibri"/>
          </w:rPr>
          <w:t>umber of issuers that default divided by total number of issuers.</w:t>
        </w:r>
        <w:r>
          <w:rPr>
            <w:rFonts w:ascii="Calibri" w:hAnsi="Calibri"/>
          </w:rPr>
          <w:t xml:space="preserve"> The </w:t>
        </w:r>
        <w:r w:rsidRPr="00DC57B0">
          <w:rPr>
            <w:rFonts w:ascii="Calibri" w:hAnsi="Calibri"/>
            <w:i/>
            <w:rPrChange w:id="9395" w:author="Aleksander Hansen" w:date="2013-02-15T20:36:00Z">
              <w:rPr>
                <w:rFonts w:ascii="Calibri" w:hAnsi="Calibri"/>
              </w:rPr>
            </w:rPrChange>
          </w:rPr>
          <w:t>dollar default</w:t>
        </w:r>
        <w:r>
          <w:rPr>
            <w:rFonts w:ascii="Calibri" w:hAnsi="Calibri"/>
          </w:rPr>
          <w:t xml:space="preserve"> rate is the p</w:t>
        </w:r>
        <w:r w:rsidRPr="008568A7">
          <w:rPr>
            <w:rFonts w:ascii="Calibri" w:hAnsi="Calibri"/>
          </w:rPr>
          <w:t>ar value of all defaulted bonds divided by total par value of bonds outstanding during the year</w:t>
        </w:r>
        <w:r>
          <w:rPr>
            <w:rFonts w:ascii="Calibri" w:hAnsi="Calibri"/>
          </w:rPr>
          <w:t>.</w:t>
        </w:r>
      </w:ins>
    </w:p>
    <w:p w14:paraId="1035FC6A" w14:textId="00DD5C5A" w:rsidR="00007DCE" w:rsidRPr="00BB3566" w:rsidRDefault="00007DCE">
      <w:pPr>
        <w:rPr>
          <w:rFonts w:ascii="Calibri" w:hAnsi="Calibri"/>
          <w:rPrChange w:id="9396" w:author="Aleksander Hansen" w:date="2013-02-15T19:45:00Z">
            <w:rPr/>
          </w:rPrChange>
        </w:rPr>
      </w:pPr>
      <w:r>
        <w:br w:type="page"/>
      </w:r>
    </w:p>
    <w:p w14:paraId="022119F8" w14:textId="3E8A6AC9" w:rsidR="00007DCE" w:rsidRPr="008568A7" w:rsidRDefault="00007DCE">
      <w:pPr>
        <w:pStyle w:val="Heading2"/>
        <w:pPrChange w:id="9397" w:author="Aleksander Hansen" w:date="2013-02-15T20:42:00Z">
          <w:pPr/>
        </w:pPrChange>
      </w:pPr>
      <w:bookmarkStart w:id="9398" w:name="_Toc222580849"/>
      <w:r>
        <w:t>Questions &amp; A</w:t>
      </w:r>
      <w:r w:rsidRPr="008568A7">
        <w:t>nswers</w:t>
      </w:r>
      <w:bookmarkEnd w:id="9398"/>
      <w:r w:rsidRPr="008568A7">
        <w:t xml:space="preserve">  </w:t>
      </w:r>
    </w:p>
    <w:p w14:paraId="4AEE000E" w14:textId="77777777" w:rsidR="00007DCE" w:rsidRPr="008568A7" w:rsidRDefault="00007DCE" w:rsidP="00007DCE">
      <w:pPr>
        <w:rPr>
          <w:rFonts w:ascii="Calibri" w:hAnsi="Calibri"/>
        </w:rPr>
      </w:pPr>
    </w:p>
    <w:p w14:paraId="27850570" w14:textId="3D522708" w:rsidR="00007DCE" w:rsidRDefault="00007DCE" w:rsidP="00007DCE">
      <w:pPr>
        <w:pStyle w:val="Heading3"/>
      </w:pPr>
      <w:bookmarkStart w:id="9399" w:name="_Toc222580850"/>
      <w:r w:rsidRPr="008568A7">
        <w:t>Questions</w:t>
      </w:r>
      <w:bookmarkEnd w:id="9399"/>
      <w:r w:rsidRPr="008568A7">
        <w:t xml:space="preserve">  </w:t>
      </w:r>
    </w:p>
    <w:p w14:paraId="3029FEB5" w14:textId="48827433"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13.1</w:t>
      </w:r>
      <w:r w:rsidRPr="00DA12CD">
        <w:rPr>
          <w:rFonts w:ascii="Calibri" w:eastAsia="Times New Roman" w:hAnsi="Calibri" w:cs="Times New Roman"/>
          <w:sz w:val="24"/>
          <w:szCs w:val="24"/>
          <w:lang w:bidi="ar-SA"/>
        </w:rPr>
        <w:t xml:space="preserve"> Each of the following is true about the corporate trustee in a corporate bond</w:t>
      </w:r>
      <w:ins w:id="9400" w:author="Aleksander Hansen" w:date="2013-02-15T17:07:00Z">
        <w:r w:rsidR="00FF184E">
          <w:rPr>
            <w:rFonts w:ascii="Calibri" w:eastAsia="Times New Roman" w:hAnsi="Calibri" w:cs="Times New Roman"/>
            <w:sz w:val="24"/>
            <w:szCs w:val="24"/>
            <w:lang w:bidi="ar-SA"/>
          </w:rPr>
          <w:fldChar w:fldCharType="begin"/>
        </w:r>
        <w:r w:rsidR="00FF184E">
          <w:instrText xml:space="preserve"> XE "</w:instrText>
        </w:r>
      </w:ins>
      <w:r w:rsidR="00FF184E" w:rsidRPr="008568A7">
        <w:rPr>
          <w:rFonts w:ascii="Calibri" w:hAnsi="Calibri"/>
        </w:rPr>
        <w:instrText>bond</w:instrText>
      </w:r>
      <w:ins w:id="9401" w:author="Aleksander Hansen" w:date="2013-02-15T17:07:00Z">
        <w:r w:rsidR="00FF184E">
          <w:instrText xml:space="preserve">" </w:instrText>
        </w:r>
        <w:r w:rsidR="00FF184E">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 xml:space="preserve"> issuance EXCEPT:</w:t>
      </w:r>
    </w:p>
    <w:p w14:paraId="561D3A7F"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The trustee is paid by bondholders</w:t>
      </w:r>
    </w:p>
    <w:p w14:paraId="3A5A04AF" w14:textId="1C75A43A"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The trustee acts in a ﬁduciary capacity for investors who own the bond</w:t>
      </w:r>
      <w:ins w:id="9402" w:author="Aleksander Hansen" w:date="2013-02-15T17:07:00Z">
        <w:r w:rsidR="00FF184E">
          <w:rPr>
            <w:rFonts w:ascii="Calibri" w:eastAsia="Times New Roman" w:hAnsi="Calibri" w:cs="Times New Roman"/>
            <w:sz w:val="24"/>
            <w:szCs w:val="24"/>
            <w:lang w:bidi="ar-SA"/>
          </w:rPr>
          <w:fldChar w:fldCharType="begin"/>
        </w:r>
        <w:r w:rsidR="00FF184E">
          <w:instrText xml:space="preserve"> XE "</w:instrText>
        </w:r>
      </w:ins>
      <w:r w:rsidR="00FF184E" w:rsidRPr="008568A7">
        <w:rPr>
          <w:rFonts w:ascii="Calibri" w:hAnsi="Calibri"/>
        </w:rPr>
        <w:instrText>bond</w:instrText>
      </w:r>
      <w:ins w:id="9403" w:author="Aleksander Hansen" w:date="2013-02-15T17:07:00Z">
        <w:r w:rsidR="00FF184E">
          <w:instrText xml:space="preserve">" </w:instrText>
        </w:r>
        <w:r w:rsidR="00FF184E">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 xml:space="preserve"> issue</w:t>
      </w:r>
    </w:p>
    <w:p w14:paraId="2A7292A7" w14:textId="247DFE20"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The trustee must, at the time of issue, authenticate the bonds issued (i.e., keep track of all the bonds sold) and make sure that they do not exceed the principal</w:t>
      </w:r>
      <w:ins w:id="9404" w:author="Aleksander Hansen" w:date="2013-02-15T16:38:00Z">
        <w:r w:rsidR="008A28C4">
          <w:rPr>
            <w:rFonts w:ascii="Calibri" w:eastAsia="Times New Roman" w:hAnsi="Calibri" w:cs="Times New Roman"/>
            <w:sz w:val="24"/>
            <w:szCs w:val="24"/>
            <w:lang w:bidi="ar-SA"/>
          </w:rPr>
          <w:fldChar w:fldCharType="begin"/>
        </w:r>
        <w:r w:rsidR="008A28C4">
          <w:instrText xml:space="preserve"> XE "</w:instrText>
        </w:r>
      </w:ins>
      <w:r w:rsidR="008A28C4" w:rsidRPr="008568A7">
        <w:rPr>
          <w:rFonts w:ascii="Calibri" w:hAnsi="Calibri"/>
        </w:rPr>
        <w:instrText>principal</w:instrText>
      </w:r>
      <w:ins w:id="9405" w:author="Aleksander Hansen" w:date="2013-02-15T16:38:00Z">
        <w:r w:rsidR="008A28C4">
          <w:instrText xml:space="preserve">" </w:instrText>
        </w:r>
        <w:r w:rsidR="008A28C4">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 xml:space="preserve"> amount authorized by the indenture</w:t>
      </w:r>
    </w:p>
    <w:p w14:paraId="0870EBC9" w14:textId="11EEB25F"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If a corporate issuer fails to pay interest</w:t>
      </w:r>
      <w:ins w:id="9406" w:author="Aleksander Hansen" w:date="2013-02-15T16:38:00Z">
        <w:r w:rsidR="008A28C4">
          <w:rPr>
            <w:rFonts w:ascii="Calibri" w:eastAsia="Times New Roman" w:hAnsi="Calibri" w:cs="Times New Roman"/>
            <w:sz w:val="24"/>
            <w:szCs w:val="24"/>
            <w:lang w:bidi="ar-SA"/>
          </w:rPr>
          <w:fldChar w:fldCharType="begin"/>
        </w:r>
        <w:r w:rsidR="008A28C4">
          <w:instrText xml:space="preserve"> XE "</w:instrText>
        </w:r>
      </w:ins>
      <w:r w:rsidR="008A28C4" w:rsidRPr="008568A7">
        <w:rPr>
          <w:rFonts w:ascii="Calibri" w:hAnsi="Calibri"/>
        </w:rPr>
        <w:instrText>interest</w:instrText>
      </w:r>
      <w:ins w:id="9407" w:author="Aleksander Hansen" w:date="2013-02-15T16:38:00Z">
        <w:r w:rsidR="008A28C4">
          <w:instrText xml:space="preserve">" </w:instrText>
        </w:r>
        <w:r w:rsidR="008A28C4">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 xml:space="preserve"> or principal</w:t>
      </w:r>
      <w:ins w:id="9408" w:author="Aleksander Hansen" w:date="2013-02-15T16:38:00Z">
        <w:r w:rsidR="008A28C4">
          <w:rPr>
            <w:rFonts w:ascii="Calibri" w:eastAsia="Times New Roman" w:hAnsi="Calibri" w:cs="Times New Roman"/>
            <w:sz w:val="24"/>
            <w:szCs w:val="24"/>
            <w:lang w:bidi="ar-SA"/>
          </w:rPr>
          <w:fldChar w:fldCharType="begin"/>
        </w:r>
        <w:r w:rsidR="008A28C4">
          <w:instrText xml:space="preserve"> XE "</w:instrText>
        </w:r>
      </w:ins>
      <w:r w:rsidR="008A28C4" w:rsidRPr="008568A7">
        <w:rPr>
          <w:rFonts w:ascii="Calibri" w:hAnsi="Calibri"/>
        </w:rPr>
        <w:instrText>principal</w:instrText>
      </w:r>
      <w:ins w:id="9409" w:author="Aleksander Hansen" w:date="2013-02-15T16:38:00Z">
        <w:r w:rsidR="008A28C4">
          <w:instrText xml:space="preserve">" </w:instrText>
        </w:r>
        <w:r w:rsidR="008A28C4">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 the trustee may declare a default and take such action as may be necessary to protect the rights of bondholders</w:t>
      </w:r>
    </w:p>
    <w:p w14:paraId="6F122CB3" w14:textId="0BD76A0E"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13.2</w:t>
      </w:r>
      <w:r w:rsidRPr="00DA12CD">
        <w:rPr>
          <w:rFonts w:ascii="Calibri" w:eastAsia="Times New Roman" w:hAnsi="Calibri" w:cs="Times New Roman"/>
          <w:sz w:val="24"/>
          <w:szCs w:val="24"/>
          <w:lang w:bidi="ar-SA"/>
        </w:rPr>
        <w:t xml:space="preserve"> What is an advantage of a fixed-spread tender offer over a fixed-price tender offer?</w:t>
      </w:r>
    </w:p>
    <w:p w14:paraId="2749AF16"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No significant advantage</w:t>
      </w:r>
    </w:p>
    <w:p w14:paraId="50CEB3BC"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It is easier for bondholders to assess the value of a fixed-spread tender offer</w:t>
      </w:r>
    </w:p>
    <w:p w14:paraId="24D21DD9"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Significantly less counterparty credit risk to bondholders in a fixed-spread tender offer</w:t>
      </w:r>
    </w:p>
    <w:p w14:paraId="2BCFCC8C" w14:textId="1E15C359"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Fixed-spread tender offers eliminate the exposure to interest</w:t>
      </w:r>
      <w:ins w:id="9410" w:author="Aleksander Hansen" w:date="2013-02-15T16:38:00Z">
        <w:r w:rsidR="008A28C4">
          <w:rPr>
            <w:rFonts w:ascii="Calibri" w:eastAsia="Times New Roman" w:hAnsi="Calibri" w:cs="Times New Roman"/>
            <w:sz w:val="24"/>
            <w:szCs w:val="24"/>
            <w:lang w:bidi="ar-SA"/>
          </w:rPr>
          <w:fldChar w:fldCharType="begin"/>
        </w:r>
        <w:r w:rsidR="008A28C4">
          <w:instrText xml:space="preserve"> XE "</w:instrText>
        </w:r>
      </w:ins>
      <w:r w:rsidR="008A28C4" w:rsidRPr="008568A7">
        <w:rPr>
          <w:rFonts w:ascii="Calibri" w:hAnsi="Calibri"/>
        </w:rPr>
        <w:instrText>interest</w:instrText>
      </w:r>
      <w:ins w:id="9411" w:author="Aleksander Hansen" w:date="2013-02-15T16:38:00Z">
        <w:r w:rsidR="008A28C4">
          <w:instrText xml:space="preserve">" </w:instrText>
        </w:r>
        <w:r w:rsidR="008A28C4">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-rate risk for both bondholders and the issuer during the tender offer window</w:t>
      </w:r>
    </w:p>
    <w:p w14:paraId="5DE6F1F8" w14:textId="72983BA2"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13.3</w:t>
      </w:r>
      <w:r w:rsidRPr="00DA12CD">
        <w:rPr>
          <w:rFonts w:ascii="Calibri" w:eastAsia="Times New Roman" w:hAnsi="Calibri" w:cs="Times New Roman"/>
          <w:sz w:val="24"/>
          <w:szCs w:val="24"/>
          <w:lang w:bidi="ar-SA"/>
        </w:rPr>
        <w:t xml:space="preserve"> Consider which of the following statements are true about bond</w:t>
      </w:r>
      <w:ins w:id="9412" w:author="Aleksander Hansen" w:date="2013-02-15T17:07:00Z">
        <w:r w:rsidR="00FF184E">
          <w:rPr>
            <w:rFonts w:ascii="Calibri" w:eastAsia="Times New Roman" w:hAnsi="Calibri" w:cs="Times New Roman"/>
            <w:sz w:val="24"/>
            <w:szCs w:val="24"/>
            <w:lang w:bidi="ar-SA"/>
          </w:rPr>
          <w:fldChar w:fldCharType="begin"/>
        </w:r>
        <w:r w:rsidR="00FF184E">
          <w:instrText xml:space="preserve"> XE "</w:instrText>
        </w:r>
      </w:ins>
      <w:r w:rsidR="00FF184E" w:rsidRPr="008568A7">
        <w:rPr>
          <w:rFonts w:ascii="Calibri" w:hAnsi="Calibri"/>
        </w:rPr>
        <w:instrText>bond</w:instrText>
      </w:r>
      <w:ins w:id="9413" w:author="Aleksander Hansen" w:date="2013-02-15T17:07:00Z">
        <w:r w:rsidR="00FF184E">
          <w:instrText xml:space="preserve">" </w:instrText>
        </w:r>
        <w:r w:rsidR="00FF184E">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 xml:space="preserve"> reinvestment risk and bond duration (interest</w:t>
      </w:r>
      <w:ins w:id="9414" w:author="Aleksander Hansen" w:date="2013-02-15T16:38:00Z">
        <w:r w:rsidR="008A28C4">
          <w:rPr>
            <w:rFonts w:ascii="Calibri" w:eastAsia="Times New Roman" w:hAnsi="Calibri" w:cs="Times New Roman"/>
            <w:sz w:val="24"/>
            <w:szCs w:val="24"/>
            <w:lang w:bidi="ar-SA"/>
          </w:rPr>
          <w:fldChar w:fldCharType="begin"/>
        </w:r>
        <w:r w:rsidR="008A28C4">
          <w:instrText xml:space="preserve"> XE "</w:instrText>
        </w:r>
      </w:ins>
      <w:r w:rsidR="008A28C4" w:rsidRPr="008568A7">
        <w:rPr>
          <w:rFonts w:ascii="Calibri" w:hAnsi="Calibri"/>
        </w:rPr>
        <w:instrText>interest</w:instrText>
      </w:r>
      <w:ins w:id="9415" w:author="Aleksander Hansen" w:date="2013-02-15T16:38:00Z">
        <w:r w:rsidR="008A28C4">
          <w:instrText xml:space="preserve">" </w:instrText>
        </w:r>
        <w:r w:rsidR="008A28C4">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 xml:space="preserve"> rate risk):</w:t>
      </w:r>
    </w:p>
    <w:p w14:paraId="7FDDB27F" w14:textId="0A3EEFC5" w:rsidR="00DA12CD" w:rsidRPr="00DA12CD" w:rsidRDefault="00DA12CD" w:rsidP="00DA12CD">
      <w:pPr>
        <w:pStyle w:val="Paragraph"/>
        <w:numPr>
          <w:ilvl w:val="0"/>
          <w:numId w:val="71"/>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bCs/>
          <w:sz w:val="24"/>
          <w:szCs w:val="24"/>
          <w:lang w:bidi="ar-SA"/>
        </w:rPr>
        <w:t>Lower bond</w:t>
      </w:r>
      <w:ins w:id="9416" w:author="Aleksander Hansen" w:date="2013-02-15T17:07:00Z">
        <w:r w:rsidR="00FF184E">
          <w:rPr>
            <w:rFonts w:ascii="Calibri" w:eastAsia="Times New Roman" w:hAnsi="Calibri" w:cs="Times New Roman"/>
            <w:bCs/>
            <w:sz w:val="24"/>
            <w:szCs w:val="24"/>
            <w:lang w:bidi="ar-SA"/>
          </w:rPr>
          <w:fldChar w:fldCharType="begin"/>
        </w:r>
        <w:r w:rsidR="00FF184E">
          <w:instrText xml:space="preserve"> XE "</w:instrText>
        </w:r>
      </w:ins>
      <w:r w:rsidR="00FF184E" w:rsidRPr="008568A7">
        <w:rPr>
          <w:rFonts w:ascii="Calibri" w:hAnsi="Calibri"/>
        </w:rPr>
        <w:instrText>bond</w:instrText>
      </w:r>
      <w:ins w:id="9417" w:author="Aleksander Hansen" w:date="2013-02-15T17:07:00Z">
        <w:r w:rsidR="00FF184E">
          <w:instrText xml:space="preserve">" </w:instrText>
        </w:r>
        <w:r w:rsidR="00FF184E">
          <w:rPr>
            <w:rFonts w:ascii="Calibri" w:eastAsia="Times New Roman" w:hAnsi="Calibri" w:cs="Times New Roman"/>
            <w:bCs/>
            <w:sz w:val="24"/>
            <w:szCs w:val="24"/>
            <w:lang w:bidi="ar-SA"/>
          </w:rPr>
          <w:fldChar w:fldCharType="end"/>
        </w:r>
      </w:ins>
      <w:r w:rsidRPr="00DA12CD">
        <w:rPr>
          <w:rFonts w:ascii="Calibri" w:eastAsia="Times New Roman" w:hAnsi="Calibri" w:cs="Times New Roman"/>
          <w:bCs/>
          <w:sz w:val="24"/>
          <w:szCs w:val="24"/>
          <w:lang w:bidi="ar-SA"/>
        </w:rPr>
        <w:t xml:space="preserve"> reinvestment implies higher interest</w:t>
      </w:r>
      <w:ins w:id="9418" w:author="Aleksander Hansen" w:date="2013-02-15T16:38:00Z">
        <w:r w:rsidR="008A28C4">
          <w:rPr>
            <w:rFonts w:ascii="Calibri" w:eastAsia="Times New Roman" w:hAnsi="Calibri" w:cs="Times New Roman"/>
            <w:bCs/>
            <w:sz w:val="24"/>
            <w:szCs w:val="24"/>
            <w:lang w:bidi="ar-SA"/>
          </w:rPr>
          <w:fldChar w:fldCharType="begin"/>
        </w:r>
        <w:r w:rsidR="008A28C4">
          <w:instrText xml:space="preserve"> XE "</w:instrText>
        </w:r>
      </w:ins>
      <w:r w:rsidR="008A28C4" w:rsidRPr="008568A7">
        <w:rPr>
          <w:rFonts w:ascii="Calibri" w:hAnsi="Calibri"/>
        </w:rPr>
        <w:instrText>interest</w:instrText>
      </w:r>
      <w:ins w:id="9419" w:author="Aleksander Hansen" w:date="2013-02-15T16:38:00Z">
        <w:r w:rsidR="008A28C4">
          <w:instrText xml:space="preserve">" </w:instrText>
        </w:r>
        <w:r w:rsidR="008A28C4">
          <w:rPr>
            <w:rFonts w:ascii="Calibri" w:eastAsia="Times New Roman" w:hAnsi="Calibri" w:cs="Times New Roman"/>
            <w:bCs/>
            <w:sz w:val="24"/>
            <w:szCs w:val="24"/>
            <w:lang w:bidi="ar-SA"/>
          </w:rPr>
          <w:fldChar w:fldCharType="end"/>
        </w:r>
      </w:ins>
      <w:r w:rsidRPr="00DA12CD">
        <w:rPr>
          <w:rFonts w:ascii="Calibri" w:eastAsia="Times New Roman" w:hAnsi="Calibri" w:cs="Times New Roman"/>
          <w:bCs/>
          <w:sz w:val="24"/>
          <w:szCs w:val="24"/>
          <w:lang w:bidi="ar-SA"/>
        </w:rPr>
        <w:t xml:space="preserve"> rate risk (duration), ceteris paribus</w:t>
      </w:r>
    </w:p>
    <w:p w14:paraId="7715B88E" w14:textId="559FC523" w:rsidR="00DA12CD" w:rsidRPr="00DA12CD" w:rsidRDefault="00DA12CD" w:rsidP="00DA12CD">
      <w:pPr>
        <w:pStyle w:val="Paragraph"/>
        <w:numPr>
          <w:ilvl w:val="0"/>
          <w:numId w:val="71"/>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bCs/>
          <w:sz w:val="24"/>
          <w:szCs w:val="24"/>
          <w:lang w:bidi="ar-SA"/>
        </w:rPr>
        <w:t>Due to reinvestment risk, the yield</w:t>
      </w:r>
      <w:ins w:id="9420" w:author="Aleksander Hansen" w:date="2013-02-15T17:05:00Z">
        <w:r w:rsidR="00FF184E">
          <w:rPr>
            <w:rFonts w:ascii="Calibri" w:eastAsia="Times New Roman" w:hAnsi="Calibri" w:cs="Times New Roman"/>
            <w:bCs/>
            <w:sz w:val="24"/>
            <w:szCs w:val="24"/>
            <w:lang w:bidi="ar-SA"/>
          </w:rPr>
          <w:fldChar w:fldCharType="begin"/>
        </w:r>
        <w:r w:rsidR="00FF184E">
          <w:instrText xml:space="preserve"> XE "</w:instrText>
        </w:r>
      </w:ins>
      <w:r w:rsidR="00FF184E" w:rsidRPr="008568A7">
        <w:rPr>
          <w:rFonts w:ascii="Calibri" w:hAnsi="Calibri"/>
        </w:rPr>
        <w:instrText>yield</w:instrText>
      </w:r>
      <w:ins w:id="9421" w:author="Aleksander Hansen" w:date="2013-02-15T17:05:00Z">
        <w:r w:rsidR="00FF184E">
          <w:instrText xml:space="preserve">" </w:instrText>
        </w:r>
        <w:r w:rsidR="00FF184E">
          <w:rPr>
            <w:rFonts w:ascii="Calibri" w:eastAsia="Times New Roman" w:hAnsi="Calibri" w:cs="Times New Roman"/>
            <w:bCs/>
            <w:sz w:val="24"/>
            <w:szCs w:val="24"/>
            <w:lang w:bidi="ar-SA"/>
          </w:rPr>
          <w:fldChar w:fldCharType="end"/>
        </w:r>
      </w:ins>
      <w:r w:rsidRPr="00DA12CD">
        <w:rPr>
          <w:rFonts w:ascii="Calibri" w:eastAsia="Times New Roman" w:hAnsi="Calibri" w:cs="Times New Roman"/>
          <w:bCs/>
          <w:sz w:val="24"/>
          <w:szCs w:val="24"/>
          <w:lang w:bidi="ar-SA"/>
        </w:rPr>
        <w:t>-to-maturity on a bond</w:t>
      </w:r>
      <w:ins w:id="9422" w:author="Aleksander Hansen" w:date="2013-02-15T17:07:00Z">
        <w:r w:rsidR="00FF184E">
          <w:rPr>
            <w:rFonts w:ascii="Calibri" w:eastAsia="Times New Roman" w:hAnsi="Calibri" w:cs="Times New Roman"/>
            <w:bCs/>
            <w:sz w:val="24"/>
            <w:szCs w:val="24"/>
            <w:lang w:bidi="ar-SA"/>
          </w:rPr>
          <w:fldChar w:fldCharType="begin"/>
        </w:r>
        <w:r w:rsidR="00FF184E">
          <w:instrText xml:space="preserve"> XE "</w:instrText>
        </w:r>
      </w:ins>
      <w:r w:rsidR="00FF184E" w:rsidRPr="008568A7">
        <w:rPr>
          <w:rFonts w:ascii="Calibri" w:hAnsi="Calibri"/>
        </w:rPr>
        <w:instrText>bond</w:instrText>
      </w:r>
      <w:ins w:id="9423" w:author="Aleksander Hansen" w:date="2013-02-15T17:07:00Z">
        <w:r w:rsidR="00FF184E">
          <w:instrText xml:space="preserve">" </w:instrText>
        </w:r>
        <w:r w:rsidR="00FF184E">
          <w:rPr>
            <w:rFonts w:ascii="Calibri" w:eastAsia="Times New Roman" w:hAnsi="Calibri" w:cs="Times New Roman"/>
            <w:bCs/>
            <w:sz w:val="24"/>
            <w:szCs w:val="24"/>
            <w:lang w:bidi="ar-SA"/>
          </w:rPr>
          <w:fldChar w:fldCharType="end"/>
        </w:r>
      </w:ins>
      <w:r w:rsidRPr="00DA12CD">
        <w:rPr>
          <w:rFonts w:ascii="Calibri" w:eastAsia="Times New Roman" w:hAnsi="Calibri" w:cs="Times New Roman"/>
          <w:bCs/>
          <w:sz w:val="24"/>
          <w:szCs w:val="24"/>
          <w:lang w:bidi="ar-SA"/>
        </w:rPr>
        <w:t xml:space="preserve"> is unlikely to equal the bond’s realized return</w:t>
      </w:r>
    </w:p>
    <w:p w14:paraId="17561AB2" w14:textId="5B8D1180" w:rsidR="00DA12CD" w:rsidRPr="00DA12CD" w:rsidRDefault="00DA12CD" w:rsidP="00DA12CD">
      <w:pPr>
        <w:pStyle w:val="Paragraph"/>
        <w:numPr>
          <w:ilvl w:val="0"/>
          <w:numId w:val="71"/>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bCs/>
          <w:sz w:val="24"/>
          <w:szCs w:val="24"/>
          <w:lang w:bidi="ar-SA"/>
        </w:rPr>
        <w:t>Reinvestment risk is eliminated in a zero-coupon</w:t>
      </w:r>
      <w:ins w:id="9424" w:author="Aleksander Hansen" w:date="2013-02-15T17:09:00Z">
        <w:r w:rsidR="00FF184E">
          <w:rPr>
            <w:rFonts w:ascii="Calibri" w:eastAsia="Times New Roman" w:hAnsi="Calibri" w:cs="Times New Roman"/>
            <w:bCs/>
            <w:sz w:val="24"/>
            <w:szCs w:val="24"/>
            <w:lang w:bidi="ar-SA"/>
          </w:rPr>
          <w:fldChar w:fldCharType="begin"/>
        </w:r>
        <w:r w:rsidR="00FF184E">
          <w:instrText xml:space="preserve"> XE "</w:instrText>
        </w:r>
      </w:ins>
      <w:r w:rsidR="00FF184E" w:rsidRPr="008568A7">
        <w:rPr>
          <w:rFonts w:ascii="Calibri" w:hAnsi="Calibri"/>
        </w:rPr>
        <w:instrText>coupon</w:instrText>
      </w:r>
      <w:ins w:id="9425" w:author="Aleksander Hansen" w:date="2013-02-15T17:09:00Z">
        <w:r w:rsidR="00FF184E">
          <w:instrText xml:space="preserve">" </w:instrText>
        </w:r>
        <w:r w:rsidR="00FF184E">
          <w:rPr>
            <w:rFonts w:ascii="Calibri" w:eastAsia="Times New Roman" w:hAnsi="Calibri" w:cs="Times New Roman"/>
            <w:bCs/>
            <w:sz w:val="24"/>
            <w:szCs w:val="24"/>
            <w:lang w:bidi="ar-SA"/>
          </w:rPr>
          <w:fldChar w:fldCharType="end"/>
        </w:r>
      </w:ins>
      <w:r w:rsidRPr="00DA12CD">
        <w:rPr>
          <w:rFonts w:ascii="Calibri" w:eastAsia="Times New Roman" w:hAnsi="Calibri" w:cs="Times New Roman"/>
          <w:bCs/>
          <w:sz w:val="24"/>
          <w:szCs w:val="24"/>
          <w:lang w:bidi="ar-SA"/>
        </w:rPr>
        <w:t xml:space="preserve"> bond</w:t>
      </w:r>
      <w:ins w:id="9426" w:author="Aleksander Hansen" w:date="2013-02-15T17:07:00Z">
        <w:r w:rsidR="00FF184E">
          <w:rPr>
            <w:rFonts w:ascii="Calibri" w:eastAsia="Times New Roman" w:hAnsi="Calibri" w:cs="Times New Roman"/>
            <w:bCs/>
            <w:sz w:val="24"/>
            <w:szCs w:val="24"/>
            <w:lang w:bidi="ar-SA"/>
          </w:rPr>
          <w:fldChar w:fldCharType="begin"/>
        </w:r>
        <w:r w:rsidR="00FF184E">
          <w:instrText xml:space="preserve"> XE "</w:instrText>
        </w:r>
      </w:ins>
      <w:r w:rsidR="00FF184E" w:rsidRPr="008568A7">
        <w:rPr>
          <w:rFonts w:ascii="Calibri" w:hAnsi="Calibri"/>
        </w:rPr>
        <w:instrText>bond</w:instrText>
      </w:r>
      <w:ins w:id="9427" w:author="Aleksander Hansen" w:date="2013-02-15T17:07:00Z">
        <w:r w:rsidR="00FF184E">
          <w:instrText xml:space="preserve">" </w:instrText>
        </w:r>
        <w:r w:rsidR="00FF184E">
          <w:rPr>
            <w:rFonts w:ascii="Calibri" w:eastAsia="Times New Roman" w:hAnsi="Calibri" w:cs="Times New Roman"/>
            <w:bCs/>
            <w:sz w:val="24"/>
            <w:szCs w:val="24"/>
            <w:lang w:bidi="ar-SA"/>
          </w:rPr>
          <w:fldChar w:fldCharType="end"/>
        </w:r>
      </w:ins>
    </w:p>
    <w:p w14:paraId="5D4AE2EC"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 Only</w:t>
      </w:r>
    </w:p>
    <w:p w14:paraId="1CF063C9"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II and I.</w:t>
      </w:r>
    </w:p>
    <w:p w14:paraId="4D30C6A6"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II and III.</w:t>
      </w:r>
    </w:p>
    <w:p w14:paraId="6341A3B9"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All three</w:t>
      </w:r>
    </w:p>
    <w:p w14:paraId="6832CCBE" w14:textId="792C9DA5"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13.4</w:t>
      </w:r>
      <w:r w:rsidRPr="00DA12CD">
        <w:rPr>
          <w:rFonts w:ascii="Calibri" w:eastAsia="Times New Roman" w:hAnsi="Calibri" w:cs="Times New Roman"/>
          <w:sz w:val="24"/>
          <w:szCs w:val="24"/>
          <w:lang w:bidi="ar-SA"/>
        </w:rPr>
        <w:t xml:space="preserve"> Each of the following is an example of a high-yield</w:t>
      </w:r>
      <w:ins w:id="9428" w:author="Aleksander Hansen" w:date="2013-02-15T17:05:00Z">
        <w:r w:rsidR="00FF184E">
          <w:rPr>
            <w:rFonts w:ascii="Calibri" w:eastAsia="Times New Roman" w:hAnsi="Calibri" w:cs="Times New Roman"/>
            <w:sz w:val="24"/>
            <w:szCs w:val="24"/>
            <w:lang w:bidi="ar-SA"/>
          </w:rPr>
          <w:fldChar w:fldCharType="begin"/>
        </w:r>
        <w:r w:rsidR="00FF184E">
          <w:instrText xml:space="preserve"> XE "</w:instrText>
        </w:r>
      </w:ins>
      <w:r w:rsidR="00FF184E" w:rsidRPr="008568A7">
        <w:rPr>
          <w:rFonts w:ascii="Calibri" w:hAnsi="Calibri"/>
        </w:rPr>
        <w:instrText>yield</w:instrText>
      </w:r>
      <w:ins w:id="9429" w:author="Aleksander Hansen" w:date="2013-02-15T17:05:00Z">
        <w:r w:rsidR="00FF184E">
          <w:instrText xml:space="preserve">" </w:instrText>
        </w:r>
        <w:r w:rsidR="00FF184E">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 xml:space="preserve"> bond</w:t>
      </w:r>
      <w:ins w:id="9430" w:author="Aleksander Hansen" w:date="2013-02-15T17:07:00Z">
        <w:r w:rsidR="00FF184E">
          <w:rPr>
            <w:rFonts w:ascii="Calibri" w:eastAsia="Times New Roman" w:hAnsi="Calibri" w:cs="Times New Roman"/>
            <w:sz w:val="24"/>
            <w:szCs w:val="24"/>
            <w:lang w:bidi="ar-SA"/>
          </w:rPr>
          <w:fldChar w:fldCharType="begin"/>
        </w:r>
        <w:r w:rsidR="00FF184E">
          <w:instrText xml:space="preserve"> XE "</w:instrText>
        </w:r>
      </w:ins>
      <w:r w:rsidR="00FF184E" w:rsidRPr="008568A7">
        <w:rPr>
          <w:rFonts w:ascii="Calibri" w:hAnsi="Calibri"/>
        </w:rPr>
        <w:instrText>bond</w:instrText>
      </w:r>
      <w:ins w:id="9431" w:author="Aleksander Hansen" w:date="2013-02-15T17:07:00Z">
        <w:r w:rsidR="00FF184E">
          <w:instrText xml:space="preserve">" </w:instrText>
        </w:r>
        <w:r w:rsidR="00FF184E">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 xml:space="preserve"> issuer EXCEPT:</w:t>
      </w:r>
    </w:p>
    <w:p w14:paraId="7FE57B5F"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Issuer with a credit rating of “BBB-”</w:t>
      </w:r>
    </w:p>
    <w:p w14:paraId="21BAF05D"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Original issuer</w:t>
      </w:r>
    </w:p>
    <w:p w14:paraId="1BA3D536"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Fallen angel</w:t>
      </w:r>
    </w:p>
    <w:p w14:paraId="77373FA5"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Leveraged buyout</w:t>
      </w:r>
    </w:p>
    <w:p w14:paraId="352E56D4" w14:textId="77777777" w:rsidR="00007DCE" w:rsidRDefault="00007DCE" w:rsidP="00007DCE">
      <w:pPr>
        <w:pStyle w:val="Paragraph"/>
      </w:pPr>
    </w:p>
    <w:p w14:paraId="2BACCC3B" w14:textId="77777777" w:rsidR="00DA12CD" w:rsidRDefault="00DA12CD" w:rsidP="00DA12CD">
      <w:pPr>
        <w:rPr>
          <w:rFonts w:ascii="Cambria" w:hAnsi="Cambria"/>
          <w:color w:val="000000" w:themeColor="text1"/>
          <w:sz w:val="22"/>
          <w:szCs w:val="22"/>
          <w:lang w:bidi="en-US"/>
        </w:rPr>
      </w:pPr>
    </w:p>
    <w:p w14:paraId="1F23AC26" w14:textId="77777777" w:rsidR="00DA12CD" w:rsidRDefault="00DA12CD" w:rsidP="00DA12CD">
      <w:pPr>
        <w:rPr>
          <w:rFonts w:ascii="Cambria" w:hAnsi="Cambria"/>
          <w:color w:val="000000" w:themeColor="text1"/>
          <w:sz w:val="22"/>
          <w:szCs w:val="22"/>
          <w:lang w:bidi="en-US"/>
        </w:rPr>
      </w:pPr>
    </w:p>
    <w:p w14:paraId="66EA9B16" w14:textId="69D05222" w:rsidR="00007DCE" w:rsidRDefault="00007DCE" w:rsidP="00DA12CD">
      <w:pPr>
        <w:pStyle w:val="Heading3"/>
      </w:pPr>
      <w:bookmarkStart w:id="9432" w:name="_Toc222580851"/>
      <w:r>
        <w:t>Answers</w:t>
      </w:r>
      <w:bookmarkEnd w:id="9432"/>
      <w:r w:rsidRPr="008568A7">
        <w:t xml:space="preserve">  </w:t>
      </w:r>
    </w:p>
    <w:p w14:paraId="495C21E9" w14:textId="751EAEBE"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13.1</w:t>
      </w:r>
      <w:r w:rsidRPr="00DA12CD">
        <w:rPr>
          <w:rFonts w:ascii="Calibri" w:eastAsia="Times New Roman" w:hAnsi="Calibri" w:cs="Times New Roman"/>
          <w:bCs/>
          <w:sz w:val="24"/>
          <w:szCs w:val="24"/>
          <w:lang w:bidi="ar-SA"/>
        </w:rPr>
        <w:t xml:space="preserve"> A. “It must be emphasized that the trustee is paid by the debt issuer and can only do what the indenture provides.”</w:t>
      </w:r>
      <w:r w:rsidRPr="00DA12CD">
        <w:rPr>
          <w:rFonts w:ascii="Calibri" w:eastAsia="Times New Roman" w:hAnsi="Calibri" w:cs="Times New Roman"/>
          <w:sz w:val="24"/>
          <w:szCs w:val="24"/>
          <w:lang w:bidi="ar-SA"/>
        </w:rPr>
        <w:br/>
        <w:t>In regard to (B), (C), and (D), each is true.</w:t>
      </w:r>
    </w:p>
    <w:p w14:paraId="6E8DB784" w14:textId="2C59BABB"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13.2</w:t>
      </w:r>
      <w:r w:rsidRPr="00DA12CD">
        <w:rPr>
          <w:rFonts w:ascii="Calibri" w:eastAsia="Times New Roman" w:hAnsi="Calibri" w:cs="Times New Roman"/>
          <w:bCs/>
          <w:sz w:val="24"/>
          <w:szCs w:val="24"/>
          <w:lang w:bidi="ar-SA"/>
        </w:rPr>
        <w:t xml:space="preserve"> </w:t>
      </w:r>
      <w:r>
        <w:rPr>
          <w:rFonts w:ascii="Calibri" w:eastAsia="Times New Roman" w:hAnsi="Calibri" w:cs="Times New Roman"/>
          <w:bCs/>
          <w:sz w:val="24"/>
          <w:szCs w:val="24"/>
          <w:lang w:bidi="ar-SA"/>
        </w:rPr>
        <w:t>D</w:t>
      </w:r>
      <w:r w:rsidRPr="00DA12CD">
        <w:rPr>
          <w:rFonts w:ascii="Calibri" w:eastAsia="Times New Roman" w:hAnsi="Calibri" w:cs="Times New Roman"/>
          <w:bCs/>
          <w:sz w:val="24"/>
          <w:szCs w:val="24"/>
          <w:lang w:bidi="ar-SA"/>
        </w:rPr>
        <w:t>. Fixed-spread tender offers eliminate the exposure to interest</w:t>
      </w:r>
      <w:ins w:id="9433" w:author="Aleksander Hansen" w:date="2013-02-15T16:38:00Z">
        <w:r w:rsidR="008A28C4">
          <w:rPr>
            <w:rFonts w:ascii="Calibri" w:eastAsia="Times New Roman" w:hAnsi="Calibri" w:cs="Times New Roman"/>
            <w:bCs/>
            <w:sz w:val="24"/>
            <w:szCs w:val="24"/>
            <w:lang w:bidi="ar-SA"/>
          </w:rPr>
          <w:fldChar w:fldCharType="begin"/>
        </w:r>
        <w:r w:rsidR="008A28C4">
          <w:instrText xml:space="preserve"> XE "</w:instrText>
        </w:r>
      </w:ins>
      <w:r w:rsidR="008A28C4" w:rsidRPr="008568A7">
        <w:rPr>
          <w:rFonts w:ascii="Calibri" w:hAnsi="Calibri"/>
        </w:rPr>
        <w:instrText>interest</w:instrText>
      </w:r>
      <w:ins w:id="9434" w:author="Aleksander Hansen" w:date="2013-02-15T16:38:00Z">
        <w:r w:rsidR="008A28C4">
          <w:instrText xml:space="preserve">" </w:instrText>
        </w:r>
        <w:r w:rsidR="008A28C4">
          <w:rPr>
            <w:rFonts w:ascii="Calibri" w:eastAsia="Times New Roman" w:hAnsi="Calibri" w:cs="Times New Roman"/>
            <w:bCs/>
            <w:sz w:val="24"/>
            <w:szCs w:val="24"/>
            <w:lang w:bidi="ar-SA"/>
          </w:rPr>
          <w:fldChar w:fldCharType="end"/>
        </w:r>
      </w:ins>
      <w:r w:rsidRPr="00DA12CD">
        <w:rPr>
          <w:rFonts w:ascii="Calibri" w:eastAsia="Times New Roman" w:hAnsi="Calibri" w:cs="Times New Roman"/>
          <w:bCs/>
          <w:sz w:val="24"/>
          <w:szCs w:val="24"/>
          <w:lang w:bidi="ar-SA"/>
        </w:rPr>
        <w:t>-rate risk for both bondholders and the issuer during the tender offer window</w:t>
      </w:r>
      <w:r w:rsidRPr="00DA12CD">
        <w:rPr>
          <w:rFonts w:ascii="Calibri" w:eastAsia="Times New Roman" w:hAnsi="Calibri" w:cs="Times New Roman"/>
          <w:sz w:val="24"/>
          <w:szCs w:val="24"/>
          <w:lang w:bidi="ar-SA"/>
        </w:rPr>
        <w:br/>
        <w:t>Fabozzi: “Recently, tender offers have been executed using a fixed spread as opposed to a fixed price</w:t>
      </w:r>
      <w:ins w:id="9435" w:author="Aleksander Hansen" w:date="2013-02-15T17:23:00Z">
        <w:r w:rsidR="00CF0A55">
          <w:rPr>
            <w:rFonts w:ascii="Calibri" w:eastAsia="Times New Roman" w:hAnsi="Calibri" w:cs="Times New Roman"/>
            <w:sz w:val="24"/>
            <w:szCs w:val="24"/>
            <w:lang w:bidi="ar-SA"/>
          </w:rPr>
          <w:fldChar w:fldCharType="begin"/>
        </w:r>
        <w:r w:rsidR="00CF0A55">
          <w:instrText xml:space="preserve"> XE "</w:instrText>
        </w:r>
      </w:ins>
      <w:r w:rsidR="00CF0A55" w:rsidRPr="008568A7">
        <w:rPr>
          <w:rFonts w:ascii="Calibri" w:hAnsi="Calibri"/>
        </w:rPr>
        <w:instrText>fixed price</w:instrText>
      </w:r>
      <w:ins w:id="9436" w:author="Aleksander Hansen" w:date="2013-02-15T17:23:00Z">
        <w:r w:rsidR="00CF0A55">
          <w:instrText xml:space="preserve">" </w:instrText>
        </w:r>
        <w:r w:rsidR="00CF0A55">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 In a ﬁxed-spread tender offer, the tender offer price is equal to the present value of the bond</w:t>
      </w:r>
      <w:ins w:id="9437" w:author="Aleksander Hansen" w:date="2013-02-15T17:07:00Z">
        <w:r w:rsidR="00FF184E">
          <w:rPr>
            <w:rFonts w:ascii="Calibri" w:eastAsia="Times New Roman" w:hAnsi="Calibri" w:cs="Times New Roman"/>
            <w:sz w:val="24"/>
            <w:szCs w:val="24"/>
            <w:lang w:bidi="ar-SA"/>
          </w:rPr>
          <w:fldChar w:fldCharType="begin"/>
        </w:r>
        <w:r w:rsidR="00FF184E">
          <w:instrText xml:space="preserve"> XE "</w:instrText>
        </w:r>
      </w:ins>
      <w:r w:rsidR="00FF184E" w:rsidRPr="008568A7">
        <w:rPr>
          <w:rFonts w:ascii="Calibri" w:hAnsi="Calibri"/>
        </w:rPr>
        <w:instrText>bond</w:instrText>
      </w:r>
      <w:ins w:id="9438" w:author="Aleksander Hansen" w:date="2013-02-15T17:07:00Z">
        <w:r w:rsidR="00FF184E">
          <w:instrText xml:space="preserve">" </w:instrText>
        </w:r>
        <w:r w:rsidR="00FF184E">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’s remaining cash flows either to maturity or the next call date if the bond is callable. The present-value calculation occurs immediately after the tender offer expires. The discount</w:t>
      </w:r>
      <w:ins w:id="9439" w:author="Aleksander Hansen" w:date="2013-02-15T16:39:00Z">
        <w:r w:rsidR="008A28C4">
          <w:rPr>
            <w:rFonts w:ascii="Calibri" w:eastAsia="Times New Roman" w:hAnsi="Calibri" w:cs="Times New Roman"/>
            <w:sz w:val="24"/>
            <w:szCs w:val="24"/>
            <w:lang w:bidi="ar-SA"/>
          </w:rPr>
          <w:fldChar w:fldCharType="begin"/>
        </w:r>
        <w:r w:rsidR="008A28C4">
          <w:instrText xml:space="preserve"> XE "</w:instrText>
        </w:r>
      </w:ins>
      <w:r w:rsidR="008A28C4" w:rsidRPr="008568A7">
        <w:instrText>discount</w:instrText>
      </w:r>
      <w:ins w:id="9440" w:author="Aleksander Hansen" w:date="2013-02-15T16:39:00Z">
        <w:r w:rsidR="008A28C4">
          <w:instrText xml:space="preserve">" </w:instrText>
        </w:r>
        <w:r w:rsidR="008A28C4">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 xml:space="preserve"> rate used in the calculation is equal to the yield</w:t>
      </w:r>
      <w:ins w:id="9441" w:author="Aleksander Hansen" w:date="2013-02-15T17:05:00Z">
        <w:r w:rsidR="00FF184E">
          <w:rPr>
            <w:rFonts w:ascii="Calibri" w:eastAsia="Times New Roman" w:hAnsi="Calibri" w:cs="Times New Roman"/>
            <w:sz w:val="24"/>
            <w:szCs w:val="24"/>
            <w:lang w:bidi="ar-SA"/>
          </w:rPr>
          <w:fldChar w:fldCharType="begin"/>
        </w:r>
        <w:r w:rsidR="00FF184E">
          <w:instrText xml:space="preserve"> XE "</w:instrText>
        </w:r>
      </w:ins>
      <w:r w:rsidR="00FF184E" w:rsidRPr="008568A7">
        <w:rPr>
          <w:rFonts w:ascii="Calibri" w:hAnsi="Calibri"/>
        </w:rPr>
        <w:instrText>yield</w:instrText>
      </w:r>
      <w:ins w:id="9442" w:author="Aleksander Hansen" w:date="2013-02-15T17:05:00Z">
        <w:r w:rsidR="00FF184E">
          <w:instrText xml:space="preserve">" </w:instrText>
        </w:r>
        <w:r w:rsidR="00FF184E">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-to-maturity on a comparable-maturity Treasury</w:t>
      </w:r>
      <w:ins w:id="9443" w:author="Aleksander Hansen" w:date="2013-02-15T16:37:00Z">
        <w:r w:rsidR="008A28C4">
          <w:rPr>
            <w:rFonts w:ascii="Calibri" w:eastAsia="Times New Roman" w:hAnsi="Calibri" w:cs="Times New Roman"/>
            <w:sz w:val="24"/>
            <w:szCs w:val="24"/>
            <w:lang w:bidi="ar-SA"/>
          </w:rPr>
          <w:fldChar w:fldCharType="begin"/>
        </w:r>
        <w:r w:rsidR="008A28C4">
          <w:instrText xml:space="preserve"> XE "</w:instrText>
        </w:r>
      </w:ins>
      <w:r w:rsidR="008A28C4" w:rsidRPr="00070083">
        <w:rPr>
          <w:rFonts w:ascii="Calibri" w:hAnsi="Calibri"/>
        </w:rPr>
        <w:instrText>Treasury</w:instrText>
      </w:r>
      <w:ins w:id="9444" w:author="Aleksander Hansen" w:date="2013-02-15T16:37:00Z">
        <w:r w:rsidR="008A28C4">
          <w:instrText xml:space="preserve">" </w:instrText>
        </w:r>
        <w:r w:rsidR="008A28C4">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 xml:space="preserve"> or the associated CMT yield plus the specified ﬁxed spread. Fixed-spread tender offers eliminate the exposure to interest-rate risk for both bondholders and the ﬁrm during the tender offer window.” </w:t>
      </w:r>
    </w:p>
    <w:p w14:paraId="4DC634EB" w14:textId="72F0A845"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13.3</w:t>
      </w:r>
      <w:r w:rsidRPr="00DA12CD">
        <w:rPr>
          <w:rFonts w:ascii="Calibri" w:eastAsia="Times New Roman" w:hAnsi="Calibri" w:cs="Times New Roman"/>
          <w:bCs/>
          <w:sz w:val="24"/>
          <w:szCs w:val="24"/>
          <w:lang w:bidi="ar-SA"/>
        </w:rPr>
        <w:t xml:space="preserve"> D. All three</w:t>
      </w:r>
      <w:r w:rsidRPr="00DA12CD">
        <w:rPr>
          <w:rFonts w:ascii="Calibri" w:eastAsia="Times New Roman" w:hAnsi="Calibri" w:cs="Times New Roman"/>
          <w:sz w:val="24"/>
          <w:szCs w:val="24"/>
          <w:lang w:bidi="ar-SA"/>
        </w:rPr>
        <w:br/>
        <w:t>Fabozzi: “One important risk is eliminated in a zero-coupon</w:t>
      </w:r>
      <w:ins w:id="9445" w:author="Aleksander Hansen" w:date="2013-02-15T17:09:00Z">
        <w:r w:rsidR="00FF184E">
          <w:rPr>
            <w:rFonts w:ascii="Calibri" w:eastAsia="Times New Roman" w:hAnsi="Calibri" w:cs="Times New Roman"/>
            <w:sz w:val="24"/>
            <w:szCs w:val="24"/>
            <w:lang w:bidi="ar-SA"/>
          </w:rPr>
          <w:fldChar w:fldCharType="begin"/>
        </w:r>
        <w:r w:rsidR="00FF184E">
          <w:instrText xml:space="preserve"> XE "</w:instrText>
        </w:r>
      </w:ins>
      <w:r w:rsidR="00FF184E" w:rsidRPr="008568A7">
        <w:rPr>
          <w:rFonts w:ascii="Calibri" w:hAnsi="Calibri"/>
        </w:rPr>
        <w:instrText>coupon</w:instrText>
      </w:r>
      <w:ins w:id="9446" w:author="Aleksander Hansen" w:date="2013-02-15T17:09:00Z">
        <w:r w:rsidR="00FF184E">
          <w:instrText xml:space="preserve">" </w:instrText>
        </w:r>
        <w:r w:rsidR="00FF184E">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 xml:space="preserve"> investment—the reinvestment risk. Because there is no coupon to rein-vest, there isn’t any reinvestment risk. Of course, although this is beneficial in declining-interest</w:t>
      </w:r>
      <w:ins w:id="9447" w:author="Aleksander Hansen" w:date="2013-02-15T16:38:00Z">
        <w:r w:rsidR="008A28C4">
          <w:rPr>
            <w:rFonts w:ascii="Calibri" w:eastAsia="Times New Roman" w:hAnsi="Calibri" w:cs="Times New Roman"/>
            <w:sz w:val="24"/>
            <w:szCs w:val="24"/>
            <w:lang w:bidi="ar-SA"/>
          </w:rPr>
          <w:fldChar w:fldCharType="begin"/>
        </w:r>
        <w:r w:rsidR="008A28C4">
          <w:instrText xml:space="preserve"> XE "</w:instrText>
        </w:r>
      </w:ins>
      <w:r w:rsidR="008A28C4" w:rsidRPr="008568A7">
        <w:rPr>
          <w:rFonts w:ascii="Calibri" w:hAnsi="Calibri"/>
        </w:rPr>
        <w:instrText>interest</w:instrText>
      </w:r>
      <w:ins w:id="9448" w:author="Aleksander Hansen" w:date="2013-02-15T16:38:00Z">
        <w:r w:rsidR="008A28C4">
          <w:instrText xml:space="preserve">" </w:instrText>
        </w:r>
        <w:r w:rsidR="008A28C4">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-rate markets, the reverse is true when interest rates are rising. The investor will not be able to reinvest an income stream at rising reinvestment rates. Investors tend to ﬁnd zeros less attractive in lower-interest-rate markets because compounding</w:t>
      </w:r>
      <w:ins w:id="9449" w:author="Aleksander Hansen" w:date="2013-02-15T17:09:00Z">
        <w:r w:rsidR="00FF184E">
          <w:rPr>
            <w:rFonts w:ascii="Calibri" w:eastAsia="Times New Roman" w:hAnsi="Calibri" w:cs="Times New Roman"/>
            <w:sz w:val="24"/>
            <w:szCs w:val="24"/>
            <w:lang w:bidi="ar-SA"/>
          </w:rPr>
          <w:fldChar w:fldCharType="begin"/>
        </w:r>
        <w:r w:rsidR="00FF184E">
          <w:instrText xml:space="preserve"> XE "</w:instrText>
        </w:r>
      </w:ins>
      <w:r w:rsidR="00FF184E" w:rsidRPr="008568A7">
        <w:rPr>
          <w:rFonts w:ascii="Calibri" w:hAnsi="Calibri"/>
        </w:rPr>
        <w:instrText>compounding</w:instrText>
      </w:r>
      <w:ins w:id="9450" w:author="Aleksander Hansen" w:date="2013-02-15T17:09:00Z">
        <w:r w:rsidR="00FF184E">
          <w:instrText xml:space="preserve">" </w:instrText>
        </w:r>
        <w:r w:rsidR="00FF184E">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 xml:space="preserve"> is not as meaningful as when rates are higher. Also, the lower the rates are, the more likely it is that they will rise again, making a zero-coupon investment worth less in the eyes of potential holders.”</w:t>
      </w:r>
    </w:p>
    <w:p w14:paraId="47E8FFDA" w14:textId="7AD6C294"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13.4</w:t>
      </w:r>
      <w:r w:rsidRPr="00DA12CD">
        <w:rPr>
          <w:rFonts w:ascii="Calibri" w:eastAsia="Times New Roman" w:hAnsi="Calibri" w:cs="Times New Roman"/>
          <w:bCs/>
          <w:sz w:val="24"/>
          <w:szCs w:val="24"/>
          <w:lang w:bidi="ar-SA"/>
        </w:rPr>
        <w:t xml:space="preserve"> A. “BBB-” is the lowest S&amp;P Investment Grade rating; BB+ is the highest Speculative Grade (aka, high-yield</w:t>
      </w:r>
      <w:ins w:id="9451" w:author="Aleksander Hansen" w:date="2013-02-15T17:05:00Z">
        <w:r w:rsidR="00FF184E">
          <w:rPr>
            <w:rFonts w:ascii="Calibri" w:eastAsia="Times New Roman" w:hAnsi="Calibri" w:cs="Times New Roman"/>
            <w:bCs/>
            <w:sz w:val="24"/>
            <w:szCs w:val="24"/>
            <w:lang w:bidi="ar-SA"/>
          </w:rPr>
          <w:fldChar w:fldCharType="begin"/>
        </w:r>
        <w:r w:rsidR="00FF184E">
          <w:instrText xml:space="preserve"> XE "</w:instrText>
        </w:r>
      </w:ins>
      <w:r w:rsidR="00FF184E" w:rsidRPr="008568A7">
        <w:rPr>
          <w:rFonts w:ascii="Calibri" w:hAnsi="Calibri"/>
        </w:rPr>
        <w:instrText>yield</w:instrText>
      </w:r>
      <w:ins w:id="9452" w:author="Aleksander Hansen" w:date="2013-02-15T17:05:00Z">
        <w:r w:rsidR="00FF184E">
          <w:instrText xml:space="preserve">" </w:instrText>
        </w:r>
        <w:r w:rsidR="00FF184E">
          <w:rPr>
            <w:rFonts w:ascii="Calibri" w:eastAsia="Times New Roman" w:hAnsi="Calibri" w:cs="Times New Roman"/>
            <w:bCs/>
            <w:sz w:val="24"/>
            <w:szCs w:val="24"/>
            <w:lang w:bidi="ar-SA"/>
          </w:rPr>
          <w:fldChar w:fldCharType="end"/>
        </w:r>
      </w:ins>
      <w:r w:rsidRPr="00DA12CD">
        <w:rPr>
          <w:rFonts w:ascii="Calibri" w:eastAsia="Times New Roman" w:hAnsi="Calibri" w:cs="Times New Roman"/>
          <w:bCs/>
          <w:sz w:val="24"/>
          <w:szCs w:val="24"/>
          <w:lang w:bidi="ar-SA"/>
        </w:rPr>
        <w:t>, junk)</w:t>
      </w:r>
      <w:r w:rsidRPr="00DA12CD">
        <w:rPr>
          <w:rFonts w:ascii="Calibri" w:eastAsia="Times New Roman" w:hAnsi="Calibri" w:cs="Times New Roman"/>
          <w:sz w:val="24"/>
          <w:szCs w:val="24"/>
          <w:lang w:bidi="ar-SA"/>
        </w:rPr>
        <w:br/>
        <w:t>In regard to (A), (B), and (C), each are an example, given by Fabozzi, of high-yield bond</w:t>
      </w:r>
      <w:ins w:id="9453" w:author="Aleksander Hansen" w:date="2013-02-15T17:07:00Z">
        <w:r w:rsidR="00FF184E">
          <w:rPr>
            <w:rFonts w:ascii="Calibri" w:eastAsia="Times New Roman" w:hAnsi="Calibri" w:cs="Times New Roman"/>
            <w:sz w:val="24"/>
            <w:szCs w:val="24"/>
            <w:lang w:bidi="ar-SA"/>
          </w:rPr>
          <w:fldChar w:fldCharType="begin"/>
        </w:r>
        <w:r w:rsidR="00FF184E">
          <w:instrText xml:space="preserve"> XE "</w:instrText>
        </w:r>
      </w:ins>
      <w:r w:rsidR="00FF184E" w:rsidRPr="008568A7">
        <w:rPr>
          <w:rFonts w:ascii="Calibri" w:hAnsi="Calibri"/>
        </w:rPr>
        <w:instrText>bond</w:instrText>
      </w:r>
      <w:ins w:id="9454" w:author="Aleksander Hansen" w:date="2013-02-15T17:07:00Z">
        <w:r w:rsidR="00FF184E">
          <w:instrText xml:space="preserve">" </w:instrText>
        </w:r>
        <w:r w:rsidR="00FF184E">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 xml:space="preserve"> issuers.</w:t>
      </w:r>
    </w:p>
    <w:p w14:paraId="368FE54A" w14:textId="77777777" w:rsidR="00DA12CD" w:rsidRPr="00DA12CD" w:rsidRDefault="00DA12CD" w:rsidP="00DA12CD">
      <w:pPr>
        <w:pStyle w:val="Paragraph"/>
      </w:pPr>
    </w:p>
    <w:p w14:paraId="514C88B0" w14:textId="77777777" w:rsidR="00007DCE" w:rsidRPr="008568A7" w:rsidRDefault="00007DCE" w:rsidP="00007DCE">
      <w:pPr>
        <w:rPr>
          <w:rFonts w:ascii="Calibri" w:hAnsi="Calibri"/>
        </w:rPr>
      </w:pPr>
      <w:r w:rsidRPr="008568A7">
        <w:rPr>
          <w:rFonts w:ascii="Calibri" w:hAnsi="Calibri"/>
        </w:rPr>
        <w:br w:type="page"/>
      </w:r>
    </w:p>
    <w:p w14:paraId="498B5D57" w14:textId="77777777" w:rsidR="005F2397" w:rsidRPr="008568A7" w:rsidRDefault="005F2397" w:rsidP="00A21A0A">
      <w:pPr>
        <w:pStyle w:val="Heading1"/>
        <w:rPr>
          <w:rFonts w:ascii="Calibri" w:hAnsi="Calibri"/>
        </w:rPr>
      </w:pPr>
      <w:bookmarkStart w:id="9455" w:name="_Toc222580852"/>
      <w:r w:rsidRPr="008568A7">
        <w:rPr>
          <w:rFonts w:ascii="Calibri" w:hAnsi="Calibri"/>
        </w:rPr>
        <w:t>Caouette, Chapter 6: The Rating Agencies</w:t>
      </w:r>
      <w:bookmarkEnd w:id="9455"/>
    </w:p>
    <w:p w14:paraId="0288C0D4" w14:textId="77777777" w:rsidR="005F2397" w:rsidRPr="008568A7" w:rsidRDefault="005F2397" w:rsidP="005F2397">
      <w:pPr>
        <w:rPr>
          <w:rFonts w:ascii="Calibri" w:hAnsi="Calibri"/>
        </w:rPr>
      </w:pPr>
    </w:p>
    <w:p w14:paraId="535A3FE9" w14:textId="77777777" w:rsidR="00DB0FDF" w:rsidRPr="008568A7" w:rsidRDefault="00DB0FDF" w:rsidP="005F2397">
      <w:pPr>
        <w:rPr>
          <w:rFonts w:ascii="Calibri" w:hAnsi="Calibri"/>
        </w:rPr>
      </w:pPr>
      <w:r w:rsidRPr="008568A7">
        <w:rPr>
          <w:rFonts w:ascii="Calibri" w:hAnsi="Calibri"/>
          <w:noProof/>
        </w:rPr>
        <mc:AlternateContent>
          <mc:Choice Requires="wps">
            <w:drawing>
              <wp:inline distT="0" distB="0" distL="0" distR="0" wp14:anchorId="487060CE" wp14:editId="0AC7F38F">
                <wp:extent cx="5772150" cy="4843961"/>
                <wp:effectExtent l="0" t="0" r="0" b="7620"/>
                <wp:docPr id="720" name="Text Box 720"/>
                <wp:cNvGraphicFramePr/>
                <a:graphic xmlns:a="http://schemas.openxmlformats.org/drawingml/2006/main">
                  <a:graphicData uri="http://schemas.microsoft.com/office/word/2010/wordprocessingShape">
                    <wps:wsp>
                      <wps:cNvSpPr txBox="1"/>
                      <wps:spPr>
                        <a:xfrm>
                          <a:off x="0" y="0"/>
                          <a:ext cx="5772150" cy="48439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B03D7E" w14:textId="77777777" w:rsidR="003D168C" w:rsidRPr="005368C2" w:rsidRDefault="003D168C" w:rsidP="00DB0FDF">
                            <w:pPr>
                              <w:rPr>
                                <w:b/>
                              </w:rPr>
                            </w:pPr>
                            <w:r w:rsidRPr="005368C2">
                              <w:rPr>
                                <w:b/>
                              </w:rPr>
                              <w:t>Learning Outcomes:</w:t>
                            </w:r>
                          </w:p>
                          <w:p w14:paraId="7133E2E3" w14:textId="77777777" w:rsidR="003D168C" w:rsidRPr="005368C2" w:rsidRDefault="003D168C" w:rsidP="00DB0FDF"/>
                          <w:p w14:paraId="6E940FAE" w14:textId="77777777" w:rsidR="003D168C" w:rsidRDefault="003D168C" w:rsidP="00DB0FDF">
                            <w:r w:rsidRPr="00DB0FDF">
                              <w:rPr>
                                <w:b/>
                              </w:rPr>
                              <w:t>Describe</w:t>
                            </w:r>
                            <w:r w:rsidRPr="005368C2">
                              <w:t xml:space="preserve"> the role of rating agencies in the financial markets.</w:t>
                            </w:r>
                          </w:p>
                          <w:p w14:paraId="412A71BC" w14:textId="77777777" w:rsidR="003D168C" w:rsidRPr="00DB0FDF" w:rsidRDefault="003D168C" w:rsidP="00DB0FDF">
                            <w:pPr>
                              <w:rPr>
                                <w:sz w:val="16"/>
                                <w:szCs w:val="16"/>
                              </w:rPr>
                            </w:pPr>
                          </w:p>
                          <w:p w14:paraId="145A05F4" w14:textId="77777777" w:rsidR="003D168C" w:rsidRDefault="003D168C" w:rsidP="00DB0FDF">
                            <w:r w:rsidRPr="00DB0FDF">
                              <w:rPr>
                                <w:b/>
                              </w:rPr>
                              <w:t>Explain</w:t>
                            </w:r>
                            <w:r w:rsidRPr="005368C2">
                              <w:t xml:space="preserve"> market and regulatory forces that have played a role in the growth of the rating agencies.</w:t>
                            </w:r>
                          </w:p>
                          <w:p w14:paraId="5CA30E26" w14:textId="77777777" w:rsidR="003D168C" w:rsidRPr="00DB0FDF" w:rsidRDefault="003D168C" w:rsidP="00DB0FDF">
                            <w:pPr>
                              <w:rPr>
                                <w:sz w:val="16"/>
                                <w:szCs w:val="16"/>
                              </w:rPr>
                            </w:pPr>
                          </w:p>
                          <w:p w14:paraId="76629D98" w14:textId="77777777" w:rsidR="003D168C" w:rsidRDefault="003D168C" w:rsidP="00DB0FDF">
                            <w:r w:rsidRPr="00DB0FDF">
                              <w:rPr>
                                <w:b/>
                              </w:rPr>
                              <w:t>Describe</w:t>
                            </w:r>
                            <w:r w:rsidRPr="005368C2">
                              <w:t xml:space="preserve"> a rating scale, define credit outlooks, and explain the difference between solicited and unsolicited ratings.</w:t>
                            </w:r>
                          </w:p>
                          <w:p w14:paraId="4044CF99" w14:textId="77777777" w:rsidR="003D168C" w:rsidRPr="00DB0FDF" w:rsidRDefault="003D168C" w:rsidP="00DB0FDF">
                            <w:pPr>
                              <w:rPr>
                                <w:sz w:val="16"/>
                                <w:szCs w:val="16"/>
                              </w:rPr>
                            </w:pPr>
                          </w:p>
                          <w:p w14:paraId="2ADCF255" w14:textId="77777777" w:rsidR="003D168C" w:rsidRDefault="003D168C" w:rsidP="00DB0FDF">
                            <w:r w:rsidRPr="00DB0FDF">
                              <w:rPr>
                                <w:b/>
                              </w:rPr>
                              <w:t>Describe</w:t>
                            </w:r>
                            <w:r w:rsidRPr="005368C2">
                              <w:t xml:space="preserve"> Standard and Poor’s and Moody’s rating scales and distinguish between investment and noninvestment grade ratings.</w:t>
                            </w:r>
                          </w:p>
                          <w:p w14:paraId="794960DF" w14:textId="77777777" w:rsidR="003D168C" w:rsidRPr="00DB0FDF" w:rsidRDefault="003D168C" w:rsidP="00DB0FDF">
                            <w:pPr>
                              <w:rPr>
                                <w:sz w:val="16"/>
                                <w:szCs w:val="16"/>
                              </w:rPr>
                            </w:pPr>
                          </w:p>
                          <w:p w14:paraId="0F163B7B" w14:textId="77777777" w:rsidR="003D168C" w:rsidRDefault="003D168C" w:rsidP="00DB0FDF">
                            <w:r w:rsidRPr="00DB0FDF">
                              <w:rPr>
                                <w:b/>
                              </w:rPr>
                              <w:t>Describe</w:t>
                            </w:r>
                            <w:r w:rsidRPr="005368C2">
                              <w:t xml:space="preserve"> the difference between an issuer-pay and a subscriber-pay model and describe concerns regarding the issuer-pay model.</w:t>
                            </w:r>
                          </w:p>
                          <w:p w14:paraId="62F4A9E2" w14:textId="77777777" w:rsidR="003D168C" w:rsidRPr="00DB0FDF" w:rsidRDefault="003D168C" w:rsidP="00DB0FDF">
                            <w:pPr>
                              <w:rPr>
                                <w:sz w:val="16"/>
                                <w:szCs w:val="16"/>
                              </w:rPr>
                            </w:pPr>
                          </w:p>
                          <w:p w14:paraId="5F2638E3" w14:textId="77777777" w:rsidR="003D168C" w:rsidRDefault="003D168C" w:rsidP="00DB0FDF">
                            <w:r w:rsidRPr="00DB0FDF">
                              <w:rPr>
                                <w:b/>
                              </w:rPr>
                              <w:t>Describe</w:t>
                            </w:r>
                            <w:r w:rsidRPr="005368C2">
                              <w:t xml:space="preserve"> and contrast the process for rating industrial and sovereign debt and describe how the distributions of these ratings may differ.</w:t>
                            </w:r>
                          </w:p>
                          <w:p w14:paraId="58614AFC" w14:textId="77777777" w:rsidR="003D168C" w:rsidRPr="00DB0FDF" w:rsidRDefault="003D168C" w:rsidP="00DB0FDF">
                            <w:pPr>
                              <w:rPr>
                                <w:sz w:val="16"/>
                                <w:szCs w:val="16"/>
                              </w:rPr>
                            </w:pPr>
                          </w:p>
                          <w:p w14:paraId="27867C51" w14:textId="77777777" w:rsidR="003D168C" w:rsidRDefault="003D168C" w:rsidP="00DB0FDF">
                            <w:r w:rsidRPr="00DB0FDF">
                              <w:rPr>
                                <w:b/>
                              </w:rPr>
                              <w:t>Describe</w:t>
                            </w:r>
                            <w:r w:rsidRPr="005368C2">
                              <w:t xml:space="preserve"> the ratings performance for corporate bonds.</w:t>
                            </w:r>
                          </w:p>
                          <w:p w14:paraId="6D5BEFF0" w14:textId="77777777" w:rsidR="003D168C" w:rsidRPr="00DB0FDF" w:rsidRDefault="003D168C" w:rsidP="00DB0FDF">
                            <w:pPr>
                              <w:rPr>
                                <w:sz w:val="16"/>
                                <w:szCs w:val="16"/>
                              </w:rPr>
                            </w:pPr>
                          </w:p>
                          <w:p w14:paraId="7B10B315" w14:textId="77777777" w:rsidR="003D168C" w:rsidRDefault="003D168C" w:rsidP="00DB0FDF">
                            <w:r w:rsidRPr="00DB0FDF">
                              <w:rPr>
                                <w:b/>
                              </w:rPr>
                              <w:t>Describe</w:t>
                            </w:r>
                            <w:r w:rsidRPr="005368C2">
                              <w:t xml:space="preserve"> the relationship between the rating agencies and regulators and identify key regulations that impact the rating agencies and the use of ratings in the market.</w:t>
                            </w:r>
                          </w:p>
                          <w:p w14:paraId="4AB33838" w14:textId="77777777" w:rsidR="003D168C" w:rsidRPr="00DB0FDF" w:rsidRDefault="003D168C" w:rsidP="00DB0FDF">
                            <w:pPr>
                              <w:rPr>
                                <w:sz w:val="16"/>
                                <w:szCs w:val="16"/>
                              </w:rPr>
                            </w:pPr>
                          </w:p>
                          <w:p w14:paraId="5880A578" w14:textId="77777777" w:rsidR="003D168C" w:rsidRPr="005368C2" w:rsidRDefault="003D168C" w:rsidP="00DB0FDF">
                            <w:r w:rsidRPr="00DB0FDF">
                              <w:rPr>
                                <w:b/>
                              </w:rPr>
                              <w:t>Describe</w:t>
                            </w:r>
                            <w:r w:rsidRPr="005368C2">
                              <w:t xml:space="preserve"> some of the trends and issues emerging from the current credit crisis relevant to the rating agencies and the use of ratings in the market.</w:t>
                            </w:r>
                          </w:p>
                          <w:p w14:paraId="5A58C05D" w14:textId="77777777" w:rsidR="003D168C" w:rsidRPr="005368C2" w:rsidRDefault="003D168C" w:rsidP="00DB0F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20" o:spid="_x0000_s1062" type="#_x0000_t202" style="width:454.5pt;height:381.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" fillcolor="#b1c2a3" stroked="f">
                <v:textbox>
                  <w:txbxContent>
                    <w:p w14:paraId="51B03D7E" w14:textId="77777777" w:rsidR="003D168C" w:rsidRPr="005368C2" w:rsidRDefault="003D168C" w:rsidP="00DB0FDF">
                      <w:pPr>
                        <w:rPr>
                          <w:b/>
                        </w:rPr>
                      </w:pPr>
                      <w:r w:rsidRPr="005368C2">
                        <w:rPr>
                          <w:b/>
                        </w:rPr>
                        <w:t>Learning Outcomes:</w:t>
                      </w:r>
                    </w:p>
                    <w:p w14:paraId="7133E2E3" w14:textId="77777777" w:rsidR="003D168C" w:rsidRPr="005368C2" w:rsidRDefault="003D168C" w:rsidP="00DB0FDF"/>
                    <w:p w14:paraId="6E940FAE" w14:textId="77777777" w:rsidR="003D168C" w:rsidRDefault="003D168C" w:rsidP="00DB0FDF">
                      <w:r w:rsidRPr="00DB0FDF">
                        <w:rPr>
                          <w:b/>
                        </w:rPr>
                        <w:t>Describe</w:t>
                      </w:r>
                      <w:r w:rsidRPr="005368C2">
                        <w:t xml:space="preserve"> the role of rating agencies in the financial markets.</w:t>
                      </w:r>
                    </w:p>
                    <w:p w14:paraId="412A71BC" w14:textId="77777777" w:rsidR="003D168C" w:rsidRPr="00DB0FDF" w:rsidRDefault="003D168C" w:rsidP="00DB0FDF">
                      <w:pPr>
                        <w:rPr>
                          <w:sz w:val="16"/>
                          <w:szCs w:val="16"/>
                        </w:rPr>
                      </w:pPr>
                    </w:p>
                    <w:p w14:paraId="145A05F4" w14:textId="77777777" w:rsidR="003D168C" w:rsidRDefault="003D168C" w:rsidP="00DB0FDF">
                      <w:r w:rsidRPr="00DB0FDF">
                        <w:rPr>
                          <w:b/>
                        </w:rPr>
                        <w:t>Explain</w:t>
                      </w:r>
                      <w:r w:rsidRPr="005368C2">
                        <w:t xml:space="preserve"> market and regulatory forces that have played a role in the growth of the rating agencies.</w:t>
                      </w:r>
                    </w:p>
                    <w:p w14:paraId="5CA30E26" w14:textId="77777777" w:rsidR="003D168C" w:rsidRPr="00DB0FDF" w:rsidRDefault="003D168C" w:rsidP="00DB0FDF">
                      <w:pPr>
                        <w:rPr>
                          <w:sz w:val="16"/>
                          <w:szCs w:val="16"/>
                        </w:rPr>
                      </w:pPr>
                    </w:p>
                    <w:p w14:paraId="76629D98" w14:textId="77777777" w:rsidR="003D168C" w:rsidRDefault="003D168C" w:rsidP="00DB0FDF">
                      <w:r w:rsidRPr="00DB0FDF">
                        <w:rPr>
                          <w:b/>
                        </w:rPr>
                        <w:t>Describe</w:t>
                      </w:r>
                      <w:r w:rsidRPr="005368C2">
                        <w:t xml:space="preserve"> a rating scale, define credit outlooks, and explain the difference between solicited and unsolicited ratings.</w:t>
                      </w:r>
                    </w:p>
                    <w:p w14:paraId="4044CF99" w14:textId="77777777" w:rsidR="003D168C" w:rsidRPr="00DB0FDF" w:rsidRDefault="003D168C" w:rsidP="00DB0FDF">
                      <w:pPr>
                        <w:rPr>
                          <w:sz w:val="16"/>
                          <w:szCs w:val="16"/>
                        </w:rPr>
                      </w:pPr>
                    </w:p>
                    <w:p w14:paraId="2ADCF255" w14:textId="77777777" w:rsidR="003D168C" w:rsidRDefault="003D168C" w:rsidP="00DB0FDF">
                      <w:r w:rsidRPr="00DB0FDF">
                        <w:rPr>
                          <w:b/>
                        </w:rPr>
                        <w:t>Describe</w:t>
                      </w:r>
                      <w:r w:rsidRPr="005368C2">
                        <w:t xml:space="preserve"> Standard and Poor’s and Moody’s rating scales and distinguish between investment and noninvestment grade ratings.</w:t>
                      </w:r>
                    </w:p>
                    <w:p w14:paraId="794960DF" w14:textId="77777777" w:rsidR="003D168C" w:rsidRPr="00DB0FDF" w:rsidRDefault="003D168C" w:rsidP="00DB0FDF">
                      <w:pPr>
                        <w:rPr>
                          <w:sz w:val="16"/>
                          <w:szCs w:val="16"/>
                        </w:rPr>
                      </w:pPr>
                    </w:p>
                    <w:p w14:paraId="0F163B7B" w14:textId="77777777" w:rsidR="003D168C" w:rsidRDefault="003D168C" w:rsidP="00DB0FDF">
                      <w:r w:rsidRPr="00DB0FDF">
                        <w:rPr>
                          <w:b/>
                        </w:rPr>
                        <w:t>Describe</w:t>
                      </w:r>
                      <w:r w:rsidRPr="005368C2">
                        <w:t xml:space="preserve"> the difference between an issuer-pay and a subscriber-pay model and describe concerns regarding the issuer-pay model.</w:t>
                      </w:r>
                    </w:p>
                    <w:p w14:paraId="62F4A9E2" w14:textId="77777777" w:rsidR="003D168C" w:rsidRPr="00DB0FDF" w:rsidRDefault="003D168C" w:rsidP="00DB0FDF">
                      <w:pPr>
                        <w:rPr>
                          <w:sz w:val="16"/>
                          <w:szCs w:val="16"/>
                        </w:rPr>
                      </w:pPr>
                    </w:p>
                    <w:p w14:paraId="5F2638E3" w14:textId="77777777" w:rsidR="003D168C" w:rsidRDefault="003D168C" w:rsidP="00DB0FDF">
                      <w:r w:rsidRPr="00DB0FDF">
                        <w:rPr>
                          <w:b/>
                        </w:rPr>
                        <w:t>Describe</w:t>
                      </w:r>
                      <w:r w:rsidRPr="005368C2">
                        <w:t xml:space="preserve"> and contrast the process for rating industrial and sovereign debt and describe how the distributions of these ratings may differ.</w:t>
                      </w:r>
                    </w:p>
                    <w:p w14:paraId="58614AFC" w14:textId="77777777" w:rsidR="003D168C" w:rsidRPr="00DB0FDF" w:rsidRDefault="003D168C" w:rsidP="00DB0FDF">
                      <w:pPr>
                        <w:rPr>
                          <w:sz w:val="16"/>
                          <w:szCs w:val="16"/>
                        </w:rPr>
                      </w:pPr>
                    </w:p>
                    <w:p w14:paraId="27867C51" w14:textId="77777777" w:rsidR="003D168C" w:rsidRDefault="003D168C" w:rsidP="00DB0FDF">
                      <w:r w:rsidRPr="00DB0FDF">
                        <w:rPr>
                          <w:b/>
                        </w:rPr>
                        <w:t>Describe</w:t>
                      </w:r>
                      <w:r w:rsidRPr="005368C2">
                        <w:t xml:space="preserve"> the ratings performance for corporate bonds.</w:t>
                      </w:r>
                    </w:p>
                    <w:p w14:paraId="6D5BEFF0" w14:textId="77777777" w:rsidR="003D168C" w:rsidRPr="00DB0FDF" w:rsidRDefault="003D168C" w:rsidP="00DB0FDF">
                      <w:pPr>
                        <w:rPr>
                          <w:sz w:val="16"/>
                          <w:szCs w:val="16"/>
                        </w:rPr>
                      </w:pPr>
                    </w:p>
                    <w:p w14:paraId="7B10B315" w14:textId="77777777" w:rsidR="003D168C" w:rsidRDefault="003D168C" w:rsidP="00DB0FDF">
                      <w:r w:rsidRPr="00DB0FDF">
                        <w:rPr>
                          <w:b/>
                        </w:rPr>
                        <w:t>Describe</w:t>
                      </w:r>
                      <w:r w:rsidRPr="005368C2">
                        <w:t xml:space="preserve"> the relationship between the rating agencies and regulators and identify key regulations that impact the rating agencies and the use of ratings in the market.</w:t>
                      </w:r>
                    </w:p>
                    <w:p w14:paraId="4AB33838" w14:textId="77777777" w:rsidR="003D168C" w:rsidRPr="00DB0FDF" w:rsidRDefault="003D168C" w:rsidP="00DB0FDF">
                      <w:pPr>
                        <w:rPr>
                          <w:sz w:val="16"/>
                          <w:szCs w:val="16"/>
                        </w:rPr>
                      </w:pPr>
                    </w:p>
                    <w:p w14:paraId="5880A578" w14:textId="77777777" w:rsidR="003D168C" w:rsidRPr="005368C2" w:rsidRDefault="003D168C" w:rsidP="00DB0FDF">
                      <w:r w:rsidRPr="00DB0FDF">
                        <w:rPr>
                          <w:b/>
                        </w:rPr>
                        <w:t>Describe</w:t>
                      </w:r>
                      <w:r w:rsidRPr="005368C2">
                        <w:t xml:space="preserve"> some of the trends and issues emerging from the current credit crisis relevant to the rating agencies and the use of ratings in the market.</w:t>
                      </w:r>
                    </w:p>
                    <w:p w14:paraId="5A58C05D" w14:textId="77777777" w:rsidR="003D168C" w:rsidRPr="005368C2" w:rsidRDefault="003D168C" w:rsidP="00DB0FDF"/>
                  </w:txbxContent>
                </v:textbox>
                <w10:anchorlock/>
              </v:shape>
            </w:pict>
          </mc:Fallback>
        </mc:AlternateContent>
      </w:r>
    </w:p>
    <w:p w14:paraId="48529EA5" w14:textId="77777777" w:rsidR="005F2397" w:rsidRPr="008568A7" w:rsidRDefault="005F2397" w:rsidP="005F2397">
      <w:pPr>
        <w:rPr>
          <w:rFonts w:ascii="Calibri" w:hAnsi="Calibri"/>
        </w:rPr>
      </w:pPr>
    </w:p>
    <w:p w14:paraId="249CF7FC" w14:textId="77777777" w:rsidR="00D566E6" w:rsidRPr="008568A7" w:rsidRDefault="00D566E6" w:rsidP="00D566E6">
      <w:pPr>
        <w:pStyle w:val="Paragraph"/>
        <w:rPr>
          <w:rFonts w:ascii="Calibri" w:hAnsi="Calibri"/>
        </w:rPr>
      </w:pPr>
    </w:p>
    <w:p w14:paraId="34E2426F" w14:textId="74288800" w:rsidR="00D566E6" w:rsidRPr="008568A7" w:rsidRDefault="00D566E6">
      <w:pPr>
        <w:pStyle w:val="Heading2"/>
      </w:pPr>
      <w:bookmarkStart w:id="9456" w:name="_Toc222580853"/>
      <w:r w:rsidRPr="008568A7">
        <w:t>Describe the role of rating agencies</w:t>
      </w:r>
      <w:ins w:id="9457" w:author="Aleksander Hansen" w:date="2013-02-15T17:19:00Z">
        <w:r w:rsidR="003578F0">
          <w:fldChar w:fldCharType="begin"/>
        </w:r>
        <w:r w:rsidR="003578F0">
          <w:instrText xml:space="preserve"> XE "</w:instrText>
        </w:r>
      </w:ins>
      <w:ins w:id="9458" w:author="Aleksander Hansen" w:date="2013-02-11T18:49:00Z">
        <w:r w:rsidR="003578F0">
          <w:instrText>rating agencies</w:instrText>
        </w:r>
      </w:ins>
      <w:ins w:id="9459" w:author="Aleksander Hansen" w:date="2013-02-15T17:19:00Z">
        <w:r w:rsidR="003578F0">
          <w:instrText xml:space="preserve">" </w:instrText>
        </w:r>
        <w:r w:rsidR="003578F0">
          <w:fldChar w:fldCharType="end"/>
        </w:r>
      </w:ins>
      <w:r w:rsidRPr="008568A7">
        <w:t xml:space="preserve"> in the financial markets.</w:t>
      </w:r>
      <w:bookmarkEnd w:id="9456"/>
    </w:p>
    <w:p w14:paraId="671B6587" w14:textId="0718376C" w:rsidR="00D566E6" w:rsidRPr="008568A7" w:rsidRDefault="00D566E6" w:rsidP="00D566E6">
      <w:pPr>
        <w:pStyle w:val="Paragraph"/>
        <w:rPr>
          <w:rFonts w:ascii="Calibri" w:hAnsi="Calibri"/>
          <w:sz w:val="24"/>
          <w:szCs w:val="24"/>
        </w:rPr>
      </w:pPr>
      <w:r w:rsidRPr="008568A7">
        <w:rPr>
          <w:rStyle w:val="Strong"/>
          <w:rFonts w:ascii="Calibri" w:hAnsi="Calibri"/>
          <w:b w:val="0"/>
          <w:sz w:val="24"/>
          <w:szCs w:val="24"/>
        </w:rPr>
        <w:t>Responsibility to</w:t>
      </w:r>
      <w:r w:rsidRPr="008568A7">
        <w:rPr>
          <w:rFonts w:ascii="Calibri" w:hAnsi="Calibri"/>
          <w:sz w:val="24"/>
          <w:szCs w:val="24"/>
        </w:rPr>
        <w:t>: inform investors of likelihood they will receive principal</w:t>
      </w:r>
      <w:ins w:id="9460"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principal</w:instrText>
      </w:r>
      <w:ins w:id="9461" w:author="Aleksander Hansen" w:date="2013-02-15T16:38:00Z">
        <w:r w:rsidR="008A28C4">
          <w:instrText xml:space="preserve">" </w:instrText>
        </w:r>
        <w:r w:rsidR="008A28C4">
          <w:rPr>
            <w:rFonts w:ascii="Calibri" w:hAnsi="Calibri"/>
            <w:sz w:val="24"/>
            <w:szCs w:val="24"/>
          </w:rPr>
          <w:fldChar w:fldCharType="end"/>
        </w:r>
      </w:ins>
      <w:r w:rsidRPr="008568A7">
        <w:rPr>
          <w:rFonts w:ascii="Calibri" w:hAnsi="Calibri"/>
          <w:sz w:val="24"/>
          <w:szCs w:val="24"/>
        </w:rPr>
        <w:t xml:space="preserve"> and interest</w:t>
      </w:r>
      <w:ins w:id="9462"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9463" w:author="Aleksander Hansen" w:date="2013-02-15T16:38:00Z">
        <w:r w:rsidR="008A28C4">
          <w:instrText xml:space="preserve">" </w:instrText>
        </w:r>
        <w:r w:rsidR="008A28C4">
          <w:rPr>
            <w:rFonts w:ascii="Calibri" w:hAnsi="Calibri"/>
            <w:sz w:val="24"/>
            <w:szCs w:val="24"/>
          </w:rPr>
          <w:fldChar w:fldCharType="end"/>
        </w:r>
      </w:ins>
      <w:r w:rsidRPr="008568A7">
        <w:rPr>
          <w:rFonts w:ascii="Calibri" w:hAnsi="Calibri"/>
          <w:sz w:val="24"/>
          <w:szCs w:val="24"/>
        </w:rPr>
        <w:t xml:space="preserve"> payments as scheduled</w:t>
      </w:r>
    </w:p>
    <w:p w14:paraId="2112D7A4"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In some markets (e.g., United States) the capital markets have replaced banks as the primary source of debt capital; and ratings agencies have assumed enormous importance in the management of credit risk.</w:t>
      </w:r>
    </w:p>
    <w:p w14:paraId="6AE7821F" w14:textId="77777777" w:rsidR="00D566E6" w:rsidRPr="008568A7" w:rsidRDefault="00D566E6" w:rsidP="00D566E6">
      <w:pPr>
        <w:pStyle w:val="Paragraph"/>
        <w:rPr>
          <w:rFonts w:ascii="Calibri" w:hAnsi="Calibri"/>
          <w:sz w:val="24"/>
          <w:szCs w:val="24"/>
        </w:rPr>
      </w:pPr>
      <w:r w:rsidRPr="008568A7">
        <w:rPr>
          <w:rStyle w:val="Strong"/>
          <w:rFonts w:ascii="Calibri" w:hAnsi="Calibri"/>
          <w:b w:val="0"/>
          <w:sz w:val="24"/>
          <w:szCs w:val="24"/>
        </w:rPr>
        <w:t>Qualifier</w:t>
      </w:r>
      <w:r w:rsidRPr="008568A7">
        <w:rPr>
          <w:rFonts w:ascii="Calibri" w:hAnsi="Calibri"/>
          <w:sz w:val="24"/>
          <w:szCs w:val="24"/>
        </w:rPr>
        <w:t xml:space="preserve">: agencies make no recommendations about buying, selling, or holding a particular security or about suitability for a particular investor. Their ratings </w:t>
      </w:r>
      <w:r w:rsidRPr="008568A7">
        <w:rPr>
          <w:rStyle w:val="EmphasisStandardChar"/>
          <w:rFonts w:ascii="Calibri" w:eastAsiaTheme="minorEastAsia" w:hAnsi="Calibri"/>
          <w:color w:val="000000" w:themeColor="text1"/>
          <w:sz w:val="24"/>
          <w:szCs w:val="24"/>
        </w:rPr>
        <w:t>express nothing more than informed opinions</w:t>
      </w:r>
      <w:r w:rsidRPr="008568A7">
        <w:rPr>
          <w:rFonts w:ascii="Calibri" w:hAnsi="Calibri"/>
          <w:sz w:val="24"/>
          <w:szCs w:val="24"/>
        </w:rPr>
        <w:t xml:space="preserve"> about creditworthiness</w:t>
      </w:r>
    </w:p>
    <w:p w14:paraId="4E77CD68" w14:textId="77777777" w:rsidR="00D566E6" w:rsidRPr="008568A7" w:rsidRDefault="00E34369" w:rsidP="00D566E6">
      <w:pPr>
        <w:pStyle w:val="Paragraph"/>
        <w:rPr>
          <w:rFonts w:ascii="Calibri" w:hAnsi="Calibri"/>
        </w:rPr>
      </w:pPr>
      <w:r w:rsidRPr="008568A7">
        <w:rPr>
          <w:rFonts w:ascii="Calibri" w:hAnsi="Calibri"/>
          <w:noProof/>
          <w:lang w:bidi="ar-SA"/>
        </w:rPr>
        <mc:AlternateContent>
          <mc:Choice Requires="wps">
            <w:drawing>
              <wp:anchor distT="0" distB="0" distL="114300" distR="114300" simplePos="0" relativeHeight="251702784" behindDoc="0" locked="0" layoutInCell="1" allowOverlap="1" wp14:anchorId="6E5CF78D" wp14:editId="7F91D694">
                <wp:simplePos x="0" y="0"/>
                <wp:positionH relativeFrom="column">
                  <wp:posOffset>0</wp:posOffset>
                </wp:positionH>
                <wp:positionV relativeFrom="paragraph">
                  <wp:posOffset>-114300</wp:posOffset>
                </wp:positionV>
                <wp:extent cx="5257800" cy="1028065"/>
                <wp:effectExtent l="76200" t="76200" r="101600" b="101600"/>
                <wp:wrapSquare wrapText="bothSides"/>
                <wp:docPr id="721" name="Text Box 721"/>
                <wp:cNvGraphicFramePr/>
                <a:graphic xmlns:a="http://schemas.openxmlformats.org/drawingml/2006/main">
                  <a:graphicData uri="http://schemas.microsoft.com/office/word/2010/wordprocessingShape">
                    <wps:wsp>
                      <wps:cNvSpPr txBox="1"/>
                      <wps:spPr>
                        <a:xfrm>
                          <a:off x="0" y="0"/>
                          <a:ext cx="5257800" cy="1028065"/>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91CBE2" w14:textId="77777777" w:rsidR="003D168C" w:rsidRDefault="003D168C">
                            <w:r>
                              <w:t>IMPORTANT CONCEPT</w:t>
                            </w:r>
                            <w:r>
                              <w:br/>
                            </w:r>
                          </w:p>
                          <w:p w14:paraId="2B477358" w14:textId="77777777" w:rsidR="003D168C" w:rsidRPr="00E34369" w:rsidRDefault="003D168C" w:rsidP="00E34369">
                            <w:pPr>
                              <w:pStyle w:val="BT-Normal"/>
                              <w:ind w:left="720"/>
                              <w:rPr>
                                <w:rStyle w:val="Strong"/>
                                <w:b w:val="0"/>
                              </w:rPr>
                            </w:pPr>
                            <w:r w:rsidRPr="00E34369">
                              <w:rPr>
                                <w:rStyle w:val="Strong"/>
                                <w:b w:val="0"/>
                              </w:rPr>
                              <w:t>Agency opinions are supposed to be “independent, objective, and produced through a transparent and high-quality analytic process”</w:t>
                            </w:r>
                          </w:p>
                          <w:p w14:paraId="6F20D36D" w14:textId="77777777" w:rsidR="003D168C" w:rsidRDefault="003D168C"/>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1" o:spid="_x0000_s1063" type="#_x0000_t202" style="position:absolute;margin-left:0;margin-top:-8.95pt;width:414pt;height:80.95pt;z-index:25170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" filled="f" strokeweight=".5pt">
                <v:textbox style="mso-fit-shape-to-text:t" inset="2emu">
                  <w:txbxContent>
                    <w:p w14:paraId="2391CBE2" w14:textId="77777777" w:rsidR="003D168C" w:rsidRDefault="003D168C">
                      <w:r>
                        <w:t>IMPORTANT CONCEPT</w:t>
                      </w:r>
                      <w:r>
                        <w:br/>
                      </w:r>
                    </w:p>
                    <w:p w14:paraId="2B477358" w14:textId="77777777" w:rsidR="003D168C" w:rsidRPr="00E34369" w:rsidRDefault="003D168C" w:rsidP="00E34369">
                      <w:pPr>
                        <w:pStyle w:val="BT-Normal"/>
                        <w:ind w:left="720"/>
                        <w:rPr>
                          <w:rStyle w:val="Strong"/>
                          <w:b w:val="0"/>
                        </w:rPr>
                      </w:pPr>
                      <w:r w:rsidRPr="00E34369">
                        <w:rPr>
                          <w:rStyle w:val="Strong"/>
                          <w:b w:val="0"/>
                        </w:rPr>
                        <w:t>Agency opinions are supposed to be “independent, objective, and produced through a transparent and high-quality analytic process”</w:t>
                      </w:r>
                    </w:p>
                    <w:p w14:paraId="6F20D36D" w14:textId="77777777" w:rsidR="003D168C" w:rsidRDefault="003D168C"/>
                  </w:txbxContent>
                </v:textbox>
                <w10:wrap type="square"/>
              </v:shape>
            </w:pict>
          </mc:Fallback>
        </mc:AlternateContent>
      </w:r>
    </w:p>
    <w:p w14:paraId="650FE938" w14:textId="77777777" w:rsidR="00FC34F8" w:rsidRPr="008568A7" w:rsidRDefault="00FC34F8" w:rsidP="00D566E6">
      <w:pPr>
        <w:pStyle w:val="Paragraph"/>
        <w:rPr>
          <w:rFonts w:ascii="Calibri" w:hAnsi="Calibri"/>
        </w:rPr>
      </w:pPr>
    </w:p>
    <w:p w14:paraId="2E72EC66" w14:textId="28C124D8" w:rsidR="00D566E6" w:rsidRPr="008568A7" w:rsidRDefault="00D566E6">
      <w:pPr>
        <w:pStyle w:val="Heading2"/>
      </w:pPr>
      <w:bookmarkStart w:id="9464" w:name="_Toc222580854"/>
      <w:r w:rsidRPr="008568A7">
        <w:t>Describe market and regulatory forces that have played a role in the growth of the rating agencies</w:t>
      </w:r>
      <w:ins w:id="9465" w:author="Aleksander Hansen" w:date="2013-02-15T17:19:00Z">
        <w:r w:rsidR="003578F0">
          <w:fldChar w:fldCharType="begin"/>
        </w:r>
        <w:r w:rsidR="003578F0">
          <w:instrText xml:space="preserve"> XE "</w:instrText>
        </w:r>
      </w:ins>
      <w:ins w:id="9466" w:author="Aleksander Hansen" w:date="2013-02-11T18:49:00Z">
        <w:r w:rsidR="003578F0">
          <w:instrText>rating agencies</w:instrText>
        </w:r>
      </w:ins>
      <w:ins w:id="9467" w:author="Aleksander Hansen" w:date="2013-02-15T17:19:00Z">
        <w:r w:rsidR="003578F0">
          <w:instrText xml:space="preserve">" </w:instrText>
        </w:r>
        <w:r w:rsidR="003578F0">
          <w:fldChar w:fldCharType="end"/>
        </w:r>
      </w:ins>
      <w:r w:rsidRPr="008568A7">
        <w:t>.</w:t>
      </w:r>
      <w:bookmarkEnd w:id="9464"/>
    </w:p>
    <w:p w14:paraId="09E3E3D8" w14:textId="77777777" w:rsidR="00D566E6" w:rsidRPr="00D91BD3" w:rsidRDefault="00D566E6" w:rsidP="00D566E6">
      <w:pPr>
        <w:pStyle w:val="Paragraph"/>
        <w:rPr>
          <w:rFonts w:ascii="Calibri" w:hAnsi="Calibri"/>
          <w:sz w:val="24"/>
        </w:rPr>
      </w:pPr>
      <w:r w:rsidRPr="00D91BD3">
        <w:rPr>
          <w:rFonts w:ascii="Calibri" w:hAnsi="Calibri"/>
          <w:sz w:val="24"/>
        </w:rPr>
        <w:t xml:space="preserve">US Regulators </w:t>
      </w:r>
    </w:p>
    <w:p w14:paraId="06A88055" w14:textId="77777777" w:rsidR="00D566E6" w:rsidRPr="00D91BD3" w:rsidRDefault="00D566E6" w:rsidP="00D566E6">
      <w:pPr>
        <w:pStyle w:val="Paragraph"/>
        <w:rPr>
          <w:rFonts w:ascii="Calibri" w:hAnsi="Calibri"/>
          <w:sz w:val="24"/>
        </w:rPr>
      </w:pPr>
      <w:r w:rsidRPr="00D91BD3">
        <w:rPr>
          <w:rFonts w:ascii="Calibri" w:hAnsi="Calibri"/>
          <w:sz w:val="24"/>
        </w:rPr>
        <w:t xml:space="preserve">Encouraged use of ratings from designated agencies: </w:t>
      </w:r>
      <w:r w:rsidRPr="00D91BD3">
        <w:rPr>
          <w:rFonts w:ascii="Calibri" w:hAnsi="Calibri"/>
          <w:i/>
          <w:sz w:val="24"/>
        </w:rPr>
        <w:t>Nationally recognized statistical rating organizations</w:t>
      </w:r>
      <w:r w:rsidRPr="00D91BD3">
        <w:rPr>
          <w:rFonts w:ascii="Calibri" w:hAnsi="Calibri"/>
          <w:sz w:val="24"/>
        </w:rPr>
        <w:t xml:space="preserve"> (NRSROs) – a “regulatory oligopoly” </w:t>
      </w:r>
    </w:p>
    <w:p w14:paraId="094FEC76" w14:textId="77777777" w:rsidR="00D566E6" w:rsidRPr="00D91BD3" w:rsidRDefault="00D566E6" w:rsidP="00D566E6">
      <w:pPr>
        <w:pStyle w:val="Paragraph"/>
        <w:rPr>
          <w:rFonts w:ascii="Calibri" w:hAnsi="Calibri"/>
          <w:sz w:val="24"/>
        </w:rPr>
      </w:pPr>
      <w:r w:rsidRPr="00D91BD3">
        <w:rPr>
          <w:rFonts w:ascii="Calibri" w:hAnsi="Calibri"/>
          <w:sz w:val="24"/>
        </w:rPr>
        <w:t>SEC: broker-dealer net capital requirements; certain reporting exemptions</w:t>
      </w:r>
    </w:p>
    <w:p w14:paraId="5A2F2B74" w14:textId="77777777" w:rsidR="00D566E6" w:rsidRPr="00D91BD3" w:rsidRDefault="00D566E6" w:rsidP="00D566E6">
      <w:pPr>
        <w:pStyle w:val="Paragraph"/>
        <w:rPr>
          <w:rFonts w:ascii="Calibri" w:hAnsi="Calibri"/>
          <w:sz w:val="24"/>
        </w:rPr>
      </w:pPr>
      <w:r w:rsidRPr="00D91BD3">
        <w:rPr>
          <w:rFonts w:ascii="Calibri" w:hAnsi="Calibri"/>
          <w:sz w:val="24"/>
        </w:rPr>
        <w:t>Fed Reserve/FDIC</w:t>
      </w:r>
    </w:p>
    <w:p w14:paraId="5EA2F102" w14:textId="77777777" w:rsidR="00D566E6" w:rsidRPr="00D91BD3" w:rsidRDefault="00D566E6" w:rsidP="00D566E6">
      <w:pPr>
        <w:pStyle w:val="Paragraph"/>
        <w:rPr>
          <w:rFonts w:ascii="Calibri" w:hAnsi="Calibri"/>
          <w:sz w:val="24"/>
        </w:rPr>
      </w:pPr>
      <w:r w:rsidRPr="00D91BD3">
        <w:rPr>
          <w:rFonts w:ascii="Calibri" w:hAnsi="Calibri"/>
          <w:sz w:val="24"/>
        </w:rPr>
        <w:t>DOL/States: Eligibility for pensions</w:t>
      </w:r>
    </w:p>
    <w:p w14:paraId="2C04BAD6" w14:textId="77777777" w:rsidR="00D566E6" w:rsidRPr="00D91BD3" w:rsidRDefault="00D566E6" w:rsidP="00D566E6">
      <w:pPr>
        <w:pStyle w:val="Paragraph"/>
        <w:rPr>
          <w:rFonts w:ascii="Calibri" w:hAnsi="Calibri"/>
          <w:sz w:val="24"/>
        </w:rPr>
      </w:pPr>
      <w:r w:rsidRPr="00D91BD3">
        <w:rPr>
          <w:rFonts w:ascii="Calibri" w:hAnsi="Calibri"/>
          <w:sz w:val="24"/>
        </w:rPr>
        <w:t>Basel</w:t>
      </w:r>
    </w:p>
    <w:p w14:paraId="4C8066CD" w14:textId="77777777" w:rsidR="00D566E6" w:rsidRPr="00D91BD3" w:rsidRDefault="00D566E6" w:rsidP="00D566E6">
      <w:pPr>
        <w:pStyle w:val="Paragraph"/>
        <w:rPr>
          <w:rFonts w:ascii="Calibri" w:hAnsi="Calibri"/>
          <w:sz w:val="24"/>
        </w:rPr>
      </w:pPr>
      <w:r w:rsidRPr="00D91BD3">
        <w:rPr>
          <w:rFonts w:ascii="Calibri" w:hAnsi="Calibri"/>
          <w:sz w:val="24"/>
        </w:rPr>
        <w:t>Basel does not decide which agencies are eligible but rather sets forth the criteria to be used by national supervisors for the “recognition” of External credit assessment institutions (ECAIs)</w:t>
      </w:r>
    </w:p>
    <w:p w14:paraId="74F4B61D" w14:textId="77777777" w:rsidR="00D566E6" w:rsidRPr="00D91BD3" w:rsidRDefault="00D566E6" w:rsidP="00D566E6">
      <w:pPr>
        <w:pStyle w:val="Paragraph"/>
        <w:rPr>
          <w:rFonts w:ascii="Calibri" w:hAnsi="Calibri"/>
          <w:sz w:val="24"/>
        </w:rPr>
      </w:pPr>
      <w:r w:rsidRPr="00D91BD3">
        <w:rPr>
          <w:rFonts w:ascii="Calibri" w:hAnsi="Calibri"/>
          <w:sz w:val="24"/>
        </w:rPr>
        <w:t xml:space="preserve">Pillar I (Minimum capital requirements) </w:t>
      </w:r>
    </w:p>
    <w:p w14:paraId="6AFB6919" w14:textId="77777777" w:rsidR="00D566E6" w:rsidRPr="00D91BD3" w:rsidRDefault="00D566E6" w:rsidP="00D566E6">
      <w:pPr>
        <w:pStyle w:val="Paragraph"/>
        <w:rPr>
          <w:rFonts w:ascii="Calibri" w:hAnsi="Calibri"/>
          <w:sz w:val="24"/>
        </w:rPr>
      </w:pPr>
      <w:r w:rsidRPr="00D91BD3">
        <w:rPr>
          <w:rFonts w:ascii="Calibri" w:hAnsi="Calibri"/>
          <w:sz w:val="24"/>
        </w:rPr>
        <w:t xml:space="preserve">Credit risk: Credit risk mitigation (CRM), </w:t>
      </w:r>
    </w:p>
    <w:p w14:paraId="49FBD9F2" w14:textId="77777777" w:rsidR="00D566E6" w:rsidRPr="00D91BD3" w:rsidRDefault="00D566E6" w:rsidP="00D566E6">
      <w:pPr>
        <w:pStyle w:val="Paragraph"/>
        <w:rPr>
          <w:rFonts w:ascii="Calibri" w:hAnsi="Calibri"/>
          <w:sz w:val="24"/>
        </w:rPr>
      </w:pPr>
      <w:r w:rsidRPr="00D91BD3">
        <w:rPr>
          <w:rFonts w:ascii="Calibri" w:hAnsi="Calibri"/>
          <w:sz w:val="24"/>
        </w:rPr>
        <w:t>Credit risk: Securitization</w:t>
      </w:r>
    </w:p>
    <w:p w14:paraId="5DE4E81D" w14:textId="77777777" w:rsidR="00D566E6" w:rsidRPr="00D91BD3" w:rsidRDefault="00D566E6" w:rsidP="00D566E6">
      <w:pPr>
        <w:pStyle w:val="Paragraph"/>
        <w:rPr>
          <w:rFonts w:ascii="Calibri" w:hAnsi="Calibri"/>
          <w:sz w:val="24"/>
        </w:rPr>
      </w:pPr>
      <w:r w:rsidRPr="00D91BD3">
        <w:rPr>
          <w:rFonts w:ascii="Calibri" w:hAnsi="Calibri"/>
          <w:sz w:val="24"/>
        </w:rPr>
        <w:t>Pillar III (Market discipline)</w:t>
      </w:r>
    </w:p>
    <w:p w14:paraId="31A97A27" w14:textId="77777777" w:rsidR="00D566E6" w:rsidRPr="00D91BD3" w:rsidRDefault="00D566E6" w:rsidP="00D566E6">
      <w:pPr>
        <w:pStyle w:val="Paragraph"/>
        <w:rPr>
          <w:rFonts w:ascii="Calibri" w:hAnsi="Calibri"/>
          <w:sz w:val="24"/>
        </w:rPr>
      </w:pPr>
      <w:r w:rsidRPr="00D91BD3">
        <w:rPr>
          <w:rFonts w:ascii="Calibri" w:hAnsi="Calibri"/>
          <w:sz w:val="24"/>
        </w:rPr>
        <w:t>Disclosures</w:t>
      </w:r>
    </w:p>
    <w:p w14:paraId="4DBFE6EF" w14:textId="77777777" w:rsidR="00D566E6" w:rsidRPr="00D91BD3" w:rsidRDefault="00D566E6" w:rsidP="00D566E6">
      <w:pPr>
        <w:pStyle w:val="Paragraph"/>
        <w:rPr>
          <w:rFonts w:ascii="Calibri" w:hAnsi="Calibri"/>
          <w:sz w:val="24"/>
        </w:rPr>
      </w:pPr>
      <w:r w:rsidRPr="00D91BD3">
        <w:rPr>
          <w:rFonts w:ascii="Calibri" w:hAnsi="Calibri"/>
          <w:sz w:val="24"/>
        </w:rPr>
        <w:t xml:space="preserve">BIS’ </w:t>
      </w:r>
      <w:r w:rsidRPr="00D91BD3">
        <w:rPr>
          <w:rStyle w:val="EmphasisStandardChar"/>
          <w:rFonts w:ascii="Calibri" w:eastAsiaTheme="minorEastAsia" w:hAnsi="Calibri"/>
          <w:color w:val="000000" w:themeColor="text1"/>
          <w:sz w:val="24"/>
        </w:rPr>
        <w:t>Stocktaking on the use of credit ratings</w:t>
      </w:r>
      <w:r w:rsidRPr="00D91BD3">
        <w:rPr>
          <w:rFonts w:ascii="Calibri" w:hAnsi="Calibri"/>
          <w:sz w:val="24"/>
        </w:rPr>
        <w:t xml:space="preserve"> (June 2009) found five key purposes of ratings:</w:t>
      </w:r>
    </w:p>
    <w:p w14:paraId="560B4493"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 xml:space="preserve">Determine capital requirements; </w:t>
      </w:r>
    </w:p>
    <w:p w14:paraId="0952AEDF"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 xml:space="preserve">Identify or classify assets, usually in the context of eligible investments or permissible asset concentrations; </w:t>
      </w:r>
    </w:p>
    <w:p w14:paraId="440B50F7" w14:textId="4D2CD8F4" w:rsidR="00FC34F8" w:rsidRPr="00D91BD3" w:rsidRDefault="00D566E6" w:rsidP="001A3067">
      <w:pPr>
        <w:pStyle w:val="Paragraph"/>
        <w:numPr>
          <w:ilvl w:val="0"/>
          <w:numId w:val="20"/>
        </w:numPr>
        <w:rPr>
          <w:rFonts w:ascii="Calibri" w:hAnsi="Calibri"/>
          <w:sz w:val="24"/>
        </w:rPr>
      </w:pPr>
      <w:r w:rsidRPr="00D91BD3">
        <w:rPr>
          <w:rFonts w:ascii="Calibri" w:hAnsi="Calibri"/>
          <w:sz w:val="24"/>
        </w:rPr>
        <w:t>Providing a credible evaluation of the credit risk associated with assets purchased as part of a securitization offering or a covered bond</w:t>
      </w:r>
      <w:ins w:id="9468" w:author="Aleksander Hansen" w:date="2013-02-15T17:07:00Z">
        <w:r w:rsidR="00FF184E">
          <w:rPr>
            <w:rFonts w:ascii="Calibri" w:hAnsi="Calibri"/>
            <w:sz w:val="24"/>
          </w:rPr>
          <w:fldChar w:fldCharType="begin"/>
        </w:r>
        <w:r w:rsidR="00FF184E">
          <w:instrText xml:space="preserve"> XE "</w:instrText>
        </w:r>
      </w:ins>
      <w:r w:rsidR="00FF184E" w:rsidRPr="008568A7">
        <w:rPr>
          <w:rFonts w:ascii="Calibri" w:hAnsi="Calibri"/>
        </w:rPr>
        <w:instrText>bond</w:instrText>
      </w:r>
      <w:ins w:id="9469" w:author="Aleksander Hansen" w:date="2013-02-15T17:07:00Z">
        <w:r w:rsidR="00FF184E">
          <w:instrText xml:space="preserve">" </w:instrText>
        </w:r>
        <w:r w:rsidR="00FF184E">
          <w:rPr>
            <w:rFonts w:ascii="Calibri" w:hAnsi="Calibri"/>
            <w:sz w:val="24"/>
          </w:rPr>
          <w:fldChar w:fldCharType="end"/>
        </w:r>
      </w:ins>
      <w:r w:rsidRPr="00D91BD3">
        <w:rPr>
          <w:rFonts w:ascii="Calibri" w:hAnsi="Calibri"/>
          <w:sz w:val="24"/>
        </w:rPr>
        <w:t xml:space="preserve"> offering;</w:t>
      </w:r>
    </w:p>
    <w:p w14:paraId="012DF72A"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Determine disclosure requirements;</w:t>
      </w:r>
    </w:p>
    <w:p w14:paraId="5B6FBB28" w14:textId="77777777" w:rsidR="00D566E6" w:rsidRPr="00D91BD3" w:rsidRDefault="00D566E6" w:rsidP="001A3067">
      <w:pPr>
        <w:pStyle w:val="Paragraph"/>
        <w:numPr>
          <w:ilvl w:val="0"/>
          <w:numId w:val="20"/>
        </w:numPr>
        <w:rPr>
          <w:rFonts w:ascii="Calibri" w:hAnsi="Calibri"/>
          <w:sz w:val="24"/>
        </w:rPr>
      </w:pPr>
      <w:r w:rsidRPr="00D91BD3">
        <w:rPr>
          <w:rFonts w:ascii="Calibri" w:hAnsi="Calibri"/>
          <w:sz w:val="24"/>
        </w:rPr>
        <w:t>Determine prospectus eligibility</w:t>
      </w:r>
    </w:p>
    <w:p w14:paraId="686BD083" w14:textId="77777777" w:rsidR="00D566E6" w:rsidRPr="008568A7" w:rsidRDefault="00D566E6" w:rsidP="00D566E6">
      <w:pPr>
        <w:pStyle w:val="Paragraph"/>
        <w:rPr>
          <w:rFonts w:ascii="Calibri" w:hAnsi="Calibri"/>
        </w:rPr>
      </w:pPr>
    </w:p>
    <w:p w14:paraId="0B2B14E0" w14:textId="77777777" w:rsidR="00D566E6" w:rsidRPr="008568A7" w:rsidRDefault="00D566E6">
      <w:pPr>
        <w:pStyle w:val="Heading2"/>
      </w:pPr>
      <w:bookmarkStart w:id="9470" w:name="_Toc222580855"/>
      <w:r w:rsidRPr="008568A7">
        <w:t>Describe what a rating scale is, what credit outlooks are, and the difference between solicited and unsolicited ratings.</w:t>
      </w:r>
      <w:bookmarkEnd w:id="9470"/>
    </w:p>
    <w:p w14:paraId="0ECC7C57" w14:textId="77777777" w:rsidR="00D566E6" w:rsidRPr="008568A7" w:rsidRDefault="00D566E6" w:rsidP="008568A7">
      <w:pPr>
        <w:pStyle w:val="Heading3"/>
      </w:pPr>
      <w:bookmarkStart w:id="9471" w:name="_Toc222580856"/>
      <w:r w:rsidRPr="008568A7">
        <w:t>D</w:t>
      </w:r>
      <w:r w:rsidR="00FC34F8" w:rsidRPr="008568A7">
        <w:t>escribe what a rating scale is</w:t>
      </w:r>
      <w:bookmarkEnd w:id="9471"/>
    </w:p>
    <w:p w14:paraId="55CADA77" w14:textId="77777777" w:rsidR="00D566E6" w:rsidRPr="00D91BD3" w:rsidRDefault="00D566E6" w:rsidP="00D566E6">
      <w:pPr>
        <w:pStyle w:val="Paragraph"/>
        <w:rPr>
          <w:rFonts w:ascii="Calibri" w:hAnsi="Calibri"/>
          <w:sz w:val="24"/>
        </w:rPr>
      </w:pPr>
      <w:r w:rsidRPr="00D91BD3">
        <w:rPr>
          <w:rFonts w:ascii="Calibri" w:hAnsi="Calibri"/>
          <w:sz w:val="24"/>
        </w:rPr>
        <w:t xml:space="preserve">In rating long-term debt, each agency uses </w:t>
      </w:r>
      <w:r w:rsidRPr="00D91BD3">
        <w:rPr>
          <w:rStyle w:val="EmphasisStandardChar"/>
          <w:rFonts w:ascii="Calibri" w:eastAsiaTheme="minorEastAsia" w:hAnsi="Calibri"/>
          <w:color w:val="000000" w:themeColor="text1"/>
          <w:sz w:val="24"/>
        </w:rPr>
        <w:t>alphanumeric letter grades</w:t>
      </w:r>
      <w:r w:rsidRPr="00D91BD3">
        <w:rPr>
          <w:rFonts w:ascii="Calibri" w:hAnsi="Calibri"/>
          <w:sz w:val="24"/>
        </w:rPr>
        <w:t>: locates issuer/issue on credit quality spectrum</w:t>
      </w:r>
    </w:p>
    <w:p w14:paraId="622BDE4C" w14:textId="77777777" w:rsidR="00D566E6" w:rsidRPr="00D91BD3" w:rsidRDefault="00D566E6" w:rsidP="00D566E6">
      <w:pPr>
        <w:pStyle w:val="Paragraph"/>
        <w:rPr>
          <w:rFonts w:ascii="Calibri" w:hAnsi="Calibri"/>
          <w:sz w:val="24"/>
        </w:rPr>
      </w:pPr>
      <w:r w:rsidRPr="00D91BD3">
        <w:rPr>
          <w:rFonts w:ascii="Calibri" w:hAnsi="Calibri"/>
          <w:sz w:val="24"/>
        </w:rPr>
        <w:t>Very highest (AAA/Aaa; extremely strong capacity to meet financial commitments)</w:t>
      </w:r>
    </w:p>
    <w:p w14:paraId="47FBE5FF" w14:textId="77777777" w:rsidR="00D566E6" w:rsidRPr="00D91BD3" w:rsidRDefault="00D566E6" w:rsidP="00D566E6">
      <w:pPr>
        <w:pStyle w:val="Paragraph"/>
        <w:rPr>
          <w:rFonts w:ascii="Calibri" w:hAnsi="Calibri"/>
          <w:sz w:val="24"/>
        </w:rPr>
      </w:pPr>
      <w:r w:rsidRPr="00D91BD3">
        <w:rPr>
          <w:rFonts w:ascii="Calibri" w:hAnsi="Calibri"/>
          <w:sz w:val="24"/>
        </w:rPr>
        <w:t xml:space="preserve">Very lowest (C/D; has been a payment default). </w:t>
      </w:r>
    </w:p>
    <w:p w14:paraId="25B3400E" w14:textId="77777777" w:rsidR="00D566E6" w:rsidRPr="00D91BD3" w:rsidRDefault="00D566E6" w:rsidP="00D566E6">
      <w:pPr>
        <w:pStyle w:val="Paragraph"/>
        <w:rPr>
          <w:rFonts w:ascii="Calibri" w:hAnsi="Calibri"/>
          <w:sz w:val="24"/>
        </w:rPr>
      </w:pPr>
      <w:r w:rsidRPr="00D91BD3">
        <w:rPr>
          <w:rFonts w:ascii="Calibri" w:hAnsi="Calibri"/>
          <w:sz w:val="24"/>
        </w:rPr>
        <w:t xml:space="preserve">Each letter grade has three notches </w:t>
      </w:r>
    </w:p>
    <w:p w14:paraId="68AD1972" w14:textId="77777777" w:rsidR="00D566E6" w:rsidRPr="00D91BD3" w:rsidRDefault="00D566E6" w:rsidP="00D566E6">
      <w:pPr>
        <w:pStyle w:val="Paragraph"/>
        <w:rPr>
          <w:rFonts w:ascii="Calibri" w:hAnsi="Calibri"/>
          <w:sz w:val="24"/>
        </w:rPr>
      </w:pPr>
      <w:r w:rsidRPr="00D91BD3">
        <w:rPr>
          <w:rFonts w:ascii="Calibri" w:hAnsi="Calibri"/>
          <w:sz w:val="24"/>
        </w:rPr>
        <w:t>Fitch and S&amp;P use + and − modifiers; e.g., BBB+</w:t>
      </w:r>
    </w:p>
    <w:p w14:paraId="53B62BBD" w14:textId="77777777" w:rsidR="00D566E6" w:rsidRPr="00D91BD3" w:rsidRDefault="00D566E6" w:rsidP="00D566E6">
      <w:pPr>
        <w:pStyle w:val="Paragraph"/>
        <w:rPr>
          <w:rFonts w:ascii="Calibri" w:hAnsi="Calibri"/>
          <w:sz w:val="24"/>
        </w:rPr>
      </w:pPr>
      <w:r w:rsidRPr="00D91BD3">
        <w:rPr>
          <w:rFonts w:ascii="Calibri" w:hAnsi="Calibri"/>
          <w:sz w:val="24"/>
        </w:rPr>
        <w:t>Moody’s uses numerical modifiers; e.g., Ba1</w:t>
      </w:r>
    </w:p>
    <w:p w14:paraId="0EB8DF22" w14:textId="77777777" w:rsidR="00D566E6" w:rsidRPr="00D91BD3" w:rsidRDefault="00D566E6" w:rsidP="00D566E6">
      <w:pPr>
        <w:pStyle w:val="Paragraph"/>
        <w:rPr>
          <w:rFonts w:ascii="Calibri" w:hAnsi="Calibri"/>
          <w:sz w:val="24"/>
        </w:rPr>
      </w:pPr>
      <w:r w:rsidRPr="00D91BD3">
        <w:rPr>
          <w:rFonts w:ascii="Calibri" w:hAnsi="Calibri"/>
          <w:sz w:val="24"/>
        </w:rPr>
        <w:t>Investment grade: rated BBB/Baa or above</w:t>
      </w:r>
    </w:p>
    <w:p w14:paraId="6554DD49" w14:textId="77777777" w:rsidR="00D566E6" w:rsidRPr="00D91BD3" w:rsidRDefault="00D566E6" w:rsidP="00D566E6">
      <w:pPr>
        <w:pStyle w:val="Paragraph"/>
        <w:rPr>
          <w:rFonts w:ascii="Calibri" w:hAnsi="Calibri"/>
          <w:sz w:val="24"/>
        </w:rPr>
      </w:pPr>
      <w:r w:rsidRPr="00D91BD3">
        <w:rPr>
          <w:rFonts w:ascii="Calibri" w:hAnsi="Calibri"/>
          <w:sz w:val="24"/>
        </w:rPr>
        <w:t>Speculative: rated BB/Ba or below</w:t>
      </w:r>
    </w:p>
    <w:p w14:paraId="03BA33BB" w14:textId="77777777" w:rsidR="00D566E6" w:rsidRPr="008568A7" w:rsidRDefault="00FC34F8" w:rsidP="008568A7">
      <w:pPr>
        <w:pStyle w:val="Heading3"/>
      </w:pPr>
      <w:bookmarkStart w:id="9472" w:name="_Toc222580857"/>
      <w:r w:rsidRPr="008568A7">
        <w:t>Define credit outlooks</w:t>
      </w:r>
      <w:bookmarkEnd w:id="9472"/>
    </w:p>
    <w:p w14:paraId="195F4A3A" w14:textId="3D2EB1F2" w:rsidR="00D566E6" w:rsidRPr="00D91BD3" w:rsidRDefault="00D566E6" w:rsidP="00D566E6">
      <w:pPr>
        <w:pStyle w:val="Paragraph"/>
        <w:rPr>
          <w:rFonts w:ascii="Calibri" w:hAnsi="Calibri"/>
          <w:sz w:val="24"/>
        </w:rPr>
      </w:pPr>
      <w:r w:rsidRPr="00D91BD3">
        <w:rPr>
          <w:rFonts w:ascii="Calibri" w:hAnsi="Calibri"/>
          <w:sz w:val="24"/>
        </w:rPr>
        <w:t>Credit quality of an obligor</w:t>
      </w:r>
      <w:ins w:id="9473" w:author="Aleksander Hansen" w:date="2013-02-15T16:34:00Z">
        <w:r w:rsidR="008A28C4">
          <w:rPr>
            <w:rFonts w:ascii="Calibri" w:hAnsi="Calibri"/>
            <w:sz w:val="24"/>
          </w:rPr>
          <w:fldChar w:fldCharType="begin"/>
        </w:r>
        <w:r w:rsidR="008A28C4">
          <w:instrText xml:space="preserve"> XE "</w:instrText>
        </w:r>
      </w:ins>
      <w:r w:rsidR="008A28C4" w:rsidRPr="00A82CD7">
        <w:rPr>
          <w:rFonts w:ascii="Calibri" w:hAnsi="Calibri"/>
          <w:sz w:val="24"/>
          <w:szCs w:val="24"/>
        </w:rPr>
        <w:instrText>obligor</w:instrText>
      </w:r>
      <w:ins w:id="9474" w:author="Aleksander Hansen" w:date="2013-02-15T16:34:00Z">
        <w:r w:rsidR="008A28C4">
          <w:instrText xml:space="preserve">" </w:instrText>
        </w:r>
        <w:r w:rsidR="008A28C4">
          <w:rPr>
            <w:rFonts w:ascii="Calibri" w:hAnsi="Calibri"/>
            <w:sz w:val="24"/>
          </w:rPr>
          <w:fldChar w:fldCharType="end"/>
        </w:r>
      </w:ins>
      <w:r w:rsidRPr="00D91BD3">
        <w:rPr>
          <w:rFonts w:ascii="Calibri" w:hAnsi="Calibri"/>
          <w:sz w:val="24"/>
        </w:rPr>
        <w:t xml:space="preserve"> can change dramatically over time; ratings are subject to revision. Agencies update their credit outlook for most issuers on a continuing basis. </w:t>
      </w:r>
    </w:p>
    <w:p w14:paraId="77AF5CDF" w14:textId="77777777" w:rsidR="00D566E6" w:rsidRPr="00D91BD3" w:rsidRDefault="00D566E6" w:rsidP="00D566E6">
      <w:pPr>
        <w:pStyle w:val="Paragraph"/>
        <w:rPr>
          <w:rFonts w:ascii="Calibri" w:hAnsi="Calibri"/>
          <w:sz w:val="24"/>
        </w:rPr>
      </w:pPr>
      <w:r w:rsidRPr="00D91BD3">
        <w:rPr>
          <w:rFonts w:ascii="Calibri" w:hAnsi="Calibri"/>
          <w:sz w:val="24"/>
        </w:rPr>
        <w:t>Indicate whether …</w:t>
      </w:r>
    </w:p>
    <w:p w14:paraId="1D8AD3FF" w14:textId="77777777" w:rsidR="00D566E6" w:rsidRPr="00D91BD3" w:rsidRDefault="00D566E6" w:rsidP="00D566E6">
      <w:pPr>
        <w:pStyle w:val="Paragraph"/>
        <w:rPr>
          <w:rFonts w:ascii="Calibri" w:hAnsi="Calibri"/>
          <w:sz w:val="24"/>
        </w:rPr>
      </w:pPr>
      <w:r w:rsidRPr="00D91BD3">
        <w:rPr>
          <w:rStyle w:val="EmphasisGreenChar"/>
          <w:rFonts w:ascii="Calibri" w:eastAsiaTheme="minorEastAsia" w:hAnsi="Calibri"/>
          <w:color w:val="000000" w:themeColor="text1"/>
          <w:sz w:val="24"/>
        </w:rPr>
        <w:t>Outlook is positive</w:t>
      </w:r>
      <w:r w:rsidRPr="00D91BD3">
        <w:rPr>
          <w:rFonts w:ascii="Calibri" w:hAnsi="Calibri"/>
          <w:sz w:val="24"/>
        </w:rPr>
        <w:t>: rating may be raised,</w:t>
      </w:r>
    </w:p>
    <w:p w14:paraId="71F39036" w14:textId="77777777" w:rsidR="00D566E6" w:rsidRPr="00D91BD3" w:rsidRDefault="00D566E6" w:rsidP="00D566E6">
      <w:pPr>
        <w:pStyle w:val="Paragraph"/>
        <w:rPr>
          <w:rFonts w:ascii="Calibri" w:hAnsi="Calibri"/>
          <w:sz w:val="24"/>
        </w:rPr>
      </w:pPr>
      <w:r w:rsidRPr="00D91BD3">
        <w:rPr>
          <w:rStyle w:val="EmphasisRedChar1"/>
          <w:rFonts w:ascii="Calibri" w:eastAsiaTheme="minorEastAsia" w:hAnsi="Calibri"/>
          <w:color w:val="000000" w:themeColor="text1"/>
          <w:sz w:val="24"/>
        </w:rPr>
        <w:t>Outlook is negative</w:t>
      </w:r>
      <w:r w:rsidRPr="00D91BD3">
        <w:rPr>
          <w:rFonts w:ascii="Calibri" w:hAnsi="Calibri"/>
          <w:sz w:val="24"/>
        </w:rPr>
        <w:t xml:space="preserve">: rating may be lowered, </w:t>
      </w:r>
    </w:p>
    <w:p w14:paraId="27F058C3" w14:textId="77777777" w:rsidR="00D566E6" w:rsidRPr="00D91BD3" w:rsidRDefault="00D566E6" w:rsidP="00D566E6">
      <w:pPr>
        <w:pStyle w:val="Paragraph"/>
        <w:rPr>
          <w:rFonts w:ascii="Calibri" w:hAnsi="Calibri"/>
          <w:sz w:val="24"/>
        </w:rPr>
      </w:pPr>
      <w:r w:rsidRPr="00D91BD3">
        <w:rPr>
          <w:rStyle w:val="Strong"/>
          <w:rFonts w:ascii="Calibri" w:hAnsi="Calibri"/>
          <w:sz w:val="24"/>
        </w:rPr>
        <w:t>Stable</w:t>
      </w:r>
      <w:r w:rsidRPr="00D91BD3">
        <w:rPr>
          <w:rFonts w:ascii="Calibri" w:hAnsi="Calibri"/>
          <w:sz w:val="24"/>
        </w:rPr>
        <w:t>: neutral outlook,</w:t>
      </w:r>
    </w:p>
    <w:p w14:paraId="4A89EF1B" w14:textId="77777777" w:rsidR="00D566E6" w:rsidRPr="00D91BD3" w:rsidRDefault="00D566E6" w:rsidP="00D566E6">
      <w:pPr>
        <w:pStyle w:val="Paragraph"/>
        <w:rPr>
          <w:rFonts w:ascii="Calibri" w:hAnsi="Calibri"/>
          <w:sz w:val="24"/>
        </w:rPr>
      </w:pPr>
      <w:r w:rsidRPr="00D91BD3">
        <w:rPr>
          <w:rStyle w:val="EmphasisStandardChar"/>
          <w:rFonts w:ascii="Calibri" w:eastAsiaTheme="minorEastAsia" w:hAnsi="Calibri"/>
          <w:color w:val="000000" w:themeColor="text1"/>
          <w:sz w:val="24"/>
        </w:rPr>
        <w:t>Developing/evolving</w:t>
      </w:r>
      <w:r w:rsidRPr="00D91BD3">
        <w:rPr>
          <w:rFonts w:ascii="Calibri" w:hAnsi="Calibri"/>
          <w:sz w:val="24"/>
        </w:rPr>
        <w:t>: rating may change up or down.</w:t>
      </w:r>
    </w:p>
    <w:p w14:paraId="28A6B67A" w14:textId="77777777" w:rsidR="00D566E6" w:rsidRPr="008568A7" w:rsidRDefault="00FC34F8" w:rsidP="008568A7">
      <w:pPr>
        <w:pStyle w:val="Heading3"/>
      </w:pPr>
      <w:bookmarkStart w:id="9475" w:name="_Toc222580858"/>
      <w:r w:rsidRPr="008568A7">
        <w:t>S</w:t>
      </w:r>
      <w:r w:rsidR="00D566E6" w:rsidRPr="008568A7">
        <w:t>o</w:t>
      </w:r>
      <w:r w:rsidRPr="008568A7">
        <w:t>licited and unsolicited ratings</w:t>
      </w:r>
      <w:bookmarkEnd w:id="9475"/>
    </w:p>
    <w:p w14:paraId="1EB32DBB" w14:textId="77777777" w:rsidR="00D566E6" w:rsidRPr="00D91BD3" w:rsidRDefault="00D566E6" w:rsidP="00D566E6">
      <w:pPr>
        <w:pStyle w:val="Paragraph"/>
        <w:rPr>
          <w:rFonts w:ascii="Calibri" w:hAnsi="Calibri"/>
          <w:sz w:val="24"/>
        </w:rPr>
      </w:pPr>
      <w:r w:rsidRPr="00D91BD3">
        <w:rPr>
          <w:rFonts w:ascii="Calibri" w:hAnsi="Calibri"/>
          <w:sz w:val="24"/>
        </w:rPr>
        <w:t>Unsolicited or agency-initiated ratings: When agencies assign ratings at their own initiative</w:t>
      </w:r>
    </w:p>
    <w:p w14:paraId="5AEE1661" w14:textId="77777777" w:rsidR="00D566E6" w:rsidRPr="00D91BD3" w:rsidRDefault="00D566E6" w:rsidP="00D566E6">
      <w:pPr>
        <w:pStyle w:val="Paragraph"/>
        <w:rPr>
          <w:rFonts w:ascii="Calibri" w:hAnsi="Calibri"/>
          <w:sz w:val="24"/>
        </w:rPr>
      </w:pPr>
      <w:r w:rsidRPr="00D91BD3">
        <w:rPr>
          <w:rFonts w:ascii="Calibri" w:hAnsi="Calibri"/>
          <w:sz w:val="24"/>
        </w:rPr>
        <w:t xml:space="preserve">Such ratings represent “only a small minority” of the larger agencies’ coverage. Agencies maintain such ratings are assigned on same basis as compensated ratings. </w:t>
      </w:r>
    </w:p>
    <w:p w14:paraId="7ADD70F5" w14:textId="77777777" w:rsidR="00D566E6" w:rsidRPr="00D91BD3" w:rsidRDefault="00D566E6" w:rsidP="00D566E6">
      <w:pPr>
        <w:pStyle w:val="Paragraph"/>
        <w:rPr>
          <w:rFonts w:ascii="Calibri" w:hAnsi="Calibri"/>
          <w:sz w:val="24"/>
        </w:rPr>
      </w:pPr>
      <w:r w:rsidRPr="00D91BD3">
        <w:rPr>
          <w:rFonts w:ascii="Calibri" w:hAnsi="Calibri"/>
          <w:sz w:val="24"/>
        </w:rPr>
        <w:t xml:space="preserve">Disclosure of unsolicited ratings varies. </w:t>
      </w:r>
    </w:p>
    <w:p w14:paraId="1C437286" w14:textId="77777777" w:rsidR="00D566E6" w:rsidRPr="00D91BD3" w:rsidRDefault="00D566E6" w:rsidP="00D566E6">
      <w:pPr>
        <w:pStyle w:val="Paragraph"/>
        <w:rPr>
          <w:rFonts w:ascii="Calibri" w:hAnsi="Calibri"/>
          <w:sz w:val="24"/>
        </w:rPr>
      </w:pPr>
      <w:r w:rsidRPr="00D91BD3">
        <w:rPr>
          <w:rFonts w:ascii="Calibri" w:hAnsi="Calibri"/>
          <w:sz w:val="24"/>
        </w:rPr>
        <w:t>Both Moody’s &amp; Fitch disclose agency-initiated ratings in press releases along with initial rating assignment</w:t>
      </w:r>
    </w:p>
    <w:p w14:paraId="628D3A8C" w14:textId="77777777" w:rsidR="00D566E6" w:rsidRPr="00D91BD3" w:rsidRDefault="00D566E6" w:rsidP="00D566E6">
      <w:pPr>
        <w:pStyle w:val="Paragraph"/>
        <w:rPr>
          <w:rFonts w:ascii="Calibri" w:hAnsi="Calibri"/>
          <w:sz w:val="24"/>
        </w:rPr>
      </w:pPr>
      <w:r w:rsidRPr="00D91BD3">
        <w:rPr>
          <w:rFonts w:ascii="Calibri" w:hAnsi="Calibri"/>
          <w:sz w:val="24"/>
        </w:rPr>
        <w:t>S&amp;P discloses uncompensated ratings in each press release, but does not otherwise indicate the level of issuer participation</w:t>
      </w:r>
    </w:p>
    <w:p w14:paraId="5F0BEBB8" w14:textId="77777777" w:rsidR="00D566E6" w:rsidRPr="008568A7" w:rsidRDefault="00D566E6">
      <w:pPr>
        <w:pStyle w:val="Heading2"/>
      </w:pPr>
      <w:bookmarkStart w:id="9476" w:name="_Toc222580859"/>
      <w:r w:rsidRPr="008568A7">
        <w:t>Identify Standard and Poor’s and Moody’s rating scales and distinguish between investment and noninvestment grade ratings.</w:t>
      </w:r>
      <w:bookmarkEnd w:id="9476"/>
    </w:p>
    <w:p w14:paraId="675ECA08" w14:textId="77777777" w:rsidR="00FC34F8" w:rsidRPr="008568A7" w:rsidRDefault="00FC34F8" w:rsidP="00FC34F8">
      <w:pPr>
        <w:pStyle w:val="Paragraph"/>
        <w:rPr>
          <w:rFonts w:ascii="Calibri" w:hAnsi="Calibri"/>
        </w:rPr>
      </w:pPr>
    </w:p>
    <w:tbl>
      <w:tblPr>
        <w:tblW w:w="9145" w:type="dxa"/>
        <w:jc w:val="center"/>
        <w:tblInd w:w="1417" w:type="dxa"/>
        <w:tblCellMar>
          <w:left w:w="0" w:type="dxa"/>
          <w:right w:w="0" w:type="dxa"/>
        </w:tblCellMar>
        <w:tblLook w:val="04A0" w:firstRow="1" w:lastRow="0" w:firstColumn="1" w:lastColumn="0" w:noHBand="0" w:noVBand="1"/>
      </w:tblPr>
      <w:tblGrid>
        <w:gridCol w:w="1150"/>
        <w:gridCol w:w="7995"/>
      </w:tblGrid>
      <w:tr w:rsidR="00D566E6" w:rsidRPr="008568A7" w14:paraId="642692AE" w14:textId="77777777" w:rsidTr="00D91BD3">
        <w:trPr>
          <w:trHeight w:hRule="exact" w:val="284"/>
          <w:jc w:val="center"/>
        </w:trPr>
        <w:tc>
          <w:tcPr>
            <w:tcW w:w="9145" w:type="dxa"/>
            <w:gridSpan w:val="2"/>
            <w:tcBorders>
              <w:top w:val="nil"/>
              <w:left w:val="nil"/>
              <w:bottom w:val="nil"/>
              <w:right w:val="nil"/>
            </w:tcBorders>
            <w:shd w:val="clear" w:color="auto" w:fill="A2B593"/>
            <w:tcMar>
              <w:top w:w="4" w:type="dxa"/>
              <w:left w:w="4" w:type="dxa"/>
              <w:bottom w:w="0" w:type="dxa"/>
              <w:right w:w="4" w:type="dxa"/>
            </w:tcMar>
            <w:vAlign w:val="bottom"/>
            <w:hideMark/>
          </w:tcPr>
          <w:p w14:paraId="3A798D1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TABLE 6.3: Long-Term Senior Debt Rating Symbols</w:t>
            </w:r>
          </w:p>
        </w:tc>
      </w:tr>
      <w:tr w:rsidR="00D566E6" w:rsidRPr="008568A7" w14:paraId="54DB4A13" w14:textId="77777777" w:rsidTr="00D566E6">
        <w:trPr>
          <w:trHeight w:hRule="exact" w:val="171"/>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36D6098F"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C397F73" w14:textId="77777777" w:rsidR="00D566E6" w:rsidRPr="008568A7" w:rsidRDefault="00D566E6" w:rsidP="00D566E6">
            <w:pPr>
              <w:pStyle w:val="BT-Normal"/>
              <w:contextualSpacing/>
              <w:rPr>
                <w:rStyle w:val="BT-NormalCharacter"/>
                <w:rFonts w:ascii="Calibri" w:eastAsiaTheme="minorEastAsia" w:hAnsi="Calibri"/>
              </w:rPr>
            </w:pPr>
          </w:p>
        </w:tc>
      </w:tr>
      <w:tr w:rsidR="00D566E6" w:rsidRPr="008568A7" w14:paraId="555FC614" w14:textId="77777777" w:rsidTr="00D91BD3">
        <w:trPr>
          <w:trHeight w:hRule="exact" w:val="284"/>
          <w:jc w:val="center"/>
        </w:trPr>
        <w:tc>
          <w:tcPr>
            <w:tcW w:w="1150" w:type="dxa"/>
            <w:tcBorders>
              <w:top w:val="nil"/>
              <w:left w:val="nil"/>
              <w:right w:val="nil"/>
            </w:tcBorders>
            <w:shd w:val="clear" w:color="auto" w:fill="auto"/>
            <w:tcMar>
              <w:top w:w="4" w:type="dxa"/>
              <w:left w:w="4" w:type="dxa"/>
              <w:bottom w:w="0" w:type="dxa"/>
              <w:right w:w="4" w:type="dxa"/>
            </w:tcMar>
            <w:vAlign w:val="bottom"/>
            <w:hideMark/>
          </w:tcPr>
          <w:p w14:paraId="7BB598EF"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right w:val="nil"/>
            </w:tcBorders>
            <w:shd w:val="clear" w:color="auto" w:fill="auto"/>
            <w:tcMar>
              <w:top w:w="4" w:type="dxa"/>
              <w:left w:w="4" w:type="dxa"/>
              <w:bottom w:w="0" w:type="dxa"/>
              <w:right w:w="4" w:type="dxa"/>
            </w:tcMar>
            <w:vAlign w:val="bottom"/>
            <w:hideMark/>
          </w:tcPr>
          <w:p w14:paraId="00B90775"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Investment Grade Ratings</w:t>
            </w:r>
          </w:p>
        </w:tc>
      </w:tr>
      <w:tr w:rsidR="00D566E6" w:rsidRPr="008568A7" w14:paraId="73854048" w14:textId="77777777" w:rsidTr="00D91BD3">
        <w:trPr>
          <w:trHeight w:hRule="exact" w:val="284"/>
          <w:jc w:val="center"/>
        </w:trPr>
        <w:tc>
          <w:tcPr>
            <w:tcW w:w="1150" w:type="dxa"/>
            <w:tcBorders>
              <w:top w:val="nil"/>
              <w:left w:val="nil"/>
              <w:bottom w:val="nil"/>
              <w:right w:val="nil"/>
            </w:tcBorders>
            <w:shd w:val="clear" w:color="auto" w:fill="A2B593"/>
            <w:tcMar>
              <w:top w:w="4" w:type="dxa"/>
              <w:left w:w="4" w:type="dxa"/>
              <w:bottom w:w="0" w:type="dxa"/>
              <w:right w:w="4" w:type="dxa"/>
            </w:tcMar>
            <w:vAlign w:val="bottom"/>
            <w:hideMark/>
          </w:tcPr>
          <w:p w14:paraId="563EDE6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Rating</w:t>
            </w:r>
          </w:p>
        </w:tc>
        <w:tc>
          <w:tcPr>
            <w:tcW w:w="7995" w:type="dxa"/>
            <w:tcBorders>
              <w:top w:val="nil"/>
              <w:left w:val="nil"/>
              <w:bottom w:val="nil"/>
              <w:right w:val="nil"/>
            </w:tcBorders>
            <w:shd w:val="clear" w:color="auto" w:fill="A2B593"/>
            <w:tcMar>
              <w:top w:w="4" w:type="dxa"/>
              <w:left w:w="4" w:type="dxa"/>
              <w:bottom w:w="0" w:type="dxa"/>
              <w:right w:w="4" w:type="dxa"/>
            </w:tcMar>
            <w:vAlign w:val="bottom"/>
            <w:hideMark/>
          </w:tcPr>
          <w:p w14:paraId="44E72BB9"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Interpretation</w:t>
            </w:r>
          </w:p>
        </w:tc>
      </w:tr>
      <w:tr w:rsidR="00D566E6" w:rsidRPr="008568A7" w14:paraId="69681C5C"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59FFEF75"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AAA/Aaa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A924B85"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Highest quality; extremely strong, highly unlikely to be affected by foreseeable events.</w:t>
            </w:r>
          </w:p>
        </w:tc>
      </w:tr>
      <w:tr w:rsidR="00D566E6" w:rsidRPr="008568A7" w14:paraId="162148C4" w14:textId="77777777" w:rsidTr="00D566E6">
        <w:trPr>
          <w:trHeight w:hRule="exact" w:val="306"/>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5A14D69A"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AA/Aa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6C79C256"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Very high quality; capacity for repayment is not significantly vulnerable to foreseeable events.</w:t>
            </w:r>
          </w:p>
        </w:tc>
      </w:tr>
      <w:tr w:rsidR="00D566E6" w:rsidRPr="008568A7" w14:paraId="12CB10C2" w14:textId="77777777" w:rsidTr="00D566E6">
        <w:trPr>
          <w:trHeight w:hRule="exact" w:val="279"/>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5F153DC"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A/A</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662ACB6D"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Strong payment capacity; more likely to be affected by changes in economic circumstances.</w:t>
            </w:r>
          </w:p>
        </w:tc>
      </w:tr>
      <w:tr w:rsidR="00D566E6" w:rsidRPr="008568A7" w14:paraId="6B42E0A7" w14:textId="77777777" w:rsidTr="00D566E6">
        <w:trPr>
          <w:trHeight w:hRule="exact" w:val="441"/>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34E9522"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BBB/Baa</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8BBE4BC"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Adequate payment capacity; a negative change in environment may affect capacity for repayment.</w:t>
            </w:r>
          </w:p>
        </w:tc>
      </w:tr>
      <w:tr w:rsidR="00D566E6" w:rsidRPr="008568A7" w14:paraId="36B1F7DF"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7FB15722"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5168A5EB" w14:textId="77777777" w:rsidR="00D566E6" w:rsidRPr="008568A7" w:rsidRDefault="00D566E6" w:rsidP="00D566E6">
            <w:pPr>
              <w:pStyle w:val="BT-Normal"/>
              <w:contextualSpacing/>
              <w:rPr>
                <w:rStyle w:val="BT-NormalCharacter"/>
                <w:rFonts w:ascii="Calibri" w:eastAsiaTheme="minorEastAsia" w:hAnsi="Calibri"/>
              </w:rPr>
            </w:pPr>
          </w:p>
        </w:tc>
      </w:tr>
      <w:tr w:rsidR="00D566E6" w:rsidRPr="008568A7" w14:paraId="0CC03AAD" w14:textId="77777777" w:rsidTr="00D91BD3">
        <w:trPr>
          <w:trHeight w:hRule="exact" w:val="284"/>
          <w:jc w:val="center"/>
        </w:trPr>
        <w:tc>
          <w:tcPr>
            <w:tcW w:w="1150" w:type="dxa"/>
            <w:tcBorders>
              <w:top w:val="nil"/>
              <w:left w:val="nil"/>
              <w:right w:val="nil"/>
            </w:tcBorders>
            <w:shd w:val="clear" w:color="auto" w:fill="auto"/>
            <w:tcMar>
              <w:top w:w="4" w:type="dxa"/>
              <w:left w:w="4" w:type="dxa"/>
              <w:bottom w:w="0" w:type="dxa"/>
              <w:right w:w="4" w:type="dxa"/>
            </w:tcMar>
            <w:vAlign w:val="bottom"/>
            <w:hideMark/>
          </w:tcPr>
          <w:p w14:paraId="647EF522"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right w:val="nil"/>
            </w:tcBorders>
            <w:shd w:val="clear" w:color="auto" w:fill="auto"/>
            <w:tcMar>
              <w:top w:w="4" w:type="dxa"/>
              <w:left w:w="4" w:type="dxa"/>
              <w:bottom w:w="0" w:type="dxa"/>
              <w:right w:w="4" w:type="dxa"/>
            </w:tcMar>
            <w:vAlign w:val="bottom"/>
            <w:hideMark/>
          </w:tcPr>
          <w:p w14:paraId="758F125C"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Below Investment Grade Ratings</w:t>
            </w:r>
          </w:p>
        </w:tc>
      </w:tr>
      <w:tr w:rsidR="00D566E6" w:rsidRPr="008568A7" w14:paraId="566C5DFC" w14:textId="77777777" w:rsidTr="00D91BD3">
        <w:trPr>
          <w:trHeight w:hRule="exact" w:val="284"/>
          <w:jc w:val="center"/>
        </w:trPr>
        <w:tc>
          <w:tcPr>
            <w:tcW w:w="1150" w:type="dxa"/>
            <w:tcBorders>
              <w:top w:val="nil"/>
              <w:left w:val="nil"/>
              <w:bottom w:val="nil"/>
              <w:right w:val="nil"/>
            </w:tcBorders>
            <w:shd w:val="clear" w:color="auto" w:fill="A2B593"/>
            <w:tcMar>
              <w:top w:w="4" w:type="dxa"/>
              <w:left w:w="4" w:type="dxa"/>
              <w:bottom w:w="0" w:type="dxa"/>
              <w:right w:w="4" w:type="dxa"/>
            </w:tcMar>
            <w:vAlign w:val="bottom"/>
            <w:hideMark/>
          </w:tcPr>
          <w:p w14:paraId="4597BE03"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Rating</w:t>
            </w:r>
          </w:p>
        </w:tc>
        <w:tc>
          <w:tcPr>
            <w:tcW w:w="7995" w:type="dxa"/>
            <w:tcBorders>
              <w:top w:val="nil"/>
              <w:left w:val="nil"/>
              <w:bottom w:val="nil"/>
              <w:right w:val="nil"/>
            </w:tcBorders>
            <w:shd w:val="clear" w:color="auto" w:fill="A2B593"/>
            <w:tcMar>
              <w:top w:w="4" w:type="dxa"/>
              <w:left w:w="4" w:type="dxa"/>
              <w:bottom w:w="0" w:type="dxa"/>
              <w:right w:w="4" w:type="dxa"/>
            </w:tcMar>
            <w:vAlign w:val="bottom"/>
            <w:hideMark/>
          </w:tcPr>
          <w:p w14:paraId="696157A6"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Interpretation</w:t>
            </w:r>
          </w:p>
        </w:tc>
      </w:tr>
      <w:tr w:rsidR="00D566E6" w:rsidRPr="008568A7" w14:paraId="177BC541"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65E6EDB"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BB/Ba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3FCF8706"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speculative with possibility of developing credit risks.</w:t>
            </w:r>
          </w:p>
        </w:tc>
      </w:tr>
      <w:tr w:rsidR="00D566E6" w:rsidRPr="008568A7" w14:paraId="155EFB17"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024AFA73"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B/B</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1176CB39"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very speculative with significant credit risk.</w:t>
            </w:r>
          </w:p>
        </w:tc>
      </w:tr>
      <w:tr w:rsidR="00D566E6" w:rsidRPr="008568A7" w14:paraId="3AAA1C46"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77D3605E"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CCC/Caa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0324ED23"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highly speculative with substantial credit risk.</w:t>
            </w:r>
          </w:p>
        </w:tc>
      </w:tr>
      <w:tr w:rsidR="00D566E6" w:rsidRPr="008568A7" w14:paraId="4D0AA216"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2B0B8AFE"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CC/Ca</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74DFE96B"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Maybe in default or wildly speculative.</w:t>
            </w:r>
          </w:p>
        </w:tc>
      </w:tr>
      <w:tr w:rsidR="00D566E6" w:rsidRPr="008568A7" w14:paraId="6B9EC36B"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2BF8F55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C/C/D</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08E8F229"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In bankruptcy or default.</w:t>
            </w:r>
          </w:p>
        </w:tc>
      </w:tr>
    </w:tbl>
    <w:p w14:paraId="44BBC65F" w14:textId="77777777" w:rsidR="00FC34F8" w:rsidRPr="008568A7" w:rsidRDefault="00FC34F8">
      <w:pPr>
        <w:pStyle w:val="Heading2"/>
      </w:pPr>
    </w:p>
    <w:p w14:paraId="72B616EE" w14:textId="77777777" w:rsidR="00D566E6" w:rsidRPr="008568A7" w:rsidRDefault="00D566E6">
      <w:pPr>
        <w:pStyle w:val="Heading2"/>
      </w:pPr>
      <w:bookmarkStart w:id="9477" w:name="_Toc222580860"/>
      <w:r w:rsidRPr="008568A7">
        <w:t>Describe the difference between an issuer‐pay and a subscriber‐pay model and what concerns the issuer‐pay model engenders.</w:t>
      </w:r>
      <w:bookmarkEnd w:id="9477"/>
    </w:p>
    <w:p w14:paraId="4E9AA24B" w14:textId="77777777" w:rsidR="00D566E6" w:rsidRPr="00D91BD3" w:rsidRDefault="00D566E6" w:rsidP="00D566E6">
      <w:pPr>
        <w:pStyle w:val="Paragraph"/>
        <w:rPr>
          <w:rFonts w:ascii="Calibri" w:hAnsi="Calibri"/>
          <w:sz w:val="24"/>
        </w:rPr>
      </w:pPr>
      <w:r w:rsidRPr="00D91BD3">
        <w:rPr>
          <w:rFonts w:ascii="Calibri" w:hAnsi="Calibri"/>
          <w:sz w:val="24"/>
        </w:rPr>
        <w:t>Even before the crisis, “the switch in payment arrangements from subscribers to issuers remains a point of some controversy, raising concerns about the independence of the agencies.”</w:t>
      </w:r>
    </w:p>
    <w:p w14:paraId="1D50FE93" w14:textId="77777777" w:rsidR="00D566E6" w:rsidRPr="00D91BD3" w:rsidRDefault="00D566E6" w:rsidP="00D566E6">
      <w:pPr>
        <w:pStyle w:val="Paragraph"/>
        <w:rPr>
          <w:rFonts w:ascii="Calibri" w:hAnsi="Calibri"/>
          <w:sz w:val="24"/>
        </w:rPr>
      </w:pPr>
      <w:r w:rsidRPr="00D91BD3">
        <w:rPr>
          <w:rFonts w:ascii="Calibri" w:hAnsi="Calibri"/>
          <w:sz w:val="24"/>
        </w:rPr>
        <w:t>In truth, although they are paid for their services, the agencies generally behave more like academic research centers than businesses.</w:t>
      </w:r>
    </w:p>
    <w:p w14:paraId="47431363" w14:textId="77777777" w:rsidR="00D566E6" w:rsidRPr="008568A7" w:rsidRDefault="00D566E6">
      <w:pPr>
        <w:pStyle w:val="Heading2"/>
      </w:pPr>
      <w:bookmarkStart w:id="9478" w:name="_Toc222580861"/>
      <w:r w:rsidRPr="008568A7">
        <w:t>Describe and contrast the process for rating industrial and sovereign debt and describe how the distributions of these ratings may differ.</w:t>
      </w:r>
      <w:bookmarkEnd w:id="9478"/>
    </w:p>
    <w:p w14:paraId="734B8977" w14:textId="77777777" w:rsidR="00B860F0" w:rsidRPr="008568A7" w:rsidRDefault="00B860F0" w:rsidP="008568A7">
      <w:pPr>
        <w:pStyle w:val="Heading3"/>
        <w:rPr>
          <w:rStyle w:val="Strong"/>
          <w:b/>
        </w:rPr>
      </w:pPr>
      <w:bookmarkStart w:id="9479" w:name="_Toc222580862"/>
      <w:r w:rsidRPr="008568A7">
        <w:rPr>
          <w:rStyle w:val="Strong"/>
          <w:b/>
        </w:rPr>
        <w:t>Industrial ratings</w:t>
      </w:r>
      <w:bookmarkEnd w:id="9479"/>
    </w:p>
    <w:p w14:paraId="33E58587" w14:textId="77777777" w:rsidR="00D566E6" w:rsidRPr="00D91BD3" w:rsidRDefault="00D566E6" w:rsidP="00D566E6">
      <w:pPr>
        <w:pStyle w:val="Paragraph"/>
        <w:rPr>
          <w:rFonts w:ascii="Calibri" w:hAnsi="Calibri"/>
          <w:sz w:val="24"/>
        </w:rPr>
      </w:pPr>
      <w:r w:rsidRPr="00D91BD3">
        <w:rPr>
          <w:rStyle w:val="Strong"/>
          <w:rFonts w:ascii="Calibri" w:hAnsi="Calibri"/>
          <w:b w:val="0"/>
          <w:sz w:val="24"/>
        </w:rPr>
        <w:t>S &amp; P focuses</w:t>
      </w:r>
      <w:r w:rsidRPr="00D91BD3">
        <w:rPr>
          <w:rFonts w:ascii="Calibri" w:hAnsi="Calibri"/>
          <w:sz w:val="24"/>
        </w:rPr>
        <w:t xml:space="preserve"> on:</w:t>
      </w:r>
    </w:p>
    <w:p w14:paraId="07406A15"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Business risk</w:t>
      </w:r>
    </w:p>
    <w:p w14:paraId="4D325988"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Industry characteristics</w:t>
      </w:r>
    </w:p>
    <w:p w14:paraId="1FA18F33"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Competitive positioning</w:t>
      </w:r>
    </w:p>
    <w:p w14:paraId="13FF545F"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Management</w:t>
      </w:r>
    </w:p>
    <w:p w14:paraId="455486DF"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risk</w:t>
      </w:r>
    </w:p>
    <w:p w14:paraId="56C6E1FE"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characteristics</w:t>
      </w:r>
    </w:p>
    <w:p w14:paraId="26D8A3F8"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policies</w:t>
      </w:r>
    </w:p>
    <w:p w14:paraId="60171AA3"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Proﬁtability</w:t>
      </w:r>
    </w:p>
    <w:p w14:paraId="7165CC3C"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Capitalization</w:t>
      </w:r>
    </w:p>
    <w:p w14:paraId="6958FEA6"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Cash ﬂow protection</w:t>
      </w:r>
    </w:p>
    <w:p w14:paraId="162E1307" w14:textId="77777777" w:rsidR="00D566E6" w:rsidRPr="00D91BD3" w:rsidRDefault="00B860F0" w:rsidP="001A3067">
      <w:pPr>
        <w:pStyle w:val="Paragraph"/>
        <w:numPr>
          <w:ilvl w:val="0"/>
          <w:numId w:val="21"/>
        </w:numPr>
        <w:spacing w:line="240" w:lineRule="auto"/>
        <w:rPr>
          <w:rFonts w:ascii="Calibri" w:hAnsi="Calibri"/>
          <w:sz w:val="24"/>
        </w:rPr>
      </w:pPr>
      <w:r w:rsidRPr="00D91BD3">
        <w:rPr>
          <w:rFonts w:ascii="Calibri" w:hAnsi="Calibri"/>
          <w:sz w:val="24"/>
        </w:rPr>
        <w:t>Financ</w:t>
      </w:r>
      <w:r w:rsidR="00D566E6" w:rsidRPr="00D91BD3">
        <w:rPr>
          <w:rFonts w:ascii="Calibri" w:hAnsi="Calibri"/>
          <w:sz w:val="24"/>
        </w:rPr>
        <w:t>ial ﬂexibility</w:t>
      </w:r>
    </w:p>
    <w:p w14:paraId="009CBC87" w14:textId="77777777" w:rsidR="00D566E6" w:rsidRPr="008568A7" w:rsidRDefault="00D566E6" w:rsidP="008568A7">
      <w:pPr>
        <w:pStyle w:val="Heading3"/>
      </w:pPr>
      <w:bookmarkStart w:id="9480" w:name="_Toc222580863"/>
      <w:r w:rsidRPr="008568A7">
        <w:rPr>
          <w:rStyle w:val="Strong"/>
          <w:b/>
        </w:rPr>
        <w:t>Sovereign Debt</w:t>
      </w:r>
      <w:r w:rsidRPr="008568A7">
        <w:t>:</w:t>
      </w:r>
      <w:bookmarkEnd w:id="9480"/>
    </w:p>
    <w:p w14:paraId="17F93760" w14:textId="77777777" w:rsidR="00D566E6" w:rsidRPr="008568A7" w:rsidRDefault="00D566E6" w:rsidP="00D566E6">
      <w:pPr>
        <w:pStyle w:val="Paragraph"/>
        <w:rPr>
          <w:rFonts w:ascii="Calibri" w:hAnsi="Calibri"/>
          <w:sz w:val="24"/>
        </w:rPr>
      </w:pPr>
      <w:r w:rsidRPr="008568A7">
        <w:rPr>
          <w:rFonts w:ascii="Calibri" w:hAnsi="Calibri"/>
          <w:sz w:val="24"/>
        </w:rPr>
        <w:t xml:space="preserve">A host of other qualitative factors: stability of political institutions, social/economic coherence, </w:t>
      </w:r>
      <w:r w:rsidR="00B860F0" w:rsidRPr="008568A7">
        <w:rPr>
          <w:rFonts w:ascii="Calibri" w:hAnsi="Calibri"/>
          <w:sz w:val="24"/>
        </w:rPr>
        <w:t>and integration</w:t>
      </w:r>
      <w:r w:rsidRPr="008568A7">
        <w:rPr>
          <w:rFonts w:ascii="Calibri" w:hAnsi="Calibri"/>
          <w:sz w:val="24"/>
        </w:rPr>
        <w:t xml:space="preserve"> into the world’s economic system. These factors lead to the </w:t>
      </w:r>
      <w:r w:rsidRPr="008568A7">
        <w:rPr>
          <w:rStyle w:val="EmphasisStandardChar"/>
          <w:rFonts w:ascii="Calibri" w:eastAsiaTheme="minorEastAsia" w:hAnsi="Calibri"/>
          <w:color w:val="000000" w:themeColor="text1"/>
          <w:sz w:val="24"/>
        </w:rPr>
        <w:t>greater dispersion</w:t>
      </w:r>
      <w:r w:rsidRPr="008568A7">
        <w:rPr>
          <w:rFonts w:ascii="Calibri" w:hAnsi="Calibri"/>
          <w:sz w:val="24"/>
        </w:rPr>
        <w:t xml:space="preserve"> around quantitative estimates in sovereign ratings</w:t>
      </w:r>
    </w:p>
    <w:p w14:paraId="4ECE176C" w14:textId="77777777" w:rsidR="00D566E6" w:rsidRPr="008568A7" w:rsidRDefault="00D566E6">
      <w:pPr>
        <w:pStyle w:val="Heading2"/>
      </w:pPr>
      <w:bookmarkStart w:id="9481" w:name="_Toc222580864"/>
      <w:r w:rsidRPr="008568A7">
        <w:t xml:space="preserve">Discuss the ratings </w:t>
      </w:r>
      <w:r w:rsidR="00FC34F8" w:rsidRPr="008568A7">
        <w:t>performance for corporate bonds</w:t>
      </w:r>
      <w:bookmarkEnd w:id="9481"/>
    </w:p>
    <w:p w14:paraId="53655C64" w14:textId="77777777" w:rsidR="00D566E6" w:rsidRPr="008568A7" w:rsidRDefault="00D566E6" w:rsidP="00D566E6">
      <w:pPr>
        <w:pStyle w:val="Paragraph"/>
        <w:rPr>
          <w:rFonts w:ascii="Calibri" w:hAnsi="Calibri"/>
          <w:sz w:val="24"/>
        </w:rPr>
      </w:pPr>
      <w:r w:rsidRPr="008568A7">
        <w:rPr>
          <w:rFonts w:ascii="Calibri" w:hAnsi="Calibri"/>
          <w:sz w:val="24"/>
        </w:rPr>
        <w:t xml:space="preserve">Default rates are “consistently inversely related to credit ratings over both short </w:t>
      </w:r>
      <w:r w:rsidR="00FC34F8" w:rsidRPr="008568A7">
        <w:rPr>
          <w:rFonts w:ascii="Calibri" w:hAnsi="Calibri"/>
          <w:sz w:val="24"/>
        </w:rPr>
        <w:t>&amp; long</w:t>
      </w:r>
      <w:r w:rsidRPr="008568A7">
        <w:rPr>
          <w:rFonts w:ascii="Calibri" w:hAnsi="Calibri"/>
          <w:sz w:val="24"/>
        </w:rPr>
        <w:t xml:space="preserve"> time periods.”</w:t>
      </w:r>
    </w:p>
    <w:p w14:paraId="72965BDD" w14:textId="77777777" w:rsidR="00D566E6" w:rsidRPr="008568A7" w:rsidRDefault="00D566E6" w:rsidP="00D566E6">
      <w:pPr>
        <w:pStyle w:val="Paragraph"/>
        <w:rPr>
          <w:rFonts w:ascii="Calibri" w:hAnsi="Calibri"/>
          <w:sz w:val="24"/>
        </w:rPr>
      </w:pPr>
      <w:r w:rsidRPr="008568A7">
        <w:rPr>
          <w:rFonts w:ascii="Calibri" w:hAnsi="Calibri"/>
          <w:sz w:val="24"/>
        </w:rPr>
        <w:t xml:space="preserve">From 1970–2005, the </w:t>
      </w:r>
      <w:r w:rsidR="00FC34F8" w:rsidRPr="008568A7">
        <w:rPr>
          <w:rFonts w:ascii="Calibri" w:hAnsi="Calibri"/>
          <w:sz w:val="24"/>
        </w:rPr>
        <w:t>one-year</w:t>
      </w:r>
      <w:r w:rsidRPr="008568A7">
        <w:rPr>
          <w:rFonts w:ascii="Calibri" w:hAnsi="Calibri"/>
          <w:sz w:val="24"/>
        </w:rPr>
        <w:t xml:space="preserve"> default rate of Aaa bonds was zero</w:t>
      </w:r>
    </w:p>
    <w:p w14:paraId="0D4F30F0" w14:textId="77777777" w:rsidR="00D566E6" w:rsidRPr="008568A7" w:rsidRDefault="00D566E6" w:rsidP="00D566E6">
      <w:pPr>
        <w:pStyle w:val="Paragraph"/>
        <w:rPr>
          <w:rFonts w:ascii="Calibri" w:hAnsi="Calibri"/>
          <w:sz w:val="24"/>
        </w:rPr>
      </w:pPr>
      <w:r w:rsidRPr="008568A7">
        <w:rPr>
          <w:rFonts w:ascii="Calibri" w:hAnsi="Calibri"/>
          <w:sz w:val="24"/>
        </w:rPr>
        <w:t xml:space="preserve">But it was more than 5 percent for B-rated bonds. </w:t>
      </w:r>
    </w:p>
    <w:p w14:paraId="32152036" w14:textId="77777777" w:rsidR="00D566E6" w:rsidRPr="008568A7" w:rsidRDefault="00D566E6" w:rsidP="00D566E6">
      <w:pPr>
        <w:pStyle w:val="Paragraph"/>
        <w:rPr>
          <w:rFonts w:ascii="Calibri" w:hAnsi="Calibri"/>
          <w:sz w:val="24"/>
        </w:rPr>
      </w:pPr>
      <w:r w:rsidRPr="008568A7">
        <w:rPr>
          <w:rFonts w:ascii="Calibri" w:hAnsi="Calibri"/>
          <w:sz w:val="24"/>
        </w:rPr>
        <w:t>Ordinal ranking tends to hold up.</w:t>
      </w:r>
    </w:p>
    <w:p w14:paraId="6F8173DB" w14:textId="77777777" w:rsidR="00D566E6" w:rsidRPr="008568A7" w:rsidRDefault="00D566E6" w:rsidP="00D566E6">
      <w:pPr>
        <w:pStyle w:val="Paragraph"/>
        <w:rPr>
          <w:rFonts w:ascii="Calibri" w:hAnsi="Calibri"/>
        </w:rPr>
      </w:pPr>
      <w:r w:rsidRPr="008568A7">
        <w:rPr>
          <w:rFonts w:ascii="Calibri" w:hAnsi="Calibri"/>
          <w:noProof/>
          <w:lang w:bidi="ar-SA"/>
        </w:rPr>
        <w:drawing>
          <wp:inline distT="0" distB="0" distL="0" distR="0" wp14:anchorId="18E1DD6F" wp14:editId="2BF8B3EE">
            <wp:extent cx="5143500" cy="2743019"/>
            <wp:effectExtent l="0" t="0" r="0" b="635"/>
            <wp:docPr id="70"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54469A42" w14:textId="77D365EF" w:rsidR="00D566E6" w:rsidRPr="008568A7" w:rsidRDefault="00D566E6">
      <w:pPr>
        <w:pStyle w:val="Heading2"/>
      </w:pPr>
      <w:bookmarkStart w:id="9482" w:name="_Toc222580865"/>
      <w:r w:rsidRPr="008568A7">
        <w:t>Describe the relationship between the rating agencies</w:t>
      </w:r>
      <w:ins w:id="9483" w:author="Aleksander Hansen" w:date="2013-02-15T17:19:00Z">
        <w:r w:rsidR="003578F0">
          <w:fldChar w:fldCharType="begin"/>
        </w:r>
        <w:r w:rsidR="003578F0">
          <w:instrText xml:space="preserve"> XE "</w:instrText>
        </w:r>
      </w:ins>
      <w:ins w:id="9484" w:author="Aleksander Hansen" w:date="2013-02-11T18:49:00Z">
        <w:r w:rsidR="003578F0">
          <w:instrText>rating agencies</w:instrText>
        </w:r>
      </w:ins>
      <w:ins w:id="9485" w:author="Aleksander Hansen" w:date="2013-02-15T17:19:00Z">
        <w:r w:rsidR="003578F0">
          <w:instrText xml:space="preserve">" </w:instrText>
        </w:r>
        <w:r w:rsidR="003578F0">
          <w:fldChar w:fldCharType="end"/>
        </w:r>
      </w:ins>
      <w:r w:rsidRPr="008568A7">
        <w:t xml:space="preserve"> and regulators and identify key regulations that impact the rating agencies and the use of ratings in the market</w:t>
      </w:r>
      <w:bookmarkEnd w:id="9482"/>
    </w:p>
    <w:p w14:paraId="3398C000"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Relationship is “deep and often ambiguous”</w:t>
      </w:r>
    </w:p>
    <w:p w14:paraId="060A9AAB"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Regulators attracted to standard (widespread acceptance)</w:t>
      </w:r>
    </w:p>
    <w:p w14:paraId="5FDC3D5A"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For agencies, regulator reliance is validation</w:t>
      </w:r>
    </w:p>
    <w:p w14:paraId="1F2A9E7B"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Key regulations</w:t>
      </w:r>
    </w:p>
    <w:p w14:paraId="410EA708"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NRSROs in US</w:t>
      </w:r>
    </w:p>
    <w:p w14:paraId="6A2AA948"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Credit Rating Agency Reform Act of 2006</w:t>
      </w:r>
    </w:p>
    <w:p w14:paraId="01AD2506"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ECAI in Basel II</w:t>
      </w:r>
    </w:p>
    <w:p w14:paraId="6A71FFF0" w14:textId="5D3D023C" w:rsidR="00D566E6" w:rsidRPr="008568A7" w:rsidRDefault="00D566E6">
      <w:pPr>
        <w:pStyle w:val="Heading2"/>
      </w:pPr>
      <w:bookmarkStart w:id="9486" w:name="_Toc222580866"/>
      <w:r w:rsidRPr="008568A7">
        <w:t>Discuss some of the trends and issues emerging from the current credit crisis relevant to the rating agencies</w:t>
      </w:r>
      <w:ins w:id="9487" w:author="Aleksander Hansen" w:date="2013-02-15T17:19:00Z">
        <w:r w:rsidR="003578F0">
          <w:fldChar w:fldCharType="begin"/>
        </w:r>
        <w:r w:rsidR="003578F0">
          <w:instrText xml:space="preserve"> XE "</w:instrText>
        </w:r>
      </w:ins>
      <w:ins w:id="9488" w:author="Aleksander Hansen" w:date="2013-02-11T18:49:00Z">
        <w:r w:rsidR="003578F0">
          <w:instrText>rating agencies</w:instrText>
        </w:r>
      </w:ins>
      <w:ins w:id="9489" w:author="Aleksander Hansen" w:date="2013-02-15T17:19:00Z">
        <w:r w:rsidR="003578F0">
          <w:instrText xml:space="preserve">" </w:instrText>
        </w:r>
        <w:r w:rsidR="003578F0">
          <w:fldChar w:fldCharType="end"/>
        </w:r>
      </w:ins>
      <w:r w:rsidRPr="008568A7">
        <w:t xml:space="preserve"> and the use of ratings in the market.</w:t>
      </w:r>
      <w:bookmarkEnd w:id="9486"/>
    </w:p>
    <w:p w14:paraId="32749333" w14:textId="77777777" w:rsidR="00D566E6" w:rsidRPr="008568A7" w:rsidRDefault="00D566E6" w:rsidP="00D566E6">
      <w:pPr>
        <w:pStyle w:val="Paragraph"/>
        <w:rPr>
          <w:rFonts w:ascii="Calibri" w:hAnsi="Calibri"/>
          <w:sz w:val="24"/>
        </w:rPr>
      </w:pPr>
      <w:r w:rsidRPr="008568A7">
        <w:rPr>
          <w:rFonts w:ascii="Calibri" w:hAnsi="Calibri"/>
          <w:sz w:val="24"/>
        </w:rPr>
        <w:t>Increasing regulator</w:t>
      </w:r>
      <w:r w:rsidR="00E34369" w:rsidRPr="008568A7">
        <w:rPr>
          <w:rFonts w:ascii="Calibri" w:hAnsi="Calibri"/>
          <w:sz w:val="24"/>
        </w:rPr>
        <w:t>y involvement,</w:t>
      </w:r>
      <w:r w:rsidRPr="008568A7">
        <w:rPr>
          <w:rFonts w:ascii="Calibri" w:hAnsi="Calibri"/>
          <w:sz w:val="24"/>
        </w:rPr>
        <w:t xml:space="preserve"> “we expect [the credit crunch] will subject them to more intensive review and criticism than either the Asian crisis or Enron and </w:t>
      </w:r>
      <w:r w:rsidR="00E34369" w:rsidRPr="008568A7">
        <w:rPr>
          <w:rFonts w:ascii="Calibri" w:hAnsi="Calibri"/>
          <w:sz w:val="24"/>
        </w:rPr>
        <w:t>WorldCom.</w:t>
      </w:r>
      <w:r w:rsidRPr="008568A7">
        <w:rPr>
          <w:rFonts w:ascii="Calibri" w:hAnsi="Calibri"/>
          <w:sz w:val="24"/>
        </w:rPr>
        <w:t>”</w:t>
      </w:r>
    </w:p>
    <w:p w14:paraId="3D3FE36B" w14:textId="6E46362C" w:rsidR="00007DCE" w:rsidRDefault="00D566E6" w:rsidP="00D566E6">
      <w:pPr>
        <w:pStyle w:val="Paragraph"/>
        <w:rPr>
          <w:rFonts w:ascii="Calibri" w:hAnsi="Calibri"/>
          <w:sz w:val="24"/>
        </w:rPr>
      </w:pPr>
      <w:r w:rsidRPr="008568A7">
        <w:rPr>
          <w:rFonts w:ascii="Calibri" w:hAnsi="Calibri"/>
          <w:sz w:val="24"/>
        </w:rPr>
        <w:t>“Credit rating agencies</w:t>
      </w:r>
      <w:ins w:id="9490" w:author="Aleksander Hansen" w:date="2013-02-15T17:19:00Z">
        <w:r w:rsidR="003578F0">
          <w:rPr>
            <w:rFonts w:ascii="Calibri" w:hAnsi="Calibri"/>
            <w:sz w:val="24"/>
          </w:rPr>
          <w:fldChar w:fldCharType="begin"/>
        </w:r>
        <w:r w:rsidR="003578F0">
          <w:instrText xml:space="preserve"> XE "</w:instrText>
        </w:r>
      </w:ins>
      <w:ins w:id="9491" w:author="Aleksander Hansen" w:date="2013-02-11T18:49:00Z">
        <w:r w:rsidR="003578F0">
          <w:instrText>rating agencies</w:instrText>
        </w:r>
      </w:ins>
      <w:ins w:id="9492" w:author="Aleksander Hansen" w:date="2013-02-15T17:19:00Z">
        <w:r w:rsidR="003578F0">
          <w:instrText xml:space="preserve">" </w:instrText>
        </w:r>
        <w:r w:rsidR="003578F0">
          <w:rPr>
            <w:rFonts w:ascii="Calibri" w:hAnsi="Calibri"/>
            <w:sz w:val="24"/>
          </w:rPr>
          <w:fldChar w:fldCharType="end"/>
        </w:r>
      </w:ins>
      <w:r w:rsidRPr="008568A7">
        <w:rPr>
          <w:rFonts w:ascii="Calibri" w:hAnsi="Calibri"/>
          <w:sz w:val="24"/>
        </w:rPr>
        <w:t xml:space="preserve"> are going to remain a major influence in the capital markets and, if anything, their domination will grow stronger. Even though their performance has not been without blemish it is clear that global financial markets need their essential information services.”</w:t>
      </w:r>
    </w:p>
    <w:p w14:paraId="6A841138" w14:textId="12828185" w:rsidR="00F52B32" w:rsidRDefault="00007DCE">
      <w:pPr>
        <w:pStyle w:val="Heading2"/>
        <w:rPr>
          <w:ins w:id="9493" w:author="Aleksander Hansen" w:date="2013-02-11T18:49:00Z"/>
        </w:rPr>
        <w:pPrChange w:id="9494" w:author="Aleksander Hansen" w:date="2013-02-15T20:42:00Z">
          <w:pPr/>
        </w:pPrChange>
      </w:pPr>
      <w:r>
        <w:br w:type="page"/>
      </w:r>
      <w:bookmarkStart w:id="9495" w:name="_Toc222580867"/>
      <w:ins w:id="9496" w:author="Aleksander Hansen" w:date="2013-02-11T18:47:00Z">
        <w:r w:rsidR="00F52B32">
          <w:t>C</w:t>
        </w:r>
      </w:ins>
      <w:ins w:id="9497" w:author="Aleksander Hansen" w:date="2013-02-11T18:48:00Z">
        <w:r w:rsidR="00F52B32">
          <w:t>hapter Summary</w:t>
        </w:r>
      </w:ins>
      <w:bookmarkEnd w:id="9495"/>
    </w:p>
    <w:p w14:paraId="33AF804B" w14:textId="0BEF8DD0" w:rsidR="00F52B32" w:rsidRDefault="00F52B32">
      <w:pPr>
        <w:pStyle w:val="Paragraph"/>
        <w:rPr>
          <w:ins w:id="9498" w:author="Aleksander Hansen" w:date="2013-02-11T18:49:00Z"/>
        </w:rPr>
        <w:pPrChange w:id="9499" w:author="Aleksander Hansen" w:date="2013-02-11T18:49:00Z">
          <w:pPr/>
        </w:pPrChange>
      </w:pPr>
      <w:ins w:id="9500" w:author="Aleksander Hansen" w:date="2013-02-11T18:49:00Z">
        <w:r>
          <w:t>The rating agencies</w:t>
        </w:r>
      </w:ins>
      <w:ins w:id="9501" w:author="Aleksander Hansen" w:date="2013-02-15T17:19:00Z">
        <w:r w:rsidR="003578F0">
          <w:fldChar w:fldCharType="begin"/>
        </w:r>
        <w:r w:rsidR="003578F0">
          <w:instrText xml:space="preserve"> XE "</w:instrText>
        </w:r>
      </w:ins>
      <w:ins w:id="9502" w:author="Aleksander Hansen" w:date="2013-02-11T18:49:00Z">
        <w:r w:rsidR="003578F0">
          <w:instrText>rating agencies</w:instrText>
        </w:r>
      </w:ins>
      <w:ins w:id="9503" w:author="Aleksander Hansen" w:date="2013-02-15T17:19:00Z">
        <w:r w:rsidR="003578F0">
          <w:instrText xml:space="preserve">" </w:instrText>
        </w:r>
        <w:r w:rsidR="003578F0">
          <w:fldChar w:fldCharType="end"/>
        </w:r>
      </w:ins>
      <w:ins w:id="9504" w:author="Aleksander Hansen" w:date="2013-02-11T18:49:00Z">
        <w:r>
          <w:t xml:space="preserve"> play an important role in capital markets around the world. We can generalize and say that two credit ratings agency structures exist: the issuer-pay model, in which the issuer of a security pays the credit ratings agencies to rate their securities, or the subscriber model, in which the ratings are produced independently of the company which issues them, and paid for by subscriber to the ratings services. </w:t>
        </w:r>
      </w:ins>
    </w:p>
    <w:p w14:paraId="6ED980D4" w14:textId="0BD092E5" w:rsidR="00F52B32" w:rsidRPr="00F52B32" w:rsidRDefault="00F52B32">
      <w:pPr>
        <w:pStyle w:val="Paragraph"/>
        <w:rPr>
          <w:ins w:id="9505" w:author="Aleksander Hansen" w:date="2013-02-11T18:48:00Z"/>
        </w:rPr>
        <w:pPrChange w:id="9506" w:author="Aleksander Hansen" w:date="2013-02-11T18:49:00Z">
          <w:pPr/>
        </w:pPrChange>
      </w:pPr>
      <w:ins w:id="9507" w:author="Aleksander Hansen" w:date="2013-02-11T18:51:00Z">
        <w:r>
          <w:t>The former of the two models have come under some criticism in part because of the high ratings that were given to firms prior to the financial crisis that started in 2007. This raised questions about the transparency and independency of the agencies. The agencies have categorically stated that their assessments are independent of the issuer, however, they have acknowledged that other factors such as liquidity could have played a bigger role in their ratings. Following the financial crisis, the major agencies</w:t>
        </w:r>
      </w:ins>
      <w:ins w:id="9508" w:author="Aleksander Hansen" w:date="2013-02-11T19:12:00Z">
        <w:r w:rsidR="002E135D">
          <w:t xml:space="preserve"> have subsequently made strides to improve upon their modeling techniques and ratings.</w:t>
        </w:r>
      </w:ins>
    </w:p>
    <w:p w14:paraId="78390C59" w14:textId="10DDF98F" w:rsidR="009616A2" w:rsidRDefault="009616A2" w:rsidP="009616A2">
      <w:pPr>
        <w:pStyle w:val="Paragraph"/>
        <w:rPr>
          <w:ins w:id="9509" w:author="Aleksander Hansen" w:date="2013-02-11T19:17:00Z"/>
          <w:rFonts w:ascii="Calibri" w:hAnsi="Calibri"/>
          <w:sz w:val="24"/>
          <w:szCs w:val="24"/>
        </w:rPr>
      </w:pPr>
      <w:ins w:id="9510" w:author="Aleksander Hansen" w:date="2013-02-11T19:14:00Z">
        <w:r>
          <w:rPr>
            <w:rFonts w:ascii="Calibri" w:hAnsi="Calibri"/>
            <w:sz w:val="24"/>
            <w:szCs w:val="24"/>
          </w:rPr>
          <w:t xml:space="preserve">It is important to recognize that the </w:t>
        </w:r>
        <w:r w:rsidRPr="008568A7">
          <w:rPr>
            <w:rFonts w:ascii="Calibri" w:hAnsi="Calibri"/>
            <w:sz w:val="24"/>
            <w:szCs w:val="24"/>
          </w:rPr>
          <w:t>agencies</w:t>
        </w:r>
      </w:ins>
      <w:ins w:id="9511" w:author="Aleksander Hansen" w:date="2013-02-11T19:16:00Z">
        <w:r w:rsidR="000048EE">
          <w:rPr>
            <w:rFonts w:ascii="Calibri" w:hAnsi="Calibri"/>
            <w:sz w:val="24"/>
            <w:szCs w:val="24"/>
          </w:rPr>
          <w:t>’</w:t>
        </w:r>
      </w:ins>
      <w:ins w:id="9512" w:author="Aleksander Hansen" w:date="2013-02-11T19:14:00Z">
        <w:r w:rsidRPr="008568A7">
          <w:rPr>
            <w:rFonts w:ascii="Calibri" w:hAnsi="Calibri"/>
            <w:sz w:val="24"/>
            <w:szCs w:val="24"/>
          </w:rPr>
          <w:t xml:space="preserve"> </w:t>
        </w:r>
      </w:ins>
      <w:ins w:id="9513" w:author="Aleksander Hansen" w:date="2013-02-11T19:15:00Z">
        <w:r w:rsidR="000048EE">
          <w:rPr>
            <w:rFonts w:ascii="Calibri" w:hAnsi="Calibri"/>
            <w:sz w:val="24"/>
            <w:szCs w:val="24"/>
          </w:rPr>
          <w:t>ratings do not constitute a recommendation regarding whether or not to buy, sell or hold a security</w:t>
        </w:r>
      </w:ins>
      <w:ins w:id="9514" w:author="Aleksander Hansen" w:date="2013-02-11T19:14:00Z">
        <w:r w:rsidRPr="008568A7">
          <w:rPr>
            <w:rFonts w:ascii="Calibri" w:hAnsi="Calibri"/>
            <w:sz w:val="24"/>
            <w:szCs w:val="24"/>
          </w:rPr>
          <w:t xml:space="preserve">. Their ratings </w:t>
        </w:r>
        <w:r w:rsidRPr="00E66537">
          <w:rPr>
            <w:rStyle w:val="EmphasisStandardChar"/>
            <w:rFonts w:ascii="Calibri" w:eastAsiaTheme="minorEastAsia" w:hAnsi="Calibri"/>
            <w:b w:val="0"/>
            <w:color w:val="000000" w:themeColor="text1"/>
            <w:sz w:val="24"/>
            <w:szCs w:val="24"/>
          </w:rPr>
          <w:t>express nothing more than informed opinions</w:t>
        </w:r>
        <w:r w:rsidRPr="008568A7">
          <w:rPr>
            <w:rFonts w:ascii="Calibri" w:hAnsi="Calibri"/>
            <w:sz w:val="24"/>
            <w:szCs w:val="24"/>
          </w:rPr>
          <w:t xml:space="preserve"> about creditworthiness</w:t>
        </w:r>
      </w:ins>
      <w:ins w:id="9515" w:author="Aleksander Hansen" w:date="2013-02-11T19:17:00Z">
        <w:r w:rsidR="000048EE">
          <w:rPr>
            <w:rFonts w:ascii="Calibri" w:hAnsi="Calibri"/>
            <w:sz w:val="24"/>
            <w:szCs w:val="24"/>
          </w:rPr>
          <w:t>.</w:t>
        </w:r>
      </w:ins>
    </w:p>
    <w:p w14:paraId="36B039B1" w14:textId="6970BBDF" w:rsidR="00B35D0B" w:rsidRDefault="00B35D0B" w:rsidP="009616A2">
      <w:pPr>
        <w:pStyle w:val="Paragraph"/>
        <w:rPr>
          <w:ins w:id="9516" w:author="Aleksander Hansen" w:date="2013-02-11T19:26:00Z"/>
          <w:rFonts w:ascii="Calibri" w:hAnsi="Calibri"/>
          <w:sz w:val="24"/>
          <w:szCs w:val="24"/>
        </w:rPr>
      </w:pPr>
      <w:ins w:id="9517" w:author="Aleksander Hansen" w:date="2013-02-11T19:17:00Z">
        <w:r>
          <w:rPr>
            <w:rFonts w:ascii="Calibri" w:hAnsi="Calibri"/>
            <w:sz w:val="24"/>
            <w:szCs w:val="24"/>
          </w:rPr>
          <w:t>The three major rating agencies</w:t>
        </w:r>
      </w:ins>
      <w:ins w:id="9518" w:author="Aleksander Hansen" w:date="2013-02-15T17:19:00Z">
        <w:r w:rsidR="003578F0">
          <w:rPr>
            <w:rFonts w:ascii="Calibri" w:hAnsi="Calibri"/>
            <w:sz w:val="24"/>
            <w:szCs w:val="24"/>
          </w:rPr>
          <w:fldChar w:fldCharType="begin"/>
        </w:r>
        <w:r w:rsidR="003578F0">
          <w:instrText xml:space="preserve"> XE "</w:instrText>
        </w:r>
      </w:ins>
      <w:ins w:id="9519" w:author="Aleksander Hansen" w:date="2013-02-11T18:49:00Z">
        <w:r w:rsidR="003578F0">
          <w:instrText>rating agencies</w:instrText>
        </w:r>
      </w:ins>
      <w:ins w:id="9520" w:author="Aleksander Hansen" w:date="2013-02-15T17:19:00Z">
        <w:r w:rsidR="003578F0">
          <w:instrText xml:space="preserve">" </w:instrText>
        </w:r>
        <w:r w:rsidR="003578F0">
          <w:rPr>
            <w:rFonts w:ascii="Calibri" w:hAnsi="Calibri"/>
            <w:sz w:val="24"/>
            <w:szCs w:val="24"/>
          </w:rPr>
          <w:fldChar w:fldCharType="end"/>
        </w:r>
      </w:ins>
      <w:ins w:id="9521" w:author="Aleksander Hansen" w:date="2013-02-11T19:17:00Z">
        <w:r>
          <w:rPr>
            <w:rFonts w:ascii="Calibri" w:hAnsi="Calibri"/>
            <w:sz w:val="24"/>
            <w:szCs w:val="24"/>
          </w:rPr>
          <w:t xml:space="preserve"> in the US are Standard &amp; Poor</w:t>
        </w:r>
      </w:ins>
      <w:ins w:id="9522" w:author="Aleksander Hansen" w:date="2013-02-11T19:18:00Z">
        <w:r>
          <w:rPr>
            <w:rFonts w:ascii="Calibri" w:hAnsi="Calibri"/>
            <w:sz w:val="24"/>
            <w:szCs w:val="24"/>
          </w:rPr>
          <w:t xml:space="preserve">’s, Moody’s Investor Service and Fitch Ratings, and are all issuer-pay rating agencies. </w:t>
        </w:r>
      </w:ins>
      <w:ins w:id="9523" w:author="Aleksander Hansen" w:date="2013-02-11T19:21:00Z">
        <w:r>
          <w:rPr>
            <w:rFonts w:ascii="Calibri" w:hAnsi="Calibri"/>
            <w:sz w:val="24"/>
            <w:szCs w:val="24"/>
          </w:rPr>
          <w:t>Standard &amp; Poor’s and Moody’s use letter categories to rate firms. AAA/Aaa is the highest, while D and C are the lowest for S&amp;P and Moody</w:t>
        </w:r>
      </w:ins>
      <w:ins w:id="9524" w:author="Aleksander Hansen" w:date="2013-02-11T19:23:00Z">
        <w:r>
          <w:rPr>
            <w:rFonts w:ascii="Calibri" w:hAnsi="Calibri"/>
            <w:sz w:val="24"/>
            <w:szCs w:val="24"/>
          </w:rPr>
          <w:t xml:space="preserve">’s, respectively. Investment grade issues range from AAA/Aaa to BBB/Baa. </w:t>
        </w:r>
      </w:ins>
      <w:ins w:id="9525" w:author="Aleksander Hansen" w:date="2013-02-11T19:25:00Z">
        <w:r w:rsidR="003B467D">
          <w:rPr>
            <w:rFonts w:ascii="Calibri" w:hAnsi="Calibri"/>
            <w:sz w:val="24"/>
            <w:szCs w:val="24"/>
          </w:rPr>
          <w:t>Issues below</w:t>
        </w:r>
      </w:ins>
      <w:ins w:id="9526" w:author="Aleksander Hansen" w:date="2013-02-11T19:23:00Z">
        <w:r w:rsidR="003B467D">
          <w:rPr>
            <w:rFonts w:ascii="Calibri" w:hAnsi="Calibri"/>
            <w:sz w:val="24"/>
            <w:szCs w:val="24"/>
          </w:rPr>
          <w:t xml:space="preserve"> investment grade</w:t>
        </w:r>
      </w:ins>
      <w:ins w:id="9527" w:author="Aleksander Hansen" w:date="2013-02-15T17:20:00Z">
        <w:r w:rsidR="003578F0">
          <w:rPr>
            <w:rFonts w:ascii="Calibri" w:hAnsi="Calibri"/>
            <w:sz w:val="24"/>
            <w:szCs w:val="24"/>
          </w:rPr>
          <w:fldChar w:fldCharType="begin"/>
        </w:r>
        <w:r w:rsidR="003578F0">
          <w:instrText xml:space="preserve"> XE "</w:instrText>
        </w:r>
      </w:ins>
      <w:ins w:id="9528" w:author="Aleksander Hansen" w:date="2013-02-11T19:23:00Z">
        <w:r w:rsidR="003578F0">
          <w:rPr>
            <w:rFonts w:ascii="Calibri" w:hAnsi="Calibri"/>
            <w:sz w:val="24"/>
            <w:szCs w:val="24"/>
          </w:rPr>
          <w:instrText>investment grade</w:instrText>
        </w:r>
      </w:ins>
      <w:ins w:id="9529" w:author="Aleksander Hansen" w:date="2013-02-15T17:20:00Z">
        <w:r w:rsidR="003578F0">
          <w:instrText xml:space="preserve">" </w:instrText>
        </w:r>
        <w:r w:rsidR="003578F0">
          <w:rPr>
            <w:rFonts w:ascii="Calibri" w:hAnsi="Calibri"/>
            <w:sz w:val="24"/>
            <w:szCs w:val="24"/>
          </w:rPr>
          <w:fldChar w:fldCharType="end"/>
        </w:r>
      </w:ins>
      <w:ins w:id="9530" w:author="Aleksander Hansen" w:date="2013-02-11T19:23:00Z">
        <w:r>
          <w:rPr>
            <w:rFonts w:ascii="Calibri" w:hAnsi="Calibri"/>
            <w:sz w:val="24"/>
            <w:szCs w:val="24"/>
          </w:rPr>
          <w:t xml:space="preserve"> range betw</w:t>
        </w:r>
        <w:r w:rsidR="007173FF">
          <w:rPr>
            <w:rFonts w:ascii="Calibri" w:hAnsi="Calibri"/>
            <w:sz w:val="24"/>
            <w:szCs w:val="24"/>
          </w:rPr>
          <w:t>een BB/Ba and D/C</w:t>
        </w:r>
      </w:ins>
      <w:ins w:id="9531" w:author="Aleksander Hansen" w:date="2013-02-11T19:25:00Z">
        <w:r w:rsidR="003B467D">
          <w:rPr>
            <w:rFonts w:ascii="Calibri" w:hAnsi="Calibri"/>
            <w:sz w:val="24"/>
            <w:szCs w:val="24"/>
          </w:rPr>
          <w:t>.</w:t>
        </w:r>
      </w:ins>
      <w:ins w:id="9532" w:author="Aleksander Hansen" w:date="2013-02-11T19:23:00Z">
        <w:r w:rsidR="003B467D">
          <w:rPr>
            <w:rFonts w:ascii="Calibri" w:hAnsi="Calibri"/>
            <w:sz w:val="24"/>
            <w:szCs w:val="24"/>
          </w:rPr>
          <w:t xml:space="preserve"> T</w:t>
        </w:r>
        <w:r>
          <w:rPr>
            <w:rFonts w:ascii="Calibri" w:hAnsi="Calibri"/>
            <w:sz w:val="24"/>
            <w:szCs w:val="24"/>
          </w:rPr>
          <w:t>he latter category represent</w:t>
        </w:r>
      </w:ins>
      <w:ins w:id="9533" w:author="Aleksander Hansen" w:date="2013-02-11T19:26:00Z">
        <w:r w:rsidR="003B467D">
          <w:rPr>
            <w:rFonts w:ascii="Calibri" w:hAnsi="Calibri"/>
            <w:sz w:val="24"/>
            <w:szCs w:val="24"/>
          </w:rPr>
          <w:t>s</w:t>
        </w:r>
      </w:ins>
      <w:ins w:id="9534" w:author="Aleksander Hansen" w:date="2013-02-11T19:23:00Z">
        <w:r>
          <w:rPr>
            <w:rFonts w:ascii="Calibri" w:hAnsi="Calibri"/>
            <w:sz w:val="24"/>
            <w:szCs w:val="24"/>
          </w:rPr>
          <w:t xml:space="preserve"> </w:t>
        </w:r>
      </w:ins>
      <w:ins w:id="9535" w:author="Aleksander Hansen" w:date="2013-02-11T19:25:00Z">
        <w:r w:rsidR="00F73AEB">
          <w:rPr>
            <w:rFonts w:ascii="Calibri" w:hAnsi="Calibri"/>
            <w:sz w:val="24"/>
            <w:szCs w:val="24"/>
          </w:rPr>
          <w:t xml:space="preserve">companies in </w:t>
        </w:r>
      </w:ins>
      <w:ins w:id="9536" w:author="Aleksander Hansen" w:date="2013-02-11T19:23:00Z">
        <w:r>
          <w:rPr>
            <w:rFonts w:ascii="Calibri" w:hAnsi="Calibri"/>
            <w:sz w:val="24"/>
            <w:szCs w:val="24"/>
          </w:rPr>
          <w:t>bankruptcy or default.</w:t>
        </w:r>
      </w:ins>
    </w:p>
    <w:p w14:paraId="4018E22A" w14:textId="31466F93" w:rsidR="003B467D" w:rsidRDefault="003B467D" w:rsidP="009616A2">
      <w:pPr>
        <w:pStyle w:val="Paragraph"/>
        <w:rPr>
          <w:ins w:id="9537" w:author="Aleksander Hansen" w:date="2013-02-11T19:38:00Z"/>
          <w:rFonts w:ascii="Calibri" w:hAnsi="Calibri"/>
          <w:sz w:val="24"/>
          <w:szCs w:val="24"/>
        </w:rPr>
      </w:pPr>
      <w:ins w:id="9538" w:author="Aleksander Hansen" w:date="2013-02-11T19:34:00Z">
        <w:r>
          <w:rPr>
            <w:rFonts w:ascii="Calibri" w:hAnsi="Calibri"/>
            <w:sz w:val="24"/>
            <w:szCs w:val="24"/>
          </w:rPr>
          <w:t xml:space="preserve">In the US only </w:t>
        </w:r>
      </w:ins>
      <w:ins w:id="9539" w:author="Aleksander Hansen" w:date="2013-02-11T19:35:00Z">
        <w:r>
          <w:rPr>
            <w:rFonts w:ascii="Calibri" w:hAnsi="Calibri"/>
            <w:sz w:val="24"/>
            <w:szCs w:val="24"/>
          </w:rPr>
          <w:t>4 companies have a AAA rating</w:t>
        </w:r>
        <w:r w:rsidR="000F434E">
          <w:rPr>
            <w:rFonts w:ascii="Calibri" w:hAnsi="Calibri"/>
            <w:sz w:val="24"/>
            <w:szCs w:val="24"/>
          </w:rPr>
          <w:t xml:space="preserve"> (Automatic Data Processing, Exxon Mobile Corp. and </w:t>
        </w:r>
      </w:ins>
      <w:ins w:id="9540" w:author="Aleksander Hansen" w:date="2013-02-11T19:36:00Z">
        <w:r w:rsidR="000F434E">
          <w:rPr>
            <w:rFonts w:ascii="Calibri" w:hAnsi="Calibri"/>
            <w:sz w:val="24"/>
            <w:szCs w:val="24"/>
          </w:rPr>
          <w:t xml:space="preserve">Johnson &amp; Johnson, Microsoft), some companies such as Apple </w:t>
        </w:r>
      </w:ins>
      <w:ins w:id="9541" w:author="Aleksander Hansen" w:date="2013-02-11T19:37:00Z">
        <w:r w:rsidR="000F434E">
          <w:rPr>
            <w:rFonts w:ascii="Calibri" w:hAnsi="Calibri"/>
            <w:sz w:val="24"/>
            <w:szCs w:val="24"/>
          </w:rPr>
          <w:t xml:space="preserve">Inc. </w:t>
        </w:r>
      </w:ins>
      <w:ins w:id="9542" w:author="Aleksander Hansen" w:date="2013-02-11T19:36:00Z">
        <w:r w:rsidR="000F434E">
          <w:rPr>
            <w:rFonts w:ascii="Calibri" w:hAnsi="Calibri"/>
            <w:sz w:val="24"/>
            <w:szCs w:val="24"/>
          </w:rPr>
          <w:t>do not have a rating due to not having any debt or bond</w:t>
        </w:r>
      </w:ins>
      <w:ins w:id="9543" w:author="Aleksander Hansen" w:date="2013-02-15T17:07: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bond</w:instrText>
      </w:r>
      <w:ins w:id="9544" w:author="Aleksander Hansen" w:date="2013-02-15T17:07:00Z">
        <w:r w:rsidR="00FF184E">
          <w:instrText xml:space="preserve">" </w:instrText>
        </w:r>
        <w:r w:rsidR="00FF184E">
          <w:rPr>
            <w:rFonts w:ascii="Calibri" w:hAnsi="Calibri"/>
            <w:sz w:val="24"/>
            <w:szCs w:val="24"/>
          </w:rPr>
          <w:fldChar w:fldCharType="end"/>
        </w:r>
      </w:ins>
      <w:ins w:id="9545" w:author="Aleksander Hansen" w:date="2013-02-11T19:36:00Z">
        <w:r w:rsidR="000F434E">
          <w:rPr>
            <w:rFonts w:ascii="Calibri" w:hAnsi="Calibri"/>
            <w:sz w:val="24"/>
            <w:szCs w:val="24"/>
          </w:rPr>
          <w:t xml:space="preserve"> issues.</w:t>
        </w:r>
      </w:ins>
    </w:p>
    <w:p w14:paraId="2A8F2F02" w14:textId="3FC31BEC" w:rsidR="00453B98" w:rsidRDefault="00453B98">
      <w:pPr>
        <w:pStyle w:val="Paragraph"/>
        <w:rPr>
          <w:ins w:id="9546" w:author="Aleksander Hansen" w:date="2013-02-11T19:23:00Z"/>
          <w:rFonts w:ascii="Calibri" w:hAnsi="Calibri"/>
          <w:sz w:val="24"/>
          <w:szCs w:val="24"/>
        </w:rPr>
      </w:pPr>
      <w:ins w:id="9547" w:author="Aleksander Hansen" w:date="2013-02-11T19:38:00Z">
        <w:r w:rsidRPr="00D91BD3">
          <w:rPr>
            <w:rFonts w:ascii="Calibri" w:hAnsi="Calibri"/>
            <w:sz w:val="24"/>
          </w:rPr>
          <w:t xml:space="preserve">Agencies </w:t>
        </w:r>
      </w:ins>
      <w:ins w:id="9548" w:author="Aleksander Hansen" w:date="2013-02-11T19:39:00Z">
        <w:r>
          <w:rPr>
            <w:rFonts w:ascii="Calibri" w:hAnsi="Calibri"/>
            <w:sz w:val="24"/>
          </w:rPr>
          <w:t>continuously</w:t>
        </w:r>
      </w:ins>
      <w:ins w:id="9549" w:author="Aleksander Hansen" w:date="2013-02-11T19:38:00Z">
        <w:r>
          <w:rPr>
            <w:rFonts w:ascii="Calibri" w:hAnsi="Calibri"/>
            <w:sz w:val="24"/>
          </w:rPr>
          <w:t xml:space="preserve"> </w:t>
        </w:r>
        <w:r w:rsidRPr="00D91BD3">
          <w:rPr>
            <w:rFonts w:ascii="Calibri" w:hAnsi="Calibri"/>
            <w:sz w:val="24"/>
          </w:rPr>
          <w:t>update their credit outlook for most</w:t>
        </w:r>
        <w:r>
          <w:rPr>
            <w:rFonts w:ascii="Calibri" w:hAnsi="Calibri"/>
            <w:sz w:val="24"/>
          </w:rPr>
          <w:t xml:space="preserve"> issuers and will indicate whether the outlook is positive, negative, stable or evolving</w:t>
        </w:r>
        <w:r w:rsidRPr="00D91BD3">
          <w:rPr>
            <w:rFonts w:ascii="Calibri" w:hAnsi="Calibri"/>
            <w:sz w:val="24"/>
          </w:rPr>
          <w:t>.</w:t>
        </w:r>
      </w:ins>
    </w:p>
    <w:p w14:paraId="547F4FB0" w14:textId="6B0F4D80" w:rsidR="00453B98" w:rsidRDefault="00453B98" w:rsidP="00453B98">
      <w:pPr>
        <w:pStyle w:val="Paragraph"/>
        <w:rPr>
          <w:ins w:id="9550" w:author="Aleksander Hansen" w:date="2013-02-11T19:41:00Z"/>
          <w:rFonts w:ascii="Calibri" w:hAnsi="Calibri"/>
          <w:sz w:val="24"/>
        </w:rPr>
      </w:pPr>
      <w:ins w:id="9551" w:author="Aleksander Hansen" w:date="2013-02-11T19:41:00Z">
        <w:r>
          <w:rPr>
            <w:rFonts w:ascii="Calibri" w:hAnsi="Calibri"/>
            <w:sz w:val="24"/>
            <w:szCs w:val="24"/>
          </w:rPr>
          <w:t xml:space="preserve">Ratings are consistently </w:t>
        </w:r>
        <w:r w:rsidRPr="008568A7">
          <w:rPr>
            <w:rFonts w:ascii="Calibri" w:hAnsi="Calibri"/>
            <w:sz w:val="24"/>
          </w:rPr>
          <w:t>inv</w:t>
        </w:r>
        <w:r>
          <w:rPr>
            <w:rFonts w:ascii="Calibri" w:hAnsi="Calibri"/>
            <w:sz w:val="24"/>
          </w:rPr>
          <w:t>ersely related to default</w:t>
        </w:r>
        <w:r w:rsidRPr="008568A7">
          <w:rPr>
            <w:rFonts w:ascii="Calibri" w:hAnsi="Calibri"/>
            <w:sz w:val="24"/>
          </w:rPr>
          <w:t xml:space="preserve"> over both short </w:t>
        </w:r>
        <w:r>
          <w:rPr>
            <w:rFonts w:ascii="Calibri" w:hAnsi="Calibri"/>
            <w:sz w:val="24"/>
          </w:rPr>
          <w:t xml:space="preserve">and </w:t>
        </w:r>
        <w:r w:rsidRPr="008568A7">
          <w:rPr>
            <w:rFonts w:ascii="Calibri" w:hAnsi="Calibri"/>
            <w:sz w:val="24"/>
          </w:rPr>
          <w:t>long</w:t>
        </w:r>
        <w:r>
          <w:rPr>
            <w:rFonts w:ascii="Calibri" w:hAnsi="Calibri"/>
            <w:sz w:val="24"/>
          </w:rPr>
          <w:t xml:space="preserve"> time periods.</w:t>
        </w:r>
      </w:ins>
    </w:p>
    <w:p w14:paraId="525D944E" w14:textId="1C9F55B3" w:rsidR="00453B98" w:rsidRPr="008568A7" w:rsidRDefault="00453B98" w:rsidP="00453B98">
      <w:pPr>
        <w:pStyle w:val="Paragraph"/>
        <w:rPr>
          <w:ins w:id="9552" w:author="Aleksander Hansen" w:date="2013-02-11T19:41:00Z"/>
          <w:rFonts w:ascii="Calibri" w:hAnsi="Calibri"/>
          <w:sz w:val="24"/>
        </w:rPr>
      </w:pPr>
      <w:ins w:id="9553" w:author="Aleksander Hansen" w:date="2013-02-11T19:42:00Z">
        <w:r>
          <w:rPr>
            <w:rFonts w:ascii="Calibri" w:hAnsi="Calibri"/>
            <w:sz w:val="24"/>
          </w:rPr>
          <w:t>Sovereign</w:t>
        </w:r>
      </w:ins>
      <w:ins w:id="9554" w:author="Aleksander Hansen" w:date="2013-02-11T19:41:00Z">
        <w:r>
          <w:rPr>
            <w:rFonts w:ascii="Calibri" w:hAnsi="Calibri"/>
            <w:sz w:val="24"/>
          </w:rPr>
          <w:t xml:space="preserve"> debt</w:t>
        </w:r>
      </w:ins>
      <w:ins w:id="9555" w:author="Aleksander Hansen" w:date="2013-02-11T19:42:00Z">
        <w:r>
          <w:rPr>
            <w:rFonts w:ascii="Calibri" w:hAnsi="Calibri"/>
            <w:sz w:val="24"/>
          </w:rPr>
          <w:t xml:space="preserve"> introduces a lot of factors such as socioeconomic and demographic </w:t>
        </w:r>
      </w:ins>
      <w:ins w:id="9556" w:author="Aleksander Hansen" w:date="2013-02-11T19:43:00Z">
        <w:r>
          <w:rPr>
            <w:rFonts w:ascii="Calibri" w:hAnsi="Calibri"/>
            <w:sz w:val="24"/>
          </w:rPr>
          <w:t>factors, which</w:t>
        </w:r>
      </w:ins>
      <w:ins w:id="9557" w:author="Aleksander Hansen" w:date="2013-02-11T19:42:00Z">
        <w:r>
          <w:rPr>
            <w:rFonts w:ascii="Calibri" w:hAnsi="Calibri"/>
            <w:sz w:val="24"/>
          </w:rPr>
          <w:t xml:space="preserve"> make the ratings distribution for countries more dispersed. Sovereign debt cannot readily be compared to corporate ratings.</w:t>
        </w:r>
      </w:ins>
    </w:p>
    <w:p w14:paraId="65565EA3" w14:textId="3B130620" w:rsidR="00B35D0B" w:rsidRPr="008568A7" w:rsidRDefault="00B35D0B" w:rsidP="009616A2">
      <w:pPr>
        <w:pStyle w:val="Paragraph"/>
        <w:rPr>
          <w:ins w:id="9558" w:author="Aleksander Hansen" w:date="2013-02-11T19:14:00Z"/>
          <w:rFonts w:ascii="Calibri" w:hAnsi="Calibri"/>
          <w:sz w:val="24"/>
          <w:szCs w:val="24"/>
        </w:rPr>
      </w:pPr>
    </w:p>
    <w:p w14:paraId="138939FE" w14:textId="77777777" w:rsidR="00F52B32" w:rsidRDefault="00F52B32">
      <w:pPr>
        <w:rPr>
          <w:ins w:id="9559" w:author="Aleksander Hansen" w:date="2013-02-11T18:48:00Z"/>
          <w:rFonts w:ascii="Calibri" w:hAnsi="Calibri"/>
        </w:rPr>
      </w:pPr>
      <w:ins w:id="9560" w:author="Aleksander Hansen" w:date="2013-02-11T18:48:00Z">
        <w:r>
          <w:rPr>
            <w:rFonts w:ascii="Calibri" w:hAnsi="Calibri"/>
          </w:rPr>
          <w:br w:type="page"/>
        </w:r>
      </w:ins>
    </w:p>
    <w:p w14:paraId="794FFBA3" w14:textId="77777777" w:rsidR="00007DCE" w:rsidRPr="00F52B32" w:rsidRDefault="00007DCE">
      <w:pPr>
        <w:rPr>
          <w:rFonts w:ascii="Calibri" w:hAnsi="Calibri"/>
          <w:rPrChange w:id="9561" w:author="Aleksander Hansen" w:date="2013-02-11T18:47:00Z">
            <w:rPr>
              <w:rFonts w:ascii="Calibri" w:hAnsi="Calibri"/>
              <w:color w:val="000000" w:themeColor="text1"/>
              <w:szCs w:val="22"/>
              <w:lang w:bidi="en-US"/>
            </w:rPr>
          </w:rPrChange>
        </w:rPr>
      </w:pPr>
    </w:p>
    <w:p w14:paraId="16EEDEFF" w14:textId="0A8441E5" w:rsidR="00007DCE" w:rsidRPr="008568A7" w:rsidRDefault="00007DCE">
      <w:pPr>
        <w:pStyle w:val="Heading2"/>
        <w:pPrChange w:id="9562" w:author="Aleksander Hansen" w:date="2013-02-15T20:42:00Z">
          <w:pPr/>
        </w:pPrChange>
      </w:pPr>
      <w:bookmarkStart w:id="9563" w:name="_Toc222580868"/>
      <w:r>
        <w:t>Questions &amp; A</w:t>
      </w:r>
      <w:r w:rsidRPr="008568A7">
        <w:t>nswers</w:t>
      </w:r>
      <w:bookmarkEnd w:id="9563"/>
      <w:r w:rsidRPr="008568A7">
        <w:t xml:space="preserve">  </w:t>
      </w:r>
    </w:p>
    <w:p w14:paraId="08769D72" w14:textId="187E6C19" w:rsidR="00007DCE" w:rsidRDefault="00007DCE" w:rsidP="00007DCE">
      <w:pPr>
        <w:pStyle w:val="Heading3"/>
      </w:pPr>
      <w:bookmarkStart w:id="9564" w:name="_Toc222580869"/>
      <w:r w:rsidRPr="008568A7">
        <w:t>Questions</w:t>
      </w:r>
      <w:bookmarkEnd w:id="9564"/>
      <w:r w:rsidRPr="008568A7">
        <w:t xml:space="preserve">  </w:t>
      </w:r>
    </w:p>
    <w:p w14:paraId="5F2A4F85" w14:textId="77777777" w:rsidR="00ED5980" w:rsidRDefault="00ED5980" w:rsidP="00ED5980">
      <w:pPr>
        <w:pStyle w:val="Paragraph"/>
        <w:spacing w:before="0" w:after="0" w:line="240" w:lineRule="auto"/>
      </w:pPr>
      <w:r>
        <w:br/>
      </w:r>
    </w:p>
    <w:p w14:paraId="4472C997" w14:textId="4CB645A5"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 xml:space="preserve">14.1 </w:t>
      </w:r>
      <w:r w:rsidR="00ED5980" w:rsidRPr="00A82CD7">
        <w:rPr>
          <w:rFonts w:ascii="Calibri" w:hAnsi="Calibri"/>
          <w:sz w:val="24"/>
          <w:szCs w:val="24"/>
        </w:rPr>
        <w:t>Which of the following is most nearly TRUE about agency credit ratings?</w:t>
      </w:r>
    </w:p>
    <w:p w14:paraId="02AC816C"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2EEDBE5D"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Agency ratings are investment advice; e.g., a credit downgrade is analogous to a equity-class sell recommendation</w:t>
      </w:r>
    </w:p>
    <w:p w14:paraId="71ACBD1E"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In theory, agency ratings have a longer term orientation (approximating or exceeding the maturity of the instrument) and through-the-cycle, not point-in-time; they do not undulate with business cycles</w:t>
      </w:r>
    </w:p>
    <w:p w14:paraId="0AE015BF"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An agency credit rating is sufficient to price (or value) a debt instrument</w:t>
      </w:r>
    </w:p>
    <w:p w14:paraId="51AEFEF3"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Agency ratings, because they are measured on a cardinal scale, correspond directly to probabilities of default (PD; or, expected default frequencies)</w:t>
      </w:r>
    </w:p>
    <w:p w14:paraId="3DAE8BBB"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br/>
      </w:r>
    </w:p>
    <w:p w14:paraId="5C739F73" w14:textId="38950E71"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14.2</w:t>
      </w:r>
      <w:r w:rsidR="00ED5980" w:rsidRPr="00A82CD7">
        <w:rPr>
          <w:rFonts w:ascii="Calibri" w:hAnsi="Calibri"/>
          <w:sz w:val="24"/>
          <w:szCs w:val="24"/>
        </w:rPr>
        <w:t xml:space="preserve"> Assume the following corporate bond</w:t>
      </w:r>
      <w:ins w:id="9565" w:author="Aleksander Hansen" w:date="2013-02-15T17:07: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bond</w:instrText>
      </w:r>
      <w:ins w:id="9566" w:author="Aleksander Hansen" w:date="2013-02-15T17:07:00Z">
        <w:r w:rsidR="00FF184E">
          <w:instrText xml:space="preserve">" </w:instrText>
        </w:r>
        <w:r w:rsidR="00FF184E">
          <w:rPr>
            <w:rFonts w:ascii="Calibri" w:hAnsi="Calibri"/>
            <w:sz w:val="24"/>
            <w:szCs w:val="24"/>
          </w:rPr>
          <w:fldChar w:fldCharType="end"/>
        </w:r>
      </w:ins>
      <w:r w:rsidR="00ED5980" w:rsidRPr="00A82CD7">
        <w:rPr>
          <w:rFonts w:ascii="Calibri" w:hAnsi="Calibri"/>
          <w:sz w:val="24"/>
          <w:szCs w:val="24"/>
        </w:rPr>
        <w:t xml:space="preserve"> credit rating migration matrix for a one-year period (same as prior: Fitch's actual updated matrix):</w:t>
      </w:r>
    </w:p>
    <w:p w14:paraId="5AB8F490" w14:textId="77777777" w:rsidR="00ED5980" w:rsidRPr="00A82CD7" w:rsidRDefault="00ED5980" w:rsidP="00ED5980">
      <w:pPr>
        <w:pStyle w:val="Paragraph"/>
        <w:spacing w:before="0" w:after="0" w:line="240" w:lineRule="auto"/>
        <w:rPr>
          <w:rFonts w:ascii="Calibri" w:hAnsi="Calibri"/>
          <w:sz w:val="24"/>
          <w:szCs w:val="24"/>
        </w:rPr>
      </w:pPr>
    </w:p>
    <w:p w14:paraId="048B26D6"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cs="Lucida Sans Unicode"/>
          <w:noProof/>
          <w:color w:val="323232"/>
          <w:sz w:val="24"/>
          <w:szCs w:val="24"/>
          <w:lang w:bidi="ar-SA"/>
        </w:rPr>
        <w:drawing>
          <wp:inline distT="0" distB="0" distL="0" distR="0" wp14:anchorId="5F1E711D" wp14:editId="2DE65E65">
            <wp:extent cx="3714750" cy="1809750"/>
            <wp:effectExtent l="0" t="0" r="0" b="0"/>
            <wp:docPr id="449" name="Picture 44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14750" cy="1809750"/>
                    </a:xfrm>
                    <a:prstGeom prst="rect">
                      <a:avLst/>
                    </a:prstGeom>
                    <a:noFill/>
                    <a:ln>
                      <a:noFill/>
                    </a:ln>
                  </pic:spPr>
                </pic:pic>
              </a:graphicData>
            </a:graphic>
          </wp:inline>
        </w:drawing>
      </w:r>
    </w:p>
    <w:p w14:paraId="695D9025"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456FC251" w14:textId="5ADC7C24"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What is the cumulative probability that a BB obligor</w:t>
      </w:r>
      <w:ins w:id="9567" w:author="Aleksander Hansen" w:date="2013-02-15T16:34:00Z">
        <w:r w:rsidR="008A28C4">
          <w:rPr>
            <w:rFonts w:ascii="Calibri" w:hAnsi="Calibri"/>
            <w:sz w:val="24"/>
            <w:szCs w:val="24"/>
          </w:rPr>
          <w:fldChar w:fldCharType="begin"/>
        </w:r>
        <w:r w:rsidR="008A28C4">
          <w:instrText xml:space="preserve"> XE "</w:instrText>
        </w:r>
      </w:ins>
      <w:r w:rsidR="008A28C4" w:rsidRPr="00A82CD7">
        <w:rPr>
          <w:rFonts w:ascii="Calibri" w:hAnsi="Calibri"/>
          <w:sz w:val="24"/>
          <w:szCs w:val="24"/>
        </w:rPr>
        <w:instrText>obligor</w:instrText>
      </w:r>
      <w:ins w:id="9568" w:author="Aleksander Hansen" w:date="2013-02-15T16:34:00Z">
        <w:r w:rsidR="008A28C4">
          <w:instrText xml:space="preserve">" </w:instrText>
        </w:r>
        <w:r w:rsidR="008A28C4">
          <w:rPr>
            <w:rFonts w:ascii="Calibri" w:hAnsi="Calibri"/>
            <w:sz w:val="24"/>
            <w:szCs w:val="24"/>
          </w:rPr>
          <w:fldChar w:fldCharType="end"/>
        </w:r>
      </w:ins>
      <w:r w:rsidRPr="00A82CD7">
        <w:rPr>
          <w:rFonts w:ascii="Calibri" w:hAnsi="Calibri"/>
          <w:sz w:val="24"/>
          <w:szCs w:val="24"/>
        </w:rPr>
        <w:t xml:space="preserve"> will default within the next two years, assuming Markovian independence?</w:t>
      </w:r>
    </w:p>
    <w:p w14:paraId="6B7E8653"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6FF40361"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0.017%</w:t>
      </w:r>
    </w:p>
    <w:p w14:paraId="7F32895C"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1.290%</w:t>
      </w:r>
    </w:p>
    <w:p w14:paraId="50CC88A1"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2.563%</w:t>
      </w:r>
    </w:p>
    <w:p w14:paraId="51A26C38"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2.985%</w:t>
      </w:r>
    </w:p>
    <w:p w14:paraId="4982C560" w14:textId="77777777" w:rsidR="00007DCE" w:rsidRPr="00A82CD7" w:rsidRDefault="00007DCE" w:rsidP="00007DCE">
      <w:pPr>
        <w:pStyle w:val="Paragraph"/>
        <w:rPr>
          <w:rFonts w:ascii="Calibri" w:hAnsi="Calibri"/>
          <w:sz w:val="24"/>
          <w:szCs w:val="24"/>
        </w:rPr>
      </w:pPr>
    </w:p>
    <w:p w14:paraId="0B209416" w14:textId="77777777" w:rsidR="00ED5980" w:rsidRPr="00A82CD7" w:rsidRDefault="00ED5980" w:rsidP="00ED5980">
      <w:pPr>
        <w:pStyle w:val="Paragraph"/>
        <w:spacing w:before="0" w:after="0" w:line="240" w:lineRule="auto"/>
        <w:rPr>
          <w:rFonts w:ascii="Calibri" w:hAnsi="Calibri"/>
          <w:sz w:val="24"/>
          <w:szCs w:val="24"/>
        </w:rPr>
      </w:pPr>
    </w:p>
    <w:p w14:paraId="7BDDC75C" w14:textId="77777777" w:rsidR="00ED5980" w:rsidRPr="00A82CD7" w:rsidRDefault="00ED5980" w:rsidP="00ED5980">
      <w:pPr>
        <w:pStyle w:val="Paragraph"/>
        <w:spacing w:before="0" w:after="0" w:line="240" w:lineRule="auto"/>
        <w:rPr>
          <w:rFonts w:ascii="Calibri" w:hAnsi="Calibri"/>
          <w:sz w:val="24"/>
          <w:szCs w:val="24"/>
        </w:rPr>
      </w:pPr>
    </w:p>
    <w:p w14:paraId="06361D8B" w14:textId="77777777" w:rsidR="00ED5980" w:rsidRPr="00A82CD7" w:rsidRDefault="00ED5980" w:rsidP="00ED5980">
      <w:pPr>
        <w:pStyle w:val="Paragraph"/>
        <w:spacing w:before="0" w:after="0" w:line="240" w:lineRule="auto"/>
        <w:rPr>
          <w:rFonts w:ascii="Calibri" w:hAnsi="Calibri"/>
          <w:sz w:val="24"/>
          <w:szCs w:val="24"/>
        </w:rPr>
      </w:pPr>
    </w:p>
    <w:p w14:paraId="6518208E" w14:textId="77777777" w:rsidR="00ED5980" w:rsidRPr="00A82CD7" w:rsidRDefault="00ED5980" w:rsidP="00ED5980">
      <w:pPr>
        <w:pStyle w:val="Paragraph"/>
        <w:spacing w:before="0" w:after="0" w:line="240" w:lineRule="auto"/>
        <w:rPr>
          <w:rFonts w:ascii="Calibri" w:hAnsi="Calibri"/>
          <w:sz w:val="24"/>
          <w:szCs w:val="24"/>
        </w:rPr>
      </w:pPr>
    </w:p>
    <w:p w14:paraId="69A5D73A" w14:textId="77777777" w:rsidR="00ED5980" w:rsidRPr="00A82CD7" w:rsidRDefault="00ED5980" w:rsidP="00ED5980">
      <w:pPr>
        <w:pStyle w:val="Paragraph"/>
        <w:spacing w:before="0" w:after="0" w:line="240" w:lineRule="auto"/>
        <w:rPr>
          <w:rFonts w:ascii="Calibri" w:hAnsi="Calibri"/>
          <w:sz w:val="24"/>
          <w:szCs w:val="24"/>
        </w:rPr>
      </w:pPr>
    </w:p>
    <w:p w14:paraId="1A3EBEA3" w14:textId="77777777" w:rsidR="00ED5980" w:rsidRPr="00A82CD7" w:rsidRDefault="00ED5980" w:rsidP="00ED5980">
      <w:pPr>
        <w:pStyle w:val="Paragraph"/>
        <w:spacing w:before="0" w:after="0" w:line="240" w:lineRule="auto"/>
        <w:rPr>
          <w:rFonts w:ascii="Calibri" w:hAnsi="Calibri"/>
          <w:sz w:val="24"/>
          <w:szCs w:val="24"/>
        </w:rPr>
      </w:pPr>
    </w:p>
    <w:p w14:paraId="742442A3" w14:textId="77777777" w:rsidR="00ED5980" w:rsidRPr="00A82CD7" w:rsidRDefault="00ED5980" w:rsidP="00ED5980">
      <w:pPr>
        <w:pStyle w:val="Paragraph"/>
        <w:spacing w:before="0" w:after="0" w:line="240" w:lineRule="auto"/>
        <w:rPr>
          <w:rFonts w:ascii="Calibri" w:hAnsi="Calibri"/>
          <w:sz w:val="24"/>
          <w:szCs w:val="24"/>
        </w:rPr>
      </w:pPr>
    </w:p>
    <w:p w14:paraId="5733008F" w14:textId="77777777" w:rsidR="00ED5980" w:rsidRPr="00A82CD7" w:rsidRDefault="00ED5980" w:rsidP="00ED5980">
      <w:pPr>
        <w:pStyle w:val="Paragraph"/>
        <w:spacing w:before="0" w:after="0" w:line="240" w:lineRule="auto"/>
        <w:rPr>
          <w:rFonts w:ascii="Calibri" w:hAnsi="Calibri"/>
          <w:sz w:val="24"/>
          <w:szCs w:val="24"/>
        </w:rPr>
      </w:pPr>
    </w:p>
    <w:p w14:paraId="113A5A6B" w14:textId="0C386423"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14.3</w:t>
      </w:r>
      <w:r w:rsidR="00ED5980" w:rsidRPr="00A82CD7">
        <w:rPr>
          <w:rFonts w:ascii="Calibri" w:hAnsi="Calibri"/>
          <w:sz w:val="24"/>
          <w:szCs w:val="24"/>
        </w:rPr>
        <w:t xml:space="preserve"> The United Kingdom (UK) has an 'Aaa' rating from Moody's. However, Moody's recently announced they were attaching a negative outlook to the rating. Which of the following best summarizes the implication of the negative outlook?</w:t>
      </w:r>
    </w:p>
    <w:p w14:paraId="06AB6A01"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790E6580"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UK retains the triple-A rating, but there is a possibility of a downgrade in the future</w:t>
      </w:r>
    </w:p>
    <w:p w14:paraId="3858E818"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UK retains the triple-A rating, but a downgrade is inevitable while only the timing is uncertain</w:t>
      </w:r>
    </w:p>
    <w:p w14:paraId="45CCBFA7" w14:textId="7639BFA3"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UK retains the triple-A rating, but is no longer considered "investment grade</w:t>
      </w:r>
      <w:ins w:id="9569" w:author="Aleksander Hansen" w:date="2013-02-15T17:20:00Z">
        <w:r w:rsidR="003578F0">
          <w:rPr>
            <w:rFonts w:ascii="Calibri" w:hAnsi="Calibri"/>
            <w:sz w:val="24"/>
            <w:szCs w:val="24"/>
          </w:rPr>
          <w:fldChar w:fldCharType="begin"/>
        </w:r>
        <w:r w:rsidR="003578F0">
          <w:instrText xml:space="preserve"> XE "</w:instrText>
        </w:r>
      </w:ins>
      <w:ins w:id="9570" w:author="Aleksander Hansen" w:date="2013-02-11T19:23:00Z">
        <w:r w:rsidR="003578F0">
          <w:rPr>
            <w:rFonts w:ascii="Calibri" w:hAnsi="Calibri"/>
            <w:sz w:val="24"/>
            <w:szCs w:val="24"/>
          </w:rPr>
          <w:instrText>investment grade</w:instrText>
        </w:r>
      </w:ins>
      <w:ins w:id="9571" w:author="Aleksander Hansen" w:date="2013-02-15T17:20:00Z">
        <w:r w:rsidR="003578F0">
          <w:instrText xml:space="preserve">" </w:instrText>
        </w:r>
        <w:r w:rsidR="003578F0">
          <w:rPr>
            <w:rFonts w:ascii="Calibri" w:hAnsi="Calibri"/>
            <w:sz w:val="24"/>
            <w:szCs w:val="24"/>
          </w:rPr>
          <w:fldChar w:fldCharType="end"/>
        </w:r>
      </w:ins>
      <w:r w:rsidRPr="00A82CD7">
        <w:rPr>
          <w:rFonts w:ascii="Calibri" w:hAnsi="Calibri"/>
          <w:sz w:val="24"/>
          <w:szCs w:val="24"/>
        </w:rPr>
        <w:t>"</w:t>
      </w:r>
    </w:p>
    <w:p w14:paraId="5AE148D3"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The UK rating technically becomes AAA- or Aaa3</w:t>
      </w:r>
    </w:p>
    <w:p w14:paraId="38DADF19" w14:textId="77777777" w:rsidR="00007DCE" w:rsidRPr="00A82CD7" w:rsidRDefault="00007DCE" w:rsidP="00007DCE">
      <w:pPr>
        <w:pStyle w:val="Paragraph"/>
        <w:rPr>
          <w:rFonts w:ascii="Calibri" w:hAnsi="Calibri"/>
          <w:sz w:val="24"/>
          <w:szCs w:val="24"/>
        </w:rPr>
      </w:pPr>
    </w:p>
    <w:p w14:paraId="174B48D2" w14:textId="0967007F" w:rsidR="00A82CD7" w:rsidRPr="00A82CD7" w:rsidRDefault="00A82CD7" w:rsidP="00A82CD7">
      <w:pPr>
        <w:pStyle w:val="Paragraph"/>
        <w:spacing w:before="0" w:after="0" w:line="240" w:lineRule="auto"/>
        <w:rPr>
          <w:rFonts w:ascii="Calibri" w:hAnsi="Calibri"/>
          <w:sz w:val="24"/>
          <w:szCs w:val="24"/>
        </w:rPr>
      </w:pPr>
      <w:r>
        <w:rPr>
          <w:rFonts w:ascii="Calibri" w:hAnsi="Calibri"/>
          <w:sz w:val="24"/>
          <w:szCs w:val="24"/>
        </w:rPr>
        <w:t>14.4</w:t>
      </w:r>
      <w:r w:rsidRPr="00A82CD7">
        <w:rPr>
          <w:rFonts w:ascii="Calibri" w:hAnsi="Calibri"/>
          <w:sz w:val="24"/>
          <w:szCs w:val="24"/>
        </w:rPr>
        <w:t xml:space="preserve"> In regard to the relationship between rating agencies</w:t>
      </w:r>
      <w:ins w:id="9572" w:author="Aleksander Hansen" w:date="2013-02-15T17:19:00Z">
        <w:r w:rsidR="003578F0">
          <w:rPr>
            <w:rFonts w:ascii="Calibri" w:hAnsi="Calibri"/>
            <w:sz w:val="24"/>
            <w:szCs w:val="24"/>
          </w:rPr>
          <w:fldChar w:fldCharType="begin"/>
        </w:r>
        <w:r w:rsidR="003578F0">
          <w:instrText xml:space="preserve"> XE "</w:instrText>
        </w:r>
      </w:ins>
      <w:ins w:id="9573" w:author="Aleksander Hansen" w:date="2013-02-11T18:49:00Z">
        <w:r w:rsidR="003578F0">
          <w:instrText>rating agencies</w:instrText>
        </w:r>
      </w:ins>
      <w:ins w:id="9574" w:author="Aleksander Hansen" w:date="2013-02-15T17:19:00Z">
        <w:r w:rsidR="003578F0">
          <w:instrText xml:space="preserve">" </w:instrText>
        </w:r>
        <w:r w:rsidR="003578F0">
          <w:rPr>
            <w:rFonts w:ascii="Calibri" w:hAnsi="Calibri"/>
            <w:sz w:val="24"/>
            <w:szCs w:val="24"/>
          </w:rPr>
          <w:fldChar w:fldCharType="end"/>
        </w:r>
      </w:ins>
      <w:r w:rsidRPr="00A82CD7">
        <w:rPr>
          <w:rFonts w:ascii="Calibri" w:hAnsi="Calibri"/>
          <w:sz w:val="24"/>
          <w:szCs w:val="24"/>
        </w:rPr>
        <w:t xml:space="preserve"> and regulators, each of the following is true EXCEPT:</w:t>
      </w:r>
    </w:p>
    <w:p w14:paraId="3E35599C" w14:textId="77777777" w:rsidR="00A82CD7" w:rsidRPr="00A82CD7" w:rsidRDefault="00A82CD7" w:rsidP="00A82CD7">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1FBB8DCA" w14:textId="77777777"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The Credit Rating Agency Reform Act of 2006 abolishes the registration, and designation, of Nationally Recognized Statistical Rating Organizations ("NRSROs")</w:t>
      </w:r>
    </w:p>
    <w:p w14:paraId="793B493C" w14:textId="24B1E714"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The Credit Rating Agency Reform Act of 2006 vested the SEC with the authority to establish a registration and oversight program for credit rating agencies</w:t>
      </w:r>
      <w:ins w:id="9575" w:author="Aleksander Hansen" w:date="2013-02-15T17:19:00Z">
        <w:r w:rsidR="003578F0">
          <w:rPr>
            <w:rFonts w:ascii="Calibri" w:hAnsi="Calibri"/>
            <w:sz w:val="24"/>
            <w:szCs w:val="24"/>
          </w:rPr>
          <w:fldChar w:fldCharType="begin"/>
        </w:r>
        <w:r w:rsidR="003578F0">
          <w:instrText xml:space="preserve"> XE "</w:instrText>
        </w:r>
      </w:ins>
      <w:ins w:id="9576" w:author="Aleksander Hansen" w:date="2013-02-11T18:49:00Z">
        <w:r w:rsidR="003578F0">
          <w:instrText>rating agencies</w:instrText>
        </w:r>
      </w:ins>
      <w:ins w:id="9577" w:author="Aleksander Hansen" w:date="2013-02-15T17:19:00Z">
        <w:r w:rsidR="003578F0">
          <w:instrText xml:space="preserve">" </w:instrText>
        </w:r>
        <w:r w:rsidR="003578F0">
          <w:rPr>
            <w:rFonts w:ascii="Calibri" w:hAnsi="Calibri"/>
            <w:sz w:val="24"/>
            <w:szCs w:val="24"/>
          </w:rPr>
          <w:fldChar w:fldCharType="end"/>
        </w:r>
      </w:ins>
    </w:p>
    <w:p w14:paraId="72756E3E" w14:textId="736408F1"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Dodd-Frank</w:t>
      </w:r>
      <w:ins w:id="9578" w:author="Aleksander Hansen" w:date="2013-02-15T16:52:00Z">
        <w:r w:rsidR="00AC5507">
          <w:rPr>
            <w:rFonts w:ascii="Calibri" w:hAnsi="Calibri"/>
            <w:sz w:val="24"/>
            <w:szCs w:val="24"/>
          </w:rPr>
          <w:fldChar w:fldCharType="begin"/>
        </w:r>
        <w:r w:rsidR="00AC5507">
          <w:instrText xml:space="preserve"> XE "</w:instrText>
        </w:r>
      </w:ins>
      <w:ins w:id="9579" w:author="Aleksander Hansen" w:date="2013-02-10T17:01:00Z">
        <w:r w:rsidR="00AC5507">
          <w:rPr>
            <w:rFonts w:ascii="Calibri" w:hAnsi="Calibri"/>
          </w:rPr>
          <w:instrText>Dodd-Frank</w:instrText>
        </w:r>
      </w:ins>
      <w:ins w:id="9580" w:author="Aleksander Hansen" w:date="2013-02-15T16:52:00Z">
        <w:r w:rsidR="00AC5507">
          <w:instrText xml:space="preserve">" </w:instrText>
        </w:r>
        <w:r w:rsidR="00AC5507">
          <w:rPr>
            <w:rFonts w:ascii="Calibri" w:hAnsi="Calibri"/>
            <w:sz w:val="24"/>
            <w:szCs w:val="24"/>
          </w:rPr>
          <w:fldChar w:fldCharType="end"/>
        </w:r>
      </w:ins>
      <w:r w:rsidRPr="00A82CD7">
        <w:rPr>
          <w:rFonts w:ascii="Calibri" w:hAnsi="Calibri"/>
          <w:sz w:val="24"/>
          <w:szCs w:val="24"/>
        </w:rPr>
        <w:t xml:space="preserve"> removes references to ratings from the Securities Exchange Act and a number of other statutes.</w:t>
      </w:r>
    </w:p>
    <w:p w14:paraId="1E132CA6" w14:textId="6B3A234E"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Dodd-Frank</w:t>
      </w:r>
      <w:ins w:id="9581" w:author="Aleksander Hansen" w:date="2013-02-15T16:52:00Z">
        <w:r w:rsidR="00AC5507">
          <w:rPr>
            <w:rFonts w:ascii="Calibri" w:hAnsi="Calibri"/>
            <w:sz w:val="24"/>
            <w:szCs w:val="24"/>
          </w:rPr>
          <w:fldChar w:fldCharType="begin"/>
        </w:r>
        <w:r w:rsidR="00AC5507">
          <w:instrText xml:space="preserve"> XE "</w:instrText>
        </w:r>
      </w:ins>
      <w:ins w:id="9582" w:author="Aleksander Hansen" w:date="2013-02-10T17:01:00Z">
        <w:r w:rsidR="00AC5507">
          <w:rPr>
            <w:rFonts w:ascii="Calibri" w:hAnsi="Calibri"/>
          </w:rPr>
          <w:instrText>Dodd-Frank</w:instrText>
        </w:r>
      </w:ins>
      <w:ins w:id="9583" w:author="Aleksander Hansen" w:date="2013-02-15T16:52:00Z">
        <w:r w:rsidR="00AC5507">
          <w:instrText xml:space="preserve">" </w:instrText>
        </w:r>
        <w:r w:rsidR="00AC5507">
          <w:rPr>
            <w:rFonts w:ascii="Calibri" w:hAnsi="Calibri"/>
            <w:sz w:val="24"/>
            <w:szCs w:val="24"/>
          </w:rPr>
          <w:fldChar w:fldCharType="end"/>
        </w:r>
      </w:ins>
      <w:r w:rsidRPr="00A82CD7">
        <w:rPr>
          <w:rFonts w:ascii="Calibri" w:hAnsi="Calibri"/>
          <w:sz w:val="24"/>
          <w:szCs w:val="24"/>
        </w:rPr>
        <w:t xml:space="preserve"> requires federal agencies like the SEC and Federal Reserve to remove references to ratings from their own regulations when those ratings are used to assess the creditworthiness of a security or money market instrument</w:t>
      </w:r>
    </w:p>
    <w:p w14:paraId="3FAD9926" w14:textId="77777777" w:rsidR="00007DCE" w:rsidRPr="00A82CD7" w:rsidRDefault="00007DCE" w:rsidP="00007DCE">
      <w:pPr>
        <w:pStyle w:val="Paragraph"/>
        <w:rPr>
          <w:rFonts w:ascii="Calibri" w:hAnsi="Calibri"/>
          <w:sz w:val="24"/>
          <w:szCs w:val="24"/>
        </w:rPr>
      </w:pPr>
    </w:p>
    <w:p w14:paraId="01D92332" w14:textId="77777777" w:rsidR="00007DCE" w:rsidRDefault="00007DCE" w:rsidP="00007DCE">
      <w:pPr>
        <w:pStyle w:val="Paragraph"/>
      </w:pPr>
    </w:p>
    <w:p w14:paraId="0227E738" w14:textId="77777777" w:rsidR="00007DCE" w:rsidRDefault="00007DCE" w:rsidP="00007DCE">
      <w:pPr>
        <w:pStyle w:val="Paragraph"/>
      </w:pPr>
    </w:p>
    <w:p w14:paraId="4FDE0FB5" w14:textId="77777777" w:rsidR="00007DCE" w:rsidRDefault="00007DCE" w:rsidP="00007DCE">
      <w:pPr>
        <w:pStyle w:val="Paragraph"/>
      </w:pPr>
    </w:p>
    <w:p w14:paraId="150D84B8" w14:textId="77777777" w:rsidR="00007DCE" w:rsidRDefault="00007DCE" w:rsidP="00007DCE">
      <w:pPr>
        <w:pStyle w:val="Paragraph"/>
      </w:pPr>
    </w:p>
    <w:p w14:paraId="42A93D3E" w14:textId="77777777" w:rsidR="00007DCE" w:rsidRDefault="00007DCE" w:rsidP="00007DCE">
      <w:pPr>
        <w:pStyle w:val="Paragraph"/>
      </w:pPr>
    </w:p>
    <w:p w14:paraId="719F486A" w14:textId="77777777" w:rsidR="00007DCE" w:rsidRDefault="00007DCE" w:rsidP="00007DCE">
      <w:pPr>
        <w:pStyle w:val="Paragraph"/>
      </w:pPr>
    </w:p>
    <w:p w14:paraId="06AA02FF" w14:textId="77777777" w:rsidR="00007DCE" w:rsidRDefault="00007DCE" w:rsidP="00007DCE">
      <w:pPr>
        <w:pStyle w:val="Paragraph"/>
      </w:pPr>
    </w:p>
    <w:p w14:paraId="4341A71C" w14:textId="77777777" w:rsidR="00007DCE" w:rsidDel="003D168C" w:rsidRDefault="00007DCE">
      <w:pPr>
        <w:pStyle w:val="Heading3SubGTNI"/>
        <w:rPr>
          <w:del w:id="9584" w:author="Aleksander Hansen" w:date="2013-02-15T17:24:00Z"/>
        </w:rPr>
        <w:pPrChange w:id="9585" w:author="Aleksander Hansen" w:date="2013-02-15T17:24:00Z">
          <w:pPr>
            <w:pStyle w:val="Heading3"/>
          </w:pPr>
        </w:pPrChange>
      </w:pPr>
    </w:p>
    <w:p w14:paraId="325F9739" w14:textId="77777777" w:rsidR="003D168C" w:rsidRPr="003D168C" w:rsidRDefault="003D168C">
      <w:pPr>
        <w:pStyle w:val="Paragraph"/>
        <w:rPr>
          <w:ins w:id="9586" w:author="Aleksander Hansen" w:date="2013-02-15T20:38:00Z"/>
        </w:rPr>
      </w:pPr>
    </w:p>
    <w:p w14:paraId="48B4B909" w14:textId="77777777" w:rsidR="00007DCE" w:rsidDel="00CF0A55" w:rsidRDefault="00007DCE">
      <w:pPr>
        <w:pStyle w:val="Heading3SubGTNI"/>
        <w:rPr>
          <w:del w:id="9587" w:author="Aleksander Hansen" w:date="2013-02-15T17:24:00Z"/>
        </w:rPr>
        <w:pPrChange w:id="9588" w:author="Aleksander Hansen" w:date="2013-02-15T17:24:00Z">
          <w:pPr>
            <w:pStyle w:val="Paragraph"/>
          </w:pPr>
        </w:pPrChange>
      </w:pPr>
    </w:p>
    <w:p w14:paraId="29B256FA" w14:textId="77777777" w:rsidR="00007DCE" w:rsidDel="00CF0A55" w:rsidRDefault="00007DCE">
      <w:pPr>
        <w:pStyle w:val="Heading3SubGTNI"/>
        <w:rPr>
          <w:del w:id="9589" w:author="Aleksander Hansen" w:date="2013-02-15T17:24:00Z"/>
          <w:rFonts w:ascii="Cambria" w:hAnsi="Cambria"/>
          <w:sz w:val="22"/>
          <w:szCs w:val="22"/>
          <w:lang w:bidi="en-US"/>
        </w:rPr>
        <w:pPrChange w:id="9590" w:author="Aleksander Hansen" w:date="2013-02-15T17:24:00Z">
          <w:pPr/>
        </w:pPrChange>
      </w:pPr>
      <w:del w:id="9591" w:author="Aleksander Hansen" w:date="2013-02-15T17:24:00Z">
        <w:r w:rsidDel="00CF0A55">
          <w:br w:type="page"/>
        </w:r>
      </w:del>
    </w:p>
    <w:p w14:paraId="39BF7722" w14:textId="2F95D0CD" w:rsidR="00007DCE" w:rsidRDefault="00007DCE">
      <w:pPr>
        <w:pStyle w:val="Heading3SubGTNI"/>
        <w:pPrChange w:id="9592" w:author="Aleksander Hansen" w:date="2013-02-15T17:24:00Z">
          <w:pPr>
            <w:pStyle w:val="Heading3"/>
          </w:pPr>
        </w:pPrChange>
      </w:pPr>
      <w:bookmarkStart w:id="9593" w:name="_Toc222580870"/>
      <w:r>
        <w:t>Answers</w:t>
      </w:r>
      <w:bookmarkEnd w:id="9593"/>
      <w:r w:rsidRPr="008568A7">
        <w:t xml:space="preserve">  </w:t>
      </w:r>
    </w:p>
    <w:p w14:paraId="2861AC40" w14:textId="6734EB41" w:rsidR="00ED5980" w:rsidRPr="00A82CD7" w:rsidRDefault="00ED5980" w:rsidP="00ED5980">
      <w:pPr>
        <w:pStyle w:val="Paragraph"/>
        <w:spacing w:before="0" w:after="0" w:line="240" w:lineRule="auto"/>
        <w:rPr>
          <w:rFonts w:ascii="Calibri" w:hAnsi="Calibri"/>
          <w:sz w:val="24"/>
          <w:szCs w:val="24"/>
        </w:rPr>
      </w:pPr>
      <w:r>
        <w:rPr>
          <w:rFonts w:ascii="Calibri" w:hAnsi="Calibri"/>
        </w:rPr>
        <w:br/>
      </w:r>
      <w:r w:rsidR="00A82CD7">
        <w:rPr>
          <w:rFonts w:ascii="Calibri" w:hAnsi="Calibri"/>
          <w:sz w:val="24"/>
          <w:szCs w:val="24"/>
        </w:rPr>
        <w:t>14.1</w:t>
      </w:r>
      <w:r w:rsidRPr="00A82CD7">
        <w:rPr>
          <w:rFonts w:ascii="Calibri" w:hAnsi="Calibri"/>
          <w:sz w:val="24"/>
          <w:szCs w:val="24"/>
        </w:rPr>
        <w:t xml:space="preserve"> B. In theory, agency ratings have a </w:t>
      </w:r>
      <w:del w:id="9594" w:author="Aleksander Hansen" w:date="2013-02-15T17:24:00Z">
        <w:r w:rsidRPr="00A82CD7" w:rsidDel="00CF0A55">
          <w:rPr>
            <w:rFonts w:ascii="Calibri" w:hAnsi="Calibri"/>
            <w:sz w:val="24"/>
            <w:szCs w:val="24"/>
          </w:rPr>
          <w:delText>longer term</w:delText>
        </w:r>
      </w:del>
      <w:ins w:id="9595" w:author="Aleksander Hansen" w:date="2013-02-15T17:24:00Z">
        <w:r w:rsidR="00CF0A55" w:rsidRPr="00A82CD7">
          <w:rPr>
            <w:rFonts w:ascii="Calibri" w:hAnsi="Calibri"/>
            <w:sz w:val="24"/>
            <w:szCs w:val="24"/>
          </w:rPr>
          <w:t>longer-term</w:t>
        </w:r>
      </w:ins>
      <w:r w:rsidRPr="00A82CD7">
        <w:rPr>
          <w:rFonts w:ascii="Calibri" w:hAnsi="Calibri"/>
          <w:sz w:val="24"/>
          <w:szCs w:val="24"/>
        </w:rPr>
        <w:t xml:space="preserve"> orientation (approximating or exceeding the maturity of the instrument) and through-the-cycle, not point-in-time; they do not undulate with business cycles</w:t>
      </w:r>
    </w:p>
    <w:p w14:paraId="4619D782"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(A), false: Agency ratings are opinions.</w:t>
      </w:r>
    </w:p>
    <w:p w14:paraId="686D8245" w14:textId="41EC7264"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(C), false: Agency ratings measure credit risk, not market risk (interest</w:t>
      </w:r>
      <w:ins w:id="9596"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9597" w:author="Aleksander Hansen" w:date="2013-02-15T16:38:00Z">
        <w:r w:rsidR="008A28C4">
          <w:instrText xml:space="preserve">" </w:instrText>
        </w:r>
        <w:r w:rsidR="008A28C4">
          <w:rPr>
            <w:rFonts w:ascii="Calibri" w:hAnsi="Calibri"/>
            <w:sz w:val="24"/>
            <w:szCs w:val="24"/>
          </w:rPr>
          <w:fldChar w:fldCharType="end"/>
        </w:r>
      </w:ins>
      <w:r w:rsidRPr="00A82CD7">
        <w:rPr>
          <w:rFonts w:ascii="Calibri" w:hAnsi="Calibri"/>
          <w:sz w:val="24"/>
          <w:szCs w:val="24"/>
        </w:rPr>
        <w:t xml:space="preserve"> rates).</w:t>
      </w:r>
    </w:p>
    <w:p w14:paraId="4C2B8E6C"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(D), false: Agency ratings employ an ordinal scale and do not map directly (or precisely) to a PDF (or EDF) which is a continuous variable.</w:t>
      </w:r>
    </w:p>
    <w:p w14:paraId="1EC7C9C5" w14:textId="5EC78C63" w:rsidR="0017124F" w:rsidRPr="00A82CD7" w:rsidRDefault="0017124F" w:rsidP="00007DCE">
      <w:pPr>
        <w:rPr>
          <w:rFonts w:ascii="Calibri" w:hAnsi="Calibri"/>
          <w:color w:val="000000" w:themeColor="text1"/>
        </w:rPr>
      </w:pPr>
    </w:p>
    <w:p w14:paraId="2F5506AE" w14:textId="53C05314"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14.2</w:t>
      </w:r>
      <w:r w:rsidR="00ED5980" w:rsidRPr="00A82CD7">
        <w:rPr>
          <w:rFonts w:ascii="Calibri" w:hAnsi="Calibri"/>
          <w:sz w:val="24"/>
          <w:szCs w:val="24"/>
        </w:rPr>
        <w:t xml:space="preserve"> D. 2.985%</w:t>
      </w:r>
    </w:p>
    <w:p w14:paraId="6BEE035F" w14:textId="27572CD9"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The 2-year cumulative PD is the probability that the obligor</w:t>
      </w:r>
      <w:ins w:id="9598" w:author="Aleksander Hansen" w:date="2013-02-15T16:34:00Z">
        <w:r w:rsidR="008A28C4">
          <w:rPr>
            <w:rFonts w:ascii="Calibri" w:hAnsi="Calibri"/>
            <w:sz w:val="24"/>
            <w:szCs w:val="24"/>
          </w:rPr>
          <w:fldChar w:fldCharType="begin"/>
        </w:r>
        <w:r w:rsidR="008A28C4">
          <w:instrText xml:space="preserve"> XE "</w:instrText>
        </w:r>
      </w:ins>
      <w:r w:rsidR="008A28C4" w:rsidRPr="00A82CD7">
        <w:rPr>
          <w:rFonts w:ascii="Calibri" w:hAnsi="Calibri"/>
          <w:sz w:val="24"/>
          <w:szCs w:val="24"/>
        </w:rPr>
        <w:instrText>obligor</w:instrText>
      </w:r>
      <w:ins w:id="9599" w:author="Aleksander Hansen" w:date="2013-02-15T16:34:00Z">
        <w:r w:rsidR="008A28C4">
          <w:instrText xml:space="preserve">" </w:instrText>
        </w:r>
        <w:r w:rsidR="008A28C4">
          <w:rPr>
            <w:rFonts w:ascii="Calibri" w:hAnsi="Calibri"/>
            <w:sz w:val="24"/>
            <w:szCs w:val="24"/>
          </w:rPr>
          <w:fldChar w:fldCharType="end"/>
        </w:r>
      </w:ins>
      <w:r w:rsidRPr="00A82CD7">
        <w:rPr>
          <w:rFonts w:ascii="Calibri" w:hAnsi="Calibri"/>
          <w:sz w:val="24"/>
          <w:szCs w:val="24"/>
        </w:rPr>
        <w:t xml:space="preserve"> defaults in the first year plus the probability the bond</w:t>
      </w:r>
      <w:ins w:id="9600" w:author="Aleksander Hansen" w:date="2013-02-15T17:07: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bond</w:instrText>
      </w:r>
      <w:ins w:id="9601" w:author="Aleksander Hansen" w:date="2013-02-15T17:07:00Z">
        <w:r w:rsidR="00FF184E">
          <w:instrText xml:space="preserve">" </w:instrText>
        </w:r>
        <w:r w:rsidR="00FF184E">
          <w:rPr>
            <w:rFonts w:ascii="Calibri" w:hAnsi="Calibri"/>
            <w:sz w:val="24"/>
            <w:szCs w:val="24"/>
          </w:rPr>
          <w:fldChar w:fldCharType="end"/>
        </w:r>
      </w:ins>
      <w:r w:rsidRPr="00A82CD7">
        <w:rPr>
          <w:rFonts w:ascii="Calibri" w:hAnsi="Calibri"/>
          <w:sz w:val="24"/>
          <w:szCs w:val="24"/>
        </w:rPr>
        <w:t xml:space="preserve"> defaults in the second year.</w:t>
      </w:r>
    </w:p>
    <w:p w14:paraId="25043C43"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Pr[BB -&gt; D in first year] = 1.29%;</w:t>
      </w:r>
    </w:p>
    <w:p w14:paraId="2E88ADC8"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Pr[default in second year] = Pr[BB-&gt;AAA-&gt;D] + Pr[BB-&gt;AA-&gt;D] + Pr[BB-&gt;A-&gt;D] + Pr[BB-&gt;BBB-&gt;D] + Pr[BB-&gt;BB-&gt;D] + Pr[BB-&gt;B-&gt;D] + Pr[BB-&gt;C-&gt;D] =</w:t>
      </w:r>
    </w:p>
    <w:p w14:paraId="4C7FAA85"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~0 + ~0 + ~0 + 0.0195% + 1.0494% + 0.1654% + 0.4605% = 2.9849%</w:t>
      </w:r>
    </w:p>
    <w:p w14:paraId="58BD9A7D"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7CDC9602"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(C), tempting is: 1 - (1-1.29%)^2 = 2.563%; and this is the cumulative PD if we are only given the conditional PD of 1.29%. However, this assumes a sequence of two Bernoulli variables and excludes the migration dynamic. Put another way, this approach does excludes a path such as: in the first year, the BB migrates to B, then defaults in the second year. In this way, by excluding migration, this will understate the cumulative PD.</w:t>
      </w:r>
    </w:p>
    <w:p w14:paraId="66D5B386" w14:textId="77777777" w:rsidR="00ED5980" w:rsidRPr="00A82CD7" w:rsidRDefault="00ED5980" w:rsidP="00007DCE">
      <w:pPr>
        <w:rPr>
          <w:rFonts w:ascii="Calibri" w:hAnsi="Calibri"/>
          <w:color w:val="000000" w:themeColor="text1"/>
        </w:rPr>
      </w:pPr>
    </w:p>
    <w:p w14:paraId="66365A95" w14:textId="2984209C"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14.3</w:t>
      </w:r>
      <w:r w:rsidR="00ED5980" w:rsidRPr="00A82CD7">
        <w:rPr>
          <w:rFonts w:ascii="Calibri" w:hAnsi="Calibri"/>
          <w:sz w:val="24"/>
          <w:szCs w:val="24"/>
        </w:rPr>
        <w:t xml:space="preserve"> A. UK retains the triple-A rating, but there is a possibility of a downgrade in the future</w:t>
      </w:r>
    </w:p>
    <w:p w14:paraId="4E3DF4CC" w14:textId="6E96A4FC"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(C), this is obviously false; even if downgraded to Aa, the UK would remain investment grade</w:t>
      </w:r>
      <w:ins w:id="9602" w:author="Aleksander Hansen" w:date="2013-02-15T17:20:00Z">
        <w:r w:rsidR="003578F0">
          <w:rPr>
            <w:rFonts w:ascii="Calibri" w:hAnsi="Calibri"/>
            <w:sz w:val="24"/>
            <w:szCs w:val="24"/>
          </w:rPr>
          <w:fldChar w:fldCharType="begin"/>
        </w:r>
        <w:r w:rsidR="003578F0">
          <w:instrText xml:space="preserve"> XE "</w:instrText>
        </w:r>
      </w:ins>
      <w:ins w:id="9603" w:author="Aleksander Hansen" w:date="2013-02-11T19:23:00Z">
        <w:r w:rsidR="003578F0">
          <w:rPr>
            <w:rFonts w:ascii="Calibri" w:hAnsi="Calibri"/>
            <w:sz w:val="24"/>
            <w:szCs w:val="24"/>
          </w:rPr>
          <w:instrText>investment grade</w:instrText>
        </w:r>
      </w:ins>
      <w:ins w:id="9604" w:author="Aleksander Hansen" w:date="2013-02-15T17:20:00Z">
        <w:r w:rsidR="003578F0">
          <w:instrText xml:space="preserve">" </w:instrText>
        </w:r>
        <w:r w:rsidR="003578F0">
          <w:rPr>
            <w:rFonts w:ascii="Calibri" w:hAnsi="Calibri"/>
            <w:sz w:val="24"/>
            <w:szCs w:val="24"/>
          </w:rPr>
          <w:fldChar w:fldCharType="end"/>
        </w:r>
      </w:ins>
    </w:p>
    <w:p w14:paraId="39E51AD0"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(D), this refers to notches; and, nevertheless, triple-A ratings don't attach with notches</w:t>
      </w:r>
    </w:p>
    <w:p w14:paraId="2C41751B" w14:textId="77777777" w:rsidR="00ED5980" w:rsidRPr="00A82CD7" w:rsidRDefault="00ED5980" w:rsidP="00007DCE">
      <w:pPr>
        <w:rPr>
          <w:rFonts w:ascii="Calibri" w:hAnsi="Calibri"/>
          <w:color w:val="000000" w:themeColor="text1"/>
        </w:rPr>
      </w:pPr>
    </w:p>
    <w:p w14:paraId="02CF42C9" w14:textId="57745C9D" w:rsidR="00A82CD7" w:rsidRPr="00A82CD7" w:rsidRDefault="00A82CD7" w:rsidP="00A82CD7">
      <w:pPr>
        <w:pStyle w:val="Paragraph"/>
        <w:spacing w:before="0" w:after="0" w:line="240" w:lineRule="auto"/>
        <w:rPr>
          <w:rFonts w:ascii="Calibri" w:hAnsi="Calibri"/>
          <w:sz w:val="24"/>
          <w:szCs w:val="24"/>
        </w:rPr>
      </w:pPr>
      <w:r>
        <w:rPr>
          <w:rFonts w:ascii="Calibri" w:hAnsi="Calibri"/>
          <w:sz w:val="24"/>
          <w:szCs w:val="24"/>
        </w:rPr>
        <w:t>14.4</w:t>
      </w:r>
      <w:r w:rsidRPr="00A82CD7">
        <w:rPr>
          <w:rFonts w:ascii="Calibri" w:hAnsi="Calibri"/>
          <w:sz w:val="24"/>
          <w:szCs w:val="24"/>
        </w:rPr>
        <w:t xml:space="preserve"> A. The Credit Rating Agency Reform Act of 2006 did not abolish NRSROs; rather, it attempted to replace an "opaque" system with a more transparent registration, and limited the SEC's oversight to registered agencies.</w:t>
      </w:r>
    </w:p>
    <w:p w14:paraId="24CDB616" w14:textId="5A983E7E" w:rsidR="00153329" w:rsidRDefault="00153329">
      <w:pPr>
        <w:rPr>
          <w:ins w:id="9605" w:author="Aleksander Hansen" w:date="2013-02-15T16:10:00Z"/>
          <w:rFonts w:ascii="Calibri" w:hAnsi="Calibri"/>
        </w:rPr>
      </w:pPr>
      <w:ins w:id="9606" w:author="Aleksander Hansen" w:date="2013-02-15T16:10:00Z">
        <w:r>
          <w:rPr>
            <w:rFonts w:ascii="Calibri" w:hAnsi="Calibri"/>
          </w:rPr>
          <w:br w:type="page"/>
        </w:r>
      </w:ins>
    </w:p>
    <w:p w14:paraId="49FEB6FE" w14:textId="77777777" w:rsidR="003D168C" w:rsidRDefault="003D168C">
      <w:pPr>
        <w:pStyle w:val="Heading2"/>
        <w:rPr>
          <w:ins w:id="9607" w:author="Aleksander Hansen" w:date="2013-02-15T20:42:00Z"/>
        </w:rPr>
        <w:pPrChange w:id="9608" w:author="Aleksander Hansen" w:date="2013-02-15T20:42:00Z">
          <w:pPr/>
        </w:pPrChange>
      </w:pPr>
      <w:bookmarkStart w:id="9609" w:name="_Toc222580871"/>
      <w:ins w:id="9610" w:author="Aleksander Hansen" w:date="2013-02-15T20:41:00Z">
        <w:r>
          <w:t>INDEX</w:t>
        </w:r>
      </w:ins>
      <w:bookmarkEnd w:id="9609"/>
    </w:p>
    <w:p w14:paraId="7AE08F9E" w14:textId="77777777" w:rsidR="003D168C" w:rsidRPr="003D168C" w:rsidRDefault="003D168C">
      <w:pPr>
        <w:pStyle w:val="Paragraph"/>
        <w:rPr>
          <w:ins w:id="9611" w:author="Aleksander Hansen" w:date="2013-02-15T20:42:00Z"/>
          <w:rPrChange w:id="9612" w:author="Aleksander Hansen" w:date="2013-02-15T20:42:00Z">
            <w:rPr>
              <w:ins w:id="9613" w:author="Aleksander Hansen" w:date="2013-02-15T20:42:00Z"/>
            </w:rPr>
          </w:rPrChange>
        </w:rPr>
        <w:pPrChange w:id="9614" w:author="Aleksander Hansen" w:date="2013-02-15T20:42:00Z">
          <w:pPr/>
        </w:pPrChange>
      </w:pPr>
    </w:p>
    <w:p w14:paraId="444BA48D" w14:textId="4BBF099C" w:rsidR="003D168C" w:rsidRDefault="008A28C4">
      <w:pPr>
        <w:pStyle w:val="Heading2"/>
        <w:rPr>
          <w:ins w:id="9615" w:author="Aleksander Hansen" w:date="2013-02-15T20:39:00Z"/>
          <w:b w:val="0"/>
          <w:bCs w:val="0"/>
          <w:noProof/>
        </w:rPr>
        <w:sectPr w:rsidR="003D168C" w:rsidSect="003D168C">
          <w:type w:val="continuous"/>
          <w:pgSz w:w="12240" w:h="15840" w:code="1"/>
          <w:pgMar w:top="994" w:right="990" w:bottom="1440" w:left="2160" w:header="576" w:footer="576" w:gutter="0"/>
          <w:pgNumType w:chapStyle="1"/>
          <w:cols w:space="708"/>
          <w:titlePg/>
          <w:docGrid w:linePitch="360"/>
        </w:sectPr>
        <w:pPrChange w:id="9616" w:author="Aleksander Hansen" w:date="2013-02-15T20:42:00Z">
          <w:pPr/>
        </w:pPrChange>
      </w:pPr>
      <w:ins w:id="9617" w:author="Aleksander Hansen" w:date="2013-02-15T16:26:00Z">
        <w:r>
          <w:fldChar w:fldCharType="begin"/>
        </w:r>
        <w:r>
          <w:instrText xml:space="preserve"> INDEX \h "A" \c "2" </w:instrText>
        </w:r>
      </w:ins>
      <w:r>
        <w:fldChar w:fldCharType="separate"/>
      </w:r>
    </w:p>
    <w:p w14:paraId="24F4A013" w14:textId="77777777" w:rsidR="003D168C" w:rsidRDefault="003D168C">
      <w:pPr>
        <w:pStyle w:val="IndexHeading"/>
        <w:keepNext/>
        <w:tabs>
          <w:tab w:val="right" w:pos="4175"/>
        </w:tabs>
        <w:rPr>
          <w:ins w:id="9618" w:author="Aleksander Hansen" w:date="2013-02-15T20:39:00Z"/>
          <w:b w:val="0"/>
          <w:bCs/>
          <w:noProof/>
        </w:rPr>
      </w:pPr>
      <w:ins w:id="9619" w:author="Aleksander Hansen" w:date="2013-02-15T20:39:00Z">
        <w:r>
          <w:rPr>
            <w:noProof/>
          </w:rPr>
          <w:t>A</w:t>
        </w:r>
      </w:ins>
    </w:p>
    <w:p w14:paraId="57ADB897" w14:textId="77777777" w:rsidR="003D168C" w:rsidRPr="003D168C" w:rsidRDefault="003D168C">
      <w:pPr>
        <w:pStyle w:val="Index1"/>
        <w:tabs>
          <w:tab w:val="right" w:pos="4175"/>
        </w:tabs>
        <w:rPr>
          <w:ins w:id="9620" w:author="Aleksander Hansen" w:date="2013-02-15T20:39:00Z"/>
          <w:noProof/>
        </w:rPr>
      </w:pPr>
      <w:ins w:id="9621" w:author="Aleksander Hansen" w:date="2013-02-15T20:39:00Z">
        <w:r w:rsidRPr="003D168C">
          <w:rPr>
            <w:rFonts w:ascii="Calibri" w:hAnsi="Calibri"/>
            <w:noProof/>
            <w:rPrChange w:id="9622" w:author="Aleksander Hansen" w:date="2013-02-15T20:41:00Z">
              <w:rPr>
                <w:rFonts w:ascii="Calibri" w:hAnsi="Calibri"/>
                <w:b/>
                <w:noProof/>
              </w:rPr>
            </w:rPrChange>
          </w:rPr>
          <w:t>Advantage of OTC</w:t>
        </w:r>
        <w:r w:rsidRPr="003D168C">
          <w:rPr>
            <w:noProof/>
          </w:rPr>
          <w:t xml:space="preserve">, </w:t>
        </w:r>
        <w:r w:rsidRPr="003D168C">
          <w:rPr>
            <w:rFonts w:ascii="Calibri" w:hAnsi="Calibri"/>
            <w:noProof/>
            <w:rPrChange w:id="9623" w:author="Aleksander Hansen" w:date="2013-02-15T20:41:00Z">
              <w:rPr>
                <w:rFonts w:ascii="Calibri" w:hAnsi="Calibri"/>
                <w:b/>
                <w:noProof/>
              </w:rPr>
            </w:rPrChange>
          </w:rPr>
          <w:t>12</w:t>
        </w:r>
      </w:ins>
    </w:p>
    <w:p w14:paraId="3E8F61D5" w14:textId="77777777" w:rsidR="003D168C" w:rsidRDefault="003D168C">
      <w:pPr>
        <w:pStyle w:val="Index1"/>
        <w:tabs>
          <w:tab w:val="right" w:pos="4175"/>
        </w:tabs>
        <w:rPr>
          <w:ins w:id="9624" w:author="Aleksander Hansen" w:date="2013-02-15T20:39:00Z"/>
          <w:noProof/>
        </w:rPr>
      </w:pPr>
      <w:ins w:id="9625" w:author="Aleksander Hansen" w:date="2013-02-15T20:39:00Z">
        <w:r w:rsidRPr="00B30BCA">
          <w:rPr>
            <w:rFonts w:ascii="Calibri" w:hAnsi="Calibri"/>
            <w:noProof/>
          </w:rPr>
          <w:t>Arbitrage</w:t>
        </w:r>
        <w:r>
          <w:rPr>
            <w:noProof/>
          </w:rPr>
          <w:t xml:space="preserve">, </w:t>
        </w:r>
        <w:r>
          <w:rPr>
            <w:rFonts w:ascii="Calibri" w:hAnsi="Calibri"/>
            <w:noProof/>
          </w:rPr>
          <w:t>17</w:t>
        </w:r>
        <w:r>
          <w:rPr>
            <w:noProof/>
          </w:rPr>
          <w:t xml:space="preserve">, </w:t>
        </w:r>
        <w:r>
          <w:rPr>
            <w:rFonts w:ascii="Calibri" w:hAnsi="Calibri"/>
            <w:noProof/>
          </w:rPr>
          <w:t>21</w:t>
        </w:r>
        <w:r>
          <w:rPr>
            <w:noProof/>
          </w:rPr>
          <w:t xml:space="preserve">, </w:t>
        </w:r>
        <w:r>
          <w:rPr>
            <w:rFonts w:ascii="Calibri" w:hAnsi="Calibri"/>
            <w:noProof/>
          </w:rPr>
          <w:t>152</w:t>
        </w:r>
      </w:ins>
    </w:p>
    <w:p w14:paraId="1DA8EE37" w14:textId="77777777" w:rsidR="003D168C" w:rsidRDefault="003D168C">
      <w:pPr>
        <w:pStyle w:val="Index1"/>
        <w:tabs>
          <w:tab w:val="right" w:pos="4175"/>
        </w:tabs>
        <w:rPr>
          <w:ins w:id="9626" w:author="Aleksander Hansen" w:date="2013-02-15T20:39:00Z"/>
          <w:noProof/>
        </w:rPr>
      </w:pPr>
      <w:ins w:id="9627" w:author="Aleksander Hansen" w:date="2013-02-15T20:39:00Z">
        <w:r w:rsidRPr="00B30BCA">
          <w:rPr>
            <w:rFonts w:ascii="Calibri" w:hAnsi="Calibri"/>
            <w:noProof/>
          </w:rPr>
          <w:t>Arbitrageurs</w:t>
        </w:r>
        <w:r>
          <w:rPr>
            <w:noProof/>
          </w:rPr>
          <w:t xml:space="preserve">, </w:t>
        </w:r>
        <w:r>
          <w:rPr>
            <w:rFonts w:ascii="Calibri" w:hAnsi="Calibri"/>
            <w:noProof/>
          </w:rPr>
          <w:t>19</w:t>
        </w:r>
        <w:r>
          <w:rPr>
            <w:noProof/>
          </w:rPr>
          <w:t xml:space="preserve">, </w:t>
        </w:r>
        <w:r>
          <w:rPr>
            <w:rFonts w:ascii="Calibri" w:hAnsi="Calibri"/>
            <w:noProof/>
          </w:rPr>
          <w:t>20</w:t>
        </w:r>
        <w:r>
          <w:rPr>
            <w:noProof/>
          </w:rPr>
          <w:t xml:space="preserve">, </w:t>
        </w:r>
        <w:r>
          <w:rPr>
            <w:rFonts w:ascii="Calibri" w:hAnsi="Calibri"/>
            <w:noProof/>
          </w:rPr>
          <w:t>21</w:t>
        </w:r>
        <w:r>
          <w:rPr>
            <w:noProof/>
          </w:rPr>
          <w:t xml:space="preserve">, </w:t>
        </w:r>
        <w:r>
          <w:rPr>
            <w:rFonts w:ascii="Calibri" w:hAnsi="Calibri"/>
            <w:noProof/>
          </w:rPr>
          <w:t>32</w:t>
        </w:r>
        <w:r>
          <w:rPr>
            <w:noProof/>
          </w:rPr>
          <w:t xml:space="preserve">, </w:t>
        </w:r>
        <w:r>
          <w:rPr>
            <w:rFonts w:ascii="Calibri" w:hAnsi="Calibri"/>
            <w:noProof/>
          </w:rPr>
          <w:t>152</w:t>
        </w:r>
        <w:r>
          <w:rPr>
            <w:noProof/>
          </w:rPr>
          <w:t xml:space="preserve">, </w:t>
        </w:r>
        <w:r>
          <w:rPr>
            <w:rFonts w:ascii="Calibri" w:hAnsi="Calibri"/>
            <w:noProof/>
          </w:rPr>
          <w:t>164</w:t>
        </w:r>
      </w:ins>
    </w:p>
    <w:p w14:paraId="74C7728B" w14:textId="77777777" w:rsidR="003D168C" w:rsidRDefault="003D168C">
      <w:pPr>
        <w:pStyle w:val="IndexHeading"/>
        <w:keepNext/>
        <w:tabs>
          <w:tab w:val="right" w:pos="4175"/>
        </w:tabs>
        <w:rPr>
          <w:ins w:id="9628" w:author="Aleksander Hansen" w:date="2013-02-15T20:39:00Z"/>
          <w:b w:val="0"/>
          <w:bCs/>
          <w:noProof/>
        </w:rPr>
      </w:pPr>
      <w:ins w:id="9629" w:author="Aleksander Hansen" w:date="2013-02-15T20:39:00Z">
        <w:r>
          <w:rPr>
            <w:noProof/>
          </w:rPr>
          <w:t>B</w:t>
        </w:r>
      </w:ins>
    </w:p>
    <w:p w14:paraId="2282320A" w14:textId="77777777" w:rsidR="003D168C" w:rsidRDefault="003D168C">
      <w:pPr>
        <w:pStyle w:val="Index1"/>
        <w:tabs>
          <w:tab w:val="right" w:pos="4175"/>
        </w:tabs>
        <w:rPr>
          <w:ins w:id="9630" w:author="Aleksander Hansen" w:date="2013-02-15T20:39:00Z"/>
          <w:noProof/>
        </w:rPr>
      </w:pPr>
      <w:ins w:id="9631" w:author="Aleksander Hansen" w:date="2013-02-15T20:39:00Z">
        <w:r w:rsidRPr="00B30BCA">
          <w:rPr>
            <w:rFonts w:ascii="Calibri" w:hAnsi="Calibri"/>
            <w:noProof/>
          </w:rPr>
          <w:t>backwardation</w:t>
        </w:r>
        <w:r>
          <w:rPr>
            <w:noProof/>
          </w:rPr>
          <w:t xml:space="preserve">, </w:t>
        </w:r>
        <w:r>
          <w:rPr>
            <w:rFonts w:ascii="Calibri" w:hAnsi="Calibri"/>
            <w:noProof/>
          </w:rPr>
          <w:t>73</w:t>
        </w:r>
      </w:ins>
    </w:p>
    <w:p w14:paraId="77C660B4" w14:textId="77777777" w:rsidR="003D168C" w:rsidRDefault="003D168C">
      <w:pPr>
        <w:pStyle w:val="Index1"/>
        <w:tabs>
          <w:tab w:val="right" w:pos="4175"/>
        </w:tabs>
        <w:rPr>
          <w:ins w:id="9632" w:author="Aleksander Hansen" w:date="2013-02-15T20:39:00Z"/>
          <w:noProof/>
        </w:rPr>
      </w:pPr>
      <w:ins w:id="9633" w:author="Aleksander Hansen" w:date="2013-02-15T20:39:00Z">
        <w:r w:rsidRPr="00B30BCA">
          <w:rPr>
            <w:rFonts w:ascii="Calibri" w:hAnsi="Calibri"/>
            <w:noProof/>
          </w:rPr>
          <w:t>basis risk</w:t>
        </w:r>
        <w:r>
          <w:rPr>
            <w:noProof/>
          </w:rPr>
          <w:t xml:space="preserve">, </w:t>
        </w:r>
        <w:r>
          <w:rPr>
            <w:rFonts w:ascii="Calibri" w:hAnsi="Calibri"/>
            <w:noProof/>
          </w:rPr>
          <w:t>20</w:t>
        </w:r>
        <w:r>
          <w:rPr>
            <w:noProof/>
          </w:rPr>
          <w:t xml:space="preserve">, </w:t>
        </w:r>
        <w:r>
          <w:rPr>
            <w:rFonts w:ascii="Calibri" w:hAnsi="Calibri"/>
            <w:noProof/>
          </w:rPr>
          <w:t>21</w:t>
        </w:r>
        <w:r>
          <w:rPr>
            <w:noProof/>
          </w:rPr>
          <w:t xml:space="preserve">, </w:t>
        </w:r>
        <w:r>
          <w:rPr>
            <w:rFonts w:ascii="Calibri" w:hAnsi="Calibri"/>
            <w:noProof/>
          </w:rPr>
          <w:t>31</w:t>
        </w:r>
        <w:r>
          <w:rPr>
            <w:noProof/>
          </w:rPr>
          <w:t xml:space="preserve">, </w:t>
        </w:r>
        <w:r>
          <w:rPr>
            <w:rFonts w:ascii="Calibri" w:hAnsi="Calibri"/>
            <w:noProof/>
          </w:rPr>
          <w:t>37</w:t>
        </w:r>
        <w:r>
          <w:rPr>
            <w:noProof/>
          </w:rPr>
          <w:t xml:space="preserve">, </w:t>
        </w:r>
        <w:r>
          <w:rPr>
            <w:rFonts w:ascii="Calibri" w:hAnsi="Calibri"/>
            <w:noProof/>
          </w:rPr>
          <w:t>39</w:t>
        </w:r>
        <w:r>
          <w:rPr>
            <w:noProof/>
          </w:rPr>
          <w:t xml:space="preserve">, </w:t>
        </w:r>
        <w:r>
          <w:rPr>
            <w:rFonts w:ascii="Calibri" w:hAnsi="Calibri"/>
            <w:noProof/>
          </w:rPr>
          <w:t>44</w:t>
        </w:r>
        <w:r>
          <w:rPr>
            <w:noProof/>
          </w:rPr>
          <w:t xml:space="preserve">, </w:t>
        </w:r>
        <w:r>
          <w:rPr>
            <w:rFonts w:ascii="Calibri" w:hAnsi="Calibri"/>
            <w:noProof/>
          </w:rPr>
          <w:t>45</w:t>
        </w:r>
        <w:r>
          <w:rPr>
            <w:noProof/>
          </w:rPr>
          <w:t xml:space="preserve">, </w:t>
        </w:r>
        <w:r>
          <w:rPr>
            <w:rFonts w:ascii="Calibri" w:hAnsi="Calibri"/>
            <w:noProof/>
          </w:rPr>
          <w:t>46</w:t>
        </w:r>
        <w:r>
          <w:rPr>
            <w:noProof/>
          </w:rPr>
          <w:t xml:space="preserve">, </w:t>
        </w:r>
        <w:r>
          <w:rPr>
            <w:rFonts w:ascii="Calibri" w:hAnsi="Calibri"/>
            <w:noProof/>
          </w:rPr>
          <w:t>47</w:t>
        </w:r>
      </w:ins>
    </w:p>
    <w:p w14:paraId="1078C6A4" w14:textId="77777777" w:rsidR="003D168C" w:rsidRDefault="003D168C">
      <w:pPr>
        <w:pStyle w:val="Index1"/>
        <w:tabs>
          <w:tab w:val="right" w:pos="4175"/>
        </w:tabs>
        <w:rPr>
          <w:ins w:id="9634" w:author="Aleksander Hansen" w:date="2013-02-15T20:39:00Z"/>
          <w:noProof/>
        </w:rPr>
      </w:pPr>
      <w:ins w:id="9635" w:author="Aleksander Hansen" w:date="2013-02-15T20:39:00Z">
        <w:r w:rsidRPr="00B30BCA">
          <w:rPr>
            <w:rFonts w:ascii="Calibri" w:hAnsi="Calibri"/>
            <w:noProof/>
          </w:rPr>
          <w:t>bond</w:t>
        </w:r>
        <w:r>
          <w:rPr>
            <w:noProof/>
          </w:rPr>
          <w:t xml:space="preserve">, </w:t>
        </w:r>
        <w:r>
          <w:rPr>
            <w:rFonts w:ascii="Calibri" w:hAnsi="Calibri"/>
            <w:noProof/>
          </w:rPr>
          <w:t>22</w:t>
        </w:r>
        <w:r>
          <w:rPr>
            <w:noProof/>
          </w:rPr>
          <w:t xml:space="preserve">, </w:t>
        </w:r>
        <w:r>
          <w:rPr>
            <w:rFonts w:ascii="Calibri" w:hAnsi="Calibri"/>
            <w:noProof/>
          </w:rPr>
          <w:t>23</w:t>
        </w:r>
        <w:r>
          <w:rPr>
            <w:noProof/>
          </w:rPr>
          <w:t xml:space="preserve">, 48, 51, </w:t>
        </w:r>
        <w:r>
          <w:rPr>
            <w:rFonts w:ascii="Calibri" w:hAnsi="Calibri"/>
            <w:noProof/>
          </w:rPr>
          <w:t>52</w:t>
        </w:r>
        <w:r>
          <w:rPr>
            <w:noProof/>
          </w:rPr>
          <w:t xml:space="preserve">, </w:t>
        </w:r>
        <w:r>
          <w:rPr>
            <w:rFonts w:ascii="Calibri" w:hAnsi="Calibri"/>
            <w:noProof/>
          </w:rPr>
          <w:t>56</w:t>
        </w:r>
        <w:r>
          <w:rPr>
            <w:noProof/>
          </w:rPr>
          <w:t xml:space="preserve">, </w:t>
        </w:r>
        <w:r>
          <w:rPr>
            <w:rFonts w:ascii="Calibri" w:hAnsi="Calibri"/>
            <w:noProof/>
          </w:rPr>
          <w:t>57</w:t>
        </w:r>
        <w:r>
          <w:rPr>
            <w:noProof/>
          </w:rPr>
          <w:t xml:space="preserve">, </w:t>
        </w:r>
        <w:r>
          <w:rPr>
            <w:rFonts w:ascii="Calibri" w:hAnsi="Calibri"/>
            <w:noProof/>
          </w:rPr>
          <w:t>58</w:t>
        </w:r>
        <w:r>
          <w:rPr>
            <w:noProof/>
          </w:rPr>
          <w:t xml:space="preserve">, </w:t>
        </w:r>
        <w:r>
          <w:rPr>
            <w:rFonts w:ascii="Calibri" w:hAnsi="Calibri"/>
            <w:noProof/>
          </w:rPr>
          <w:t>59</w:t>
        </w:r>
        <w:r>
          <w:rPr>
            <w:noProof/>
          </w:rPr>
          <w:t xml:space="preserve">, </w:t>
        </w:r>
        <w:r>
          <w:rPr>
            <w:rFonts w:ascii="Calibri" w:hAnsi="Calibri"/>
            <w:noProof/>
          </w:rPr>
          <w:t>60</w:t>
        </w:r>
        <w:r>
          <w:rPr>
            <w:noProof/>
          </w:rPr>
          <w:t xml:space="preserve">, </w:t>
        </w:r>
        <w:r>
          <w:rPr>
            <w:rFonts w:ascii="Calibri" w:hAnsi="Calibri"/>
            <w:noProof/>
          </w:rPr>
          <w:t>61</w:t>
        </w:r>
        <w:r>
          <w:rPr>
            <w:noProof/>
          </w:rPr>
          <w:t xml:space="preserve">, </w:t>
        </w:r>
        <w:r>
          <w:rPr>
            <w:rFonts w:ascii="Calibri" w:hAnsi="Calibri"/>
            <w:noProof/>
          </w:rPr>
          <w:t>72</w:t>
        </w:r>
        <w:r>
          <w:rPr>
            <w:noProof/>
          </w:rPr>
          <w:t xml:space="preserve">, </w:t>
        </w:r>
        <w:r>
          <w:rPr>
            <w:rFonts w:ascii="Calibri" w:hAnsi="Calibri"/>
            <w:noProof/>
          </w:rPr>
          <w:t>79</w:t>
        </w:r>
        <w:r>
          <w:rPr>
            <w:noProof/>
          </w:rPr>
          <w:t xml:space="preserve">, </w:t>
        </w:r>
        <w:r>
          <w:rPr>
            <w:rFonts w:ascii="Calibri" w:hAnsi="Calibri"/>
            <w:noProof/>
          </w:rPr>
          <w:t>80</w:t>
        </w:r>
        <w:r>
          <w:rPr>
            <w:noProof/>
          </w:rPr>
          <w:t xml:space="preserve">, </w:t>
        </w:r>
        <w:r>
          <w:rPr>
            <w:rFonts w:ascii="Calibri" w:hAnsi="Calibri"/>
            <w:noProof/>
          </w:rPr>
          <w:t>81</w:t>
        </w:r>
        <w:r>
          <w:rPr>
            <w:noProof/>
          </w:rPr>
          <w:t xml:space="preserve">, </w:t>
        </w:r>
        <w:r>
          <w:rPr>
            <w:rFonts w:ascii="Calibri" w:hAnsi="Calibri"/>
            <w:noProof/>
          </w:rPr>
          <w:t>82</w:t>
        </w:r>
        <w:r>
          <w:rPr>
            <w:noProof/>
          </w:rPr>
          <w:t xml:space="preserve">, </w:t>
        </w:r>
        <w:r>
          <w:rPr>
            <w:rFonts w:ascii="Calibri" w:hAnsi="Calibri"/>
            <w:noProof/>
          </w:rPr>
          <w:t>83</w:t>
        </w:r>
        <w:r>
          <w:rPr>
            <w:noProof/>
          </w:rPr>
          <w:t xml:space="preserve">, </w:t>
        </w:r>
        <w:r>
          <w:rPr>
            <w:rFonts w:ascii="Calibri" w:hAnsi="Calibri"/>
            <w:noProof/>
          </w:rPr>
          <w:t>84</w:t>
        </w:r>
        <w:r>
          <w:rPr>
            <w:noProof/>
          </w:rPr>
          <w:t xml:space="preserve">, </w:t>
        </w:r>
        <w:r>
          <w:rPr>
            <w:rFonts w:ascii="Calibri" w:hAnsi="Calibri"/>
            <w:noProof/>
          </w:rPr>
          <w:t>87</w:t>
        </w:r>
        <w:r>
          <w:rPr>
            <w:noProof/>
          </w:rPr>
          <w:t xml:space="preserve">, </w:t>
        </w:r>
        <w:r>
          <w:rPr>
            <w:rFonts w:ascii="Calibri" w:hAnsi="Calibri"/>
            <w:noProof/>
          </w:rPr>
          <w:t>88</w:t>
        </w:r>
        <w:r>
          <w:rPr>
            <w:noProof/>
          </w:rPr>
          <w:t xml:space="preserve">, 89, </w:t>
        </w:r>
        <w:r>
          <w:rPr>
            <w:rFonts w:ascii="Calibri" w:hAnsi="Calibri"/>
            <w:noProof/>
          </w:rPr>
          <w:t>94</w:t>
        </w:r>
        <w:r>
          <w:rPr>
            <w:noProof/>
          </w:rPr>
          <w:t xml:space="preserve">, </w:t>
        </w:r>
        <w:r>
          <w:rPr>
            <w:rFonts w:ascii="Calibri" w:hAnsi="Calibri"/>
            <w:noProof/>
          </w:rPr>
          <w:t>96</w:t>
        </w:r>
        <w:r>
          <w:rPr>
            <w:noProof/>
          </w:rPr>
          <w:t xml:space="preserve">, </w:t>
        </w:r>
        <w:r>
          <w:rPr>
            <w:rFonts w:ascii="Calibri" w:hAnsi="Calibri"/>
            <w:noProof/>
          </w:rPr>
          <w:t>97</w:t>
        </w:r>
        <w:r>
          <w:rPr>
            <w:noProof/>
          </w:rPr>
          <w:t xml:space="preserve">, 100, 101, 103, 106, 111, 128, 143, </w:t>
        </w:r>
        <w:r>
          <w:rPr>
            <w:rFonts w:ascii="Calibri" w:hAnsi="Calibri"/>
            <w:noProof/>
          </w:rPr>
          <w:t>168</w:t>
        </w:r>
        <w:r>
          <w:rPr>
            <w:noProof/>
          </w:rPr>
          <w:t xml:space="preserve">, </w:t>
        </w:r>
        <w:r>
          <w:rPr>
            <w:rFonts w:ascii="Calibri" w:hAnsi="Calibri"/>
            <w:noProof/>
          </w:rPr>
          <w:t>169</w:t>
        </w:r>
        <w:r>
          <w:rPr>
            <w:noProof/>
          </w:rPr>
          <w:t xml:space="preserve">, </w:t>
        </w:r>
        <w:r>
          <w:rPr>
            <w:rFonts w:ascii="Calibri" w:hAnsi="Calibri"/>
            <w:noProof/>
          </w:rPr>
          <w:t>170</w:t>
        </w:r>
        <w:r>
          <w:rPr>
            <w:noProof/>
          </w:rPr>
          <w:t xml:space="preserve">, </w:t>
        </w:r>
        <w:r>
          <w:rPr>
            <w:rFonts w:ascii="Calibri" w:hAnsi="Calibri"/>
            <w:noProof/>
          </w:rPr>
          <w:t>171</w:t>
        </w:r>
        <w:r>
          <w:rPr>
            <w:noProof/>
          </w:rPr>
          <w:t xml:space="preserve">, </w:t>
        </w:r>
        <w:r>
          <w:rPr>
            <w:rFonts w:ascii="Calibri" w:hAnsi="Calibri"/>
            <w:noProof/>
          </w:rPr>
          <w:t>172</w:t>
        </w:r>
        <w:r>
          <w:rPr>
            <w:noProof/>
          </w:rPr>
          <w:t xml:space="preserve">, </w:t>
        </w:r>
        <w:r>
          <w:rPr>
            <w:rFonts w:ascii="Calibri" w:hAnsi="Calibri"/>
            <w:noProof/>
          </w:rPr>
          <w:t>173</w:t>
        </w:r>
        <w:r>
          <w:rPr>
            <w:noProof/>
          </w:rPr>
          <w:t xml:space="preserve">, </w:t>
        </w:r>
        <w:r>
          <w:rPr>
            <w:rFonts w:ascii="Calibri" w:hAnsi="Calibri"/>
            <w:noProof/>
          </w:rPr>
          <w:t>174</w:t>
        </w:r>
        <w:r>
          <w:rPr>
            <w:noProof/>
          </w:rPr>
          <w:t xml:space="preserve">, </w:t>
        </w:r>
        <w:r>
          <w:rPr>
            <w:rFonts w:ascii="Calibri" w:hAnsi="Calibri"/>
            <w:noProof/>
          </w:rPr>
          <w:t>176</w:t>
        </w:r>
        <w:r>
          <w:rPr>
            <w:noProof/>
          </w:rPr>
          <w:t xml:space="preserve">, </w:t>
        </w:r>
        <w:r>
          <w:rPr>
            <w:rFonts w:ascii="Calibri" w:hAnsi="Calibri"/>
            <w:noProof/>
          </w:rPr>
          <w:t>177</w:t>
        </w:r>
        <w:r>
          <w:rPr>
            <w:noProof/>
          </w:rPr>
          <w:t xml:space="preserve">, </w:t>
        </w:r>
        <w:r>
          <w:rPr>
            <w:rFonts w:ascii="Calibri" w:hAnsi="Calibri"/>
            <w:noProof/>
          </w:rPr>
          <w:t>178</w:t>
        </w:r>
        <w:r>
          <w:rPr>
            <w:noProof/>
          </w:rPr>
          <w:t xml:space="preserve">, 180, </w:t>
        </w:r>
        <w:r>
          <w:rPr>
            <w:rFonts w:ascii="Calibri" w:hAnsi="Calibri"/>
            <w:noProof/>
          </w:rPr>
          <w:t>185</w:t>
        </w:r>
        <w:r>
          <w:rPr>
            <w:noProof/>
          </w:rPr>
          <w:t xml:space="preserve">, </w:t>
        </w:r>
        <w:r>
          <w:rPr>
            <w:rFonts w:ascii="Calibri" w:hAnsi="Calibri"/>
            <w:noProof/>
          </w:rPr>
          <w:t>186</w:t>
        </w:r>
        <w:r>
          <w:rPr>
            <w:noProof/>
          </w:rPr>
          <w:t xml:space="preserve">, </w:t>
        </w:r>
        <w:r>
          <w:rPr>
            <w:rFonts w:ascii="Calibri" w:hAnsi="Calibri"/>
            <w:noProof/>
          </w:rPr>
          <w:t>188</w:t>
        </w:r>
      </w:ins>
    </w:p>
    <w:p w14:paraId="04692EC4" w14:textId="77777777" w:rsidR="003D168C" w:rsidRDefault="003D168C">
      <w:pPr>
        <w:pStyle w:val="IndexHeading"/>
        <w:keepNext/>
        <w:tabs>
          <w:tab w:val="right" w:pos="4175"/>
        </w:tabs>
        <w:rPr>
          <w:ins w:id="9636" w:author="Aleksander Hansen" w:date="2013-02-15T20:39:00Z"/>
          <w:b w:val="0"/>
          <w:bCs/>
          <w:noProof/>
        </w:rPr>
      </w:pPr>
      <w:ins w:id="9637" w:author="Aleksander Hansen" w:date="2013-02-15T20:39:00Z">
        <w:r>
          <w:rPr>
            <w:noProof/>
          </w:rPr>
          <w:t>C</w:t>
        </w:r>
      </w:ins>
    </w:p>
    <w:p w14:paraId="5233B69F" w14:textId="77777777" w:rsidR="003D168C" w:rsidRDefault="003D168C">
      <w:pPr>
        <w:pStyle w:val="Index1"/>
        <w:tabs>
          <w:tab w:val="right" w:pos="4175"/>
        </w:tabs>
        <w:rPr>
          <w:ins w:id="9638" w:author="Aleksander Hansen" w:date="2013-02-15T20:39:00Z"/>
          <w:noProof/>
        </w:rPr>
      </w:pPr>
      <w:ins w:id="9639" w:author="Aleksander Hansen" w:date="2013-02-15T20:39:00Z">
        <w:r w:rsidRPr="00B30BCA">
          <w:rPr>
            <w:rFonts w:ascii="Calibri" w:hAnsi="Calibri"/>
            <w:noProof/>
          </w:rPr>
          <w:t>Chicago Mercantile Exchange</w:t>
        </w:r>
        <w:r>
          <w:rPr>
            <w:noProof/>
          </w:rPr>
          <w:t xml:space="preserve">, </w:t>
        </w:r>
        <w:r>
          <w:rPr>
            <w:rFonts w:ascii="Calibri" w:hAnsi="Calibri"/>
            <w:noProof/>
          </w:rPr>
          <w:t>28</w:t>
        </w:r>
      </w:ins>
    </w:p>
    <w:p w14:paraId="24F1CC0D" w14:textId="77777777" w:rsidR="003D168C" w:rsidRDefault="003D168C">
      <w:pPr>
        <w:pStyle w:val="Index1"/>
        <w:tabs>
          <w:tab w:val="right" w:pos="4175"/>
        </w:tabs>
        <w:rPr>
          <w:ins w:id="9640" w:author="Aleksander Hansen" w:date="2013-02-15T20:39:00Z"/>
          <w:noProof/>
        </w:rPr>
      </w:pPr>
      <w:ins w:id="9641" w:author="Aleksander Hansen" w:date="2013-02-15T20:39:00Z">
        <w:r w:rsidRPr="00B30BCA">
          <w:rPr>
            <w:rFonts w:ascii="Calibri" w:hAnsi="Calibri"/>
            <w:noProof/>
          </w:rPr>
          <w:t>Clearinghouse</w:t>
        </w:r>
        <w:r>
          <w:rPr>
            <w:noProof/>
          </w:rPr>
          <w:t xml:space="preserve">, </w:t>
        </w:r>
        <w:r>
          <w:rPr>
            <w:rFonts w:ascii="Calibri" w:hAnsi="Calibri"/>
            <w:noProof/>
          </w:rPr>
          <w:t>28</w:t>
        </w:r>
      </w:ins>
    </w:p>
    <w:p w14:paraId="6B2DE3D7" w14:textId="77777777" w:rsidR="003D168C" w:rsidRDefault="003D168C">
      <w:pPr>
        <w:pStyle w:val="Index1"/>
        <w:tabs>
          <w:tab w:val="right" w:pos="4175"/>
        </w:tabs>
        <w:rPr>
          <w:ins w:id="9642" w:author="Aleksander Hansen" w:date="2013-02-15T20:39:00Z"/>
          <w:noProof/>
        </w:rPr>
      </w:pPr>
      <w:ins w:id="9643" w:author="Aleksander Hansen" w:date="2013-02-15T20:39:00Z">
        <w:r w:rsidRPr="00B30BCA">
          <w:rPr>
            <w:rFonts w:ascii="Calibri" w:hAnsi="Calibri"/>
            <w:noProof/>
          </w:rPr>
          <w:t>compounding</w:t>
        </w:r>
        <w:r>
          <w:rPr>
            <w:noProof/>
          </w:rPr>
          <w:t xml:space="preserve">, </w:t>
        </w:r>
        <w:r>
          <w:rPr>
            <w:rFonts w:ascii="Calibri" w:hAnsi="Calibri"/>
            <w:noProof/>
          </w:rPr>
          <w:t>50</w:t>
        </w:r>
        <w:r>
          <w:rPr>
            <w:noProof/>
          </w:rPr>
          <w:t xml:space="preserve">, 52, </w:t>
        </w:r>
        <w:r>
          <w:rPr>
            <w:rFonts w:ascii="Calibri" w:hAnsi="Calibri"/>
            <w:noProof/>
          </w:rPr>
          <w:t>54</w:t>
        </w:r>
        <w:r>
          <w:rPr>
            <w:noProof/>
          </w:rPr>
          <w:t xml:space="preserve">, </w:t>
        </w:r>
        <w:r>
          <w:rPr>
            <w:rFonts w:ascii="Calibri" w:hAnsi="Calibri"/>
            <w:noProof/>
          </w:rPr>
          <w:t>57</w:t>
        </w:r>
        <w:r>
          <w:rPr>
            <w:noProof/>
          </w:rPr>
          <w:t xml:space="preserve">, </w:t>
        </w:r>
        <w:r>
          <w:rPr>
            <w:rFonts w:ascii="Calibri" w:hAnsi="Calibri"/>
            <w:noProof/>
          </w:rPr>
          <w:t>59</w:t>
        </w:r>
        <w:r>
          <w:rPr>
            <w:noProof/>
          </w:rPr>
          <w:t xml:space="preserve">, </w:t>
        </w:r>
        <w:r>
          <w:rPr>
            <w:rFonts w:ascii="Calibri" w:hAnsi="Calibri"/>
            <w:noProof/>
          </w:rPr>
          <w:t>60</w:t>
        </w:r>
        <w:r>
          <w:rPr>
            <w:noProof/>
          </w:rPr>
          <w:t xml:space="preserve">, </w:t>
        </w:r>
        <w:r>
          <w:rPr>
            <w:rFonts w:ascii="Calibri" w:hAnsi="Calibri"/>
            <w:noProof/>
          </w:rPr>
          <w:t>64</w:t>
        </w:r>
        <w:r>
          <w:rPr>
            <w:noProof/>
          </w:rPr>
          <w:t xml:space="preserve">, </w:t>
        </w:r>
        <w:r>
          <w:rPr>
            <w:rFonts w:ascii="Calibri" w:hAnsi="Calibri"/>
            <w:noProof/>
          </w:rPr>
          <w:t>85</w:t>
        </w:r>
        <w:r>
          <w:rPr>
            <w:noProof/>
          </w:rPr>
          <w:t xml:space="preserve">, 89, </w:t>
        </w:r>
        <w:r>
          <w:rPr>
            <w:rFonts w:ascii="Calibri" w:hAnsi="Calibri"/>
            <w:noProof/>
          </w:rPr>
          <w:t>178</w:t>
        </w:r>
      </w:ins>
    </w:p>
    <w:p w14:paraId="5A8A9621" w14:textId="77777777" w:rsidR="003D168C" w:rsidRDefault="003D168C">
      <w:pPr>
        <w:pStyle w:val="Index1"/>
        <w:tabs>
          <w:tab w:val="right" w:pos="4175"/>
        </w:tabs>
        <w:rPr>
          <w:ins w:id="9644" w:author="Aleksander Hansen" w:date="2013-02-15T20:39:00Z"/>
          <w:noProof/>
        </w:rPr>
      </w:pPr>
      <w:ins w:id="9645" w:author="Aleksander Hansen" w:date="2013-02-15T20:39:00Z">
        <w:r w:rsidRPr="00B30BCA">
          <w:rPr>
            <w:rFonts w:ascii="Calibri" w:hAnsi="Calibri"/>
            <w:noProof/>
          </w:rPr>
          <w:t>contango</w:t>
        </w:r>
        <w:r>
          <w:rPr>
            <w:noProof/>
          </w:rPr>
          <w:t xml:space="preserve">, </w:t>
        </w:r>
        <w:r>
          <w:rPr>
            <w:rFonts w:ascii="Calibri" w:hAnsi="Calibri"/>
            <w:noProof/>
          </w:rPr>
          <w:t>73</w:t>
        </w:r>
      </w:ins>
    </w:p>
    <w:p w14:paraId="11AE66E7" w14:textId="77777777" w:rsidR="003D168C" w:rsidRDefault="003D168C">
      <w:pPr>
        <w:pStyle w:val="Index1"/>
        <w:tabs>
          <w:tab w:val="right" w:pos="4175"/>
        </w:tabs>
        <w:rPr>
          <w:ins w:id="9646" w:author="Aleksander Hansen" w:date="2013-02-15T20:39:00Z"/>
          <w:noProof/>
        </w:rPr>
      </w:pPr>
      <w:ins w:id="9647" w:author="Aleksander Hansen" w:date="2013-02-15T20:39:00Z">
        <w:r w:rsidRPr="00B30BCA">
          <w:rPr>
            <w:rFonts w:ascii="Calibri" w:hAnsi="Calibri"/>
            <w:noProof/>
          </w:rPr>
          <w:t>convexity</w:t>
        </w:r>
        <w:r>
          <w:rPr>
            <w:noProof/>
          </w:rPr>
          <w:t xml:space="preserve">, </w:t>
        </w:r>
        <w:r>
          <w:rPr>
            <w:rFonts w:ascii="Calibri" w:hAnsi="Calibri"/>
            <w:noProof/>
          </w:rPr>
          <w:t>55</w:t>
        </w:r>
        <w:r>
          <w:rPr>
            <w:noProof/>
          </w:rPr>
          <w:t xml:space="preserve">, </w:t>
        </w:r>
        <w:r>
          <w:rPr>
            <w:rFonts w:ascii="Calibri" w:hAnsi="Calibri"/>
            <w:noProof/>
          </w:rPr>
          <w:t>56</w:t>
        </w:r>
        <w:r>
          <w:rPr>
            <w:noProof/>
          </w:rPr>
          <w:t xml:space="preserve">, </w:t>
        </w:r>
        <w:r>
          <w:rPr>
            <w:rFonts w:ascii="Calibri" w:hAnsi="Calibri"/>
            <w:noProof/>
          </w:rPr>
          <w:t>57</w:t>
        </w:r>
        <w:r>
          <w:rPr>
            <w:noProof/>
          </w:rPr>
          <w:t xml:space="preserve">, </w:t>
        </w:r>
        <w:r>
          <w:rPr>
            <w:rFonts w:ascii="Calibri" w:hAnsi="Calibri"/>
            <w:noProof/>
          </w:rPr>
          <w:t>59</w:t>
        </w:r>
        <w:r>
          <w:rPr>
            <w:noProof/>
          </w:rPr>
          <w:t xml:space="preserve">, </w:t>
        </w:r>
        <w:r>
          <w:rPr>
            <w:rFonts w:ascii="Calibri" w:hAnsi="Calibri"/>
            <w:noProof/>
          </w:rPr>
          <w:t>60</w:t>
        </w:r>
        <w:r>
          <w:rPr>
            <w:noProof/>
          </w:rPr>
          <w:t xml:space="preserve">, </w:t>
        </w:r>
        <w:r>
          <w:rPr>
            <w:rFonts w:ascii="Calibri" w:hAnsi="Calibri"/>
            <w:noProof/>
          </w:rPr>
          <w:t>61</w:t>
        </w:r>
        <w:r>
          <w:rPr>
            <w:noProof/>
          </w:rPr>
          <w:t xml:space="preserve">, </w:t>
        </w:r>
        <w:r>
          <w:rPr>
            <w:rFonts w:ascii="Calibri" w:hAnsi="Calibri"/>
            <w:noProof/>
          </w:rPr>
          <w:t>85</w:t>
        </w:r>
        <w:r>
          <w:rPr>
            <w:noProof/>
          </w:rPr>
          <w:t xml:space="preserve">, </w:t>
        </w:r>
        <w:r>
          <w:rPr>
            <w:rFonts w:ascii="Calibri" w:hAnsi="Calibri"/>
            <w:noProof/>
          </w:rPr>
          <w:t>86</w:t>
        </w:r>
        <w:r>
          <w:rPr>
            <w:noProof/>
          </w:rPr>
          <w:t xml:space="preserve">, </w:t>
        </w:r>
        <w:r>
          <w:rPr>
            <w:rFonts w:ascii="Calibri" w:hAnsi="Calibri"/>
            <w:noProof/>
          </w:rPr>
          <w:t>88</w:t>
        </w:r>
      </w:ins>
    </w:p>
    <w:p w14:paraId="6AAE6982" w14:textId="77777777" w:rsidR="003D168C" w:rsidRDefault="003D168C">
      <w:pPr>
        <w:pStyle w:val="Index1"/>
        <w:tabs>
          <w:tab w:val="right" w:pos="4175"/>
        </w:tabs>
        <w:rPr>
          <w:ins w:id="9648" w:author="Aleksander Hansen" w:date="2013-02-15T20:39:00Z"/>
          <w:noProof/>
        </w:rPr>
      </w:pPr>
      <w:ins w:id="9649" w:author="Aleksander Hansen" w:date="2013-02-15T20:39:00Z">
        <w:r w:rsidRPr="00B30BCA">
          <w:rPr>
            <w:rFonts w:ascii="Calibri" w:hAnsi="Calibri"/>
            <w:noProof/>
          </w:rPr>
          <w:t>cost of carry</w:t>
        </w:r>
        <w:r>
          <w:rPr>
            <w:noProof/>
          </w:rPr>
          <w:t xml:space="preserve">, </w:t>
        </w:r>
        <w:r>
          <w:rPr>
            <w:rFonts w:ascii="Calibri" w:hAnsi="Calibri"/>
            <w:noProof/>
          </w:rPr>
          <w:t>15</w:t>
        </w:r>
        <w:r>
          <w:rPr>
            <w:noProof/>
          </w:rPr>
          <w:t xml:space="preserve">, </w:t>
        </w:r>
        <w:r>
          <w:rPr>
            <w:rFonts w:ascii="Calibri" w:hAnsi="Calibri"/>
            <w:noProof/>
          </w:rPr>
          <w:t>33</w:t>
        </w:r>
        <w:r>
          <w:rPr>
            <w:noProof/>
          </w:rPr>
          <w:t xml:space="preserve">, </w:t>
        </w:r>
        <w:r>
          <w:rPr>
            <w:rFonts w:ascii="Calibri" w:hAnsi="Calibri"/>
            <w:noProof/>
          </w:rPr>
          <w:t>39</w:t>
        </w:r>
        <w:r>
          <w:rPr>
            <w:noProof/>
          </w:rPr>
          <w:t xml:space="preserve">, </w:t>
        </w:r>
        <w:r>
          <w:rPr>
            <w:rFonts w:ascii="Calibri" w:hAnsi="Calibri"/>
            <w:noProof/>
          </w:rPr>
          <w:t>64</w:t>
        </w:r>
        <w:r>
          <w:rPr>
            <w:noProof/>
          </w:rPr>
          <w:t xml:space="preserve">, </w:t>
        </w:r>
        <w:r>
          <w:rPr>
            <w:rFonts w:ascii="Calibri" w:hAnsi="Calibri"/>
            <w:noProof/>
          </w:rPr>
          <w:t>66</w:t>
        </w:r>
        <w:r>
          <w:rPr>
            <w:noProof/>
          </w:rPr>
          <w:t xml:space="preserve">, </w:t>
        </w:r>
        <w:r>
          <w:rPr>
            <w:rFonts w:ascii="Calibri" w:hAnsi="Calibri"/>
            <w:noProof/>
          </w:rPr>
          <w:t>69</w:t>
        </w:r>
        <w:r>
          <w:rPr>
            <w:noProof/>
          </w:rPr>
          <w:t xml:space="preserve">, </w:t>
        </w:r>
        <w:r>
          <w:rPr>
            <w:rFonts w:ascii="Calibri" w:hAnsi="Calibri"/>
            <w:noProof/>
          </w:rPr>
          <w:t>73</w:t>
        </w:r>
        <w:r>
          <w:rPr>
            <w:noProof/>
          </w:rPr>
          <w:t xml:space="preserve">, </w:t>
        </w:r>
        <w:r>
          <w:rPr>
            <w:rFonts w:ascii="Calibri" w:hAnsi="Calibri"/>
            <w:noProof/>
          </w:rPr>
          <w:t>74</w:t>
        </w:r>
        <w:r>
          <w:rPr>
            <w:noProof/>
          </w:rPr>
          <w:t xml:space="preserve">, </w:t>
        </w:r>
        <w:r>
          <w:rPr>
            <w:rFonts w:ascii="Calibri" w:hAnsi="Calibri"/>
            <w:noProof/>
          </w:rPr>
          <w:t>76</w:t>
        </w:r>
        <w:r>
          <w:rPr>
            <w:noProof/>
          </w:rPr>
          <w:t xml:space="preserve">, </w:t>
        </w:r>
        <w:r>
          <w:rPr>
            <w:rFonts w:ascii="Calibri" w:hAnsi="Calibri"/>
            <w:noProof/>
          </w:rPr>
          <w:t>77</w:t>
        </w:r>
      </w:ins>
    </w:p>
    <w:p w14:paraId="401285E8" w14:textId="77777777" w:rsidR="003D168C" w:rsidRDefault="003D168C">
      <w:pPr>
        <w:pStyle w:val="Index1"/>
        <w:tabs>
          <w:tab w:val="right" w:pos="4175"/>
        </w:tabs>
        <w:rPr>
          <w:ins w:id="9650" w:author="Aleksander Hansen" w:date="2013-02-15T20:39:00Z"/>
          <w:noProof/>
        </w:rPr>
      </w:pPr>
      <w:ins w:id="9651" w:author="Aleksander Hansen" w:date="2013-02-15T20:39:00Z">
        <w:r w:rsidRPr="00B30BCA">
          <w:rPr>
            <w:rFonts w:ascii="Calibri" w:hAnsi="Calibri"/>
            <w:noProof/>
          </w:rPr>
          <w:t>coupon</w:t>
        </w:r>
        <w:r>
          <w:rPr>
            <w:noProof/>
          </w:rPr>
          <w:t xml:space="preserve">, </w:t>
        </w:r>
        <w:r>
          <w:rPr>
            <w:rFonts w:ascii="Calibri" w:hAnsi="Calibri"/>
            <w:noProof/>
          </w:rPr>
          <w:t>52</w:t>
        </w:r>
        <w:r>
          <w:rPr>
            <w:noProof/>
          </w:rPr>
          <w:t xml:space="preserve">, </w:t>
        </w:r>
        <w:r>
          <w:rPr>
            <w:rFonts w:ascii="Calibri" w:hAnsi="Calibri"/>
            <w:noProof/>
          </w:rPr>
          <w:t>59</w:t>
        </w:r>
        <w:r>
          <w:rPr>
            <w:noProof/>
          </w:rPr>
          <w:t xml:space="preserve">, </w:t>
        </w:r>
        <w:r>
          <w:rPr>
            <w:rFonts w:ascii="Calibri" w:hAnsi="Calibri"/>
            <w:noProof/>
          </w:rPr>
          <w:t>60</w:t>
        </w:r>
        <w:r>
          <w:rPr>
            <w:noProof/>
          </w:rPr>
          <w:t xml:space="preserve">, </w:t>
        </w:r>
        <w:r>
          <w:rPr>
            <w:rFonts w:ascii="Calibri" w:hAnsi="Calibri"/>
            <w:noProof/>
          </w:rPr>
          <w:t>61</w:t>
        </w:r>
        <w:r>
          <w:rPr>
            <w:noProof/>
          </w:rPr>
          <w:t xml:space="preserve">, </w:t>
        </w:r>
        <w:r>
          <w:rPr>
            <w:rFonts w:ascii="Calibri" w:hAnsi="Calibri"/>
            <w:noProof/>
          </w:rPr>
          <w:t>71</w:t>
        </w:r>
        <w:r>
          <w:rPr>
            <w:noProof/>
          </w:rPr>
          <w:t xml:space="preserve">, </w:t>
        </w:r>
        <w:r>
          <w:rPr>
            <w:rFonts w:ascii="Calibri" w:hAnsi="Calibri"/>
            <w:noProof/>
          </w:rPr>
          <w:t>72</w:t>
        </w:r>
        <w:r>
          <w:rPr>
            <w:noProof/>
          </w:rPr>
          <w:t xml:space="preserve">, </w:t>
        </w:r>
        <w:r>
          <w:rPr>
            <w:rFonts w:ascii="Calibri" w:hAnsi="Calibri"/>
            <w:noProof/>
          </w:rPr>
          <w:t>80</w:t>
        </w:r>
        <w:r>
          <w:rPr>
            <w:noProof/>
          </w:rPr>
          <w:t xml:space="preserve">, </w:t>
        </w:r>
        <w:r>
          <w:rPr>
            <w:rFonts w:ascii="Calibri" w:hAnsi="Calibri"/>
            <w:noProof/>
          </w:rPr>
          <w:t>81</w:t>
        </w:r>
        <w:r>
          <w:rPr>
            <w:noProof/>
          </w:rPr>
          <w:t xml:space="preserve">, </w:t>
        </w:r>
        <w:r>
          <w:rPr>
            <w:rFonts w:ascii="Calibri" w:hAnsi="Calibri"/>
            <w:noProof/>
          </w:rPr>
          <w:t>82</w:t>
        </w:r>
        <w:r>
          <w:rPr>
            <w:noProof/>
          </w:rPr>
          <w:t xml:space="preserve">, </w:t>
        </w:r>
        <w:r>
          <w:rPr>
            <w:rFonts w:ascii="Calibri" w:hAnsi="Calibri"/>
            <w:noProof/>
          </w:rPr>
          <w:t>83</w:t>
        </w:r>
        <w:r>
          <w:rPr>
            <w:noProof/>
          </w:rPr>
          <w:t xml:space="preserve">, </w:t>
        </w:r>
        <w:r>
          <w:rPr>
            <w:rFonts w:ascii="Calibri" w:hAnsi="Calibri"/>
            <w:noProof/>
          </w:rPr>
          <w:t>84</w:t>
        </w:r>
        <w:r>
          <w:rPr>
            <w:noProof/>
          </w:rPr>
          <w:t xml:space="preserve">, </w:t>
        </w:r>
        <w:r>
          <w:rPr>
            <w:rFonts w:ascii="Calibri" w:hAnsi="Calibri"/>
            <w:noProof/>
          </w:rPr>
          <w:t>88</w:t>
        </w:r>
        <w:r>
          <w:rPr>
            <w:noProof/>
          </w:rPr>
          <w:t xml:space="preserve">, 89, </w:t>
        </w:r>
        <w:r>
          <w:rPr>
            <w:rFonts w:ascii="Calibri" w:hAnsi="Calibri"/>
            <w:noProof/>
          </w:rPr>
          <w:t>90</w:t>
        </w:r>
        <w:r>
          <w:rPr>
            <w:noProof/>
          </w:rPr>
          <w:t xml:space="preserve">, </w:t>
        </w:r>
        <w:r>
          <w:rPr>
            <w:rFonts w:ascii="Calibri" w:hAnsi="Calibri"/>
            <w:noProof/>
          </w:rPr>
          <w:t>96</w:t>
        </w:r>
        <w:r>
          <w:rPr>
            <w:noProof/>
          </w:rPr>
          <w:t xml:space="preserve">, </w:t>
        </w:r>
        <w:r>
          <w:rPr>
            <w:rFonts w:ascii="Calibri" w:hAnsi="Calibri"/>
            <w:noProof/>
          </w:rPr>
          <w:t>97</w:t>
        </w:r>
        <w:r>
          <w:rPr>
            <w:noProof/>
          </w:rPr>
          <w:t xml:space="preserve">, </w:t>
        </w:r>
        <w:r>
          <w:rPr>
            <w:rFonts w:ascii="Calibri" w:hAnsi="Calibri"/>
            <w:noProof/>
          </w:rPr>
          <w:t>99</w:t>
        </w:r>
        <w:r>
          <w:rPr>
            <w:noProof/>
          </w:rPr>
          <w:t xml:space="preserve">, 143, </w:t>
        </w:r>
        <w:r>
          <w:rPr>
            <w:rFonts w:ascii="Calibri" w:hAnsi="Calibri"/>
            <w:noProof/>
          </w:rPr>
          <w:t>170</w:t>
        </w:r>
        <w:r>
          <w:rPr>
            <w:noProof/>
          </w:rPr>
          <w:t xml:space="preserve">, </w:t>
        </w:r>
        <w:r>
          <w:rPr>
            <w:rFonts w:ascii="Calibri" w:hAnsi="Calibri"/>
            <w:noProof/>
          </w:rPr>
          <w:t>174</w:t>
        </w:r>
        <w:r>
          <w:rPr>
            <w:noProof/>
          </w:rPr>
          <w:t xml:space="preserve">, </w:t>
        </w:r>
        <w:r>
          <w:rPr>
            <w:rFonts w:ascii="Calibri" w:hAnsi="Calibri"/>
            <w:noProof/>
          </w:rPr>
          <w:t>176</w:t>
        </w:r>
        <w:r>
          <w:rPr>
            <w:noProof/>
          </w:rPr>
          <w:t xml:space="preserve">, </w:t>
        </w:r>
        <w:r>
          <w:rPr>
            <w:rFonts w:ascii="Calibri" w:hAnsi="Calibri"/>
            <w:noProof/>
          </w:rPr>
          <w:t>177</w:t>
        </w:r>
        <w:r>
          <w:rPr>
            <w:noProof/>
          </w:rPr>
          <w:t xml:space="preserve">, </w:t>
        </w:r>
        <w:r>
          <w:rPr>
            <w:rFonts w:ascii="Calibri" w:hAnsi="Calibri"/>
            <w:noProof/>
          </w:rPr>
          <w:t>178</w:t>
        </w:r>
      </w:ins>
    </w:p>
    <w:p w14:paraId="21A7DB6B" w14:textId="77777777" w:rsidR="003D168C" w:rsidRDefault="003D168C">
      <w:pPr>
        <w:pStyle w:val="Index1"/>
        <w:tabs>
          <w:tab w:val="right" w:pos="4175"/>
        </w:tabs>
        <w:rPr>
          <w:ins w:id="9652" w:author="Aleksander Hansen" w:date="2013-02-15T20:39:00Z"/>
          <w:noProof/>
        </w:rPr>
      </w:pPr>
      <w:ins w:id="9653" w:author="Aleksander Hansen" w:date="2013-02-15T20:39:00Z">
        <w:r>
          <w:rPr>
            <w:noProof/>
          </w:rPr>
          <w:t>Covered Call</w:t>
        </w:r>
      </w:ins>
    </w:p>
    <w:p w14:paraId="3F994BF2" w14:textId="77777777" w:rsidR="003D168C" w:rsidRDefault="003D168C">
      <w:pPr>
        <w:pStyle w:val="Index2"/>
        <w:tabs>
          <w:tab w:val="right" w:pos="4175"/>
        </w:tabs>
        <w:rPr>
          <w:ins w:id="9654" w:author="Aleksander Hansen" w:date="2013-02-15T20:39:00Z"/>
          <w:noProof/>
        </w:rPr>
      </w:pPr>
      <w:ins w:id="9655" w:author="Aleksander Hansen" w:date="2013-02-15T20:39:00Z">
        <w:r>
          <w:rPr>
            <w:noProof/>
          </w:rPr>
          <w:t>option, 118</w:t>
        </w:r>
      </w:ins>
    </w:p>
    <w:p w14:paraId="770365F7" w14:textId="77777777" w:rsidR="003D168C" w:rsidRDefault="003D168C">
      <w:pPr>
        <w:pStyle w:val="Index1"/>
        <w:tabs>
          <w:tab w:val="right" w:pos="4175"/>
        </w:tabs>
        <w:rPr>
          <w:ins w:id="9656" w:author="Aleksander Hansen" w:date="2013-02-15T20:39:00Z"/>
          <w:noProof/>
        </w:rPr>
      </w:pPr>
      <w:ins w:id="9657" w:author="Aleksander Hansen" w:date="2013-02-15T20:39:00Z">
        <w:r w:rsidRPr="00B30BCA">
          <w:rPr>
            <w:rFonts w:ascii="Calibri" w:hAnsi="Calibri"/>
            <w:noProof/>
          </w:rPr>
          <w:t>currency swap</w:t>
        </w:r>
      </w:ins>
    </w:p>
    <w:p w14:paraId="586BB9E0" w14:textId="77777777" w:rsidR="003D168C" w:rsidRDefault="003D168C">
      <w:pPr>
        <w:pStyle w:val="Index2"/>
        <w:tabs>
          <w:tab w:val="right" w:pos="4175"/>
        </w:tabs>
        <w:rPr>
          <w:ins w:id="9658" w:author="Aleksander Hansen" w:date="2013-02-15T20:39:00Z"/>
          <w:noProof/>
        </w:rPr>
      </w:pPr>
      <w:ins w:id="9659" w:author="Aleksander Hansen" w:date="2013-02-15T20:39:00Z">
        <w:r>
          <w:rPr>
            <w:noProof/>
          </w:rPr>
          <w:t>swap, 100, 102, 103, 104, 105, 106</w:t>
        </w:r>
      </w:ins>
    </w:p>
    <w:p w14:paraId="37C6BE09" w14:textId="77777777" w:rsidR="003D168C" w:rsidRDefault="003D168C">
      <w:pPr>
        <w:pStyle w:val="IndexHeading"/>
        <w:keepNext/>
        <w:tabs>
          <w:tab w:val="right" w:pos="4175"/>
        </w:tabs>
        <w:rPr>
          <w:ins w:id="9660" w:author="Aleksander Hansen" w:date="2013-02-15T20:39:00Z"/>
          <w:b w:val="0"/>
          <w:bCs/>
          <w:noProof/>
        </w:rPr>
      </w:pPr>
      <w:ins w:id="9661" w:author="Aleksander Hansen" w:date="2013-02-15T20:39:00Z">
        <w:r>
          <w:rPr>
            <w:noProof/>
          </w:rPr>
          <w:t>D</w:t>
        </w:r>
      </w:ins>
    </w:p>
    <w:p w14:paraId="5E753C2E" w14:textId="77777777" w:rsidR="003D168C" w:rsidRDefault="003D168C">
      <w:pPr>
        <w:pStyle w:val="Index1"/>
        <w:tabs>
          <w:tab w:val="right" w:pos="4175"/>
        </w:tabs>
        <w:rPr>
          <w:ins w:id="9662" w:author="Aleksander Hansen" w:date="2013-02-15T20:39:00Z"/>
          <w:noProof/>
        </w:rPr>
      </w:pPr>
      <w:ins w:id="9663" w:author="Aleksander Hansen" w:date="2013-02-15T20:39:00Z">
        <w:r>
          <w:rPr>
            <w:noProof/>
          </w:rPr>
          <w:t xml:space="preserve">discount, 50, </w:t>
        </w:r>
        <w:r>
          <w:rPr>
            <w:rFonts w:ascii="Calibri" w:hAnsi="Calibri"/>
            <w:noProof/>
          </w:rPr>
          <w:t>52</w:t>
        </w:r>
        <w:r>
          <w:rPr>
            <w:noProof/>
          </w:rPr>
          <w:t xml:space="preserve">, </w:t>
        </w:r>
        <w:r>
          <w:rPr>
            <w:rFonts w:ascii="Calibri" w:hAnsi="Calibri"/>
            <w:noProof/>
          </w:rPr>
          <w:t>56</w:t>
        </w:r>
        <w:r>
          <w:rPr>
            <w:noProof/>
          </w:rPr>
          <w:t xml:space="preserve">, </w:t>
        </w:r>
        <w:r>
          <w:rPr>
            <w:rFonts w:ascii="Calibri" w:hAnsi="Calibri"/>
            <w:noProof/>
          </w:rPr>
          <w:t>71</w:t>
        </w:r>
        <w:r>
          <w:rPr>
            <w:noProof/>
          </w:rPr>
          <w:t xml:space="preserve">, </w:t>
        </w:r>
        <w:r>
          <w:rPr>
            <w:rFonts w:ascii="Calibri" w:hAnsi="Calibri"/>
            <w:noProof/>
          </w:rPr>
          <w:t>80</w:t>
        </w:r>
        <w:r>
          <w:rPr>
            <w:noProof/>
          </w:rPr>
          <w:t xml:space="preserve">, </w:t>
        </w:r>
        <w:r>
          <w:rPr>
            <w:rFonts w:ascii="Calibri" w:hAnsi="Calibri"/>
            <w:noProof/>
          </w:rPr>
          <w:t>88</w:t>
        </w:r>
        <w:r>
          <w:rPr>
            <w:noProof/>
          </w:rPr>
          <w:t xml:space="preserve">, </w:t>
        </w:r>
        <w:r>
          <w:rPr>
            <w:rFonts w:ascii="Calibri" w:hAnsi="Calibri"/>
            <w:noProof/>
          </w:rPr>
          <w:t>92</w:t>
        </w:r>
        <w:r>
          <w:rPr>
            <w:noProof/>
          </w:rPr>
          <w:t xml:space="preserve">, </w:t>
        </w:r>
        <w:r>
          <w:rPr>
            <w:rFonts w:ascii="Calibri" w:hAnsi="Calibri"/>
            <w:noProof/>
          </w:rPr>
          <w:t>96</w:t>
        </w:r>
        <w:r>
          <w:rPr>
            <w:noProof/>
          </w:rPr>
          <w:t xml:space="preserve">, </w:t>
        </w:r>
        <w:r>
          <w:rPr>
            <w:rFonts w:ascii="Calibri" w:hAnsi="Calibri"/>
            <w:noProof/>
          </w:rPr>
          <w:t>97</w:t>
        </w:r>
        <w:r>
          <w:rPr>
            <w:noProof/>
          </w:rPr>
          <w:t xml:space="preserve">, </w:t>
        </w:r>
        <w:r>
          <w:rPr>
            <w:rFonts w:ascii="Calibri" w:hAnsi="Calibri"/>
            <w:noProof/>
          </w:rPr>
          <w:t>98</w:t>
        </w:r>
        <w:r>
          <w:rPr>
            <w:noProof/>
          </w:rPr>
          <w:t xml:space="preserve">, 101, 106, 132, 133, 134, 143, </w:t>
        </w:r>
        <w:r>
          <w:rPr>
            <w:rFonts w:ascii="Calibri" w:hAnsi="Calibri"/>
            <w:noProof/>
          </w:rPr>
          <w:t>170</w:t>
        </w:r>
        <w:r>
          <w:rPr>
            <w:noProof/>
          </w:rPr>
          <w:t xml:space="preserve">, </w:t>
        </w:r>
        <w:r>
          <w:rPr>
            <w:rFonts w:ascii="Calibri" w:hAnsi="Calibri"/>
            <w:noProof/>
          </w:rPr>
          <w:t>172</w:t>
        </w:r>
        <w:r>
          <w:rPr>
            <w:noProof/>
          </w:rPr>
          <w:t xml:space="preserve">, </w:t>
        </w:r>
        <w:r>
          <w:rPr>
            <w:rFonts w:ascii="Calibri" w:hAnsi="Calibri"/>
            <w:noProof/>
          </w:rPr>
          <w:t>176</w:t>
        </w:r>
        <w:r>
          <w:rPr>
            <w:noProof/>
          </w:rPr>
          <w:t xml:space="preserve">, </w:t>
        </w:r>
        <w:r>
          <w:rPr>
            <w:rFonts w:ascii="Calibri" w:hAnsi="Calibri"/>
            <w:noProof/>
          </w:rPr>
          <w:t>178</w:t>
        </w:r>
      </w:ins>
    </w:p>
    <w:p w14:paraId="5292938A" w14:textId="77777777" w:rsidR="003D168C" w:rsidRDefault="003D168C">
      <w:pPr>
        <w:pStyle w:val="Index1"/>
        <w:tabs>
          <w:tab w:val="right" w:pos="4175"/>
        </w:tabs>
        <w:rPr>
          <w:ins w:id="9664" w:author="Aleksander Hansen" w:date="2013-02-15T20:39:00Z"/>
          <w:noProof/>
        </w:rPr>
      </w:pPr>
      <w:ins w:id="9665" w:author="Aleksander Hansen" w:date="2013-02-15T20:39:00Z">
        <w:r w:rsidRPr="00B30BCA">
          <w:rPr>
            <w:rFonts w:ascii="Calibri" w:hAnsi="Calibri"/>
            <w:noProof/>
          </w:rPr>
          <w:t>diversified</w:t>
        </w:r>
        <w:r>
          <w:rPr>
            <w:noProof/>
          </w:rPr>
          <w:t xml:space="preserve">, </w:t>
        </w:r>
        <w:r>
          <w:rPr>
            <w:rFonts w:ascii="Calibri" w:hAnsi="Calibri"/>
            <w:noProof/>
          </w:rPr>
          <w:t>17</w:t>
        </w:r>
        <w:r>
          <w:rPr>
            <w:noProof/>
          </w:rPr>
          <w:t xml:space="preserve">, </w:t>
        </w:r>
        <w:r>
          <w:rPr>
            <w:rFonts w:ascii="Calibri" w:hAnsi="Calibri"/>
            <w:noProof/>
          </w:rPr>
          <w:t>36</w:t>
        </w:r>
        <w:r>
          <w:rPr>
            <w:noProof/>
          </w:rPr>
          <w:t xml:space="preserve">, </w:t>
        </w:r>
        <w:r>
          <w:rPr>
            <w:rFonts w:ascii="Calibri" w:hAnsi="Calibri"/>
            <w:noProof/>
          </w:rPr>
          <w:t>45</w:t>
        </w:r>
        <w:r>
          <w:rPr>
            <w:noProof/>
          </w:rPr>
          <w:t xml:space="preserve">, </w:t>
        </w:r>
        <w:r>
          <w:rPr>
            <w:rFonts w:ascii="Calibri" w:hAnsi="Calibri"/>
            <w:noProof/>
          </w:rPr>
          <w:t>46</w:t>
        </w:r>
      </w:ins>
    </w:p>
    <w:p w14:paraId="5C330560" w14:textId="77777777" w:rsidR="003D168C" w:rsidRDefault="003D168C">
      <w:pPr>
        <w:pStyle w:val="Index1"/>
        <w:tabs>
          <w:tab w:val="right" w:pos="4175"/>
        </w:tabs>
        <w:rPr>
          <w:ins w:id="9666" w:author="Aleksander Hansen" w:date="2013-02-15T20:39:00Z"/>
          <w:noProof/>
        </w:rPr>
      </w:pPr>
      <w:ins w:id="9667" w:author="Aleksander Hansen" w:date="2013-02-15T20:39:00Z">
        <w:r w:rsidRPr="00B30BCA">
          <w:rPr>
            <w:rFonts w:ascii="Calibri" w:hAnsi="Calibri"/>
            <w:noProof/>
          </w:rPr>
          <w:t>Dodd-Frank</w:t>
        </w:r>
        <w:r>
          <w:rPr>
            <w:noProof/>
          </w:rPr>
          <w:t xml:space="preserve">, </w:t>
        </w:r>
        <w:r>
          <w:rPr>
            <w:rFonts w:ascii="Calibri" w:hAnsi="Calibri"/>
            <w:noProof/>
          </w:rPr>
          <w:t>19</w:t>
        </w:r>
        <w:r>
          <w:rPr>
            <w:noProof/>
          </w:rPr>
          <w:t xml:space="preserve">, </w:t>
        </w:r>
        <w:r>
          <w:rPr>
            <w:rFonts w:ascii="Calibri" w:hAnsi="Calibri"/>
            <w:noProof/>
          </w:rPr>
          <w:t>187</w:t>
        </w:r>
      </w:ins>
    </w:p>
    <w:p w14:paraId="2C621176" w14:textId="77777777" w:rsidR="003D168C" w:rsidRDefault="003D168C">
      <w:pPr>
        <w:pStyle w:val="Index1"/>
        <w:tabs>
          <w:tab w:val="right" w:pos="4175"/>
        </w:tabs>
        <w:rPr>
          <w:ins w:id="9668" w:author="Aleksander Hansen" w:date="2013-02-15T20:39:00Z"/>
          <w:noProof/>
        </w:rPr>
      </w:pPr>
      <w:ins w:id="9669" w:author="Aleksander Hansen" w:date="2013-02-15T20:39:00Z">
        <w:r w:rsidRPr="00B30BCA">
          <w:rPr>
            <w:rFonts w:ascii="Calibri" w:hAnsi="Calibri"/>
            <w:noProof/>
          </w:rPr>
          <w:t>Duration</w:t>
        </w:r>
        <w:r>
          <w:rPr>
            <w:noProof/>
          </w:rPr>
          <w:t xml:space="preserve">, </w:t>
        </w:r>
        <w:r>
          <w:rPr>
            <w:rFonts w:ascii="Calibri" w:hAnsi="Calibri"/>
            <w:noProof/>
          </w:rPr>
          <w:t>56</w:t>
        </w:r>
        <w:r>
          <w:rPr>
            <w:noProof/>
          </w:rPr>
          <w:t xml:space="preserve">, </w:t>
        </w:r>
        <w:r>
          <w:rPr>
            <w:rFonts w:ascii="Calibri" w:hAnsi="Calibri"/>
            <w:noProof/>
          </w:rPr>
          <w:t>57</w:t>
        </w:r>
        <w:r>
          <w:rPr>
            <w:noProof/>
          </w:rPr>
          <w:t xml:space="preserve">, </w:t>
        </w:r>
        <w:r>
          <w:rPr>
            <w:rFonts w:ascii="Calibri" w:hAnsi="Calibri"/>
            <w:noProof/>
          </w:rPr>
          <w:t>59</w:t>
        </w:r>
        <w:r>
          <w:rPr>
            <w:noProof/>
          </w:rPr>
          <w:t xml:space="preserve">, </w:t>
        </w:r>
        <w:r>
          <w:rPr>
            <w:rFonts w:ascii="Calibri" w:hAnsi="Calibri"/>
            <w:noProof/>
          </w:rPr>
          <w:t>87</w:t>
        </w:r>
      </w:ins>
    </w:p>
    <w:p w14:paraId="4944B0B0" w14:textId="77777777" w:rsidR="003D168C" w:rsidRPr="003D168C" w:rsidRDefault="003D168C">
      <w:pPr>
        <w:pStyle w:val="IndexHeading"/>
        <w:keepNext/>
        <w:tabs>
          <w:tab w:val="right" w:pos="4175"/>
        </w:tabs>
        <w:rPr>
          <w:ins w:id="9670" w:author="Aleksander Hansen" w:date="2013-02-15T20:39:00Z"/>
          <w:b w:val="0"/>
          <w:bCs/>
          <w:noProof/>
        </w:rPr>
      </w:pPr>
      <w:ins w:id="9671" w:author="Aleksander Hansen" w:date="2013-02-15T20:39:00Z">
        <w:r w:rsidRPr="003D168C">
          <w:rPr>
            <w:noProof/>
          </w:rPr>
          <w:t>E</w:t>
        </w:r>
      </w:ins>
    </w:p>
    <w:p w14:paraId="6B3B1B17" w14:textId="77777777" w:rsidR="003D168C" w:rsidRPr="003D168C" w:rsidRDefault="003D168C">
      <w:pPr>
        <w:pStyle w:val="Index1"/>
        <w:tabs>
          <w:tab w:val="right" w:pos="4175"/>
        </w:tabs>
        <w:rPr>
          <w:ins w:id="9672" w:author="Aleksander Hansen" w:date="2013-02-15T20:39:00Z"/>
          <w:noProof/>
        </w:rPr>
      </w:pPr>
      <w:ins w:id="9673" w:author="Aleksander Hansen" w:date="2013-02-15T20:39:00Z">
        <w:r w:rsidRPr="003D168C">
          <w:rPr>
            <w:noProof/>
          </w:rPr>
          <w:t>Electronic trading, 11</w:t>
        </w:r>
      </w:ins>
    </w:p>
    <w:p w14:paraId="558B2250" w14:textId="77777777" w:rsidR="003D168C" w:rsidRPr="003D168C" w:rsidRDefault="003D168C">
      <w:pPr>
        <w:pStyle w:val="Index1"/>
        <w:tabs>
          <w:tab w:val="right" w:pos="4175"/>
        </w:tabs>
        <w:rPr>
          <w:ins w:id="9674" w:author="Aleksander Hansen" w:date="2013-02-15T20:39:00Z"/>
          <w:noProof/>
        </w:rPr>
      </w:pPr>
      <w:ins w:id="9675" w:author="Aleksander Hansen" w:date="2013-02-15T20:39:00Z">
        <w:r w:rsidRPr="003D168C">
          <w:rPr>
            <w:noProof/>
            <w:rPrChange w:id="9676" w:author="Aleksander Hansen" w:date="2013-02-15T20:40:00Z">
              <w:rPr>
                <w:rFonts w:ascii="Calibri" w:hAnsi="Calibri"/>
                <w:noProof/>
              </w:rPr>
            </w:rPrChange>
          </w:rPr>
          <w:t>Eurodollar Futures</w:t>
        </w:r>
      </w:ins>
    </w:p>
    <w:p w14:paraId="55B032B3" w14:textId="77777777" w:rsidR="003D168C" w:rsidRPr="003D168C" w:rsidRDefault="003D168C">
      <w:pPr>
        <w:pStyle w:val="Index2"/>
        <w:tabs>
          <w:tab w:val="right" w:pos="4175"/>
        </w:tabs>
        <w:rPr>
          <w:ins w:id="9677" w:author="Aleksander Hansen" w:date="2013-02-15T20:39:00Z"/>
          <w:noProof/>
        </w:rPr>
      </w:pPr>
      <w:ins w:id="9678" w:author="Aleksander Hansen" w:date="2013-02-15T20:39:00Z">
        <w:r w:rsidRPr="003D168C">
          <w:rPr>
            <w:noProof/>
          </w:rPr>
          <w:t>Futures, 88</w:t>
        </w:r>
      </w:ins>
    </w:p>
    <w:p w14:paraId="6395DC7C" w14:textId="77777777" w:rsidR="003D168C" w:rsidRPr="003D168C" w:rsidRDefault="003D168C">
      <w:pPr>
        <w:pStyle w:val="Index1"/>
        <w:tabs>
          <w:tab w:val="right" w:pos="4175"/>
        </w:tabs>
        <w:rPr>
          <w:ins w:id="9679" w:author="Aleksander Hansen" w:date="2013-02-15T20:39:00Z"/>
          <w:noProof/>
        </w:rPr>
      </w:pPr>
      <w:ins w:id="9680" w:author="Aleksander Hansen" w:date="2013-02-15T20:39:00Z">
        <w:r w:rsidRPr="003D168C">
          <w:rPr>
            <w:noProof/>
            <w:rPrChange w:id="9681" w:author="Aleksander Hansen" w:date="2013-02-15T20:40:00Z">
              <w:rPr>
                <w:rFonts w:ascii="Calibri" w:hAnsi="Calibri"/>
                <w:noProof/>
              </w:rPr>
            </w:rPrChange>
          </w:rPr>
          <w:t>Eurodollar Futures, 88</w:t>
        </w:r>
      </w:ins>
    </w:p>
    <w:p w14:paraId="07386AA0" w14:textId="77777777" w:rsidR="003D168C" w:rsidRPr="003D168C" w:rsidRDefault="003D168C">
      <w:pPr>
        <w:pStyle w:val="IndexHeading"/>
        <w:keepNext/>
        <w:tabs>
          <w:tab w:val="right" w:pos="4175"/>
        </w:tabs>
        <w:rPr>
          <w:ins w:id="9682" w:author="Aleksander Hansen" w:date="2013-02-15T20:39:00Z"/>
          <w:b w:val="0"/>
          <w:bCs/>
          <w:noProof/>
        </w:rPr>
      </w:pPr>
      <w:ins w:id="9683" w:author="Aleksander Hansen" w:date="2013-02-15T20:39:00Z">
        <w:r w:rsidRPr="003D168C">
          <w:rPr>
            <w:noProof/>
          </w:rPr>
          <w:t>F</w:t>
        </w:r>
      </w:ins>
    </w:p>
    <w:p w14:paraId="1A5F2CFB" w14:textId="77777777" w:rsidR="003D168C" w:rsidRPr="003D168C" w:rsidRDefault="003D168C">
      <w:pPr>
        <w:pStyle w:val="Index1"/>
        <w:tabs>
          <w:tab w:val="right" w:pos="4175"/>
        </w:tabs>
        <w:rPr>
          <w:ins w:id="9684" w:author="Aleksander Hansen" w:date="2013-02-15T20:39:00Z"/>
          <w:noProof/>
        </w:rPr>
      </w:pPr>
      <w:ins w:id="9685" w:author="Aleksander Hansen" w:date="2013-02-15T20:39:00Z">
        <w:r w:rsidRPr="003D168C">
          <w:rPr>
            <w:noProof/>
            <w:rPrChange w:id="9686" w:author="Aleksander Hansen" w:date="2013-02-15T20:40:00Z">
              <w:rPr>
                <w:rFonts w:ascii="Calibri" w:hAnsi="Calibri"/>
                <w:noProof/>
              </w:rPr>
            </w:rPrChange>
          </w:rPr>
          <w:t>financial crisis, 49, 92</w:t>
        </w:r>
      </w:ins>
    </w:p>
    <w:p w14:paraId="504D5D25" w14:textId="77777777" w:rsidR="003D168C" w:rsidRPr="003D168C" w:rsidRDefault="003D168C">
      <w:pPr>
        <w:pStyle w:val="Index1"/>
        <w:tabs>
          <w:tab w:val="right" w:pos="4175"/>
        </w:tabs>
        <w:rPr>
          <w:ins w:id="9687" w:author="Aleksander Hansen" w:date="2013-02-15T20:39:00Z"/>
          <w:noProof/>
        </w:rPr>
      </w:pPr>
      <w:ins w:id="9688" w:author="Aleksander Hansen" w:date="2013-02-15T20:39:00Z">
        <w:r w:rsidRPr="003D168C">
          <w:rPr>
            <w:noProof/>
            <w:rPrChange w:id="9689" w:author="Aleksander Hansen" w:date="2013-02-15T20:40:00Z">
              <w:rPr>
                <w:rFonts w:ascii="Calibri" w:hAnsi="Calibri"/>
                <w:noProof/>
              </w:rPr>
            </w:rPrChange>
          </w:rPr>
          <w:t>fixed price, 147, 151, 172, 173, 178</w:t>
        </w:r>
      </w:ins>
    </w:p>
    <w:p w14:paraId="42FB249D" w14:textId="77777777" w:rsidR="003D168C" w:rsidRPr="003D168C" w:rsidRDefault="003D168C">
      <w:pPr>
        <w:pStyle w:val="Index1"/>
        <w:tabs>
          <w:tab w:val="right" w:pos="4175"/>
        </w:tabs>
        <w:rPr>
          <w:ins w:id="9690" w:author="Aleksander Hansen" w:date="2013-02-15T20:39:00Z"/>
          <w:noProof/>
        </w:rPr>
      </w:pPr>
      <w:ins w:id="9691" w:author="Aleksander Hansen" w:date="2013-02-15T20:39:00Z">
        <w:r w:rsidRPr="003D168C">
          <w:rPr>
            <w:noProof/>
            <w:rPrChange w:id="9692" w:author="Aleksander Hansen" w:date="2013-02-15T20:40:00Z">
              <w:rPr>
                <w:rFonts w:ascii="Calibri" w:hAnsi="Calibri"/>
                <w:noProof/>
              </w:rPr>
            </w:rPrChange>
          </w:rPr>
          <w:t>forward, 12, 13, 14, 15, 16, 17, 20, 21, 25, 29, 31, 32, 33, 35, 36, 37, 44, 45, 46, 52, 53, 54, 58, 59, 60, 63, 64, 65, 66, 67, 68, 69, 71, 72, 73, 74, 75, 76, 77, 82, 85, 86, 87, 88, 99, 100, 103, 104, 107</w:t>
        </w:r>
      </w:ins>
    </w:p>
    <w:p w14:paraId="37B88283" w14:textId="77777777" w:rsidR="003D168C" w:rsidRPr="003D168C" w:rsidRDefault="003D168C">
      <w:pPr>
        <w:pStyle w:val="Index1"/>
        <w:tabs>
          <w:tab w:val="right" w:pos="4175"/>
        </w:tabs>
        <w:rPr>
          <w:ins w:id="9693" w:author="Aleksander Hansen" w:date="2013-02-15T20:39:00Z"/>
          <w:noProof/>
        </w:rPr>
      </w:pPr>
      <w:ins w:id="9694" w:author="Aleksander Hansen" w:date="2013-02-15T20:39:00Z">
        <w:r w:rsidRPr="003D168C">
          <w:rPr>
            <w:noProof/>
            <w:rPrChange w:id="9695" w:author="Aleksander Hansen" w:date="2013-02-15T20:40:00Z">
              <w:rPr>
                <w:rFonts w:ascii="Calibri" w:hAnsi="Calibri"/>
                <w:noProof/>
              </w:rPr>
            </w:rPrChange>
          </w:rPr>
          <w:t>FRA, 54, 55, 59, 60, 61, 68, 100, 103</w:t>
        </w:r>
      </w:ins>
    </w:p>
    <w:p w14:paraId="3C73AF83" w14:textId="77777777" w:rsidR="003D168C" w:rsidRPr="003D168C" w:rsidRDefault="003D168C">
      <w:pPr>
        <w:pStyle w:val="Index1"/>
        <w:tabs>
          <w:tab w:val="right" w:pos="4175"/>
        </w:tabs>
        <w:rPr>
          <w:ins w:id="9696" w:author="Aleksander Hansen" w:date="2013-02-15T20:39:00Z"/>
          <w:noProof/>
        </w:rPr>
      </w:pPr>
      <w:ins w:id="9697" w:author="Aleksander Hansen" w:date="2013-02-15T20:39:00Z">
        <w:r w:rsidRPr="003D168C">
          <w:rPr>
            <w:rFonts w:eastAsia="Times New Roman" w:cs="Times New Roman"/>
            <w:noProof/>
            <w:color w:val="000000"/>
            <w:rPrChange w:id="9698" w:author="Aleksander Hansen" w:date="2013-02-15T20:40:00Z">
              <w:rPr>
                <w:rFonts w:ascii="Calibri" w:eastAsia="Times New Roman" w:hAnsi="Calibri" w:cs="Times New Roman"/>
                <w:noProof/>
                <w:color w:val="000000"/>
              </w:rPr>
            </w:rPrChange>
          </w:rPr>
          <w:t>Futures</w:t>
        </w:r>
        <w:r w:rsidRPr="003D168C">
          <w:rPr>
            <w:noProof/>
          </w:rPr>
          <w:t xml:space="preserve">, </w:t>
        </w:r>
        <w:r w:rsidRPr="003D168C">
          <w:rPr>
            <w:rFonts w:eastAsia="Times New Roman" w:cs="Times New Roman"/>
            <w:noProof/>
            <w:color w:val="000000"/>
            <w:rPrChange w:id="9699" w:author="Aleksander Hansen" w:date="2013-02-15T20:40:00Z">
              <w:rPr>
                <w:rFonts w:ascii="Calibri" w:eastAsia="Times New Roman" w:hAnsi="Calibri" w:cs="Times New Roman"/>
                <w:noProof/>
                <w:color w:val="000000"/>
              </w:rPr>
            </w:rPrChange>
          </w:rPr>
          <w:t>12</w:t>
        </w:r>
        <w:r w:rsidRPr="003D168C">
          <w:rPr>
            <w:noProof/>
          </w:rPr>
          <w:t xml:space="preserve">, 14, 16, 17, 19, 20, 22, 23, 24, 26, 27, 28, 29, 30, 31, 32, 35, 36, 37, 38, 39, 40, 41, 42, 43, 44, 45, 62, 64, 65, 68, 69, 70, 71, 72, 73, 74, 75, 78, 82, 83, 84, 85, 86, 87, 88, 96, 130, 131, 132, 134, 137, 140, 141, 142, 145, 149, 150, 151, 152, 153, 154, 155, 157, 165, </w:t>
        </w:r>
        <w:r w:rsidRPr="003D168C">
          <w:rPr>
            <w:i/>
            <w:noProof/>
          </w:rPr>
          <w:t>See</w:t>
        </w:r>
        <w:r w:rsidRPr="003D168C">
          <w:rPr>
            <w:noProof/>
          </w:rPr>
          <w:t xml:space="preserve"> forward</w:t>
        </w:r>
      </w:ins>
    </w:p>
    <w:p w14:paraId="3D20F8DA" w14:textId="77777777" w:rsidR="003D168C" w:rsidRPr="003D168C" w:rsidRDefault="003D168C">
      <w:pPr>
        <w:pStyle w:val="Index1"/>
        <w:tabs>
          <w:tab w:val="right" w:pos="4175"/>
        </w:tabs>
        <w:rPr>
          <w:ins w:id="9700" w:author="Aleksander Hansen" w:date="2013-02-15T20:39:00Z"/>
          <w:noProof/>
        </w:rPr>
      </w:pPr>
      <w:ins w:id="9701" w:author="Aleksander Hansen" w:date="2013-02-15T20:39:00Z">
        <w:r w:rsidRPr="003D168C">
          <w:rPr>
            <w:noProof/>
            <w:rPrChange w:id="9702" w:author="Aleksander Hansen" w:date="2013-02-15T20:40:00Z">
              <w:rPr>
                <w:rFonts w:ascii="Calibri" w:hAnsi="Calibri"/>
                <w:noProof/>
              </w:rPr>
            </w:rPrChange>
          </w:rPr>
          <w:t>Futures price, 17</w:t>
        </w:r>
      </w:ins>
    </w:p>
    <w:p w14:paraId="34F788E1" w14:textId="77777777" w:rsidR="003D168C" w:rsidRPr="003D168C" w:rsidRDefault="003D168C">
      <w:pPr>
        <w:pStyle w:val="IndexHeading"/>
        <w:keepNext/>
        <w:tabs>
          <w:tab w:val="right" w:pos="4175"/>
        </w:tabs>
        <w:rPr>
          <w:ins w:id="9703" w:author="Aleksander Hansen" w:date="2013-02-15T20:39:00Z"/>
          <w:b w:val="0"/>
          <w:bCs/>
          <w:noProof/>
        </w:rPr>
      </w:pPr>
      <w:ins w:id="9704" w:author="Aleksander Hansen" w:date="2013-02-15T20:39:00Z">
        <w:r w:rsidRPr="003D168C">
          <w:rPr>
            <w:noProof/>
          </w:rPr>
          <w:t>H</w:t>
        </w:r>
      </w:ins>
    </w:p>
    <w:p w14:paraId="174AF6BC" w14:textId="77777777" w:rsidR="003D168C" w:rsidRPr="003D168C" w:rsidRDefault="003D168C">
      <w:pPr>
        <w:pStyle w:val="Index1"/>
        <w:tabs>
          <w:tab w:val="right" w:pos="4175"/>
        </w:tabs>
        <w:rPr>
          <w:ins w:id="9705" w:author="Aleksander Hansen" w:date="2013-02-15T20:39:00Z"/>
          <w:noProof/>
        </w:rPr>
      </w:pPr>
      <w:ins w:id="9706" w:author="Aleksander Hansen" w:date="2013-02-15T20:39:00Z">
        <w:r w:rsidRPr="003D168C">
          <w:rPr>
            <w:noProof/>
            <w:rPrChange w:id="9707" w:author="Aleksander Hansen" w:date="2013-02-15T20:40:00Z">
              <w:rPr>
                <w:rFonts w:ascii="Calibri" w:hAnsi="Calibri"/>
                <w:noProof/>
              </w:rPr>
            </w:rPrChange>
          </w:rPr>
          <w:t>heating oil, 40, 41, 42, 140, 142, 153</w:t>
        </w:r>
      </w:ins>
    </w:p>
    <w:p w14:paraId="31E8395A" w14:textId="77777777" w:rsidR="003D168C" w:rsidRPr="003D168C" w:rsidRDefault="003D168C">
      <w:pPr>
        <w:pStyle w:val="Index1"/>
        <w:tabs>
          <w:tab w:val="right" w:pos="4175"/>
        </w:tabs>
        <w:rPr>
          <w:ins w:id="9708" w:author="Aleksander Hansen" w:date="2013-02-15T20:39:00Z"/>
          <w:noProof/>
        </w:rPr>
      </w:pPr>
      <w:ins w:id="9709" w:author="Aleksander Hansen" w:date="2013-02-15T20:39:00Z">
        <w:r w:rsidRPr="003D168C">
          <w:rPr>
            <w:noProof/>
            <w:rPrChange w:id="9710" w:author="Aleksander Hansen" w:date="2013-02-15T20:40:00Z">
              <w:rPr>
                <w:rFonts w:ascii="Calibri" w:hAnsi="Calibri"/>
                <w:noProof/>
              </w:rPr>
            </w:rPrChange>
          </w:rPr>
          <w:t>hedge, 14, 17, 19, 20, 35, 36, 38, 39, 40, 41, 42, 43, 44, 45, 46, 47, 55, 60, 61, 87, 88, 89, 90</w:t>
        </w:r>
      </w:ins>
    </w:p>
    <w:p w14:paraId="34ED0E3C" w14:textId="77777777" w:rsidR="003D168C" w:rsidRPr="003D168C" w:rsidRDefault="003D168C">
      <w:pPr>
        <w:pStyle w:val="Index1"/>
        <w:tabs>
          <w:tab w:val="right" w:pos="4175"/>
        </w:tabs>
        <w:rPr>
          <w:ins w:id="9711" w:author="Aleksander Hansen" w:date="2013-02-15T20:39:00Z"/>
          <w:noProof/>
        </w:rPr>
      </w:pPr>
      <w:ins w:id="9712" w:author="Aleksander Hansen" w:date="2013-02-15T20:39:00Z">
        <w:r w:rsidRPr="003D168C">
          <w:rPr>
            <w:noProof/>
            <w:rPrChange w:id="9713" w:author="Aleksander Hansen" w:date="2013-02-15T20:40:00Z">
              <w:rPr>
                <w:rFonts w:ascii="Calibri" w:hAnsi="Calibri"/>
                <w:noProof/>
              </w:rPr>
            </w:rPrChange>
          </w:rPr>
          <w:t>Hedgers, 19, 151</w:t>
        </w:r>
      </w:ins>
    </w:p>
    <w:p w14:paraId="0547D3CA" w14:textId="77777777" w:rsidR="003D168C" w:rsidRPr="003D168C" w:rsidRDefault="003D168C">
      <w:pPr>
        <w:pStyle w:val="Index1"/>
        <w:tabs>
          <w:tab w:val="right" w:pos="4175"/>
        </w:tabs>
        <w:rPr>
          <w:ins w:id="9714" w:author="Aleksander Hansen" w:date="2013-02-15T20:39:00Z"/>
          <w:noProof/>
        </w:rPr>
      </w:pPr>
      <w:ins w:id="9715" w:author="Aleksander Hansen" w:date="2013-02-15T20:39:00Z">
        <w:r w:rsidRPr="003D168C">
          <w:rPr>
            <w:noProof/>
            <w:rPrChange w:id="9716" w:author="Aleksander Hansen" w:date="2013-02-15T20:40:00Z">
              <w:rPr>
                <w:rFonts w:ascii="Calibri" w:hAnsi="Calibri"/>
                <w:noProof/>
              </w:rPr>
            </w:rPrChange>
          </w:rPr>
          <w:t>Hedging, 17, 35, 36, 45, 88, 145</w:t>
        </w:r>
      </w:ins>
    </w:p>
    <w:p w14:paraId="2F94A481" w14:textId="77777777" w:rsidR="003D168C" w:rsidRPr="003D168C" w:rsidRDefault="003D168C">
      <w:pPr>
        <w:pStyle w:val="Index1"/>
        <w:tabs>
          <w:tab w:val="right" w:pos="4175"/>
        </w:tabs>
        <w:rPr>
          <w:ins w:id="9717" w:author="Aleksander Hansen" w:date="2013-02-15T20:39:00Z"/>
          <w:noProof/>
        </w:rPr>
      </w:pPr>
      <w:ins w:id="9718" w:author="Aleksander Hansen" w:date="2013-02-15T20:39:00Z">
        <w:r w:rsidRPr="003D168C">
          <w:rPr>
            <w:noProof/>
            <w:rPrChange w:id="9719" w:author="Aleksander Hansen" w:date="2013-02-15T20:40:00Z">
              <w:rPr>
                <w:rFonts w:ascii="Calibri" w:hAnsi="Calibri"/>
                <w:noProof/>
              </w:rPr>
            </w:rPrChange>
          </w:rPr>
          <w:t>Hull, 11, 17, 20, 21, 22, 27, 29, 35, 41, 45, 46, 47, 48, 52, 53, 54, 56, 62, 67, 70, 71, 76, 78, 80, 81, 83, 84, 85, 86, 88, 91, 93, 100, 102, 109, 111, 118, 145, 156</w:t>
        </w:r>
      </w:ins>
    </w:p>
    <w:p w14:paraId="7477C493" w14:textId="77777777" w:rsidR="003D168C" w:rsidRPr="003D168C" w:rsidRDefault="003D168C">
      <w:pPr>
        <w:pStyle w:val="IndexHeading"/>
        <w:keepNext/>
        <w:tabs>
          <w:tab w:val="right" w:pos="4175"/>
        </w:tabs>
        <w:rPr>
          <w:ins w:id="9720" w:author="Aleksander Hansen" w:date="2013-02-15T20:39:00Z"/>
          <w:b w:val="0"/>
          <w:bCs/>
          <w:noProof/>
        </w:rPr>
      </w:pPr>
      <w:ins w:id="9721" w:author="Aleksander Hansen" w:date="2013-02-15T20:39:00Z">
        <w:r w:rsidRPr="003D168C">
          <w:rPr>
            <w:noProof/>
          </w:rPr>
          <w:t>I</w:t>
        </w:r>
      </w:ins>
    </w:p>
    <w:p w14:paraId="31BD21D5" w14:textId="77777777" w:rsidR="003D168C" w:rsidRPr="003D168C" w:rsidRDefault="003D168C">
      <w:pPr>
        <w:pStyle w:val="Index1"/>
        <w:tabs>
          <w:tab w:val="right" w:pos="4175"/>
        </w:tabs>
        <w:rPr>
          <w:ins w:id="9722" w:author="Aleksander Hansen" w:date="2013-02-15T20:39:00Z"/>
          <w:noProof/>
        </w:rPr>
      </w:pPr>
      <w:ins w:id="9723" w:author="Aleksander Hansen" w:date="2013-02-15T20:39:00Z">
        <w:r w:rsidRPr="003D168C">
          <w:rPr>
            <w:noProof/>
            <w:rPrChange w:id="9724" w:author="Aleksander Hansen" w:date="2013-02-15T20:40:00Z">
              <w:rPr>
                <w:rFonts w:ascii="Calibri" w:hAnsi="Calibri"/>
                <w:noProof/>
              </w:rPr>
            </w:rPrChange>
          </w:rPr>
          <w:t>interest, 15, 32, 33, 34, 36, 40, 48, 49, 50, 52, 54, 56, 58, 59, 60, 61, 64, 68, 74, 75, 76, 77, 79, 80, 81, 82, 83, 84, 85, 87, 88, 89, 92, 94, 95, 96, 97, 100, 101, 102, 103, 104, 105, 106, 107, 108, 114, 116, 128, 155, 163, 164, 165, 169, 170, 171, 172, 173, 174, 176, 177, 178, 179, 188</w:t>
        </w:r>
      </w:ins>
    </w:p>
    <w:p w14:paraId="3FC7A78B" w14:textId="77777777" w:rsidR="003D168C" w:rsidRPr="003D168C" w:rsidRDefault="003D168C">
      <w:pPr>
        <w:pStyle w:val="Index1"/>
        <w:tabs>
          <w:tab w:val="right" w:pos="4175"/>
        </w:tabs>
        <w:rPr>
          <w:ins w:id="9725" w:author="Aleksander Hansen" w:date="2013-02-15T20:39:00Z"/>
          <w:noProof/>
        </w:rPr>
      </w:pPr>
      <w:ins w:id="9726" w:author="Aleksander Hansen" w:date="2013-02-15T20:39:00Z">
        <w:r w:rsidRPr="003D168C">
          <w:rPr>
            <w:noProof/>
            <w:rPrChange w:id="9727" w:author="Aleksander Hansen" w:date="2013-02-15T20:40:00Z">
              <w:rPr>
                <w:rFonts w:ascii="Calibri" w:hAnsi="Calibri"/>
                <w:noProof/>
              </w:rPr>
            </w:rPrChange>
          </w:rPr>
          <w:t>investment grade, 174, 185, 187, 188</w:t>
        </w:r>
      </w:ins>
    </w:p>
    <w:p w14:paraId="69735E0E" w14:textId="77777777" w:rsidR="003D168C" w:rsidRPr="003D168C" w:rsidRDefault="003D168C">
      <w:pPr>
        <w:pStyle w:val="IndexHeading"/>
        <w:keepNext/>
        <w:tabs>
          <w:tab w:val="right" w:pos="4175"/>
        </w:tabs>
        <w:rPr>
          <w:ins w:id="9728" w:author="Aleksander Hansen" w:date="2013-02-15T20:39:00Z"/>
          <w:b w:val="0"/>
          <w:bCs/>
          <w:noProof/>
        </w:rPr>
      </w:pPr>
      <w:ins w:id="9729" w:author="Aleksander Hansen" w:date="2013-02-15T20:39:00Z">
        <w:r w:rsidRPr="003D168C">
          <w:rPr>
            <w:noProof/>
          </w:rPr>
          <w:t>J</w:t>
        </w:r>
      </w:ins>
    </w:p>
    <w:p w14:paraId="09EC21C5" w14:textId="77777777" w:rsidR="003D168C" w:rsidRPr="003D168C" w:rsidRDefault="003D168C">
      <w:pPr>
        <w:pStyle w:val="Index1"/>
        <w:tabs>
          <w:tab w:val="right" w:pos="4175"/>
        </w:tabs>
        <w:rPr>
          <w:ins w:id="9730" w:author="Aleksander Hansen" w:date="2013-02-15T20:39:00Z"/>
          <w:noProof/>
        </w:rPr>
      </w:pPr>
      <w:ins w:id="9731" w:author="Aleksander Hansen" w:date="2013-02-15T20:39:00Z">
        <w:r w:rsidRPr="003D168C">
          <w:rPr>
            <w:noProof/>
            <w:rPrChange w:id="9732" w:author="Aleksander Hansen" w:date="2013-02-15T20:40:00Z">
              <w:rPr>
                <w:rFonts w:ascii="Calibri" w:hAnsi="Calibri"/>
                <w:noProof/>
              </w:rPr>
            </w:rPrChange>
          </w:rPr>
          <w:t>jet fuel, 35, 36, 40, 41, 42, 142, 151, 153</w:t>
        </w:r>
      </w:ins>
    </w:p>
    <w:p w14:paraId="42D83E82" w14:textId="77777777" w:rsidR="003D168C" w:rsidRPr="003D168C" w:rsidRDefault="003D168C">
      <w:pPr>
        <w:pStyle w:val="IndexHeading"/>
        <w:keepNext/>
        <w:tabs>
          <w:tab w:val="right" w:pos="4175"/>
        </w:tabs>
        <w:rPr>
          <w:ins w:id="9733" w:author="Aleksander Hansen" w:date="2013-02-15T20:39:00Z"/>
          <w:b w:val="0"/>
          <w:bCs/>
          <w:noProof/>
        </w:rPr>
      </w:pPr>
      <w:ins w:id="9734" w:author="Aleksander Hansen" w:date="2013-02-15T20:39:00Z">
        <w:r w:rsidRPr="003D168C">
          <w:rPr>
            <w:noProof/>
          </w:rPr>
          <w:t>L</w:t>
        </w:r>
      </w:ins>
    </w:p>
    <w:p w14:paraId="7CE2E70D" w14:textId="77777777" w:rsidR="003D168C" w:rsidRPr="003D168C" w:rsidRDefault="003D168C">
      <w:pPr>
        <w:pStyle w:val="Index1"/>
        <w:tabs>
          <w:tab w:val="right" w:pos="4175"/>
        </w:tabs>
        <w:rPr>
          <w:ins w:id="9735" w:author="Aleksander Hansen" w:date="2013-02-15T20:39:00Z"/>
          <w:noProof/>
        </w:rPr>
      </w:pPr>
      <w:ins w:id="9736" w:author="Aleksander Hansen" w:date="2013-02-15T20:39:00Z">
        <w:r w:rsidRPr="003D168C">
          <w:rPr>
            <w:noProof/>
          </w:rPr>
          <w:t>LIBOR, 48, 49, 54, 55, 59, 60, 61, 85, 86, 88, 89, 92, 94, 95, 96, 98, 99, 100, 101, 104, 105, 106, 107, 108</w:t>
        </w:r>
      </w:ins>
    </w:p>
    <w:p w14:paraId="27C6D828" w14:textId="77777777" w:rsidR="003D168C" w:rsidRPr="003D168C" w:rsidRDefault="003D168C">
      <w:pPr>
        <w:pStyle w:val="IndexHeading"/>
        <w:keepNext/>
        <w:tabs>
          <w:tab w:val="right" w:pos="4175"/>
        </w:tabs>
        <w:rPr>
          <w:ins w:id="9737" w:author="Aleksander Hansen" w:date="2013-02-15T20:39:00Z"/>
          <w:b w:val="0"/>
          <w:bCs/>
          <w:noProof/>
        </w:rPr>
      </w:pPr>
      <w:ins w:id="9738" w:author="Aleksander Hansen" w:date="2013-02-15T20:39:00Z">
        <w:r w:rsidRPr="003D168C">
          <w:rPr>
            <w:noProof/>
          </w:rPr>
          <w:t>M</w:t>
        </w:r>
      </w:ins>
    </w:p>
    <w:p w14:paraId="125F48E1" w14:textId="77777777" w:rsidR="003D168C" w:rsidRPr="003D168C" w:rsidRDefault="003D168C">
      <w:pPr>
        <w:pStyle w:val="Index1"/>
        <w:tabs>
          <w:tab w:val="right" w:pos="4175"/>
        </w:tabs>
        <w:rPr>
          <w:ins w:id="9739" w:author="Aleksander Hansen" w:date="2013-02-15T20:39:00Z"/>
          <w:noProof/>
        </w:rPr>
      </w:pPr>
      <w:ins w:id="9740" w:author="Aleksander Hansen" w:date="2013-02-15T20:39:00Z">
        <w:r w:rsidRPr="003D168C">
          <w:rPr>
            <w:noProof/>
            <w:rPrChange w:id="9741" w:author="Aleksander Hansen" w:date="2013-02-15T20:40:00Z">
              <w:rPr>
                <w:rFonts w:ascii="Calibri" w:hAnsi="Calibri"/>
                <w:noProof/>
              </w:rPr>
            </w:rPrChange>
          </w:rPr>
          <w:t>margin, 19, 26, 27, 32, 44, 85, 151, 153, 157</w:t>
        </w:r>
      </w:ins>
    </w:p>
    <w:p w14:paraId="6C7BAB1D" w14:textId="77777777" w:rsidR="003D168C" w:rsidRPr="003D168C" w:rsidRDefault="003D168C">
      <w:pPr>
        <w:pStyle w:val="Index1"/>
        <w:tabs>
          <w:tab w:val="right" w:pos="4175"/>
        </w:tabs>
        <w:rPr>
          <w:ins w:id="9742" w:author="Aleksander Hansen" w:date="2013-02-15T20:39:00Z"/>
          <w:noProof/>
        </w:rPr>
      </w:pPr>
      <w:ins w:id="9743" w:author="Aleksander Hansen" w:date="2013-02-15T20:39:00Z">
        <w:r w:rsidRPr="003D168C">
          <w:rPr>
            <w:noProof/>
            <w:rPrChange w:id="9744" w:author="Aleksander Hansen" w:date="2013-02-15T20:40:00Z">
              <w:rPr>
                <w:rFonts w:ascii="Calibri" w:hAnsi="Calibri"/>
                <w:noProof/>
              </w:rPr>
            </w:rPrChange>
          </w:rPr>
          <w:t>minimum variance hedge, 40, 45</w:t>
        </w:r>
      </w:ins>
    </w:p>
    <w:p w14:paraId="5F606D65" w14:textId="77777777" w:rsidR="003D168C" w:rsidRPr="003D168C" w:rsidRDefault="003D168C">
      <w:pPr>
        <w:pStyle w:val="IndexHeading"/>
        <w:keepNext/>
        <w:tabs>
          <w:tab w:val="right" w:pos="4175"/>
        </w:tabs>
        <w:rPr>
          <w:ins w:id="9745" w:author="Aleksander Hansen" w:date="2013-02-15T20:39:00Z"/>
          <w:b w:val="0"/>
          <w:bCs/>
          <w:noProof/>
        </w:rPr>
      </w:pPr>
      <w:ins w:id="9746" w:author="Aleksander Hansen" w:date="2013-02-15T20:39:00Z">
        <w:r w:rsidRPr="003D168C">
          <w:rPr>
            <w:noProof/>
          </w:rPr>
          <w:t>N</w:t>
        </w:r>
      </w:ins>
    </w:p>
    <w:p w14:paraId="1151B142" w14:textId="77777777" w:rsidR="003D168C" w:rsidRPr="003D168C" w:rsidRDefault="003D168C">
      <w:pPr>
        <w:pStyle w:val="Index1"/>
        <w:tabs>
          <w:tab w:val="right" w:pos="4175"/>
        </w:tabs>
        <w:rPr>
          <w:ins w:id="9747" w:author="Aleksander Hansen" w:date="2013-02-15T20:39:00Z"/>
          <w:noProof/>
        </w:rPr>
      </w:pPr>
      <w:ins w:id="9748" w:author="Aleksander Hansen" w:date="2013-02-15T20:39:00Z">
        <w:r w:rsidRPr="003D168C">
          <w:rPr>
            <w:noProof/>
            <w:rPrChange w:id="9749" w:author="Aleksander Hansen" w:date="2013-02-15T20:40:00Z">
              <w:rPr>
                <w:rFonts w:ascii="Calibri" w:hAnsi="Calibri"/>
                <w:noProof/>
              </w:rPr>
            </w:rPrChange>
          </w:rPr>
          <w:t>notional, 89, 90, 92, 97, 98, 99, 100, 107</w:t>
        </w:r>
      </w:ins>
    </w:p>
    <w:p w14:paraId="0609E43B" w14:textId="77777777" w:rsidR="003D168C" w:rsidRPr="003D168C" w:rsidRDefault="003D168C">
      <w:pPr>
        <w:pStyle w:val="Index1"/>
        <w:tabs>
          <w:tab w:val="right" w:pos="4175"/>
        </w:tabs>
        <w:rPr>
          <w:ins w:id="9750" w:author="Aleksander Hansen" w:date="2013-02-15T20:39:00Z"/>
          <w:noProof/>
        </w:rPr>
      </w:pPr>
      <w:ins w:id="9751" w:author="Aleksander Hansen" w:date="2013-02-15T20:39:00Z">
        <w:r w:rsidRPr="003D168C">
          <w:rPr>
            <w:noProof/>
            <w:rPrChange w:id="9752" w:author="Aleksander Hansen" w:date="2013-02-15T20:40:00Z">
              <w:rPr>
                <w:rFonts w:ascii="Calibri" w:hAnsi="Calibri"/>
                <w:noProof/>
              </w:rPr>
            </w:rPrChange>
          </w:rPr>
          <w:t>NYMEX, 42, 151, 153</w:t>
        </w:r>
      </w:ins>
    </w:p>
    <w:p w14:paraId="44856833" w14:textId="77777777" w:rsidR="003D168C" w:rsidRPr="003D168C" w:rsidRDefault="003D168C">
      <w:pPr>
        <w:pStyle w:val="IndexHeading"/>
        <w:keepNext/>
        <w:tabs>
          <w:tab w:val="right" w:pos="4175"/>
        </w:tabs>
        <w:rPr>
          <w:ins w:id="9753" w:author="Aleksander Hansen" w:date="2013-02-15T20:39:00Z"/>
          <w:b w:val="0"/>
          <w:bCs/>
          <w:noProof/>
        </w:rPr>
      </w:pPr>
      <w:ins w:id="9754" w:author="Aleksander Hansen" w:date="2013-02-15T20:39:00Z">
        <w:r w:rsidRPr="003D168C">
          <w:rPr>
            <w:noProof/>
          </w:rPr>
          <w:t>O</w:t>
        </w:r>
      </w:ins>
    </w:p>
    <w:p w14:paraId="4CFB5248" w14:textId="77777777" w:rsidR="003D168C" w:rsidRPr="003D168C" w:rsidRDefault="003D168C">
      <w:pPr>
        <w:pStyle w:val="Index1"/>
        <w:tabs>
          <w:tab w:val="right" w:pos="4175"/>
        </w:tabs>
        <w:rPr>
          <w:ins w:id="9755" w:author="Aleksander Hansen" w:date="2013-02-15T20:39:00Z"/>
          <w:noProof/>
        </w:rPr>
      </w:pPr>
      <w:ins w:id="9756" w:author="Aleksander Hansen" w:date="2013-02-15T20:39:00Z">
        <w:r w:rsidRPr="003D168C">
          <w:rPr>
            <w:noProof/>
            <w:rPrChange w:id="9757" w:author="Aleksander Hansen" w:date="2013-02-15T20:40:00Z">
              <w:rPr>
                <w:rFonts w:ascii="Calibri" w:hAnsi="Calibri"/>
                <w:noProof/>
              </w:rPr>
            </w:rPrChange>
          </w:rPr>
          <w:t>obligor, 181, 186, 188</w:t>
        </w:r>
      </w:ins>
    </w:p>
    <w:p w14:paraId="60906141" w14:textId="77777777" w:rsidR="003D168C" w:rsidRPr="003D168C" w:rsidRDefault="003D168C">
      <w:pPr>
        <w:pStyle w:val="Index1"/>
        <w:tabs>
          <w:tab w:val="right" w:pos="4175"/>
        </w:tabs>
        <w:rPr>
          <w:ins w:id="9758" w:author="Aleksander Hansen" w:date="2013-02-15T20:39:00Z"/>
          <w:noProof/>
        </w:rPr>
      </w:pPr>
      <w:ins w:id="9759" w:author="Aleksander Hansen" w:date="2013-02-15T20:39:00Z">
        <w:r w:rsidRPr="003D168C">
          <w:rPr>
            <w:noProof/>
            <w:rPrChange w:id="9760" w:author="Aleksander Hansen" w:date="2013-02-15T20:40:00Z">
              <w:rPr>
                <w:rFonts w:ascii="Calibri" w:hAnsi="Calibri"/>
                <w:noProof/>
              </w:rPr>
            </w:rPrChange>
          </w:rPr>
          <w:t>OIS, 49, 59, 93, 106</w:t>
        </w:r>
      </w:ins>
    </w:p>
    <w:p w14:paraId="1DEFF74C" w14:textId="77777777" w:rsidR="003D168C" w:rsidRPr="003D168C" w:rsidRDefault="003D168C">
      <w:pPr>
        <w:pStyle w:val="Index1"/>
        <w:tabs>
          <w:tab w:val="right" w:pos="4175"/>
        </w:tabs>
        <w:rPr>
          <w:ins w:id="9761" w:author="Aleksander Hansen" w:date="2013-02-15T20:39:00Z"/>
          <w:noProof/>
        </w:rPr>
      </w:pPr>
      <w:ins w:id="9762" w:author="Aleksander Hansen" w:date="2013-02-15T20:39:00Z">
        <w:r w:rsidRPr="003D168C">
          <w:rPr>
            <w:noProof/>
          </w:rPr>
          <w:t>Open outcry, 11</w:t>
        </w:r>
      </w:ins>
    </w:p>
    <w:p w14:paraId="19EEDBAE" w14:textId="77777777" w:rsidR="003D168C" w:rsidRPr="003D168C" w:rsidRDefault="003D168C">
      <w:pPr>
        <w:pStyle w:val="Index1"/>
        <w:tabs>
          <w:tab w:val="right" w:pos="4175"/>
        </w:tabs>
        <w:rPr>
          <w:ins w:id="9763" w:author="Aleksander Hansen" w:date="2013-02-15T20:39:00Z"/>
          <w:noProof/>
        </w:rPr>
      </w:pPr>
      <w:ins w:id="9764" w:author="Aleksander Hansen" w:date="2013-02-15T20:39:00Z">
        <w:r w:rsidRPr="003D168C">
          <w:rPr>
            <w:noProof/>
            <w:rPrChange w:id="9765" w:author="Aleksander Hansen" w:date="2013-02-15T20:40:00Z">
              <w:rPr>
                <w:rFonts w:ascii="Calibri" w:hAnsi="Calibri"/>
                <w:noProof/>
              </w:rPr>
            </w:rPrChange>
          </w:rPr>
          <w:t>option, 12, 13, 14, 15, 20, 21, 37, 69, 105, 109, 110, 111</w:t>
        </w:r>
      </w:ins>
    </w:p>
    <w:p w14:paraId="7B6E571B" w14:textId="77777777" w:rsidR="003D168C" w:rsidRPr="003D168C" w:rsidRDefault="003D168C">
      <w:pPr>
        <w:pStyle w:val="Index1"/>
        <w:tabs>
          <w:tab w:val="right" w:pos="4175"/>
        </w:tabs>
        <w:rPr>
          <w:ins w:id="9766" w:author="Aleksander Hansen" w:date="2013-02-15T20:39:00Z"/>
          <w:noProof/>
        </w:rPr>
      </w:pPr>
      <w:ins w:id="9767" w:author="Aleksander Hansen" w:date="2013-02-15T20:39:00Z">
        <w:r w:rsidRPr="003D168C">
          <w:rPr>
            <w:noProof/>
            <w:rPrChange w:id="9768" w:author="Aleksander Hansen" w:date="2013-02-15T20:40:00Z">
              <w:rPr>
                <w:rFonts w:ascii="Calibri" w:hAnsi="Calibri"/>
                <w:noProof/>
              </w:rPr>
            </w:rPrChange>
          </w:rPr>
          <w:t>options</w:t>
        </w:r>
      </w:ins>
    </w:p>
    <w:p w14:paraId="5310B027" w14:textId="77777777" w:rsidR="003D168C" w:rsidRPr="003D168C" w:rsidRDefault="003D168C">
      <w:pPr>
        <w:pStyle w:val="Index2"/>
        <w:tabs>
          <w:tab w:val="right" w:pos="4175"/>
        </w:tabs>
        <w:rPr>
          <w:ins w:id="9769" w:author="Aleksander Hansen" w:date="2013-02-15T20:39:00Z"/>
          <w:noProof/>
        </w:rPr>
      </w:pPr>
      <w:ins w:id="9770" w:author="Aleksander Hansen" w:date="2013-02-15T20:39:00Z">
        <w:r w:rsidRPr="003D168C">
          <w:rPr>
            <w:noProof/>
            <w:rPrChange w:id="9771" w:author="Aleksander Hansen" w:date="2013-02-15T20:40:00Z">
              <w:rPr>
                <w:rFonts w:ascii="Calibri" w:hAnsi="Calibri"/>
                <w:noProof/>
              </w:rPr>
            </w:rPrChange>
          </w:rPr>
          <w:t>call options, 15</w:t>
        </w:r>
      </w:ins>
    </w:p>
    <w:p w14:paraId="4242A00F" w14:textId="77777777" w:rsidR="003D168C" w:rsidRPr="003D168C" w:rsidRDefault="003D168C">
      <w:pPr>
        <w:pStyle w:val="Index1"/>
        <w:tabs>
          <w:tab w:val="right" w:pos="4175"/>
        </w:tabs>
        <w:rPr>
          <w:ins w:id="9772" w:author="Aleksander Hansen" w:date="2013-02-15T20:39:00Z"/>
          <w:noProof/>
        </w:rPr>
      </w:pPr>
      <w:ins w:id="9773" w:author="Aleksander Hansen" w:date="2013-02-15T20:39:00Z">
        <w:r w:rsidRPr="003D168C">
          <w:rPr>
            <w:b/>
            <w:noProof/>
            <w:rPrChange w:id="9774" w:author="Aleksander Hansen" w:date="2013-02-15T20:40:00Z">
              <w:rPr>
                <w:rFonts w:ascii="Calibri" w:hAnsi="Calibri"/>
                <w:b/>
                <w:noProof/>
              </w:rPr>
            </w:rPrChange>
          </w:rPr>
          <w:t>O</w:t>
        </w:r>
        <w:r w:rsidRPr="003D168C">
          <w:rPr>
            <w:noProof/>
            <w:rPrChange w:id="9775" w:author="Aleksander Hansen" w:date="2013-02-15T20:41:00Z">
              <w:rPr>
                <w:rFonts w:ascii="Calibri" w:hAnsi="Calibri"/>
                <w:b/>
                <w:noProof/>
              </w:rPr>
            </w:rPrChange>
          </w:rPr>
          <w:t>ver-The-Counter</w:t>
        </w:r>
      </w:ins>
    </w:p>
    <w:p w14:paraId="11033BC4" w14:textId="77777777" w:rsidR="003D168C" w:rsidRPr="003D168C" w:rsidRDefault="003D168C">
      <w:pPr>
        <w:pStyle w:val="Index2"/>
        <w:tabs>
          <w:tab w:val="right" w:pos="4175"/>
        </w:tabs>
        <w:rPr>
          <w:ins w:id="9776" w:author="Aleksander Hansen" w:date="2013-02-15T20:39:00Z"/>
          <w:noProof/>
        </w:rPr>
      </w:pPr>
      <w:ins w:id="9777" w:author="Aleksander Hansen" w:date="2013-02-15T20:39:00Z">
        <w:r w:rsidRPr="003D168C">
          <w:rPr>
            <w:noProof/>
            <w:rPrChange w:id="9778" w:author="Aleksander Hansen" w:date="2013-02-15T20:41:00Z">
              <w:rPr>
                <w:rFonts w:ascii="Calibri" w:hAnsi="Calibri"/>
                <w:b/>
                <w:noProof/>
              </w:rPr>
            </w:rPrChange>
          </w:rPr>
          <w:t>Advantage of OTC, 12</w:t>
        </w:r>
      </w:ins>
    </w:p>
    <w:p w14:paraId="44187949" w14:textId="77777777" w:rsidR="003D168C" w:rsidRPr="003D168C" w:rsidRDefault="003D168C">
      <w:pPr>
        <w:pStyle w:val="Index2"/>
        <w:tabs>
          <w:tab w:val="right" w:pos="4175"/>
        </w:tabs>
        <w:rPr>
          <w:ins w:id="9779" w:author="Aleksander Hansen" w:date="2013-02-15T20:39:00Z"/>
          <w:noProof/>
        </w:rPr>
      </w:pPr>
      <w:ins w:id="9780" w:author="Aleksander Hansen" w:date="2013-02-15T20:39:00Z">
        <w:r w:rsidRPr="003D168C">
          <w:rPr>
            <w:noProof/>
            <w:rPrChange w:id="9781" w:author="Aleksander Hansen" w:date="2013-02-15T20:41:00Z">
              <w:rPr>
                <w:rFonts w:ascii="Calibri" w:hAnsi="Calibri"/>
                <w:b/>
                <w:noProof/>
              </w:rPr>
            </w:rPrChange>
          </w:rPr>
          <w:t>Disadvantage of OTC, 12</w:t>
        </w:r>
      </w:ins>
    </w:p>
    <w:p w14:paraId="79F1D05D" w14:textId="77777777" w:rsidR="003D168C" w:rsidRPr="003D168C" w:rsidRDefault="003D168C">
      <w:pPr>
        <w:pStyle w:val="Index1"/>
        <w:tabs>
          <w:tab w:val="right" w:pos="4175"/>
        </w:tabs>
        <w:rPr>
          <w:ins w:id="9782" w:author="Aleksander Hansen" w:date="2013-02-15T20:39:00Z"/>
          <w:noProof/>
        </w:rPr>
      </w:pPr>
      <w:ins w:id="9783" w:author="Aleksander Hansen" w:date="2013-02-15T20:39:00Z">
        <w:r w:rsidRPr="003D168C">
          <w:rPr>
            <w:noProof/>
            <w:rPrChange w:id="9784" w:author="Aleksander Hansen" w:date="2013-02-15T20:41:00Z">
              <w:rPr>
                <w:rFonts w:ascii="Calibri" w:hAnsi="Calibri"/>
                <w:b/>
                <w:noProof/>
              </w:rPr>
            </w:rPrChange>
          </w:rPr>
          <w:t>Over-the-counter (OTC), 12</w:t>
        </w:r>
      </w:ins>
    </w:p>
    <w:p w14:paraId="4CD380BC" w14:textId="77777777" w:rsidR="003D168C" w:rsidRPr="003D168C" w:rsidRDefault="003D168C">
      <w:pPr>
        <w:pStyle w:val="IndexHeading"/>
        <w:keepNext/>
        <w:tabs>
          <w:tab w:val="right" w:pos="4175"/>
        </w:tabs>
        <w:rPr>
          <w:ins w:id="9785" w:author="Aleksander Hansen" w:date="2013-02-15T20:39:00Z"/>
          <w:b w:val="0"/>
          <w:bCs/>
          <w:noProof/>
        </w:rPr>
      </w:pPr>
      <w:ins w:id="9786" w:author="Aleksander Hansen" w:date="2013-02-15T20:39:00Z">
        <w:r w:rsidRPr="003D168C">
          <w:rPr>
            <w:noProof/>
          </w:rPr>
          <w:t>P</w:t>
        </w:r>
      </w:ins>
    </w:p>
    <w:p w14:paraId="68FE9D5D" w14:textId="77777777" w:rsidR="003D168C" w:rsidRPr="003D168C" w:rsidRDefault="003D168C">
      <w:pPr>
        <w:pStyle w:val="Index1"/>
        <w:tabs>
          <w:tab w:val="right" w:pos="4175"/>
        </w:tabs>
        <w:rPr>
          <w:ins w:id="9787" w:author="Aleksander Hansen" w:date="2013-02-15T20:39:00Z"/>
          <w:noProof/>
        </w:rPr>
      </w:pPr>
      <w:ins w:id="9788" w:author="Aleksander Hansen" w:date="2013-02-15T20:39:00Z">
        <w:r w:rsidRPr="003D168C">
          <w:rPr>
            <w:noProof/>
            <w:rPrChange w:id="9789" w:author="Aleksander Hansen" w:date="2013-02-15T20:40:00Z">
              <w:rPr>
                <w:rFonts w:ascii="Calibri" w:hAnsi="Calibri"/>
                <w:noProof/>
              </w:rPr>
            </w:rPrChange>
          </w:rPr>
          <w:t>payoff, 13, 14, 15, 20, 21, 111, 118, 119, 120, 121, 123, 127, 129, 143</w:t>
        </w:r>
      </w:ins>
    </w:p>
    <w:p w14:paraId="0AE7D64D" w14:textId="77777777" w:rsidR="003D168C" w:rsidRPr="003D168C" w:rsidRDefault="003D168C">
      <w:pPr>
        <w:pStyle w:val="Index1"/>
        <w:tabs>
          <w:tab w:val="right" w:pos="4175"/>
        </w:tabs>
        <w:rPr>
          <w:ins w:id="9790" w:author="Aleksander Hansen" w:date="2013-02-15T20:39:00Z"/>
          <w:noProof/>
        </w:rPr>
      </w:pPr>
      <w:ins w:id="9791" w:author="Aleksander Hansen" w:date="2013-02-15T20:39:00Z">
        <w:r w:rsidRPr="003D168C">
          <w:rPr>
            <w:noProof/>
            <w:rPrChange w:id="9792" w:author="Aleksander Hansen" w:date="2013-02-15T20:40:00Z">
              <w:rPr>
                <w:rFonts w:ascii="Calibri" w:hAnsi="Calibri"/>
                <w:noProof/>
              </w:rPr>
            </w:rPrChange>
          </w:rPr>
          <w:t>principal, 19, 37, 48, 54, 56, 59, 89, 92, 97, 98, 100, 101, 102, 103, 104, 105, 160, 165, 170, 172, 174, 177, 179</w:t>
        </w:r>
      </w:ins>
    </w:p>
    <w:p w14:paraId="7B14EF75" w14:textId="77777777" w:rsidR="003D168C" w:rsidRPr="003D168C" w:rsidRDefault="003D168C">
      <w:pPr>
        <w:pStyle w:val="Index1"/>
        <w:tabs>
          <w:tab w:val="right" w:pos="4175"/>
        </w:tabs>
        <w:rPr>
          <w:ins w:id="9793" w:author="Aleksander Hansen" w:date="2013-02-15T20:39:00Z"/>
          <w:noProof/>
        </w:rPr>
      </w:pPr>
      <w:ins w:id="9794" w:author="Aleksander Hansen" w:date="2013-02-15T20:39:00Z">
        <w:r w:rsidRPr="003D168C">
          <w:rPr>
            <w:noProof/>
            <w:rPrChange w:id="9795" w:author="Aleksander Hansen" w:date="2013-02-15T20:40:00Z">
              <w:rPr>
                <w:rFonts w:ascii="Calibri" w:hAnsi="Calibri"/>
                <w:noProof/>
              </w:rPr>
            </w:rPrChange>
          </w:rPr>
          <w:t>put, 13, 14, 19, 109, 110, 111, 112, 113, 114, 115, 116, 117, 118, 119, 120, 121, 122, 123, 124, 125, 126, 127, 128, 129, 158</w:t>
        </w:r>
      </w:ins>
    </w:p>
    <w:p w14:paraId="6D335124" w14:textId="77777777" w:rsidR="003D168C" w:rsidRPr="003D168C" w:rsidRDefault="003D168C">
      <w:pPr>
        <w:pStyle w:val="IndexHeading"/>
        <w:keepNext/>
        <w:tabs>
          <w:tab w:val="right" w:pos="4175"/>
        </w:tabs>
        <w:rPr>
          <w:ins w:id="9796" w:author="Aleksander Hansen" w:date="2013-02-15T20:39:00Z"/>
          <w:b w:val="0"/>
          <w:bCs/>
          <w:noProof/>
        </w:rPr>
      </w:pPr>
      <w:ins w:id="9797" w:author="Aleksander Hansen" w:date="2013-02-15T20:39:00Z">
        <w:r w:rsidRPr="003D168C">
          <w:rPr>
            <w:noProof/>
          </w:rPr>
          <w:t>R</w:t>
        </w:r>
      </w:ins>
    </w:p>
    <w:p w14:paraId="64BCB2CF" w14:textId="77777777" w:rsidR="003D168C" w:rsidRPr="003D168C" w:rsidRDefault="003D168C">
      <w:pPr>
        <w:pStyle w:val="Index1"/>
        <w:tabs>
          <w:tab w:val="right" w:pos="4175"/>
        </w:tabs>
        <w:rPr>
          <w:ins w:id="9798" w:author="Aleksander Hansen" w:date="2013-02-15T20:39:00Z"/>
          <w:noProof/>
        </w:rPr>
      </w:pPr>
      <w:ins w:id="9799" w:author="Aleksander Hansen" w:date="2013-02-15T20:39:00Z">
        <w:r w:rsidRPr="003D168C">
          <w:rPr>
            <w:noProof/>
          </w:rPr>
          <w:t>rating agencies, 179, 180, 184, 185, 187</w:t>
        </w:r>
      </w:ins>
    </w:p>
    <w:p w14:paraId="36249C39" w14:textId="77777777" w:rsidR="003D168C" w:rsidRPr="003D168C" w:rsidRDefault="003D168C">
      <w:pPr>
        <w:pStyle w:val="IndexHeading"/>
        <w:keepNext/>
        <w:tabs>
          <w:tab w:val="right" w:pos="4175"/>
        </w:tabs>
        <w:rPr>
          <w:ins w:id="9800" w:author="Aleksander Hansen" w:date="2013-02-15T20:39:00Z"/>
          <w:b w:val="0"/>
          <w:bCs/>
          <w:noProof/>
        </w:rPr>
      </w:pPr>
      <w:ins w:id="9801" w:author="Aleksander Hansen" w:date="2013-02-15T20:39:00Z">
        <w:r w:rsidRPr="003D168C">
          <w:rPr>
            <w:noProof/>
          </w:rPr>
          <w:t>S</w:t>
        </w:r>
      </w:ins>
    </w:p>
    <w:p w14:paraId="3589F533" w14:textId="77777777" w:rsidR="003D168C" w:rsidRPr="003D168C" w:rsidRDefault="003D168C">
      <w:pPr>
        <w:pStyle w:val="Index1"/>
        <w:tabs>
          <w:tab w:val="right" w:pos="4175"/>
        </w:tabs>
        <w:rPr>
          <w:ins w:id="9802" w:author="Aleksander Hansen" w:date="2013-02-15T20:39:00Z"/>
          <w:noProof/>
        </w:rPr>
      </w:pPr>
      <w:ins w:id="9803" w:author="Aleksander Hansen" w:date="2013-02-15T20:39:00Z">
        <w:r w:rsidRPr="003D168C">
          <w:rPr>
            <w:noProof/>
            <w:rPrChange w:id="9804" w:author="Aleksander Hansen" w:date="2013-02-15T20:40:00Z">
              <w:rPr>
                <w:rFonts w:ascii="Calibri" w:hAnsi="Calibri"/>
                <w:noProof/>
              </w:rPr>
            </w:rPrChange>
          </w:rPr>
          <w:t>Speculation, 17</w:t>
        </w:r>
      </w:ins>
    </w:p>
    <w:p w14:paraId="08906BBD" w14:textId="77777777" w:rsidR="003D168C" w:rsidRPr="003D168C" w:rsidRDefault="003D168C">
      <w:pPr>
        <w:pStyle w:val="Index1"/>
        <w:tabs>
          <w:tab w:val="right" w:pos="4175"/>
        </w:tabs>
        <w:rPr>
          <w:ins w:id="9805" w:author="Aleksander Hansen" w:date="2013-02-15T20:39:00Z"/>
          <w:noProof/>
        </w:rPr>
      </w:pPr>
      <w:ins w:id="9806" w:author="Aleksander Hansen" w:date="2013-02-15T20:39:00Z">
        <w:r w:rsidRPr="003D168C">
          <w:rPr>
            <w:noProof/>
            <w:rPrChange w:id="9807" w:author="Aleksander Hansen" w:date="2013-02-15T20:40:00Z">
              <w:rPr>
                <w:rFonts w:ascii="Calibri" w:hAnsi="Calibri"/>
                <w:noProof/>
              </w:rPr>
            </w:rPrChange>
          </w:rPr>
          <w:t>Speculators, 19</w:t>
        </w:r>
      </w:ins>
    </w:p>
    <w:p w14:paraId="2781ECB5" w14:textId="77777777" w:rsidR="003D168C" w:rsidRPr="003D168C" w:rsidRDefault="003D168C">
      <w:pPr>
        <w:pStyle w:val="Index1"/>
        <w:tabs>
          <w:tab w:val="right" w:pos="4175"/>
        </w:tabs>
        <w:rPr>
          <w:ins w:id="9808" w:author="Aleksander Hansen" w:date="2013-02-15T20:39:00Z"/>
          <w:noProof/>
        </w:rPr>
      </w:pPr>
      <w:ins w:id="9809" w:author="Aleksander Hansen" w:date="2013-02-15T20:39:00Z">
        <w:r w:rsidRPr="003D168C">
          <w:rPr>
            <w:noProof/>
            <w:rPrChange w:id="9810" w:author="Aleksander Hansen" w:date="2013-02-15T20:40:00Z">
              <w:rPr>
                <w:rFonts w:ascii="Calibri" w:hAnsi="Calibri"/>
                <w:noProof/>
              </w:rPr>
            </w:rPrChange>
          </w:rPr>
          <w:t>spot</w:t>
        </w:r>
      </w:ins>
    </w:p>
    <w:p w14:paraId="3E629453" w14:textId="77777777" w:rsidR="003D168C" w:rsidRPr="003D168C" w:rsidRDefault="003D168C">
      <w:pPr>
        <w:pStyle w:val="Index2"/>
        <w:tabs>
          <w:tab w:val="right" w:pos="4175"/>
        </w:tabs>
        <w:rPr>
          <w:ins w:id="9811" w:author="Aleksander Hansen" w:date="2013-02-15T20:39:00Z"/>
          <w:noProof/>
        </w:rPr>
      </w:pPr>
      <w:ins w:id="9812" w:author="Aleksander Hansen" w:date="2013-02-15T20:39:00Z">
        <w:r w:rsidRPr="003D168C">
          <w:rPr>
            <w:noProof/>
          </w:rPr>
          <w:t>spot price, 14, 15, 16, 17, 20, 23, 24, 25, 29, 32, 33, 37, 38, 39, 40, 41, 42, 43, 44, 45, 46, 47, 52, 53, 58, 59, 60, 61, 63, 64, 65, 66, 67, 70, 71, 73, 74, 75, 76, 77, 101, 108, 131, 132, 133, 134, 135, 136, 137, 141, 142, 143, 145, 147, 150, 151, 152, 153, 154, 158, 164, 165</w:t>
        </w:r>
      </w:ins>
    </w:p>
    <w:p w14:paraId="66E1134F" w14:textId="77777777" w:rsidR="003D168C" w:rsidRPr="003D168C" w:rsidRDefault="003D168C">
      <w:pPr>
        <w:pStyle w:val="Index1"/>
        <w:tabs>
          <w:tab w:val="right" w:pos="4175"/>
        </w:tabs>
        <w:rPr>
          <w:ins w:id="9813" w:author="Aleksander Hansen" w:date="2013-02-15T20:39:00Z"/>
          <w:noProof/>
        </w:rPr>
      </w:pPr>
      <w:ins w:id="9814" w:author="Aleksander Hansen" w:date="2013-02-15T20:39:00Z">
        <w:r w:rsidRPr="003D168C">
          <w:rPr>
            <w:noProof/>
            <w:rPrChange w:id="9815" w:author="Aleksander Hansen" w:date="2013-02-15T20:40:00Z">
              <w:rPr>
                <w:rFonts w:ascii="Calibri" w:hAnsi="Calibri"/>
                <w:noProof/>
              </w:rPr>
            </w:rPrChange>
          </w:rPr>
          <w:t>strike, 12, 13, 109, 110, 111</w:t>
        </w:r>
      </w:ins>
    </w:p>
    <w:p w14:paraId="63AEB1C3" w14:textId="77777777" w:rsidR="003D168C" w:rsidRPr="003D168C" w:rsidRDefault="003D168C">
      <w:pPr>
        <w:pStyle w:val="Index1"/>
        <w:tabs>
          <w:tab w:val="right" w:pos="4175"/>
        </w:tabs>
        <w:rPr>
          <w:ins w:id="9816" w:author="Aleksander Hansen" w:date="2013-02-15T20:39:00Z"/>
          <w:noProof/>
        </w:rPr>
      </w:pPr>
      <w:ins w:id="9817" w:author="Aleksander Hansen" w:date="2013-02-15T20:39:00Z">
        <w:r w:rsidRPr="003D168C">
          <w:rPr>
            <w:noProof/>
            <w:rPrChange w:id="9818" w:author="Aleksander Hansen" w:date="2013-02-15T20:40:00Z">
              <w:rPr>
                <w:rFonts w:ascii="Calibri" w:hAnsi="Calibri"/>
                <w:noProof/>
              </w:rPr>
            </w:rPrChange>
          </w:rPr>
          <w:t>swap, 49, 55, 92, 93, 94, 95, 96, 97, 98, 99, 100, 101, 102, 103, 104, 105, 106, 107, 108</w:t>
        </w:r>
      </w:ins>
    </w:p>
    <w:p w14:paraId="3FE66D8A" w14:textId="77777777" w:rsidR="003D168C" w:rsidRPr="003D168C" w:rsidRDefault="003D168C">
      <w:pPr>
        <w:pStyle w:val="Index1"/>
        <w:tabs>
          <w:tab w:val="right" w:pos="4175"/>
        </w:tabs>
        <w:rPr>
          <w:ins w:id="9819" w:author="Aleksander Hansen" w:date="2013-02-15T20:39:00Z"/>
          <w:noProof/>
        </w:rPr>
      </w:pPr>
      <w:ins w:id="9820" w:author="Aleksander Hansen" w:date="2013-02-15T20:39:00Z">
        <w:r w:rsidRPr="003D168C">
          <w:rPr>
            <w:noProof/>
            <w:rPrChange w:id="9821" w:author="Aleksander Hansen" w:date="2013-02-15T20:40:00Z">
              <w:rPr>
                <w:rFonts w:ascii="Calibri" w:hAnsi="Calibri"/>
                <w:noProof/>
              </w:rPr>
            </w:rPrChange>
          </w:rPr>
          <w:t>systematic risk, 74, 77</w:t>
        </w:r>
      </w:ins>
    </w:p>
    <w:p w14:paraId="06052FF6" w14:textId="77777777" w:rsidR="003D168C" w:rsidRPr="003D168C" w:rsidRDefault="003D168C">
      <w:pPr>
        <w:pStyle w:val="IndexHeading"/>
        <w:keepNext/>
        <w:tabs>
          <w:tab w:val="right" w:pos="4175"/>
        </w:tabs>
        <w:rPr>
          <w:ins w:id="9822" w:author="Aleksander Hansen" w:date="2013-02-15T20:39:00Z"/>
          <w:b w:val="0"/>
          <w:bCs/>
          <w:noProof/>
        </w:rPr>
      </w:pPr>
      <w:ins w:id="9823" w:author="Aleksander Hansen" w:date="2013-02-15T20:39:00Z">
        <w:r w:rsidRPr="003D168C">
          <w:rPr>
            <w:noProof/>
          </w:rPr>
          <w:t>T</w:t>
        </w:r>
      </w:ins>
    </w:p>
    <w:p w14:paraId="100DA844" w14:textId="77777777" w:rsidR="003D168C" w:rsidRDefault="003D168C">
      <w:pPr>
        <w:pStyle w:val="Index1"/>
        <w:tabs>
          <w:tab w:val="right" w:pos="4175"/>
        </w:tabs>
        <w:rPr>
          <w:ins w:id="9824" w:author="Aleksander Hansen" w:date="2013-02-15T20:39:00Z"/>
          <w:noProof/>
        </w:rPr>
      </w:pPr>
      <w:ins w:id="9825" w:author="Aleksander Hansen" w:date="2013-02-15T20:39:00Z">
        <w:r w:rsidRPr="00B30BCA">
          <w:rPr>
            <w:rFonts w:ascii="Calibri" w:hAnsi="Calibri"/>
            <w:noProof/>
          </w:rPr>
          <w:t>Treasury</w:t>
        </w:r>
        <w:r>
          <w:rPr>
            <w:noProof/>
          </w:rPr>
          <w:t xml:space="preserve">, </w:t>
        </w:r>
        <w:r>
          <w:rPr>
            <w:rFonts w:ascii="Calibri" w:hAnsi="Calibri"/>
            <w:noProof/>
          </w:rPr>
          <w:t>22</w:t>
        </w:r>
        <w:r>
          <w:rPr>
            <w:noProof/>
          </w:rPr>
          <w:t xml:space="preserve">, </w:t>
        </w:r>
        <w:r>
          <w:rPr>
            <w:rFonts w:ascii="Calibri" w:hAnsi="Calibri"/>
            <w:noProof/>
          </w:rPr>
          <w:t>23</w:t>
        </w:r>
        <w:r>
          <w:rPr>
            <w:noProof/>
          </w:rPr>
          <w:t xml:space="preserve">, </w:t>
        </w:r>
        <w:r>
          <w:rPr>
            <w:rFonts w:ascii="Calibri" w:hAnsi="Calibri"/>
            <w:noProof/>
          </w:rPr>
          <w:t>48</w:t>
        </w:r>
        <w:r>
          <w:rPr>
            <w:noProof/>
          </w:rPr>
          <w:t xml:space="preserve">, 49, </w:t>
        </w:r>
        <w:r>
          <w:rPr>
            <w:rFonts w:ascii="Calibri" w:hAnsi="Calibri"/>
            <w:noProof/>
          </w:rPr>
          <w:t>59</w:t>
        </w:r>
        <w:r>
          <w:rPr>
            <w:noProof/>
          </w:rPr>
          <w:t xml:space="preserve">, </w:t>
        </w:r>
        <w:r>
          <w:rPr>
            <w:rFonts w:ascii="Calibri" w:hAnsi="Calibri"/>
            <w:noProof/>
          </w:rPr>
          <w:t>79</w:t>
        </w:r>
        <w:r>
          <w:rPr>
            <w:noProof/>
          </w:rPr>
          <w:t xml:space="preserve">, </w:t>
        </w:r>
        <w:r>
          <w:rPr>
            <w:rFonts w:ascii="Calibri" w:hAnsi="Calibri"/>
            <w:noProof/>
          </w:rPr>
          <w:t>80</w:t>
        </w:r>
        <w:r>
          <w:rPr>
            <w:noProof/>
          </w:rPr>
          <w:t xml:space="preserve">, </w:t>
        </w:r>
        <w:r>
          <w:rPr>
            <w:rFonts w:ascii="Calibri" w:hAnsi="Calibri"/>
            <w:noProof/>
          </w:rPr>
          <w:t>81</w:t>
        </w:r>
        <w:r>
          <w:rPr>
            <w:noProof/>
          </w:rPr>
          <w:t xml:space="preserve">, </w:t>
        </w:r>
        <w:r>
          <w:rPr>
            <w:rFonts w:ascii="Calibri" w:hAnsi="Calibri"/>
            <w:noProof/>
          </w:rPr>
          <w:t>82</w:t>
        </w:r>
        <w:r>
          <w:rPr>
            <w:noProof/>
          </w:rPr>
          <w:t xml:space="preserve">, </w:t>
        </w:r>
        <w:r>
          <w:rPr>
            <w:rFonts w:ascii="Calibri" w:hAnsi="Calibri"/>
            <w:noProof/>
          </w:rPr>
          <w:t>83</w:t>
        </w:r>
        <w:r>
          <w:rPr>
            <w:noProof/>
          </w:rPr>
          <w:t xml:space="preserve">, </w:t>
        </w:r>
        <w:r>
          <w:rPr>
            <w:rFonts w:ascii="Calibri" w:hAnsi="Calibri"/>
            <w:noProof/>
          </w:rPr>
          <w:t>84</w:t>
        </w:r>
        <w:r>
          <w:rPr>
            <w:noProof/>
          </w:rPr>
          <w:t xml:space="preserve">, </w:t>
        </w:r>
        <w:r>
          <w:rPr>
            <w:rFonts w:ascii="Calibri" w:hAnsi="Calibri"/>
            <w:noProof/>
          </w:rPr>
          <w:t>88</w:t>
        </w:r>
        <w:r>
          <w:rPr>
            <w:noProof/>
          </w:rPr>
          <w:t xml:space="preserve">, 89, 104, </w:t>
        </w:r>
        <w:r>
          <w:rPr>
            <w:rFonts w:ascii="Calibri" w:hAnsi="Calibri"/>
            <w:noProof/>
          </w:rPr>
          <w:t>174</w:t>
        </w:r>
        <w:r>
          <w:rPr>
            <w:noProof/>
          </w:rPr>
          <w:t xml:space="preserve">, </w:t>
        </w:r>
        <w:r>
          <w:rPr>
            <w:rFonts w:ascii="Calibri" w:hAnsi="Calibri"/>
            <w:noProof/>
          </w:rPr>
          <w:t>176</w:t>
        </w:r>
        <w:r>
          <w:rPr>
            <w:noProof/>
          </w:rPr>
          <w:t xml:space="preserve">, </w:t>
        </w:r>
        <w:r>
          <w:rPr>
            <w:rFonts w:ascii="Calibri" w:hAnsi="Calibri"/>
            <w:noProof/>
          </w:rPr>
          <w:t>178</w:t>
        </w:r>
      </w:ins>
    </w:p>
    <w:p w14:paraId="76FCFF82" w14:textId="77777777" w:rsidR="003D168C" w:rsidRDefault="003D168C">
      <w:pPr>
        <w:pStyle w:val="IndexHeading"/>
        <w:keepNext/>
        <w:tabs>
          <w:tab w:val="right" w:pos="4175"/>
        </w:tabs>
        <w:rPr>
          <w:ins w:id="9826" w:author="Aleksander Hansen" w:date="2013-02-15T20:39:00Z"/>
          <w:b w:val="0"/>
          <w:bCs/>
          <w:noProof/>
        </w:rPr>
      </w:pPr>
      <w:ins w:id="9827" w:author="Aleksander Hansen" w:date="2013-02-15T20:39:00Z">
        <w:r>
          <w:rPr>
            <w:noProof/>
          </w:rPr>
          <w:t>V</w:t>
        </w:r>
      </w:ins>
    </w:p>
    <w:p w14:paraId="62E31104" w14:textId="77777777" w:rsidR="003D168C" w:rsidRDefault="003D168C">
      <w:pPr>
        <w:pStyle w:val="Index1"/>
        <w:tabs>
          <w:tab w:val="right" w:pos="4175"/>
        </w:tabs>
        <w:rPr>
          <w:ins w:id="9828" w:author="Aleksander Hansen" w:date="2013-02-15T20:39:00Z"/>
          <w:noProof/>
        </w:rPr>
      </w:pPr>
      <w:ins w:id="9829" w:author="Aleksander Hansen" w:date="2013-02-15T20:39:00Z">
        <w:r w:rsidRPr="00B30BCA">
          <w:rPr>
            <w:rFonts w:ascii="Calibri" w:hAnsi="Calibri"/>
            <w:noProof/>
          </w:rPr>
          <w:t>variance</w:t>
        </w:r>
        <w:r>
          <w:rPr>
            <w:noProof/>
          </w:rPr>
          <w:t xml:space="preserve">, </w:t>
        </w:r>
        <w:r>
          <w:rPr>
            <w:rFonts w:ascii="Calibri" w:hAnsi="Calibri"/>
            <w:noProof/>
          </w:rPr>
          <w:t>54</w:t>
        </w:r>
        <w:r>
          <w:rPr>
            <w:noProof/>
          </w:rPr>
          <w:t xml:space="preserve">, </w:t>
        </w:r>
        <w:r>
          <w:rPr>
            <w:rFonts w:ascii="Calibri" w:hAnsi="Calibri"/>
            <w:noProof/>
          </w:rPr>
          <w:t>153</w:t>
        </w:r>
      </w:ins>
    </w:p>
    <w:p w14:paraId="3C10AAC8" w14:textId="77777777" w:rsidR="003D168C" w:rsidRDefault="003D168C">
      <w:pPr>
        <w:pStyle w:val="IndexHeading"/>
        <w:keepNext/>
        <w:tabs>
          <w:tab w:val="right" w:pos="4175"/>
        </w:tabs>
        <w:rPr>
          <w:ins w:id="9830" w:author="Aleksander Hansen" w:date="2013-02-15T20:39:00Z"/>
          <w:b w:val="0"/>
          <w:bCs/>
          <w:noProof/>
        </w:rPr>
      </w:pPr>
      <w:ins w:id="9831" w:author="Aleksander Hansen" w:date="2013-02-15T20:39:00Z">
        <w:r>
          <w:rPr>
            <w:noProof/>
          </w:rPr>
          <w:t>Y</w:t>
        </w:r>
      </w:ins>
    </w:p>
    <w:p w14:paraId="66749CCF" w14:textId="77777777" w:rsidR="003D168C" w:rsidRDefault="003D168C">
      <w:pPr>
        <w:pStyle w:val="Index1"/>
        <w:tabs>
          <w:tab w:val="right" w:pos="4175"/>
        </w:tabs>
        <w:rPr>
          <w:ins w:id="9832" w:author="Aleksander Hansen" w:date="2013-02-15T20:39:00Z"/>
          <w:noProof/>
        </w:rPr>
      </w:pPr>
      <w:ins w:id="9833" w:author="Aleksander Hansen" w:date="2013-02-15T20:39:00Z">
        <w:r w:rsidRPr="00B30BCA">
          <w:rPr>
            <w:rFonts w:ascii="Calibri" w:hAnsi="Calibri"/>
            <w:noProof/>
          </w:rPr>
          <w:t>yield</w:t>
        </w:r>
        <w:r>
          <w:rPr>
            <w:noProof/>
          </w:rPr>
          <w:t xml:space="preserve">, </w:t>
        </w:r>
        <w:r>
          <w:rPr>
            <w:rFonts w:ascii="Calibri" w:hAnsi="Calibri"/>
            <w:noProof/>
          </w:rPr>
          <w:t>15</w:t>
        </w:r>
        <w:r>
          <w:rPr>
            <w:noProof/>
          </w:rPr>
          <w:t xml:space="preserve">, </w:t>
        </w:r>
        <w:r>
          <w:rPr>
            <w:rFonts w:ascii="Calibri" w:hAnsi="Calibri"/>
            <w:noProof/>
          </w:rPr>
          <w:t>33</w:t>
        </w:r>
        <w:r>
          <w:rPr>
            <w:noProof/>
          </w:rPr>
          <w:t xml:space="preserve">, </w:t>
        </w:r>
        <w:r>
          <w:rPr>
            <w:rFonts w:ascii="Calibri" w:hAnsi="Calibri"/>
            <w:noProof/>
          </w:rPr>
          <w:t>34</w:t>
        </w:r>
        <w:r>
          <w:rPr>
            <w:noProof/>
          </w:rPr>
          <w:t xml:space="preserve">, 49, </w:t>
        </w:r>
        <w:r>
          <w:rPr>
            <w:rFonts w:ascii="Calibri" w:hAnsi="Calibri"/>
            <w:noProof/>
          </w:rPr>
          <w:t>55</w:t>
        </w:r>
        <w:r>
          <w:rPr>
            <w:noProof/>
          </w:rPr>
          <w:t xml:space="preserve">, </w:t>
        </w:r>
        <w:r>
          <w:rPr>
            <w:rFonts w:ascii="Calibri" w:hAnsi="Calibri"/>
            <w:noProof/>
          </w:rPr>
          <w:t>56</w:t>
        </w:r>
        <w:r>
          <w:rPr>
            <w:noProof/>
          </w:rPr>
          <w:t xml:space="preserve">, </w:t>
        </w:r>
        <w:r>
          <w:rPr>
            <w:rFonts w:ascii="Calibri" w:hAnsi="Calibri"/>
            <w:noProof/>
          </w:rPr>
          <w:t>57</w:t>
        </w:r>
        <w:r>
          <w:rPr>
            <w:noProof/>
          </w:rPr>
          <w:t xml:space="preserve">, </w:t>
        </w:r>
        <w:r>
          <w:rPr>
            <w:rFonts w:ascii="Calibri" w:hAnsi="Calibri"/>
            <w:noProof/>
          </w:rPr>
          <w:t>58</w:t>
        </w:r>
        <w:r>
          <w:rPr>
            <w:noProof/>
          </w:rPr>
          <w:t xml:space="preserve">, </w:t>
        </w:r>
        <w:r>
          <w:rPr>
            <w:rFonts w:ascii="Calibri" w:hAnsi="Calibri"/>
            <w:noProof/>
          </w:rPr>
          <w:t>59</w:t>
        </w:r>
        <w:r>
          <w:rPr>
            <w:noProof/>
          </w:rPr>
          <w:t xml:space="preserve">, </w:t>
        </w:r>
        <w:r>
          <w:rPr>
            <w:rFonts w:ascii="Calibri" w:hAnsi="Calibri"/>
            <w:noProof/>
          </w:rPr>
          <w:t>60</w:t>
        </w:r>
        <w:r>
          <w:rPr>
            <w:noProof/>
          </w:rPr>
          <w:t xml:space="preserve">, </w:t>
        </w:r>
        <w:r>
          <w:rPr>
            <w:rFonts w:ascii="Calibri" w:hAnsi="Calibri"/>
            <w:noProof/>
          </w:rPr>
          <w:t>61</w:t>
        </w:r>
        <w:r>
          <w:rPr>
            <w:noProof/>
          </w:rPr>
          <w:t xml:space="preserve">, </w:t>
        </w:r>
        <w:r>
          <w:rPr>
            <w:rFonts w:ascii="Calibri" w:hAnsi="Calibri"/>
            <w:noProof/>
          </w:rPr>
          <w:t>63</w:t>
        </w:r>
        <w:r>
          <w:rPr>
            <w:noProof/>
          </w:rPr>
          <w:t xml:space="preserve">, </w:t>
        </w:r>
        <w:r>
          <w:rPr>
            <w:rFonts w:ascii="Calibri" w:hAnsi="Calibri"/>
            <w:noProof/>
          </w:rPr>
          <w:t>64</w:t>
        </w:r>
        <w:r>
          <w:rPr>
            <w:noProof/>
          </w:rPr>
          <w:t xml:space="preserve">, </w:t>
        </w:r>
        <w:r>
          <w:rPr>
            <w:rFonts w:ascii="Calibri" w:hAnsi="Calibri"/>
            <w:noProof/>
          </w:rPr>
          <w:t>65</w:t>
        </w:r>
        <w:r>
          <w:rPr>
            <w:noProof/>
          </w:rPr>
          <w:t xml:space="preserve">, </w:t>
        </w:r>
        <w:r>
          <w:rPr>
            <w:rFonts w:ascii="Calibri" w:hAnsi="Calibri"/>
            <w:noProof/>
          </w:rPr>
          <w:t>67</w:t>
        </w:r>
        <w:r>
          <w:rPr>
            <w:noProof/>
          </w:rPr>
          <w:t xml:space="preserve">, </w:t>
        </w:r>
        <w:r>
          <w:rPr>
            <w:rFonts w:ascii="Calibri" w:hAnsi="Calibri"/>
            <w:noProof/>
          </w:rPr>
          <w:t>68</w:t>
        </w:r>
        <w:r>
          <w:rPr>
            <w:noProof/>
          </w:rPr>
          <w:t xml:space="preserve">, </w:t>
        </w:r>
        <w:r>
          <w:rPr>
            <w:rFonts w:ascii="Calibri" w:hAnsi="Calibri"/>
            <w:noProof/>
          </w:rPr>
          <w:t>69</w:t>
        </w:r>
        <w:r>
          <w:rPr>
            <w:noProof/>
          </w:rPr>
          <w:t xml:space="preserve">, </w:t>
        </w:r>
        <w:r>
          <w:rPr>
            <w:rFonts w:ascii="Calibri" w:hAnsi="Calibri"/>
            <w:noProof/>
          </w:rPr>
          <w:t>70</w:t>
        </w:r>
        <w:r>
          <w:rPr>
            <w:noProof/>
          </w:rPr>
          <w:t xml:space="preserve">, </w:t>
        </w:r>
        <w:r>
          <w:rPr>
            <w:rFonts w:ascii="Calibri" w:hAnsi="Calibri"/>
            <w:noProof/>
          </w:rPr>
          <w:t>74</w:t>
        </w:r>
        <w:r>
          <w:rPr>
            <w:noProof/>
          </w:rPr>
          <w:t xml:space="preserve">, </w:t>
        </w:r>
        <w:r>
          <w:rPr>
            <w:rFonts w:ascii="Calibri" w:hAnsi="Calibri"/>
            <w:noProof/>
          </w:rPr>
          <w:t>75</w:t>
        </w:r>
        <w:r>
          <w:rPr>
            <w:noProof/>
          </w:rPr>
          <w:t xml:space="preserve">, </w:t>
        </w:r>
        <w:r>
          <w:rPr>
            <w:rFonts w:ascii="Calibri" w:hAnsi="Calibri"/>
            <w:noProof/>
          </w:rPr>
          <w:t>76</w:t>
        </w:r>
        <w:r>
          <w:rPr>
            <w:noProof/>
          </w:rPr>
          <w:t xml:space="preserve">, </w:t>
        </w:r>
        <w:r>
          <w:rPr>
            <w:rFonts w:ascii="Calibri" w:hAnsi="Calibri"/>
            <w:noProof/>
          </w:rPr>
          <w:t>77</w:t>
        </w:r>
        <w:r>
          <w:rPr>
            <w:noProof/>
          </w:rPr>
          <w:t xml:space="preserve">, </w:t>
        </w:r>
        <w:r>
          <w:rPr>
            <w:rFonts w:ascii="Calibri" w:hAnsi="Calibri"/>
            <w:noProof/>
          </w:rPr>
          <w:t>80</w:t>
        </w:r>
        <w:r>
          <w:rPr>
            <w:noProof/>
          </w:rPr>
          <w:t xml:space="preserve">, </w:t>
        </w:r>
        <w:r>
          <w:rPr>
            <w:rFonts w:ascii="Calibri" w:hAnsi="Calibri"/>
            <w:noProof/>
          </w:rPr>
          <w:t>83</w:t>
        </w:r>
        <w:r>
          <w:rPr>
            <w:noProof/>
          </w:rPr>
          <w:t xml:space="preserve">, </w:t>
        </w:r>
        <w:r>
          <w:rPr>
            <w:rFonts w:ascii="Calibri" w:hAnsi="Calibri"/>
            <w:noProof/>
          </w:rPr>
          <w:t>87</w:t>
        </w:r>
        <w:r>
          <w:rPr>
            <w:noProof/>
          </w:rPr>
          <w:t xml:space="preserve">, </w:t>
        </w:r>
        <w:r>
          <w:rPr>
            <w:rFonts w:ascii="Calibri" w:hAnsi="Calibri"/>
            <w:noProof/>
          </w:rPr>
          <w:t>88</w:t>
        </w:r>
        <w:r>
          <w:rPr>
            <w:noProof/>
          </w:rPr>
          <w:t xml:space="preserve">, </w:t>
        </w:r>
        <w:r>
          <w:rPr>
            <w:rFonts w:ascii="Calibri" w:hAnsi="Calibri"/>
            <w:noProof/>
          </w:rPr>
          <w:t>90</w:t>
        </w:r>
        <w:r>
          <w:rPr>
            <w:noProof/>
          </w:rPr>
          <w:t xml:space="preserve">, 101, 107, 109, 110, 114, 115, 130, 131, 134, 135, 136, 137, 145, 147, </w:t>
        </w:r>
        <w:r>
          <w:rPr>
            <w:rFonts w:ascii="Calibri" w:hAnsi="Calibri"/>
            <w:noProof/>
          </w:rPr>
          <w:t>172</w:t>
        </w:r>
        <w:r>
          <w:rPr>
            <w:noProof/>
          </w:rPr>
          <w:t xml:space="preserve">, </w:t>
        </w:r>
        <w:r>
          <w:rPr>
            <w:rFonts w:ascii="Calibri" w:hAnsi="Calibri"/>
            <w:noProof/>
          </w:rPr>
          <w:t>174</w:t>
        </w:r>
        <w:r>
          <w:rPr>
            <w:noProof/>
          </w:rPr>
          <w:t xml:space="preserve">, </w:t>
        </w:r>
        <w:r>
          <w:rPr>
            <w:rFonts w:ascii="Calibri" w:hAnsi="Calibri"/>
            <w:noProof/>
          </w:rPr>
          <w:t>176</w:t>
        </w:r>
        <w:r>
          <w:rPr>
            <w:noProof/>
          </w:rPr>
          <w:t xml:space="preserve">, </w:t>
        </w:r>
        <w:r>
          <w:rPr>
            <w:rFonts w:ascii="Calibri" w:hAnsi="Calibri"/>
            <w:noProof/>
          </w:rPr>
          <w:t>177</w:t>
        </w:r>
        <w:r>
          <w:rPr>
            <w:noProof/>
          </w:rPr>
          <w:t xml:space="preserve">, </w:t>
        </w:r>
        <w:r>
          <w:rPr>
            <w:rFonts w:ascii="Calibri" w:hAnsi="Calibri"/>
            <w:noProof/>
          </w:rPr>
          <w:t>178</w:t>
        </w:r>
      </w:ins>
    </w:p>
    <w:p w14:paraId="22B0AF75" w14:textId="77777777" w:rsidR="003D168C" w:rsidRDefault="003D168C">
      <w:pPr>
        <w:pStyle w:val="IndexHeading"/>
        <w:keepNext/>
        <w:tabs>
          <w:tab w:val="right" w:pos="4175"/>
        </w:tabs>
        <w:rPr>
          <w:ins w:id="9834" w:author="Aleksander Hansen" w:date="2013-02-15T20:39:00Z"/>
          <w:b w:val="0"/>
          <w:bCs/>
          <w:noProof/>
        </w:rPr>
      </w:pPr>
      <w:ins w:id="9835" w:author="Aleksander Hansen" w:date="2013-02-15T20:39:00Z">
        <w:r>
          <w:rPr>
            <w:noProof/>
          </w:rPr>
          <w:t>Z</w:t>
        </w:r>
      </w:ins>
    </w:p>
    <w:p w14:paraId="6F47D173" w14:textId="77777777" w:rsidR="003D168C" w:rsidRDefault="003D168C">
      <w:pPr>
        <w:pStyle w:val="Index1"/>
        <w:tabs>
          <w:tab w:val="right" w:pos="4175"/>
        </w:tabs>
        <w:rPr>
          <w:ins w:id="9836" w:author="Aleksander Hansen" w:date="2013-02-15T20:39:00Z"/>
          <w:noProof/>
        </w:rPr>
      </w:pPr>
      <w:ins w:id="9837" w:author="Aleksander Hansen" w:date="2013-02-15T20:39:00Z">
        <w:r w:rsidRPr="00B30BCA">
          <w:rPr>
            <w:rFonts w:ascii="Calibri" w:hAnsi="Calibri"/>
            <w:noProof/>
          </w:rPr>
          <w:t>zero rate</w:t>
        </w:r>
      </w:ins>
    </w:p>
    <w:p w14:paraId="313B2097" w14:textId="77777777" w:rsidR="003D168C" w:rsidRDefault="003D168C">
      <w:pPr>
        <w:pStyle w:val="Index2"/>
        <w:tabs>
          <w:tab w:val="right" w:pos="4175"/>
        </w:tabs>
        <w:rPr>
          <w:ins w:id="9838" w:author="Aleksander Hansen" w:date="2013-02-15T20:39:00Z"/>
          <w:noProof/>
        </w:rPr>
      </w:pPr>
      <w:ins w:id="9839" w:author="Aleksander Hansen" w:date="2013-02-15T20:39:00Z">
        <w:r>
          <w:rPr>
            <w:noProof/>
          </w:rPr>
          <w:t xml:space="preserve">zero rate curve, 52, </w:t>
        </w:r>
        <w:r>
          <w:rPr>
            <w:rFonts w:ascii="Calibri" w:hAnsi="Calibri"/>
            <w:noProof/>
          </w:rPr>
          <w:t>54</w:t>
        </w:r>
        <w:r>
          <w:rPr>
            <w:noProof/>
          </w:rPr>
          <w:t xml:space="preserve">, </w:t>
        </w:r>
        <w:r>
          <w:rPr>
            <w:rFonts w:ascii="Calibri" w:hAnsi="Calibri"/>
            <w:noProof/>
          </w:rPr>
          <w:t>59</w:t>
        </w:r>
        <w:r>
          <w:rPr>
            <w:noProof/>
          </w:rPr>
          <w:t xml:space="preserve">, </w:t>
        </w:r>
        <w:r>
          <w:rPr>
            <w:rFonts w:ascii="Calibri" w:hAnsi="Calibri"/>
            <w:noProof/>
          </w:rPr>
          <w:t>86</w:t>
        </w:r>
        <w:r>
          <w:rPr>
            <w:noProof/>
          </w:rPr>
          <w:t xml:space="preserve">, </w:t>
        </w:r>
        <w:r>
          <w:rPr>
            <w:rFonts w:ascii="Calibri" w:hAnsi="Calibri"/>
            <w:noProof/>
          </w:rPr>
          <w:t>96</w:t>
        </w:r>
      </w:ins>
    </w:p>
    <w:p w14:paraId="011957D8" w14:textId="77777777" w:rsidR="003D168C" w:rsidRDefault="003D168C" w:rsidP="00007DCE">
      <w:pPr>
        <w:rPr>
          <w:ins w:id="9840" w:author="Aleksander Hansen" w:date="2013-02-15T20:39:00Z"/>
          <w:rFonts w:ascii="Calibri" w:hAnsi="Calibri"/>
          <w:noProof/>
        </w:rPr>
        <w:sectPr w:rsidR="003D168C" w:rsidSect="003D168C">
          <w:type w:val="continuous"/>
          <w:pgSz w:w="12240" w:h="15840" w:code="1"/>
          <w:pgMar w:top="994" w:right="990" w:bottom="1440" w:left="2160" w:header="576" w:footer="576" w:gutter="0"/>
          <w:pgNumType w:chapStyle="1"/>
          <w:cols w:num="2" w:space="720"/>
          <w:titlePg/>
          <w:docGrid w:linePitch="360"/>
          <w:sectPrChange w:id="9841" w:author="Aleksander Hansen" w:date="2013-02-15T20:39:00Z">
            <w:sectPr w:rsidR="003D168C" w:rsidSect="003D168C">
              <w:pgMar w:top="994" w:right="990" w:bottom="1440" w:left="2160" w:header="576" w:footer="576" w:gutter="0"/>
              <w:cols w:num="1" w:space="708"/>
            </w:sectPr>
          </w:sectPrChange>
        </w:sectPr>
      </w:pPr>
    </w:p>
    <w:p w14:paraId="1DA25219" w14:textId="5B5641BB" w:rsidR="00A82CD7" w:rsidRPr="008568A7" w:rsidRDefault="008A28C4" w:rsidP="00007DCE">
      <w:pPr>
        <w:rPr>
          <w:rFonts w:ascii="Calibri" w:hAnsi="Calibri"/>
        </w:rPr>
      </w:pPr>
      <w:ins w:id="9842" w:author="Aleksander Hansen" w:date="2013-02-15T16:26:00Z">
        <w:r>
          <w:rPr>
            <w:rFonts w:ascii="Calibri" w:hAnsi="Calibri"/>
          </w:rPr>
          <w:fldChar w:fldCharType="end"/>
        </w:r>
      </w:ins>
    </w:p>
    <w:sectPr w:rsidR="00A82CD7" w:rsidRPr="008568A7" w:rsidSect="003D168C">
      <w:type w:val="continuous"/>
      <w:pgSz w:w="12240" w:h="15840" w:code="1"/>
      <w:pgMar w:top="994" w:right="990" w:bottom="1440" w:left="2160" w:header="576" w:footer="576" w:gutter="0"/>
      <w:pgNumType w:chapStyle="1"/>
      <w:cols w:space="708"/>
      <w:titlePg/>
      <w:docGrid w:linePitch="360"/>
      <w:sectPrChange w:id="9843" w:author="Aleksander Hansen" w:date="2013-02-15T20:39:00Z">
        <w:sectPr w:rsidR="00A82CD7" w:rsidRPr="008568A7" w:rsidSect="003D168C">
          <w:pgMar w:top="994" w:right="990" w:bottom="1440" w:left="2160" w:header="576" w:footer="576" w:gutter="0"/>
        </w:sectPr>
      </w:sectPrChang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1735" w:author="Aleksander Hansen" w:date="2013-02-03T13:54:00Z" w:initials="AH">
    <w:p w14:paraId="0F1FD6DD" w14:textId="77777777" w:rsidR="003D168C" w:rsidRDefault="003D168C">
      <w:pPr>
        <w:pStyle w:val="CommentText"/>
      </w:pPr>
      <w:r>
        <w:rPr>
          <w:rStyle w:val="CommentReference"/>
        </w:rPr>
        <w:annotationRef/>
      </w:r>
      <w:r>
        <w:t>Review AIMS and writings</w:t>
      </w:r>
    </w:p>
  </w:comment>
  <w:comment w:id="1736" w:author="Aleksander Hansen" w:date="2013-02-03T13:54:00Z" w:initials="AH">
    <w:p w14:paraId="53828CFD" w14:textId="77777777" w:rsidR="003D168C" w:rsidRDefault="003D168C">
      <w:pPr>
        <w:pStyle w:val="CommentText"/>
      </w:pPr>
      <w:r>
        <w:rPr>
          <w:rStyle w:val="CommentReference"/>
        </w:rPr>
        <w:annotationRef/>
      </w:r>
      <w:r>
        <w:t>Write new sections</w:t>
      </w:r>
    </w:p>
  </w:comment>
  <w:comment w:id="1737" w:author="Aleksander Hansen" w:date="2013-02-03T13:54:00Z" w:initials="AH">
    <w:p w14:paraId="5267A24C" w14:textId="77777777" w:rsidR="003D168C" w:rsidRDefault="003D168C">
      <w:pPr>
        <w:pStyle w:val="CommentText"/>
      </w:pPr>
      <w:r>
        <w:rPr>
          <w:rStyle w:val="CommentReference"/>
        </w:rPr>
        <w:annotationRef/>
      </w:r>
      <w:r>
        <w:t>Summary section</w:t>
      </w:r>
    </w:p>
  </w:comment>
  <w:comment w:id="1777" w:author="Aleksander Hansen" w:date="2013-02-10T21:23:00Z" w:initials="AH">
    <w:p w14:paraId="6BAFB830" w14:textId="7D3530EA" w:rsidR="003D168C" w:rsidRDefault="003D168C">
      <w:pPr>
        <w:pStyle w:val="CommentText"/>
      </w:pPr>
      <w:r>
        <w:rPr>
          <w:rStyle w:val="CommentReference"/>
        </w:rPr>
        <w:annotationRef/>
      </w:r>
      <w:r>
        <w:t>Table changed</w:t>
      </w:r>
    </w:p>
  </w:comment>
  <w:comment w:id="1791" w:author="Aleksander Hansen" w:date="2013-02-03T13:52:00Z" w:initials="AH">
    <w:p w14:paraId="02640153" w14:textId="77777777" w:rsidR="003D168C" w:rsidRDefault="003D168C">
      <w:pPr>
        <w:pStyle w:val="CommentText"/>
      </w:pPr>
      <w:r>
        <w:rPr>
          <w:rStyle w:val="CommentReference"/>
        </w:rPr>
        <w:annotationRef/>
      </w:r>
      <w:r>
        <w:t>Change to nicer pictures</w:t>
      </w:r>
    </w:p>
  </w:comment>
  <w:comment w:id="1846" w:author="Aleksander Hansen" w:date="2013-02-10T21:23:00Z" w:initials="AH">
    <w:p w14:paraId="53C2E076" w14:textId="77777777" w:rsidR="003D168C" w:rsidRDefault="003D168C" w:rsidP="00812F30">
      <w:pPr>
        <w:pStyle w:val="CommentText"/>
      </w:pPr>
      <w:r>
        <w:rPr>
          <w:rStyle w:val="CommentReference"/>
        </w:rPr>
        <w:annotationRef/>
      </w:r>
      <w:r>
        <w:rPr>
          <w:rStyle w:val="CommentReference"/>
        </w:rPr>
        <w:annotationRef/>
      </w:r>
      <w:r>
        <w:t>Table changed</w:t>
      </w:r>
    </w:p>
    <w:p w14:paraId="01E1DF55" w14:textId="51415E13" w:rsidR="003D168C" w:rsidRDefault="003D168C">
      <w:pPr>
        <w:pStyle w:val="CommentText"/>
      </w:pPr>
    </w:p>
  </w:comment>
  <w:comment w:id="1871" w:author="Aleksander Hansen" w:date="2013-02-10T21:23:00Z" w:initials="AH">
    <w:p w14:paraId="510F28B4" w14:textId="77777777" w:rsidR="003D168C" w:rsidRDefault="003D168C" w:rsidP="00812F30">
      <w:pPr>
        <w:pStyle w:val="CommentText"/>
      </w:pPr>
      <w:r>
        <w:rPr>
          <w:rStyle w:val="CommentReference"/>
        </w:rPr>
        <w:annotationRef/>
      </w:r>
      <w:r>
        <w:rPr>
          <w:rStyle w:val="CommentReference"/>
        </w:rPr>
        <w:annotationRef/>
      </w:r>
      <w:r>
        <w:t>Table changed</w:t>
      </w:r>
    </w:p>
    <w:p w14:paraId="7629EC60" w14:textId="415E1317" w:rsidR="003D168C" w:rsidRDefault="003D168C">
      <w:pPr>
        <w:pStyle w:val="CommentText"/>
      </w:pPr>
    </w:p>
  </w:comment>
  <w:comment w:id="1887" w:author="Aleksander Hansen" w:date="2013-02-10T21:23:00Z" w:initials="AH">
    <w:p w14:paraId="07F26F31" w14:textId="77777777" w:rsidR="003D168C" w:rsidRDefault="003D168C" w:rsidP="00812F30">
      <w:pPr>
        <w:pStyle w:val="CommentText"/>
      </w:pPr>
      <w:r>
        <w:rPr>
          <w:rStyle w:val="CommentReference"/>
        </w:rPr>
        <w:annotationRef/>
      </w:r>
      <w:r>
        <w:rPr>
          <w:rStyle w:val="CommentReference"/>
        </w:rPr>
        <w:annotationRef/>
      </w:r>
      <w:r>
        <w:t>Table changed</w:t>
      </w:r>
    </w:p>
    <w:p w14:paraId="4D9968F1" w14:textId="115BC071" w:rsidR="003D168C" w:rsidRDefault="003D168C">
      <w:pPr>
        <w:pStyle w:val="CommentText"/>
      </w:pPr>
    </w:p>
  </w:comment>
  <w:comment w:id="2126" w:author="Aleksander Hansen" w:date="2013-02-10T21:24:00Z" w:initials="AH">
    <w:p w14:paraId="118892A8" w14:textId="77777777" w:rsidR="003D168C" w:rsidRDefault="003D168C" w:rsidP="00812F30">
      <w:pPr>
        <w:pStyle w:val="CommentText"/>
      </w:pPr>
      <w:r>
        <w:rPr>
          <w:rStyle w:val="CommentReference"/>
        </w:rPr>
        <w:annotationRef/>
      </w:r>
      <w:r>
        <w:rPr>
          <w:rStyle w:val="CommentReference"/>
        </w:rPr>
        <w:annotationRef/>
      </w:r>
      <w:r>
        <w:t>Table changed</w:t>
      </w:r>
    </w:p>
    <w:p w14:paraId="7AA070DB" w14:textId="78167B64" w:rsidR="003D168C" w:rsidRDefault="003D168C">
      <w:pPr>
        <w:pStyle w:val="CommentText"/>
      </w:pPr>
    </w:p>
  </w:comment>
  <w:comment w:id="2133" w:author="Aleksander Hansen" w:date="2013-02-10T21:24:00Z" w:initials="AH">
    <w:p w14:paraId="5C413BD4" w14:textId="77777777" w:rsidR="003D168C" w:rsidRDefault="003D168C" w:rsidP="00812F30">
      <w:pPr>
        <w:pStyle w:val="CommentText"/>
      </w:pPr>
      <w:r>
        <w:rPr>
          <w:rStyle w:val="CommentReference"/>
        </w:rPr>
        <w:annotationRef/>
      </w:r>
      <w:r>
        <w:rPr>
          <w:rStyle w:val="CommentReference"/>
        </w:rPr>
        <w:annotationRef/>
      </w:r>
      <w:r>
        <w:t>Table changed</w:t>
      </w:r>
    </w:p>
    <w:p w14:paraId="3F6EFD17" w14:textId="1FF02ED4" w:rsidR="003D168C" w:rsidRDefault="003D168C">
      <w:pPr>
        <w:pStyle w:val="CommentText"/>
      </w:pPr>
    </w:p>
  </w:comment>
  <w:comment w:id="2138" w:author="Aleksander Hansen" w:date="2013-02-10T21:24:00Z" w:initials="AH">
    <w:p w14:paraId="4EA919AE" w14:textId="77777777" w:rsidR="003D168C" w:rsidRDefault="003D168C" w:rsidP="00812F30">
      <w:pPr>
        <w:pStyle w:val="CommentText"/>
      </w:pPr>
      <w:r>
        <w:rPr>
          <w:rStyle w:val="CommentReference"/>
        </w:rPr>
        <w:annotationRef/>
      </w:r>
      <w:r>
        <w:rPr>
          <w:rStyle w:val="CommentReference"/>
        </w:rPr>
        <w:annotationRef/>
      </w:r>
      <w:r>
        <w:t>Table changed</w:t>
      </w:r>
    </w:p>
    <w:p w14:paraId="47DA8E0B" w14:textId="26881C0E" w:rsidR="003D168C" w:rsidRDefault="003D168C">
      <w:pPr>
        <w:pStyle w:val="CommentText"/>
      </w:pPr>
    </w:p>
  </w:comment>
  <w:comment w:id="2161" w:author="Aleksander Hansen" w:date="2013-02-10T21:25:00Z" w:initials="AH">
    <w:p w14:paraId="1CC0E0B1" w14:textId="10046712" w:rsidR="003D168C" w:rsidRDefault="003D168C">
      <w:pPr>
        <w:pStyle w:val="CommentText"/>
      </w:pPr>
      <w:r>
        <w:rPr>
          <w:rStyle w:val="CommentReference"/>
        </w:rPr>
        <w:annotationRef/>
      </w:r>
      <w:r>
        <w:t>Graph changed</w:t>
      </w:r>
    </w:p>
  </w:comment>
  <w:comment w:id="4653" w:author="Aleksander Hansen" w:date="2013-02-03T13:50:00Z" w:initials="AH">
    <w:p w14:paraId="38E4CF35" w14:textId="77777777" w:rsidR="003D168C" w:rsidRDefault="003D168C">
      <w:pPr>
        <w:pStyle w:val="CommentText"/>
      </w:pPr>
      <w:r>
        <w:rPr>
          <w:rStyle w:val="CommentReference"/>
        </w:rPr>
        <w:annotationRef/>
      </w:r>
      <w:r>
        <w:t>Reformat</w:t>
      </w:r>
    </w:p>
  </w:comment>
  <w:comment w:id="5702" w:author="Aleksander Hansen" w:date="2013-02-03T13:50:00Z" w:initials="AH">
    <w:p w14:paraId="3CEE00A4" w14:textId="77777777" w:rsidR="003D168C" w:rsidRDefault="003D168C">
      <w:pPr>
        <w:pStyle w:val="CommentText"/>
      </w:pPr>
      <w:r>
        <w:rPr>
          <w:rStyle w:val="CommentReference"/>
        </w:rPr>
        <w:annotationRef/>
      </w:r>
      <w:r>
        <w:t>Reformat</w:t>
      </w:r>
    </w:p>
  </w:comment>
  <w:comment w:id="6321" w:author="Aleksander Hansen" w:date="2013-02-03T13:50:00Z" w:initials="AH">
    <w:p w14:paraId="119B6BFF" w14:textId="77777777" w:rsidR="003D168C" w:rsidRDefault="003D168C">
      <w:pPr>
        <w:pStyle w:val="CommentText"/>
      </w:pPr>
      <w:r>
        <w:rPr>
          <w:rStyle w:val="CommentReference"/>
        </w:rPr>
        <w:annotationRef/>
      </w:r>
      <w:r>
        <w:t>Reformat</w:t>
      </w:r>
    </w:p>
  </w:comment>
  <w:comment w:id="6382" w:author="Aleksander Hansen" w:date="2013-02-03T12:31:00Z" w:initials="AH">
    <w:p w14:paraId="128AD601" w14:textId="77777777" w:rsidR="003D168C" w:rsidRDefault="003D168C">
      <w:pPr>
        <w:pStyle w:val="CommentText"/>
      </w:pPr>
      <w:r>
        <w:rPr>
          <w:rStyle w:val="CommentReference"/>
        </w:rPr>
        <w:annotationRef/>
      </w:r>
      <w:r>
        <w:t>ChANGE TO IMPORTANT CONCEPT</w:t>
      </w:r>
    </w:p>
  </w:comment>
  <w:comment w:id="6611" w:author="Aleksander Hansen" w:date="2013-02-03T13:49:00Z" w:initials="AH">
    <w:p w14:paraId="734098F6" w14:textId="77777777" w:rsidR="003D168C" w:rsidRDefault="003D168C">
      <w:pPr>
        <w:pStyle w:val="CommentText"/>
      </w:pPr>
      <w:r>
        <w:rPr>
          <w:rStyle w:val="CommentReference"/>
        </w:rPr>
        <w:annotationRef/>
      </w:r>
      <w:r>
        <w:t>Reformat</w:t>
      </w:r>
    </w:p>
  </w:comment>
  <w:comment w:id="6970" w:author="Aleksander Hansen" w:date="2013-02-14T18:58:00Z" w:initials="AH">
    <w:p w14:paraId="7D302E63" w14:textId="42D714CE" w:rsidR="003D168C" w:rsidRDefault="003D168C">
      <w:pPr>
        <w:pStyle w:val="CommentText"/>
      </w:pPr>
      <w:r>
        <w:rPr>
          <w:rStyle w:val="CommentReference"/>
        </w:rPr>
        <w:annotationRef/>
      </w:r>
      <w:r>
        <w:t>Upper bound for European should be p &lt;= X*e^-rt not just X</w:t>
      </w:r>
    </w:p>
  </w:comment>
  <w:comment w:id="7651" w:author="Aleksander Hansen" w:date="2013-02-08T12:56:00Z" w:initials="AH">
    <w:p w14:paraId="2E88E6DF" w14:textId="0BB58585" w:rsidR="003D168C" w:rsidRDefault="003D168C">
      <w:pPr>
        <w:pStyle w:val="CommentText"/>
      </w:pPr>
      <w:r>
        <w:rPr>
          <w:rStyle w:val="CommentReference"/>
        </w:rPr>
        <w:annotationRef/>
      </w:r>
      <w:r>
        <w:t>Added this AIM</w:t>
      </w:r>
    </w:p>
  </w:comment>
  <w:comment w:id="7717" w:author="Aleksander Hansen" w:date="2013-02-03T13:48:00Z" w:initials="AH">
    <w:p w14:paraId="0C16A6ED" w14:textId="77777777" w:rsidR="003D168C" w:rsidRDefault="003D168C">
      <w:pPr>
        <w:pStyle w:val="CommentText"/>
      </w:pPr>
      <w:r>
        <w:rPr>
          <w:rStyle w:val="CommentReference"/>
        </w:rPr>
        <w:annotationRef/>
      </w:r>
      <w:r>
        <w:t>Rewrite &amp; clean-up</w:t>
      </w:r>
    </w:p>
  </w:comment>
  <w:comment w:id="7724" w:author="Aleksander Hansen" w:date="2013-02-11T16:29:00Z" w:initials="AH">
    <w:p w14:paraId="2D2B5011" w14:textId="5157DB26" w:rsidR="003D168C" w:rsidRDefault="003D168C">
      <w:pPr>
        <w:pStyle w:val="CommentText"/>
      </w:pPr>
      <w:r>
        <w:rPr>
          <w:rStyle w:val="CommentReference"/>
        </w:rPr>
        <w:annotationRef/>
      </w:r>
      <w:r>
        <w:t>AIM Needs content</w:t>
      </w:r>
    </w:p>
  </w:comment>
  <w:comment w:id="8072" w:author="Aleksander Hansen" w:date="2013-02-03T13:46:00Z" w:initials="AH">
    <w:p w14:paraId="5EB49C78" w14:textId="77777777" w:rsidR="003D168C" w:rsidRDefault="003D168C">
      <w:pPr>
        <w:pStyle w:val="CommentText"/>
      </w:pPr>
      <w:r>
        <w:rPr>
          <w:rStyle w:val="CommentReference"/>
        </w:rPr>
        <w:annotationRef/>
      </w:r>
      <w:r>
        <w:t>Add content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1E397FC5" w14:textId="77777777" w:rsidR="003D168C" w:rsidRDefault="003D168C" w:rsidP="00AF1DE8">
      <w:r>
        <w:separator/>
      </w:r>
    </w:p>
  </w:endnote>
  <w:endnote w:type="continuationSeparator" w:id="0">
    <w:p w14:paraId="318E4C72" w14:textId="77777777" w:rsidR="003D168C" w:rsidRDefault="003D168C" w:rsidP="00AF1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Constantia">
    <w:panose1 w:val="02030602050306030303"/>
    <w:charset w:val="00"/>
    <w:family w:val="auto"/>
    <w:pitch w:val="variable"/>
    <w:sig w:usb0="A00002EF" w:usb1="4000204B" w:usb2="00000000" w:usb3="00000000" w:csb0="0000019F" w:csb1="00000000"/>
  </w:font>
  <w:font w:name="Arial">
    <w:panose1 w:val="020B0604020202020204"/>
    <w:charset w:val="00"/>
    <w:family w:val="auto"/>
    <w:pitch w:val="variable"/>
    <w:sig w:usb0="E0002AFF" w:usb1="C0007843" w:usb2="00000009" w:usb3="00000000" w:csb0="000001FF" w:csb1="00000000"/>
  </w:font>
  <w:font w:name="Corbel">
    <w:panose1 w:val="020B0503020204020204"/>
    <w:charset w:val="00"/>
    <w:family w:val="auto"/>
    <w:pitch w:val="variable"/>
    <w:sig w:usb0="A00002EF" w:usb1="4000A44B" w:usb2="00000000" w:usb3="00000000" w:csb0="0000019F" w:csb1="00000000"/>
  </w:font>
  <w:font w:name="+mn-ea">
    <w:altName w:val="Times New Roman"/>
    <w:panose1 w:val="00000000000000000000"/>
    <w:charset w:val="00"/>
    <w:family w:val="roman"/>
    <w:notTrueType/>
    <w:pitch w:val="default"/>
  </w:font>
  <w:font w:name="Monaco">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Helvetica Neue">
    <w:panose1 w:val="02000503000000020004"/>
    <w:charset w:val="00"/>
    <w:family w:val="auto"/>
    <w:pitch w:val="variable"/>
    <w:sig w:usb0="80000067"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Lucida Sans Unicode">
    <w:panose1 w:val="020B0602030504020204"/>
    <w:charset w:val="00"/>
    <w:family w:val="auto"/>
    <w:pitch w:val="variable"/>
    <w:sig w:usb0="80000AFF" w:usb1="0000396B" w:usb2="00000000" w:usb3="00000000" w:csb0="000000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D05616" w14:textId="77777777" w:rsidR="003D168C" w:rsidRDefault="003D168C" w:rsidP="00661B2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7836628" w14:textId="77777777" w:rsidR="003D168C" w:rsidRDefault="003D168C" w:rsidP="00B31A2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2402B8" w14:textId="77777777" w:rsidR="003D168C" w:rsidRDefault="003D168C" w:rsidP="00661B2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E5CF7">
      <w:rPr>
        <w:rStyle w:val="PageNumber"/>
        <w:noProof/>
      </w:rPr>
      <w:t>60</w:t>
    </w:r>
    <w:r>
      <w:rPr>
        <w:rStyle w:val="PageNumber"/>
      </w:rPr>
      <w:fldChar w:fldCharType="end"/>
    </w:r>
  </w:p>
  <w:p w14:paraId="3C894D0C" w14:textId="6C74AB53" w:rsidR="003D168C" w:rsidRDefault="003D168C" w:rsidP="003A7E2E">
    <w:pPr>
      <w:pStyle w:val="Footer"/>
      <w:ind w:right="360"/>
    </w:pPr>
    <w:r>
      <w:rPr>
        <w:noProof/>
      </w:rPr>
      <w:drawing>
        <wp:anchor distT="0" distB="0" distL="114300" distR="114300" simplePos="0" relativeHeight="251659264" behindDoc="0" locked="0" layoutInCell="1" allowOverlap="1" wp14:anchorId="116C6E28" wp14:editId="76E0C6B7">
          <wp:simplePos x="0" y="0"/>
          <wp:positionH relativeFrom="column">
            <wp:posOffset>-800100</wp:posOffset>
          </wp:positionH>
          <wp:positionV relativeFrom="paragraph">
            <wp:posOffset>-462915</wp:posOffset>
          </wp:positionV>
          <wp:extent cx="503029" cy="538960"/>
          <wp:effectExtent l="0" t="0" r="508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logo_standing_TRANS_onlyLogo_140w_150h.png"/>
                  <pic:cNvPicPr/>
                </pic:nvPicPr>
                <pic:blipFill>
                  <a:blip r:embed="rId1">
                    <a:grayscl/>
                    <a:extLst>
                      <a:ext uri="{28A0092B-C50C-407E-A947-70E740481C1C}">
                        <a14:useLocalDpi xmlns:a14="http://schemas.microsoft.com/office/drawing/2010/main" val="0"/>
                      </a:ext>
                    </a:extLst>
                  </a:blip>
                  <a:stretch>
                    <a:fillRect/>
                  </a:stretch>
                </pic:blipFill>
                <pic:spPr>
                  <a:xfrm>
                    <a:off x="0" y="0"/>
                    <a:ext cx="503029" cy="538960"/>
                  </a:xfrm>
                  <a:prstGeom prst="rect">
                    <a:avLst/>
                  </a:prstGeom>
                </pic:spPr>
              </pic:pic>
            </a:graphicData>
          </a:graphic>
          <wp14:sizeRelH relativeFrom="page">
            <wp14:pctWidth>0</wp14:pctWidth>
          </wp14:sizeRelH>
          <wp14:sizeRelV relativeFrom="page">
            <wp14:pctHeight>0</wp14:pctHeight>
          </wp14:sizeRelV>
        </wp:anchor>
      </w:drawing>
    </w:r>
    <w:r>
      <w:t>www.bionicturtle.com</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4CDBC4E" w14:textId="77777777" w:rsidR="003D168C" w:rsidRDefault="003D168C" w:rsidP="00AF1DE8">
      <w:r>
        <w:separator/>
      </w:r>
    </w:p>
  </w:footnote>
  <w:footnote w:type="continuationSeparator" w:id="0">
    <w:p w14:paraId="211C9892" w14:textId="77777777" w:rsidR="003D168C" w:rsidRDefault="003D168C" w:rsidP="00AF1DE8">
      <w:r>
        <w:continuationSeparator/>
      </w:r>
    </w:p>
  </w:footnote>
  <w:footnote w:id="1">
    <w:p w14:paraId="483786E0" w14:textId="15A0DE15" w:rsidR="003D168C" w:rsidRPr="00AF1DE8" w:rsidRDefault="003D168C">
      <w:pPr>
        <w:pStyle w:val="FootnoteText"/>
        <w:rPr>
          <w:sz w:val="16"/>
          <w:szCs w:val="16"/>
        </w:rPr>
      </w:pPr>
      <w:r w:rsidRPr="00AF1DE8">
        <w:rPr>
          <w:rStyle w:val="FootnoteReference"/>
          <w:sz w:val="16"/>
          <w:szCs w:val="16"/>
        </w:rPr>
        <w:footnoteRef/>
      </w:r>
      <w:r w:rsidRPr="00AF1DE8">
        <w:rPr>
          <w:sz w:val="16"/>
          <w:szCs w:val="16"/>
        </w:rPr>
        <w:t xml:space="preserve"> </w:t>
      </w:r>
      <w:r>
        <w:rPr>
          <w:sz w:val="16"/>
          <w:szCs w:val="16"/>
        </w:rPr>
        <w:t>T</w:t>
      </w:r>
      <w:r w:rsidRPr="00AF1DE8">
        <w:rPr>
          <w:sz w:val="16"/>
          <w:szCs w:val="16"/>
        </w:rPr>
        <w:t>he learning spreadsheet allows for transaction costs; if we enter a non-zero transaction cost the model forward</w:t>
      </w:r>
      <w:ins w:id="1857" w:author="Aleksander Hansen" w:date="2013-02-15T16:50:00Z">
        <w:r>
          <w:rPr>
            <w:sz w:val="16"/>
            <w:szCs w:val="16"/>
          </w:rPr>
          <w:fldChar w:fldCharType="begin"/>
        </w:r>
        <w:r>
          <w:instrText xml:space="preserve"> XE "</w:instrText>
        </w:r>
      </w:ins>
      <w:r w:rsidRPr="008568A7">
        <w:rPr>
          <w:rFonts w:ascii="Calibri" w:hAnsi="Calibri"/>
        </w:rPr>
        <w:instrText>forward</w:instrText>
      </w:r>
      <w:ins w:id="1858" w:author="Aleksander Hansen" w:date="2013-02-15T16:50:00Z">
        <w:r>
          <w:instrText xml:space="preserve">" </w:instrText>
        </w:r>
        <w:r>
          <w:rPr>
            <w:sz w:val="16"/>
            <w:szCs w:val="16"/>
          </w:rPr>
          <w:fldChar w:fldCharType="end"/>
        </w:r>
      </w:ins>
      <w:r w:rsidRPr="00AF1DE8">
        <w:rPr>
          <w:sz w:val="16"/>
          <w:szCs w:val="16"/>
        </w:rPr>
        <w:t xml:space="preserve"> price becomes, instead, a model forward interval with a lower and upper bound. Below, as we assume zero transaction costs, the lower and upper bound give the same value</w:t>
      </w:r>
    </w:p>
  </w:footnote>
  <w:footnote w:id="2">
    <w:p w14:paraId="09F53778" w14:textId="50872AF2" w:rsidR="003D168C" w:rsidRPr="00FE5582" w:rsidRDefault="003D168C">
      <w:pPr>
        <w:pStyle w:val="FootnoteText"/>
      </w:pPr>
      <w:r w:rsidRPr="00FE5582">
        <w:rPr>
          <w:rStyle w:val="FootnoteReference"/>
          <w:sz w:val="20"/>
        </w:rPr>
        <w:footnoteRef/>
      </w:r>
      <w:r w:rsidRPr="00FE5582">
        <w:rPr>
          <w:sz w:val="20"/>
        </w:rPr>
        <w:t xml:space="preserve"> Refer back to page 18 and the </w:t>
      </w:r>
      <w:r w:rsidRPr="00FE5582">
        <w:rPr>
          <w:i/>
          <w:sz w:val="20"/>
        </w:rPr>
        <w:t>zone of convergence</w:t>
      </w:r>
      <w:r w:rsidRPr="00FE5582">
        <w:rPr>
          <w:sz w:val="20"/>
        </w:rPr>
        <w:t xml:space="preserve"> for a refresher</w:t>
      </w:r>
      <w:r>
        <w:rPr>
          <w:sz w:val="20"/>
        </w:rPr>
        <w:t>.</w:t>
      </w:r>
    </w:p>
  </w:footnote>
  <w:footnote w:id="3">
    <w:p w14:paraId="6800BD5A" w14:textId="3330A2DF" w:rsidR="003D168C" w:rsidRDefault="003D168C">
      <w:pPr>
        <w:pStyle w:val="FootnoteText"/>
      </w:pPr>
      <w:r w:rsidRPr="001F7FAC">
        <w:rPr>
          <w:rStyle w:val="FootnoteReference"/>
          <w:sz w:val="20"/>
        </w:rPr>
        <w:footnoteRef/>
      </w:r>
      <w:r w:rsidRPr="001F7FAC">
        <w:rPr>
          <w:sz w:val="20"/>
        </w:rPr>
        <w:t xml:space="preserve"> It is here assumed that she has the corn available at the time, e.g. stored in a silo</w:t>
      </w:r>
      <w:r>
        <w:rPr>
          <w:sz w:val="20"/>
        </w:rPr>
        <w:t>.</w:t>
      </w:r>
      <w:r w:rsidRPr="001F7FAC">
        <w:rPr>
          <w:sz w:val="20"/>
        </w:rPr>
        <w:t xml:space="preserve"> </w:t>
      </w:r>
    </w:p>
  </w:footnote>
  <w:footnote w:id="4">
    <w:p w14:paraId="2881C5B6" w14:textId="11A3E0C7" w:rsidR="003D168C" w:rsidRPr="00363A39" w:rsidRDefault="003D168C">
      <w:pPr>
        <w:pStyle w:val="FootnoteText"/>
        <w:rPr>
          <w:sz w:val="20"/>
          <w:szCs w:val="20"/>
        </w:rPr>
      </w:pPr>
      <w:r w:rsidRPr="00363A39">
        <w:rPr>
          <w:rStyle w:val="FootnoteReference"/>
          <w:sz w:val="20"/>
          <w:szCs w:val="20"/>
        </w:rPr>
        <w:footnoteRef/>
      </w:r>
      <w:r w:rsidRPr="00363A39">
        <w:rPr>
          <w:sz w:val="20"/>
          <w:szCs w:val="20"/>
        </w:rPr>
        <w:t xml:space="preserve"> Current FASB 133 </w:t>
      </w:r>
      <w:r>
        <w:rPr>
          <w:sz w:val="20"/>
          <w:szCs w:val="20"/>
        </w:rPr>
        <w:t xml:space="preserve">accounting </w:t>
      </w:r>
      <w:r w:rsidRPr="00363A39">
        <w:rPr>
          <w:sz w:val="20"/>
          <w:szCs w:val="20"/>
        </w:rPr>
        <w:t>rules regarding Cash-Flow hedging requires that you regress 36 months of price changes of your hedging instrument against the asset you wish to hedge</w:t>
      </w:r>
      <w:ins w:id="2594" w:author="Aleksander Hansen" w:date="2013-02-15T16:51:00Z">
        <w:r>
          <w:rPr>
            <w:sz w:val="20"/>
            <w:szCs w:val="20"/>
          </w:rPr>
          <w:fldChar w:fldCharType="begin"/>
        </w:r>
        <w:r>
          <w:instrText xml:space="preserve"> XE "</w:instrText>
        </w:r>
      </w:ins>
      <w:r w:rsidRPr="008568A7">
        <w:rPr>
          <w:rFonts w:ascii="Calibri" w:hAnsi="Calibri"/>
        </w:rPr>
        <w:instrText>hedge</w:instrText>
      </w:r>
      <w:ins w:id="2595" w:author="Aleksander Hansen" w:date="2013-02-15T16:51:00Z">
        <w:r>
          <w:instrText xml:space="preserve">" </w:instrText>
        </w:r>
        <w:r>
          <w:rPr>
            <w:sz w:val="20"/>
            <w:szCs w:val="20"/>
          </w:rPr>
          <w:fldChar w:fldCharType="end"/>
        </w:r>
      </w:ins>
      <w:r w:rsidRPr="00363A39">
        <w:rPr>
          <w:sz w:val="20"/>
          <w:szCs w:val="20"/>
        </w:rPr>
        <w:t>, and that the beta-coefficient be between 0.85 and 1.2. You may choose the time interval (days, weeks, months) however, once chosen it cannot be changed. This hedge effectiveness testing must be done both on a retrospective (historical) and prospective (future expected) basis every month.</w:t>
      </w:r>
    </w:p>
  </w:footnote>
  <w:footnote w:id="5">
    <w:p w14:paraId="2B62DF98" w14:textId="738AD3D9" w:rsidR="003D168C" w:rsidRDefault="003D168C">
      <w:pPr>
        <w:pStyle w:val="FootnoteText"/>
      </w:pPr>
      <w:ins w:id="2934" w:author="Aleksander Hansen" w:date="2013-02-11T13:34:00Z">
        <w:r>
          <w:rPr>
            <w:rStyle w:val="FootnoteReference"/>
          </w:rPr>
          <w:footnoteRef/>
        </w:r>
        <w:r>
          <w:t xml:space="preserve"> We discuss the OIS</w:t>
        </w:r>
      </w:ins>
      <w:ins w:id="2935" w:author="Aleksander Hansen" w:date="2013-02-15T16:40:00Z">
        <w:r>
          <w:fldChar w:fldCharType="begin"/>
        </w:r>
        <w:r>
          <w:instrText xml:space="preserve"> XE "</w:instrText>
        </w:r>
      </w:ins>
      <w:ins w:id="2936" w:author="Aleksander Hansen" w:date="2013-02-10T13:23:00Z">
        <w:r>
          <w:rPr>
            <w:rFonts w:ascii="Calibri" w:hAnsi="Calibri"/>
          </w:rPr>
          <w:instrText>OIS</w:instrText>
        </w:r>
      </w:ins>
      <w:ins w:id="2937" w:author="Aleksander Hansen" w:date="2013-02-15T16:40:00Z">
        <w:r>
          <w:instrText xml:space="preserve">" </w:instrText>
        </w:r>
        <w:r>
          <w:fldChar w:fldCharType="end"/>
        </w:r>
      </w:ins>
      <w:ins w:id="2938" w:author="Aleksander Hansen" w:date="2013-02-11T13:34:00Z">
        <w:r>
          <w:t xml:space="preserve"> rate in more detail in Chapter 7 on Swaps.</w:t>
        </w:r>
      </w:ins>
    </w:p>
  </w:footnote>
  <w:footnote w:id="6">
    <w:p w14:paraId="153E1984" w14:textId="77777777" w:rsidR="003D168C" w:rsidRDefault="003D168C">
      <w:pPr>
        <w:pStyle w:val="FootnoteText"/>
      </w:pPr>
      <w:r>
        <w:rPr>
          <w:rStyle w:val="FootnoteReference"/>
        </w:rPr>
        <w:footnoteRef/>
      </w:r>
      <w:r>
        <w:t xml:space="preserve"> </w:t>
      </w:r>
      <w:r w:rsidRPr="00D068CA">
        <w:rPr>
          <w:sz w:val="16"/>
          <w:szCs w:val="16"/>
        </w:rPr>
        <w:t>Strictly speaking, we are here referring to the objective value using risk-neutral</w:t>
      </w:r>
      <w:r>
        <w:rPr>
          <w:sz w:val="16"/>
          <w:szCs w:val="16"/>
        </w:rPr>
        <w:t>, or objective,</w:t>
      </w:r>
      <w:r w:rsidRPr="00D068CA">
        <w:rPr>
          <w:sz w:val="16"/>
          <w:szCs w:val="16"/>
        </w:rPr>
        <w:t xml:space="preserve"> probabilities. Using subjective probabilities, this contract does have value to both parties, or it would not have been entered into</w:t>
      </w:r>
      <w:r>
        <w:rPr>
          <w:sz w:val="16"/>
          <w:szCs w:val="16"/>
        </w:rPr>
        <w:t>: both parties expect some benefit</w:t>
      </w:r>
      <w:r w:rsidRPr="00D068CA">
        <w:rPr>
          <w:sz w:val="16"/>
          <w:szCs w:val="16"/>
        </w:rPr>
        <w:t>. This is a subtle but important general concept.</w:t>
      </w:r>
    </w:p>
  </w:footnote>
  <w:footnote w:id="7">
    <w:p w14:paraId="7655FC36" w14:textId="6BE544B6" w:rsidR="003D168C" w:rsidRPr="000D5C9E" w:rsidRDefault="003D168C">
      <w:pPr>
        <w:pStyle w:val="FootnoteText"/>
        <w:rPr>
          <w:sz w:val="20"/>
          <w:szCs w:val="20"/>
          <w:rPrChange w:id="4356" w:author="Aleksander Hansen" w:date="2013-02-11T20:49:00Z">
            <w:rPr/>
          </w:rPrChange>
        </w:rPr>
      </w:pPr>
      <w:ins w:id="4357" w:author="Aleksander Hansen" w:date="2013-02-11T20:48:00Z">
        <w:r w:rsidRPr="000D5C9E">
          <w:rPr>
            <w:rStyle w:val="FootnoteReference"/>
            <w:sz w:val="20"/>
            <w:szCs w:val="20"/>
            <w:rPrChange w:id="4358" w:author="Aleksander Hansen" w:date="2013-02-11T20:49:00Z">
              <w:rPr>
                <w:rStyle w:val="FootnoteReference"/>
              </w:rPr>
            </w:rPrChange>
          </w:rPr>
          <w:footnoteRef/>
        </w:r>
        <w:r w:rsidRPr="000D5C9E">
          <w:rPr>
            <w:sz w:val="20"/>
            <w:szCs w:val="20"/>
            <w:rPrChange w:id="4359" w:author="Aleksander Hansen" w:date="2013-02-11T20:49:00Z">
              <w:rPr/>
            </w:rPrChange>
          </w:rPr>
          <w:t xml:space="preserve"> Refer to chapter 10 in this reading</w:t>
        </w:r>
      </w:ins>
      <w:ins w:id="4360" w:author="Aleksander Hansen" w:date="2013-02-11T20:49:00Z">
        <w:r w:rsidRPr="000D5C9E">
          <w:rPr>
            <w:sz w:val="20"/>
            <w:szCs w:val="20"/>
            <w:rPrChange w:id="4361" w:author="Aleksander Hansen" w:date="2013-02-11T20:49:00Z">
              <w:rPr/>
            </w:rPrChange>
          </w:rPr>
          <w:t>, based on Robert McDonald’s Chapter 6.</w:t>
        </w:r>
      </w:ins>
    </w:p>
  </w:footnote>
  <w:footnote w:id="8">
    <w:p w14:paraId="1CB0B09C" w14:textId="74EA13B8" w:rsidR="003D168C" w:rsidRDefault="003D168C">
      <w:pPr>
        <w:pStyle w:val="FootnoteText"/>
      </w:pPr>
      <w:ins w:id="5775" w:author="Aleksander Hansen" w:date="2013-02-10T13:28:00Z">
        <w:r>
          <w:rPr>
            <w:rStyle w:val="FootnoteReference"/>
          </w:rPr>
          <w:footnoteRef/>
        </w:r>
        <w:r>
          <w:t xml:space="preserve"> One can of course also force the value to be zero at inception by solving </w:t>
        </w:r>
      </w:ins>
      <w:ins w:id="5776" w:author="Aleksander Hansen" w:date="2013-02-10T13:29:00Z">
        <w:r>
          <w:t>recursively</w:t>
        </w:r>
      </w:ins>
      <w:ins w:id="5777" w:author="Aleksander Hansen" w:date="2013-02-10T13:28:00Z">
        <w:r>
          <w:t xml:space="preserve"> </w:t>
        </w:r>
      </w:ins>
      <w:ins w:id="5778" w:author="Aleksander Hansen" w:date="2013-02-10T13:29:00Z">
        <w:r>
          <w:t>for the spread.</w:t>
        </w:r>
      </w:ins>
    </w:p>
  </w:footnote>
  <w:footnote w:id="9">
    <w:p w14:paraId="2098F13D" w14:textId="02CDDB0A" w:rsidR="003D168C" w:rsidRDefault="003D168C">
      <w:pPr>
        <w:pStyle w:val="FootnoteText"/>
      </w:pPr>
      <w:ins w:id="5990" w:author="Aleksander Hansen" w:date="2013-02-09T15:37:00Z">
        <w:r>
          <w:rPr>
            <w:rStyle w:val="FootnoteReference"/>
          </w:rPr>
          <w:footnoteRef/>
        </w:r>
        <w:r>
          <w:t xml:space="preserve"> We will shortly see that this is not strictly true in practice.</w:t>
        </w:r>
      </w:ins>
    </w:p>
  </w:footnote>
  <w:footnote w:id="10">
    <w:p w14:paraId="3EBA2D7F" w14:textId="34D46314" w:rsidR="003D168C" w:rsidRDefault="003D168C">
      <w:pPr>
        <w:pStyle w:val="FootnoteText"/>
      </w:pPr>
      <w:ins w:id="6480" w:author="Aleksander Hansen" w:date="2013-02-10T11:53:00Z">
        <w:r>
          <w:rPr>
            <w:rStyle w:val="FootnoteReference"/>
          </w:rPr>
          <w:footnoteRef/>
        </w:r>
        <w:r>
          <w:t xml:space="preserve"> In practice, the principal</w:t>
        </w:r>
      </w:ins>
      <w:ins w:id="6481" w:author="Aleksander Hansen" w:date="2013-02-15T16:38:00Z">
        <w:r>
          <w:fldChar w:fldCharType="begin"/>
        </w:r>
        <w:r>
          <w:instrText xml:space="preserve"> XE "</w:instrText>
        </w:r>
      </w:ins>
      <w:r w:rsidRPr="008568A7">
        <w:rPr>
          <w:rFonts w:ascii="Calibri" w:hAnsi="Calibri"/>
        </w:rPr>
        <w:instrText>principal</w:instrText>
      </w:r>
      <w:ins w:id="6482" w:author="Aleksander Hansen" w:date="2013-02-15T16:38:00Z">
        <w:r>
          <w:instrText xml:space="preserve">" </w:instrText>
        </w:r>
        <w:r>
          <w:fldChar w:fldCharType="end"/>
        </w:r>
      </w:ins>
      <w:ins w:id="6483" w:author="Aleksander Hansen" w:date="2013-02-10T11:53:00Z">
        <w:r>
          <w:t xml:space="preserve"> is often not actually </w:t>
        </w:r>
      </w:ins>
      <w:ins w:id="6484" w:author="Aleksander Hansen" w:date="2013-02-10T11:54:00Z">
        <w:r>
          <w:t>exchanged</w:t>
        </w:r>
      </w:ins>
      <w:ins w:id="6485" w:author="Aleksander Hansen" w:date="2013-02-10T11:56:00Z">
        <w:r>
          <w:t xml:space="preserve"> in a plain vanilla swap</w:t>
        </w:r>
      </w:ins>
      <w:ins w:id="6486" w:author="Aleksander Hansen" w:date="2013-02-15T16:37:00Z">
        <w:r>
          <w:fldChar w:fldCharType="begin"/>
        </w:r>
        <w:r>
          <w:instrText xml:space="preserve"> XE "</w:instrText>
        </w:r>
      </w:ins>
      <w:r w:rsidRPr="00070083">
        <w:rPr>
          <w:rFonts w:ascii="Calibri" w:hAnsi="Calibri"/>
        </w:rPr>
        <w:instrText>swap</w:instrText>
      </w:r>
      <w:ins w:id="6487" w:author="Aleksander Hansen" w:date="2013-02-15T16:37:00Z">
        <w:r>
          <w:instrText xml:space="preserve">" </w:instrText>
        </w:r>
        <w:r>
          <w:fldChar w:fldCharType="end"/>
        </w:r>
      </w:ins>
      <w:ins w:id="6488" w:author="Aleksander Hansen" w:date="2013-02-10T11:54:00Z">
        <w:r>
          <w:t>;</w:t>
        </w:r>
      </w:ins>
      <w:ins w:id="6489" w:author="Aleksander Hansen" w:date="2013-02-10T11:53:00Z">
        <w:r>
          <w:t xml:space="preserve"> rather it merely serves as the basis from which interest</w:t>
        </w:r>
      </w:ins>
      <w:ins w:id="6490" w:author="Aleksander Hansen" w:date="2013-02-15T16:38:00Z">
        <w:r>
          <w:fldChar w:fldCharType="begin"/>
        </w:r>
        <w:r>
          <w:instrText xml:space="preserve"> XE "</w:instrText>
        </w:r>
      </w:ins>
      <w:r w:rsidRPr="008568A7">
        <w:rPr>
          <w:rFonts w:ascii="Calibri" w:hAnsi="Calibri"/>
        </w:rPr>
        <w:instrText>interest</w:instrText>
      </w:r>
      <w:ins w:id="6491" w:author="Aleksander Hansen" w:date="2013-02-15T16:38:00Z">
        <w:r>
          <w:instrText xml:space="preserve">" </w:instrText>
        </w:r>
        <w:r>
          <w:fldChar w:fldCharType="end"/>
        </w:r>
      </w:ins>
      <w:ins w:id="6492" w:author="Aleksander Hansen" w:date="2013-02-10T11:53:00Z">
        <w:r>
          <w:t xml:space="preserve"> rate payments are calculated.</w:t>
        </w:r>
      </w:ins>
      <w:ins w:id="6493" w:author="Aleksander Hansen" w:date="2013-02-10T11:57:00Z">
        <w:r>
          <w:t xml:space="preserve"> In a currency swap</w:t>
        </w:r>
      </w:ins>
      <w:ins w:id="6494" w:author="Aleksander Hansen" w:date="2013-02-15T16:38:00Z">
        <w:r>
          <w:fldChar w:fldCharType="begin"/>
        </w:r>
        <w:r>
          <w:instrText xml:space="preserve"> XE "</w:instrText>
        </w:r>
      </w:ins>
      <w:r w:rsidRPr="008568A7">
        <w:rPr>
          <w:rFonts w:ascii="Calibri" w:hAnsi="Calibri"/>
        </w:rPr>
        <w:instrText>currency swap</w:instrText>
      </w:r>
      <w:r>
        <w:rPr>
          <w:rFonts w:ascii="Calibri" w:hAnsi="Calibri"/>
        </w:rPr>
        <w:instrText>:</w:instrText>
      </w:r>
      <w:ins w:id="6495" w:author="Aleksander Hansen" w:date="2013-02-15T16:38:00Z">
        <w:r>
          <w:instrText xml:space="preserve">swap" </w:instrText>
        </w:r>
        <w:r>
          <w:fldChar w:fldCharType="end"/>
        </w:r>
      </w:ins>
      <w:ins w:id="6496" w:author="Aleksander Hansen" w:date="2013-02-10T11:57:00Z">
        <w:r>
          <w:t xml:space="preserve"> however, the principal is generally exchanged.</w:t>
        </w:r>
      </w:ins>
    </w:p>
  </w:footnote>
  <w:footnote w:id="11">
    <w:p w14:paraId="3A3F2B8F" w14:textId="4AAE49EB" w:rsidR="003D168C" w:rsidRPr="00BB3566" w:rsidRDefault="003D168C">
      <w:pPr>
        <w:pStyle w:val="FootnoteText"/>
        <w:rPr>
          <w:sz w:val="20"/>
          <w:szCs w:val="20"/>
          <w:rPrChange w:id="9088" w:author="Aleksander Hansen" w:date="2013-02-15T19:43:00Z">
            <w:rPr/>
          </w:rPrChange>
        </w:rPr>
      </w:pPr>
      <w:ins w:id="9089" w:author="Aleksander Hansen" w:date="2013-02-15T19:42:00Z">
        <w:r w:rsidRPr="00BB3566">
          <w:rPr>
            <w:rStyle w:val="FootnoteReference"/>
            <w:sz w:val="20"/>
            <w:szCs w:val="20"/>
            <w:rPrChange w:id="9090" w:author="Aleksander Hansen" w:date="2013-02-15T19:43:00Z">
              <w:rPr>
                <w:rStyle w:val="FootnoteReference"/>
              </w:rPr>
            </w:rPrChange>
          </w:rPr>
          <w:footnoteRef/>
        </w:r>
        <w:r w:rsidRPr="00BB3566">
          <w:rPr>
            <w:sz w:val="20"/>
            <w:szCs w:val="20"/>
            <w:rPrChange w:id="9091" w:author="Aleksander Hansen" w:date="2013-02-15T19:43:00Z">
              <w:rPr/>
            </w:rPrChange>
          </w:rPr>
          <w:t xml:space="preserve"> This is not entirely </w:t>
        </w:r>
      </w:ins>
      <w:ins w:id="9092" w:author="Aleksander Hansen" w:date="2013-02-15T19:43:00Z">
        <w:r w:rsidRPr="00BB3566">
          <w:rPr>
            <w:sz w:val="20"/>
            <w:szCs w:val="20"/>
            <w:rPrChange w:id="9093" w:author="Aleksander Hansen" w:date="2013-02-15T19:43:00Z">
              <w:rPr/>
            </w:rPrChange>
          </w:rPr>
          <w:t>true,</w:t>
        </w:r>
      </w:ins>
      <w:ins w:id="9094" w:author="Aleksander Hansen" w:date="2013-02-15T19:42:00Z">
        <w:r w:rsidRPr="00BB3566">
          <w:rPr>
            <w:sz w:val="20"/>
            <w:szCs w:val="20"/>
            <w:rPrChange w:id="9095" w:author="Aleksander Hansen" w:date="2013-02-15T19:43:00Z">
              <w:rPr/>
            </w:rPrChange>
          </w:rPr>
          <w:t xml:space="preserve"> as one would readily expect to be compensated for the higher risk in terms of higher returns on the bond issue</w:t>
        </w:r>
      </w:ins>
      <w:ins w:id="9096" w:author="Aleksander Hansen" w:date="2013-02-15T19:44:00Z">
        <w:r>
          <w:rPr>
            <w:sz w:val="20"/>
            <w:szCs w:val="20"/>
          </w:rPr>
          <w:t xml:space="preserve"> (a deeper discount at the time of issuance)</w:t>
        </w:r>
      </w:ins>
      <w:ins w:id="9097" w:author="Aleksander Hansen" w:date="2013-02-15T19:42:00Z">
        <w:r w:rsidRPr="00BB3566">
          <w:rPr>
            <w:sz w:val="20"/>
            <w:szCs w:val="20"/>
            <w:rPrChange w:id="9098" w:author="Aleksander Hansen" w:date="2013-02-15T19:43:00Z">
              <w:rPr/>
            </w:rPrChange>
          </w:rPr>
          <w:t>.</w:t>
        </w:r>
      </w:ins>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338178C"/>
    <w:multiLevelType w:val="hybridMultilevel"/>
    <w:tmpl w:val="1FA2CDA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7A7AF7"/>
    <w:multiLevelType w:val="multilevel"/>
    <w:tmpl w:val="6C685FC6"/>
    <w:lvl w:ilvl="0">
      <w:start w:val="1"/>
      <w:numFmt w:val="lowerLetter"/>
      <w:lvlText w:val="%1"/>
      <w:lvlJc w:val="left"/>
      <w:pPr>
        <w:tabs>
          <w:tab w:val="num" w:pos="360"/>
        </w:tabs>
        <w:ind w:left="0" w:firstLine="0"/>
      </w:pPr>
      <w:rPr>
        <w:rFonts w:hint="default"/>
      </w:rPr>
    </w:lvl>
    <w:lvl w:ilvl="1">
      <w:start w:val="1"/>
      <w:numFmt w:val="decimal"/>
      <w:lvlText w:val=""/>
      <w:lvlJc w:val="left"/>
      <w:pPr>
        <w:tabs>
          <w:tab w:val="num" w:pos="360"/>
        </w:tabs>
        <w:ind w:left="0" w:firstLine="0"/>
      </w:pPr>
      <w:rPr>
        <w:rFonts w:hint="default"/>
      </w:rPr>
    </w:lvl>
    <w:lvl w:ilvl="2">
      <w:start w:val="1"/>
      <w:numFmt w:val="decimal"/>
      <w:lvlText w:val=""/>
      <w:lvlJc w:val="left"/>
      <w:pPr>
        <w:tabs>
          <w:tab w:val="num" w:pos="360"/>
        </w:tabs>
        <w:ind w:left="0" w:firstLine="0"/>
      </w:pPr>
      <w:rPr>
        <w:rFonts w:hint="default"/>
      </w:rPr>
    </w:lvl>
    <w:lvl w:ilvl="3">
      <w:start w:val="1"/>
      <w:numFmt w:val="decimal"/>
      <w:lvlText w:val=""/>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2">
    <w:nsid w:val="04E32D55"/>
    <w:multiLevelType w:val="hybridMultilevel"/>
    <w:tmpl w:val="B6A67F62"/>
    <w:lvl w:ilvl="0" w:tplc="04090017">
      <w:start w:val="1"/>
      <w:numFmt w:val="lowerLetter"/>
      <w:lvlText w:val="%1)"/>
      <w:lvlJc w:val="left"/>
      <w:pPr>
        <w:ind w:left="504" w:hanging="360"/>
      </w:pPr>
    </w:lvl>
    <w:lvl w:ilvl="1" w:tplc="04090019">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3">
    <w:nsid w:val="05A1186A"/>
    <w:multiLevelType w:val="hybridMultilevel"/>
    <w:tmpl w:val="B21681A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C343C5"/>
    <w:multiLevelType w:val="hybridMultilevel"/>
    <w:tmpl w:val="4194289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6441FBB"/>
    <w:multiLevelType w:val="hybridMultilevel"/>
    <w:tmpl w:val="23A2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BF73BA"/>
    <w:multiLevelType w:val="hybridMultilevel"/>
    <w:tmpl w:val="C17C6864"/>
    <w:lvl w:ilvl="0" w:tplc="5C78E620">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0919FF"/>
    <w:multiLevelType w:val="multilevel"/>
    <w:tmpl w:val="191EE77E"/>
    <w:numStyleLink w:val="List-Body"/>
  </w:abstractNum>
  <w:abstractNum w:abstractNumId="8">
    <w:nsid w:val="072E2C20"/>
    <w:multiLevelType w:val="hybridMultilevel"/>
    <w:tmpl w:val="ECF07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F13D97"/>
    <w:multiLevelType w:val="hybridMultilevel"/>
    <w:tmpl w:val="33468790"/>
    <w:lvl w:ilvl="0" w:tplc="EDCC32DC">
      <w:start w:val="1"/>
      <w:numFmt w:val="upperRoman"/>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A144B72"/>
    <w:multiLevelType w:val="hybridMultilevel"/>
    <w:tmpl w:val="2D325F8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A145BA5"/>
    <w:multiLevelType w:val="hybridMultilevel"/>
    <w:tmpl w:val="DFE624C8"/>
    <w:lvl w:ilvl="0" w:tplc="945643A6">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A6D25FC"/>
    <w:multiLevelType w:val="multilevel"/>
    <w:tmpl w:val="6C685FC6"/>
    <w:lvl w:ilvl="0">
      <w:start w:val="1"/>
      <w:numFmt w:val="lowerLetter"/>
      <w:lvlText w:val="%1"/>
      <w:lvlJc w:val="left"/>
      <w:pPr>
        <w:tabs>
          <w:tab w:val="num" w:pos="360"/>
        </w:tabs>
        <w:ind w:left="0" w:firstLine="0"/>
      </w:pPr>
      <w:rPr>
        <w:rFonts w:hint="default"/>
      </w:rPr>
    </w:lvl>
    <w:lvl w:ilvl="1">
      <w:start w:val="1"/>
      <w:numFmt w:val="decimal"/>
      <w:lvlText w:val=""/>
      <w:lvlJc w:val="left"/>
      <w:pPr>
        <w:tabs>
          <w:tab w:val="num" w:pos="360"/>
        </w:tabs>
        <w:ind w:left="0" w:firstLine="0"/>
      </w:pPr>
      <w:rPr>
        <w:rFonts w:hint="default"/>
      </w:rPr>
    </w:lvl>
    <w:lvl w:ilvl="2">
      <w:start w:val="1"/>
      <w:numFmt w:val="decimal"/>
      <w:lvlText w:val=""/>
      <w:lvlJc w:val="left"/>
      <w:pPr>
        <w:tabs>
          <w:tab w:val="num" w:pos="360"/>
        </w:tabs>
        <w:ind w:left="0" w:firstLine="0"/>
      </w:pPr>
      <w:rPr>
        <w:rFonts w:hint="default"/>
      </w:rPr>
    </w:lvl>
    <w:lvl w:ilvl="3">
      <w:start w:val="1"/>
      <w:numFmt w:val="decimal"/>
      <w:lvlText w:val=""/>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13">
    <w:nsid w:val="0A731B0E"/>
    <w:multiLevelType w:val="hybridMultilevel"/>
    <w:tmpl w:val="9622FBFA"/>
    <w:lvl w:ilvl="0" w:tplc="84762340">
      <w:start w:val="1"/>
      <w:numFmt w:val="bullet"/>
      <w:pStyle w:val="Bulletedlist-Introduction"/>
      <w:lvlText w:val=""/>
      <w:lvlJc w:val="left"/>
      <w:pPr>
        <w:ind w:left="720" w:hanging="360"/>
      </w:pPr>
      <w:rPr>
        <w:rFonts w:ascii="Wingdings" w:hAnsi="Wingdings" w:hint="default"/>
        <w:color w:val="5B5B5B"/>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AAE6C9B"/>
    <w:multiLevelType w:val="hybridMultilevel"/>
    <w:tmpl w:val="7466F5E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ABD2D5E"/>
    <w:multiLevelType w:val="multilevel"/>
    <w:tmpl w:val="6358B98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0BF4419A"/>
    <w:multiLevelType w:val="hybridMultilevel"/>
    <w:tmpl w:val="EB3E5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EDC3E67"/>
    <w:multiLevelType w:val="hybridMultilevel"/>
    <w:tmpl w:val="52E6D21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F3A57B4"/>
    <w:multiLevelType w:val="hybridMultilevel"/>
    <w:tmpl w:val="62781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FF97017"/>
    <w:multiLevelType w:val="hybridMultilevel"/>
    <w:tmpl w:val="07441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1006E90"/>
    <w:multiLevelType w:val="hybridMultilevel"/>
    <w:tmpl w:val="B47C9A3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1BE49A2"/>
    <w:multiLevelType w:val="hybridMultilevel"/>
    <w:tmpl w:val="0AD86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883157B"/>
    <w:multiLevelType w:val="hybridMultilevel"/>
    <w:tmpl w:val="8CBEB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8F65892"/>
    <w:multiLevelType w:val="hybridMultilevel"/>
    <w:tmpl w:val="3C503F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B7B0047"/>
    <w:multiLevelType w:val="hybridMultilevel"/>
    <w:tmpl w:val="AD1ED498"/>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1DB277DC"/>
    <w:multiLevelType w:val="hybridMultilevel"/>
    <w:tmpl w:val="C5FAB3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E2B0D0A"/>
    <w:multiLevelType w:val="multilevel"/>
    <w:tmpl w:val="AB1E0D6E"/>
    <w:lvl w:ilvl="0">
      <w:start w:val="1"/>
      <w:numFmt w:val="decimal"/>
      <w:lvlText w:val="%1."/>
      <w:lvlJc w:val="left"/>
      <w:pPr>
        <w:ind w:left="3649" w:hanging="360"/>
      </w:pPr>
    </w:lvl>
    <w:lvl w:ilvl="1">
      <w:start w:val="1"/>
      <w:numFmt w:val="lowerLetter"/>
      <w:lvlText w:val="%2."/>
      <w:lvlJc w:val="left"/>
      <w:pPr>
        <w:ind w:left="4369" w:hanging="360"/>
      </w:pPr>
    </w:lvl>
    <w:lvl w:ilvl="2">
      <w:start w:val="1"/>
      <w:numFmt w:val="lowerRoman"/>
      <w:lvlText w:val="%3."/>
      <w:lvlJc w:val="right"/>
      <w:pPr>
        <w:ind w:left="5089" w:hanging="180"/>
      </w:pPr>
    </w:lvl>
    <w:lvl w:ilvl="3">
      <w:start w:val="1"/>
      <w:numFmt w:val="decimal"/>
      <w:lvlText w:val="%4."/>
      <w:lvlJc w:val="left"/>
      <w:pPr>
        <w:ind w:left="5809" w:hanging="360"/>
      </w:pPr>
    </w:lvl>
    <w:lvl w:ilvl="4">
      <w:start w:val="1"/>
      <w:numFmt w:val="lowerLetter"/>
      <w:lvlText w:val="%5."/>
      <w:lvlJc w:val="left"/>
      <w:pPr>
        <w:ind w:left="6529" w:hanging="360"/>
      </w:pPr>
    </w:lvl>
    <w:lvl w:ilvl="5">
      <w:start w:val="1"/>
      <w:numFmt w:val="lowerRoman"/>
      <w:lvlText w:val="%6."/>
      <w:lvlJc w:val="right"/>
      <w:pPr>
        <w:ind w:left="7249" w:hanging="180"/>
      </w:pPr>
    </w:lvl>
    <w:lvl w:ilvl="6">
      <w:start w:val="1"/>
      <w:numFmt w:val="decimal"/>
      <w:lvlText w:val="%7."/>
      <w:lvlJc w:val="left"/>
      <w:pPr>
        <w:ind w:left="7969" w:hanging="360"/>
      </w:pPr>
    </w:lvl>
    <w:lvl w:ilvl="7">
      <w:start w:val="1"/>
      <w:numFmt w:val="lowerLetter"/>
      <w:lvlText w:val="%8."/>
      <w:lvlJc w:val="left"/>
      <w:pPr>
        <w:ind w:left="8689" w:hanging="360"/>
      </w:pPr>
    </w:lvl>
    <w:lvl w:ilvl="8">
      <w:start w:val="1"/>
      <w:numFmt w:val="lowerRoman"/>
      <w:lvlText w:val="%9."/>
      <w:lvlJc w:val="right"/>
      <w:pPr>
        <w:ind w:left="9409" w:hanging="180"/>
      </w:pPr>
    </w:lvl>
  </w:abstractNum>
  <w:abstractNum w:abstractNumId="27">
    <w:nsid w:val="20760ED5"/>
    <w:multiLevelType w:val="hybridMultilevel"/>
    <w:tmpl w:val="84065E3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0EE7BFB"/>
    <w:multiLevelType w:val="hybridMultilevel"/>
    <w:tmpl w:val="39AA7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14345DA"/>
    <w:multiLevelType w:val="multilevel"/>
    <w:tmpl w:val="191EE77E"/>
    <w:styleLink w:val="List-Body"/>
    <w:lvl w:ilvl="0">
      <w:start w:val="1"/>
      <w:numFmt w:val="bullet"/>
      <w:pStyle w:val="BT-Normal-TightList"/>
      <w:lvlText w:val=""/>
      <w:lvlJc w:val="left"/>
      <w:pPr>
        <w:ind w:left="680" w:hanging="340"/>
      </w:pPr>
      <w:rPr>
        <w:rFonts w:ascii="Wingdings 2" w:hAnsi="Wingdings 2" w:hint="default"/>
        <w:color w:val="auto"/>
      </w:rPr>
    </w:lvl>
    <w:lvl w:ilvl="1">
      <w:start w:val="1"/>
      <w:numFmt w:val="bullet"/>
      <w:lvlText w:val="—"/>
      <w:lvlJc w:val="left"/>
      <w:pPr>
        <w:ind w:left="1021" w:hanging="341"/>
      </w:pPr>
      <w:rPr>
        <w:rFonts w:ascii="Trebuchet MS" w:hAnsi="Trebuchet MS" w:hint="default"/>
        <w:color w:val="auto"/>
      </w:rPr>
    </w:lvl>
    <w:lvl w:ilvl="2">
      <w:start w:val="1"/>
      <w:numFmt w:val="bullet"/>
      <w:lvlText w:val=""/>
      <w:lvlJc w:val="left"/>
      <w:pPr>
        <w:ind w:left="1361" w:hanging="340"/>
      </w:pPr>
      <w:rPr>
        <w:rFonts w:ascii="Wingdings" w:hAnsi="Wingding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nsid w:val="23FA5E1E"/>
    <w:multiLevelType w:val="hybridMultilevel"/>
    <w:tmpl w:val="BEDED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5CA7A8A"/>
    <w:multiLevelType w:val="hybridMultilevel"/>
    <w:tmpl w:val="86FC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5FC6FDA"/>
    <w:multiLevelType w:val="hybridMultilevel"/>
    <w:tmpl w:val="3A346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72731D9"/>
    <w:multiLevelType w:val="hybridMultilevel"/>
    <w:tmpl w:val="4188701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7580D96"/>
    <w:multiLevelType w:val="hybridMultilevel"/>
    <w:tmpl w:val="DD2A200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75B0152"/>
    <w:multiLevelType w:val="hybridMultilevel"/>
    <w:tmpl w:val="91805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B0E6375"/>
    <w:multiLevelType w:val="hybridMultilevel"/>
    <w:tmpl w:val="77B61A7A"/>
    <w:lvl w:ilvl="0" w:tplc="14788B48">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BB86EF0"/>
    <w:multiLevelType w:val="hybridMultilevel"/>
    <w:tmpl w:val="9C027F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E0370B5"/>
    <w:multiLevelType w:val="hybridMultilevel"/>
    <w:tmpl w:val="225230B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E1C28F0"/>
    <w:multiLevelType w:val="hybridMultilevel"/>
    <w:tmpl w:val="69EC130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FBE4596"/>
    <w:multiLevelType w:val="multilevel"/>
    <w:tmpl w:val="0409001D"/>
    <w:numStyleLink w:val="1ai"/>
  </w:abstractNum>
  <w:abstractNum w:abstractNumId="41">
    <w:nsid w:val="30CB201B"/>
    <w:multiLevelType w:val="hybridMultilevel"/>
    <w:tmpl w:val="CFEAC4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54679CD"/>
    <w:multiLevelType w:val="hybridMultilevel"/>
    <w:tmpl w:val="E062C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81531C3"/>
    <w:multiLevelType w:val="hybridMultilevel"/>
    <w:tmpl w:val="ABBE2D1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382D5E14"/>
    <w:multiLevelType w:val="hybridMultilevel"/>
    <w:tmpl w:val="EB9454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869559A"/>
    <w:multiLevelType w:val="hybridMultilevel"/>
    <w:tmpl w:val="81DA187A"/>
    <w:lvl w:ilvl="0" w:tplc="04090013">
      <w:start w:val="1"/>
      <w:numFmt w:val="upperRoman"/>
      <w:lvlText w:val="%1."/>
      <w:lvlJc w:val="righ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3A075944"/>
    <w:multiLevelType w:val="hybridMultilevel"/>
    <w:tmpl w:val="87E25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AF80219"/>
    <w:multiLevelType w:val="hybridMultilevel"/>
    <w:tmpl w:val="3AC02CB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BD048B0"/>
    <w:multiLevelType w:val="hybridMultilevel"/>
    <w:tmpl w:val="85B4D256"/>
    <w:lvl w:ilvl="0" w:tplc="78D4CB5E">
      <w:start w:val="1"/>
      <w:numFmt w:val="decimal"/>
      <w:pStyle w:val="Numberedlist"/>
      <w:lvlText w:val="%1."/>
      <w:lvlJc w:val="left"/>
      <w:pPr>
        <w:ind w:left="720" w:hanging="360"/>
      </w:pPr>
      <w:rPr>
        <w:rFonts w:ascii="Trebuchet MS" w:hAnsi="Trebuchet MS" w:hint="default"/>
        <w:color w:val="5B5B5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nsid w:val="3DC97962"/>
    <w:multiLevelType w:val="hybridMultilevel"/>
    <w:tmpl w:val="CC72C6D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3E742751"/>
    <w:multiLevelType w:val="hybridMultilevel"/>
    <w:tmpl w:val="09267AB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EF758B9"/>
    <w:multiLevelType w:val="hybridMultilevel"/>
    <w:tmpl w:val="D30058C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0344777"/>
    <w:multiLevelType w:val="singleLevel"/>
    <w:tmpl w:val="7EEC913C"/>
    <w:lvl w:ilvl="0">
      <w:start w:val="1"/>
      <w:numFmt w:val="bullet"/>
      <w:pStyle w:val="Bulletedlist-Default"/>
      <w:lvlText w:val=""/>
      <w:lvlJc w:val="left"/>
      <w:pPr>
        <w:ind w:left="700" w:hanging="360"/>
      </w:pPr>
      <w:rPr>
        <w:rFonts w:ascii="Wingdings" w:hAnsi="Wingdings" w:hint="default"/>
        <w:color w:val="5B5B5B"/>
        <w:sz w:val="22"/>
        <w:szCs w:val="22"/>
      </w:rPr>
    </w:lvl>
  </w:abstractNum>
  <w:abstractNum w:abstractNumId="53">
    <w:nsid w:val="40361410"/>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nsid w:val="41691A7E"/>
    <w:multiLevelType w:val="hybridMultilevel"/>
    <w:tmpl w:val="E18694A4"/>
    <w:lvl w:ilvl="0" w:tplc="0409000F">
      <w:start w:val="1"/>
      <w:numFmt w:val="decimal"/>
      <w:lvlText w:val="%1."/>
      <w:lvlJc w:val="left"/>
      <w:pPr>
        <w:ind w:left="3649" w:hanging="360"/>
      </w:pPr>
    </w:lvl>
    <w:lvl w:ilvl="1" w:tplc="04090019" w:tentative="1">
      <w:start w:val="1"/>
      <w:numFmt w:val="lowerLetter"/>
      <w:lvlText w:val="%2."/>
      <w:lvlJc w:val="left"/>
      <w:pPr>
        <w:ind w:left="4369" w:hanging="360"/>
      </w:pPr>
    </w:lvl>
    <w:lvl w:ilvl="2" w:tplc="0409001B" w:tentative="1">
      <w:start w:val="1"/>
      <w:numFmt w:val="lowerRoman"/>
      <w:lvlText w:val="%3."/>
      <w:lvlJc w:val="right"/>
      <w:pPr>
        <w:ind w:left="5089" w:hanging="180"/>
      </w:pPr>
    </w:lvl>
    <w:lvl w:ilvl="3" w:tplc="0409000F" w:tentative="1">
      <w:start w:val="1"/>
      <w:numFmt w:val="decimal"/>
      <w:lvlText w:val="%4."/>
      <w:lvlJc w:val="left"/>
      <w:pPr>
        <w:ind w:left="5809" w:hanging="360"/>
      </w:pPr>
    </w:lvl>
    <w:lvl w:ilvl="4" w:tplc="04090019" w:tentative="1">
      <w:start w:val="1"/>
      <w:numFmt w:val="lowerLetter"/>
      <w:lvlText w:val="%5."/>
      <w:lvlJc w:val="left"/>
      <w:pPr>
        <w:ind w:left="6529" w:hanging="360"/>
      </w:pPr>
    </w:lvl>
    <w:lvl w:ilvl="5" w:tplc="0409001B" w:tentative="1">
      <w:start w:val="1"/>
      <w:numFmt w:val="lowerRoman"/>
      <w:lvlText w:val="%6."/>
      <w:lvlJc w:val="right"/>
      <w:pPr>
        <w:ind w:left="7249" w:hanging="180"/>
      </w:pPr>
    </w:lvl>
    <w:lvl w:ilvl="6" w:tplc="0409000F" w:tentative="1">
      <w:start w:val="1"/>
      <w:numFmt w:val="decimal"/>
      <w:lvlText w:val="%7."/>
      <w:lvlJc w:val="left"/>
      <w:pPr>
        <w:ind w:left="7969" w:hanging="360"/>
      </w:pPr>
    </w:lvl>
    <w:lvl w:ilvl="7" w:tplc="04090019" w:tentative="1">
      <w:start w:val="1"/>
      <w:numFmt w:val="lowerLetter"/>
      <w:lvlText w:val="%8."/>
      <w:lvlJc w:val="left"/>
      <w:pPr>
        <w:ind w:left="8689" w:hanging="360"/>
      </w:pPr>
    </w:lvl>
    <w:lvl w:ilvl="8" w:tplc="0409001B" w:tentative="1">
      <w:start w:val="1"/>
      <w:numFmt w:val="lowerRoman"/>
      <w:lvlText w:val="%9."/>
      <w:lvlJc w:val="right"/>
      <w:pPr>
        <w:ind w:left="9409" w:hanging="180"/>
      </w:pPr>
    </w:lvl>
  </w:abstractNum>
  <w:abstractNum w:abstractNumId="55">
    <w:nsid w:val="440A6E24"/>
    <w:multiLevelType w:val="hybridMultilevel"/>
    <w:tmpl w:val="4F4458B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6015A85"/>
    <w:multiLevelType w:val="hybridMultilevel"/>
    <w:tmpl w:val="C0CE45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699310E"/>
    <w:multiLevelType w:val="hybridMultilevel"/>
    <w:tmpl w:val="59602AC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74E4C15"/>
    <w:multiLevelType w:val="hybridMultilevel"/>
    <w:tmpl w:val="07049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94D45C6"/>
    <w:multiLevelType w:val="hybridMultilevel"/>
    <w:tmpl w:val="FF1A56F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9580BB0"/>
    <w:multiLevelType w:val="hybridMultilevel"/>
    <w:tmpl w:val="03BE0D7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A991CFA"/>
    <w:multiLevelType w:val="hybridMultilevel"/>
    <w:tmpl w:val="B1302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BDC710B"/>
    <w:multiLevelType w:val="hybridMultilevel"/>
    <w:tmpl w:val="EB48EBE2"/>
    <w:lvl w:ilvl="0" w:tplc="04090017">
      <w:start w:val="1"/>
      <w:numFmt w:val="lowerLetter"/>
      <w:lvlText w:val="%1)"/>
      <w:lvlJc w:val="left"/>
      <w:pPr>
        <w:ind w:left="720" w:hanging="360"/>
      </w:pPr>
    </w:lvl>
    <w:lvl w:ilvl="1" w:tplc="EDCC32DC">
      <w:start w:val="1"/>
      <w:numFmt w:val="upperRoman"/>
      <w:lvlText w:val="%2."/>
      <w:lvlJc w:val="left"/>
      <w:pPr>
        <w:ind w:left="1800" w:hanging="72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C1761AE"/>
    <w:multiLevelType w:val="hybridMultilevel"/>
    <w:tmpl w:val="A4D8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E8F0746"/>
    <w:multiLevelType w:val="hybridMultilevel"/>
    <w:tmpl w:val="8F4A8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EB833AB"/>
    <w:multiLevelType w:val="multilevel"/>
    <w:tmpl w:val="4009001D"/>
    <w:styleLink w:val="List-AIM"/>
    <w:lvl w:ilvl="0">
      <w:start w:val="1"/>
      <w:numFmt w:val="bullet"/>
      <w:pStyle w:val="Bulletedlist"/>
      <w:lvlText w:val=""/>
      <w:lvlJc w:val="left"/>
      <w:pPr>
        <w:ind w:left="360" w:hanging="360"/>
      </w:pPr>
      <w:rPr>
        <w:rFonts w:ascii="Wingdings" w:hAnsi="Wingdings" w:hint="default"/>
        <w:sz w:val="20"/>
      </w:rPr>
    </w:lvl>
    <w:lvl w:ilvl="1">
      <w:start w:val="1"/>
      <w:numFmt w:val="bullet"/>
      <w:lvlText w:val=""/>
      <w:lvlJc w:val="left"/>
      <w:pPr>
        <w:ind w:left="720" w:hanging="360"/>
      </w:pPr>
      <w:rPr>
        <w:rFonts w:ascii="Wingdings" w:hAnsi="Wingdings" w:hint="default"/>
        <w:sz w:val="16"/>
      </w:rPr>
    </w:lvl>
    <w:lvl w:ilvl="2">
      <w:start w:val="1"/>
      <w:numFmt w:val="bullet"/>
      <w:lvlText w:val=""/>
      <w:lvlJc w:val="left"/>
      <w:pPr>
        <w:ind w:left="1080" w:hanging="360"/>
      </w:pPr>
      <w:rPr>
        <w:rFonts w:ascii="Wingdings" w:hAnsi="Wingdings" w:hint="default"/>
        <w:sz w:val="1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nsid w:val="51696ECB"/>
    <w:multiLevelType w:val="hybridMultilevel"/>
    <w:tmpl w:val="BEDED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20F5250"/>
    <w:multiLevelType w:val="multilevel"/>
    <w:tmpl w:val="4009001D"/>
    <w:numStyleLink w:val="List-AIM"/>
  </w:abstractNum>
  <w:abstractNum w:abstractNumId="68">
    <w:nsid w:val="570C25D9"/>
    <w:multiLevelType w:val="hybridMultilevel"/>
    <w:tmpl w:val="26829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59137445"/>
    <w:multiLevelType w:val="hybridMultilevel"/>
    <w:tmpl w:val="97F068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59EF731D"/>
    <w:multiLevelType w:val="hybridMultilevel"/>
    <w:tmpl w:val="A84E4768"/>
    <w:lvl w:ilvl="0" w:tplc="F6DAA480">
      <w:start w:val="1"/>
      <w:numFmt w:val="lowerLetter"/>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5A215C07"/>
    <w:multiLevelType w:val="hybridMultilevel"/>
    <w:tmpl w:val="67325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5A787253"/>
    <w:multiLevelType w:val="hybridMultilevel"/>
    <w:tmpl w:val="35AC97B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5B905F81"/>
    <w:multiLevelType w:val="hybridMultilevel"/>
    <w:tmpl w:val="40E4E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BD6778F"/>
    <w:multiLevelType w:val="hybridMultilevel"/>
    <w:tmpl w:val="FD621AF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5D553FA5"/>
    <w:multiLevelType w:val="multilevel"/>
    <w:tmpl w:val="DECA938A"/>
    <w:styleLink w:val="Style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nsid w:val="5FD424D9"/>
    <w:multiLevelType w:val="hybridMultilevel"/>
    <w:tmpl w:val="82A8F32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60933F0D"/>
    <w:multiLevelType w:val="hybridMultilevel"/>
    <w:tmpl w:val="122C8A3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61D57FE6"/>
    <w:multiLevelType w:val="hybridMultilevel"/>
    <w:tmpl w:val="07B05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28F42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0">
    <w:nsid w:val="64025B53"/>
    <w:multiLevelType w:val="hybridMultilevel"/>
    <w:tmpl w:val="895C136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1">
    <w:nsid w:val="645974C5"/>
    <w:multiLevelType w:val="hybridMultilevel"/>
    <w:tmpl w:val="DE60BD6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67366162"/>
    <w:multiLevelType w:val="hybridMultilevel"/>
    <w:tmpl w:val="81BA5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676560F4"/>
    <w:multiLevelType w:val="hybridMultilevel"/>
    <w:tmpl w:val="6DA6F09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67DA51CE"/>
    <w:multiLevelType w:val="hybridMultilevel"/>
    <w:tmpl w:val="3020A01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6AC96B9A"/>
    <w:multiLevelType w:val="hybridMultilevel"/>
    <w:tmpl w:val="994EEF1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6B723846"/>
    <w:multiLevelType w:val="hybridMultilevel"/>
    <w:tmpl w:val="21B8F0B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BB9782D"/>
    <w:multiLevelType w:val="hybridMultilevel"/>
    <w:tmpl w:val="1736E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C5A0544"/>
    <w:multiLevelType w:val="hybridMultilevel"/>
    <w:tmpl w:val="7CC8938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6CDE46D7"/>
    <w:multiLevelType w:val="hybridMultilevel"/>
    <w:tmpl w:val="9126E36C"/>
    <w:lvl w:ilvl="0" w:tplc="212ABC9E">
      <w:start w:val="1"/>
      <w:numFmt w:val="lowerLetter"/>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6DB8712B"/>
    <w:multiLevelType w:val="multilevel"/>
    <w:tmpl w:val="4009001D"/>
    <w:styleLink w:val="List-BodyTight"/>
    <w:lvl w:ilvl="0">
      <w:start w:val="1"/>
      <w:numFmt w:val="bullet"/>
      <w:lvlText w:val=""/>
      <w:lvlJc w:val="left"/>
      <w:pPr>
        <w:ind w:left="360" w:hanging="360"/>
      </w:pPr>
      <w:rPr>
        <w:rFonts w:ascii="Wingdings 2" w:hAnsi="Wingdings 2" w:hint="default"/>
        <w:color w:val="auto"/>
      </w:rPr>
    </w:lvl>
    <w:lvl w:ilvl="1">
      <w:start w:val="1"/>
      <w:numFmt w:val="bullet"/>
      <w:lvlText w:val=""/>
      <w:lvlJc w:val="left"/>
      <w:pPr>
        <w:ind w:left="720" w:hanging="360"/>
      </w:pPr>
      <w:rPr>
        <w:rFonts w:ascii="Wingdings" w:hAnsi="Wingdings" w:hint="default"/>
        <w:color w:val="auto"/>
      </w:rPr>
    </w:lvl>
    <w:lvl w:ilvl="2">
      <w:start w:val="1"/>
      <w:numFmt w:val="bullet"/>
      <w:lvlText w:val="—"/>
      <w:lvlJc w:val="left"/>
      <w:pPr>
        <w:ind w:left="1080" w:hanging="360"/>
      </w:pPr>
      <w:rPr>
        <w:rFonts w:ascii="Trebuchet MS" w:hAnsi="Trebuchet M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1">
    <w:nsid w:val="6DBF0D79"/>
    <w:multiLevelType w:val="hybridMultilevel"/>
    <w:tmpl w:val="A482AC18"/>
    <w:lvl w:ilvl="0" w:tplc="8C7E41FA">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6E951BC5"/>
    <w:multiLevelType w:val="hybridMultilevel"/>
    <w:tmpl w:val="A7F4B656"/>
    <w:lvl w:ilvl="0" w:tplc="8D6E1FCC">
      <w:start w:val="1"/>
      <w:numFmt w:val="lowerLetter"/>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6ED47C34"/>
    <w:multiLevelType w:val="hybridMultilevel"/>
    <w:tmpl w:val="5882D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EE33954"/>
    <w:multiLevelType w:val="hybridMultilevel"/>
    <w:tmpl w:val="2C8A1CF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nsid w:val="714E1981"/>
    <w:multiLevelType w:val="hybridMultilevel"/>
    <w:tmpl w:val="6E566EAA"/>
    <w:lvl w:ilvl="0" w:tplc="1246681E">
      <w:start w:val="1"/>
      <w:numFmt w:val="lowerLetter"/>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72672B7D"/>
    <w:multiLevelType w:val="hybridMultilevel"/>
    <w:tmpl w:val="29CAA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77EB52EC"/>
    <w:multiLevelType w:val="hybridMultilevel"/>
    <w:tmpl w:val="DDA48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9C67786"/>
    <w:multiLevelType w:val="hybridMultilevel"/>
    <w:tmpl w:val="1AD8420A"/>
    <w:lvl w:ilvl="0" w:tplc="04090001">
      <w:start w:val="1"/>
      <w:numFmt w:val="bullet"/>
      <w:lvlText w:val=""/>
      <w:lvlJc w:val="left"/>
      <w:pPr>
        <w:ind w:left="857" w:hanging="360"/>
      </w:pPr>
      <w:rPr>
        <w:rFonts w:ascii="Symbol" w:hAnsi="Symbol" w:hint="default"/>
      </w:rPr>
    </w:lvl>
    <w:lvl w:ilvl="1" w:tplc="04090003" w:tentative="1">
      <w:start w:val="1"/>
      <w:numFmt w:val="bullet"/>
      <w:lvlText w:val="o"/>
      <w:lvlJc w:val="left"/>
      <w:pPr>
        <w:ind w:left="1577" w:hanging="360"/>
      </w:pPr>
      <w:rPr>
        <w:rFonts w:ascii="Courier New" w:hAnsi="Courier New" w:hint="default"/>
      </w:rPr>
    </w:lvl>
    <w:lvl w:ilvl="2" w:tplc="04090005" w:tentative="1">
      <w:start w:val="1"/>
      <w:numFmt w:val="bullet"/>
      <w:lvlText w:val=""/>
      <w:lvlJc w:val="left"/>
      <w:pPr>
        <w:ind w:left="2297" w:hanging="360"/>
      </w:pPr>
      <w:rPr>
        <w:rFonts w:ascii="Wingdings" w:hAnsi="Wingdings" w:hint="default"/>
      </w:rPr>
    </w:lvl>
    <w:lvl w:ilvl="3" w:tplc="04090001" w:tentative="1">
      <w:start w:val="1"/>
      <w:numFmt w:val="bullet"/>
      <w:lvlText w:val=""/>
      <w:lvlJc w:val="left"/>
      <w:pPr>
        <w:ind w:left="3017" w:hanging="360"/>
      </w:pPr>
      <w:rPr>
        <w:rFonts w:ascii="Symbol" w:hAnsi="Symbol" w:hint="default"/>
      </w:rPr>
    </w:lvl>
    <w:lvl w:ilvl="4" w:tplc="04090003" w:tentative="1">
      <w:start w:val="1"/>
      <w:numFmt w:val="bullet"/>
      <w:lvlText w:val="o"/>
      <w:lvlJc w:val="left"/>
      <w:pPr>
        <w:ind w:left="3737" w:hanging="360"/>
      </w:pPr>
      <w:rPr>
        <w:rFonts w:ascii="Courier New" w:hAnsi="Courier New" w:hint="default"/>
      </w:rPr>
    </w:lvl>
    <w:lvl w:ilvl="5" w:tplc="04090005" w:tentative="1">
      <w:start w:val="1"/>
      <w:numFmt w:val="bullet"/>
      <w:lvlText w:val=""/>
      <w:lvlJc w:val="left"/>
      <w:pPr>
        <w:ind w:left="4457" w:hanging="360"/>
      </w:pPr>
      <w:rPr>
        <w:rFonts w:ascii="Wingdings" w:hAnsi="Wingdings" w:hint="default"/>
      </w:rPr>
    </w:lvl>
    <w:lvl w:ilvl="6" w:tplc="04090001" w:tentative="1">
      <w:start w:val="1"/>
      <w:numFmt w:val="bullet"/>
      <w:lvlText w:val=""/>
      <w:lvlJc w:val="left"/>
      <w:pPr>
        <w:ind w:left="5177" w:hanging="360"/>
      </w:pPr>
      <w:rPr>
        <w:rFonts w:ascii="Symbol" w:hAnsi="Symbol" w:hint="default"/>
      </w:rPr>
    </w:lvl>
    <w:lvl w:ilvl="7" w:tplc="04090003" w:tentative="1">
      <w:start w:val="1"/>
      <w:numFmt w:val="bullet"/>
      <w:lvlText w:val="o"/>
      <w:lvlJc w:val="left"/>
      <w:pPr>
        <w:ind w:left="5897" w:hanging="360"/>
      </w:pPr>
      <w:rPr>
        <w:rFonts w:ascii="Courier New" w:hAnsi="Courier New" w:hint="default"/>
      </w:rPr>
    </w:lvl>
    <w:lvl w:ilvl="8" w:tplc="04090005" w:tentative="1">
      <w:start w:val="1"/>
      <w:numFmt w:val="bullet"/>
      <w:lvlText w:val=""/>
      <w:lvlJc w:val="left"/>
      <w:pPr>
        <w:ind w:left="6617" w:hanging="360"/>
      </w:pPr>
      <w:rPr>
        <w:rFonts w:ascii="Wingdings" w:hAnsi="Wingdings" w:hint="default"/>
      </w:rPr>
    </w:lvl>
  </w:abstractNum>
  <w:abstractNum w:abstractNumId="99">
    <w:nsid w:val="7A4A4547"/>
    <w:multiLevelType w:val="hybridMultilevel"/>
    <w:tmpl w:val="F7B69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B7D33F1"/>
    <w:multiLevelType w:val="hybridMultilevel"/>
    <w:tmpl w:val="E5AA62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C2F7819"/>
    <w:multiLevelType w:val="hybridMultilevel"/>
    <w:tmpl w:val="6BFCF9A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7EBE02EB"/>
    <w:multiLevelType w:val="hybridMultilevel"/>
    <w:tmpl w:val="3DD6990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7F011227"/>
    <w:multiLevelType w:val="hybridMultilevel"/>
    <w:tmpl w:val="94866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7"/>
  </w:num>
  <w:num w:numId="2">
    <w:abstractNumId w:val="52"/>
  </w:num>
  <w:num w:numId="3">
    <w:abstractNumId w:val="48"/>
  </w:num>
  <w:num w:numId="4">
    <w:abstractNumId w:val="90"/>
  </w:num>
  <w:num w:numId="5">
    <w:abstractNumId w:val="65"/>
  </w:num>
  <w:num w:numId="6">
    <w:abstractNumId w:val="29"/>
  </w:num>
  <w:num w:numId="7">
    <w:abstractNumId w:val="13"/>
  </w:num>
  <w:num w:numId="8">
    <w:abstractNumId w:val="7"/>
  </w:num>
  <w:num w:numId="9">
    <w:abstractNumId w:val="8"/>
  </w:num>
  <w:num w:numId="10">
    <w:abstractNumId w:val="97"/>
  </w:num>
  <w:num w:numId="11">
    <w:abstractNumId w:val="103"/>
  </w:num>
  <w:num w:numId="12">
    <w:abstractNumId w:val="40"/>
  </w:num>
  <w:num w:numId="13">
    <w:abstractNumId w:val="87"/>
  </w:num>
  <w:num w:numId="14">
    <w:abstractNumId w:val="99"/>
  </w:num>
  <w:num w:numId="15">
    <w:abstractNumId w:val="5"/>
  </w:num>
  <w:num w:numId="16">
    <w:abstractNumId w:val="35"/>
  </w:num>
  <w:num w:numId="17">
    <w:abstractNumId w:val="61"/>
  </w:num>
  <w:num w:numId="18">
    <w:abstractNumId w:val="28"/>
  </w:num>
  <w:num w:numId="19">
    <w:abstractNumId w:val="31"/>
  </w:num>
  <w:num w:numId="20">
    <w:abstractNumId w:val="42"/>
  </w:num>
  <w:num w:numId="21">
    <w:abstractNumId w:val="16"/>
  </w:num>
  <w:num w:numId="22">
    <w:abstractNumId w:val="1"/>
  </w:num>
  <w:num w:numId="23">
    <w:abstractNumId w:val="41"/>
  </w:num>
  <w:num w:numId="24">
    <w:abstractNumId w:val="78"/>
  </w:num>
  <w:num w:numId="25">
    <w:abstractNumId w:val="73"/>
  </w:num>
  <w:num w:numId="26">
    <w:abstractNumId w:val="30"/>
  </w:num>
  <w:num w:numId="27">
    <w:abstractNumId w:val="46"/>
  </w:num>
  <w:num w:numId="28">
    <w:abstractNumId w:val="77"/>
  </w:num>
  <w:num w:numId="29">
    <w:abstractNumId w:val="39"/>
  </w:num>
  <w:num w:numId="30">
    <w:abstractNumId w:val="81"/>
  </w:num>
  <w:num w:numId="31">
    <w:abstractNumId w:val="4"/>
  </w:num>
  <w:num w:numId="32">
    <w:abstractNumId w:val="10"/>
  </w:num>
  <w:num w:numId="33">
    <w:abstractNumId w:val="49"/>
  </w:num>
  <w:num w:numId="34">
    <w:abstractNumId w:val="27"/>
  </w:num>
  <w:num w:numId="35">
    <w:abstractNumId w:val="24"/>
  </w:num>
  <w:num w:numId="36">
    <w:abstractNumId w:val="44"/>
  </w:num>
  <w:num w:numId="37">
    <w:abstractNumId w:val="72"/>
  </w:num>
  <w:num w:numId="38">
    <w:abstractNumId w:val="57"/>
  </w:num>
  <w:num w:numId="39">
    <w:abstractNumId w:val="56"/>
  </w:num>
  <w:num w:numId="40">
    <w:abstractNumId w:val="86"/>
  </w:num>
  <w:num w:numId="41">
    <w:abstractNumId w:val="60"/>
  </w:num>
  <w:num w:numId="42">
    <w:abstractNumId w:val="53"/>
  </w:num>
  <w:num w:numId="43">
    <w:abstractNumId w:val="14"/>
  </w:num>
  <w:num w:numId="44">
    <w:abstractNumId w:val="50"/>
  </w:num>
  <w:num w:numId="45">
    <w:abstractNumId w:val="43"/>
  </w:num>
  <w:num w:numId="46">
    <w:abstractNumId w:val="59"/>
  </w:num>
  <w:num w:numId="47">
    <w:abstractNumId w:val="37"/>
  </w:num>
  <w:num w:numId="48">
    <w:abstractNumId w:val="3"/>
  </w:num>
  <w:num w:numId="49">
    <w:abstractNumId w:val="47"/>
  </w:num>
  <w:num w:numId="50">
    <w:abstractNumId w:val="20"/>
  </w:num>
  <w:num w:numId="51">
    <w:abstractNumId w:val="15"/>
  </w:num>
  <w:num w:numId="52">
    <w:abstractNumId w:val="70"/>
  </w:num>
  <w:num w:numId="53">
    <w:abstractNumId w:val="91"/>
  </w:num>
  <w:num w:numId="54">
    <w:abstractNumId w:val="11"/>
  </w:num>
  <w:num w:numId="55">
    <w:abstractNumId w:val="75"/>
  </w:num>
  <w:num w:numId="56">
    <w:abstractNumId w:val="36"/>
  </w:num>
  <w:num w:numId="57">
    <w:abstractNumId w:val="92"/>
  </w:num>
  <w:num w:numId="58">
    <w:abstractNumId w:val="89"/>
  </w:num>
  <w:num w:numId="59">
    <w:abstractNumId w:val="95"/>
  </w:num>
  <w:num w:numId="60">
    <w:abstractNumId w:val="6"/>
  </w:num>
  <w:num w:numId="61">
    <w:abstractNumId w:val="45"/>
  </w:num>
  <w:num w:numId="62">
    <w:abstractNumId w:val="2"/>
  </w:num>
  <w:num w:numId="63">
    <w:abstractNumId w:val="84"/>
  </w:num>
  <w:num w:numId="64">
    <w:abstractNumId w:val="98"/>
  </w:num>
  <w:num w:numId="65">
    <w:abstractNumId w:val="101"/>
  </w:num>
  <w:num w:numId="66">
    <w:abstractNumId w:val="33"/>
  </w:num>
  <w:num w:numId="67">
    <w:abstractNumId w:val="51"/>
  </w:num>
  <w:num w:numId="68">
    <w:abstractNumId w:val="94"/>
  </w:num>
  <w:num w:numId="69">
    <w:abstractNumId w:val="62"/>
  </w:num>
  <w:num w:numId="70">
    <w:abstractNumId w:val="38"/>
  </w:num>
  <w:num w:numId="71">
    <w:abstractNumId w:val="9"/>
  </w:num>
  <w:num w:numId="72">
    <w:abstractNumId w:val="74"/>
  </w:num>
  <w:num w:numId="73">
    <w:abstractNumId w:val="55"/>
  </w:num>
  <w:num w:numId="74">
    <w:abstractNumId w:val="34"/>
  </w:num>
  <w:num w:numId="75">
    <w:abstractNumId w:val="76"/>
  </w:num>
  <w:num w:numId="76">
    <w:abstractNumId w:val="83"/>
  </w:num>
  <w:num w:numId="77">
    <w:abstractNumId w:val="0"/>
  </w:num>
  <w:num w:numId="78">
    <w:abstractNumId w:val="88"/>
  </w:num>
  <w:num w:numId="79">
    <w:abstractNumId w:val="85"/>
  </w:num>
  <w:num w:numId="80">
    <w:abstractNumId w:val="17"/>
  </w:num>
  <w:num w:numId="81">
    <w:abstractNumId w:val="102"/>
  </w:num>
  <w:num w:numId="82">
    <w:abstractNumId w:val="100"/>
  </w:num>
  <w:num w:numId="83">
    <w:abstractNumId w:val="93"/>
  </w:num>
  <w:num w:numId="84">
    <w:abstractNumId w:val="21"/>
  </w:num>
  <w:num w:numId="85">
    <w:abstractNumId w:val="58"/>
  </w:num>
  <w:num w:numId="86">
    <w:abstractNumId w:val="32"/>
  </w:num>
  <w:num w:numId="87">
    <w:abstractNumId w:val="19"/>
  </w:num>
  <w:num w:numId="88">
    <w:abstractNumId w:val="54"/>
  </w:num>
  <w:num w:numId="89">
    <w:abstractNumId w:val="26"/>
  </w:num>
  <w:num w:numId="90">
    <w:abstractNumId w:val="22"/>
  </w:num>
  <w:num w:numId="91">
    <w:abstractNumId w:val="64"/>
  </w:num>
  <w:num w:numId="92">
    <w:abstractNumId w:val="80"/>
  </w:num>
  <w:num w:numId="93">
    <w:abstractNumId w:val="71"/>
  </w:num>
  <w:num w:numId="94">
    <w:abstractNumId w:val="12"/>
  </w:num>
  <w:num w:numId="95">
    <w:abstractNumId w:val="79"/>
  </w:num>
  <w:num w:numId="96">
    <w:abstractNumId w:val="25"/>
  </w:num>
  <w:num w:numId="97">
    <w:abstractNumId w:val="63"/>
  </w:num>
  <w:num w:numId="98">
    <w:abstractNumId w:val="23"/>
  </w:num>
  <w:num w:numId="99">
    <w:abstractNumId w:val="69"/>
  </w:num>
  <w:num w:numId="100">
    <w:abstractNumId w:val="18"/>
  </w:num>
  <w:num w:numId="101">
    <w:abstractNumId w:val="96"/>
  </w:num>
  <w:num w:numId="102">
    <w:abstractNumId w:val="68"/>
  </w:num>
  <w:num w:numId="103">
    <w:abstractNumId w:val="82"/>
  </w:num>
  <w:num w:numId="104">
    <w:abstractNumId w:val="66"/>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isplayBackgroundShape/>
  <w:revisionView w:markup="0"/>
  <w:trackRevisions/>
  <w:defaultTabStop w:val="144"/>
  <w:characterSpacingControl w:val="doNotCompress"/>
  <w:savePreviewPicture/>
  <w:hdrShapeDefaults>
    <o:shapedefaults v:ext="edit" spidmax="2050">
      <o:colormru v:ext="edit" colors="#a2b593"/>
      <o:colormenu v:ext="edit" fillcolor="#a2b593"/>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397"/>
    <w:rsid w:val="000048EE"/>
    <w:rsid w:val="00007DCE"/>
    <w:rsid w:val="0001023F"/>
    <w:rsid w:val="0001050D"/>
    <w:rsid w:val="00015C12"/>
    <w:rsid w:val="000240A4"/>
    <w:rsid w:val="00030BDE"/>
    <w:rsid w:val="00031D53"/>
    <w:rsid w:val="0004078E"/>
    <w:rsid w:val="0004233E"/>
    <w:rsid w:val="0004308A"/>
    <w:rsid w:val="00052AE0"/>
    <w:rsid w:val="00057AC3"/>
    <w:rsid w:val="000616B2"/>
    <w:rsid w:val="00063E99"/>
    <w:rsid w:val="00067635"/>
    <w:rsid w:val="00070083"/>
    <w:rsid w:val="000704B4"/>
    <w:rsid w:val="00071FEF"/>
    <w:rsid w:val="000828A3"/>
    <w:rsid w:val="0008348D"/>
    <w:rsid w:val="00084821"/>
    <w:rsid w:val="00087402"/>
    <w:rsid w:val="00087DCE"/>
    <w:rsid w:val="000945F8"/>
    <w:rsid w:val="000A24BB"/>
    <w:rsid w:val="000A2FD9"/>
    <w:rsid w:val="000A3462"/>
    <w:rsid w:val="000B3347"/>
    <w:rsid w:val="000B57EC"/>
    <w:rsid w:val="000B6844"/>
    <w:rsid w:val="000C2513"/>
    <w:rsid w:val="000C2803"/>
    <w:rsid w:val="000C5C39"/>
    <w:rsid w:val="000C63B6"/>
    <w:rsid w:val="000D5B8C"/>
    <w:rsid w:val="000D5C9E"/>
    <w:rsid w:val="000D747B"/>
    <w:rsid w:val="000E3B15"/>
    <w:rsid w:val="000E52F4"/>
    <w:rsid w:val="000F434E"/>
    <w:rsid w:val="00116722"/>
    <w:rsid w:val="00131177"/>
    <w:rsid w:val="001345EE"/>
    <w:rsid w:val="0013647F"/>
    <w:rsid w:val="001364C7"/>
    <w:rsid w:val="00153329"/>
    <w:rsid w:val="00155B01"/>
    <w:rsid w:val="00165F99"/>
    <w:rsid w:val="00170606"/>
    <w:rsid w:val="0017124F"/>
    <w:rsid w:val="001731C8"/>
    <w:rsid w:val="001810A3"/>
    <w:rsid w:val="001840AC"/>
    <w:rsid w:val="00184727"/>
    <w:rsid w:val="0018594D"/>
    <w:rsid w:val="001873DC"/>
    <w:rsid w:val="00190B44"/>
    <w:rsid w:val="00192381"/>
    <w:rsid w:val="00192C3F"/>
    <w:rsid w:val="00192CF4"/>
    <w:rsid w:val="001A2088"/>
    <w:rsid w:val="001A29FF"/>
    <w:rsid w:val="001A3067"/>
    <w:rsid w:val="001B35A7"/>
    <w:rsid w:val="001B4108"/>
    <w:rsid w:val="001B5C82"/>
    <w:rsid w:val="001B65F2"/>
    <w:rsid w:val="001C28FB"/>
    <w:rsid w:val="001C29A3"/>
    <w:rsid w:val="001C5104"/>
    <w:rsid w:val="001D1E98"/>
    <w:rsid w:val="001D20AF"/>
    <w:rsid w:val="001D2B0C"/>
    <w:rsid w:val="001D66B1"/>
    <w:rsid w:val="001D6872"/>
    <w:rsid w:val="001E0E50"/>
    <w:rsid w:val="001E2A7C"/>
    <w:rsid w:val="001E3158"/>
    <w:rsid w:val="001F1960"/>
    <w:rsid w:val="001F3182"/>
    <w:rsid w:val="001F512D"/>
    <w:rsid w:val="001F7FAC"/>
    <w:rsid w:val="00202830"/>
    <w:rsid w:val="00205533"/>
    <w:rsid w:val="00207D54"/>
    <w:rsid w:val="00210591"/>
    <w:rsid w:val="00217693"/>
    <w:rsid w:val="00233390"/>
    <w:rsid w:val="00237F30"/>
    <w:rsid w:val="00242742"/>
    <w:rsid w:val="00245178"/>
    <w:rsid w:val="0024656A"/>
    <w:rsid w:val="002514AB"/>
    <w:rsid w:val="002634C9"/>
    <w:rsid w:val="00270194"/>
    <w:rsid w:val="00277D49"/>
    <w:rsid w:val="0028261E"/>
    <w:rsid w:val="0028416E"/>
    <w:rsid w:val="0028735D"/>
    <w:rsid w:val="00295423"/>
    <w:rsid w:val="002A0BB1"/>
    <w:rsid w:val="002A2C96"/>
    <w:rsid w:val="002A4C41"/>
    <w:rsid w:val="002B49C2"/>
    <w:rsid w:val="002D13E2"/>
    <w:rsid w:val="002D19A0"/>
    <w:rsid w:val="002D343D"/>
    <w:rsid w:val="002D4734"/>
    <w:rsid w:val="002D7ABD"/>
    <w:rsid w:val="002E135D"/>
    <w:rsid w:val="00300668"/>
    <w:rsid w:val="00305F5E"/>
    <w:rsid w:val="00306C2D"/>
    <w:rsid w:val="003108B5"/>
    <w:rsid w:val="00313C2C"/>
    <w:rsid w:val="0032478E"/>
    <w:rsid w:val="003345B2"/>
    <w:rsid w:val="00335F26"/>
    <w:rsid w:val="00337067"/>
    <w:rsid w:val="00346DAD"/>
    <w:rsid w:val="00347FCB"/>
    <w:rsid w:val="00351144"/>
    <w:rsid w:val="00353558"/>
    <w:rsid w:val="00357847"/>
    <w:rsid w:val="003578F0"/>
    <w:rsid w:val="003607D3"/>
    <w:rsid w:val="003626AF"/>
    <w:rsid w:val="00363A39"/>
    <w:rsid w:val="00373407"/>
    <w:rsid w:val="00384111"/>
    <w:rsid w:val="00384B8F"/>
    <w:rsid w:val="003932EC"/>
    <w:rsid w:val="003A16CC"/>
    <w:rsid w:val="003A7E2E"/>
    <w:rsid w:val="003B42B4"/>
    <w:rsid w:val="003B467D"/>
    <w:rsid w:val="003C1F36"/>
    <w:rsid w:val="003C3293"/>
    <w:rsid w:val="003C591D"/>
    <w:rsid w:val="003D168C"/>
    <w:rsid w:val="003D30C6"/>
    <w:rsid w:val="003E06CA"/>
    <w:rsid w:val="003E1DA9"/>
    <w:rsid w:val="003F30BE"/>
    <w:rsid w:val="003F4269"/>
    <w:rsid w:val="003F4995"/>
    <w:rsid w:val="003F6775"/>
    <w:rsid w:val="004028DE"/>
    <w:rsid w:val="00404D42"/>
    <w:rsid w:val="00407015"/>
    <w:rsid w:val="00413386"/>
    <w:rsid w:val="00415AE4"/>
    <w:rsid w:val="00415B12"/>
    <w:rsid w:val="00426E34"/>
    <w:rsid w:val="00434BAF"/>
    <w:rsid w:val="00442BFC"/>
    <w:rsid w:val="004446D3"/>
    <w:rsid w:val="004474B8"/>
    <w:rsid w:val="00451ADE"/>
    <w:rsid w:val="00453B98"/>
    <w:rsid w:val="00460244"/>
    <w:rsid w:val="00481EB5"/>
    <w:rsid w:val="0049661C"/>
    <w:rsid w:val="004A0131"/>
    <w:rsid w:val="004A43A8"/>
    <w:rsid w:val="004A69E8"/>
    <w:rsid w:val="004A7536"/>
    <w:rsid w:val="004A7AD6"/>
    <w:rsid w:val="004B1CE2"/>
    <w:rsid w:val="004B3725"/>
    <w:rsid w:val="004B5D02"/>
    <w:rsid w:val="004B6DF2"/>
    <w:rsid w:val="004C6D27"/>
    <w:rsid w:val="004D1EF6"/>
    <w:rsid w:val="004D7521"/>
    <w:rsid w:val="004F2CF1"/>
    <w:rsid w:val="004F51EC"/>
    <w:rsid w:val="004F783E"/>
    <w:rsid w:val="00506671"/>
    <w:rsid w:val="005103C1"/>
    <w:rsid w:val="0052109B"/>
    <w:rsid w:val="00525A5C"/>
    <w:rsid w:val="005276F2"/>
    <w:rsid w:val="00531F53"/>
    <w:rsid w:val="005368C2"/>
    <w:rsid w:val="0054528E"/>
    <w:rsid w:val="00545477"/>
    <w:rsid w:val="00547EA9"/>
    <w:rsid w:val="00552F42"/>
    <w:rsid w:val="005539B2"/>
    <w:rsid w:val="0056742A"/>
    <w:rsid w:val="00576F04"/>
    <w:rsid w:val="005777BC"/>
    <w:rsid w:val="005902C5"/>
    <w:rsid w:val="005948E3"/>
    <w:rsid w:val="005A1EF9"/>
    <w:rsid w:val="005A28F0"/>
    <w:rsid w:val="005A4894"/>
    <w:rsid w:val="005A5A26"/>
    <w:rsid w:val="005A6863"/>
    <w:rsid w:val="005B6690"/>
    <w:rsid w:val="005C3EFB"/>
    <w:rsid w:val="005D249C"/>
    <w:rsid w:val="005D3C73"/>
    <w:rsid w:val="005D6197"/>
    <w:rsid w:val="005E31FD"/>
    <w:rsid w:val="005E342D"/>
    <w:rsid w:val="005E3C70"/>
    <w:rsid w:val="005E5744"/>
    <w:rsid w:val="005F2397"/>
    <w:rsid w:val="005F78D6"/>
    <w:rsid w:val="00602B18"/>
    <w:rsid w:val="0060624F"/>
    <w:rsid w:val="006118AB"/>
    <w:rsid w:val="00620975"/>
    <w:rsid w:val="006219E4"/>
    <w:rsid w:val="006223B9"/>
    <w:rsid w:val="00631964"/>
    <w:rsid w:val="00635984"/>
    <w:rsid w:val="006405F3"/>
    <w:rsid w:val="00644197"/>
    <w:rsid w:val="00646445"/>
    <w:rsid w:val="006477F3"/>
    <w:rsid w:val="00651039"/>
    <w:rsid w:val="0065222F"/>
    <w:rsid w:val="00652460"/>
    <w:rsid w:val="00661B21"/>
    <w:rsid w:val="00666143"/>
    <w:rsid w:val="006739DA"/>
    <w:rsid w:val="00673F37"/>
    <w:rsid w:val="00674C37"/>
    <w:rsid w:val="00682181"/>
    <w:rsid w:val="00683379"/>
    <w:rsid w:val="00687CC8"/>
    <w:rsid w:val="00690A9C"/>
    <w:rsid w:val="00696474"/>
    <w:rsid w:val="006A135B"/>
    <w:rsid w:val="006A2034"/>
    <w:rsid w:val="006A2DE2"/>
    <w:rsid w:val="006B0913"/>
    <w:rsid w:val="006B3B86"/>
    <w:rsid w:val="006B7543"/>
    <w:rsid w:val="006C021F"/>
    <w:rsid w:val="006C7606"/>
    <w:rsid w:val="006D1FD3"/>
    <w:rsid w:val="006D66D5"/>
    <w:rsid w:val="006E3414"/>
    <w:rsid w:val="006E5BB5"/>
    <w:rsid w:val="006E6439"/>
    <w:rsid w:val="006F2892"/>
    <w:rsid w:val="006F51DB"/>
    <w:rsid w:val="0070750A"/>
    <w:rsid w:val="0071057E"/>
    <w:rsid w:val="007140DE"/>
    <w:rsid w:val="00714DE0"/>
    <w:rsid w:val="00715117"/>
    <w:rsid w:val="00716FDC"/>
    <w:rsid w:val="007173FF"/>
    <w:rsid w:val="00722DFD"/>
    <w:rsid w:val="007251E4"/>
    <w:rsid w:val="007255D6"/>
    <w:rsid w:val="0072599E"/>
    <w:rsid w:val="00725AB5"/>
    <w:rsid w:val="00727305"/>
    <w:rsid w:val="0074232C"/>
    <w:rsid w:val="00743357"/>
    <w:rsid w:val="007537D2"/>
    <w:rsid w:val="00757406"/>
    <w:rsid w:val="007833AB"/>
    <w:rsid w:val="0078540F"/>
    <w:rsid w:val="00791B5E"/>
    <w:rsid w:val="00791D26"/>
    <w:rsid w:val="00792A10"/>
    <w:rsid w:val="00792F47"/>
    <w:rsid w:val="00797505"/>
    <w:rsid w:val="00797D33"/>
    <w:rsid w:val="007A6BE4"/>
    <w:rsid w:val="007B3B58"/>
    <w:rsid w:val="007B45B1"/>
    <w:rsid w:val="007B4C34"/>
    <w:rsid w:val="007D3793"/>
    <w:rsid w:val="007D4C6A"/>
    <w:rsid w:val="007E311A"/>
    <w:rsid w:val="007E43FB"/>
    <w:rsid w:val="007E5E0F"/>
    <w:rsid w:val="007F1336"/>
    <w:rsid w:val="007F3F2D"/>
    <w:rsid w:val="007F5AB3"/>
    <w:rsid w:val="00807DE7"/>
    <w:rsid w:val="008114E1"/>
    <w:rsid w:val="008118A9"/>
    <w:rsid w:val="00812F30"/>
    <w:rsid w:val="008168E0"/>
    <w:rsid w:val="00821F16"/>
    <w:rsid w:val="00823993"/>
    <w:rsid w:val="00827603"/>
    <w:rsid w:val="008324DC"/>
    <w:rsid w:val="00833F91"/>
    <w:rsid w:val="00841142"/>
    <w:rsid w:val="00842BAD"/>
    <w:rsid w:val="008506C7"/>
    <w:rsid w:val="00852FE2"/>
    <w:rsid w:val="00853105"/>
    <w:rsid w:val="008568A7"/>
    <w:rsid w:val="00862028"/>
    <w:rsid w:val="00865716"/>
    <w:rsid w:val="00872376"/>
    <w:rsid w:val="008727D6"/>
    <w:rsid w:val="008939F3"/>
    <w:rsid w:val="008957A0"/>
    <w:rsid w:val="00896F10"/>
    <w:rsid w:val="008A28C4"/>
    <w:rsid w:val="008A2DD2"/>
    <w:rsid w:val="008A686A"/>
    <w:rsid w:val="008B0925"/>
    <w:rsid w:val="008B15F3"/>
    <w:rsid w:val="008B25EB"/>
    <w:rsid w:val="008B44BC"/>
    <w:rsid w:val="008B73B6"/>
    <w:rsid w:val="008B7E2F"/>
    <w:rsid w:val="008C2503"/>
    <w:rsid w:val="008C43BC"/>
    <w:rsid w:val="008C6E3E"/>
    <w:rsid w:val="008C773B"/>
    <w:rsid w:val="008D0B81"/>
    <w:rsid w:val="008D32BD"/>
    <w:rsid w:val="008D378D"/>
    <w:rsid w:val="008D3C8B"/>
    <w:rsid w:val="008E60E8"/>
    <w:rsid w:val="008F1EF8"/>
    <w:rsid w:val="008F5D73"/>
    <w:rsid w:val="00901CCF"/>
    <w:rsid w:val="009026F8"/>
    <w:rsid w:val="0090540C"/>
    <w:rsid w:val="009067F6"/>
    <w:rsid w:val="00913D16"/>
    <w:rsid w:val="00915AE0"/>
    <w:rsid w:val="00922524"/>
    <w:rsid w:val="0092629D"/>
    <w:rsid w:val="00930B38"/>
    <w:rsid w:val="0093429A"/>
    <w:rsid w:val="00935DDE"/>
    <w:rsid w:val="00937BFA"/>
    <w:rsid w:val="00944F42"/>
    <w:rsid w:val="00947C72"/>
    <w:rsid w:val="009616A2"/>
    <w:rsid w:val="00962AD7"/>
    <w:rsid w:val="00963501"/>
    <w:rsid w:val="009643F5"/>
    <w:rsid w:val="0097111C"/>
    <w:rsid w:val="00972464"/>
    <w:rsid w:val="00972AAA"/>
    <w:rsid w:val="009757AE"/>
    <w:rsid w:val="00986A9F"/>
    <w:rsid w:val="009927FB"/>
    <w:rsid w:val="00992949"/>
    <w:rsid w:val="0099629A"/>
    <w:rsid w:val="009974E2"/>
    <w:rsid w:val="009A09CF"/>
    <w:rsid w:val="009A1BC6"/>
    <w:rsid w:val="009A2C3D"/>
    <w:rsid w:val="009B0B75"/>
    <w:rsid w:val="009B14F9"/>
    <w:rsid w:val="009B32B3"/>
    <w:rsid w:val="009B6EB2"/>
    <w:rsid w:val="009B722C"/>
    <w:rsid w:val="009C43FC"/>
    <w:rsid w:val="009C571E"/>
    <w:rsid w:val="009C5E2F"/>
    <w:rsid w:val="009C6D04"/>
    <w:rsid w:val="009D56AC"/>
    <w:rsid w:val="009D7BCE"/>
    <w:rsid w:val="009E18EC"/>
    <w:rsid w:val="009E7073"/>
    <w:rsid w:val="00A02708"/>
    <w:rsid w:val="00A0413A"/>
    <w:rsid w:val="00A15689"/>
    <w:rsid w:val="00A21A0A"/>
    <w:rsid w:val="00A26F6F"/>
    <w:rsid w:val="00A30B1B"/>
    <w:rsid w:val="00A325D4"/>
    <w:rsid w:val="00A33A38"/>
    <w:rsid w:val="00A4226B"/>
    <w:rsid w:val="00A4404D"/>
    <w:rsid w:val="00A5024F"/>
    <w:rsid w:val="00A50538"/>
    <w:rsid w:val="00A52243"/>
    <w:rsid w:val="00A526DD"/>
    <w:rsid w:val="00A52F93"/>
    <w:rsid w:val="00A63AAB"/>
    <w:rsid w:val="00A82B69"/>
    <w:rsid w:val="00A82CD7"/>
    <w:rsid w:val="00A851AE"/>
    <w:rsid w:val="00A85898"/>
    <w:rsid w:val="00A92A73"/>
    <w:rsid w:val="00A94552"/>
    <w:rsid w:val="00A962D3"/>
    <w:rsid w:val="00A97AC0"/>
    <w:rsid w:val="00AA1498"/>
    <w:rsid w:val="00AA54E0"/>
    <w:rsid w:val="00AC0915"/>
    <w:rsid w:val="00AC43FF"/>
    <w:rsid w:val="00AC5507"/>
    <w:rsid w:val="00AE02DE"/>
    <w:rsid w:val="00AE1BC6"/>
    <w:rsid w:val="00AF1B1C"/>
    <w:rsid w:val="00AF1DE8"/>
    <w:rsid w:val="00B0278C"/>
    <w:rsid w:val="00B071E4"/>
    <w:rsid w:val="00B076F2"/>
    <w:rsid w:val="00B20A0D"/>
    <w:rsid w:val="00B24098"/>
    <w:rsid w:val="00B2542A"/>
    <w:rsid w:val="00B27361"/>
    <w:rsid w:val="00B307B4"/>
    <w:rsid w:val="00B30C7E"/>
    <w:rsid w:val="00B31A28"/>
    <w:rsid w:val="00B35D0B"/>
    <w:rsid w:val="00B373FA"/>
    <w:rsid w:val="00B4034F"/>
    <w:rsid w:val="00B4526A"/>
    <w:rsid w:val="00B563EF"/>
    <w:rsid w:val="00B57753"/>
    <w:rsid w:val="00B61446"/>
    <w:rsid w:val="00B72260"/>
    <w:rsid w:val="00B860F0"/>
    <w:rsid w:val="00B91140"/>
    <w:rsid w:val="00B93788"/>
    <w:rsid w:val="00BA2656"/>
    <w:rsid w:val="00BA6C51"/>
    <w:rsid w:val="00BB2CAB"/>
    <w:rsid w:val="00BB3566"/>
    <w:rsid w:val="00BB7AF8"/>
    <w:rsid w:val="00BC5527"/>
    <w:rsid w:val="00BD0E52"/>
    <w:rsid w:val="00BD3460"/>
    <w:rsid w:val="00BE0E3F"/>
    <w:rsid w:val="00BE4299"/>
    <w:rsid w:val="00BE4D05"/>
    <w:rsid w:val="00BE5976"/>
    <w:rsid w:val="00BF0950"/>
    <w:rsid w:val="00BF1F4C"/>
    <w:rsid w:val="00BF3620"/>
    <w:rsid w:val="00C003CD"/>
    <w:rsid w:val="00C02A89"/>
    <w:rsid w:val="00C06A2E"/>
    <w:rsid w:val="00C07059"/>
    <w:rsid w:val="00C07196"/>
    <w:rsid w:val="00C10D97"/>
    <w:rsid w:val="00C16240"/>
    <w:rsid w:val="00C2212B"/>
    <w:rsid w:val="00C24AD6"/>
    <w:rsid w:val="00C2631F"/>
    <w:rsid w:val="00C33630"/>
    <w:rsid w:val="00C415AA"/>
    <w:rsid w:val="00C452A5"/>
    <w:rsid w:val="00C46FD4"/>
    <w:rsid w:val="00C541B6"/>
    <w:rsid w:val="00C569B0"/>
    <w:rsid w:val="00C65F53"/>
    <w:rsid w:val="00C67A03"/>
    <w:rsid w:val="00C71687"/>
    <w:rsid w:val="00C72BD7"/>
    <w:rsid w:val="00C93635"/>
    <w:rsid w:val="00CA11ED"/>
    <w:rsid w:val="00CA255D"/>
    <w:rsid w:val="00CA3D1B"/>
    <w:rsid w:val="00CB15DC"/>
    <w:rsid w:val="00CB4290"/>
    <w:rsid w:val="00CB4D3E"/>
    <w:rsid w:val="00CC188C"/>
    <w:rsid w:val="00CD1C1B"/>
    <w:rsid w:val="00CD268D"/>
    <w:rsid w:val="00CD40F7"/>
    <w:rsid w:val="00CD657B"/>
    <w:rsid w:val="00CE1EE9"/>
    <w:rsid w:val="00CE2DB3"/>
    <w:rsid w:val="00CF0A55"/>
    <w:rsid w:val="00CF0B0C"/>
    <w:rsid w:val="00CF2CCC"/>
    <w:rsid w:val="00CF3AF5"/>
    <w:rsid w:val="00CF4063"/>
    <w:rsid w:val="00CF5088"/>
    <w:rsid w:val="00CF6FDD"/>
    <w:rsid w:val="00D00629"/>
    <w:rsid w:val="00D049C3"/>
    <w:rsid w:val="00D06770"/>
    <w:rsid w:val="00D068CA"/>
    <w:rsid w:val="00D069EC"/>
    <w:rsid w:val="00D139AF"/>
    <w:rsid w:val="00D2031A"/>
    <w:rsid w:val="00D41809"/>
    <w:rsid w:val="00D50D9D"/>
    <w:rsid w:val="00D566E6"/>
    <w:rsid w:val="00D605C2"/>
    <w:rsid w:val="00D614E3"/>
    <w:rsid w:val="00D63CF7"/>
    <w:rsid w:val="00D671EA"/>
    <w:rsid w:val="00D83729"/>
    <w:rsid w:val="00D8409F"/>
    <w:rsid w:val="00D86E50"/>
    <w:rsid w:val="00D91BD3"/>
    <w:rsid w:val="00D95B93"/>
    <w:rsid w:val="00DA129C"/>
    <w:rsid w:val="00DA12CD"/>
    <w:rsid w:val="00DA1E8A"/>
    <w:rsid w:val="00DB0FDF"/>
    <w:rsid w:val="00DB3493"/>
    <w:rsid w:val="00DB6DAB"/>
    <w:rsid w:val="00DB79AD"/>
    <w:rsid w:val="00DC17CB"/>
    <w:rsid w:val="00DC57B0"/>
    <w:rsid w:val="00DD227A"/>
    <w:rsid w:val="00DD34AB"/>
    <w:rsid w:val="00DE5CF7"/>
    <w:rsid w:val="00DE6A33"/>
    <w:rsid w:val="00E01965"/>
    <w:rsid w:val="00E037C5"/>
    <w:rsid w:val="00E06BAA"/>
    <w:rsid w:val="00E2494C"/>
    <w:rsid w:val="00E25889"/>
    <w:rsid w:val="00E32BCB"/>
    <w:rsid w:val="00E34369"/>
    <w:rsid w:val="00E433BD"/>
    <w:rsid w:val="00E47E2D"/>
    <w:rsid w:val="00E51023"/>
    <w:rsid w:val="00E54F83"/>
    <w:rsid w:val="00E625D0"/>
    <w:rsid w:val="00E66537"/>
    <w:rsid w:val="00E738C1"/>
    <w:rsid w:val="00E81FD9"/>
    <w:rsid w:val="00E8328D"/>
    <w:rsid w:val="00E963C6"/>
    <w:rsid w:val="00EA3001"/>
    <w:rsid w:val="00EA540C"/>
    <w:rsid w:val="00EA7846"/>
    <w:rsid w:val="00EA7DD1"/>
    <w:rsid w:val="00EC3E44"/>
    <w:rsid w:val="00EC5D77"/>
    <w:rsid w:val="00ED13A8"/>
    <w:rsid w:val="00ED4ECE"/>
    <w:rsid w:val="00ED5980"/>
    <w:rsid w:val="00ED7E7D"/>
    <w:rsid w:val="00EF03E5"/>
    <w:rsid w:val="00EF6457"/>
    <w:rsid w:val="00EF6FFA"/>
    <w:rsid w:val="00F0479C"/>
    <w:rsid w:val="00F10177"/>
    <w:rsid w:val="00F1029B"/>
    <w:rsid w:val="00F213E5"/>
    <w:rsid w:val="00F279AF"/>
    <w:rsid w:val="00F33813"/>
    <w:rsid w:val="00F35B00"/>
    <w:rsid w:val="00F443C5"/>
    <w:rsid w:val="00F52B32"/>
    <w:rsid w:val="00F60C85"/>
    <w:rsid w:val="00F63CDD"/>
    <w:rsid w:val="00F701B5"/>
    <w:rsid w:val="00F71A9E"/>
    <w:rsid w:val="00F73AEB"/>
    <w:rsid w:val="00F73DEE"/>
    <w:rsid w:val="00F740FA"/>
    <w:rsid w:val="00F83910"/>
    <w:rsid w:val="00F86827"/>
    <w:rsid w:val="00F8784C"/>
    <w:rsid w:val="00F92DEB"/>
    <w:rsid w:val="00FA197D"/>
    <w:rsid w:val="00FA56B8"/>
    <w:rsid w:val="00FA63F4"/>
    <w:rsid w:val="00FB2BCA"/>
    <w:rsid w:val="00FC20BE"/>
    <w:rsid w:val="00FC34F8"/>
    <w:rsid w:val="00FC44ED"/>
    <w:rsid w:val="00FC4DD3"/>
    <w:rsid w:val="00FC538A"/>
    <w:rsid w:val="00FD28B9"/>
    <w:rsid w:val="00FE46A0"/>
    <w:rsid w:val="00FE5582"/>
    <w:rsid w:val="00FE5CD2"/>
    <w:rsid w:val="00FF184E"/>
    <w:rsid w:val="00FF2D4D"/>
    <w:rsid w:val="00FF39DB"/>
    <w:rsid w:val="00FF4E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a2b593"/>
      <o:colormenu v:ext="edit" fillcolor="#a2b593"/>
    </o:shapedefaults>
    <o:shapelayout v:ext="edit">
      <o:idmap v:ext="edit" data="1"/>
    </o:shapelayout>
  </w:shapeDefaults>
  <w:decimalSymbol w:val="."/>
  <w:listSeparator w:val=","/>
  <w14:docId w14:val="36757D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Heading 2 - Section,Heading 2: AIM"/>
    <w:basedOn w:val="Paragraph"/>
    <w:next w:val="Paragraph"/>
    <w:link w:val="Heading2Char"/>
    <w:autoRedefine/>
    <w:uiPriority w:val="9"/>
    <w:unhideWhenUsed/>
    <w:qFormat/>
    <w:rsid w:val="003D168C"/>
    <w:pPr>
      <w:keepNext/>
      <w:keepLines/>
      <w:spacing w:after="0" w:line="240" w:lineRule="auto"/>
      <w:jc w:val="center"/>
      <w:outlineLvl w:val="1"/>
      <w:pPrChange w:id="0" w:author="Aleksander Hansen" w:date="2013-02-15T20:42:00Z">
        <w:pPr>
          <w:keepNext/>
          <w:keepLines/>
          <w:spacing w:before="200"/>
          <w:outlineLvl w:val="1"/>
        </w:pPr>
      </w:pPrChange>
    </w:pPr>
    <w:rPr>
      <w:rFonts w:ascii="Trebuchet MS" w:eastAsiaTheme="majorEastAsia" w:hAnsi="Trebuchet MS" w:cstheme="majorBidi"/>
      <w:b/>
      <w:bCs/>
      <w:color w:val="598774"/>
      <w:sz w:val="26"/>
      <w:szCs w:val="26"/>
      <w:lang w:bidi="ar-SA"/>
      <w:rPrChange w:id="0" w:author="Aleksander Hansen" w:date="2013-02-15T20:42:00Z">
        <w:rPr>
          <w:rFonts w:ascii="Trebuchet MS" w:eastAsiaTheme="majorEastAsia" w:hAnsi="Trebuchet MS" w:cstheme="majorBidi"/>
          <w:b/>
          <w:bCs/>
          <w:color w:val="598774"/>
          <w:sz w:val="26"/>
          <w:szCs w:val="26"/>
          <w:lang w:val="en-US" w:eastAsia="en-US" w:bidi="ar-SA"/>
        </w:rPr>
      </w:rPrChange>
    </w:rPr>
  </w:style>
  <w:style w:type="paragraph" w:styleId="Heading3">
    <w:name w:val="heading 3"/>
    <w:aliases w:val="Heading 3 - Subsection,Heading 3: SubAIM"/>
    <w:basedOn w:val="Paragraph"/>
    <w:next w:val="Paragraph"/>
    <w:link w:val="Heading3Char"/>
    <w:autoRedefine/>
    <w:uiPriority w:val="9"/>
    <w:unhideWhenUsed/>
    <w:qFormat/>
    <w:rsid w:val="001D6872"/>
    <w:pPr>
      <w:keepNext/>
      <w:keepLines/>
      <w:spacing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semiHidden/>
    <w:unhideWhenUsed/>
    <w:qFormat/>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semiHidden/>
    <w:unhideWhenUsed/>
    <w:qFormat/>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Heading 2 - Section Char,Heading 2: AIM Char"/>
    <w:basedOn w:val="DefaultParagraphFont"/>
    <w:link w:val="Heading2"/>
    <w:uiPriority w:val="9"/>
    <w:rsid w:val="003D168C"/>
    <w:rPr>
      <w:rFonts w:ascii="Trebuchet MS" w:eastAsiaTheme="majorEastAsia" w:hAnsi="Trebuchet MS" w:cstheme="majorBidi"/>
      <w:b/>
      <w:bCs/>
      <w:color w:val="598774"/>
      <w:sz w:val="26"/>
      <w:szCs w:val="26"/>
    </w:rPr>
  </w:style>
  <w:style w:type="character" w:customStyle="1" w:styleId="Heading3Char">
    <w:name w:val="Heading 3 Char"/>
    <w:aliases w:val="Heading 3 - Subsection Char,Heading 3: SubAIM Char"/>
    <w:basedOn w:val="DefaultParagraphFont"/>
    <w:link w:val="Heading3"/>
    <w:uiPriority w:val="9"/>
    <w:rsid w:val="001D6872"/>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semiHidden/>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BC5527"/>
    <w:rPr>
      <w:b/>
      <w:bCs/>
      <w:smallCaps/>
      <w:spacing w:val="5"/>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E037C5"/>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rFonts w:asciiTheme="minorHAnsi" w:hAnsiTheme="minorHAnsi"/>
      <w:smallCaps/>
      <w:sz w:val="22"/>
      <w:szCs w:val="22"/>
    </w:rPr>
  </w:style>
  <w:style w:type="paragraph" w:styleId="TOC3">
    <w:name w:val="toc 3"/>
    <w:basedOn w:val="Normal"/>
    <w:next w:val="Normal"/>
    <w:autoRedefine/>
    <w:uiPriority w:val="39"/>
    <w:unhideWhenUsed/>
    <w:rsid w:val="005F2397"/>
    <w:pPr>
      <w:ind w:left="480"/>
    </w:pPr>
    <w:rPr>
      <w:rFonts w:asciiTheme="minorHAnsi" w:hAnsiTheme="minorHAnsi"/>
      <w:i/>
      <w:sz w:val="22"/>
      <w:szCs w:val="22"/>
    </w:rPr>
  </w:style>
  <w:style w:type="paragraph" w:styleId="TOC4">
    <w:name w:val="toc 4"/>
    <w:basedOn w:val="Normal"/>
    <w:next w:val="Normal"/>
    <w:autoRedefine/>
    <w:uiPriority w:val="39"/>
    <w:unhideWhenUsed/>
    <w:rsid w:val="005F2397"/>
    <w:pPr>
      <w:ind w:left="720"/>
    </w:pPr>
    <w:rPr>
      <w:rFonts w:asciiTheme="minorHAnsi" w:hAnsiTheme="minorHAnsi"/>
      <w:sz w:val="18"/>
      <w:szCs w:val="18"/>
    </w:rPr>
  </w:style>
  <w:style w:type="paragraph" w:styleId="TOC5">
    <w:name w:val="toc 5"/>
    <w:basedOn w:val="Normal"/>
    <w:next w:val="Normal"/>
    <w:autoRedefine/>
    <w:uiPriority w:val="39"/>
    <w:unhideWhenUsed/>
    <w:rsid w:val="005F2397"/>
    <w:pPr>
      <w:ind w:left="960"/>
    </w:pPr>
    <w:rPr>
      <w:rFonts w:asciiTheme="minorHAnsi" w:hAnsiTheme="minorHAnsi"/>
      <w:sz w:val="18"/>
      <w:szCs w:val="18"/>
    </w:rPr>
  </w:style>
  <w:style w:type="paragraph" w:styleId="TOC6">
    <w:name w:val="toc 6"/>
    <w:basedOn w:val="Normal"/>
    <w:next w:val="Normal"/>
    <w:autoRedefine/>
    <w:uiPriority w:val="39"/>
    <w:unhideWhenUsed/>
    <w:rsid w:val="005F2397"/>
    <w:pPr>
      <w:ind w:left="1200"/>
    </w:pPr>
    <w:rPr>
      <w:rFonts w:asciiTheme="minorHAnsi" w:hAnsiTheme="minorHAnsi"/>
      <w:sz w:val="18"/>
      <w:szCs w:val="18"/>
    </w:rPr>
  </w:style>
  <w:style w:type="paragraph" w:styleId="TOC7">
    <w:name w:val="toc 7"/>
    <w:basedOn w:val="Normal"/>
    <w:next w:val="Normal"/>
    <w:autoRedefine/>
    <w:uiPriority w:val="39"/>
    <w:unhideWhenUsed/>
    <w:rsid w:val="005F2397"/>
    <w:pPr>
      <w:ind w:left="1440"/>
    </w:pPr>
    <w:rPr>
      <w:rFonts w:asciiTheme="minorHAnsi" w:hAnsiTheme="minorHAnsi"/>
      <w:sz w:val="18"/>
      <w:szCs w:val="18"/>
    </w:rPr>
  </w:style>
  <w:style w:type="paragraph" w:styleId="TOC8">
    <w:name w:val="toc 8"/>
    <w:basedOn w:val="Normal"/>
    <w:next w:val="Normal"/>
    <w:autoRedefine/>
    <w:uiPriority w:val="39"/>
    <w:unhideWhenUsed/>
    <w:rsid w:val="005F2397"/>
    <w:pPr>
      <w:ind w:left="1680"/>
    </w:pPr>
    <w:rPr>
      <w:rFonts w:asciiTheme="minorHAnsi" w:hAnsiTheme="minorHAnsi"/>
      <w:sz w:val="18"/>
      <w:szCs w:val="18"/>
    </w:rPr>
  </w:style>
  <w:style w:type="paragraph" w:styleId="TOC9">
    <w:name w:val="toc 9"/>
    <w:basedOn w:val="Normal"/>
    <w:next w:val="Normal"/>
    <w:autoRedefine/>
    <w:uiPriority w:val="39"/>
    <w:unhideWhenUsed/>
    <w:rsid w:val="005F2397"/>
    <w:pPr>
      <w:ind w:left="1920"/>
    </w:pPr>
    <w:rPr>
      <w:rFonts w:asciiTheme="minorHAnsi" w:hAnsiTheme="minorHAnsi"/>
      <w:sz w:val="18"/>
      <w:szCs w:val="18"/>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BT-Normal">
    <w:name w:val="BT-Normal"/>
    <w:link w:val="BT-NormalChar"/>
    <w:autoRedefine/>
    <w:qFormat/>
    <w:rsid w:val="006C021F"/>
    <w:pPr>
      <w:pPrChange w:id="1" w:author="Aleksander Hansen" w:date="2013-02-14T19:09:00Z">
        <w:pPr/>
      </w:pPrChange>
    </w:pPr>
    <w:rPr>
      <w:rFonts w:ascii="Calibri" w:hAnsi="Calibri" w:cs="Calibri"/>
      <w:color w:val="000000"/>
      <w:kern w:val="24"/>
      <w:lang w:bidi="en-US"/>
      <w:rPrChange w:id="1" w:author="Aleksander Hansen" w:date="2013-02-14T19:09:00Z">
        <w:rPr>
          <w:rFonts w:ascii="Calibri" w:eastAsiaTheme="minorEastAsia" w:hAnsi="Calibri" w:cs="Calibri"/>
          <w:color w:val="000000"/>
          <w:kern w:val="24"/>
          <w:sz w:val="24"/>
          <w:szCs w:val="24"/>
          <w:lang w:val="en-US" w:eastAsia="en-US" w:bidi="en-US"/>
        </w:rPr>
      </w:rPrChange>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rFonts w:asciiTheme="minorHAnsi" w:hAnsiTheme="minorHAnsi"/>
      <w:b/>
      <w:caps/>
      <w:sz w:val="22"/>
      <w:szCs w:val="22"/>
    </w:rPr>
  </w:style>
  <w:style w:type="paragraph" w:styleId="EndnoteText">
    <w:name w:val="endnote text"/>
    <w:basedOn w:val="Normal"/>
    <w:link w:val="EndnoteTextChar"/>
    <w:uiPriority w:val="99"/>
    <w:semiHidden/>
    <w:unhideWhenUsed/>
    <w:rsid w:val="005F2397"/>
    <w:rPr>
      <w:sz w:val="20"/>
      <w:szCs w:val="20"/>
    </w:rPr>
  </w:style>
  <w:style w:type="character" w:customStyle="1" w:styleId="EndnoteTextChar">
    <w:name w:val="Endnote Text Char"/>
    <w:basedOn w:val="DefaultParagraphFont"/>
    <w:link w:val="EndnoteText"/>
    <w:uiPriority w:val="99"/>
    <w:semiHidden/>
    <w:rsid w:val="005F2397"/>
    <w:rPr>
      <w:sz w:val="20"/>
      <w:szCs w:val="20"/>
      <w:lang w:bidi="en-US"/>
    </w:rPr>
  </w:style>
  <w:style w:type="character" w:styleId="EndnoteReference">
    <w:name w:val="endnote reference"/>
    <w:basedOn w:val="DefaultParagraphFont"/>
    <w:uiPriority w:val="99"/>
    <w:semiHidden/>
    <w:unhideWhenUsed/>
    <w:rsid w:val="005F2397"/>
    <w:rPr>
      <w:vertAlign w:val="superscript"/>
    </w:rPr>
  </w:style>
  <w:style w:type="character" w:styleId="FollowedHyperlink">
    <w:name w:val="FollowedHyperlink"/>
    <w:basedOn w:val="DefaultParagraphFont"/>
    <w:uiPriority w:val="99"/>
    <w:semiHidden/>
    <w:unhideWhenUsed/>
    <w:rsid w:val="005F2397"/>
    <w:rPr>
      <w:color w:val="800080" w:themeColor="followedHyperlink"/>
      <w:u w:val="single"/>
    </w:rPr>
  </w:style>
  <w:style w:type="character" w:styleId="Strong">
    <w:name w:val="Strong"/>
    <w:basedOn w:val="DefaultParagraphFont"/>
    <w:uiPriority w:val="22"/>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iPriority w:val="99"/>
    <w:unhideWhenUsed/>
    <w:rsid w:val="00AF1DE8"/>
  </w:style>
  <w:style w:type="character" w:customStyle="1" w:styleId="FootnoteTextChar">
    <w:name w:val="Footnote Text Char"/>
    <w:basedOn w:val="DefaultParagraphFont"/>
    <w:link w:val="FootnoteText"/>
    <w:uiPriority w:val="99"/>
    <w:rsid w:val="00AF1DE8"/>
  </w:style>
  <w:style w:type="character" w:styleId="FootnoteReference">
    <w:name w:val="footnote reference"/>
    <w:basedOn w:val="DefaultParagraphFont"/>
    <w:uiPriority w:val="99"/>
    <w:unhideWhenUsed/>
    <w:rsid w:val="00AF1DE8"/>
    <w:rPr>
      <w:vertAlign w:val="superscript"/>
    </w:rPr>
  </w:style>
  <w:style w:type="character" w:customStyle="1" w:styleId="BT-NormalChar">
    <w:name w:val="BT-Normal Char"/>
    <w:basedOn w:val="DefaultParagraphFont"/>
    <w:link w:val="BT-Normal"/>
    <w:rsid w:val="006C021F"/>
    <w:rPr>
      <w:rFonts w:ascii="Calibri" w:hAnsi="Calibri" w:cs="Calibri"/>
      <w:color w:val="000000"/>
      <w:kern w:val="24"/>
      <w:lang w:bidi="en-US"/>
    </w:rPr>
  </w:style>
  <w:style w:type="character" w:customStyle="1" w:styleId="BT-NormalCharacter">
    <w:name w:val="BT-Normal(Character)"/>
    <w:uiPriority w:val="1"/>
    <w:qFormat/>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iPriority w:val="99"/>
    <w:semiHidden/>
    <w:unhideWhenUsed/>
    <w:rsid w:val="00B31A28"/>
  </w:style>
  <w:style w:type="numbering" w:customStyle="1" w:styleId="Style1">
    <w:name w:val="Style1"/>
    <w:uiPriority w:val="99"/>
    <w:rsid w:val="00EC3E44"/>
    <w:pPr>
      <w:numPr>
        <w:numId w:val="55"/>
      </w:numPr>
    </w:pPr>
  </w:style>
  <w:style w:type="numbering" w:styleId="1ai">
    <w:name w:val="Outline List 1"/>
    <w:basedOn w:val="NoList"/>
    <w:uiPriority w:val="99"/>
    <w:semiHidden/>
    <w:unhideWhenUsed/>
    <w:rsid w:val="007D4C6A"/>
    <w:pPr>
      <w:numPr>
        <w:numId w:val="42"/>
      </w:numPr>
    </w:pPr>
  </w:style>
  <w:style w:type="character" w:customStyle="1" w:styleId="apple-converted-space">
    <w:name w:val="apple-converted-space"/>
    <w:basedOn w:val="DefaultParagraphFont"/>
    <w:rsid w:val="00A4226B"/>
  </w:style>
  <w:style w:type="paragraph" w:styleId="Index1">
    <w:name w:val="index 1"/>
    <w:basedOn w:val="Normal"/>
    <w:next w:val="Normal"/>
    <w:autoRedefine/>
    <w:uiPriority w:val="99"/>
    <w:unhideWhenUsed/>
    <w:rsid w:val="00153329"/>
    <w:pPr>
      <w:ind w:left="240" w:hanging="240"/>
    </w:pPr>
    <w:rPr>
      <w:rFonts w:asciiTheme="minorHAnsi" w:hAnsiTheme="minorHAnsi"/>
      <w:sz w:val="18"/>
      <w:szCs w:val="18"/>
    </w:rPr>
  </w:style>
  <w:style w:type="paragraph" w:styleId="Index2">
    <w:name w:val="index 2"/>
    <w:basedOn w:val="Normal"/>
    <w:next w:val="Normal"/>
    <w:autoRedefine/>
    <w:uiPriority w:val="99"/>
    <w:unhideWhenUsed/>
    <w:rsid w:val="00153329"/>
    <w:pPr>
      <w:ind w:left="480" w:hanging="240"/>
    </w:pPr>
    <w:rPr>
      <w:rFonts w:asciiTheme="minorHAnsi" w:hAnsiTheme="minorHAnsi"/>
      <w:sz w:val="18"/>
      <w:szCs w:val="18"/>
    </w:rPr>
  </w:style>
  <w:style w:type="paragraph" w:styleId="Index3">
    <w:name w:val="index 3"/>
    <w:basedOn w:val="Normal"/>
    <w:next w:val="Normal"/>
    <w:autoRedefine/>
    <w:uiPriority w:val="99"/>
    <w:unhideWhenUsed/>
    <w:rsid w:val="00153329"/>
    <w:pPr>
      <w:ind w:left="720" w:hanging="240"/>
    </w:pPr>
    <w:rPr>
      <w:rFonts w:asciiTheme="minorHAnsi" w:hAnsiTheme="minorHAnsi"/>
      <w:sz w:val="18"/>
      <w:szCs w:val="18"/>
    </w:rPr>
  </w:style>
  <w:style w:type="paragraph" w:styleId="Index4">
    <w:name w:val="index 4"/>
    <w:basedOn w:val="Normal"/>
    <w:next w:val="Normal"/>
    <w:autoRedefine/>
    <w:uiPriority w:val="99"/>
    <w:unhideWhenUsed/>
    <w:rsid w:val="00153329"/>
    <w:pPr>
      <w:ind w:left="960" w:hanging="240"/>
    </w:pPr>
    <w:rPr>
      <w:rFonts w:asciiTheme="minorHAnsi" w:hAnsiTheme="minorHAnsi"/>
      <w:sz w:val="18"/>
      <w:szCs w:val="18"/>
    </w:rPr>
  </w:style>
  <w:style w:type="paragraph" w:styleId="Index5">
    <w:name w:val="index 5"/>
    <w:basedOn w:val="Normal"/>
    <w:next w:val="Normal"/>
    <w:autoRedefine/>
    <w:uiPriority w:val="99"/>
    <w:unhideWhenUsed/>
    <w:rsid w:val="00153329"/>
    <w:pPr>
      <w:ind w:left="1200" w:hanging="240"/>
    </w:pPr>
    <w:rPr>
      <w:rFonts w:asciiTheme="minorHAnsi" w:hAnsiTheme="minorHAnsi"/>
      <w:sz w:val="18"/>
      <w:szCs w:val="18"/>
    </w:rPr>
  </w:style>
  <w:style w:type="paragraph" w:styleId="Index6">
    <w:name w:val="index 6"/>
    <w:basedOn w:val="Normal"/>
    <w:next w:val="Normal"/>
    <w:autoRedefine/>
    <w:uiPriority w:val="99"/>
    <w:unhideWhenUsed/>
    <w:rsid w:val="00153329"/>
    <w:pPr>
      <w:ind w:left="1440" w:hanging="240"/>
    </w:pPr>
    <w:rPr>
      <w:rFonts w:asciiTheme="minorHAnsi" w:hAnsiTheme="minorHAnsi"/>
      <w:sz w:val="18"/>
      <w:szCs w:val="18"/>
    </w:rPr>
  </w:style>
  <w:style w:type="paragraph" w:styleId="Index7">
    <w:name w:val="index 7"/>
    <w:basedOn w:val="Normal"/>
    <w:next w:val="Normal"/>
    <w:autoRedefine/>
    <w:uiPriority w:val="99"/>
    <w:unhideWhenUsed/>
    <w:rsid w:val="00153329"/>
    <w:pPr>
      <w:ind w:left="1680" w:hanging="240"/>
    </w:pPr>
    <w:rPr>
      <w:rFonts w:asciiTheme="minorHAnsi" w:hAnsiTheme="minorHAnsi"/>
      <w:sz w:val="18"/>
      <w:szCs w:val="18"/>
    </w:rPr>
  </w:style>
  <w:style w:type="paragraph" w:styleId="Index8">
    <w:name w:val="index 8"/>
    <w:basedOn w:val="Normal"/>
    <w:next w:val="Normal"/>
    <w:autoRedefine/>
    <w:uiPriority w:val="99"/>
    <w:unhideWhenUsed/>
    <w:rsid w:val="00153329"/>
    <w:pPr>
      <w:ind w:left="1920" w:hanging="240"/>
    </w:pPr>
    <w:rPr>
      <w:rFonts w:asciiTheme="minorHAnsi" w:hAnsiTheme="minorHAnsi"/>
      <w:sz w:val="18"/>
      <w:szCs w:val="18"/>
    </w:rPr>
  </w:style>
  <w:style w:type="paragraph" w:styleId="Index9">
    <w:name w:val="index 9"/>
    <w:basedOn w:val="Normal"/>
    <w:next w:val="Normal"/>
    <w:autoRedefine/>
    <w:uiPriority w:val="99"/>
    <w:unhideWhenUsed/>
    <w:rsid w:val="00153329"/>
    <w:pPr>
      <w:ind w:left="2160" w:hanging="240"/>
    </w:pPr>
    <w:rPr>
      <w:rFonts w:asciiTheme="minorHAnsi" w:hAnsiTheme="minorHAnsi"/>
      <w:sz w:val="18"/>
      <w:szCs w:val="18"/>
    </w:rPr>
  </w:style>
  <w:style w:type="paragraph" w:styleId="IndexHeading">
    <w:name w:val="index heading"/>
    <w:basedOn w:val="Normal"/>
    <w:next w:val="Index1"/>
    <w:uiPriority w:val="99"/>
    <w:unhideWhenUsed/>
    <w:rsid w:val="00153329"/>
    <w:pPr>
      <w:spacing w:before="240" w:after="120"/>
      <w:jc w:val="center"/>
    </w:pPr>
    <w:rPr>
      <w:rFonts w:asciiTheme="minorHAnsi" w:hAnsiTheme="minorHAnsi"/>
      <w:b/>
      <w:sz w:val="26"/>
      <w:szCs w:val="2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Heading 2 - Section,Heading 2: AIM"/>
    <w:basedOn w:val="Paragraph"/>
    <w:next w:val="Paragraph"/>
    <w:link w:val="Heading2Char"/>
    <w:autoRedefine/>
    <w:uiPriority w:val="9"/>
    <w:unhideWhenUsed/>
    <w:qFormat/>
    <w:rsid w:val="003D168C"/>
    <w:pPr>
      <w:keepNext/>
      <w:keepLines/>
      <w:spacing w:after="0" w:line="240" w:lineRule="auto"/>
      <w:jc w:val="center"/>
      <w:outlineLvl w:val="1"/>
      <w:pPrChange w:id="2" w:author="Aleksander Hansen" w:date="2013-02-15T20:42:00Z">
        <w:pPr>
          <w:keepNext/>
          <w:keepLines/>
          <w:spacing w:before="200"/>
          <w:outlineLvl w:val="1"/>
        </w:pPr>
      </w:pPrChange>
    </w:pPr>
    <w:rPr>
      <w:rFonts w:ascii="Trebuchet MS" w:eastAsiaTheme="majorEastAsia" w:hAnsi="Trebuchet MS" w:cstheme="majorBidi"/>
      <w:b/>
      <w:bCs/>
      <w:color w:val="598774"/>
      <w:sz w:val="26"/>
      <w:szCs w:val="26"/>
      <w:lang w:bidi="ar-SA"/>
      <w:rPrChange w:id="2" w:author="Aleksander Hansen" w:date="2013-02-15T20:42:00Z">
        <w:rPr>
          <w:rFonts w:ascii="Trebuchet MS" w:eastAsiaTheme="majorEastAsia" w:hAnsi="Trebuchet MS" w:cstheme="majorBidi"/>
          <w:b/>
          <w:bCs/>
          <w:color w:val="598774"/>
          <w:sz w:val="26"/>
          <w:szCs w:val="26"/>
          <w:lang w:val="en-US" w:eastAsia="en-US" w:bidi="ar-SA"/>
        </w:rPr>
      </w:rPrChange>
    </w:rPr>
  </w:style>
  <w:style w:type="paragraph" w:styleId="Heading3">
    <w:name w:val="heading 3"/>
    <w:aliases w:val="Heading 3 - Subsection,Heading 3: SubAIM"/>
    <w:basedOn w:val="Paragraph"/>
    <w:next w:val="Paragraph"/>
    <w:link w:val="Heading3Char"/>
    <w:autoRedefine/>
    <w:uiPriority w:val="9"/>
    <w:unhideWhenUsed/>
    <w:qFormat/>
    <w:rsid w:val="001D6872"/>
    <w:pPr>
      <w:keepNext/>
      <w:keepLines/>
      <w:spacing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semiHidden/>
    <w:unhideWhenUsed/>
    <w:qFormat/>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semiHidden/>
    <w:unhideWhenUsed/>
    <w:qFormat/>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Heading 2 - Section Char,Heading 2: AIM Char"/>
    <w:basedOn w:val="DefaultParagraphFont"/>
    <w:link w:val="Heading2"/>
    <w:uiPriority w:val="9"/>
    <w:rsid w:val="003D168C"/>
    <w:rPr>
      <w:rFonts w:ascii="Trebuchet MS" w:eastAsiaTheme="majorEastAsia" w:hAnsi="Trebuchet MS" w:cstheme="majorBidi"/>
      <w:b/>
      <w:bCs/>
      <w:color w:val="598774"/>
      <w:sz w:val="26"/>
      <w:szCs w:val="26"/>
    </w:rPr>
  </w:style>
  <w:style w:type="character" w:customStyle="1" w:styleId="Heading3Char">
    <w:name w:val="Heading 3 Char"/>
    <w:aliases w:val="Heading 3 - Subsection Char,Heading 3: SubAIM Char"/>
    <w:basedOn w:val="DefaultParagraphFont"/>
    <w:link w:val="Heading3"/>
    <w:uiPriority w:val="9"/>
    <w:rsid w:val="001D6872"/>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semiHidden/>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BC5527"/>
    <w:rPr>
      <w:b/>
      <w:bCs/>
      <w:smallCaps/>
      <w:spacing w:val="5"/>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E037C5"/>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rFonts w:asciiTheme="minorHAnsi" w:hAnsiTheme="minorHAnsi"/>
      <w:smallCaps/>
      <w:sz w:val="22"/>
      <w:szCs w:val="22"/>
    </w:rPr>
  </w:style>
  <w:style w:type="paragraph" w:styleId="TOC3">
    <w:name w:val="toc 3"/>
    <w:basedOn w:val="Normal"/>
    <w:next w:val="Normal"/>
    <w:autoRedefine/>
    <w:uiPriority w:val="39"/>
    <w:unhideWhenUsed/>
    <w:rsid w:val="005F2397"/>
    <w:pPr>
      <w:ind w:left="480"/>
    </w:pPr>
    <w:rPr>
      <w:rFonts w:asciiTheme="minorHAnsi" w:hAnsiTheme="minorHAnsi"/>
      <w:i/>
      <w:sz w:val="22"/>
      <w:szCs w:val="22"/>
    </w:rPr>
  </w:style>
  <w:style w:type="paragraph" w:styleId="TOC4">
    <w:name w:val="toc 4"/>
    <w:basedOn w:val="Normal"/>
    <w:next w:val="Normal"/>
    <w:autoRedefine/>
    <w:uiPriority w:val="39"/>
    <w:unhideWhenUsed/>
    <w:rsid w:val="005F2397"/>
    <w:pPr>
      <w:ind w:left="720"/>
    </w:pPr>
    <w:rPr>
      <w:rFonts w:asciiTheme="minorHAnsi" w:hAnsiTheme="minorHAnsi"/>
      <w:sz w:val="18"/>
      <w:szCs w:val="18"/>
    </w:rPr>
  </w:style>
  <w:style w:type="paragraph" w:styleId="TOC5">
    <w:name w:val="toc 5"/>
    <w:basedOn w:val="Normal"/>
    <w:next w:val="Normal"/>
    <w:autoRedefine/>
    <w:uiPriority w:val="39"/>
    <w:unhideWhenUsed/>
    <w:rsid w:val="005F2397"/>
    <w:pPr>
      <w:ind w:left="960"/>
    </w:pPr>
    <w:rPr>
      <w:rFonts w:asciiTheme="minorHAnsi" w:hAnsiTheme="minorHAnsi"/>
      <w:sz w:val="18"/>
      <w:szCs w:val="18"/>
    </w:rPr>
  </w:style>
  <w:style w:type="paragraph" w:styleId="TOC6">
    <w:name w:val="toc 6"/>
    <w:basedOn w:val="Normal"/>
    <w:next w:val="Normal"/>
    <w:autoRedefine/>
    <w:uiPriority w:val="39"/>
    <w:unhideWhenUsed/>
    <w:rsid w:val="005F2397"/>
    <w:pPr>
      <w:ind w:left="1200"/>
    </w:pPr>
    <w:rPr>
      <w:rFonts w:asciiTheme="minorHAnsi" w:hAnsiTheme="minorHAnsi"/>
      <w:sz w:val="18"/>
      <w:szCs w:val="18"/>
    </w:rPr>
  </w:style>
  <w:style w:type="paragraph" w:styleId="TOC7">
    <w:name w:val="toc 7"/>
    <w:basedOn w:val="Normal"/>
    <w:next w:val="Normal"/>
    <w:autoRedefine/>
    <w:uiPriority w:val="39"/>
    <w:unhideWhenUsed/>
    <w:rsid w:val="005F2397"/>
    <w:pPr>
      <w:ind w:left="1440"/>
    </w:pPr>
    <w:rPr>
      <w:rFonts w:asciiTheme="minorHAnsi" w:hAnsiTheme="minorHAnsi"/>
      <w:sz w:val="18"/>
      <w:szCs w:val="18"/>
    </w:rPr>
  </w:style>
  <w:style w:type="paragraph" w:styleId="TOC8">
    <w:name w:val="toc 8"/>
    <w:basedOn w:val="Normal"/>
    <w:next w:val="Normal"/>
    <w:autoRedefine/>
    <w:uiPriority w:val="39"/>
    <w:unhideWhenUsed/>
    <w:rsid w:val="005F2397"/>
    <w:pPr>
      <w:ind w:left="1680"/>
    </w:pPr>
    <w:rPr>
      <w:rFonts w:asciiTheme="minorHAnsi" w:hAnsiTheme="minorHAnsi"/>
      <w:sz w:val="18"/>
      <w:szCs w:val="18"/>
    </w:rPr>
  </w:style>
  <w:style w:type="paragraph" w:styleId="TOC9">
    <w:name w:val="toc 9"/>
    <w:basedOn w:val="Normal"/>
    <w:next w:val="Normal"/>
    <w:autoRedefine/>
    <w:uiPriority w:val="39"/>
    <w:unhideWhenUsed/>
    <w:rsid w:val="005F2397"/>
    <w:pPr>
      <w:ind w:left="1920"/>
    </w:pPr>
    <w:rPr>
      <w:rFonts w:asciiTheme="minorHAnsi" w:hAnsiTheme="minorHAnsi"/>
      <w:sz w:val="18"/>
      <w:szCs w:val="18"/>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BT-Normal">
    <w:name w:val="BT-Normal"/>
    <w:link w:val="BT-NormalChar"/>
    <w:autoRedefine/>
    <w:qFormat/>
    <w:rsid w:val="006C021F"/>
    <w:pPr>
      <w:pPrChange w:id="3" w:author="Aleksander Hansen" w:date="2013-02-14T19:09:00Z">
        <w:pPr/>
      </w:pPrChange>
    </w:pPr>
    <w:rPr>
      <w:rFonts w:ascii="Calibri" w:hAnsi="Calibri" w:cs="Calibri"/>
      <w:color w:val="000000"/>
      <w:kern w:val="24"/>
      <w:lang w:bidi="en-US"/>
      <w:rPrChange w:id="3" w:author="Aleksander Hansen" w:date="2013-02-14T19:09:00Z">
        <w:rPr>
          <w:rFonts w:ascii="Calibri" w:eastAsiaTheme="minorEastAsia" w:hAnsi="Calibri" w:cs="Calibri"/>
          <w:color w:val="000000"/>
          <w:kern w:val="24"/>
          <w:sz w:val="24"/>
          <w:szCs w:val="24"/>
          <w:lang w:val="en-US" w:eastAsia="en-US" w:bidi="en-US"/>
        </w:rPr>
      </w:rPrChange>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rFonts w:asciiTheme="minorHAnsi" w:hAnsiTheme="minorHAnsi"/>
      <w:b/>
      <w:caps/>
      <w:sz w:val="22"/>
      <w:szCs w:val="22"/>
    </w:rPr>
  </w:style>
  <w:style w:type="paragraph" w:styleId="EndnoteText">
    <w:name w:val="endnote text"/>
    <w:basedOn w:val="Normal"/>
    <w:link w:val="EndnoteTextChar"/>
    <w:uiPriority w:val="99"/>
    <w:semiHidden/>
    <w:unhideWhenUsed/>
    <w:rsid w:val="005F2397"/>
    <w:rPr>
      <w:sz w:val="20"/>
      <w:szCs w:val="20"/>
    </w:rPr>
  </w:style>
  <w:style w:type="character" w:customStyle="1" w:styleId="EndnoteTextChar">
    <w:name w:val="Endnote Text Char"/>
    <w:basedOn w:val="DefaultParagraphFont"/>
    <w:link w:val="EndnoteText"/>
    <w:uiPriority w:val="99"/>
    <w:semiHidden/>
    <w:rsid w:val="005F2397"/>
    <w:rPr>
      <w:sz w:val="20"/>
      <w:szCs w:val="20"/>
      <w:lang w:bidi="en-US"/>
    </w:rPr>
  </w:style>
  <w:style w:type="character" w:styleId="EndnoteReference">
    <w:name w:val="endnote reference"/>
    <w:basedOn w:val="DefaultParagraphFont"/>
    <w:uiPriority w:val="99"/>
    <w:semiHidden/>
    <w:unhideWhenUsed/>
    <w:rsid w:val="005F2397"/>
    <w:rPr>
      <w:vertAlign w:val="superscript"/>
    </w:rPr>
  </w:style>
  <w:style w:type="character" w:styleId="FollowedHyperlink">
    <w:name w:val="FollowedHyperlink"/>
    <w:basedOn w:val="DefaultParagraphFont"/>
    <w:uiPriority w:val="99"/>
    <w:semiHidden/>
    <w:unhideWhenUsed/>
    <w:rsid w:val="005F2397"/>
    <w:rPr>
      <w:color w:val="800080" w:themeColor="followedHyperlink"/>
      <w:u w:val="single"/>
    </w:rPr>
  </w:style>
  <w:style w:type="character" w:styleId="Strong">
    <w:name w:val="Strong"/>
    <w:basedOn w:val="DefaultParagraphFont"/>
    <w:uiPriority w:val="22"/>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iPriority w:val="99"/>
    <w:unhideWhenUsed/>
    <w:rsid w:val="00AF1DE8"/>
  </w:style>
  <w:style w:type="character" w:customStyle="1" w:styleId="FootnoteTextChar">
    <w:name w:val="Footnote Text Char"/>
    <w:basedOn w:val="DefaultParagraphFont"/>
    <w:link w:val="FootnoteText"/>
    <w:uiPriority w:val="99"/>
    <w:rsid w:val="00AF1DE8"/>
  </w:style>
  <w:style w:type="character" w:styleId="FootnoteReference">
    <w:name w:val="footnote reference"/>
    <w:basedOn w:val="DefaultParagraphFont"/>
    <w:uiPriority w:val="99"/>
    <w:unhideWhenUsed/>
    <w:rsid w:val="00AF1DE8"/>
    <w:rPr>
      <w:vertAlign w:val="superscript"/>
    </w:rPr>
  </w:style>
  <w:style w:type="character" w:customStyle="1" w:styleId="BT-NormalChar">
    <w:name w:val="BT-Normal Char"/>
    <w:basedOn w:val="DefaultParagraphFont"/>
    <w:link w:val="BT-Normal"/>
    <w:rsid w:val="006C021F"/>
    <w:rPr>
      <w:rFonts w:ascii="Calibri" w:hAnsi="Calibri" w:cs="Calibri"/>
      <w:color w:val="000000"/>
      <w:kern w:val="24"/>
      <w:lang w:bidi="en-US"/>
    </w:rPr>
  </w:style>
  <w:style w:type="character" w:customStyle="1" w:styleId="BT-NormalCharacter">
    <w:name w:val="BT-Normal(Character)"/>
    <w:uiPriority w:val="1"/>
    <w:qFormat/>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iPriority w:val="99"/>
    <w:semiHidden/>
    <w:unhideWhenUsed/>
    <w:rsid w:val="00B31A28"/>
  </w:style>
  <w:style w:type="numbering" w:customStyle="1" w:styleId="Style1">
    <w:name w:val="Style1"/>
    <w:uiPriority w:val="99"/>
    <w:rsid w:val="00EC3E44"/>
    <w:pPr>
      <w:numPr>
        <w:numId w:val="55"/>
      </w:numPr>
    </w:pPr>
  </w:style>
  <w:style w:type="numbering" w:styleId="1ai">
    <w:name w:val="Outline List 1"/>
    <w:basedOn w:val="NoList"/>
    <w:uiPriority w:val="99"/>
    <w:semiHidden/>
    <w:unhideWhenUsed/>
    <w:rsid w:val="007D4C6A"/>
    <w:pPr>
      <w:numPr>
        <w:numId w:val="42"/>
      </w:numPr>
    </w:pPr>
  </w:style>
  <w:style w:type="character" w:customStyle="1" w:styleId="apple-converted-space">
    <w:name w:val="apple-converted-space"/>
    <w:basedOn w:val="DefaultParagraphFont"/>
    <w:rsid w:val="00A4226B"/>
  </w:style>
  <w:style w:type="paragraph" w:styleId="Index1">
    <w:name w:val="index 1"/>
    <w:basedOn w:val="Normal"/>
    <w:next w:val="Normal"/>
    <w:autoRedefine/>
    <w:uiPriority w:val="99"/>
    <w:unhideWhenUsed/>
    <w:rsid w:val="00153329"/>
    <w:pPr>
      <w:ind w:left="240" w:hanging="240"/>
    </w:pPr>
    <w:rPr>
      <w:rFonts w:asciiTheme="minorHAnsi" w:hAnsiTheme="minorHAnsi"/>
      <w:sz w:val="18"/>
      <w:szCs w:val="18"/>
    </w:rPr>
  </w:style>
  <w:style w:type="paragraph" w:styleId="Index2">
    <w:name w:val="index 2"/>
    <w:basedOn w:val="Normal"/>
    <w:next w:val="Normal"/>
    <w:autoRedefine/>
    <w:uiPriority w:val="99"/>
    <w:unhideWhenUsed/>
    <w:rsid w:val="00153329"/>
    <w:pPr>
      <w:ind w:left="480" w:hanging="240"/>
    </w:pPr>
    <w:rPr>
      <w:rFonts w:asciiTheme="minorHAnsi" w:hAnsiTheme="minorHAnsi"/>
      <w:sz w:val="18"/>
      <w:szCs w:val="18"/>
    </w:rPr>
  </w:style>
  <w:style w:type="paragraph" w:styleId="Index3">
    <w:name w:val="index 3"/>
    <w:basedOn w:val="Normal"/>
    <w:next w:val="Normal"/>
    <w:autoRedefine/>
    <w:uiPriority w:val="99"/>
    <w:unhideWhenUsed/>
    <w:rsid w:val="00153329"/>
    <w:pPr>
      <w:ind w:left="720" w:hanging="240"/>
    </w:pPr>
    <w:rPr>
      <w:rFonts w:asciiTheme="minorHAnsi" w:hAnsiTheme="minorHAnsi"/>
      <w:sz w:val="18"/>
      <w:szCs w:val="18"/>
    </w:rPr>
  </w:style>
  <w:style w:type="paragraph" w:styleId="Index4">
    <w:name w:val="index 4"/>
    <w:basedOn w:val="Normal"/>
    <w:next w:val="Normal"/>
    <w:autoRedefine/>
    <w:uiPriority w:val="99"/>
    <w:unhideWhenUsed/>
    <w:rsid w:val="00153329"/>
    <w:pPr>
      <w:ind w:left="960" w:hanging="240"/>
    </w:pPr>
    <w:rPr>
      <w:rFonts w:asciiTheme="minorHAnsi" w:hAnsiTheme="minorHAnsi"/>
      <w:sz w:val="18"/>
      <w:szCs w:val="18"/>
    </w:rPr>
  </w:style>
  <w:style w:type="paragraph" w:styleId="Index5">
    <w:name w:val="index 5"/>
    <w:basedOn w:val="Normal"/>
    <w:next w:val="Normal"/>
    <w:autoRedefine/>
    <w:uiPriority w:val="99"/>
    <w:unhideWhenUsed/>
    <w:rsid w:val="00153329"/>
    <w:pPr>
      <w:ind w:left="1200" w:hanging="240"/>
    </w:pPr>
    <w:rPr>
      <w:rFonts w:asciiTheme="minorHAnsi" w:hAnsiTheme="minorHAnsi"/>
      <w:sz w:val="18"/>
      <w:szCs w:val="18"/>
    </w:rPr>
  </w:style>
  <w:style w:type="paragraph" w:styleId="Index6">
    <w:name w:val="index 6"/>
    <w:basedOn w:val="Normal"/>
    <w:next w:val="Normal"/>
    <w:autoRedefine/>
    <w:uiPriority w:val="99"/>
    <w:unhideWhenUsed/>
    <w:rsid w:val="00153329"/>
    <w:pPr>
      <w:ind w:left="1440" w:hanging="240"/>
    </w:pPr>
    <w:rPr>
      <w:rFonts w:asciiTheme="minorHAnsi" w:hAnsiTheme="minorHAnsi"/>
      <w:sz w:val="18"/>
      <w:szCs w:val="18"/>
    </w:rPr>
  </w:style>
  <w:style w:type="paragraph" w:styleId="Index7">
    <w:name w:val="index 7"/>
    <w:basedOn w:val="Normal"/>
    <w:next w:val="Normal"/>
    <w:autoRedefine/>
    <w:uiPriority w:val="99"/>
    <w:unhideWhenUsed/>
    <w:rsid w:val="00153329"/>
    <w:pPr>
      <w:ind w:left="1680" w:hanging="240"/>
    </w:pPr>
    <w:rPr>
      <w:rFonts w:asciiTheme="minorHAnsi" w:hAnsiTheme="minorHAnsi"/>
      <w:sz w:val="18"/>
      <w:szCs w:val="18"/>
    </w:rPr>
  </w:style>
  <w:style w:type="paragraph" w:styleId="Index8">
    <w:name w:val="index 8"/>
    <w:basedOn w:val="Normal"/>
    <w:next w:val="Normal"/>
    <w:autoRedefine/>
    <w:uiPriority w:val="99"/>
    <w:unhideWhenUsed/>
    <w:rsid w:val="00153329"/>
    <w:pPr>
      <w:ind w:left="1920" w:hanging="240"/>
    </w:pPr>
    <w:rPr>
      <w:rFonts w:asciiTheme="minorHAnsi" w:hAnsiTheme="minorHAnsi"/>
      <w:sz w:val="18"/>
      <w:szCs w:val="18"/>
    </w:rPr>
  </w:style>
  <w:style w:type="paragraph" w:styleId="Index9">
    <w:name w:val="index 9"/>
    <w:basedOn w:val="Normal"/>
    <w:next w:val="Normal"/>
    <w:autoRedefine/>
    <w:uiPriority w:val="99"/>
    <w:unhideWhenUsed/>
    <w:rsid w:val="00153329"/>
    <w:pPr>
      <w:ind w:left="2160" w:hanging="240"/>
    </w:pPr>
    <w:rPr>
      <w:rFonts w:asciiTheme="minorHAnsi" w:hAnsiTheme="minorHAnsi"/>
      <w:sz w:val="18"/>
      <w:szCs w:val="18"/>
    </w:rPr>
  </w:style>
  <w:style w:type="paragraph" w:styleId="IndexHeading">
    <w:name w:val="index heading"/>
    <w:basedOn w:val="Normal"/>
    <w:next w:val="Index1"/>
    <w:uiPriority w:val="99"/>
    <w:unhideWhenUsed/>
    <w:rsid w:val="00153329"/>
    <w:pPr>
      <w:spacing w:before="240" w:after="120"/>
      <w:jc w:val="center"/>
    </w:pPr>
    <w:rPr>
      <w:rFonts w:asciiTheme="minorHAnsi" w:hAnsiTheme="minorHAnsi"/>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056108">
      <w:bodyDiv w:val="1"/>
      <w:marLeft w:val="0"/>
      <w:marRight w:val="0"/>
      <w:marTop w:val="0"/>
      <w:marBottom w:val="0"/>
      <w:divBdr>
        <w:top w:val="none" w:sz="0" w:space="0" w:color="auto"/>
        <w:left w:val="none" w:sz="0" w:space="0" w:color="auto"/>
        <w:bottom w:val="none" w:sz="0" w:space="0" w:color="auto"/>
        <w:right w:val="none" w:sz="0" w:space="0" w:color="auto"/>
      </w:divBdr>
    </w:div>
    <w:div w:id="139815089">
      <w:bodyDiv w:val="1"/>
      <w:marLeft w:val="0"/>
      <w:marRight w:val="0"/>
      <w:marTop w:val="0"/>
      <w:marBottom w:val="0"/>
      <w:divBdr>
        <w:top w:val="none" w:sz="0" w:space="0" w:color="auto"/>
        <w:left w:val="none" w:sz="0" w:space="0" w:color="auto"/>
        <w:bottom w:val="none" w:sz="0" w:space="0" w:color="auto"/>
        <w:right w:val="none" w:sz="0" w:space="0" w:color="auto"/>
      </w:divBdr>
    </w:div>
    <w:div w:id="228999681">
      <w:bodyDiv w:val="1"/>
      <w:marLeft w:val="0"/>
      <w:marRight w:val="0"/>
      <w:marTop w:val="0"/>
      <w:marBottom w:val="0"/>
      <w:divBdr>
        <w:top w:val="none" w:sz="0" w:space="0" w:color="auto"/>
        <w:left w:val="none" w:sz="0" w:space="0" w:color="auto"/>
        <w:bottom w:val="none" w:sz="0" w:space="0" w:color="auto"/>
        <w:right w:val="none" w:sz="0" w:space="0" w:color="auto"/>
      </w:divBdr>
    </w:div>
    <w:div w:id="314644945">
      <w:bodyDiv w:val="1"/>
      <w:marLeft w:val="0"/>
      <w:marRight w:val="0"/>
      <w:marTop w:val="0"/>
      <w:marBottom w:val="0"/>
      <w:divBdr>
        <w:top w:val="none" w:sz="0" w:space="0" w:color="auto"/>
        <w:left w:val="none" w:sz="0" w:space="0" w:color="auto"/>
        <w:bottom w:val="none" w:sz="0" w:space="0" w:color="auto"/>
        <w:right w:val="none" w:sz="0" w:space="0" w:color="auto"/>
      </w:divBdr>
    </w:div>
    <w:div w:id="330792378">
      <w:bodyDiv w:val="1"/>
      <w:marLeft w:val="0"/>
      <w:marRight w:val="0"/>
      <w:marTop w:val="0"/>
      <w:marBottom w:val="0"/>
      <w:divBdr>
        <w:top w:val="none" w:sz="0" w:space="0" w:color="auto"/>
        <w:left w:val="none" w:sz="0" w:space="0" w:color="auto"/>
        <w:bottom w:val="none" w:sz="0" w:space="0" w:color="auto"/>
        <w:right w:val="none" w:sz="0" w:space="0" w:color="auto"/>
      </w:divBdr>
    </w:div>
    <w:div w:id="539633245">
      <w:bodyDiv w:val="1"/>
      <w:marLeft w:val="0"/>
      <w:marRight w:val="0"/>
      <w:marTop w:val="0"/>
      <w:marBottom w:val="0"/>
      <w:divBdr>
        <w:top w:val="none" w:sz="0" w:space="0" w:color="auto"/>
        <w:left w:val="none" w:sz="0" w:space="0" w:color="auto"/>
        <w:bottom w:val="none" w:sz="0" w:space="0" w:color="auto"/>
        <w:right w:val="none" w:sz="0" w:space="0" w:color="auto"/>
      </w:divBdr>
    </w:div>
    <w:div w:id="690185574">
      <w:bodyDiv w:val="1"/>
      <w:marLeft w:val="0"/>
      <w:marRight w:val="0"/>
      <w:marTop w:val="0"/>
      <w:marBottom w:val="0"/>
      <w:divBdr>
        <w:top w:val="none" w:sz="0" w:space="0" w:color="auto"/>
        <w:left w:val="none" w:sz="0" w:space="0" w:color="auto"/>
        <w:bottom w:val="none" w:sz="0" w:space="0" w:color="auto"/>
        <w:right w:val="none" w:sz="0" w:space="0" w:color="auto"/>
      </w:divBdr>
    </w:div>
    <w:div w:id="695665218">
      <w:bodyDiv w:val="1"/>
      <w:marLeft w:val="0"/>
      <w:marRight w:val="0"/>
      <w:marTop w:val="0"/>
      <w:marBottom w:val="0"/>
      <w:divBdr>
        <w:top w:val="none" w:sz="0" w:space="0" w:color="auto"/>
        <w:left w:val="none" w:sz="0" w:space="0" w:color="auto"/>
        <w:bottom w:val="none" w:sz="0" w:space="0" w:color="auto"/>
        <w:right w:val="none" w:sz="0" w:space="0" w:color="auto"/>
      </w:divBdr>
    </w:div>
    <w:div w:id="739596440">
      <w:bodyDiv w:val="1"/>
      <w:marLeft w:val="0"/>
      <w:marRight w:val="0"/>
      <w:marTop w:val="0"/>
      <w:marBottom w:val="0"/>
      <w:divBdr>
        <w:top w:val="none" w:sz="0" w:space="0" w:color="auto"/>
        <w:left w:val="none" w:sz="0" w:space="0" w:color="auto"/>
        <w:bottom w:val="none" w:sz="0" w:space="0" w:color="auto"/>
        <w:right w:val="none" w:sz="0" w:space="0" w:color="auto"/>
      </w:divBdr>
    </w:div>
    <w:div w:id="1459839044">
      <w:bodyDiv w:val="1"/>
      <w:marLeft w:val="0"/>
      <w:marRight w:val="0"/>
      <w:marTop w:val="0"/>
      <w:marBottom w:val="0"/>
      <w:divBdr>
        <w:top w:val="none" w:sz="0" w:space="0" w:color="auto"/>
        <w:left w:val="none" w:sz="0" w:space="0" w:color="auto"/>
        <w:bottom w:val="none" w:sz="0" w:space="0" w:color="auto"/>
        <w:right w:val="none" w:sz="0" w:space="0" w:color="auto"/>
      </w:divBdr>
    </w:div>
    <w:div w:id="1715815041">
      <w:bodyDiv w:val="1"/>
      <w:marLeft w:val="0"/>
      <w:marRight w:val="0"/>
      <w:marTop w:val="0"/>
      <w:marBottom w:val="0"/>
      <w:divBdr>
        <w:top w:val="none" w:sz="0" w:space="0" w:color="auto"/>
        <w:left w:val="none" w:sz="0" w:space="0" w:color="auto"/>
        <w:bottom w:val="none" w:sz="0" w:space="0" w:color="auto"/>
        <w:right w:val="none" w:sz="0" w:space="0" w:color="auto"/>
      </w:divBdr>
    </w:div>
    <w:div w:id="1716002613">
      <w:bodyDiv w:val="1"/>
      <w:marLeft w:val="0"/>
      <w:marRight w:val="0"/>
      <w:marTop w:val="0"/>
      <w:marBottom w:val="0"/>
      <w:divBdr>
        <w:top w:val="none" w:sz="0" w:space="0" w:color="auto"/>
        <w:left w:val="none" w:sz="0" w:space="0" w:color="auto"/>
        <w:bottom w:val="none" w:sz="0" w:space="0" w:color="auto"/>
        <w:right w:val="none" w:sz="0" w:space="0" w:color="auto"/>
      </w:divBdr>
    </w:div>
    <w:div w:id="1832209717">
      <w:bodyDiv w:val="1"/>
      <w:marLeft w:val="0"/>
      <w:marRight w:val="0"/>
      <w:marTop w:val="0"/>
      <w:marBottom w:val="0"/>
      <w:divBdr>
        <w:top w:val="none" w:sz="0" w:space="0" w:color="auto"/>
        <w:left w:val="none" w:sz="0" w:space="0" w:color="auto"/>
        <w:bottom w:val="none" w:sz="0" w:space="0" w:color="auto"/>
        <w:right w:val="none" w:sz="0" w:space="0" w:color="auto"/>
      </w:divBdr>
    </w:div>
    <w:div w:id="1972319626">
      <w:bodyDiv w:val="1"/>
      <w:marLeft w:val="0"/>
      <w:marRight w:val="0"/>
      <w:marTop w:val="0"/>
      <w:marBottom w:val="0"/>
      <w:divBdr>
        <w:top w:val="none" w:sz="0" w:space="0" w:color="auto"/>
        <w:left w:val="none" w:sz="0" w:space="0" w:color="auto"/>
        <w:bottom w:val="none" w:sz="0" w:space="0" w:color="auto"/>
        <w:right w:val="none" w:sz="0" w:space="0" w:color="auto"/>
      </w:divBdr>
    </w:div>
    <w:div w:id="2032562858">
      <w:bodyDiv w:val="1"/>
      <w:marLeft w:val="0"/>
      <w:marRight w:val="0"/>
      <w:marTop w:val="0"/>
      <w:marBottom w:val="0"/>
      <w:divBdr>
        <w:top w:val="none" w:sz="0" w:space="0" w:color="auto"/>
        <w:left w:val="none" w:sz="0" w:space="0" w:color="auto"/>
        <w:bottom w:val="none" w:sz="0" w:space="0" w:color="auto"/>
        <w:right w:val="none" w:sz="0" w:space="0" w:color="auto"/>
      </w:divBdr>
    </w:div>
    <w:div w:id="2058896466">
      <w:bodyDiv w:val="1"/>
      <w:marLeft w:val="0"/>
      <w:marRight w:val="0"/>
      <w:marTop w:val="0"/>
      <w:marBottom w:val="0"/>
      <w:divBdr>
        <w:top w:val="none" w:sz="0" w:space="0" w:color="auto"/>
        <w:left w:val="none" w:sz="0" w:space="0" w:color="auto"/>
        <w:bottom w:val="none" w:sz="0" w:space="0" w:color="auto"/>
        <w:right w:val="none" w:sz="0" w:space="0" w:color="auto"/>
      </w:divBdr>
    </w:div>
    <w:div w:id="20793540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comments" Target="comments.xml"/><Relationship Id="rId11" Type="http://schemas.openxmlformats.org/officeDocument/2006/relationships/diagramData" Target="diagrams/data1.xml"/><Relationship Id="rId12" Type="http://schemas.openxmlformats.org/officeDocument/2006/relationships/diagramLayout" Target="diagrams/layout1.xml"/><Relationship Id="rId13" Type="http://schemas.openxmlformats.org/officeDocument/2006/relationships/diagramQuickStyle" Target="diagrams/quickStyle1.xml"/><Relationship Id="rId14" Type="http://schemas.openxmlformats.org/officeDocument/2006/relationships/diagramColors" Target="diagrams/colors1.xml"/><Relationship Id="rId15" Type="http://schemas.microsoft.com/office/2007/relationships/diagramDrawing" Target="diagrams/drawing1.xml"/><Relationship Id="rId16" Type="http://schemas.openxmlformats.org/officeDocument/2006/relationships/chart" Target="charts/chart1.xml"/><Relationship Id="rId17" Type="http://schemas.openxmlformats.org/officeDocument/2006/relationships/chart" Target="charts/chart2.xml"/><Relationship Id="rId18" Type="http://schemas.openxmlformats.org/officeDocument/2006/relationships/chart" Target="charts/chart3.xml"/><Relationship Id="rId19" Type="http://schemas.openxmlformats.org/officeDocument/2006/relationships/chart" Target="charts/chart4.xml"/><Relationship Id="rId60" Type="http://schemas.openxmlformats.org/officeDocument/2006/relationships/diagramData" Target="diagrams/data2.xml"/><Relationship Id="rId61" Type="http://schemas.openxmlformats.org/officeDocument/2006/relationships/diagramLayout" Target="diagrams/layout2.xml"/><Relationship Id="rId62" Type="http://schemas.openxmlformats.org/officeDocument/2006/relationships/diagramQuickStyle" Target="diagrams/quickStyle2.xml"/><Relationship Id="rId63" Type="http://schemas.openxmlformats.org/officeDocument/2006/relationships/diagramColors" Target="diagrams/colors2.xml"/><Relationship Id="rId64" Type="http://schemas.microsoft.com/office/2007/relationships/diagramDrawing" Target="diagrams/drawing2.xml"/><Relationship Id="rId65" Type="http://schemas.openxmlformats.org/officeDocument/2006/relationships/image" Target="media/image39.emf"/><Relationship Id="rId66" Type="http://schemas.openxmlformats.org/officeDocument/2006/relationships/image" Target="media/image40.wmf"/><Relationship Id="rId67" Type="http://schemas.openxmlformats.org/officeDocument/2006/relationships/image" Target="media/image41.wmf"/><Relationship Id="rId68" Type="http://schemas.openxmlformats.org/officeDocument/2006/relationships/image" Target="media/image42.jpg"/><Relationship Id="rId69" Type="http://schemas.openxmlformats.org/officeDocument/2006/relationships/image" Target="media/image43.wmf"/><Relationship Id="rId120" Type="http://schemas.openxmlformats.org/officeDocument/2006/relationships/image" Target="media/image88.wmf"/><Relationship Id="rId121" Type="http://schemas.openxmlformats.org/officeDocument/2006/relationships/image" Target="media/image89.png"/><Relationship Id="rId122" Type="http://schemas.openxmlformats.org/officeDocument/2006/relationships/image" Target="media/image90.wmf"/><Relationship Id="rId123" Type="http://schemas.openxmlformats.org/officeDocument/2006/relationships/image" Target="media/image91.wmf"/><Relationship Id="rId124" Type="http://schemas.openxmlformats.org/officeDocument/2006/relationships/image" Target="media/image92.wmf"/><Relationship Id="rId125" Type="http://schemas.openxmlformats.org/officeDocument/2006/relationships/image" Target="media/image93.wmf"/><Relationship Id="rId126" Type="http://schemas.openxmlformats.org/officeDocument/2006/relationships/image" Target="media/image94.wmf"/><Relationship Id="rId127" Type="http://schemas.openxmlformats.org/officeDocument/2006/relationships/chart" Target="charts/chart8.xml"/><Relationship Id="rId128" Type="http://schemas.openxmlformats.org/officeDocument/2006/relationships/chart" Target="charts/chart9.xml"/><Relationship Id="rId129" Type="http://schemas.openxmlformats.org/officeDocument/2006/relationships/chart" Target="charts/chart10.xml"/><Relationship Id="rId40" Type="http://schemas.openxmlformats.org/officeDocument/2006/relationships/image" Target="media/image21.wmf"/><Relationship Id="rId41" Type="http://schemas.openxmlformats.org/officeDocument/2006/relationships/image" Target="media/image22.wmf"/><Relationship Id="rId42" Type="http://schemas.openxmlformats.org/officeDocument/2006/relationships/image" Target="media/image23.wmf"/><Relationship Id="rId90" Type="http://schemas.openxmlformats.org/officeDocument/2006/relationships/image" Target="media/image63.wmf"/><Relationship Id="rId91" Type="http://schemas.openxmlformats.org/officeDocument/2006/relationships/image" Target="media/image64.wmf"/><Relationship Id="rId92" Type="http://schemas.openxmlformats.org/officeDocument/2006/relationships/image" Target="media/image65.wmf"/><Relationship Id="rId93" Type="http://schemas.openxmlformats.org/officeDocument/2006/relationships/image" Target="media/image66.wmf"/><Relationship Id="rId94" Type="http://schemas.openxmlformats.org/officeDocument/2006/relationships/image" Target="media/image67.wmf"/><Relationship Id="rId95" Type="http://schemas.openxmlformats.org/officeDocument/2006/relationships/image" Target="media/image68.wmf"/><Relationship Id="rId96" Type="http://schemas.openxmlformats.org/officeDocument/2006/relationships/diagramData" Target="diagrams/data3.xml"/><Relationship Id="rId101" Type="http://schemas.openxmlformats.org/officeDocument/2006/relationships/image" Target="media/image69.wmf"/><Relationship Id="rId102" Type="http://schemas.openxmlformats.org/officeDocument/2006/relationships/image" Target="media/image70.wmf"/><Relationship Id="rId103" Type="http://schemas.openxmlformats.org/officeDocument/2006/relationships/image" Target="media/image71.emf"/><Relationship Id="rId104" Type="http://schemas.openxmlformats.org/officeDocument/2006/relationships/image" Target="media/image72.emf"/><Relationship Id="rId105" Type="http://schemas.openxmlformats.org/officeDocument/2006/relationships/image" Target="media/image73.emf"/><Relationship Id="rId106" Type="http://schemas.openxmlformats.org/officeDocument/2006/relationships/image" Target="media/image74.emf"/><Relationship Id="rId107" Type="http://schemas.openxmlformats.org/officeDocument/2006/relationships/image" Target="media/image75.emf"/><Relationship Id="rId108" Type="http://schemas.openxmlformats.org/officeDocument/2006/relationships/image" Target="media/image76.emf"/><Relationship Id="rId109" Type="http://schemas.openxmlformats.org/officeDocument/2006/relationships/image" Target="media/image77.emf"/><Relationship Id="rId97" Type="http://schemas.openxmlformats.org/officeDocument/2006/relationships/diagramLayout" Target="diagrams/layout3.xml"/><Relationship Id="rId98" Type="http://schemas.openxmlformats.org/officeDocument/2006/relationships/diagramQuickStyle" Target="diagrams/quickStyle3.xml"/><Relationship Id="rId99" Type="http://schemas.openxmlformats.org/officeDocument/2006/relationships/diagramColors" Target="diagrams/colors3.xml"/><Relationship Id="rId43" Type="http://schemas.openxmlformats.org/officeDocument/2006/relationships/image" Target="media/image24.wmf"/><Relationship Id="rId44" Type="http://schemas.openxmlformats.org/officeDocument/2006/relationships/image" Target="media/image25.wmf"/><Relationship Id="rId45" Type="http://schemas.openxmlformats.org/officeDocument/2006/relationships/image" Target="media/image26.wmf"/><Relationship Id="rId46" Type="http://schemas.openxmlformats.org/officeDocument/2006/relationships/chart" Target="charts/chart6.xml"/><Relationship Id="rId47" Type="http://schemas.openxmlformats.org/officeDocument/2006/relationships/image" Target="media/image27.wmf"/><Relationship Id="rId48" Type="http://schemas.openxmlformats.org/officeDocument/2006/relationships/image" Target="media/image28.wmf"/><Relationship Id="rId49" Type="http://schemas.openxmlformats.org/officeDocument/2006/relationships/image" Target="media/image29.wmf"/><Relationship Id="rId100" Type="http://schemas.microsoft.com/office/2007/relationships/diagramDrawing" Target="diagrams/drawing3.xml"/><Relationship Id="rId150" Type="http://schemas.openxmlformats.org/officeDocument/2006/relationships/image" Target="media/image112.wmf"/><Relationship Id="rId151" Type="http://schemas.openxmlformats.org/officeDocument/2006/relationships/image" Target="media/image113.wmf"/><Relationship Id="rId152" Type="http://schemas.openxmlformats.org/officeDocument/2006/relationships/chart" Target="charts/chart14.xml"/><Relationship Id="rId153" Type="http://schemas.openxmlformats.org/officeDocument/2006/relationships/image" Target="media/image114.png"/><Relationship Id="rId154" Type="http://schemas.openxmlformats.org/officeDocument/2006/relationships/fontTable" Target="fontTable.xml"/><Relationship Id="rId155" Type="http://schemas.openxmlformats.org/officeDocument/2006/relationships/theme" Target="theme/theme1.xml"/><Relationship Id="rId20" Type="http://schemas.openxmlformats.org/officeDocument/2006/relationships/image" Target="media/image2.jpg"/><Relationship Id="rId21" Type="http://schemas.openxmlformats.org/officeDocument/2006/relationships/image" Target="media/image3.wmf"/><Relationship Id="rId22" Type="http://schemas.openxmlformats.org/officeDocument/2006/relationships/image" Target="media/image4.jpg"/><Relationship Id="rId70" Type="http://schemas.openxmlformats.org/officeDocument/2006/relationships/image" Target="media/image44.wmf"/><Relationship Id="rId71" Type="http://schemas.openxmlformats.org/officeDocument/2006/relationships/image" Target="media/image45.png"/><Relationship Id="rId72" Type="http://schemas.openxmlformats.org/officeDocument/2006/relationships/footer" Target="footer1.xml"/><Relationship Id="rId73" Type="http://schemas.openxmlformats.org/officeDocument/2006/relationships/footer" Target="footer2.xml"/><Relationship Id="rId74" Type="http://schemas.openxmlformats.org/officeDocument/2006/relationships/image" Target="media/image47.wmf"/><Relationship Id="rId75" Type="http://schemas.openxmlformats.org/officeDocument/2006/relationships/image" Target="media/image48.wmf"/><Relationship Id="rId76" Type="http://schemas.openxmlformats.org/officeDocument/2006/relationships/image" Target="media/image49.wmf"/><Relationship Id="rId77" Type="http://schemas.openxmlformats.org/officeDocument/2006/relationships/image" Target="media/image50.wmf"/><Relationship Id="rId78" Type="http://schemas.openxmlformats.org/officeDocument/2006/relationships/image" Target="media/image51.emf"/><Relationship Id="rId79" Type="http://schemas.openxmlformats.org/officeDocument/2006/relationships/image" Target="media/image52.emf"/><Relationship Id="rId23" Type="http://schemas.openxmlformats.org/officeDocument/2006/relationships/image" Target="media/image5.jpg"/><Relationship Id="rId24" Type="http://schemas.openxmlformats.org/officeDocument/2006/relationships/image" Target="media/image6.png"/><Relationship Id="rId25" Type="http://schemas.openxmlformats.org/officeDocument/2006/relationships/image" Target="media/image7.wmf"/><Relationship Id="rId26" Type="http://schemas.openxmlformats.org/officeDocument/2006/relationships/image" Target="media/image8.wmf"/><Relationship Id="rId27" Type="http://schemas.openxmlformats.org/officeDocument/2006/relationships/image" Target="media/image9.wmf"/><Relationship Id="rId28" Type="http://schemas.openxmlformats.org/officeDocument/2006/relationships/chart" Target="charts/chart5.xml"/><Relationship Id="rId29" Type="http://schemas.openxmlformats.org/officeDocument/2006/relationships/image" Target="media/image10.wmf"/><Relationship Id="rId130" Type="http://schemas.openxmlformats.org/officeDocument/2006/relationships/chart" Target="charts/chart11.xml"/><Relationship Id="rId131" Type="http://schemas.openxmlformats.org/officeDocument/2006/relationships/chart" Target="charts/chart12.xml"/><Relationship Id="rId132" Type="http://schemas.openxmlformats.org/officeDocument/2006/relationships/image" Target="media/image95.png"/><Relationship Id="rId133" Type="http://schemas.openxmlformats.org/officeDocument/2006/relationships/image" Target="media/image96.wmf"/><Relationship Id="rId134" Type="http://schemas.openxmlformats.org/officeDocument/2006/relationships/image" Target="media/image97.wmf"/><Relationship Id="rId135" Type="http://schemas.openxmlformats.org/officeDocument/2006/relationships/image" Target="media/image98.wmf"/><Relationship Id="rId136" Type="http://schemas.openxmlformats.org/officeDocument/2006/relationships/image" Target="media/image99.wmf"/><Relationship Id="rId137" Type="http://schemas.openxmlformats.org/officeDocument/2006/relationships/image" Target="media/image100.wmf"/><Relationship Id="rId138" Type="http://schemas.openxmlformats.org/officeDocument/2006/relationships/chart" Target="charts/chart13.xml"/><Relationship Id="rId139" Type="http://schemas.openxmlformats.org/officeDocument/2006/relationships/image" Target="media/image101.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50" Type="http://schemas.openxmlformats.org/officeDocument/2006/relationships/image" Target="media/image30.wmf"/><Relationship Id="rId51" Type="http://schemas.openxmlformats.org/officeDocument/2006/relationships/image" Target="media/image31.wmf"/><Relationship Id="rId52" Type="http://schemas.openxmlformats.org/officeDocument/2006/relationships/chart" Target="charts/chart7.xml"/><Relationship Id="rId53" Type="http://schemas.openxmlformats.org/officeDocument/2006/relationships/image" Target="media/image32.wmf"/><Relationship Id="rId54" Type="http://schemas.openxmlformats.org/officeDocument/2006/relationships/image" Target="media/image33.wmf"/><Relationship Id="rId55" Type="http://schemas.openxmlformats.org/officeDocument/2006/relationships/image" Target="media/image34.jpg"/><Relationship Id="rId56" Type="http://schemas.openxmlformats.org/officeDocument/2006/relationships/image" Target="media/image35.png"/><Relationship Id="rId57" Type="http://schemas.openxmlformats.org/officeDocument/2006/relationships/image" Target="media/image36.wmf"/><Relationship Id="rId58" Type="http://schemas.openxmlformats.org/officeDocument/2006/relationships/image" Target="media/image37.wmf"/><Relationship Id="rId59" Type="http://schemas.openxmlformats.org/officeDocument/2006/relationships/image" Target="media/image38.wmf"/><Relationship Id="rId110" Type="http://schemas.openxmlformats.org/officeDocument/2006/relationships/image" Target="media/image78.emf"/><Relationship Id="rId111" Type="http://schemas.openxmlformats.org/officeDocument/2006/relationships/image" Target="media/image79.emf"/><Relationship Id="rId112" Type="http://schemas.openxmlformats.org/officeDocument/2006/relationships/image" Target="media/image80.emf"/><Relationship Id="rId113" Type="http://schemas.openxmlformats.org/officeDocument/2006/relationships/image" Target="media/image81.wmf"/><Relationship Id="rId114" Type="http://schemas.openxmlformats.org/officeDocument/2006/relationships/image" Target="media/image82.wmf"/><Relationship Id="rId115" Type="http://schemas.openxmlformats.org/officeDocument/2006/relationships/image" Target="media/image83.wmf"/><Relationship Id="rId116" Type="http://schemas.openxmlformats.org/officeDocument/2006/relationships/image" Target="media/image84.wmf"/><Relationship Id="rId117" Type="http://schemas.openxmlformats.org/officeDocument/2006/relationships/image" Target="media/image85.jpg"/><Relationship Id="rId118" Type="http://schemas.openxmlformats.org/officeDocument/2006/relationships/image" Target="media/image86.wmf"/><Relationship Id="rId119" Type="http://schemas.openxmlformats.org/officeDocument/2006/relationships/image" Target="media/image87.wmf"/><Relationship Id="rId30" Type="http://schemas.openxmlformats.org/officeDocument/2006/relationships/image" Target="media/image11.wmf"/><Relationship Id="rId31" Type="http://schemas.openxmlformats.org/officeDocument/2006/relationships/image" Target="media/image12.wmf"/><Relationship Id="rId32" Type="http://schemas.openxmlformats.org/officeDocument/2006/relationships/image" Target="media/image13.wmf"/><Relationship Id="rId33" Type="http://schemas.openxmlformats.org/officeDocument/2006/relationships/image" Target="media/image14.wmf"/><Relationship Id="rId34" Type="http://schemas.openxmlformats.org/officeDocument/2006/relationships/image" Target="media/image15.wmf"/><Relationship Id="rId35" Type="http://schemas.openxmlformats.org/officeDocument/2006/relationships/image" Target="media/image16.wmf"/><Relationship Id="rId36" Type="http://schemas.openxmlformats.org/officeDocument/2006/relationships/image" Target="media/image17.wmf"/><Relationship Id="rId37" Type="http://schemas.openxmlformats.org/officeDocument/2006/relationships/image" Target="media/image18.wmf"/><Relationship Id="rId38" Type="http://schemas.openxmlformats.org/officeDocument/2006/relationships/image" Target="media/image19.wmf"/><Relationship Id="rId39" Type="http://schemas.openxmlformats.org/officeDocument/2006/relationships/image" Target="media/image20.wmf"/><Relationship Id="rId80" Type="http://schemas.openxmlformats.org/officeDocument/2006/relationships/image" Target="media/image53.png"/><Relationship Id="rId81" Type="http://schemas.openxmlformats.org/officeDocument/2006/relationships/image" Target="media/image54.png"/><Relationship Id="rId82" Type="http://schemas.openxmlformats.org/officeDocument/2006/relationships/image" Target="media/image55.wmf"/><Relationship Id="rId83" Type="http://schemas.openxmlformats.org/officeDocument/2006/relationships/image" Target="media/image56.wmf"/><Relationship Id="rId84" Type="http://schemas.openxmlformats.org/officeDocument/2006/relationships/image" Target="media/image57.wmf"/><Relationship Id="rId85" Type="http://schemas.openxmlformats.org/officeDocument/2006/relationships/image" Target="media/image58.wmf"/><Relationship Id="rId86" Type="http://schemas.openxmlformats.org/officeDocument/2006/relationships/image" Target="media/image59.wmf"/><Relationship Id="rId87" Type="http://schemas.openxmlformats.org/officeDocument/2006/relationships/image" Target="media/image60.png"/><Relationship Id="rId88" Type="http://schemas.openxmlformats.org/officeDocument/2006/relationships/image" Target="media/image61.wmf"/><Relationship Id="rId89" Type="http://schemas.openxmlformats.org/officeDocument/2006/relationships/image" Target="media/image62.wmf"/><Relationship Id="rId140" Type="http://schemas.openxmlformats.org/officeDocument/2006/relationships/image" Target="media/image102.png"/><Relationship Id="rId141" Type="http://schemas.openxmlformats.org/officeDocument/2006/relationships/image" Target="media/image103.wmf"/><Relationship Id="rId142" Type="http://schemas.openxmlformats.org/officeDocument/2006/relationships/image" Target="media/image104.jpg"/><Relationship Id="rId143" Type="http://schemas.openxmlformats.org/officeDocument/2006/relationships/image" Target="media/image105.emf"/><Relationship Id="rId144" Type="http://schemas.openxmlformats.org/officeDocument/2006/relationships/image" Target="media/image106.wmf"/><Relationship Id="rId145" Type="http://schemas.openxmlformats.org/officeDocument/2006/relationships/image" Target="media/image107.wmf"/><Relationship Id="rId146" Type="http://schemas.openxmlformats.org/officeDocument/2006/relationships/image" Target="media/image108.wmf"/><Relationship Id="rId147" Type="http://schemas.openxmlformats.org/officeDocument/2006/relationships/image" Target="media/image109.wmf"/><Relationship Id="rId148" Type="http://schemas.openxmlformats.org/officeDocument/2006/relationships/image" Target="media/image110.wmf"/><Relationship Id="rId149" Type="http://schemas.openxmlformats.org/officeDocument/2006/relationships/image" Target="media/image111.wmf"/></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David%20Harper\Documents\_xls\_2009\3b\3_b_2_McDonald_Arb.xls"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d_altman%20p121.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David%20Harper\Documents\_xls\_2009\3a\3_a_4_minvariancehedge.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David%20Harper\Documents\_xls\_2009\3a\3_a_5b_Hull_Chapter4.xls"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David%20Harper\Documents\_xls\fixedIncome\option_bond_dv01.xls"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David%20Harper\Documents\_xls\_2009\3b\3_b_3_commodityForwardCurves.xls"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a:t>
            </a:r>
            <a:r>
              <a:rPr lang="en-US" sz="1100" smtClean="0"/>
              <a:t>Put Strike</a:t>
            </a:r>
            <a:r>
              <a:rPr lang="en-US" sz="1100" baseline="0" smtClean="0"/>
              <a:t> @ $20</a:t>
            </a:r>
            <a:endParaRPr lang="en-US" sz="1100" dirty="0"/>
          </a:p>
        </c:rich>
      </c:tx>
      <c:layout/>
      <c:overlay val="0"/>
    </c:title>
    <c:autoTitleDeleted val="0"/>
    <c:plotArea>
      <c:layout/>
      <c:lineChart>
        <c:grouping val="standard"/>
        <c:varyColors val="0"/>
        <c:ser>
          <c:idx val="2"/>
          <c:order val="0"/>
          <c:tx>
            <c:strRef>
              <c:f>ProtectivePut_BearSpread!$C$28</c:f>
              <c:strCache>
                <c:ptCount val="1"/>
                <c:pt idx="0">
                  <c:v>Option (First only)</c:v>
                </c:pt>
              </c:strCache>
            </c:strRef>
          </c:tx>
          <c:spPr>
            <a:ln w="38100">
              <a:solidFill>
                <a:srgbClr val="008000"/>
              </a:solidFill>
              <a:prstDash val="sys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ProtectivePut_BearSpread!$I$28:$S$28</c:f>
              <c:numCache>
                <c:formatCode>"$"#,##0.00_);[Red]\("$"#,##0.00\)</c:formatCode>
                <c:ptCount val="11"/>
                <c:pt idx="0">
                  <c:v>3.799200473498637</c:v>
                </c:pt>
                <c:pt idx="1">
                  <c:v>2.799200473498637</c:v>
                </c:pt>
                <c:pt idx="2">
                  <c:v>1.799200473498653</c:v>
                </c:pt>
                <c:pt idx="3">
                  <c:v>0.799200473498652</c:v>
                </c:pt>
                <c:pt idx="4">
                  <c:v>-0.200799526501349</c:v>
                </c:pt>
                <c:pt idx="5">
                  <c:v>-1.20079952650135</c:v>
                </c:pt>
                <c:pt idx="6">
                  <c:v>-1.20079952650135</c:v>
                </c:pt>
                <c:pt idx="7">
                  <c:v>-1.20079952650135</c:v>
                </c:pt>
                <c:pt idx="8">
                  <c:v>-1.20079952650135</c:v>
                </c:pt>
                <c:pt idx="9">
                  <c:v>-1.20079952650135</c:v>
                </c:pt>
                <c:pt idx="10">
                  <c:v>-1.20079952650135</c:v>
                </c:pt>
              </c:numCache>
            </c:numRef>
          </c:val>
          <c:smooth val="0"/>
        </c:ser>
        <c:dLbls>
          <c:showLegendKey val="0"/>
          <c:showVal val="0"/>
          <c:showCatName val="0"/>
          <c:showSerName val="0"/>
          <c:showPercent val="0"/>
          <c:showBubbleSize val="0"/>
        </c:dLbls>
        <c:marker val="1"/>
        <c:smooth val="0"/>
        <c:axId val="2125805400"/>
        <c:axId val="-2064796936"/>
      </c:lineChart>
      <c:catAx>
        <c:axId val="2125805400"/>
        <c:scaling>
          <c:orientation val="minMax"/>
        </c:scaling>
        <c:delete val="0"/>
        <c:axPos val="b"/>
        <c:numFmt formatCode="&quot;$&quot;#,##0" sourceLinked="1"/>
        <c:majorTickMark val="out"/>
        <c:minorTickMark val="none"/>
        <c:tickLblPos val="low"/>
        <c:txPr>
          <a:bodyPr/>
          <a:lstStyle/>
          <a:p>
            <a:pPr>
              <a:defRPr lang="en-US" sz="1100"/>
            </a:pPr>
            <a:endParaRPr lang="en-US"/>
          </a:p>
        </c:txPr>
        <c:crossAx val="-2064796936"/>
        <c:crosses val="autoZero"/>
        <c:auto val="1"/>
        <c:lblAlgn val="ctr"/>
        <c:lblOffset val="100"/>
        <c:noMultiLvlLbl val="0"/>
      </c:catAx>
      <c:valAx>
        <c:axId val="-2064796936"/>
        <c:scaling>
          <c:orientation val="minMax"/>
        </c:scaling>
        <c:delete val="0"/>
        <c:axPos val="l"/>
        <c:majorGridlines/>
        <c:numFmt formatCode="&quot;$&quot;#,##0.00_);[Red]\(&quot;$&quot;#,##0.00\)" sourceLinked="1"/>
        <c:majorTickMark val="out"/>
        <c:minorTickMark val="none"/>
        <c:tickLblPos val="nextTo"/>
        <c:txPr>
          <a:bodyPr/>
          <a:lstStyle/>
          <a:p>
            <a:pPr>
              <a:defRPr lang="en-US" sz="1100"/>
            </a:pPr>
            <a:endParaRPr lang="en-US"/>
          </a:p>
        </c:txPr>
        <c:crossAx val="2125805400"/>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Natural </a:t>
            </a:r>
            <a:r>
              <a:rPr lang="en-US" sz="1400" dirty="0" smtClean="0"/>
              <a:t>Gas</a:t>
            </a:r>
          </a:p>
        </c:rich>
      </c:tx>
      <c:layout/>
      <c:overlay val="0"/>
    </c:title>
    <c:autoTitleDeleted val="0"/>
    <c:plotArea>
      <c:layout/>
      <c:lineChart>
        <c:grouping val="standard"/>
        <c:varyColors val="0"/>
        <c:ser>
          <c:idx val="0"/>
          <c:order val="0"/>
          <c:spPr>
            <a:ln w="44450">
              <a:solidFill>
                <a:srgbClr val="598774"/>
              </a:solidFill>
            </a:ln>
          </c:spPr>
          <c:marker>
            <c:symbol val="circle"/>
            <c:size val="5"/>
            <c:spPr>
              <a:solidFill>
                <a:srgbClr val="598774"/>
              </a:solidFill>
              <a:ln w="25400">
                <a:solidFill>
                  <a:srgbClr val="598774"/>
                </a:solidFill>
              </a:ln>
            </c:spPr>
          </c:marker>
          <c:cat>
            <c:numRef>
              <c:f>naturalGas2009!$C$7:$C$67</c:f>
              <c:numCache>
                <c:formatCode>mmm/yy</c:formatCode>
                <c:ptCount val="61"/>
                <c:pt idx="0">
                  <c:v>39995.0</c:v>
                </c:pt>
                <c:pt idx="1">
                  <c:v>40026.0</c:v>
                </c:pt>
                <c:pt idx="2">
                  <c:v>40057.0</c:v>
                </c:pt>
                <c:pt idx="3">
                  <c:v>40087.0</c:v>
                </c:pt>
                <c:pt idx="4">
                  <c:v>40118.0</c:v>
                </c:pt>
                <c:pt idx="5">
                  <c:v>40148.0</c:v>
                </c:pt>
                <c:pt idx="6">
                  <c:v>40179.0</c:v>
                </c:pt>
                <c:pt idx="7">
                  <c:v>40210.0</c:v>
                </c:pt>
                <c:pt idx="8">
                  <c:v>40238.0</c:v>
                </c:pt>
                <c:pt idx="9">
                  <c:v>40269.0</c:v>
                </c:pt>
                <c:pt idx="10">
                  <c:v>40299.0</c:v>
                </c:pt>
                <c:pt idx="11">
                  <c:v>40330.0</c:v>
                </c:pt>
                <c:pt idx="12">
                  <c:v>40360.0</c:v>
                </c:pt>
                <c:pt idx="13">
                  <c:v>40391.0</c:v>
                </c:pt>
                <c:pt idx="14">
                  <c:v>40422.0</c:v>
                </c:pt>
                <c:pt idx="15">
                  <c:v>40452.0</c:v>
                </c:pt>
                <c:pt idx="16">
                  <c:v>40483.0</c:v>
                </c:pt>
                <c:pt idx="17">
                  <c:v>40513.0</c:v>
                </c:pt>
                <c:pt idx="18">
                  <c:v>40544.0</c:v>
                </c:pt>
                <c:pt idx="19">
                  <c:v>40575.0</c:v>
                </c:pt>
                <c:pt idx="20">
                  <c:v>40603.0</c:v>
                </c:pt>
                <c:pt idx="21">
                  <c:v>40634.0</c:v>
                </c:pt>
                <c:pt idx="22">
                  <c:v>40664.0</c:v>
                </c:pt>
                <c:pt idx="23">
                  <c:v>40695.0</c:v>
                </c:pt>
                <c:pt idx="24">
                  <c:v>40725.0</c:v>
                </c:pt>
                <c:pt idx="25">
                  <c:v>40756.0</c:v>
                </c:pt>
                <c:pt idx="26">
                  <c:v>40787.0</c:v>
                </c:pt>
                <c:pt idx="27">
                  <c:v>40817.0</c:v>
                </c:pt>
                <c:pt idx="28">
                  <c:v>40848.0</c:v>
                </c:pt>
                <c:pt idx="29">
                  <c:v>40878.0</c:v>
                </c:pt>
                <c:pt idx="30">
                  <c:v>40909.0</c:v>
                </c:pt>
                <c:pt idx="31">
                  <c:v>40940.0</c:v>
                </c:pt>
                <c:pt idx="32">
                  <c:v>40969.0</c:v>
                </c:pt>
                <c:pt idx="33">
                  <c:v>41000.0</c:v>
                </c:pt>
                <c:pt idx="34">
                  <c:v>41030.0</c:v>
                </c:pt>
                <c:pt idx="35">
                  <c:v>41061.0</c:v>
                </c:pt>
                <c:pt idx="36">
                  <c:v>41091.0</c:v>
                </c:pt>
                <c:pt idx="37">
                  <c:v>41122.0</c:v>
                </c:pt>
                <c:pt idx="38">
                  <c:v>41153.0</c:v>
                </c:pt>
                <c:pt idx="39">
                  <c:v>41183.0</c:v>
                </c:pt>
                <c:pt idx="40">
                  <c:v>41214.0</c:v>
                </c:pt>
                <c:pt idx="41">
                  <c:v>41244.0</c:v>
                </c:pt>
                <c:pt idx="42">
                  <c:v>41275.0</c:v>
                </c:pt>
                <c:pt idx="43">
                  <c:v>41306.0</c:v>
                </c:pt>
                <c:pt idx="44">
                  <c:v>41334.0</c:v>
                </c:pt>
                <c:pt idx="45">
                  <c:v>41365.0</c:v>
                </c:pt>
                <c:pt idx="46">
                  <c:v>41395.0</c:v>
                </c:pt>
                <c:pt idx="47">
                  <c:v>41426.0</c:v>
                </c:pt>
                <c:pt idx="48">
                  <c:v>41456.0</c:v>
                </c:pt>
                <c:pt idx="49">
                  <c:v>41487.0</c:v>
                </c:pt>
                <c:pt idx="50">
                  <c:v>41518.0</c:v>
                </c:pt>
                <c:pt idx="51">
                  <c:v>41548.0</c:v>
                </c:pt>
                <c:pt idx="52">
                  <c:v>41579.0</c:v>
                </c:pt>
                <c:pt idx="53">
                  <c:v>41609.0</c:v>
                </c:pt>
                <c:pt idx="54">
                  <c:v>41640.0</c:v>
                </c:pt>
                <c:pt idx="55">
                  <c:v>41671.0</c:v>
                </c:pt>
                <c:pt idx="56">
                  <c:v>41699.0</c:v>
                </c:pt>
                <c:pt idx="57">
                  <c:v>41730.0</c:v>
                </c:pt>
                <c:pt idx="58">
                  <c:v>41760.0</c:v>
                </c:pt>
                <c:pt idx="59">
                  <c:v>41791.0</c:v>
                </c:pt>
                <c:pt idx="60">
                  <c:v>41821.0</c:v>
                </c:pt>
              </c:numCache>
            </c:numRef>
          </c:cat>
          <c:val>
            <c:numRef>
              <c:f>naturalGas2009!$D$7:$D$67</c:f>
              <c:numCache>
                <c:formatCode>General</c:formatCode>
                <c:ptCount val="61"/>
                <c:pt idx="0">
                  <c:v>3.868</c:v>
                </c:pt>
                <c:pt idx="1">
                  <c:v>4.042</c:v>
                </c:pt>
                <c:pt idx="2">
                  <c:v>4.184999999999976</c:v>
                </c:pt>
                <c:pt idx="3">
                  <c:v>4.394999999999976</c:v>
                </c:pt>
                <c:pt idx="4">
                  <c:v>5.117999999999975</c:v>
                </c:pt>
                <c:pt idx="5">
                  <c:v>5.863999999999986</c:v>
                </c:pt>
                <c:pt idx="6">
                  <c:v>6.196999999999996</c:v>
                </c:pt>
                <c:pt idx="7">
                  <c:v>6.233</c:v>
                </c:pt>
                <c:pt idx="8">
                  <c:v>6.177</c:v>
                </c:pt>
                <c:pt idx="9">
                  <c:v>6.042</c:v>
                </c:pt>
                <c:pt idx="10">
                  <c:v>6.09</c:v>
                </c:pt>
                <c:pt idx="11">
                  <c:v>6.198999999999986</c:v>
                </c:pt>
                <c:pt idx="12">
                  <c:v>6.316999999999997</c:v>
                </c:pt>
                <c:pt idx="13">
                  <c:v>6.41</c:v>
                </c:pt>
                <c:pt idx="14">
                  <c:v>6.462</c:v>
                </c:pt>
                <c:pt idx="15">
                  <c:v>6.561999999999998</c:v>
                </c:pt>
                <c:pt idx="16">
                  <c:v>6.907</c:v>
                </c:pt>
                <c:pt idx="17">
                  <c:v>7.311999999999998</c:v>
                </c:pt>
                <c:pt idx="18">
                  <c:v>7.532</c:v>
                </c:pt>
                <c:pt idx="19">
                  <c:v>7.532</c:v>
                </c:pt>
                <c:pt idx="20">
                  <c:v>7.361999999999996</c:v>
                </c:pt>
                <c:pt idx="21">
                  <c:v>6.861999999999996</c:v>
                </c:pt>
                <c:pt idx="22">
                  <c:v>6.846999999999999</c:v>
                </c:pt>
                <c:pt idx="23">
                  <c:v>6.937</c:v>
                </c:pt>
                <c:pt idx="24">
                  <c:v>7.042</c:v>
                </c:pt>
                <c:pt idx="25">
                  <c:v>7.116999999999996</c:v>
                </c:pt>
                <c:pt idx="26">
                  <c:v>7.146999999999998</c:v>
                </c:pt>
                <c:pt idx="27">
                  <c:v>7.232</c:v>
                </c:pt>
                <c:pt idx="28">
                  <c:v>7.472</c:v>
                </c:pt>
                <c:pt idx="29">
                  <c:v>7.766999999999998</c:v>
                </c:pt>
                <c:pt idx="30">
                  <c:v>7.972</c:v>
                </c:pt>
                <c:pt idx="31">
                  <c:v>7.967</c:v>
                </c:pt>
                <c:pt idx="32">
                  <c:v>7.737</c:v>
                </c:pt>
                <c:pt idx="33">
                  <c:v>7.141999999999999</c:v>
                </c:pt>
                <c:pt idx="34">
                  <c:v>7.101999999999999</c:v>
                </c:pt>
                <c:pt idx="35">
                  <c:v>7.181999999999999</c:v>
                </c:pt>
                <c:pt idx="36">
                  <c:v>7.277</c:v>
                </c:pt>
                <c:pt idx="37">
                  <c:v>7.346999999999999</c:v>
                </c:pt>
                <c:pt idx="38">
                  <c:v>7.377</c:v>
                </c:pt>
                <c:pt idx="39">
                  <c:v>7.457</c:v>
                </c:pt>
                <c:pt idx="40">
                  <c:v>7.686999999999998</c:v>
                </c:pt>
                <c:pt idx="41">
                  <c:v>7.972</c:v>
                </c:pt>
                <c:pt idx="42">
                  <c:v>8.172</c:v>
                </c:pt>
                <c:pt idx="43">
                  <c:v>8.167000000000001</c:v>
                </c:pt>
                <c:pt idx="44">
                  <c:v>7.927</c:v>
                </c:pt>
                <c:pt idx="45">
                  <c:v>7.237</c:v>
                </c:pt>
                <c:pt idx="46">
                  <c:v>7.191999999999997</c:v>
                </c:pt>
                <c:pt idx="47">
                  <c:v>7.277</c:v>
                </c:pt>
                <c:pt idx="48">
                  <c:v>7.372</c:v>
                </c:pt>
                <c:pt idx="49">
                  <c:v>7.442</c:v>
                </c:pt>
                <c:pt idx="50">
                  <c:v>7.472</c:v>
                </c:pt>
                <c:pt idx="51">
                  <c:v>7.552</c:v>
                </c:pt>
                <c:pt idx="52">
                  <c:v>7.792</c:v>
                </c:pt>
                <c:pt idx="53">
                  <c:v>8.082</c:v>
                </c:pt>
                <c:pt idx="54">
                  <c:v>8.287</c:v>
                </c:pt>
                <c:pt idx="55">
                  <c:v>8.282</c:v>
                </c:pt>
                <c:pt idx="56">
                  <c:v>8.037</c:v>
                </c:pt>
                <c:pt idx="57">
                  <c:v>7.337</c:v>
                </c:pt>
                <c:pt idx="58">
                  <c:v>7.292</c:v>
                </c:pt>
                <c:pt idx="59">
                  <c:v>7.377</c:v>
                </c:pt>
                <c:pt idx="60">
                  <c:v>7.472</c:v>
                </c:pt>
              </c:numCache>
            </c:numRef>
          </c:val>
          <c:smooth val="0"/>
        </c:ser>
        <c:dLbls>
          <c:showLegendKey val="0"/>
          <c:showVal val="0"/>
          <c:showCatName val="0"/>
          <c:showSerName val="0"/>
          <c:showPercent val="0"/>
          <c:showBubbleSize val="0"/>
        </c:dLbls>
        <c:marker val="1"/>
        <c:smooth val="0"/>
        <c:axId val="-2053936168"/>
        <c:axId val="-2053962232"/>
      </c:lineChart>
      <c:dateAx>
        <c:axId val="-2053936168"/>
        <c:scaling>
          <c:orientation val="minMax"/>
        </c:scaling>
        <c:delete val="0"/>
        <c:axPos val="b"/>
        <c:numFmt formatCode="mmm/yy" sourceLinked="1"/>
        <c:majorTickMark val="out"/>
        <c:minorTickMark val="none"/>
        <c:tickLblPos val="nextTo"/>
        <c:txPr>
          <a:bodyPr/>
          <a:lstStyle/>
          <a:p>
            <a:pPr>
              <a:defRPr lang="en-US" sz="1100"/>
            </a:pPr>
            <a:endParaRPr lang="en-US"/>
          </a:p>
        </c:txPr>
        <c:crossAx val="-2053962232"/>
        <c:crosses val="autoZero"/>
        <c:auto val="1"/>
        <c:lblOffset val="100"/>
        <c:baseTimeUnit val="months"/>
      </c:dateAx>
      <c:valAx>
        <c:axId val="-2053962232"/>
        <c:scaling>
          <c:orientation val="minMax"/>
          <c:min val="5.0"/>
        </c:scaling>
        <c:delete val="0"/>
        <c:axPos val="l"/>
        <c:majorGridlines/>
        <c:numFmt formatCode="#,##0.00" sourceLinked="0"/>
        <c:majorTickMark val="out"/>
        <c:minorTickMark val="none"/>
        <c:tickLblPos val="nextTo"/>
        <c:txPr>
          <a:bodyPr/>
          <a:lstStyle/>
          <a:p>
            <a:pPr>
              <a:defRPr lang="en-US" sz="1100"/>
            </a:pPr>
            <a:endParaRPr lang="en-US"/>
          </a:p>
        </c:txPr>
        <c:crossAx val="-2053936168"/>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smtClean="0"/>
              <a:t>Crude</a:t>
            </a:r>
            <a:r>
              <a:rPr lang="en-US" sz="1400" baseline="0" dirty="0" smtClean="0"/>
              <a:t> Oil</a:t>
            </a:r>
          </a:p>
        </c:rich>
      </c:tx>
      <c:layout/>
      <c:overlay val="0"/>
    </c:title>
    <c:autoTitleDeleted val="0"/>
    <c:plotArea>
      <c:layout/>
      <c:lineChart>
        <c:grouping val="standard"/>
        <c:varyColors val="0"/>
        <c:ser>
          <c:idx val="0"/>
          <c:order val="0"/>
          <c:spPr>
            <a:ln w="63500">
              <a:solidFill>
                <a:srgbClr val="598774"/>
              </a:solidFill>
            </a:ln>
          </c:spPr>
          <c:marker>
            <c:symbol val="circle"/>
            <c:size val="2"/>
            <c:spPr>
              <a:solidFill>
                <a:srgbClr val="598774"/>
              </a:solidFill>
              <a:ln w="63500">
                <a:solidFill>
                  <a:srgbClr val="598774"/>
                </a:solidFill>
              </a:ln>
            </c:spPr>
          </c:marker>
          <c:cat>
            <c:strRef>
              <c:f>crudeOil!$F$2:$F$56</c:f>
              <c:strCache>
                <c:ptCount val="55"/>
                <c:pt idx="0">
                  <c:v>Jun 08</c:v>
                </c:pt>
                <c:pt idx="1">
                  <c:v>Jul 08</c:v>
                </c:pt>
                <c:pt idx="2">
                  <c:v>Aug 08</c:v>
                </c:pt>
                <c:pt idx="3">
                  <c:v>Sep 08</c:v>
                </c:pt>
                <c:pt idx="4">
                  <c:v>Oct 08</c:v>
                </c:pt>
                <c:pt idx="5">
                  <c:v>Nov 08</c:v>
                </c:pt>
                <c:pt idx="6">
                  <c:v>Dec 08</c:v>
                </c:pt>
                <c:pt idx="7">
                  <c:v>Jan 09</c:v>
                </c:pt>
                <c:pt idx="8">
                  <c:v>Feb 09</c:v>
                </c:pt>
                <c:pt idx="9">
                  <c:v>Mar 09</c:v>
                </c:pt>
                <c:pt idx="10">
                  <c:v>Apr 09</c:v>
                </c:pt>
                <c:pt idx="11">
                  <c:v>May 09</c:v>
                </c:pt>
                <c:pt idx="12">
                  <c:v>Jun 09</c:v>
                </c:pt>
                <c:pt idx="13">
                  <c:v>Jul 09</c:v>
                </c:pt>
                <c:pt idx="14">
                  <c:v>Aug 09</c:v>
                </c:pt>
                <c:pt idx="15">
                  <c:v>Sep 09</c:v>
                </c:pt>
                <c:pt idx="16">
                  <c:v>Oct 09</c:v>
                </c:pt>
                <c:pt idx="17">
                  <c:v>Nov 09</c:v>
                </c:pt>
                <c:pt idx="18">
                  <c:v>Dec 09</c:v>
                </c:pt>
                <c:pt idx="19">
                  <c:v>Jan 10</c:v>
                </c:pt>
                <c:pt idx="20">
                  <c:v>Feb 10</c:v>
                </c:pt>
                <c:pt idx="21">
                  <c:v>Mar 10</c:v>
                </c:pt>
                <c:pt idx="22">
                  <c:v>Apr 10</c:v>
                </c:pt>
                <c:pt idx="23">
                  <c:v>May 10</c:v>
                </c:pt>
                <c:pt idx="24">
                  <c:v>Jun 10</c:v>
                </c:pt>
                <c:pt idx="25">
                  <c:v>Jul 10</c:v>
                </c:pt>
                <c:pt idx="26">
                  <c:v>Aug 10</c:v>
                </c:pt>
                <c:pt idx="27">
                  <c:v>Sep 10</c:v>
                </c:pt>
                <c:pt idx="28">
                  <c:v>Oct 10</c:v>
                </c:pt>
                <c:pt idx="29">
                  <c:v>Nov 10</c:v>
                </c:pt>
                <c:pt idx="30">
                  <c:v>Dec 10</c:v>
                </c:pt>
                <c:pt idx="31">
                  <c:v>Jan 11</c:v>
                </c:pt>
                <c:pt idx="32">
                  <c:v>Feb 11</c:v>
                </c:pt>
                <c:pt idx="33">
                  <c:v>Mar 11</c:v>
                </c:pt>
                <c:pt idx="34">
                  <c:v>Apr 11</c:v>
                </c:pt>
                <c:pt idx="35">
                  <c:v>May 11</c:v>
                </c:pt>
                <c:pt idx="36">
                  <c:v>Jun 11</c:v>
                </c:pt>
                <c:pt idx="37">
                  <c:v>Jul 11</c:v>
                </c:pt>
                <c:pt idx="38">
                  <c:v>Aug 11</c:v>
                </c:pt>
                <c:pt idx="39">
                  <c:v>Sep 11</c:v>
                </c:pt>
                <c:pt idx="40">
                  <c:v>Oct 11</c:v>
                </c:pt>
                <c:pt idx="41">
                  <c:v>Nov 11</c:v>
                </c:pt>
                <c:pt idx="42">
                  <c:v>Dec 11</c:v>
                </c:pt>
                <c:pt idx="43">
                  <c:v>Jan 12</c:v>
                </c:pt>
                <c:pt idx="44">
                  <c:v>Feb 12</c:v>
                </c:pt>
                <c:pt idx="45">
                  <c:v>Mar 12</c:v>
                </c:pt>
                <c:pt idx="46">
                  <c:v>Apr 12</c:v>
                </c:pt>
                <c:pt idx="47">
                  <c:v>May 12</c:v>
                </c:pt>
                <c:pt idx="48">
                  <c:v>Jun 12</c:v>
                </c:pt>
                <c:pt idx="49">
                  <c:v>Jul 12</c:v>
                </c:pt>
                <c:pt idx="50">
                  <c:v>Aug 12</c:v>
                </c:pt>
                <c:pt idx="51">
                  <c:v>Sep 12</c:v>
                </c:pt>
                <c:pt idx="52">
                  <c:v>Oct 12</c:v>
                </c:pt>
                <c:pt idx="53">
                  <c:v>Nov 12</c:v>
                </c:pt>
                <c:pt idx="54">
                  <c:v>Dec 12</c:v>
                </c:pt>
              </c:strCache>
            </c:strRef>
          </c:cat>
          <c:val>
            <c:numRef>
              <c:f>crudeOil!$G$2:$G$56</c:f>
              <c:numCache>
                <c:formatCode>_ * #,##0.00_ ;_ * \-#,##0.00_ ;_ * "-"??_ ;_ @_ </c:formatCode>
                <c:ptCount val="55"/>
                <c:pt idx="0">
                  <c:v>116.59</c:v>
                </c:pt>
                <c:pt idx="1">
                  <c:v>116.0</c:v>
                </c:pt>
                <c:pt idx="2">
                  <c:v>115.5</c:v>
                </c:pt>
                <c:pt idx="3">
                  <c:v>114.4400000000003</c:v>
                </c:pt>
                <c:pt idx="4">
                  <c:v>114.12</c:v>
                </c:pt>
                <c:pt idx="5">
                  <c:v>113.56</c:v>
                </c:pt>
                <c:pt idx="6">
                  <c:v>113.25</c:v>
                </c:pt>
                <c:pt idx="7">
                  <c:v>112.0</c:v>
                </c:pt>
                <c:pt idx="8">
                  <c:v>111.5</c:v>
                </c:pt>
                <c:pt idx="9">
                  <c:v>111.76</c:v>
                </c:pt>
                <c:pt idx="10">
                  <c:v>111.35</c:v>
                </c:pt>
                <c:pt idx="11">
                  <c:v>110.98</c:v>
                </c:pt>
                <c:pt idx="12">
                  <c:v>110.645</c:v>
                </c:pt>
                <c:pt idx="13">
                  <c:v>110.31</c:v>
                </c:pt>
                <c:pt idx="14">
                  <c:v>110.02</c:v>
                </c:pt>
                <c:pt idx="15">
                  <c:v>109.75</c:v>
                </c:pt>
                <c:pt idx="16">
                  <c:v>109.52</c:v>
                </c:pt>
                <c:pt idx="17">
                  <c:v>108.6</c:v>
                </c:pt>
                <c:pt idx="18">
                  <c:v>109.03</c:v>
                </c:pt>
                <c:pt idx="19">
                  <c:v>108.9</c:v>
                </c:pt>
                <c:pt idx="20">
                  <c:v>108.72</c:v>
                </c:pt>
                <c:pt idx="21">
                  <c:v>108.56</c:v>
                </c:pt>
                <c:pt idx="22">
                  <c:v>108.42</c:v>
                </c:pt>
                <c:pt idx="23">
                  <c:v>108.29</c:v>
                </c:pt>
                <c:pt idx="24">
                  <c:v>108.17</c:v>
                </c:pt>
                <c:pt idx="25">
                  <c:v>108.08</c:v>
                </c:pt>
                <c:pt idx="26">
                  <c:v>108.0</c:v>
                </c:pt>
                <c:pt idx="27">
                  <c:v>107.92</c:v>
                </c:pt>
                <c:pt idx="28">
                  <c:v>107.86</c:v>
                </c:pt>
                <c:pt idx="29">
                  <c:v>107.81</c:v>
                </c:pt>
                <c:pt idx="30">
                  <c:v>107.62</c:v>
                </c:pt>
                <c:pt idx="31">
                  <c:v>107.7</c:v>
                </c:pt>
                <c:pt idx="32">
                  <c:v>107.63</c:v>
                </c:pt>
                <c:pt idx="33">
                  <c:v>107.56</c:v>
                </c:pt>
                <c:pt idx="34">
                  <c:v>107.5</c:v>
                </c:pt>
                <c:pt idx="35">
                  <c:v>107.45</c:v>
                </c:pt>
                <c:pt idx="36">
                  <c:v>107.4</c:v>
                </c:pt>
                <c:pt idx="37">
                  <c:v>107.37</c:v>
                </c:pt>
                <c:pt idx="38">
                  <c:v>107.35</c:v>
                </c:pt>
                <c:pt idx="39">
                  <c:v>107.33</c:v>
                </c:pt>
                <c:pt idx="40">
                  <c:v>107.32</c:v>
                </c:pt>
                <c:pt idx="41">
                  <c:v>107.32</c:v>
                </c:pt>
                <c:pt idx="42">
                  <c:v>106.95</c:v>
                </c:pt>
                <c:pt idx="43">
                  <c:v>107.34</c:v>
                </c:pt>
                <c:pt idx="44">
                  <c:v>107.32</c:v>
                </c:pt>
                <c:pt idx="45">
                  <c:v>107.3</c:v>
                </c:pt>
                <c:pt idx="46">
                  <c:v>107.29</c:v>
                </c:pt>
                <c:pt idx="47">
                  <c:v>107.29</c:v>
                </c:pt>
                <c:pt idx="48">
                  <c:v>107.29</c:v>
                </c:pt>
                <c:pt idx="49">
                  <c:v>107.29</c:v>
                </c:pt>
                <c:pt idx="50">
                  <c:v>107.29</c:v>
                </c:pt>
                <c:pt idx="51">
                  <c:v>107.29</c:v>
                </c:pt>
                <c:pt idx="52">
                  <c:v>107.29</c:v>
                </c:pt>
                <c:pt idx="53">
                  <c:v>107.29</c:v>
                </c:pt>
                <c:pt idx="54">
                  <c:v>106.84</c:v>
                </c:pt>
              </c:numCache>
            </c:numRef>
          </c:val>
          <c:smooth val="0"/>
        </c:ser>
        <c:dLbls>
          <c:showLegendKey val="0"/>
          <c:showVal val="0"/>
          <c:showCatName val="0"/>
          <c:showSerName val="0"/>
          <c:showPercent val="0"/>
          <c:showBubbleSize val="0"/>
        </c:dLbls>
        <c:marker val="1"/>
        <c:smooth val="0"/>
        <c:axId val="-2054153496"/>
        <c:axId val="-2054444200"/>
      </c:lineChart>
      <c:catAx>
        <c:axId val="-2054153496"/>
        <c:scaling>
          <c:orientation val="minMax"/>
        </c:scaling>
        <c:delete val="0"/>
        <c:axPos val="b"/>
        <c:majorTickMark val="out"/>
        <c:minorTickMark val="none"/>
        <c:tickLblPos val="nextTo"/>
        <c:txPr>
          <a:bodyPr/>
          <a:lstStyle/>
          <a:p>
            <a:pPr>
              <a:defRPr lang="en-US" sz="1100"/>
            </a:pPr>
            <a:endParaRPr lang="en-US"/>
          </a:p>
        </c:txPr>
        <c:crossAx val="-2054444200"/>
        <c:crosses val="autoZero"/>
        <c:auto val="1"/>
        <c:lblAlgn val="ctr"/>
        <c:lblOffset val="100"/>
        <c:tickLblSkip val="4"/>
        <c:tickMarkSkip val="1"/>
        <c:noMultiLvlLbl val="0"/>
      </c:catAx>
      <c:valAx>
        <c:axId val="-2054444200"/>
        <c:scaling>
          <c:orientation val="minMax"/>
        </c:scaling>
        <c:delete val="0"/>
        <c:axPos val="l"/>
        <c:majorGridlines/>
        <c:numFmt formatCode="#,##0" sourceLinked="0"/>
        <c:majorTickMark val="out"/>
        <c:minorTickMark val="none"/>
        <c:tickLblPos val="nextTo"/>
        <c:txPr>
          <a:bodyPr/>
          <a:lstStyle/>
          <a:p>
            <a:pPr>
              <a:defRPr lang="en-US" sz="1100"/>
            </a:pPr>
            <a:endParaRPr lang="en-US"/>
          </a:p>
        </c:txPr>
        <c:crossAx val="-2054153496"/>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Crude </a:t>
            </a:r>
            <a:r>
              <a:rPr lang="en-US" sz="1400" dirty="0" smtClean="0"/>
              <a:t>oil</a:t>
            </a:r>
          </a:p>
          <a:p>
            <a:pPr>
              <a:defRPr lang="en-US" sz="1400"/>
            </a:pPr>
            <a:r>
              <a:rPr lang="en-US" sz="1400" dirty="0" smtClean="0"/>
              <a:t>June 2009</a:t>
            </a:r>
            <a:endParaRPr lang="en-US" sz="1400" dirty="0"/>
          </a:p>
        </c:rich>
      </c:tx>
      <c:layout/>
      <c:overlay val="0"/>
    </c:title>
    <c:autoTitleDeleted val="0"/>
    <c:plotArea>
      <c:layout>
        <c:manualLayout>
          <c:layoutTarget val="inner"/>
          <c:xMode val="edge"/>
          <c:yMode val="edge"/>
          <c:x val="0.0924972762838607"/>
          <c:y val="0.209792558824884"/>
          <c:w val="0.890207126231863"/>
          <c:h val="0.579233549753639"/>
        </c:manualLayout>
      </c:layout>
      <c:lineChart>
        <c:grouping val="standard"/>
        <c:varyColors val="0"/>
        <c:ser>
          <c:idx val="0"/>
          <c:order val="0"/>
          <c:spPr>
            <a:ln w="63500">
              <a:solidFill>
                <a:srgbClr val="598774"/>
              </a:solidFill>
            </a:ln>
          </c:spPr>
          <c:marker>
            <c:symbol val="circle"/>
            <c:size val="2"/>
            <c:spPr>
              <a:solidFill>
                <a:srgbClr val="598774"/>
              </a:solidFill>
              <a:ln w="63500">
                <a:solidFill>
                  <a:srgbClr val="598774"/>
                </a:solidFill>
              </a:ln>
            </c:spPr>
          </c:marker>
          <c:cat>
            <c:numRef>
              <c:f>crudeOil2009!$B$6:$B$59</c:f>
              <c:numCache>
                <c:formatCode>mmm/yy</c:formatCode>
                <c:ptCount val="54"/>
                <c:pt idx="0">
                  <c:v>39995.0</c:v>
                </c:pt>
                <c:pt idx="1">
                  <c:v>40026.0</c:v>
                </c:pt>
                <c:pt idx="2">
                  <c:v>40057.0</c:v>
                </c:pt>
                <c:pt idx="3">
                  <c:v>40087.0</c:v>
                </c:pt>
                <c:pt idx="4">
                  <c:v>40118.0</c:v>
                </c:pt>
                <c:pt idx="5">
                  <c:v>40148.0</c:v>
                </c:pt>
                <c:pt idx="6">
                  <c:v>40179.0</c:v>
                </c:pt>
                <c:pt idx="7">
                  <c:v>40210.0</c:v>
                </c:pt>
                <c:pt idx="8">
                  <c:v>40238.0</c:v>
                </c:pt>
                <c:pt idx="9">
                  <c:v>40269.0</c:v>
                </c:pt>
                <c:pt idx="10">
                  <c:v>40299.0</c:v>
                </c:pt>
                <c:pt idx="11">
                  <c:v>40330.0</c:v>
                </c:pt>
                <c:pt idx="12">
                  <c:v>40360.0</c:v>
                </c:pt>
                <c:pt idx="13">
                  <c:v>40391.0</c:v>
                </c:pt>
                <c:pt idx="14">
                  <c:v>40422.0</c:v>
                </c:pt>
                <c:pt idx="15">
                  <c:v>40452.0</c:v>
                </c:pt>
                <c:pt idx="16">
                  <c:v>40483.0</c:v>
                </c:pt>
                <c:pt idx="17">
                  <c:v>40513.0</c:v>
                </c:pt>
                <c:pt idx="18">
                  <c:v>40544.0</c:v>
                </c:pt>
                <c:pt idx="19">
                  <c:v>40575.0</c:v>
                </c:pt>
                <c:pt idx="20">
                  <c:v>40603.0</c:v>
                </c:pt>
                <c:pt idx="21">
                  <c:v>40634.0</c:v>
                </c:pt>
                <c:pt idx="22">
                  <c:v>40664.0</c:v>
                </c:pt>
                <c:pt idx="23">
                  <c:v>40695.0</c:v>
                </c:pt>
                <c:pt idx="24">
                  <c:v>40725.0</c:v>
                </c:pt>
                <c:pt idx="25">
                  <c:v>40756.0</c:v>
                </c:pt>
                <c:pt idx="26">
                  <c:v>40787.0</c:v>
                </c:pt>
                <c:pt idx="27">
                  <c:v>40817.0</c:v>
                </c:pt>
                <c:pt idx="28">
                  <c:v>40848.0</c:v>
                </c:pt>
                <c:pt idx="29">
                  <c:v>40878.0</c:v>
                </c:pt>
                <c:pt idx="30">
                  <c:v>40909.0</c:v>
                </c:pt>
                <c:pt idx="31">
                  <c:v>40940.0</c:v>
                </c:pt>
                <c:pt idx="32">
                  <c:v>40969.0</c:v>
                </c:pt>
                <c:pt idx="33">
                  <c:v>41000.0</c:v>
                </c:pt>
                <c:pt idx="34">
                  <c:v>41030.0</c:v>
                </c:pt>
                <c:pt idx="35">
                  <c:v>41061.0</c:v>
                </c:pt>
                <c:pt idx="36">
                  <c:v>41091.0</c:v>
                </c:pt>
                <c:pt idx="37">
                  <c:v>41122.0</c:v>
                </c:pt>
                <c:pt idx="38">
                  <c:v>41153.0</c:v>
                </c:pt>
                <c:pt idx="39">
                  <c:v>41183.0</c:v>
                </c:pt>
                <c:pt idx="40">
                  <c:v>41214.0</c:v>
                </c:pt>
                <c:pt idx="41">
                  <c:v>41244.0</c:v>
                </c:pt>
                <c:pt idx="42">
                  <c:v>41275.0</c:v>
                </c:pt>
                <c:pt idx="43">
                  <c:v>41306.0</c:v>
                </c:pt>
                <c:pt idx="44">
                  <c:v>41334.0</c:v>
                </c:pt>
                <c:pt idx="45">
                  <c:v>41365.0</c:v>
                </c:pt>
                <c:pt idx="46">
                  <c:v>41395.0</c:v>
                </c:pt>
                <c:pt idx="47">
                  <c:v>41426.0</c:v>
                </c:pt>
                <c:pt idx="48">
                  <c:v>41456.0</c:v>
                </c:pt>
                <c:pt idx="49">
                  <c:v>41487.0</c:v>
                </c:pt>
                <c:pt idx="50">
                  <c:v>41518.0</c:v>
                </c:pt>
                <c:pt idx="51">
                  <c:v>41548.0</c:v>
                </c:pt>
                <c:pt idx="52">
                  <c:v>41579.0</c:v>
                </c:pt>
                <c:pt idx="53">
                  <c:v>41609.0</c:v>
                </c:pt>
              </c:numCache>
            </c:numRef>
          </c:cat>
          <c:val>
            <c:numRef>
              <c:f>crudeOil2009!$C$6:$C$59</c:f>
              <c:numCache>
                <c:formatCode>General</c:formatCode>
                <c:ptCount val="54"/>
                <c:pt idx="0">
                  <c:v>68.44000000000002</c:v>
                </c:pt>
                <c:pt idx="1">
                  <c:v>69.35</c:v>
                </c:pt>
                <c:pt idx="2">
                  <c:v>70.24</c:v>
                </c:pt>
                <c:pt idx="3">
                  <c:v>71.07</c:v>
                </c:pt>
                <c:pt idx="4">
                  <c:v>71.9</c:v>
                </c:pt>
                <c:pt idx="5">
                  <c:v>72.72</c:v>
                </c:pt>
                <c:pt idx="6">
                  <c:v>73.36</c:v>
                </c:pt>
                <c:pt idx="7">
                  <c:v>73.87</c:v>
                </c:pt>
                <c:pt idx="8">
                  <c:v>74.36</c:v>
                </c:pt>
                <c:pt idx="9">
                  <c:v>74.86</c:v>
                </c:pt>
                <c:pt idx="10">
                  <c:v>75.36</c:v>
                </c:pt>
                <c:pt idx="11">
                  <c:v>75.84</c:v>
                </c:pt>
                <c:pt idx="12">
                  <c:v>76.28</c:v>
                </c:pt>
                <c:pt idx="13">
                  <c:v>76.55</c:v>
                </c:pt>
                <c:pt idx="14">
                  <c:v>76.76</c:v>
                </c:pt>
                <c:pt idx="15">
                  <c:v>76.98</c:v>
                </c:pt>
                <c:pt idx="16">
                  <c:v>77.2</c:v>
                </c:pt>
                <c:pt idx="17">
                  <c:v>77.42</c:v>
                </c:pt>
                <c:pt idx="18">
                  <c:v>77.64</c:v>
                </c:pt>
                <c:pt idx="19">
                  <c:v>77.87</c:v>
                </c:pt>
                <c:pt idx="20">
                  <c:v>78.13</c:v>
                </c:pt>
                <c:pt idx="21">
                  <c:v>78.4</c:v>
                </c:pt>
                <c:pt idx="22">
                  <c:v>78.66999999999997</c:v>
                </c:pt>
                <c:pt idx="23">
                  <c:v>78.94000000000002</c:v>
                </c:pt>
                <c:pt idx="24">
                  <c:v>79.22</c:v>
                </c:pt>
                <c:pt idx="25">
                  <c:v>79.5</c:v>
                </c:pt>
                <c:pt idx="26">
                  <c:v>79.76</c:v>
                </c:pt>
                <c:pt idx="27">
                  <c:v>80.0</c:v>
                </c:pt>
                <c:pt idx="28">
                  <c:v>80.23</c:v>
                </c:pt>
                <c:pt idx="29">
                  <c:v>80.43</c:v>
                </c:pt>
                <c:pt idx="30">
                  <c:v>80.6</c:v>
                </c:pt>
                <c:pt idx="31">
                  <c:v>80.75</c:v>
                </c:pt>
                <c:pt idx="32">
                  <c:v>80.89</c:v>
                </c:pt>
                <c:pt idx="33">
                  <c:v>81.01</c:v>
                </c:pt>
                <c:pt idx="34">
                  <c:v>81.13</c:v>
                </c:pt>
                <c:pt idx="35">
                  <c:v>81.24</c:v>
                </c:pt>
                <c:pt idx="36">
                  <c:v>81.34</c:v>
                </c:pt>
                <c:pt idx="37">
                  <c:v>81.43</c:v>
                </c:pt>
                <c:pt idx="38">
                  <c:v>81.52</c:v>
                </c:pt>
                <c:pt idx="39">
                  <c:v>81.61</c:v>
                </c:pt>
                <c:pt idx="40">
                  <c:v>81.71</c:v>
                </c:pt>
                <c:pt idx="41">
                  <c:v>81.82</c:v>
                </c:pt>
                <c:pt idx="42">
                  <c:v>81.95</c:v>
                </c:pt>
                <c:pt idx="43">
                  <c:v>82.08</c:v>
                </c:pt>
                <c:pt idx="44">
                  <c:v>82.21000000000002</c:v>
                </c:pt>
                <c:pt idx="45">
                  <c:v>82.34</c:v>
                </c:pt>
                <c:pt idx="46">
                  <c:v>82.47</c:v>
                </c:pt>
                <c:pt idx="47">
                  <c:v>82.6</c:v>
                </c:pt>
                <c:pt idx="48">
                  <c:v>82.73</c:v>
                </c:pt>
                <c:pt idx="49">
                  <c:v>82.86</c:v>
                </c:pt>
                <c:pt idx="50">
                  <c:v>82.99000000000002</c:v>
                </c:pt>
                <c:pt idx="51">
                  <c:v>83.12</c:v>
                </c:pt>
                <c:pt idx="52">
                  <c:v>83.25</c:v>
                </c:pt>
                <c:pt idx="53">
                  <c:v>83.38</c:v>
                </c:pt>
              </c:numCache>
            </c:numRef>
          </c:val>
          <c:smooth val="0"/>
        </c:ser>
        <c:dLbls>
          <c:showLegendKey val="0"/>
          <c:showVal val="0"/>
          <c:showCatName val="0"/>
          <c:showSerName val="0"/>
          <c:showPercent val="0"/>
          <c:showBubbleSize val="0"/>
        </c:dLbls>
        <c:marker val="1"/>
        <c:smooth val="0"/>
        <c:axId val="-2054880568"/>
        <c:axId val="-2054525544"/>
      </c:lineChart>
      <c:dateAx>
        <c:axId val="-2054880568"/>
        <c:scaling>
          <c:orientation val="minMax"/>
        </c:scaling>
        <c:delete val="0"/>
        <c:axPos val="b"/>
        <c:numFmt formatCode="mmm/yy" sourceLinked="1"/>
        <c:majorTickMark val="out"/>
        <c:minorTickMark val="none"/>
        <c:tickLblPos val="nextTo"/>
        <c:txPr>
          <a:bodyPr rot="0" vert="horz"/>
          <a:lstStyle/>
          <a:p>
            <a:pPr>
              <a:defRPr lang="en-US" sz="1100"/>
            </a:pPr>
            <a:endParaRPr lang="en-US"/>
          </a:p>
        </c:txPr>
        <c:crossAx val="-2054525544"/>
        <c:crosses val="autoZero"/>
        <c:auto val="1"/>
        <c:lblOffset val="100"/>
        <c:baseTimeUnit val="months"/>
      </c:dateAx>
      <c:valAx>
        <c:axId val="-2054525544"/>
        <c:scaling>
          <c:orientation val="minMax"/>
          <c:min val="50.0"/>
        </c:scaling>
        <c:delete val="0"/>
        <c:axPos val="l"/>
        <c:majorGridlines/>
        <c:numFmt formatCode="General" sourceLinked="1"/>
        <c:majorTickMark val="out"/>
        <c:minorTickMark val="none"/>
        <c:tickLblPos val="nextTo"/>
        <c:txPr>
          <a:bodyPr/>
          <a:lstStyle/>
          <a:p>
            <a:pPr>
              <a:defRPr lang="en-US" sz="1100"/>
            </a:pPr>
            <a:endParaRPr lang="en-US"/>
          </a:p>
        </c:txPr>
        <c:crossAx val="-2054880568"/>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en-US" sz="1400"/>
              <a:t>Typical pattern of electricity prices</a:t>
            </a:r>
          </a:p>
          <a:p>
            <a:pPr>
              <a:defRPr sz="1400"/>
            </a:pPr>
            <a:r>
              <a:rPr lang="en-US" sz="1400"/>
              <a:t>24-hour period</a:t>
            </a:r>
          </a:p>
        </c:rich>
      </c:tx>
      <c:layout/>
      <c:overlay val="0"/>
    </c:title>
    <c:autoTitleDeleted val="0"/>
    <c:plotArea>
      <c:layout/>
      <c:lineChart>
        <c:grouping val="standard"/>
        <c:varyColors val="0"/>
        <c:ser>
          <c:idx val="0"/>
          <c:order val="0"/>
          <c:spPr>
            <a:ln w="50800">
              <a:solidFill>
                <a:srgbClr val="598774"/>
              </a:solidFill>
            </a:ln>
          </c:spPr>
          <c:marker>
            <c:symbol val="circle"/>
            <c:size val="5"/>
            <c:spPr>
              <a:solidFill>
                <a:srgbClr val="598774"/>
              </a:solidFill>
              <a:ln w="12700">
                <a:solidFill>
                  <a:srgbClr val="598774"/>
                </a:solidFill>
              </a:ln>
            </c:spPr>
          </c:marker>
          <c:cat>
            <c:numRef>
              <c:f>Electricity!$A$3:$A$26</c:f>
              <c:numCache>
                <c:formatCode>[$-409]h:mm\ AM/PM;@</c:formatCode>
                <c:ptCount val="24"/>
                <c:pt idx="0">
                  <c:v>1.0</c:v>
                </c:pt>
                <c:pt idx="1">
                  <c:v>1.041666666666666</c:v>
                </c:pt>
                <c:pt idx="2">
                  <c:v>1.08333333333333</c:v>
                </c:pt>
                <c:pt idx="3">
                  <c:v>1.125</c:v>
                </c:pt>
                <c:pt idx="4">
                  <c:v>1.16666666666667</c:v>
                </c:pt>
                <c:pt idx="5">
                  <c:v>1.20833333333333</c:v>
                </c:pt>
                <c:pt idx="6">
                  <c:v>1.25</c:v>
                </c:pt>
                <c:pt idx="7">
                  <c:v>1.29166666666667</c:v>
                </c:pt>
                <c:pt idx="8">
                  <c:v>1.33333333333333</c:v>
                </c:pt>
                <c:pt idx="9">
                  <c:v>1.375</c:v>
                </c:pt>
                <c:pt idx="10">
                  <c:v>1.41666666666667</c:v>
                </c:pt>
                <c:pt idx="11">
                  <c:v>1.45833333333333</c:v>
                </c:pt>
                <c:pt idx="12">
                  <c:v>1.5</c:v>
                </c:pt>
                <c:pt idx="13">
                  <c:v>1.54166666666667</c:v>
                </c:pt>
                <c:pt idx="14">
                  <c:v>1.58333333333333</c:v>
                </c:pt>
                <c:pt idx="15">
                  <c:v>1.625</c:v>
                </c:pt>
                <c:pt idx="16">
                  <c:v>1.66666666666667</c:v>
                </c:pt>
                <c:pt idx="17">
                  <c:v>1.70833333333334</c:v>
                </c:pt>
                <c:pt idx="18">
                  <c:v>1.75</c:v>
                </c:pt>
                <c:pt idx="19">
                  <c:v>1.79166666666667</c:v>
                </c:pt>
                <c:pt idx="20">
                  <c:v>1.83333333333334</c:v>
                </c:pt>
                <c:pt idx="21">
                  <c:v>1.875</c:v>
                </c:pt>
                <c:pt idx="22">
                  <c:v>1.91666666666667</c:v>
                </c:pt>
                <c:pt idx="23">
                  <c:v>1.95833333333334</c:v>
                </c:pt>
              </c:numCache>
            </c:numRef>
          </c:cat>
          <c:val>
            <c:numRef>
              <c:f>Electricity!$B$3:$B$26</c:f>
              <c:numCache>
                <c:formatCode>General</c:formatCode>
                <c:ptCount val="24"/>
                <c:pt idx="0">
                  <c:v>35.68</c:v>
                </c:pt>
                <c:pt idx="1">
                  <c:v>31.59</c:v>
                </c:pt>
                <c:pt idx="2">
                  <c:v>29.85</c:v>
                </c:pt>
                <c:pt idx="3">
                  <c:v>28.37</c:v>
                </c:pt>
                <c:pt idx="4">
                  <c:v>28.75</c:v>
                </c:pt>
                <c:pt idx="5">
                  <c:v>33.75</c:v>
                </c:pt>
                <c:pt idx="6">
                  <c:v>40.03</c:v>
                </c:pt>
                <c:pt idx="7">
                  <c:v>49.64</c:v>
                </c:pt>
                <c:pt idx="8">
                  <c:v>53.48</c:v>
                </c:pt>
                <c:pt idx="9">
                  <c:v>57.15</c:v>
                </c:pt>
                <c:pt idx="10">
                  <c:v>59.04</c:v>
                </c:pt>
                <c:pt idx="11">
                  <c:v>61.45</c:v>
                </c:pt>
                <c:pt idx="12">
                  <c:v>61.46</c:v>
                </c:pt>
                <c:pt idx="13">
                  <c:v>61.47</c:v>
                </c:pt>
                <c:pt idx="14">
                  <c:v>61.74</c:v>
                </c:pt>
                <c:pt idx="15">
                  <c:v>62.71</c:v>
                </c:pt>
                <c:pt idx="16">
                  <c:v>62.68</c:v>
                </c:pt>
                <c:pt idx="17">
                  <c:v>60.28</c:v>
                </c:pt>
                <c:pt idx="18">
                  <c:v>57.81</c:v>
                </c:pt>
                <c:pt idx="19">
                  <c:v>62.18</c:v>
                </c:pt>
                <c:pt idx="20">
                  <c:v>60.12000000000001</c:v>
                </c:pt>
                <c:pt idx="21">
                  <c:v>54.25</c:v>
                </c:pt>
                <c:pt idx="22">
                  <c:v>52.89</c:v>
                </c:pt>
                <c:pt idx="23">
                  <c:v>45.56</c:v>
                </c:pt>
              </c:numCache>
            </c:numRef>
          </c:val>
          <c:smooth val="0"/>
        </c:ser>
        <c:dLbls>
          <c:showLegendKey val="0"/>
          <c:showVal val="0"/>
          <c:showCatName val="0"/>
          <c:showSerName val="0"/>
          <c:showPercent val="0"/>
          <c:showBubbleSize val="0"/>
        </c:dLbls>
        <c:marker val="1"/>
        <c:smooth val="0"/>
        <c:axId val="-2054598456"/>
        <c:axId val="-2054869448"/>
      </c:lineChart>
      <c:catAx>
        <c:axId val="-2054598456"/>
        <c:scaling>
          <c:orientation val="minMax"/>
        </c:scaling>
        <c:delete val="0"/>
        <c:axPos val="b"/>
        <c:numFmt formatCode="[$-409]h:mm\ AM/PM;@" sourceLinked="1"/>
        <c:majorTickMark val="out"/>
        <c:minorTickMark val="none"/>
        <c:tickLblPos val="nextTo"/>
        <c:crossAx val="-2054869448"/>
        <c:crosses val="autoZero"/>
        <c:auto val="1"/>
        <c:lblAlgn val="ctr"/>
        <c:lblOffset val="100"/>
        <c:noMultiLvlLbl val="0"/>
      </c:catAx>
      <c:valAx>
        <c:axId val="-2054869448"/>
        <c:scaling>
          <c:orientation val="minMax"/>
        </c:scaling>
        <c:delete val="0"/>
        <c:axPos val="l"/>
        <c:majorGridlines/>
        <c:numFmt formatCode="General" sourceLinked="1"/>
        <c:majorTickMark val="out"/>
        <c:minorTickMark val="none"/>
        <c:tickLblPos val="nextTo"/>
        <c:crossAx val="-2054598456"/>
        <c:crosses val="autoZero"/>
        <c:crossBetween val="between"/>
      </c:valAx>
    </c:plotArea>
    <c:plotVisOnly val="1"/>
    <c:dispBlanksAs val="gap"/>
    <c:showDLblsOverMax val="0"/>
  </c:chart>
  <c:spPr>
    <a:ln>
      <a:noFill/>
    </a:ln>
  </c:spPr>
  <c:txPr>
    <a:bodyPr/>
    <a:lstStyle/>
    <a:p>
      <a:pPr>
        <a:defRPr b="1"/>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lang="en-US" sz="1400"/>
            </a:pPr>
            <a:r>
              <a:rPr lang="en-US" sz="1400" dirty="0" smtClean="0"/>
              <a:t>Bond Yield</a:t>
            </a:r>
            <a:r>
              <a:rPr lang="en-US" sz="1400" baseline="0" dirty="0" smtClean="0"/>
              <a:t> </a:t>
            </a:r>
            <a:r>
              <a:rPr lang="en-US" sz="1400" dirty="0" smtClean="0"/>
              <a:t>Spread over</a:t>
            </a:r>
            <a:r>
              <a:rPr lang="en-US" sz="1400" baseline="0" dirty="0" smtClean="0"/>
              <a:t> 30-Year Treasury</a:t>
            </a:r>
            <a:endParaRPr lang="en-US" sz="1400" dirty="0"/>
          </a:p>
        </c:rich>
      </c:tx>
      <c:layout/>
      <c:overlay val="0"/>
    </c:title>
    <c:autoTitleDeleted val="0"/>
    <c:plotArea>
      <c:layout/>
      <c:lineChart>
        <c:grouping val="standard"/>
        <c:varyColors val="0"/>
        <c:ser>
          <c:idx val="0"/>
          <c:order val="0"/>
          <c:tx>
            <c:strRef>
              <c:f>'Page 121'!$B$3</c:f>
              <c:strCache>
                <c:ptCount val="1"/>
                <c:pt idx="0">
                  <c:v>AAA</c:v>
                </c:pt>
              </c:strCache>
            </c:strRef>
          </c:tx>
          <c:marker>
            <c:symbol val="diamond"/>
            <c:size val="3"/>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121'!$B$4:$B$30</c:f>
              <c:numCache>
                <c:formatCode>0.00</c:formatCode>
                <c:ptCount val="27"/>
                <c:pt idx="0">
                  <c:v>0.600000000000001</c:v>
                </c:pt>
                <c:pt idx="1">
                  <c:v>0.600000000000001</c:v>
                </c:pt>
                <c:pt idx="2">
                  <c:v>0.600000000000001</c:v>
                </c:pt>
                <c:pt idx="3">
                  <c:v>0.0</c:v>
                </c:pt>
                <c:pt idx="4" formatCode="General">
                  <c:v>0.55</c:v>
                </c:pt>
                <c:pt idx="5">
                  <c:v>0.2</c:v>
                </c:pt>
                <c:pt idx="6" formatCode="General">
                  <c:v>0.950000000000001</c:v>
                </c:pt>
                <c:pt idx="7" formatCode="General">
                  <c:v>0.58</c:v>
                </c:pt>
                <c:pt idx="8" formatCode="General">
                  <c:v>0.42</c:v>
                </c:pt>
                <c:pt idx="9" formatCode="General">
                  <c:v>1.28</c:v>
                </c:pt>
                <c:pt idx="10" formatCode="General">
                  <c:v>1.02</c:v>
                </c:pt>
                <c:pt idx="11" formatCode="General">
                  <c:v>0.820000000000001</c:v>
                </c:pt>
                <c:pt idx="12">
                  <c:v>0.9</c:v>
                </c:pt>
                <c:pt idx="13">
                  <c:v>0.700000000000001</c:v>
                </c:pt>
                <c:pt idx="14" formatCode="General">
                  <c:v>0.29</c:v>
                </c:pt>
                <c:pt idx="15" formatCode="General">
                  <c:v>0.43</c:v>
                </c:pt>
                <c:pt idx="16" formatCode="General">
                  <c:v>0.25</c:v>
                </c:pt>
                <c:pt idx="17" formatCode="General">
                  <c:v>0.28</c:v>
                </c:pt>
                <c:pt idx="18" formatCode="General">
                  <c:v>0.670000000000005</c:v>
                </c:pt>
                <c:pt idx="19" formatCode="General">
                  <c:v>0.740000000000004</c:v>
                </c:pt>
                <c:pt idx="20">
                  <c:v>1.2</c:v>
                </c:pt>
                <c:pt idx="21" formatCode="General">
                  <c:v>0.650000000000005</c:v>
                </c:pt>
                <c:pt idx="22" formatCode="General">
                  <c:v>0.55</c:v>
                </c:pt>
                <c:pt idx="23" formatCode="General">
                  <c:v>0.53</c:v>
                </c:pt>
                <c:pt idx="24">
                  <c:v>0.5</c:v>
                </c:pt>
                <c:pt idx="25" formatCode="General">
                  <c:v>0.57</c:v>
                </c:pt>
                <c:pt idx="26" formatCode="General">
                  <c:v>0.59</c:v>
                </c:pt>
              </c:numCache>
            </c:numRef>
          </c:val>
          <c:smooth val="0"/>
        </c:ser>
        <c:ser>
          <c:idx val="1"/>
          <c:order val="1"/>
          <c:tx>
            <c:strRef>
              <c:f>'Page 121'!$C$3</c:f>
              <c:strCache>
                <c:ptCount val="1"/>
                <c:pt idx="0">
                  <c:v>AA</c:v>
                </c:pt>
              </c:strCache>
            </c:strRef>
          </c:tx>
          <c:spPr>
            <a:ln w="34925"/>
          </c:spPr>
          <c:marker>
            <c:symbol val="square"/>
            <c:size val="3"/>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121'!$C$4:$C$30</c:f>
              <c:numCache>
                <c:formatCode>0.00</c:formatCode>
                <c:ptCount val="27"/>
                <c:pt idx="0">
                  <c:v>1.0</c:v>
                </c:pt>
                <c:pt idx="1">
                  <c:v>1.1</c:v>
                </c:pt>
                <c:pt idx="2">
                  <c:v>1.0</c:v>
                </c:pt>
                <c:pt idx="3" formatCode="General">
                  <c:v>0.750000000000004</c:v>
                </c:pt>
                <c:pt idx="4" formatCode="General">
                  <c:v>0.730000000000001</c:v>
                </c:pt>
                <c:pt idx="5" formatCode="General">
                  <c:v>0.58</c:v>
                </c:pt>
                <c:pt idx="6" formatCode="General">
                  <c:v>1.59</c:v>
                </c:pt>
                <c:pt idx="7" formatCode="General">
                  <c:v>1.02</c:v>
                </c:pt>
                <c:pt idx="8" formatCode="General">
                  <c:v>0.79</c:v>
                </c:pt>
                <c:pt idx="9" formatCode="General">
                  <c:v>1.61</c:v>
                </c:pt>
                <c:pt idx="10" formatCode="General">
                  <c:v>1.34</c:v>
                </c:pt>
                <c:pt idx="11" formatCode="General">
                  <c:v>1.129999999999991</c:v>
                </c:pt>
                <c:pt idx="12" formatCode="General">
                  <c:v>1.08</c:v>
                </c:pt>
                <c:pt idx="13" formatCode="General">
                  <c:v>0.760000000000004</c:v>
                </c:pt>
                <c:pt idx="14" formatCode="General">
                  <c:v>0.620000000000004</c:v>
                </c:pt>
                <c:pt idx="15">
                  <c:v>0.600000000000001</c:v>
                </c:pt>
                <c:pt idx="16" formatCode="General">
                  <c:v>0.35</c:v>
                </c:pt>
                <c:pt idx="17" formatCode="General">
                  <c:v>0.390000000000002</c:v>
                </c:pt>
                <c:pt idx="18" formatCode="General">
                  <c:v>0.81</c:v>
                </c:pt>
                <c:pt idx="19" formatCode="General">
                  <c:v>0.81</c:v>
                </c:pt>
                <c:pt idx="20" formatCode="General">
                  <c:v>1.670000000000002</c:v>
                </c:pt>
                <c:pt idx="21" formatCode="General">
                  <c:v>1.03</c:v>
                </c:pt>
                <c:pt idx="22" formatCode="General">
                  <c:v>0.750000000000004</c:v>
                </c:pt>
                <c:pt idx="23" formatCode="General">
                  <c:v>0.630000000000004</c:v>
                </c:pt>
                <c:pt idx="24" formatCode="General">
                  <c:v>0.680000000000001</c:v>
                </c:pt>
                <c:pt idx="25" formatCode="General">
                  <c:v>0.830000000000001</c:v>
                </c:pt>
                <c:pt idx="26" formatCode="General">
                  <c:v>0.78</c:v>
                </c:pt>
              </c:numCache>
            </c:numRef>
          </c:val>
          <c:smooth val="0"/>
        </c:ser>
        <c:ser>
          <c:idx val="2"/>
          <c:order val="2"/>
          <c:tx>
            <c:strRef>
              <c:f>'Page 121'!$D$3</c:f>
              <c:strCache>
                <c:ptCount val="1"/>
                <c:pt idx="0">
                  <c:v>A</c:v>
                </c:pt>
              </c:strCache>
            </c:strRef>
          </c:tx>
          <c:spPr>
            <a:ln w="34925">
              <a:solidFill>
                <a:srgbClr val="A2B593"/>
              </a:solidFill>
            </a:ln>
          </c:spPr>
          <c:marker>
            <c:symbol val="triangle"/>
            <c:size val="3"/>
            <c:spPr>
              <a:solidFill>
                <a:srgbClr val="A2B593"/>
              </a:solidFill>
              <a:ln>
                <a:solidFill>
                  <a:srgbClr val="A2B593"/>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121'!$D$4:$D$30</c:f>
              <c:numCache>
                <c:formatCode>0.00</c:formatCode>
                <c:ptCount val="27"/>
                <c:pt idx="0">
                  <c:v>1.3</c:v>
                </c:pt>
                <c:pt idx="1">
                  <c:v>1.3</c:v>
                </c:pt>
                <c:pt idx="2">
                  <c:v>1.4</c:v>
                </c:pt>
                <c:pt idx="3">
                  <c:v>0.9</c:v>
                </c:pt>
                <c:pt idx="4" formatCode="General">
                  <c:v>1.04</c:v>
                </c:pt>
                <c:pt idx="5" formatCode="General">
                  <c:v>0.650000000000005</c:v>
                </c:pt>
                <c:pt idx="6">
                  <c:v>1.7</c:v>
                </c:pt>
                <c:pt idx="7" formatCode="General">
                  <c:v>1.180000000000008</c:v>
                </c:pt>
                <c:pt idx="8" formatCode="General">
                  <c:v>1.29</c:v>
                </c:pt>
                <c:pt idx="9" formatCode="General">
                  <c:v>2.08</c:v>
                </c:pt>
                <c:pt idx="10" formatCode="General">
                  <c:v>1.77</c:v>
                </c:pt>
                <c:pt idx="11" formatCode="General">
                  <c:v>1.61</c:v>
                </c:pt>
                <c:pt idx="12" formatCode="General">
                  <c:v>1.54</c:v>
                </c:pt>
                <c:pt idx="13" formatCode="General">
                  <c:v>1.74</c:v>
                </c:pt>
                <c:pt idx="14" formatCode="General">
                  <c:v>1.01</c:v>
                </c:pt>
                <c:pt idx="15" formatCode="General">
                  <c:v>1.170000000000002</c:v>
                </c:pt>
                <c:pt idx="16" formatCode="General">
                  <c:v>0.54</c:v>
                </c:pt>
                <c:pt idx="17" formatCode="General">
                  <c:v>0.57</c:v>
                </c:pt>
                <c:pt idx="18" formatCode="General">
                  <c:v>1.170000000000002</c:v>
                </c:pt>
                <c:pt idx="19" formatCode="General">
                  <c:v>1.09</c:v>
                </c:pt>
                <c:pt idx="20" formatCode="General">
                  <c:v>2.19</c:v>
                </c:pt>
                <c:pt idx="21" formatCode="General">
                  <c:v>1.27</c:v>
                </c:pt>
                <c:pt idx="22" formatCode="General">
                  <c:v>0.98</c:v>
                </c:pt>
                <c:pt idx="23" formatCode="General">
                  <c:v>0.81</c:v>
                </c:pt>
                <c:pt idx="24" formatCode="General">
                  <c:v>0.79</c:v>
                </c:pt>
                <c:pt idx="25" formatCode="General">
                  <c:v>0.99</c:v>
                </c:pt>
                <c:pt idx="26" formatCode="General">
                  <c:v>1.01</c:v>
                </c:pt>
              </c:numCache>
            </c:numRef>
          </c:val>
          <c:smooth val="0"/>
        </c:ser>
        <c:ser>
          <c:idx val="3"/>
          <c:order val="3"/>
          <c:tx>
            <c:strRef>
              <c:f>'Page 121'!$E$3</c:f>
              <c:strCache>
                <c:ptCount val="1"/>
                <c:pt idx="0">
                  <c:v>BBB</c:v>
                </c:pt>
              </c:strCache>
            </c:strRef>
          </c:tx>
          <c:spPr>
            <a:ln w="34925">
              <a:solidFill>
                <a:srgbClr val="2C474A"/>
              </a:solidFill>
            </a:ln>
          </c:spPr>
          <c:marker>
            <c:symbol val="square"/>
            <c:size val="3"/>
            <c:spPr>
              <a:solidFill>
                <a:srgbClr val="2C474A"/>
              </a:solidFill>
              <a:ln>
                <a:solidFill>
                  <a:srgbClr val="2C474A"/>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121'!$E$4:$E$30</c:f>
              <c:numCache>
                <c:formatCode>0.00</c:formatCode>
                <c:ptCount val="27"/>
                <c:pt idx="0">
                  <c:v>1.9</c:v>
                </c:pt>
                <c:pt idx="1">
                  <c:v>2.2</c:v>
                </c:pt>
                <c:pt idx="2">
                  <c:v>2.6</c:v>
                </c:pt>
                <c:pt idx="3" formatCode="General">
                  <c:v>1.57</c:v>
                </c:pt>
                <c:pt idx="4" formatCode="General">
                  <c:v>1.75</c:v>
                </c:pt>
                <c:pt idx="5" formatCode="General">
                  <c:v>1.46</c:v>
                </c:pt>
                <c:pt idx="6" formatCode="General">
                  <c:v>2.329999999999999</c:v>
                </c:pt>
                <c:pt idx="7" formatCode="General">
                  <c:v>1.82</c:v>
                </c:pt>
                <c:pt idx="8" formatCode="General">
                  <c:v>1.75</c:v>
                </c:pt>
                <c:pt idx="9" formatCode="General">
                  <c:v>2.49</c:v>
                </c:pt>
                <c:pt idx="10" formatCode="General">
                  <c:v>2.52</c:v>
                </c:pt>
                <c:pt idx="11" formatCode="General">
                  <c:v>2.71</c:v>
                </c:pt>
                <c:pt idx="12" formatCode="General">
                  <c:v>1.77</c:v>
                </c:pt>
                <c:pt idx="13" formatCode="General">
                  <c:v>1.960000000000008</c:v>
                </c:pt>
                <c:pt idx="14" formatCode="General">
                  <c:v>1.37</c:v>
                </c:pt>
                <c:pt idx="15" formatCode="General">
                  <c:v>1.49</c:v>
                </c:pt>
                <c:pt idx="16" formatCode="General">
                  <c:v>0.88</c:v>
                </c:pt>
                <c:pt idx="17" formatCode="General">
                  <c:v>0.830000000000001</c:v>
                </c:pt>
                <c:pt idx="18" formatCode="General">
                  <c:v>1.99000000000001</c:v>
                </c:pt>
                <c:pt idx="19" formatCode="General">
                  <c:v>1.62</c:v>
                </c:pt>
                <c:pt idx="20" formatCode="General">
                  <c:v>2.64</c:v>
                </c:pt>
                <c:pt idx="21">
                  <c:v>2.1</c:v>
                </c:pt>
                <c:pt idx="22" formatCode="General">
                  <c:v>1.81</c:v>
                </c:pt>
                <c:pt idx="23" formatCode="General">
                  <c:v>1.37</c:v>
                </c:pt>
                <c:pt idx="24" formatCode="General">
                  <c:v>1.36</c:v>
                </c:pt>
                <c:pt idx="25" formatCode="General">
                  <c:v>1.56</c:v>
                </c:pt>
                <c:pt idx="26" formatCode="General">
                  <c:v>1.59</c:v>
                </c:pt>
              </c:numCache>
            </c:numRef>
          </c:val>
          <c:smooth val="0"/>
        </c:ser>
        <c:ser>
          <c:idx val="4"/>
          <c:order val="4"/>
          <c:tx>
            <c:strRef>
              <c:f>'Page 121'!$F$3</c:f>
              <c:strCache>
                <c:ptCount val="1"/>
                <c:pt idx="0">
                  <c:v>BB</c:v>
                </c:pt>
              </c:strCache>
            </c:strRef>
          </c:tx>
          <c:spPr>
            <a:ln w="34925">
              <a:solidFill>
                <a:srgbClr val="203336"/>
              </a:solidFill>
            </a:ln>
          </c:spP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121'!$F$4:$F$30</c:f>
              <c:numCache>
                <c:formatCode>0.00</c:formatCode>
                <c:ptCount val="27"/>
                <c:pt idx="0">
                  <c:v>3.0</c:v>
                </c:pt>
                <c:pt idx="1">
                  <c:v>3.4</c:v>
                </c:pt>
                <c:pt idx="2">
                  <c:v>3.6</c:v>
                </c:pt>
                <c:pt idx="3">
                  <c:v>2.7</c:v>
                </c:pt>
                <c:pt idx="4">
                  <c:v>2.8</c:v>
                </c:pt>
                <c:pt idx="5">
                  <c:v>3.1</c:v>
                </c:pt>
                <c:pt idx="6">
                  <c:v>3.7</c:v>
                </c:pt>
                <c:pt idx="7" formatCode="General">
                  <c:v>2.43</c:v>
                </c:pt>
                <c:pt idx="8" formatCode="General">
                  <c:v>2.07</c:v>
                </c:pt>
                <c:pt idx="9" formatCode="General">
                  <c:v>3.76</c:v>
                </c:pt>
                <c:pt idx="10" formatCode="General">
                  <c:v>4.78</c:v>
                </c:pt>
                <c:pt idx="11" formatCode="General">
                  <c:v>3.92</c:v>
                </c:pt>
                <c:pt idx="12" formatCode="General">
                  <c:v>3.29</c:v>
                </c:pt>
                <c:pt idx="13" formatCode="General">
                  <c:v>2.82</c:v>
                </c:pt>
                <c:pt idx="14" formatCode="General">
                  <c:v>2.23</c:v>
                </c:pt>
                <c:pt idx="15" formatCode="General">
                  <c:v>2.45</c:v>
                </c:pt>
                <c:pt idx="16">
                  <c:v>2.0</c:v>
                </c:pt>
                <c:pt idx="17" formatCode="General">
                  <c:v>1.53</c:v>
                </c:pt>
                <c:pt idx="18" formatCode="General">
                  <c:v>2.97</c:v>
                </c:pt>
                <c:pt idx="19" formatCode="General">
                  <c:v>3.59</c:v>
                </c:pt>
                <c:pt idx="20" formatCode="General">
                  <c:v>4.42</c:v>
                </c:pt>
                <c:pt idx="21" formatCode="General">
                  <c:v>4.359999999999998</c:v>
                </c:pt>
                <c:pt idx="22" formatCode="General">
                  <c:v>4.28</c:v>
                </c:pt>
                <c:pt idx="23" formatCode="General">
                  <c:v>2.99</c:v>
                </c:pt>
                <c:pt idx="24" formatCode="General">
                  <c:v>2.25</c:v>
                </c:pt>
                <c:pt idx="25" formatCode="General">
                  <c:v>3.05</c:v>
                </c:pt>
                <c:pt idx="26" formatCode="General">
                  <c:v>2.94</c:v>
                </c:pt>
              </c:numCache>
            </c:numRef>
          </c:val>
          <c:smooth val="0"/>
        </c:ser>
        <c:ser>
          <c:idx val="5"/>
          <c:order val="5"/>
          <c:tx>
            <c:strRef>
              <c:f>'Page 121'!$G$3</c:f>
              <c:strCache>
                <c:ptCount val="1"/>
                <c:pt idx="0">
                  <c:v>B</c:v>
                </c:pt>
              </c:strCache>
            </c:strRef>
          </c:tx>
          <c:spPr>
            <a:ln w="31750">
              <a:solidFill>
                <a:srgbClr val="598774"/>
              </a:solidFill>
            </a:ln>
          </c:spPr>
          <c:marker>
            <c:spPr>
              <a:solidFill>
                <a:srgbClr val="598774"/>
              </a:solidFill>
              <a:ln w="3175">
                <a:solidFill>
                  <a:srgbClr val="598774"/>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121'!$G$4:$G$30</c:f>
              <c:numCache>
                <c:formatCode>0.00</c:formatCode>
                <c:ptCount val="27"/>
                <c:pt idx="0">
                  <c:v>3.8</c:v>
                </c:pt>
                <c:pt idx="1">
                  <c:v>4.1</c:v>
                </c:pt>
                <c:pt idx="2">
                  <c:v>4.9</c:v>
                </c:pt>
                <c:pt idx="3">
                  <c:v>3.6</c:v>
                </c:pt>
                <c:pt idx="4">
                  <c:v>3.1</c:v>
                </c:pt>
                <c:pt idx="5">
                  <c:v>4.0</c:v>
                </c:pt>
                <c:pt idx="6">
                  <c:v>4.7</c:v>
                </c:pt>
                <c:pt idx="7" formatCode="General">
                  <c:v>4.03</c:v>
                </c:pt>
                <c:pt idx="8" formatCode="General">
                  <c:v>3.12</c:v>
                </c:pt>
                <c:pt idx="9" formatCode="General">
                  <c:v>4.95</c:v>
                </c:pt>
                <c:pt idx="10" formatCode="General">
                  <c:v>8.57</c:v>
                </c:pt>
                <c:pt idx="11" formatCode="General">
                  <c:v>8.93</c:v>
                </c:pt>
                <c:pt idx="12" formatCode="General">
                  <c:v>4.34</c:v>
                </c:pt>
                <c:pt idx="13" formatCode="General">
                  <c:v>4.149999999999999</c:v>
                </c:pt>
                <c:pt idx="14" formatCode="General">
                  <c:v>3.12</c:v>
                </c:pt>
                <c:pt idx="15" formatCode="General">
                  <c:v>4.25</c:v>
                </c:pt>
                <c:pt idx="16" formatCode="General">
                  <c:v>4.08</c:v>
                </c:pt>
                <c:pt idx="17">
                  <c:v>3.3</c:v>
                </c:pt>
                <c:pt idx="18" formatCode="General">
                  <c:v>4.46</c:v>
                </c:pt>
                <c:pt idx="19" formatCode="General">
                  <c:v>4.149999999999999</c:v>
                </c:pt>
                <c:pt idx="20" formatCode="General">
                  <c:v>7.57</c:v>
                </c:pt>
                <c:pt idx="21" formatCode="General">
                  <c:v>6.45</c:v>
                </c:pt>
                <c:pt idx="22" formatCode="General">
                  <c:v>6.79</c:v>
                </c:pt>
                <c:pt idx="23" formatCode="General">
                  <c:v>3.53</c:v>
                </c:pt>
                <c:pt idx="24" formatCode="General">
                  <c:v>2.75</c:v>
                </c:pt>
                <c:pt idx="25" formatCode="General">
                  <c:v>3.45</c:v>
                </c:pt>
                <c:pt idx="26" formatCode="General">
                  <c:v>3.79</c:v>
                </c:pt>
              </c:numCache>
            </c:numRef>
          </c:val>
          <c:smooth val="0"/>
        </c:ser>
        <c:dLbls>
          <c:showLegendKey val="0"/>
          <c:showVal val="0"/>
          <c:showCatName val="0"/>
          <c:showSerName val="0"/>
          <c:showPercent val="0"/>
          <c:showBubbleSize val="0"/>
        </c:dLbls>
        <c:marker val="1"/>
        <c:smooth val="0"/>
        <c:axId val="-2054996600"/>
        <c:axId val="-2055003864"/>
      </c:lineChart>
      <c:catAx>
        <c:axId val="-2054996600"/>
        <c:scaling>
          <c:orientation val="minMax"/>
        </c:scaling>
        <c:delete val="0"/>
        <c:axPos val="b"/>
        <c:numFmt formatCode="0" sourceLinked="1"/>
        <c:majorTickMark val="out"/>
        <c:minorTickMark val="none"/>
        <c:tickLblPos val="nextTo"/>
        <c:txPr>
          <a:bodyPr/>
          <a:lstStyle/>
          <a:p>
            <a:pPr>
              <a:defRPr lang="en-US" sz="1200"/>
            </a:pPr>
            <a:endParaRPr lang="en-US"/>
          </a:p>
        </c:txPr>
        <c:crossAx val="-2055003864"/>
        <c:crosses val="autoZero"/>
        <c:auto val="1"/>
        <c:lblAlgn val="ctr"/>
        <c:lblOffset val="100"/>
        <c:noMultiLvlLbl val="0"/>
      </c:catAx>
      <c:valAx>
        <c:axId val="-2055003864"/>
        <c:scaling>
          <c:orientation val="minMax"/>
        </c:scaling>
        <c:delete val="0"/>
        <c:axPos val="l"/>
        <c:majorGridlines/>
        <c:numFmt formatCode="0.00" sourceLinked="1"/>
        <c:majorTickMark val="out"/>
        <c:minorTickMark val="none"/>
        <c:tickLblPos val="nextTo"/>
        <c:txPr>
          <a:bodyPr/>
          <a:lstStyle/>
          <a:p>
            <a:pPr>
              <a:defRPr lang="en-US" sz="1200"/>
            </a:pPr>
            <a:endParaRPr lang="en-US"/>
          </a:p>
        </c:txPr>
        <c:crossAx val="-2054996600"/>
        <c:crosses val="autoZero"/>
        <c:crossBetween val="between"/>
      </c:valAx>
    </c:plotArea>
    <c:legend>
      <c:legendPos val="r"/>
      <c:layout/>
      <c:overlay val="0"/>
      <c:txPr>
        <a:bodyPr/>
        <a:lstStyle/>
        <a:p>
          <a:pPr>
            <a:defRPr lang="en-US" sz="1400"/>
          </a:pPr>
          <a:endParaRPr lang="en-US"/>
        </a:p>
      </c:txPr>
    </c:legend>
    <c:plotVisOnly val="1"/>
    <c:dispBlanksAs val="gap"/>
    <c:showDLblsOverMax val="0"/>
  </c:chart>
  <c:spPr>
    <a:ln>
      <a:noFill/>
    </a:ln>
  </c:spPr>
  <c:txPr>
    <a:bodyPr/>
    <a:lstStyle/>
    <a:p>
      <a:pPr>
        <a:defRPr sz="1600" b="1"/>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a:t>
            </a:r>
            <a:r>
              <a:rPr lang="en-US" sz="1100" smtClean="0"/>
              <a:t>Call Strike</a:t>
            </a:r>
            <a:r>
              <a:rPr lang="en-US" sz="1100" baseline="0" smtClean="0"/>
              <a:t> </a:t>
            </a:r>
            <a:r>
              <a:rPr lang="en-US" sz="1100" baseline="0" dirty="0" smtClean="0"/>
              <a:t>@ $20</a:t>
            </a:r>
            <a:endParaRPr lang="en-US" sz="1100" dirty="0"/>
          </a:p>
        </c:rich>
      </c:tx>
      <c:layout/>
      <c:overlay val="0"/>
    </c:title>
    <c:autoTitleDeleted val="0"/>
    <c:plotArea>
      <c:layout/>
      <c:lineChart>
        <c:grouping val="standard"/>
        <c:varyColors val="0"/>
        <c:ser>
          <c:idx val="2"/>
          <c:order val="0"/>
          <c:tx>
            <c:strRef>
              <c:f>'p28 (2)'!$C$28</c:f>
              <c:strCache>
                <c:ptCount val="1"/>
                <c:pt idx="0">
                  <c:v>Option (First only)</c:v>
                </c:pt>
              </c:strCache>
            </c:strRef>
          </c:tx>
          <c:spPr>
            <a:ln w="38100">
              <a:solidFill>
                <a:srgbClr val="008000"/>
              </a:solidFill>
              <a:prstDash val="sys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(2)'!$I$28:$S$28</c:f>
              <c:numCache>
                <c:formatCode>"$"#,##0.00_);[Red]\("$"#,##0.00\)</c:formatCode>
                <c:ptCount val="11"/>
                <c:pt idx="0">
                  <c:v>-1.985010743454886</c:v>
                </c:pt>
                <c:pt idx="1">
                  <c:v>-1.985010743454886</c:v>
                </c:pt>
                <c:pt idx="2">
                  <c:v>-1.985010743454886</c:v>
                </c:pt>
                <c:pt idx="3">
                  <c:v>-1.985010743454886</c:v>
                </c:pt>
                <c:pt idx="4">
                  <c:v>-1.985010743454886</c:v>
                </c:pt>
                <c:pt idx="5">
                  <c:v>-1.985010743454886</c:v>
                </c:pt>
                <c:pt idx="6">
                  <c:v>-0.985010743454886</c:v>
                </c:pt>
                <c:pt idx="7">
                  <c:v>0.014989256545114</c:v>
                </c:pt>
                <c:pt idx="8">
                  <c:v>1.014989256545098</c:v>
                </c:pt>
                <c:pt idx="9">
                  <c:v>2.01498925654512</c:v>
                </c:pt>
                <c:pt idx="10">
                  <c:v>3.01498925654512</c:v>
                </c:pt>
              </c:numCache>
            </c:numRef>
          </c:val>
          <c:smooth val="0"/>
        </c:ser>
        <c:dLbls>
          <c:showLegendKey val="0"/>
          <c:showVal val="0"/>
          <c:showCatName val="0"/>
          <c:showSerName val="0"/>
          <c:showPercent val="0"/>
          <c:showBubbleSize val="0"/>
        </c:dLbls>
        <c:marker val="1"/>
        <c:smooth val="0"/>
        <c:axId val="-611446664"/>
        <c:axId val="-611443560"/>
      </c:lineChart>
      <c:catAx>
        <c:axId val="-611446664"/>
        <c:scaling>
          <c:orientation val="minMax"/>
        </c:scaling>
        <c:delete val="0"/>
        <c:axPos val="b"/>
        <c:numFmt formatCode="&quot;$&quot;#,##0" sourceLinked="1"/>
        <c:majorTickMark val="out"/>
        <c:minorTickMark val="none"/>
        <c:tickLblPos val="low"/>
        <c:txPr>
          <a:bodyPr/>
          <a:lstStyle/>
          <a:p>
            <a:pPr>
              <a:defRPr lang="en-US" sz="1100"/>
            </a:pPr>
            <a:endParaRPr lang="en-US"/>
          </a:p>
        </c:txPr>
        <c:crossAx val="-611443560"/>
        <c:crosses val="autoZero"/>
        <c:auto val="1"/>
        <c:lblAlgn val="ctr"/>
        <c:lblOffset val="100"/>
        <c:noMultiLvlLbl val="0"/>
      </c:catAx>
      <c:valAx>
        <c:axId val="-611443560"/>
        <c:scaling>
          <c:orientation val="minMax"/>
        </c:scaling>
        <c:delete val="0"/>
        <c:axPos val="l"/>
        <c:majorGridlines/>
        <c:numFmt formatCode="&quot;$&quot;#,##0.00_);[Red]\(&quot;$&quot;#,##0.00\)" sourceLinked="1"/>
        <c:majorTickMark val="out"/>
        <c:minorTickMark val="none"/>
        <c:tickLblPos val="nextTo"/>
        <c:txPr>
          <a:bodyPr/>
          <a:lstStyle/>
          <a:p>
            <a:pPr>
              <a:defRPr lang="en-US" sz="1100"/>
            </a:pPr>
            <a:endParaRPr lang="en-US"/>
          </a:p>
        </c:txPr>
        <c:crossAx val="-611446664"/>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Forward</a:t>
            </a:r>
            <a:endParaRPr lang="en-US" sz="1100" dirty="0"/>
          </a:p>
        </c:rich>
      </c:tx>
      <c:layout/>
      <c:overlay val="0"/>
    </c:title>
    <c:autoTitleDeleted val="0"/>
    <c:plotArea>
      <c:layout/>
      <c:lineChart>
        <c:grouping val="standard"/>
        <c:varyColors val="0"/>
        <c:ser>
          <c:idx val="1"/>
          <c:order val="0"/>
          <c:tx>
            <c:strRef>
              <c:f>ProtectivePut_BearSpread!$C$27</c:f>
              <c:strCache>
                <c:ptCount val="1"/>
                <c:pt idx="0">
                  <c:v>Stock</c:v>
                </c:pt>
              </c:strCache>
            </c:strRef>
          </c:tx>
          <c:spPr>
            <a:ln w="38100">
              <a:solidFill>
                <a:srgbClr val="0033CC"/>
              </a:solidFill>
              <a:prstDash val="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(2)'!$I$27:$S$27</c:f>
              <c:numCache>
                <c:formatCode>General</c:formatCode>
                <c:ptCount val="11"/>
                <c:pt idx="0">
                  <c:v>-5.0</c:v>
                </c:pt>
                <c:pt idx="1">
                  <c:v>-4.0</c:v>
                </c:pt>
                <c:pt idx="2">
                  <c:v>-3.0</c:v>
                </c:pt>
                <c:pt idx="3">
                  <c:v>-2.0</c:v>
                </c:pt>
                <c:pt idx="4">
                  <c:v>-1.0</c:v>
                </c:pt>
                <c:pt idx="5">
                  <c:v>0.0</c:v>
                </c:pt>
                <c:pt idx="6">
                  <c:v>1.0</c:v>
                </c:pt>
                <c:pt idx="7">
                  <c:v>2.0</c:v>
                </c:pt>
                <c:pt idx="8">
                  <c:v>3.0</c:v>
                </c:pt>
                <c:pt idx="9">
                  <c:v>4.0</c:v>
                </c:pt>
                <c:pt idx="10">
                  <c:v>5.0</c:v>
                </c:pt>
              </c:numCache>
            </c:numRef>
          </c:val>
          <c:smooth val="0"/>
        </c:ser>
        <c:dLbls>
          <c:showLegendKey val="0"/>
          <c:showVal val="0"/>
          <c:showCatName val="0"/>
          <c:showSerName val="0"/>
          <c:showPercent val="0"/>
          <c:showBubbleSize val="0"/>
        </c:dLbls>
        <c:marker val="1"/>
        <c:smooth val="0"/>
        <c:axId val="-611870760"/>
        <c:axId val="-611867656"/>
      </c:lineChart>
      <c:catAx>
        <c:axId val="-611870760"/>
        <c:scaling>
          <c:orientation val="minMax"/>
        </c:scaling>
        <c:delete val="0"/>
        <c:axPos val="b"/>
        <c:numFmt formatCode="&quot;$&quot;#,##0" sourceLinked="1"/>
        <c:majorTickMark val="out"/>
        <c:minorTickMark val="none"/>
        <c:tickLblPos val="low"/>
        <c:txPr>
          <a:bodyPr/>
          <a:lstStyle/>
          <a:p>
            <a:pPr>
              <a:defRPr lang="en-US" sz="1100"/>
            </a:pPr>
            <a:endParaRPr lang="en-US"/>
          </a:p>
        </c:txPr>
        <c:crossAx val="-611867656"/>
        <c:crosses val="autoZero"/>
        <c:auto val="1"/>
        <c:lblAlgn val="ctr"/>
        <c:lblOffset val="100"/>
        <c:noMultiLvlLbl val="0"/>
      </c:catAx>
      <c:valAx>
        <c:axId val="-611867656"/>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611870760"/>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Short Forward</a:t>
            </a:r>
            <a:endParaRPr lang="en-US" sz="1100" dirty="0"/>
          </a:p>
        </c:rich>
      </c:tx>
      <c:layout/>
      <c:overlay val="0"/>
    </c:title>
    <c:autoTitleDeleted val="0"/>
    <c:plotArea>
      <c:layout/>
      <c:lineChart>
        <c:grouping val="standard"/>
        <c:varyColors val="0"/>
        <c:ser>
          <c:idx val="1"/>
          <c:order val="0"/>
          <c:tx>
            <c:strRef>
              <c:f>ProtectivePut_BearSpread!$C$27</c:f>
              <c:strCache>
                <c:ptCount val="1"/>
                <c:pt idx="0">
                  <c:v>Stock</c:v>
                </c:pt>
              </c:strCache>
            </c:strRef>
          </c:tx>
          <c:spPr>
            <a:ln w="38100">
              <a:solidFill>
                <a:srgbClr val="0033CC"/>
              </a:solidFill>
              <a:prstDash val="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(3)'!$I$27:$S$27</c:f>
              <c:numCache>
                <c:formatCode>General</c:formatCode>
                <c:ptCount val="11"/>
                <c:pt idx="0">
                  <c:v>5.0</c:v>
                </c:pt>
                <c:pt idx="1">
                  <c:v>4.0</c:v>
                </c:pt>
                <c:pt idx="2">
                  <c:v>3.0</c:v>
                </c:pt>
                <c:pt idx="3">
                  <c:v>2.0</c:v>
                </c:pt>
                <c:pt idx="4">
                  <c:v>1.0</c:v>
                </c:pt>
                <c:pt idx="5">
                  <c:v>0.0</c:v>
                </c:pt>
                <c:pt idx="6">
                  <c:v>-1.0</c:v>
                </c:pt>
                <c:pt idx="7">
                  <c:v>-2.0</c:v>
                </c:pt>
                <c:pt idx="8">
                  <c:v>-3.0</c:v>
                </c:pt>
                <c:pt idx="9">
                  <c:v>-4.0</c:v>
                </c:pt>
                <c:pt idx="10">
                  <c:v>-5.0</c:v>
                </c:pt>
              </c:numCache>
            </c:numRef>
          </c:val>
          <c:smooth val="0"/>
        </c:ser>
        <c:dLbls>
          <c:showLegendKey val="0"/>
          <c:showVal val="0"/>
          <c:showCatName val="0"/>
          <c:showSerName val="0"/>
          <c:showPercent val="0"/>
          <c:showBubbleSize val="0"/>
        </c:dLbls>
        <c:marker val="1"/>
        <c:smooth val="0"/>
        <c:axId val="-611470104"/>
        <c:axId val="-611467000"/>
      </c:lineChart>
      <c:catAx>
        <c:axId val="-611470104"/>
        <c:scaling>
          <c:orientation val="minMax"/>
        </c:scaling>
        <c:delete val="0"/>
        <c:axPos val="b"/>
        <c:numFmt formatCode="&quot;$&quot;#,##0" sourceLinked="1"/>
        <c:majorTickMark val="out"/>
        <c:minorTickMark val="none"/>
        <c:tickLblPos val="low"/>
        <c:txPr>
          <a:bodyPr/>
          <a:lstStyle/>
          <a:p>
            <a:pPr>
              <a:defRPr lang="en-US" sz="1100"/>
            </a:pPr>
            <a:endParaRPr lang="en-US"/>
          </a:p>
        </c:txPr>
        <c:crossAx val="-611467000"/>
        <c:crosses val="autoZero"/>
        <c:auto val="1"/>
        <c:lblAlgn val="ctr"/>
        <c:lblOffset val="100"/>
        <c:noMultiLvlLbl val="0"/>
      </c:catAx>
      <c:valAx>
        <c:axId val="-611467000"/>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611470104"/>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050"/>
            </a:pPr>
            <a:r>
              <a:rPr lang="en-US" sz="1050" dirty="0" smtClean="0"/>
              <a:t>Regressing</a:t>
            </a:r>
            <a:r>
              <a:rPr lang="en-US" sz="1050" baseline="0" dirty="0" smtClean="0"/>
              <a:t> </a:t>
            </a:r>
            <a:r>
              <a:rPr lang="en-US" sz="1050" b="1" i="0" u="none" strike="noStrike" baseline="0" dirty="0" smtClean="0">
                <a:sym typeface="Symbol"/>
              </a:rPr>
              <a:t></a:t>
            </a:r>
            <a:r>
              <a:rPr lang="en-US" sz="1050" baseline="0" dirty="0" smtClean="0"/>
              <a:t>Spot on </a:t>
            </a:r>
            <a:r>
              <a:rPr lang="en-US" sz="1050" b="1" i="0" u="none" strike="noStrike" baseline="0" dirty="0" smtClean="0">
                <a:sym typeface="Symbol"/>
              </a:rPr>
              <a:t></a:t>
            </a:r>
            <a:r>
              <a:rPr lang="en-US" sz="1050" baseline="0" dirty="0" smtClean="0"/>
              <a:t>Forward</a:t>
            </a:r>
            <a:endParaRPr lang="en-US" sz="1050" dirty="0"/>
          </a:p>
        </c:rich>
      </c:tx>
      <c:layout/>
      <c:overlay val="0"/>
    </c:title>
    <c:autoTitleDeleted val="0"/>
    <c:plotArea>
      <c:layout>
        <c:manualLayout>
          <c:layoutTarget val="inner"/>
          <c:xMode val="edge"/>
          <c:yMode val="edge"/>
          <c:x val="0.219504597735105"/>
          <c:y val="0.161672050609058"/>
          <c:w val="0.719524944439416"/>
          <c:h val="0.638403071966292"/>
        </c:manualLayout>
      </c:layout>
      <c:scatterChart>
        <c:scatterStyle val="lineMarker"/>
        <c:varyColors val="0"/>
        <c:ser>
          <c:idx val="0"/>
          <c:order val="0"/>
          <c:spPr>
            <a:ln w="28575">
              <a:noFill/>
            </a:ln>
            <a:effectLst>
              <a:outerShdw blurRad="50800" dist="38100" dir="2700000" algn="tl" rotWithShape="0">
                <a:prstClr val="black">
                  <a:alpha val="40000"/>
                </a:prstClr>
              </a:outerShdw>
            </a:effectLst>
          </c:spPr>
          <c:marker>
            <c:symbol val="circle"/>
            <c:size val="12"/>
            <c:spPr>
              <a:solidFill>
                <a:srgbClr val="598774"/>
              </a:solidFill>
              <a:effectLst>
                <a:outerShdw blurRad="50800" dist="38100" dir="2700000" algn="tl" rotWithShape="0">
                  <a:prstClr val="black">
                    <a:alpha val="40000"/>
                  </a:prstClr>
                </a:outerShdw>
              </a:effectLst>
            </c:spPr>
          </c:marker>
          <c:trendline>
            <c:trendlineType val="linear"/>
            <c:dispRSqr val="1"/>
            <c:dispEq val="1"/>
            <c:trendlineLbl>
              <c:layout>
                <c:manualLayout>
                  <c:x val="-0.21706508669175"/>
                  <c:y val="-0.046484238531617"/>
                </c:manualLayout>
              </c:layout>
              <c:tx>
                <c:rich>
                  <a:bodyPr/>
                  <a:lstStyle/>
                  <a:p>
                    <a:pPr>
                      <a:defRPr sz="1600">
                        <a:solidFill>
                          <a:srgbClr val="FF0000"/>
                        </a:solidFill>
                      </a:defRPr>
                    </a:pPr>
                    <a:r>
                      <a:rPr lang="en-US" baseline="0">
                        <a:solidFill>
                          <a:srgbClr val="203336"/>
                        </a:solidFill>
                      </a:rPr>
                      <a:t>y = 0.7777x + 0.0009
R² = 0.86188</a:t>
                    </a:r>
                    <a:endParaRPr lang="en-US">
                      <a:solidFill>
                        <a:srgbClr val="203336"/>
                      </a:solidFill>
                    </a:endParaRPr>
                  </a:p>
                </c:rich>
              </c:tx>
              <c:numFmt formatCode="General" sourceLinked="0"/>
              <c:spPr>
                <a:solidFill>
                  <a:schemeClr val="bg1"/>
                </a:solidFill>
                <a:effectLst>
                  <a:outerShdw blurRad="50800" dist="38100" dir="2700000" algn="tl" rotWithShape="0">
                    <a:prstClr val="black">
                      <a:alpha val="40000"/>
                    </a:prstClr>
                  </a:outerShdw>
                </a:effectLst>
              </c:spPr>
            </c:trendlineLbl>
          </c:trendline>
          <c:xVal>
            <c:numRef>
              <c:f>'Hedge Jet Fuel Hull 3.3'!$D$5:$D$19</c:f>
              <c:numCache>
                <c:formatCode>0.0%</c:formatCode>
                <c:ptCount val="15"/>
                <c:pt idx="0">
                  <c:v>0.021</c:v>
                </c:pt>
                <c:pt idx="1">
                  <c:v>0.035</c:v>
                </c:pt>
                <c:pt idx="2">
                  <c:v>-0.046</c:v>
                </c:pt>
                <c:pt idx="3">
                  <c:v>0.001</c:v>
                </c:pt>
                <c:pt idx="4">
                  <c:v>0.044</c:v>
                </c:pt>
                <c:pt idx="5">
                  <c:v>-0.029</c:v>
                </c:pt>
                <c:pt idx="6">
                  <c:v>-0.026</c:v>
                </c:pt>
                <c:pt idx="7">
                  <c:v>-0.029</c:v>
                </c:pt>
                <c:pt idx="8">
                  <c:v>0.048</c:v>
                </c:pt>
                <c:pt idx="9">
                  <c:v>-0.00600000000000001</c:v>
                </c:pt>
                <c:pt idx="10">
                  <c:v>-0.036</c:v>
                </c:pt>
                <c:pt idx="11">
                  <c:v>-0.011</c:v>
                </c:pt>
                <c:pt idx="12">
                  <c:v>0.0190000000000003</c:v>
                </c:pt>
                <c:pt idx="13">
                  <c:v>-0.0270000000000003</c:v>
                </c:pt>
                <c:pt idx="14">
                  <c:v>0.029</c:v>
                </c:pt>
              </c:numCache>
            </c:numRef>
          </c:xVal>
          <c:yVal>
            <c:numRef>
              <c:f>'Hedge Jet Fuel Hull 3.3'!$E$5:$E$19</c:f>
              <c:numCache>
                <c:formatCode>0.0%</c:formatCode>
                <c:ptCount val="15"/>
                <c:pt idx="0">
                  <c:v>0.029</c:v>
                </c:pt>
                <c:pt idx="1">
                  <c:v>0.02</c:v>
                </c:pt>
                <c:pt idx="2">
                  <c:v>-0.044</c:v>
                </c:pt>
                <c:pt idx="3">
                  <c:v>0.00800000000000002</c:v>
                </c:pt>
                <c:pt idx="4">
                  <c:v>0.026</c:v>
                </c:pt>
                <c:pt idx="5">
                  <c:v>-0.0190000000000003</c:v>
                </c:pt>
                <c:pt idx="6">
                  <c:v>-0.01</c:v>
                </c:pt>
                <c:pt idx="7">
                  <c:v>-0.00700000000000001</c:v>
                </c:pt>
                <c:pt idx="8">
                  <c:v>0.043</c:v>
                </c:pt>
                <c:pt idx="9">
                  <c:v>0.011</c:v>
                </c:pt>
                <c:pt idx="10">
                  <c:v>-0.036</c:v>
                </c:pt>
                <c:pt idx="11">
                  <c:v>-0.018</c:v>
                </c:pt>
                <c:pt idx="12">
                  <c:v>0.009</c:v>
                </c:pt>
                <c:pt idx="13">
                  <c:v>-0.032</c:v>
                </c:pt>
                <c:pt idx="14">
                  <c:v>0.023</c:v>
                </c:pt>
              </c:numCache>
            </c:numRef>
          </c:yVal>
          <c:smooth val="0"/>
        </c:ser>
        <c:dLbls>
          <c:showLegendKey val="0"/>
          <c:showVal val="0"/>
          <c:showCatName val="0"/>
          <c:showSerName val="0"/>
          <c:showPercent val="0"/>
          <c:showBubbleSize val="0"/>
        </c:dLbls>
        <c:axId val="-611370408"/>
        <c:axId val="-611364680"/>
      </c:scatterChart>
      <c:valAx>
        <c:axId val="-611370408"/>
        <c:scaling>
          <c:orientation val="minMax"/>
        </c:scaling>
        <c:delete val="0"/>
        <c:axPos val="b"/>
        <c:title>
          <c:tx>
            <c:rich>
              <a:bodyPr/>
              <a:lstStyle/>
              <a:p>
                <a:pPr>
                  <a:defRPr lang="en-US" sz="1100"/>
                </a:pPr>
                <a:r>
                  <a:rPr lang="en-US" sz="1100" dirty="0" smtClean="0">
                    <a:sym typeface="Symbol"/>
                  </a:rPr>
                  <a:t> Forward</a:t>
                </a:r>
                <a:endParaRPr lang="en-US" sz="1100" dirty="0"/>
              </a:p>
            </c:rich>
          </c:tx>
          <c:layout/>
          <c:overlay val="0"/>
          <c:spPr>
            <a:solidFill>
              <a:srgbClr val="FFFFFF"/>
            </a:solidFill>
          </c:spPr>
        </c:title>
        <c:numFmt formatCode="0.0%" sourceLinked="1"/>
        <c:majorTickMark val="out"/>
        <c:minorTickMark val="none"/>
        <c:tickLblPos val="low"/>
        <c:txPr>
          <a:bodyPr/>
          <a:lstStyle/>
          <a:p>
            <a:pPr>
              <a:defRPr lang="en-US" sz="1000"/>
            </a:pPr>
            <a:endParaRPr lang="en-US"/>
          </a:p>
        </c:txPr>
        <c:crossAx val="-611364680"/>
        <c:crosses val="autoZero"/>
        <c:crossBetween val="midCat"/>
      </c:valAx>
      <c:valAx>
        <c:axId val="-611364680"/>
        <c:scaling>
          <c:orientation val="minMax"/>
        </c:scaling>
        <c:delete val="0"/>
        <c:axPos val="l"/>
        <c:majorGridlines/>
        <c:title>
          <c:tx>
            <c:rich>
              <a:bodyPr rot="0" vert="horz"/>
              <a:lstStyle/>
              <a:p>
                <a:pPr marL="0" marR="0" indent="0" algn="ctr" defTabSz="914400" rtl="0" eaLnBrk="1" fontAlgn="auto" latinLnBrk="0" hangingPunct="1">
                  <a:lnSpc>
                    <a:spcPct val="100000"/>
                  </a:lnSpc>
                  <a:spcBef>
                    <a:spcPts val="0"/>
                  </a:spcBef>
                  <a:spcAft>
                    <a:spcPts val="0"/>
                  </a:spcAft>
                  <a:buClrTx/>
                  <a:buSzTx/>
                  <a:buFontTx/>
                  <a:buNone/>
                  <a:tabLst/>
                  <a:defRPr lang="en-US" sz="1100" b="1" i="0" u="none" strike="noStrike" kern="1200" baseline="0">
                    <a:solidFill>
                      <a:prstClr val="black"/>
                    </a:solidFill>
                    <a:latin typeface="+mn-lt"/>
                    <a:ea typeface="+mn-ea"/>
                    <a:cs typeface="+mn-cs"/>
                  </a:defRPr>
                </a:pPr>
                <a:r>
                  <a:rPr lang="en-US" sz="1100" b="1" i="0" baseline="0" dirty="0" smtClean="0">
                    <a:sym typeface="Symbol"/>
                  </a:rPr>
                  <a:t> Spot</a:t>
                </a:r>
                <a:endParaRPr lang="en-US" sz="1100" b="1" i="0" baseline="0" dirty="0" smtClean="0"/>
              </a:p>
            </c:rich>
          </c:tx>
          <c:layout/>
          <c:overlay val="0"/>
          <c:spPr>
            <a:noFill/>
          </c:spPr>
        </c:title>
        <c:numFmt formatCode="0.0%" sourceLinked="1"/>
        <c:majorTickMark val="out"/>
        <c:minorTickMark val="none"/>
        <c:tickLblPos val="low"/>
        <c:txPr>
          <a:bodyPr/>
          <a:lstStyle/>
          <a:p>
            <a:pPr>
              <a:defRPr lang="en-US" sz="1000"/>
            </a:pPr>
            <a:endParaRPr lang="en-US"/>
          </a:p>
        </c:txPr>
        <c:crossAx val="-611370408"/>
        <c:crosses val="autoZero"/>
        <c:crossBetween val="midCat"/>
      </c:valAx>
    </c:plotArea>
    <c:plotVisOnly val="1"/>
    <c:dispBlanksAs val="gap"/>
    <c:showDLblsOverMax val="0"/>
  </c:chart>
  <c:spPr>
    <a:ln>
      <a:noFill/>
    </a:ln>
  </c:spPr>
  <c:txPr>
    <a:bodyPr/>
    <a:lstStyle/>
    <a:p>
      <a:pPr>
        <a:defRPr sz="1800" b="1"/>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txPr>
        <a:bodyPr/>
        <a:lstStyle/>
        <a:p>
          <a:pPr>
            <a:defRPr lang="en-US" sz="1200"/>
          </a:pPr>
          <a:endParaRPr lang="en-US"/>
        </a:p>
      </c:txPr>
    </c:title>
    <c:autoTitleDeleted val="0"/>
    <c:plotArea>
      <c:layout/>
      <c:lineChart>
        <c:grouping val="standard"/>
        <c:varyColors val="0"/>
        <c:ser>
          <c:idx val="1"/>
          <c:order val="0"/>
          <c:tx>
            <c:v>Zero rate curve</c:v>
          </c:tx>
          <c:spPr>
            <a:ln>
              <a:solidFill>
                <a:srgbClr val="598774"/>
              </a:solidFill>
            </a:ln>
            <a:effectLst>
              <a:outerShdw blurRad="50800" dist="38100" dir="2700000" algn="tl" rotWithShape="0">
                <a:prstClr val="black">
                  <a:alpha val="40000"/>
                </a:prstClr>
              </a:outerShdw>
            </a:effectLst>
          </c:spPr>
          <c:marker>
            <c:symbol val="circle"/>
            <c:size val="10"/>
            <c:spPr>
              <a:solidFill>
                <a:srgbClr val="0000CC"/>
              </a:solidFill>
              <a:ln>
                <a:solidFill>
                  <a:schemeClr val="accent1"/>
                </a:solidFill>
              </a:ln>
              <a:effectLst>
                <a:outerShdw blurRad="50800" dist="38100" dir="2700000" algn="tl" rotWithShape="0">
                  <a:prstClr val="black">
                    <a:alpha val="40000"/>
                  </a:prstClr>
                </a:outerShdw>
              </a:effectLst>
            </c:spPr>
          </c:marker>
          <c:dPt>
            <c:idx val="0"/>
            <c:marker>
              <c:spPr>
                <a:solidFill>
                  <a:srgbClr val="598774"/>
                </a:solidFill>
                <a:ln>
                  <a:solidFill>
                    <a:srgbClr val="598774"/>
                  </a:solidFill>
                </a:ln>
                <a:effectLst>
                  <a:outerShdw blurRad="50800" dist="38100" dir="2700000" algn="tl" rotWithShape="0">
                    <a:prstClr val="black">
                      <a:alpha val="40000"/>
                    </a:prstClr>
                  </a:outerShdw>
                </a:effectLst>
              </c:spPr>
            </c:marker>
            <c:bubble3D val="0"/>
          </c:dPt>
          <c:dPt>
            <c:idx val="1"/>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dPt>
            <c:idx val="2"/>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dPt>
            <c:idx val="3"/>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cat>
            <c:numRef>
              <c:f>'4.2_BondPrice'!$B$12:$B$15</c:f>
              <c:numCache>
                <c:formatCode>0.0</c:formatCode>
                <c:ptCount val="4"/>
                <c:pt idx="0">
                  <c:v>0.5</c:v>
                </c:pt>
                <c:pt idx="1">
                  <c:v>1.0</c:v>
                </c:pt>
                <c:pt idx="2">
                  <c:v>1.5</c:v>
                </c:pt>
                <c:pt idx="3">
                  <c:v>2.0</c:v>
                </c:pt>
              </c:numCache>
            </c:numRef>
          </c:cat>
          <c:val>
            <c:numRef>
              <c:f>'4.2_BondPrice'!$C$12:$C$15</c:f>
              <c:numCache>
                <c:formatCode>0.0%</c:formatCode>
                <c:ptCount val="4"/>
                <c:pt idx="0">
                  <c:v>0.05</c:v>
                </c:pt>
                <c:pt idx="1">
                  <c:v>0.058</c:v>
                </c:pt>
                <c:pt idx="2">
                  <c:v>0.0640000000000001</c:v>
                </c:pt>
                <c:pt idx="3">
                  <c:v>0.068</c:v>
                </c:pt>
              </c:numCache>
            </c:numRef>
          </c:val>
          <c:smooth val="0"/>
        </c:ser>
        <c:dLbls>
          <c:showLegendKey val="0"/>
          <c:showVal val="0"/>
          <c:showCatName val="0"/>
          <c:showSerName val="0"/>
          <c:showPercent val="0"/>
          <c:showBubbleSize val="0"/>
        </c:dLbls>
        <c:marker val="1"/>
        <c:smooth val="0"/>
        <c:axId val="-612330104"/>
        <c:axId val="-612333224"/>
      </c:lineChart>
      <c:catAx>
        <c:axId val="-612330104"/>
        <c:scaling>
          <c:orientation val="minMax"/>
        </c:scaling>
        <c:delete val="0"/>
        <c:axPos val="b"/>
        <c:numFmt formatCode="0.0" sourceLinked="1"/>
        <c:majorTickMark val="out"/>
        <c:minorTickMark val="none"/>
        <c:tickLblPos val="nextTo"/>
        <c:txPr>
          <a:bodyPr/>
          <a:lstStyle/>
          <a:p>
            <a:pPr>
              <a:defRPr lang="en-US" sz="1100"/>
            </a:pPr>
            <a:endParaRPr lang="en-US"/>
          </a:p>
        </c:txPr>
        <c:crossAx val="-612333224"/>
        <c:crosses val="autoZero"/>
        <c:auto val="1"/>
        <c:lblAlgn val="ctr"/>
        <c:lblOffset val="100"/>
        <c:noMultiLvlLbl val="0"/>
      </c:catAx>
      <c:valAx>
        <c:axId val="-612333224"/>
        <c:scaling>
          <c:orientation val="minMax"/>
        </c:scaling>
        <c:delete val="0"/>
        <c:axPos val="l"/>
        <c:majorGridlines/>
        <c:numFmt formatCode="0.0%" sourceLinked="1"/>
        <c:majorTickMark val="out"/>
        <c:minorTickMark val="none"/>
        <c:tickLblPos val="nextTo"/>
        <c:txPr>
          <a:bodyPr/>
          <a:lstStyle/>
          <a:p>
            <a:pPr>
              <a:defRPr lang="en-US" sz="1100"/>
            </a:pPr>
            <a:endParaRPr lang="en-US"/>
          </a:p>
        </c:txPr>
        <c:crossAx val="-612330104"/>
        <c:crosses val="autoZero"/>
        <c:crossBetween val="between"/>
      </c:valAx>
    </c:plotArea>
    <c:plotVisOnly val="1"/>
    <c:dispBlanksAs val="gap"/>
    <c:showDLblsOverMax val="0"/>
  </c:chart>
  <c:spPr>
    <a:ln>
      <a:noFill/>
    </a:ln>
  </c:spPr>
  <c:txPr>
    <a:bodyPr/>
    <a:lstStyle/>
    <a:p>
      <a:pPr>
        <a:defRPr sz="1800"/>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8366435538841"/>
          <c:y val="0.0429070036883047"/>
          <c:w val="0.783082618404043"/>
          <c:h val="0.772830660993998"/>
        </c:manualLayout>
      </c:layout>
      <c:scatterChart>
        <c:scatterStyle val="smoothMarker"/>
        <c:varyColors val="0"/>
        <c:ser>
          <c:idx val="0"/>
          <c:order val="0"/>
          <c:tx>
            <c:v>Price</c:v>
          </c:tx>
          <c:spPr>
            <a:ln w="38100">
              <a:solidFill>
                <a:srgbClr val="598774"/>
              </a:solidFill>
            </a:ln>
            <a:effectLst>
              <a:outerShdw blurRad="50800" dist="38100" dir="2700000" algn="tl" rotWithShape="0">
                <a:prstClr val="black">
                  <a:alpha val="40000"/>
                </a:prstClr>
              </a:outerShdw>
            </a:effectLst>
          </c:spPr>
          <c:marker>
            <c:symbol val="none"/>
          </c:marker>
          <c:xVal>
            <c:numRef>
              <c:f>[option_bond_dv01.xls]duration!$B$44:$B$53</c:f>
              <c:numCache>
                <c:formatCode>0%</c:formatCode>
                <c:ptCount val="10"/>
                <c:pt idx="0">
                  <c:v>0.01</c:v>
                </c:pt>
                <c:pt idx="1">
                  <c:v>0.02</c:v>
                </c:pt>
                <c:pt idx="2">
                  <c:v>0.03</c:v>
                </c:pt>
                <c:pt idx="3">
                  <c:v>0.04</c:v>
                </c:pt>
                <c:pt idx="4">
                  <c:v>0.05</c:v>
                </c:pt>
                <c:pt idx="5">
                  <c:v>0.06</c:v>
                </c:pt>
                <c:pt idx="6">
                  <c:v>0.07</c:v>
                </c:pt>
                <c:pt idx="7">
                  <c:v>0.0800000000000001</c:v>
                </c:pt>
                <c:pt idx="8">
                  <c:v>0.09</c:v>
                </c:pt>
                <c:pt idx="9">
                  <c:v>0.1</c:v>
                </c:pt>
              </c:numCache>
            </c:numRef>
          </c:xVal>
          <c:yVal>
            <c:numRef>
              <c:f>[option_bond_dv01.xls]duration!$C$44:$C$53</c:f>
              <c:numCache>
                <c:formatCode>"$"#,##0.00_);\("$"#,##0.00\)</c:formatCode>
                <c:ptCount val="10"/>
                <c:pt idx="0">
                  <c:v>74.0818220681718</c:v>
                </c:pt>
                <c:pt idx="1">
                  <c:v>54.88116360940197</c:v>
                </c:pt>
                <c:pt idx="2">
                  <c:v>40.65696597406</c:v>
                </c:pt>
                <c:pt idx="3">
                  <c:v>30.11942119122023</c:v>
                </c:pt>
                <c:pt idx="4">
                  <c:v>22.313016014843</c:v>
                </c:pt>
                <c:pt idx="5">
                  <c:v>16.52988882215874</c:v>
                </c:pt>
                <c:pt idx="6">
                  <c:v>12.2456428252982</c:v>
                </c:pt>
                <c:pt idx="7">
                  <c:v>9.071795328941252</c:v>
                </c:pt>
                <c:pt idx="8">
                  <c:v>6.720551273974975</c:v>
                </c:pt>
                <c:pt idx="9">
                  <c:v>4.978706836786395</c:v>
                </c:pt>
              </c:numCache>
            </c:numRef>
          </c:yVal>
          <c:smooth val="1"/>
        </c:ser>
        <c:ser>
          <c:idx val="1"/>
          <c:order val="1"/>
          <c:tx>
            <c:v>Dollar Duration</c:v>
          </c:tx>
          <c:spPr>
            <a:ln w="12700">
              <a:solidFill>
                <a:schemeClr val="tx1"/>
              </a:solidFill>
            </a:ln>
            <a:effectLst>
              <a:outerShdw blurRad="50800" dist="38100" dir="2700000" algn="tl" rotWithShape="0">
                <a:prstClr val="black">
                  <a:alpha val="40000"/>
                </a:prstClr>
              </a:outerShdw>
            </a:effectLst>
          </c:spPr>
          <c:marker>
            <c:symbol val="circle"/>
            <c:size val="5"/>
            <c:spPr>
              <a:solidFill>
                <a:schemeClr val="tx1"/>
              </a:solidFill>
              <a:ln w="6350">
                <a:solidFill>
                  <a:schemeClr val="tx1"/>
                </a:solidFill>
              </a:ln>
              <a:effectLst>
                <a:outerShdw blurRad="50800" dist="38100" dir="2700000" algn="tl" rotWithShape="0">
                  <a:prstClr val="black">
                    <a:alpha val="40000"/>
                  </a:prstClr>
                </a:outerShdw>
              </a:effectLst>
            </c:spPr>
          </c:marker>
          <c:xVal>
            <c:numRef>
              <c:f>[option_bond_dv01.xls]duration!$B$38:$B$40</c:f>
              <c:numCache>
                <c:formatCode>0.0%</c:formatCode>
                <c:ptCount val="3"/>
                <c:pt idx="0">
                  <c:v>0.02</c:v>
                </c:pt>
                <c:pt idx="1">
                  <c:v>0.04</c:v>
                </c:pt>
                <c:pt idx="2">
                  <c:v>0.06</c:v>
                </c:pt>
              </c:numCache>
            </c:numRef>
          </c:xVal>
          <c:yVal>
            <c:numRef>
              <c:f>[option_bond_dv01.xls]duration!$C$38:$C$40</c:f>
              <c:numCache>
                <c:formatCode>"$"#,##0.00_);\("$"#,##0.00\)</c:formatCode>
                <c:ptCount val="3"/>
                <c:pt idx="0">
                  <c:v>47.4960103400021</c:v>
                </c:pt>
                <c:pt idx="1">
                  <c:v>30.11942119122023</c:v>
                </c:pt>
                <c:pt idx="2">
                  <c:v>12.74283204243932</c:v>
                </c:pt>
              </c:numCache>
            </c:numRef>
          </c:yVal>
          <c:smooth val="1"/>
        </c:ser>
        <c:dLbls>
          <c:showLegendKey val="0"/>
          <c:showVal val="0"/>
          <c:showCatName val="0"/>
          <c:showSerName val="0"/>
          <c:showPercent val="0"/>
          <c:showBubbleSize val="0"/>
        </c:dLbls>
        <c:axId val="-2071828584"/>
        <c:axId val="2128025848"/>
      </c:scatterChart>
      <c:valAx>
        <c:axId val="-2071828584"/>
        <c:scaling>
          <c:orientation val="minMax"/>
          <c:max val="0.1"/>
        </c:scaling>
        <c:delete val="0"/>
        <c:axPos val="b"/>
        <c:title>
          <c:tx>
            <c:rich>
              <a:bodyPr/>
              <a:lstStyle/>
              <a:p>
                <a:pPr>
                  <a:defRPr lang="en-US" sz="1050"/>
                </a:pPr>
                <a:r>
                  <a:rPr lang="en-US" sz="1050"/>
                  <a:t>Yield</a:t>
                </a:r>
              </a:p>
            </c:rich>
          </c:tx>
          <c:layout/>
          <c:overlay val="0"/>
        </c:title>
        <c:numFmt formatCode="0%" sourceLinked="1"/>
        <c:majorTickMark val="out"/>
        <c:minorTickMark val="none"/>
        <c:tickLblPos val="nextTo"/>
        <c:txPr>
          <a:bodyPr rot="0" vert="horz"/>
          <a:lstStyle/>
          <a:p>
            <a:pPr>
              <a:defRPr lang="en-US" sz="1000"/>
            </a:pPr>
            <a:endParaRPr lang="en-US"/>
          </a:p>
        </c:txPr>
        <c:crossAx val="2128025848"/>
        <c:crosses val="autoZero"/>
        <c:crossBetween val="midCat"/>
      </c:valAx>
      <c:valAx>
        <c:axId val="2128025848"/>
        <c:scaling>
          <c:orientation val="minMax"/>
        </c:scaling>
        <c:delete val="0"/>
        <c:axPos val="l"/>
        <c:numFmt formatCode="_(\$* #,##0_);_(\$* \(#,##0\);_(\$* &quot;-&quot;_);_(@_)" sourceLinked="0"/>
        <c:majorTickMark val="out"/>
        <c:minorTickMark val="none"/>
        <c:tickLblPos val="low"/>
        <c:txPr>
          <a:bodyPr/>
          <a:lstStyle/>
          <a:p>
            <a:pPr>
              <a:defRPr lang="en-US" sz="1000"/>
            </a:pPr>
            <a:endParaRPr lang="en-US"/>
          </a:p>
        </c:txPr>
        <c:crossAx val="-2071828584"/>
        <c:crosses val="autoZero"/>
        <c:crossBetween val="midCat"/>
      </c:valAx>
    </c:plotArea>
    <c:legend>
      <c:legendPos val="r"/>
      <c:layout>
        <c:manualLayout>
          <c:xMode val="edge"/>
          <c:yMode val="edge"/>
          <c:x val="0.55292278763662"/>
          <c:y val="0.286144051657717"/>
          <c:w val="0.384888157637021"/>
          <c:h val="0.190130648347945"/>
        </c:manualLayout>
      </c:layout>
      <c:overlay val="0"/>
      <c:txPr>
        <a:bodyPr/>
        <a:lstStyle/>
        <a:p>
          <a:pPr>
            <a:defRPr lang="en-US" sz="1050"/>
          </a:pPr>
          <a:endParaRPr lang="en-US"/>
        </a:p>
      </c:txPr>
    </c:legend>
    <c:plotVisOnly val="1"/>
    <c:dispBlanksAs val="gap"/>
    <c:showDLblsOverMax val="0"/>
  </c:chart>
  <c:spPr>
    <a:ln>
      <a:noFill/>
    </a:ln>
  </c:spPr>
  <c:txPr>
    <a:bodyPr/>
    <a:lstStyle/>
    <a:p>
      <a:pPr>
        <a:defRPr sz="1800" b="1"/>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Gold futures</a:t>
            </a:r>
          </a:p>
        </c:rich>
      </c:tx>
      <c:layout/>
      <c:overlay val="0"/>
    </c:title>
    <c:autoTitleDeleted val="0"/>
    <c:plotArea>
      <c:layout/>
      <c:lineChart>
        <c:grouping val="standard"/>
        <c:varyColors val="0"/>
        <c:ser>
          <c:idx val="0"/>
          <c:order val="0"/>
          <c:tx>
            <c:strRef>
              <c:f>gold_2009!$G$2</c:f>
              <c:strCache>
                <c:ptCount val="1"/>
              </c:strCache>
            </c:strRef>
          </c:tx>
          <c:spPr>
            <a:ln w="38100">
              <a:solidFill>
                <a:srgbClr val="598774"/>
              </a:solidFill>
            </a:ln>
          </c:spPr>
          <c:marker>
            <c:symbol val="circle"/>
            <c:size val="3"/>
            <c:spPr>
              <a:solidFill>
                <a:srgbClr val="598774"/>
              </a:solidFill>
              <a:ln w="22225">
                <a:solidFill>
                  <a:srgbClr val="598774"/>
                </a:solidFill>
              </a:ln>
            </c:spPr>
          </c:marker>
          <c:cat>
            <c:numRef>
              <c:f>gold_2009!$B$4:$B$34</c:f>
              <c:numCache>
                <c:formatCode>mmm/yy</c:formatCode>
                <c:ptCount val="31"/>
                <c:pt idx="0">
                  <c:v>39965.0</c:v>
                </c:pt>
                <c:pt idx="1">
                  <c:v>39995.0</c:v>
                </c:pt>
                <c:pt idx="2">
                  <c:v>40026.0</c:v>
                </c:pt>
                <c:pt idx="4">
                  <c:v>40087.0</c:v>
                </c:pt>
                <c:pt idx="6">
                  <c:v>40148.0</c:v>
                </c:pt>
                <c:pt idx="8">
                  <c:v>40210.0</c:v>
                </c:pt>
                <c:pt idx="10">
                  <c:v>40269.0</c:v>
                </c:pt>
                <c:pt idx="12">
                  <c:v>40330.0</c:v>
                </c:pt>
                <c:pt idx="14">
                  <c:v>40391.0</c:v>
                </c:pt>
                <c:pt idx="16">
                  <c:v>40452.0</c:v>
                </c:pt>
                <c:pt idx="18">
                  <c:v>40513.0</c:v>
                </c:pt>
                <c:pt idx="20">
                  <c:v>40575.0</c:v>
                </c:pt>
                <c:pt idx="22">
                  <c:v>40634.0</c:v>
                </c:pt>
                <c:pt idx="24">
                  <c:v>40695.0</c:v>
                </c:pt>
                <c:pt idx="30">
                  <c:v>40878.0</c:v>
                </c:pt>
              </c:numCache>
            </c:numRef>
          </c:cat>
          <c:val>
            <c:numRef>
              <c:f>gold_2009!$C$4:$C$34</c:f>
              <c:numCache>
                <c:formatCode>General</c:formatCode>
                <c:ptCount val="31"/>
                <c:pt idx="0">
                  <c:v>961.7</c:v>
                </c:pt>
                <c:pt idx="1">
                  <c:v>962.0</c:v>
                </c:pt>
                <c:pt idx="2">
                  <c:v>962.6</c:v>
                </c:pt>
                <c:pt idx="4">
                  <c:v>964.0</c:v>
                </c:pt>
                <c:pt idx="6">
                  <c:v>965.5</c:v>
                </c:pt>
                <c:pt idx="8">
                  <c:v>967.3</c:v>
                </c:pt>
                <c:pt idx="10">
                  <c:v>969.1</c:v>
                </c:pt>
                <c:pt idx="12">
                  <c:v>971.2</c:v>
                </c:pt>
                <c:pt idx="14">
                  <c:v>973.7</c:v>
                </c:pt>
                <c:pt idx="16">
                  <c:v>976.6</c:v>
                </c:pt>
                <c:pt idx="18">
                  <c:v>979.8</c:v>
                </c:pt>
                <c:pt idx="20">
                  <c:v>983.3</c:v>
                </c:pt>
                <c:pt idx="22">
                  <c:v>987.0</c:v>
                </c:pt>
                <c:pt idx="24">
                  <c:v>990.8</c:v>
                </c:pt>
                <c:pt idx="30">
                  <c:v>1005.3</c:v>
                </c:pt>
              </c:numCache>
            </c:numRef>
          </c:val>
          <c:smooth val="1"/>
        </c:ser>
        <c:dLbls>
          <c:showLegendKey val="0"/>
          <c:showVal val="0"/>
          <c:showCatName val="0"/>
          <c:showSerName val="0"/>
          <c:showPercent val="0"/>
          <c:showBubbleSize val="0"/>
        </c:dLbls>
        <c:marker val="1"/>
        <c:smooth val="0"/>
        <c:axId val="-2053741048"/>
        <c:axId val="-2053748152"/>
      </c:lineChart>
      <c:dateAx>
        <c:axId val="-2053741048"/>
        <c:scaling>
          <c:orientation val="minMax"/>
          <c:min val="39965.0"/>
        </c:scaling>
        <c:delete val="0"/>
        <c:axPos val="b"/>
        <c:numFmt formatCode="mmm/yy" sourceLinked="1"/>
        <c:majorTickMark val="out"/>
        <c:minorTickMark val="none"/>
        <c:tickLblPos val="nextTo"/>
        <c:txPr>
          <a:bodyPr/>
          <a:lstStyle/>
          <a:p>
            <a:pPr>
              <a:defRPr lang="en-US" sz="1100"/>
            </a:pPr>
            <a:endParaRPr lang="en-US"/>
          </a:p>
        </c:txPr>
        <c:crossAx val="-2053748152"/>
        <c:crosses val="autoZero"/>
        <c:auto val="1"/>
        <c:lblOffset val="100"/>
        <c:baseTimeUnit val="months"/>
      </c:dateAx>
      <c:valAx>
        <c:axId val="-2053748152"/>
        <c:scaling>
          <c:orientation val="minMax"/>
        </c:scaling>
        <c:delete val="0"/>
        <c:axPos val="l"/>
        <c:majorGridlines/>
        <c:numFmt formatCode="&quot;$&quot;#,##0" sourceLinked="0"/>
        <c:majorTickMark val="out"/>
        <c:minorTickMark val="none"/>
        <c:tickLblPos val="nextTo"/>
        <c:txPr>
          <a:bodyPr/>
          <a:lstStyle/>
          <a:p>
            <a:pPr>
              <a:defRPr lang="en-US" sz="1100"/>
            </a:pPr>
            <a:endParaRPr lang="en-US"/>
          </a:p>
        </c:txPr>
        <c:crossAx val="-2053741048"/>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Corn</a:t>
            </a:r>
          </a:p>
        </c:rich>
      </c:tx>
      <c:layout/>
      <c:overlay val="0"/>
    </c:title>
    <c:autoTitleDeleted val="0"/>
    <c:plotArea>
      <c:layout/>
      <c:lineChart>
        <c:grouping val="standard"/>
        <c:varyColors val="0"/>
        <c:ser>
          <c:idx val="0"/>
          <c:order val="0"/>
          <c:tx>
            <c:strRef>
              <c:f>corn2009!$G$2</c:f>
              <c:strCache>
                <c:ptCount val="1"/>
              </c:strCache>
            </c:strRef>
          </c:tx>
          <c:spPr>
            <a:ln>
              <a:solidFill>
                <a:srgbClr val="598774"/>
              </a:solidFill>
            </a:ln>
          </c:spPr>
          <c:marker>
            <c:symbol val="triangle"/>
            <c:size val="8"/>
            <c:spPr>
              <a:solidFill>
                <a:srgbClr val="598774"/>
              </a:solidFill>
              <a:ln>
                <a:solidFill>
                  <a:srgbClr val="598774"/>
                </a:solidFill>
              </a:ln>
            </c:spPr>
          </c:marker>
          <c:cat>
            <c:numRef>
              <c:f>corn2009!$B$4:$B$33</c:f>
              <c:numCache>
                <c:formatCode>General</c:formatCode>
                <c:ptCount val="30"/>
                <c:pt idx="0" formatCode="dd/mmm">
                  <c:v>39995.0</c:v>
                </c:pt>
                <c:pt idx="2" formatCode="dd/mmm">
                  <c:v>40057.0</c:v>
                </c:pt>
                <c:pt idx="5" formatCode="dd/mmm">
                  <c:v>40148.0</c:v>
                </c:pt>
                <c:pt idx="8" formatCode="dd/mmm">
                  <c:v>40238.0</c:v>
                </c:pt>
                <c:pt idx="10" formatCode="dd/mmm">
                  <c:v>40299.0</c:v>
                </c:pt>
                <c:pt idx="12" formatCode="dd/mmm">
                  <c:v>40360.0</c:v>
                </c:pt>
                <c:pt idx="14" formatCode="dd/mmm">
                  <c:v>40422.0</c:v>
                </c:pt>
                <c:pt idx="17" formatCode="dd/mmm">
                  <c:v>40513.0</c:v>
                </c:pt>
                <c:pt idx="20" formatCode="dd/mmm">
                  <c:v>40603.0</c:v>
                </c:pt>
                <c:pt idx="24" formatCode="dd/mmm">
                  <c:v>40725.0</c:v>
                </c:pt>
                <c:pt idx="29" formatCode="dd/mmm">
                  <c:v>40878.0</c:v>
                </c:pt>
              </c:numCache>
            </c:numRef>
          </c:cat>
          <c:val>
            <c:numRef>
              <c:f>corn2009!$C$4:$C$33</c:f>
              <c:numCache>
                <c:formatCode>General</c:formatCode>
                <c:ptCount val="30"/>
                <c:pt idx="0">
                  <c:v>444.0</c:v>
                </c:pt>
                <c:pt idx="2">
                  <c:v>454.0</c:v>
                </c:pt>
                <c:pt idx="5">
                  <c:v>467.0</c:v>
                </c:pt>
                <c:pt idx="8">
                  <c:v>478.0</c:v>
                </c:pt>
                <c:pt idx="10">
                  <c:v>485.0</c:v>
                </c:pt>
                <c:pt idx="12">
                  <c:v>492.0</c:v>
                </c:pt>
                <c:pt idx="14">
                  <c:v>478.0</c:v>
                </c:pt>
                <c:pt idx="17">
                  <c:v>464.0</c:v>
                </c:pt>
                <c:pt idx="20">
                  <c:v>474.0</c:v>
                </c:pt>
                <c:pt idx="24">
                  <c:v>484.0</c:v>
                </c:pt>
                <c:pt idx="29">
                  <c:v>473.0</c:v>
                </c:pt>
              </c:numCache>
            </c:numRef>
          </c:val>
          <c:smooth val="0"/>
        </c:ser>
        <c:dLbls>
          <c:showLegendKey val="0"/>
          <c:showVal val="0"/>
          <c:showCatName val="0"/>
          <c:showSerName val="0"/>
          <c:showPercent val="0"/>
          <c:showBubbleSize val="0"/>
        </c:dLbls>
        <c:marker val="1"/>
        <c:smooth val="0"/>
        <c:axId val="-2053817032"/>
        <c:axId val="-2053865144"/>
      </c:lineChart>
      <c:dateAx>
        <c:axId val="-2053817032"/>
        <c:scaling>
          <c:orientation val="minMax"/>
        </c:scaling>
        <c:delete val="0"/>
        <c:axPos val="b"/>
        <c:numFmt formatCode="[$-409]mmm\-yy;@" sourceLinked="0"/>
        <c:majorTickMark val="out"/>
        <c:minorTickMark val="none"/>
        <c:tickLblPos val="nextTo"/>
        <c:txPr>
          <a:bodyPr/>
          <a:lstStyle/>
          <a:p>
            <a:pPr>
              <a:defRPr lang="en-US" sz="1100"/>
            </a:pPr>
            <a:endParaRPr lang="en-US"/>
          </a:p>
        </c:txPr>
        <c:crossAx val="-2053865144"/>
        <c:crosses val="autoZero"/>
        <c:auto val="1"/>
        <c:lblOffset val="100"/>
        <c:baseTimeUnit val="months"/>
      </c:dateAx>
      <c:valAx>
        <c:axId val="-2053865144"/>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053817032"/>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70F96D-C32F-4C16-8979-FA7A0696CFA4}" type="doc">
      <dgm:prSet loTypeId="urn:Themegallery.com/smartart/Link-2Vertica#1" loCatId="other" qsTypeId="urn:microsoft.com/office/officeart/2005/8/quickstyle/simple3" qsCatId="simple" csTypeId="urn:microsoft.com/office/officeart/2005/8/colors/accent1_2" csCatId="accent1" phldr="1"/>
      <dgm:spPr/>
      <dgm:t>
        <a:bodyPr/>
        <a:lstStyle/>
        <a:p>
          <a:endParaRPr lang="en-US"/>
        </a:p>
      </dgm:t>
    </dgm:pt>
    <dgm:pt modelId="{138E0A14-1F68-4905-8260-514B06CBF9B2}">
      <dgm:prSet phldrT="[Text]" custT="1"/>
      <dgm:spPr>
        <a:solidFill>
          <a:srgbClr val="B1C2A3"/>
        </a:solidFill>
        <a:ln>
          <a:solidFill>
            <a:srgbClr val="598774"/>
          </a:solidFill>
        </a:ln>
      </dgm:spPr>
      <dgm:t>
        <a:bodyPr/>
        <a:lstStyle/>
        <a:p>
          <a:pPr algn="l"/>
          <a:r>
            <a:rPr lang="en-US" sz="1200" b="1" dirty="0" smtClean="0">
              <a:latin typeface="+mn-lt"/>
            </a:rPr>
            <a:t>Options</a:t>
          </a:r>
          <a:endParaRPr lang="en-US" sz="1200" b="1" dirty="0">
            <a:latin typeface="+mn-lt"/>
          </a:endParaRPr>
        </a:p>
      </dgm:t>
    </dgm:pt>
    <dgm:pt modelId="{F67508BF-5E3B-40BA-9BE9-3CBABFF71139}" type="parTrans" cxnId="{A58F5004-A50F-4E07-8558-6AA03618ED6A}">
      <dgm:prSet/>
      <dgm:spPr/>
      <dgm:t>
        <a:bodyPr/>
        <a:lstStyle/>
        <a:p>
          <a:pPr algn="l"/>
          <a:endParaRPr lang="en-US" sz="1200" b="1">
            <a:latin typeface="+mn-lt"/>
          </a:endParaRPr>
        </a:p>
      </dgm:t>
    </dgm:pt>
    <dgm:pt modelId="{6ED5B583-4E60-4BFF-84BF-5BD0B3861EED}" type="sibTrans" cxnId="{A58F5004-A50F-4E07-8558-6AA03618ED6A}">
      <dgm:prSet custT="1"/>
      <dgm:spPr/>
      <dgm:t>
        <a:bodyPr/>
        <a:lstStyle/>
        <a:p>
          <a:pPr algn="l"/>
          <a:endParaRPr lang="en-US" sz="1200" b="1">
            <a:latin typeface="+mn-lt"/>
          </a:endParaRPr>
        </a:p>
      </dgm:t>
    </dgm:pt>
    <dgm:pt modelId="{20F95042-85E9-4182-913E-E1CE21041A2D}">
      <dgm:prSet phldrT="[Text]" custT="1"/>
      <dgm:spPr>
        <a:noFill/>
      </dgm:spPr>
      <dgm:t>
        <a:bodyPr/>
        <a:lstStyle/>
        <a:p>
          <a:pPr algn="l"/>
          <a:r>
            <a:rPr lang="en-US" sz="1200" b="1" dirty="0" smtClean="0">
              <a:latin typeface="+mn-lt"/>
            </a:rPr>
            <a:t>A call (put) option is an option to buy (sell) a certain asset by a certain date for a certain price (the strike price)</a:t>
          </a:r>
          <a:endParaRPr lang="en-US" sz="1200" b="1" dirty="0">
            <a:latin typeface="+mn-lt"/>
          </a:endParaRPr>
        </a:p>
      </dgm:t>
    </dgm:pt>
    <dgm:pt modelId="{FC0EF8DA-A1D0-4747-85EE-0E350C9AA2DE}" type="parTrans" cxnId="{C1DE4D2D-E9CD-49B1-AE46-CE36ACB7E970}">
      <dgm:prSet/>
      <dgm:spPr/>
      <dgm:t>
        <a:bodyPr/>
        <a:lstStyle/>
        <a:p>
          <a:pPr algn="l"/>
          <a:endParaRPr lang="en-US" sz="1200" b="1">
            <a:latin typeface="+mn-lt"/>
          </a:endParaRPr>
        </a:p>
      </dgm:t>
    </dgm:pt>
    <dgm:pt modelId="{563C695F-0940-4C46-B42A-2115865FCA2A}" type="sibTrans" cxnId="{C1DE4D2D-E9CD-49B1-AE46-CE36ACB7E970}">
      <dgm:prSet/>
      <dgm:spPr/>
      <dgm:t>
        <a:bodyPr/>
        <a:lstStyle/>
        <a:p>
          <a:pPr algn="l"/>
          <a:endParaRPr lang="en-US" sz="1200" b="1">
            <a:latin typeface="+mn-lt"/>
          </a:endParaRPr>
        </a:p>
      </dgm:t>
    </dgm:pt>
    <dgm:pt modelId="{9172A4AF-21B4-4C5F-B5C3-5B6B40FCE8ED}">
      <dgm:prSet phldrT="[Text]" custT="1"/>
      <dgm:spPr>
        <a:solidFill>
          <a:srgbClr val="B1C2A3"/>
        </a:solidFill>
        <a:ln>
          <a:solidFill>
            <a:srgbClr val="598774"/>
          </a:solidFill>
        </a:ln>
      </dgm:spPr>
      <dgm:t>
        <a:bodyPr/>
        <a:lstStyle/>
        <a:p>
          <a:pPr algn="l"/>
          <a:r>
            <a:rPr lang="en-US" sz="1200" b="1" dirty="0" smtClean="0">
              <a:latin typeface="+mn-lt"/>
            </a:rPr>
            <a:t>Forwards</a:t>
          </a:r>
          <a:endParaRPr lang="en-US" sz="1200" b="1" dirty="0">
            <a:latin typeface="+mn-lt"/>
          </a:endParaRPr>
        </a:p>
      </dgm:t>
    </dgm:pt>
    <dgm:pt modelId="{D9A02805-71C4-4372-BCEE-6AF84F411291}" type="parTrans" cxnId="{3CEDDA5F-4B34-490B-A484-F21784F63168}">
      <dgm:prSet/>
      <dgm:spPr/>
      <dgm:t>
        <a:bodyPr/>
        <a:lstStyle/>
        <a:p>
          <a:pPr algn="l"/>
          <a:endParaRPr lang="en-US" sz="1200" b="1">
            <a:latin typeface="+mn-lt"/>
          </a:endParaRPr>
        </a:p>
      </dgm:t>
    </dgm:pt>
    <dgm:pt modelId="{A70CAA6D-BD8D-4C3E-AD62-00780DBF2648}" type="sibTrans" cxnId="{3CEDDA5F-4B34-490B-A484-F21784F63168}">
      <dgm:prSet custT="1"/>
      <dgm:spPr/>
      <dgm:t>
        <a:bodyPr/>
        <a:lstStyle/>
        <a:p>
          <a:pPr algn="l"/>
          <a:endParaRPr lang="en-US" sz="1200" b="1">
            <a:latin typeface="+mn-lt"/>
          </a:endParaRPr>
        </a:p>
      </dgm:t>
    </dgm:pt>
    <dgm:pt modelId="{EEDDF3F9-D881-4965-AEF1-3AF96737FD20}">
      <dgm:prSet phldrT="[Text]" custT="1"/>
      <dgm:spPr>
        <a:noFill/>
      </dgm:spPr>
      <dgm:t>
        <a:bodyPr/>
        <a:lstStyle/>
        <a:p>
          <a:pPr algn="l"/>
          <a:r>
            <a:rPr lang="en-US" sz="1200" b="1" dirty="0" smtClean="0">
              <a:latin typeface="+mn-lt"/>
            </a:rPr>
            <a:t>Agreement to buy/sell asset at future time for certain price. Traded in the over-the-counter (OTC) market</a:t>
          </a:r>
          <a:endParaRPr lang="en-US" sz="1200" b="1" dirty="0">
            <a:latin typeface="+mn-lt"/>
          </a:endParaRPr>
        </a:p>
      </dgm:t>
    </dgm:pt>
    <dgm:pt modelId="{85D8CB16-827F-43ED-B3D2-1795EBC88C19}" type="parTrans" cxnId="{87EBF412-1EB9-4F4F-B6DB-3D4B365B90CB}">
      <dgm:prSet/>
      <dgm:spPr/>
      <dgm:t>
        <a:bodyPr/>
        <a:lstStyle/>
        <a:p>
          <a:pPr algn="l"/>
          <a:endParaRPr lang="en-US" sz="1200" b="1">
            <a:latin typeface="+mn-lt"/>
          </a:endParaRPr>
        </a:p>
      </dgm:t>
    </dgm:pt>
    <dgm:pt modelId="{02A057B5-E90E-46A3-BD18-B7791E482A70}" type="sibTrans" cxnId="{87EBF412-1EB9-4F4F-B6DB-3D4B365B90CB}">
      <dgm:prSet/>
      <dgm:spPr/>
      <dgm:t>
        <a:bodyPr/>
        <a:lstStyle/>
        <a:p>
          <a:pPr algn="l"/>
          <a:endParaRPr lang="en-US" sz="1200" b="1">
            <a:latin typeface="+mn-lt"/>
          </a:endParaRPr>
        </a:p>
      </dgm:t>
    </dgm:pt>
    <dgm:pt modelId="{3783F470-7315-4722-A4FB-04387A7E6B4C}">
      <dgm:prSet phldrT="[Text]" custT="1"/>
      <dgm:spPr>
        <a:solidFill>
          <a:srgbClr val="B1C2A3"/>
        </a:solidFill>
        <a:ln>
          <a:solidFill>
            <a:srgbClr val="598774"/>
          </a:solidFill>
        </a:ln>
      </dgm:spPr>
      <dgm:t>
        <a:bodyPr/>
        <a:lstStyle/>
        <a:p>
          <a:pPr algn="l"/>
          <a:r>
            <a:rPr lang="en-US" sz="1200" b="1" dirty="0" smtClean="0">
              <a:latin typeface="+mn-lt"/>
            </a:rPr>
            <a:t>Futures</a:t>
          </a:r>
          <a:endParaRPr lang="en-US" sz="1200" b="1" dirty="0">
            <a:latin typeface="+mn-lt"/>
          </a:endParaRPr>
        </a:p>
      </dgm:t>
    </dgm:pt>
    <dgm:pt modelId="{3A9CE9D1-002F-4B38-A137-27739624E3F7}" type="parTrans" cxnId="{7ACF0821-5632-4D6C-BF78-AC5A4229EF31}">
      <dgm:prSet/>
      <dgm:spPr/>
      <dgm:t>
        <a:bodyPr/>
        <a:lstStyle/>
        <a:p>
          <a:pPr algn="l"/>
          <a:endParaRPr lang="en-US" sz="1200" b="1">
            <a:latin typeface="+mn-lt"/>
          </a:endParaRPr>
        </a:p>
      </dgm:t>
    </dgm:pt>
    <dgm:pt modelId="{42122639-8AFE-4E48-A3FA-4F5DFCE82A93}" type="sibTrans" cxnId="{7ACF0821-5632-4D6C-BF78-AC5A4229EF31}">
      <dgm:prSet/>
      <dgm:spPr/>
      <dgm:t>
        <a:bodyPr/>
        <a:lstStyle/>
        <a:p>
          <a:pPr algn="l"/>
          <a:endParaRPr lang="en-US" sz="1200" b="1">
            <a:latin typeface="+mn-lt"/>
          </a:endParaRPr>
        </a:p>
      </dgm:t>
    </dgm:pt>
    <dgm:pt modelId="{30DDFAA3-4420-4744-9F3E-B1A0A671CBB9}">
      <dgm:prSet phldrT="[Text]" custT="1"/>
      <dgm:spPr>
        <a:solidFill>
          <a:schemeClr val="bg1"/>
        </a:solidFill>
      </dgm:spPr>
      <dgm:t>
        <a:bodyPr/>
        <a:lstStyle/>
        <a:p>
          <a:pPr algn="l"/>
          <a:r>
            <a:rPr lang="en-US" sz="1200" b="1" dirty="0" smtClean="0">
              <a:latin typeface="+mn-lt"/>
            </a:rPr>
            <a:t>Like forward, agreement to buy/sell asset at certain price &amp; time. But futures contract </a:t>
          </a:r>
          <a:r>
            <a:rPr lang="en-US" sz="1200" b="1" u="sng" dirty="0" smtClean="0">
              <a:latin typeface="+mn-lt"/>
            </a:rPr>
            <a:t>trades on an exchange</a:t>
          </a:r>
          <a:endParaRPr lang="en-US" sz="1200" b="1" u="sng" dirty="0">
            <a:latin typeface="+mn-lt"/>
          </a:endParaRPr>
        </a:p>
      </dgm:t>
    </dgm:pt>
    <dgm:pt modelId="{8619435D-8B98-493F-87BC-D6B504975583}" type="parTrans" cxnId="{218D7116-E928-4097-9FF8-F2ECCA25E9DB}">
      <dgm:prSet/>
      <dgm:spPr/>
      <dgm:t>
        <a:bodyPr/>
        <a:lstStyle/>
        <a:p>
          <a:pPr algn="l"/>
          <a:endParaRPr lang="en-US" sz="1200" b="1">
            <a:latin typeface="+mn-lt"/>
          </a:endParaRPr>
        </a:p>
      </dgm:t>
    </dgm:pt>
    <dgm:pt modelId="{CBFD01B3-E6F3-4236-AE54-6DAD6B7A86E8}" type="sibTrans" cxnId="{218D7116-E928-4097-9FF8-F2ECCA25E9DB}">
      <dgm:prSet/>
      <dgm:spPr/>
      <dgm:t>
        <a:bodyPr/>
        <a:lstStyle/>
        <a:p>
          <a:pPr algn="l"/>
          <a:endParaRPr lang="en-US" sz="1200" b="1">
            <a:latin typeface="+mn-lt"/>
          </a:endParaRPr>
        </a:p>
      </dgm:t>
    </dgm:pt>
    <dgm:pt modelId="{D4A95037-7ACF-444E-B9C7-B6BB76AD53A7}" type="pres">
      <dgm:prSet presAssocID="{A170F96D-C32F-4C16-8979-FA7A0696CFA4}" presName="Link-2Vertica" presStyleCnt="0">
        <dgm:presLayoutVars>
          <dgm:dir/>
          <dgm:resizeHandles val="exact"/>
        </dgm:presLayoutVars>
      </dgm:prSet>
      <dgm:spPr/>
      <dgm:t>
        <a:bodyPr/>
        <a:lstStyle/>
        <a:p>
          <a:endParaRPr lang="en-US"/>
        </a:p>
      </dgm:t>
    </dgm:pt>
    <dgm:pt modelId="{F7AC4B8C-ECC6-4DFC-A991-0CFBEF7F8A2F}" type="pres">
      <dgm:prSet presAssocID="{138E0A14-1F68-4905-8260-514B06CBF9B2}" presName="Themegallery" presStyleCnt="0"/>
      <dgm:spPr/>
    </dgm:pt>
    <dgm:pt modelId="{65D375E0-9980-4A36-A5ED-3735BF389B3D}" type="pres">
      <dgm:prSet presAssocID="{138E0A14-1F68-4905-8260-514B06CBF9B2}" presName="gali" presStyleLbl="node1" presStyleIdx="0" presStyleCnt="0"/>
      <dgm:spPr/>
    </dgm:pt>
    <dgm:pt modelId="{B30334F4-3472-40DC-98F5-90C7CB960F5E}" type="pres">
      <dgm:prSet presAssocID="{138E0A14-1F68-4905-8260-514B06CBF9B2}" presName="galleryline" presStyleLbl="vennNode1" presStyleIdx="0" presStyleCnt="3"/>
      <dgm:spPr>
        <a:solidFill>
          <a:schemeClr val="bg1">
            <a:alpha val="90000"/>
          </a:schemeClr>
        </a:solidFill>
      </dgm:spPr>
      <dgm:t>
        <a:bodyPr/>
        <a:lstStyle/>
        <a:p>
          <a:endParaRPr lang="en-US"/>
        </a:p>
      </dgm:t>
    </dgm:pt>
    <dgm:pt modelId="{A6C5EAA5-E699-4E48-AA6D-723BD38B60EA}" type="pres">
      <dgm:prSet presAssocID="{138E0A14-1F68-4905-8260-514B06CBF9B2}" presName="gallery" presStyleLbl="alignAccFollowNode1" presStyleIdx="0" presStyleCnt="3" custScaleX="105799" custLinFactNeighborY="4731"/>
      <dgm:spPr/>
      <dgm:t>
        <a:bodyPr/>
        <a:lstStyle/>
        <a:p>
          <a:endParaRPr lang="en-US"/>
        </a:p>
      </dgm:t>
    </dgm:pt>
    <dgm:pt modelId="{27D136E2-E839-4764-A637-7246A7A3217D}" type="pres">
      <dgm:prSet presAssocID="{138E0A14-1F68-4905-8260-514B06CBF9B2}" presName="gallerytext" presStyleLbl="alignAccFollowNode1" presStyleIdx="0" presStyleCnt="3"/>
      <dgm:spPr/>
      <dgm:t>
        <a:bodyPr/>
        <a:lstStyle/>
        <a:p>
          <a:endParaRPr lang="en-US"/>
        </a:p>
      </dgm:t>
    </dgm:pt>
    <dgm:pt modelId="{7F708F01-561D-4590-8819-4FF077D49F8D}" type="pres">
      <dgm:prSet presAssocID="{138E0A14-1F68-4905-8260-514B06CBF9B2}" presName="Theme" presStyleLbl="alignNode1" presStyleIdx="0" presStyleCnt="3"/>
      <dgm:spPr/>
      <dgm:t>
        <a:bodyPr/>
        <a:lstStyle/>
        <a:p>
          <a:endParaRPr lang="en-US"/>
        </a:p>
      </dgm:t>
    </dgm:pt>
    <dgm:pt modelId="{F3E5A1CD-841C-46EF-AABB-D3B7EBA7CD4F}" type="pres">
      <dgm:prSet presAssocID="{138E0A14-1F68-4905-8260-514B06CBF9B2}" presName="Themetext" presStyleLbl="alignNode1" presStyleIdx="0" presStyleCnt="3"/>
      <dgm:spPr/>
      <dgm:t>
        <a:bodyPr/>
        <a:lstStyle/>
        <a:p>
          <a:endParaRPr lang="en-US"/>
        </a:p>
      </dgm:t>
    </dgm:pt>
    <dgm:pt modelId="{8092F030-D5E9-44F6-8314-993FBAD78387}" type="pres">
      <dgm:prSet presAssocID="{6ED5B583-4E60-4BFF-84BF-5BD0B3861EED}" presName="sibTrans" presStyleLbl="sibTrans2D1" presStyleIdx="0" presStyleCnt="2"/>
      <dgm:spPr/>
      <dgm:t>
        <a:bodyPr/>
        <a:lstStyle/>
        <a:p>
          <a:endParaRPr lang="en-US"/>
        </a:p>
      </dgm:t>
    </dgm:pt>
    <dgm:pt modelId="{F789F5E5-1BB1-4299-A955-26C7EA213B48}" type="pres">
      <dgm:prSet presAssocID="{6ED5B583-4E60-4BFF-84BF-5BD0B3861EED}" presName="connectorText" presStyleLbl="sibTrans2D1" presStyleIdx="0" presStyleCnt="2"/>
      <dgm:spPr/>
      <dgm:t>
        <a:bodyPr/>
        <a:lstStyle/>
        <a:p>
          <a:endParaRPr lang="en-US"/>
        </a:p>
      </dgm:t>
    </dgm:pt>
    <dgm:pt modelId="{21736443-40F1-43C4-BE39-1DA8F7B9AEDC}" type="pres">
      <dgm:prSet presAssocID="{9172A4AF-21B4-4C5F-B5C3-5B6B40FCE8ED}" presName="Themegallery" presStyleCnt="0"/>
      <dgm:spPr/>
    </dgm:pt>
    <dgm:pt modelId="{77C18B66-26B3-4453-945D-4FB5B0518D53}" type="pres">
      <dgm:prSet presAssocID="{9172A4AF-21B4-4C5F-B5C3-5B6B40FCE8ED}" presName="gali" presStyleLbl="node1" presStyleIdx="0" presStyleCnt="0"/>
      <dgm:spPr/>
    </dgm:pt>
    <dgm:pt modelId="{1DCB0CFA-5384-4EED-BFEE-59F42FA03809}" type="pres">
      <dgm:prSet presAssocID="{9172A4AF-21B4-4C5F-B5C3-5B6B40FCE8ED}" presName="galleryline" presStyleLbl="vennNode1" presStyleIdx="1" presStyleCnt="3"/>
      <dgm:spPr>
        <a:solidFill>
          <a:schemeClr val="bg1">
            <a:alpha val="90000"/>
          </a:schemeClr>
        </a:solidFill>
      </dgm:spPr>
      <dgm:t>
        <a:bodyPr/>
        <a:lstStyle/>
        <a:p>
          <a:endParaRPr lang="en-US"/>
        </a:p>
      </dgm:t>
    </dgm:pt>
    <dgm:pt modelId="{4DAE9FA5-5CEC-4907-AC9E-F7EC284A4BC2}" type="pres">
      <dgm:prSet presAssocID="{9172A4AF-21B4-4C5F-B5C3-5B6B40FCE8ED}" presName="gallery" presStyleLbl="alignAccFollowNode1" presStyleIdx="1" presStyleCnt="3" custScaleX="105799" custLinFactNeighborY="4731"/>
      <dgm:spPr/>
      <dgm:t>
        <a:bodyPr/>
        <a:lstStyle/>
        <a:p>
          <a:endParaRPr lang="en-US"/>
        </a:p>
      </dgm:t>
    </dgm:pt>
    <dgm:pt modelId="{76A62DD1-3A8C-47CF-931D-D23FF429DD7F}" type="pres">
      <dgm:prSet presAssocID="{9172A4AF-21B4-4C5F-B5C3-5B6B40FCE8ED}" presName="gallerytext" presStyleLbl="alignAccFollowNode1" presStyleIdx="1" presStyleCnt="3"/>
      <dgm:spPr/>
      <dgm:t>
        <a:bodyPr/>
        <a:lstStyle/>
        <a:p>
          <a:endParaRPr lang="en-US"/>
        </a:p>
      </dgm:t>
    </dgm:pt>
    <dgm:pt modelId="{7AA55420-00F4-4AA5-B28E-2A6AB0C78DF2}" type="pres">
      <dgm:prSet presAssocID="{9172A4AF-21B4-4C5F-B5C3-5B6B40FCE8ED}" presName="Theme" presStyleLbl="alignNode1" presStyleIdx="1" presStyleCnt="3"/>
      <dgm:spPr/>
      <dgm:t>
        <a:bodyPr/>
        <a:lstStyle/>
        <a:p>
          <a:endParaRPr lang="en-US"/>
        </a:p>
      </dgm:t>
    </dgm:pt>
    <dgm:pt modelId="{B4CB4B0B-858C-423A-BC18-1A822D572F80}" type="pres">
      <dgm:prSet presAssocID="{9172A4AF-21B4-4C5F-B5C3-5B6B40FCE8ED}" presName="Themetext" presStyleLbl="alignNode1" presStyleIdx="1" presStyleCnt="3"/>
      <dgm:spPr/>
      <dgm:t>
        <a:bodyPr/>
        <a:lstStyle/>
        <a:p>
          <a:endParaRPr lang="en-US"/>
        </a:p>
      </dgm:t>
    </dgm:pt>
    <dgm:pt modelId="{C9D08FE7-51EE-4710-A881-0F6EA10717EC}" type="pres">
      <dgm:prSet presAssocID="{A70CAA6D-BD8D-4C3E-AD62-00780DBF2648}" presName="sibTrans" presStyleLbl="sibTrans2D1" presStyleIdx="1" presStyleCnt="2"/>
      <dgm:spPr/>
      <dgm:t>
        <a:bodyPr/>
        <a:lstStyle/>
        <a:p>
          <a:endParaRPr lang="en-US"/>
        </a:p>
      </dgm:t>
    </dgm:pt>
    <dgm:pt modelId="{FE60800B-33B8-4F9D-AD04-405A8A31A40D}" type="pres">
      <dgm:prSet presAssocID="{A70CAA6D-BD8D-4C3E-AD62-00780DBF2648}" presName="connectorText" presStyleLbl="sibTrans2D1" presStyleIdx="1" presStyleCnt="2"/>
      <dgm:spPr/>
      <dgm:t>
        <a:bodyPr/>
        <a:lstStyle/>
        <a:p>
          <a:endParaRPr lang="en-US"/>
        </a:p>
      </dgm:t>
    </dgm:pt>
    <dgm:pt modelId="{B806C734-84A6-40F0-B7AF-3C2A958E229B}" type="pres">
      <dgm:prSet presAssocID="{3783F470-7315-4722-A4FB-04387A7E6B4C}" presName="Themegallery" presStyleCnt="0"/>
      <dgm:spPr/>
    </dgm:pt>
    <dgm:pt modelId="{552B5331-8865-46DB-A881-ACA1611D8500}" type="pres">
      <dgm:prSet presAssocID="{3783F470-7315-4722-A4FB-04387A7E6B4C}" presName="gali" presStyleLbl="node1" presStyleIdx="0" presStyleCnt="0"/>
      <dgm:spPr/>
    </dgm:pt>
    <dgm:pt modelId="{870E947C-2A77-4C7E-AE5D-FEF51112A134}" type="pres">
      <dgm:prSet presAssocID="{3783F470-7315-4722-A4FB-04387A7E6B4C}" presName="galleryline" presStyleLbl="vennNode1" presStyleIdx="2" presStyleCnt="3"/>
      <dgm:spPr/>
    </dgm:pt>
    <dgm:pt modelId="{9FA27574-3785-44C4-87F9-DD643907F275}" type="pres">
      <dgm:prSet presAssocID="{3783F470-7315-4722-A4FB-04387A7E6B4C}" presName="gallery" presStyleLbl="alignAccFollowNode1" presStyleIdx="2" presStyleCnt="3" custScaleX="105799" custLinFactNeighborY="4731"/>
      <dgm:spPr/>
      <dgm:t>
        <a:bodyPr/>
        <a:lstStyle/>
        <a:p>
          <a:endParaRPr lang="en-US"/>
        </a:p>
      </dgm:t>
    </dgm:pt>
    <dgm:pt modelId="{6A19073D-37B9-4517-8A05-87F8C3382E4E}" type="pres">
      <dgm:prSet presAssocID="{3783F470-7315-4722-A4FB-04387A7E6B4C}" presName="gallerytext" presStyleLbl="alignAccFollowNode1" presStyleIdx="2" presStyleCnt="3"/>
      <dgm:spPr/>
      <dgm:t>
        <a:bodyPr/>
        <a:lstStyle/>
        <a:p>
          <a:endParaRPr lang="en-US"/>
        </a:p>
      </dgm:t>
    </dgm:pt>
    <dgm:pt modelId="{ABB9E9E1-9693-4C75-8479-B3F5C85FA100}" type="pres">
      <dgm:prSet presAssocID="{3783F470-7315-4722-A4FB-04387A7E6B4C}" presName="Theme" presStyleLbl="alignNode1" presStyleIdx="2" presStyleCnt="3"/>
      <dgm:spPr/>
      <dgm:t>
        <a:bodyPr/>
        <a:lstStyle/>
        <a:p>
          <a:endParaRPr lang="en-US"/>
        </a:p>
      </dgm:t>
    </dgm:pt>
    <dgm:pt modelId="{13DA9D84-268B-473E-850F-4EFFAF090559}" type="pres">
      <dgm:prSet presAssocID="{3783F470-7315-4722-A4FB-04387A7E6B4C}" presName="Themetext" presStyleLbl="alignNode1" presStyleIdx="2" presStyleCnt="3"/>
      <dgm:spPr/>
      <dgm:t>
        <a:bodyPr/>
        <a:lstStyle/>
        <a:p>
          <a:endParaRPr lang="en-US"/>
        </a:p>
      </dgm:t>
    </dgm:pt>
  </dgm:ptLst>
  <dgm:cxnLst>
    <dgm:cxn modelId="{052E080C-49CE-48E4-BEE2-603564DF09F6}" type="presOf" srcId="{A170F96D-C32F-4C16-8979-FA7A0696CFA4}" destId="{D4A95037-7ACF-444E-B9C7-B6BB76AD53A7}" srcOrd="0" destOrd="0" presId="urn:Themegallery.com/smartart/Link-2Vertica#1"/>
    <dgm:cxn modelId="{CAD9A735-4C56-4587-B99D-B2DC83340226}" type="presOf" srcId="{A70CAA6D-BD8D-4C3E-AD62-00780DBF2648}" destId="{C9D08FE7-51EE-4710-A881-0F6EA10717EC}" srcOrd="0" destOrd="0" presId="urn:Themegallery.com/smartart/Link-2Vertica#1"/>
    <dgm:cxn modelId="{C896230C-AE2A-4290-8F2A-9FAF389966EA}" type="presOf" srcId="{3783F470-7315-4722-A4FB-04387A7E6B4C}" destId="{13DA9D84-268B-473E-850F-4EFFAF090559}" srcOrd="1" destOrd="0" presId="urn:Themegallery.com/smartart/Link-2Vertica#1"/>
    <dgm:cxn modelId="{A030ADFE-AF11-4C95-9C2D-97A0A4737338}" type="presOf" srcId="{EEDDF3F9-D881-4965-AEF1-3AF96737FD20}" destId="{76A62DD1-3A8C-47CF-931D-D23FF429DD7F}" srcOrd="1" destOrd="0" presId="urn:Themegallery.com/smartart/Link-2Vertica#1"/>
    <dgm:cxn modelId="{E88CFAE8-747B-41DD-9751-58142A5A7882}" type="presOf" srcId="{EEDDF3F9-D881-4965-AEF1-3AF96737FD20}" destId="{4DAE9FA5-5CEC-4907-AC9E-F7EC284A4BC2}" srcOrd="0" destOrd="0" presId="urn:Themegallery.com/smartart/Link-2Vertica#1"/>
    <dgm:cxn modelId="{692B760B-E439-423C-9FF5-2B4EC42D59D5}" type="presOf" srcId="{20F95042-85E9-4182-913E-E1CE21041A2D}" destId="{27D136E2-E839-4764-A637-7246A7A3217D}" srcOrd="1" destOrd="0" presId="urn:Themegallery.com/smartart/Link-2Vertica#1"/>
    <dgm:cxn modelId="{A5F3EA67-71B4-4527-8A89-C31D976BB6CE}" type="presOf" srcId="{6ED5B583-4E60-4BFF-84BF-5BD0B3861EED}" destId="{8092F030-D5E9-44F6-8314-993FBAD78387}" srcOrd="0" destOrd="0" presId="urn:Themegallery.com/smartart/Link-2Vertica#1"/>
    <dgm:cxn modelId="{87EBF412-1EB9-4F4F-B6DB-3D4B365B90CB}" srcId="{9172A4AF-21B4-4C5F-B5C3-5B6B40FCE8ED}" destId="{EEDDF3F9-D881-4965-AEF1-3AF96737FD20}" srcOrd="0" destOrd="0" parTransId="{85D8CB16-827F-43ED-B3D2-1795EBC88C19}" sibTransId="{02A057B5-E90E-46A3-BD18-B7791E482A70}"/>
    <dgm:cxn modelId="{C1DE4D2D-E9CD-49B1-AE46-CE36ACB7E970}" srcId="{138E0A14-1F68-4905-8260-514B06CBF9B2}" destId="{20F95042-85E9-4182-913E-E1CE21041A2D}" srcOrd="0" destOrd="0" parTransId="{FC0EF8DA-A1D0-4747-85EE-0E350C9AA2DE}" sibTransId="{563C695F-0940-4C46-B42A-2115865FCA2A}"/>
    <dgm:cxn modelId="{A58F5004-A50F-4E07-8558-6AA03618ED6A}" srcId="{A170F96D-C32F-4C16-8979-FA7A0696CFA4}" destId="{138E0A14-1F68-4905-8260-514B06CBF9B2}" srcOrd="0" destOrd="0" parTransId="{F67508BF-5E3B-40BA-9BE9-3CBABFF71139}" sibTransId="{6ED5B583-4E60-4BFF-84BF-5BD0B3861EED}"/>
    <dgm:cxn modelId="{3CEDDA5F-4B34-490B-A484-F21784F63168}" srcId="{A170F96D-C32F-4C16-8979-FA7A0696CFA4}" destId="{9172A4AF-21B4-4C5F-B5C3-5B6B40FCE8ED}" srcOrd="1" destOrd="0" parTransId="{D9A02805-71C4-4372-BCEE-6AF84F411291}" sibTransId="{A70CAA6D-BD8D-4C3E-AD62-00780DBF2648}"/>
    <dgm:cxn modelId="{C463ACDD-EAF7-4B3C-8988-9E0CB089A6FA}" type="presOf" srcId="{6ED5B583-4E60-4BFF-84BF-5BD0B3861EED}" destId="{F789F5E5-1BB1-4299-A955-26C7EA213B48}" srcOrd="1" destOrd="0" presId="urn:Themegallery.com/smartart/Link-2Vertica#1"/>
    <dgm:cxn modelId="{5B50AA42-4768-441A-B417-00A14EA10CBE}" type="presOf" srcId="{30DDFAA3-4420-4744-9F3E-B1A0A671CBB9}" destId="{9FA27574-3785-44C4-87F9-DD643907F275}" srcOrd="0" destOrd="0" presId="urn:Themegallery.com/smartart/Link-2Vertica#1"/>
    <dgm:cxn modelId="{9979C865-D04E-4264-ACF5-51482B97F93A}" type="presOf" srcId="{3783F470-7315-4722-A4FB-04387A7E6B4C}" destId="{ABB9E9E1-9693-4C75-8479-B3F5C85FA100}" srcOrd="0" destOrd="0" presId="urn:Themegallery.com/smartart/Link-2Vertica#1"/>
    <dgm:cxn modelId="{218D7116-E928-4097-9FF8-F2ECCA25E9DB}" srcId="{3783F470-7315-4722-A4FB-04387A7E6B4C}" destId="{30DDFAA3-4420-4744-9F3E-B1A0A671CBB9}" srcOrd="0" destOrd="0" parTransId="{8619435D-8B98-493F-87BC-D6B504975583}" sibTransId="{CBFD01B3-E6F3-4236-AE54-6DAD6B7A86E8}"/>
    <dgm:cxn modelId="{00949F51-4D75-4DEB-9C03-421E9006A82A}" type="presOf" srcId="{9172A4AF-21B4-4C5F-B5C3-5B6B40FCE8ED}" destId="{7AA55420-00F4-4AA5-B28E-2A6AB0C78DF2}" srcOrd="0" destOrd="0" presId="urn:Themegallery.com/smartart/Link-2Vertica#1"/>
    <dgm:cxn modelId="{7ACF0821-5632-4D6C-BF78-AC5A4229EF31}" srcId="{A170F96D-C32F-4C16-8979-FA7A0696CFA4}" destId="{3783F470-7315-4722-A4FB-04387A7E6B4C}" srcOrd="2" destOrd="0" parTransId="{3A9CE9D1-002F-4B38-A137-27739624E3F7}" sibTransId="{42122639-8AFE-4E48-A3FA-4F5DFCE82A93}"/>
    <dgm:cxn modelId="{742C3501-69D1-4F2C-81A5-E39FA1DAB39F}" type="presOf" srcId="{138E0A14-1F68-4905-8260-514B06CBF9B2}" destId="{F3E5A1CD-841C-46EF-AABB-D3B7EBA7CD4F}" srcOrd="1" destOrd="0" presId="urn:Themegallery.com/smartart/Link-2Vertica#1"/>
    <dgm:cxn modelId="{6F2E7132-D8B8-4B98-99E4-89CFA36382B6}" type="presOf" srcId="{20F95042-85E9-4182-913E-E1CE21041A2D}" destId="{A6C5EAA5-E699-4E48-AA6D-723BD38B60EA}" srcOrd="0" destOrd="0" presId="urn:Themegallery.com/smartart/Link-2Vertica#1"/>
    <dgm:cxn modelId="{5C6140C6-099D-4CBD-B64D-1A574AEEE3F6}" type="presOf" srcId="{9172A4AF-21B4-4C5F-B5C3-5B6B40FCE8ED}" destId="{B4CB4B0B-858C-423A-BC18-1A822D572F80}" srcOrd="1" destOrd="0" presId="urn:Themegallery.com/smartart/Link-2Vertica#1"/>
    <dgm:cxn modelId="{1A9B3DDA-91DC-423F-851E-E6556F9998F2}" type="presOf" srcId="{A70CAA6D-BD8D-4C3E-AD62-00780DBF2648}" destId="{FE60800B-33B8-4F9D-AD04-405A8A31A40D}" srcOrd="1" destOrd="0" presId="urn:Themegallery.com/smartart/Link-2Vertica#1"/>
    <dgm:cxn modelId="{A7D2146D-BEF8-4955-AEB3-11DD169C5585}" type="presOf" srcId="{30DDFAA3-4420-4744-9F3E-B1A0A671CBB9}" destId="{6A19073D-37B9-4517-8A05-87F8C3382E4E}" srcOrd="1" destOrd="0" presId="urn:Themegallery.com/smartart/Link-2Vertica#1"/>
    <dgm:cxn modelId="{DB3E68B0-4BAD-418C-8130-44C72F2646D6}" type="presOf" srcId="{138E0A14-1F68-4905-8260-514B06CBF9B2}" destId="{7F708F01-561D-4590-8819-4FF077D49F8D}" srcOrd="0" destOrd="0" presId="urn:Themegallery.com/smartart/Link-2Vertica#1"/>
    <dgm:cxn modelId="{9E287888-882D-4033-8DA4-D53174883036}" type="presParOf" srcId="{D4A95037-7ACF-444E-B9C7-B6BB76AD53A7}" destId="{F7AC4B8C-ECC6-4DFC-A991-0CFBEF7F8A2F}" srcOrd="0" destOrd="0" presId="urn:Themegallery.com/smartart/Link-2Vertica#1"/>
    <dgm:cxn modelId="{E9089C64-7CE3-454F-BBC7-E44096EAC1BE}" type="presParOf" srcId="{F7AC4B8C-ECC6-4DFC-A991-0CFBEF7F8A2F}" destId="{65D375E0-9980-4A36-A5ED-3735BF389B3D}" srcOrd="0" destOrd="0" presId="urn:Themegallery.com/smartart/Link-2Vertica#1"/>
    <dgm:cxn modelId="{02C0C813-D6BD-42BC-9876-CA3907827179}" type="presParOf" srcId="{F7AC4B8C-ECC6-4DFC-A991-0CFBEF7F8A2F}" destId="{B30334F4-3472-40DC-98F5-90C7CB960F5E}" srcOrd="1" destOrd="0" presId="urn:Themegallery.com/smartart/Link-2Vertica#1"/>
    <dgm:cxn modelId="{8B3BD7BD-DA30-4C74-BE2F-B56AB2EA83E3}" type="presParOf" srcId="{F7AC4B8C-ECC6-4DFC-A991-0CFBEF7F8A2F}" destId="{A6C5EAA5-E699-4E48-AA6D-723BD38B60EA}" srcOrd="2" destOrd="0" presId="urn:Themegallery.com/smartart/Link-2Vertica#1"/>
    <dgm:cxn modelId="{E5A51610-A155-414E-A78A-55D4E724AE02}" type="presParOf" srcId="{F7AC4B8C-ECC6-4DFC-A991-0CFBEF7F8A2F}" destId="{27D136E2-E839-4764-A637-7246A7A3217D}" srcOrd="3" destOrd="0" presId="urn:Themegallery.com/smartart/Link-2Vertica#1"/>
    <dgm:cxn modelId="{4B94B464-D724-4496-92FA-2C2916A773C1}" type="presParOf" srcId="{F7AC4B8C-ECC6-4DFC-A991-0CFBEF7F8A2F}" destId="{7F708F01-561D-4590-8819-4FF077D49F8D}" srcOrd="4" destOrd="0" presId="urn:Themegallery.com/smartart/Link-2Vertica#1"/>
    <dgm:cxn modelId="{2C17AFBF-C4DE-4125-B8C7-1AF27D77A383}" type="presParOf" srcId="{F7AC4B8C-ECC6-4DFC-A991-0CFBEF7F8A2F}" destId="{F3E5A1CD-841C-46EF-AABB-D3B7EBA7CD4F}" srcOrd="5" destOrd="0" presId="urn:Themegallery.com/smartart/Link-2Vertica#1"/>
    <dgm:cxn modelId="{D070A8C9-AB87-4F0E-B2AE-E94842F502BF}" type="presParOf" srcId="{D4A95037-7ACF-444E-B9C7-B6BB76AD53A7}" destId="{8092F030-D5E9-44F6-8314-993FBAD78387}" srcOrd="1" destOrd="0" presId="urn:Themegallery.com/smartart/Link-2Vertica#1"/>
    <dgm:cxn modelId="{D0622781-7672-4AAC-A8A5-0BB8C616B262}" type="presParOf" srcId="{8092F030-D5E9-44F6-8314-993FBAD78387}" destId="{F789F5E5-1BB1-4299-A955-26C7EA213B48}" srcOrd="0" destOrd="0" presId="urn:Themegallery.com/smartart/Link-2Vertica#1"/>
    <dgm:cxn modelId="{85AB06F3-A252-46DF-BDDA-F6B44BA06CEC}" type="presParOf" srcId="{D4A95037-7ACF-444E-B9C7-B6BB76AD53A7}" destId="{21736443-40F1-43C4-BE39-1DA8F7B9AEDC}" srcOrd="2" destOrd="0" presId="urn:Themegallery.com/smartart/Link-2Vertica#1"/>
    <dgm:cxn modelId="{9022FCD0-8D10-4C73-B9B3-811E74628261}" type="presParOf" srcId="{21736443-40F1-43C4-BE39-1DA8F7B9AEDC}" destId="{77C18B66-26B3-4453-945D-4FB5B0518D53}" srcOrd="0" destOrd="0" presId="urn:Themegallery.com/smartart/Link-2Vertica#1"/>
    <dgm:cxn modelId="{47967962-6C92-44D9-A9FA-C325AD519D0E}" type="presParOf" srcId="{21736443-40F1-43C4-BE39-1DA8F7B9AEDC}" destId="{1DCB0CFA-5384-4EED-BFEE-59F42FA03809}" srcOrd="1" destOrd="0" presId="urn:Themegallery.com/smartart/Link-2Vertica#1"/>
    <dgm:cxn modelId="{5DA39714-D600-496B-9EDB-4C67E6F9E049}" type="presParOf" srcId="{21736443-40F1-43C4-BE39-1DA8F7B9AEDC}" destId="{4DAE9FA5-5CEC-4907-AC9E-F7EC284A4BC2}" srcOrd="2" destOrd="0" presId="urn:Themegallery.com/smartart/Link-2Vertica#1"/>
    <dgm:cxn modelId="{45DD629B-99C7-42B3-B33C-4D05A2AF989A}" type="presParOf" srcId="{21736443-40F1-43C4-BE39-1DA8F7B9AEDC}" destId="{76A62DD1-3A8C-47CF-931D-D23FF429DD7F}" srcOrd="3" destOrd="0" presId="urn:Themegallery.com/smartart/Link-2Vertica#1"/>
    <dgm:cxn modelId="{02AE6DA4-900C-4CA6-A66F-8683D08CEC79}" type="presParOf" srcId="{21736443-40F1-43C4-BE39-1DA8F7B9AEDC}" destId="{7AA55420-00F4-4AA5-B28E-2A6AB0C78DF2}" srcOrd="4" destOrd="0" presId="urn:Themegallery.com/smartart/Link-2Vertica#1"/>
    <dgm:cxn modelId="{313991D8-0762-44A3-BEFC-62DD700FADD8}" type="presParOf" srcId="{21736443-40F1-43C4-BE39-1DA8F7B9AEDC}" destId="{B4CB4B0B-858C-423A-BC18-1A822D572F80}" srcOrd="5" destOrd="0" presId="urn:Themegallery.com/smartart/Link-2Vertica#1"/>
    <dgm:cxn modelId="{25F7BCD4-4E3E-4055-A094-F1062A54838E}" type="presParOf" srcId="{D4A95037-7ACF-444E-B9C7-B6BB76AD53A7}" destId="{C9D08FE7-51EE-4710-A881-0F6EA10717EC}" srcOrd="3" destOrd="0" presId="urn:Themegallery.com/smartart/Link-2Vertica#1"/>
    <dgm:cxn modelId="{B18DE885-CAB4-4C4B-99E0-837BAE699F4B}" type="presParOf" srcId="{C9D08FE7-51EE-4710-A881-0F6EA10717EC}" destId="{FE60800B-33B8-4F9D-AD04-405A8A31A40D}" srcOrd="0" destOrd="0" presId="urn:Themegallery.com/smartart/Link-2Vertica#1"/>
    <dgm:cxn modelId="{C78E8058-0B83-482C-9942-4CCF8DCF915F}" type="presParOf" srcId="{D4A95037-7ACF-444E-B9C7-B6BB76AD53A7}" destId="{B806C734-84A6-40F0-B7AF-3C2A958E229B}" srcOrd="4" destOrd="0" presId="urn:Themegallery.com/smartart/Link-2Vertica#1"/>
    <dgm:cxn modelId="{0B164820-582B-4D7A-9997-31A3C027EFEA}" type="presParOf" srcId="{B806C734-84A6-40F0-B7AF-3C2A958E229B}" destId="{552B5331-8865-46DB-A881-ACA1611D8500}" srcOrd="0" destOrd="0" presId="urn:Themegallery.com/smartart/Link-2Vertica#1"/>
    <dgm:cxn modelId="{67E06B91-28FF-4C95-816A-22A15720FA33}" type="presParOf" srcId="{B806C734-84A6-40F0-B7AF-3C2A958E229B}" destId="{870E947C-2A77-4C7E-AE5D-FEF51112A134}" srcOrd="1" destOrd="0" presId="urn:Themegallery.com/smartart/Link-2Vertica#1"/>
    <dgm:cxn modelId="{38AB1F2B-762D-46A2-B5C9-69B05D53600B}" type="presParOf" srcId="{B806C734-84A6-40F0-B7AF-3C2A958E229B}" destId="{9FA27574-3785-44C4-87F9-DD643907F275}" srcOrd="2" destOrd="0" presId="urn:Themegallery.com/smartart/Link-2Vertica#1"/>
    <dgm:cxn modelId="{8A0704F8-F7D8-415E-A956-CBDEB4D891A4}" type="presParOf" srcId="{B806C734-84A6-40F0-B7AF-3C2A958E229B}" destId="{6A19073D-37B9-4517-8A05-87F8C3382E4E}" srcOrd="3" destOrd="0" presId="urn:Themegallery.com/smartart/Link-2Vertica#1"/>
    <dgm:cxn modelId="{471BDA69-1956-4BC8-826C-E3475F9B4D3A}" type="presParOf" srcId="{B806C734-84A6-40F0-B7AF-3C2A958E229B}" destId="{ABB9E9E1-9693-4C75-8479-B3F5C85FA100}" srcOrd="4" destOrd="0" presId="urn:Themegallery.com/smartart/Link-2Vertica#1"/>
    <dgm:cxn modelId="{9226F944-E057-4805-9663-A6BAB2A71878}" type="presParOf" srcId="{B806C734-84A6-40F0-B7AF-3C2A958E229B}" destId="{13DA9D84-268B-473E-850F-4EFFAF090559}" srcOrd="5" destOrd="0" presId="urn:Themegallery.com/smartart/Link-2Vertica#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D1495DF-530C-4C60-AE3D-91460B30EEB7}" type="doc">
      <dgm:prSet loTypeId="urn:microsoft.com/office/officeart/2005/8/layout/hProcess9" loCatId="process" qsTypeId="urn:microsoft.com/office/officeart/2005/8/quickstyle/simple1" qsCatId="simple" csTypeId="urn:microsoft.com/office/officeart/2005/8/colors/accent3_1" csCatId="accent3" phldr="1"/>
      <dgm:spPr/>
    </dgm:pt>
    <dgm:pt modelId="{36DE05CB-40AD-4974-8C1A-0C725FB3B5C2}">
      <dgm:prSet phldrT="[Text]"/>
      <dgm:spPr>
        <a:ln>
          <a:solidFill>
            <a:srgbClr val="598774"/>
          </a:solidFill>
        </a:ln>
      </dgm:spPr>
      <dgm:t>
        <a:bodyPr/>
        <a:lstStyle/>
        <a:p>
          <a:r>
            <a:rPr lang="en-US" b="1" dirty="0" smtClean="0"/>
            <a:t>First notice day</a:t>
          </a:r>
          <a:endParaRPr lang="en-US" b="1" dirty="0"/>
        </a:p>
      </dgm:t>
    </dgm:pt>
    <dgm:pt modelId="{78962965-0FCA-4C4E-A644-D3D1FEF7F908}" type="parTrans" cxnId="{41662FE8-D362-4DE5-AC33-EC13479CE2FD}">
      <dgm:prSet/>
      <dgm:spPr/>
      <dgm:t>
        <a:bodyPr/>
        <a:lstStyle/>
        <a:p>
          <a:endParaRPr lang="en-US" b="1"/>
        </a:p>
      </dgm:t>
    </dgm:pt>
    <dgm:pt modelId="{AB4CAE7E-AD99-4EF9-B30D-A5FAB08EB028}" type="sibTrans" cxnId="{41662FE8-D362-4DE5-AC33-EC13479CE2FD}">
      <dgm:prSet/>
      <dgm:spPr/>
      <dgm:t>
        <a:bodyPr/>
        <a:lstStyle/>
        <a:p>
          <a:endParaRPr lang="en-US" b="1"/>
        </a:p>
      </dgm:t>
    </dgm:pt>
    <dgm:pt modelId="{719C24E6-C6FE-4A90-86A5-63B28743E94F}">
      <dgm:prSet phldrT="[Text]"/>
      <dgm:spPr>
        <a:ln>
          <a:solidFill>
            <a:srgbClr val="598774"/>
          </a:solidFill>
        </a:ln>
      </dgm:spPr>
      <dgm:t>
        <a:bodyPr/>
        <a:lstStyle/>
        <a:p>
          <a:r>
            <a:rPr lang="en-US" b="1" dirty="0" smtClean="0"/>
            <a:t>Last notice day</a:t>
          </a:r>
          <a:endParaRPr lang="en-US" b="1" dirty="0"/>
        </a:p>
      </dgm:t>
    </dgm:pt>
    <dgm:pt modelId="{6DE883EE-9BBD-449C-BF0F-1202AC125FCA}" type="parTrans" cxnId="{1CDB68D4-D176-4CAF-A28E-CFC73020A791}">
      <dgm:prSet/>
      <dgm:spPr/>
      <dgm:t>
        <a:bodyPr/>
        <a:lstStyle/>
        <a:p>
          <a:endParaRPr lang="en-US" b="1"/>
        </a:p>
      </dgm:t>
    </dgm:pt>
    <dgm:pt modelId="{C064D764-CEF2-48CB-8BAA-F1780A99137D}" type="sibTrans" cxnId="{1CDB68D4-D176-4CAF-A28E-CFC73020A791}">
      <dgm:prSet/>
      <dgm:spPr/>
      <dgm:t>
        <a:bodyPr/>
        <a:lstStyle/>
        <a:p>
          <a:endParaRPr lang="en-US" b="1"/>
        </a:p>
      </dgm:t>
    </dgm:pt>
    <dgm:pt modelId="{A294FB03-B2A0-4C6F-905E-06B2135B5BCB}">
      <dgm:prSet phldrT="[Text]"/>
      <dgm:spPr>
        <a:ln>
          <a:solidFill>
            <a:srgbClr val="598774"/>
          </a:solidFill>
        </a:ln>
      </dgm:spPr>
      <dgm:t>
        <a:bodyPr/>
        <a:lstStyle/>
        <a:p>
          <a:r>
            <a:rPr lang="en-US" b="1" dirty="0" smtClean="0"/>
            <a:t>Last trading day</a:t>
          </a:r>
          <a:endParaRPr lang="en-US" b="1" dirty="0"/>
        </a:p>
      </dgm:t>
    </dgm:pt>
    <dgm:pt modelId="{1BB2A797-1260-4B53-AEFA-F882CF87058D}" type="parTrans" cxnId="{6DA61FF6-1CE1-4C68-A6B8-B2A9CFA834AE}">
      <dgm:prSet/>
      <dgm:spPr/>
      <dgm:t>
        <a:bodyPr/>
        <a:lstStyle/>
        <a:p>
          <a:endParaRPr lang="en-US"/>
        </a:p>
      </dgm:t>
    </dgm:pt>
    <dgm:pt modelId="{34BA92D5-0FC5-4684-A8CF-6CA51BCB1359}" type="sibTrans" cxnId="{6DA61FF6-1CE1-4C68-A6B8-B2A9CFA834AE}">
      <dgm:prSet/>
      <dgm:spPr/>
      <dgm:t>
        <a:bodyPr/>
        <a:lstStyle/>
        <a:p>
          <a:endParaRPr lang="en-US"/>
        </a:p>
      </dgm:t>
    </dgm:pt>
    <dgm:pt modelId="{1CA9C0E0-827F-4CC3-9A36-64C3129B8359}" type="pres">
      <dgm:prSet presAssocID="{1D1495DF-530C-4C60-AE3D-91460B30EEB7}" presName="CompostProcess" presStyleCnt="0">
        <dgm:presLayoutVars>
          <dgm:dir/>
          <dgm:resizeHandles val="exact"/>
        </dgm:presLayoutVars>
      </dgm:prSet>
      <dgm:spPr/>
    </dgm:pt>
    <dgm:pt modelId="{087DA620-407B-45F3-99BF-01EE9E1E8585}" type="pres">
      <dgm:prSet presAssocID="{1D1495DF-530C-4C60-AE3D-91460B30EEB7}" presName="arrow" presStyleLbl="bgShp" presStyleIdx="0" presStyleCnt="1"/>
      <dgm:spPr>
        <a:solidFill>
          <a:srgbClr val="B1C2A3"/>
        </a:solidFill>
      </dgm:spPr>
    </dgm:pt>
    <dgm:pt modelId="{BACF3F0F-5128-49C7-93C6-AC7D03CF0A39}" type="pres">
      <dgm:prSet presAssocID="{1D1495DF-530C-4C60-AE3D-91460B30EEB7}" presName="linearProcess" presStyleCnt="0"/>
      <dgm:spPr/>
    </dgm:pt>
    <dgm:pt modelId="{35393D3B-8EA7-4F31-8EB6-CF8ED41EA8EB}" type="pres">
      <dgm:prSet presAssocID="{36DE05CB-40AD-4974-8C1A-0C725FB3B5C2}" presName="textNode" presStyleLbl="node1" presStyleIdx="0" presStyleCnt="3">
        <dgm:presLayoutVars>
          <dgm:bulletEnabled val="1"/>
        </dgm:presLayoutVars>
      </dgm:prSet>
      <dgm:spPr/>
      <dgm:t>
        <a:bodyPr/>
        <a:lstStyle/>
        <a:p>
          <a:endParaRPr lang="en-US"/>
        </a:p>
      </dgm:t>
    </dgm:pt>
    <dgm:pt modelId="{0B8DE74C-0F90-46D6-9D39-225818E6AF2C}" type="pres">
      <dgm:prSet presAssocID="{AB4CAE7E-AD99-4EF9-B30D-A5FAB08EB028}" presName="sibTrans" presStyleCnt="0"/>
      <dgm:spPr/>
    </dgm:pt>
    <dgm:pt modelId="{6A77E5BD-86E9-4992-B862-02532472FA54}" type="pres">
      <dgm:prSet presAssocID="{A294FB03-B2A0-4C6F-905E-06B2135B5BCB}" presName="textNode" presStyleLbl="node1" presStyleIdx="1" presStyleCnt="3">
        <dgm:presLayoutVars>
          <dgm:bulletEnabled val="1"/>
        </dgm:presLayoutVars>
      </dgm:prSet>
      <dgm:spPr/>
      <dgm:t>
        <a:bodyPr/>
        <a:lstStyle/>
        <a:p>
          <a:endParaRPr lang="en-US"/>
        </a:p>
      </dgm:t>
    </dgm:pt>
    <dgm:pt modelId="{B0E9858F-B714-4C37-9AE3-D3855C0A8112}" type="pres">
      <dgm:prSet presAssocID="{34BA92D5-0FC5-4684-A8CF-6CA51BCB1359}" presName="sibTrans" presStyleCnt="0"/>
      <dgm:spPr/>
    </dgm:pt>
    <dgm:pt modelId="{B94889AB-CC47-4AD4-95D4-3709FF1ACB02}" type="pres">
      <dgm:prSet presAssocID="{719C24E6-C6FE-4A90-86A5-63B28743E94F}" presName="textNode" presStyleLbl="node1" presStyleIdx="2" presStyleCnt="3">
        <dgm:presLayoutVars>
          <dgm:bulletEnabled val="1"/>
        </dgm:presLayoutVars>
      </dgm:prSet>
      <dgm:spPr/>
      <dgm:t>
        <a:bodyPr/>
        <a:lstStyle/>
        <a:p>
          <a:endParaRPr lang="en-US"/>
        </a:p>
      </dgm:t>
    </dgm:pt>
  </dgm:ptLst>
  <dgm:cxnLst>
    <dgm:cxn modelId="{8BFAF052-E4BF-4D8A-8985-0DEE9B9D223C}" type="presOf" srcId="{719C24E6-C6FE-4A90-86A5-63B28743E94F}" destId="{B94889AB-CC47-4AD4-95D4-3709FF1ACB02}" srcOrd="0" destOrd="0" presId="urn:microsoft.com/office/officeart/2005/8/layout/hProcess9"/>
    <dgm:cxn modelId="{7814365C-1B4E-4508-A8A5-2FB15D9E57C1}" type="presOf" srcId="{1D1495DF-530C-4C60-AE3D-91460B30EEB7}" destId="{1CA9C0E0-827F-4CC3-9A36-64C3129B8359}" srcOrd="0" destOrd="0" presId="urn:microsoft.com/office/officeart/2005/8/layout/hProcess9"/>
    <dgm:cxn modelId="{1CDB68D4-D176-4CAF-A28E-CFC73020A791}" srcId="{1D1495DF-530C-4C60-AE3D-91460B30EEB7}" destId="{719C24E6-C6FE-4A90-86A5-63B28743E94F}" srcOrd="2" destOrd="0" parTransId="{6DE883EE-9BBD-449C-BF0F-1202AC125FCA}" sibTransId="{C064D764-CEF2-48CB-8BAA-F1780A99137D}"/>
    <dgm:cxn modelId="{6DA61FF6-1CE1-4C68-A6B8-B2A9CFA834AE}" srcId="{1D1495DF-530C-4C60-AE3D-91460B30EEB7}" destId="{A294FB03-B2A0-4C6F-905E-06B2135B5BCB}" srcOrd="1" destOrd="0" parTransId="{1BB2A797-1260-4B53-AEFA-F882CF87058D}" sibTransId="{34BA92D5-0FC5-4684-A8CF-6CA51BCB1359}"/>
    <dgm:cxn modelId="{9F5FA048-C04D-4322-BD59-E552572D620A}" type="presOf" srcId="{36DE05CB-40AD-4974-8C1A-0C725FB3B5C2}" destId="{35393D3B-8EA7-4F31-8EB6-CF8ED41EA8EB}" srcOrd="0" destOrd="0" presId="urn:microsoft.com/office/officeart/2005/8/layout/hProcess9"/>
    <dgm:cxn modelId="{41662FE8-D362-4DE5-AC33-EC13479CE2FD}" srcId="{1D1495DF-530C-4C60-AE3D-91460B30EEB7}" destId="{36DE05CB-40AD-4974-8C1A-0C725FB3B5C2}" srcOrd="0" destOrd="0" parTransId="{78962965-0FCA-4C4E-A644-D3D1FEF7F908}" sibTransId="{AB4CAE7E-AD99-4EF9-B30D-A5FAB08EB028}"/>
    <dgm:cxn modelId="{954236A8-CCA9-450B-85F2-1D093F26265F}" type="presOf" srcId="{A294FB03-B2A0-4C6F-905E-06B2135B5BCB}" destId="{6A77E5BD-86E9-4992-B862-02532472FA54}" srcOrd="0" destOrd="0" presId="urn:microsoft.com/office/officeart/2005/8/layout/hProcess9"/>
    <dgm:cxn modelId="{0BABD915-3FF6-49D7-A050-8E3E61FC3D55}" type="presParOf" srcId="{1CA9C0E0-827F-4CC3-9A36-64C3129B8359}" destId="{087DA620-407B-45F3-99BF-01EE9E1E8585}" srcOrd="0" destOrd="0" presId="urn:microsoft.com/office/officeart/2005/8/layout/hProcess9"/>
    <dgm:cxn modelId="{8DED2FD3-9229-4D68-AB50-F092323112CB}" type="presParOf" srcId="{1CA9C0E0-827F-4CC3-9A36-64C3129B8359}" destId="{BACF3F0F-5128-49C7-93C6-AC7D03CF0A39}" srcOrd="1" destOrd="0" presId="urn:microsoft.com/office/officeart/2005/8/layout/hProcess9"/>
    <dgm:cxn modelId="{F0C0947C-088B-4C88-B3F3-03CF98D79D39}" type="presParOf" srcId="{BACF3F0F-5128-49C7-93C6-AC7D03CF0A39}" destId="{35393D3B-8EA7-4F31-8EB6-CF8ED41EA8EB}" srcOrd="0" destOrd="0" presId="urn:microsoft.com/office/officeart/2005/8/layout/hProcess9"/>
    <dgm:cxn modelId="{AEFF5D86-02D4-4243-AE0E-561B8C9E9C97}" type="presParOf" srcId="{BACF3F0F-5128-49C7-93C6-AC7D03CF0A39}" destId="{0B8DE74C-0F90-46D6-9D39-225818E6AF2C}" srcOrd="1" destOrd="0" presId="urn:microsoft.com/office/officeart/2005/8/layout/hProcess9"/>
    <dgm:cxn modelId="{249B1C06-CCE0-4343-96DC-1CEC9133C1D1}" type="presParOf" srcId="{BACF3F0F-5128-49C7-93C6-AC7D03CF0A39}" destId="{6A77E5BD-86E9-4992-B862-02532472FA54}" srcOrd="2" destOrd="0" presId="urn:microsoft.com/office/officeart/2005/8/layout/hProcess9"/>
    <dgm:cxn modelId="{0365EEF8-DBCD-48E3-B21E-99AACCED295B}" type="presParOf" srcId="{BACF3F0F-5128-49C7-93C6-AC7D03CF0A39}" destId="{B0E9858F-B714-4C37-9AE3-D3855C0A8112}" srcOrd="3" destOrd="0" presId="urn:microsoft.com/office/officeart/2005/8/layout/hProcess9"/>
    <dgm:cxn modelId="{DF7ABC25-D482-49AB-B9DD-886197883862}" type="presParOf" srcId="{BACF3F0F-5128-49C7-93C6-AC7D03CF0A39}" destId="{B94889AB-CC47-4AD4-95D4-3709FF1ACB02}" srcOrd="4" destOrd="0" presId="urn:microsoft.com/office/officeart/2005/8/layout/hProcess9"/>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D3516D5-FB38-4B56-A265-4A376A91290C}" type="doc">
      <dgm:prSet loTypeId="urn:microsoft.com/office/officeart/2005/8/layout/matrix3" loCatId="matrix" qsTypeId="urn:microsoft.com/office/officeart/2005/8/quickstyle/simple1" qsCatId="simple" csTypeId="urn:microsoft.com/office/officeart/2005/8/colors/accent1_3" csCatId="accent1" phldr="1"/>
      <dgm:spPr/>
      <dgm:t>
        <a:bodyPr/>
        <a:lstStyle/>
        <a:p>
          <a:endParaRPr lang="en-US"/>
        </a:p>
      </dgm:t>
    </dgm:pt>
    <dgm:pt modelId="{92EEFF68-5650-4846-8D66-85E4C07A40C2}">
      <dgm:prSet phldrT="[Text]" custT="1"/>
      <dgm:spPr>
        <a:solidFill>
          <a:schemeClr val="bg1"/>
        </a:solidFill>
        <a:ln>
          <a:solidFill>
            <a:schemeClr val="tx1"/>
          </a:solidFill>
        </a:ln>
      </dgm:spPr>
      <dgm:t>
        <a:bodyPr/>
        <a:lstStyle/>
        <a:p>
          <a:r>
            <a:rPr lang="en-US" sz="1200" b="1" dirty="0" smtClean="0">
              <a:solidFill>
                <a:schemeClr val="tx1"/>
              </a:solidFill>
            </a:rPr>
            <a:t>Call without dividends:</a:t>
          </a:r>
        </a:p>
        <a:p>
          <a:r>
            <a:rPr lang="en-US" sz="1400" b="1" dirty="0" smtClean="0">
              <a:solidFill>
                <a:srgbClr val="FF0000"/>
              </a:solidFill>
            </a:rPr>
            <a:t>Never early</a:t>
          </a:r>
          <a:endParaRPr lang="en-US" sz="1400" b="1" dirty="0">
            <a:solidFill>
              <a:srgbClr val="FF0000"/>
            </a:solidFill>
          </a:endParaRPr>
        </a:p>
      </dgm:t>
    </dgm:pt>
    <dgm:pt modelId="{267A8A49-E620-4CAB-BE8E-6F12C03B58EB}" type="parTrans" cxnId="{E3CE1F33-12B4-469C-94EC-E105C92131D4}">
      <dgm:prSet/>
      <dgm:spPr/>
      <dgm:t>
        <a:bodyPr/>
        <a:lstStyle/>
        <a:p>
          <a:endParaRPr lang="en-US" b="1">
            <a:solidFill>
              <a:schemeClr val="tx1"/>
            </a:solidFill>
          </a:endParaRPr>
        </a:p>
      </dgm:t>
    </dgm:pt>
    <dgm:pt modelId="{D55C0735-6A78-43B7-8E5D-81BDE002C4D7}" type="sibTrans" cxnId="{E3CE1F33-12B4-469C-94EC-E105C92131D4}">
      <dgm:prSet/>
      <dgm:spPr/>
      <dgm:t>
        <a:bodyPr/>
        <a:lstStyle/>
        <a:p>
          <a:endParaRPr lang="en-US" b="1">
            <a:solidFill>
              <a:schemeClr val="tx1"/>
            </a:solidFill>
          </a:endParaRPr>
        </a:p>
      </dgm:t>
    </dgm:pt>
    <dgm:pt modelId="{4C2C6664-7335-4F43-8EB6-265400EB111D}">
      <dgm:prSet phldrT="[Text]" custT="1"/>
      <dgm:spPr>
        <a:solidFill>
          <a:schemeClr val="bg1"/>
        </a:solidFill>
        <a:ln>
          <a:solidFill>
            <a:schemeClr val="tx1"/>
          </a:solidFill>
        </a:ln>
      </dgm:spPr>
      <dgm:t>
        <a:bodyPr/>
        <a:lstStyle/>
        <a:p>
          <a:r>
            <a:rPr lang="en-US" sz="1100" b="1" dirty="0" smtClean="0">
              <a:solidFill>
                <a:schemeClr val="tx1"/>
              </a:solidFill>
            </a:rPr>
            <a:t>Put without dividends:</a:t>
          </a:r>
          <a:r>
            <a:rPr lang="en-US" sz="2400" b="1" dirty="0" smtClean="0">
              <a:solidFill>
                <a:schemeClr val="tx1"/>
              </a:solidFill>
            </a:rPr>
            <a:t> </a:t>
          </a:r>
          <a:br>
            <a:rPr lang="en-US" sz="2400" b="1" dirty="0" smtClean="0">
              <a:solidFill>
                <a:schemeClr val="tx1"/>
              </a:solidFill>
            </a:rPr>
          </a:br>
          <a:r>
            <a:rPr lang="en-US" sz="1400" b="1" dirty="0" smtClean="0">
              <a:solidFill>
                <a:srgbClr val="006600"/>
              </a:solidFill>
            </a:rPr>
            <a:t>Often Early</a:t>
          </a:r>
          <a:endParaRPr lang="en-US" sz="1400" b="1" dirty="0">
            <a:solidFill>
              <a:srgbClr val="006600"/>
            </a:solidFill>
          </a:endParaRPr>
        </a:p>
      </dgm:t>
    </dgm:pt>
    <dgm:pt modelId="{F9396314-261E-41EE-A98C-991F669E3F09}" type="parTrans" cxnId="{FA959E2C-E70F-4D6D-B0AF-16627610B28F}">
      <dgm:prSet/>
      <dgm:spPr/>
      <dgm:t>
        <a:bodyPr/>
        <a:lstStyle/>
        <a:p>
          <a:endParaRPr lang="en-US" b="1">
            <a:solidFill>
              <a:schemeClr val="tx1"/>
            </a:solidFill>
          </a:endParaRPr>
        </a:p>
      </dgm:t>
    </dgm:pt>
    <dgm:pt modelId="{6C5695D9-3464-4A98-AE4E-3C21B79D6AA9}" type="sibTrans" cxnId="{FA959E2C-E70F-4D6D-B0AF-16627610B28F}">
      <dgm:prSet/>
      <dgm:spPr/>
      <dgm:t>
        <a:bodyPr/>
        <a:lstStyle/>
        <a:p>
          <a:endParaRPr lang="en-US" b="1">
            <a:solidFill>
              <a:schemeClr val="tx1"/>
            </a:solidFill>
          </a:endParaRPr>
        </a:p>
      </dgm:t>
    </dgm:pt>
    <dgm:pt modelId="{F948D5E6-FC48-4C04-8BD4-9615F883A2DE}">
      <dgm:prSet phldrT="[Text]" custT="1"/>
      <dgm:spPr>
        <a:solidFill>
          <a:schemeClr val="bg1"/>
        </a:solidFill>
        <a:ln>
          <a:solidFill>
            <a:schemeClr val="tx1"/>
          </a:solidFill>
        </a:ln>
      </dgm:spPr>
      <dgm:t>
        <a:bodyPr/>
        <a:lstStyle/>
        <a:p>
          <a:r>
            <a:rPr lang="en-US" sz="1100" b="1" dirty="0" smtClean="0">
              <a:solidFill>
                <a:schemeClr val="tx1"/>
              </a:solidFill>
            </a:rPr>
            <a:t>Call with dividends:</a:t>
          </a:r>
          <a:r>
            <a:rPr lang="en-US" sz="2000" b="1" dirty="0" smtClean="0">
              <a:solidFill>
                <a:schemeClr val="tx1"/>
              </a:solidFill>
            </a:rPr>
            <a:t> </a:t>
          </a:r>
          <a:r>
            <a:rPr lang="en-US" sz="1400" b="1" dirty="0" smtClean="0">
              <a:solidFill>
                <a:schemeClr val="tx1"/>
              </a:solidFill>
            </a:rPr>
            <a:t>immediately before ex-dividend</a:t>
          </a:r>
          <a:endParaRPr lang="en-US" sz="1400" b="1" dirty="0">
            <a:solidFill>
              <a:schemeClr val="tx1"/>
            </a:solidFill>
          </a:endParaRPr>
        </a:p>
      </dgm:t>
    </dgm:pt>
    <dgm:pt modelId="{93F37352-F1E4-4AE0-A767-657AE0A5E593}" type="parTrans" cxnId="{8B87EE1F-DEEE-4B2B-BD5E-005CDBC1222D}">
      <dgm:prSet/>
      <dgm:spPr/>
      <dgm:t>
        <a:bodyPr/>
        <a:lstStyle/>
        <a:p>
          <a:endParaRPr lang="en-US" b="1">
            <a:solidFill>
              <a:schemeClr val="tx1"/>
            </a:solidFill>
          </a:endParaRPr>
        </a:p>
      </dgm:t>
    </dgm:pt>
    <dgm:pt modelId="{3B021CA6-E687-4927-9E8D-11C96ADF20BD}" type="sibTrans" cxnId="{8B87EE1F-DEEE-4B2B-BD5E-005CDBC1222D}">
      <dgm:prSet/>
      <dgm:spPr/>
      <dgm:t>
        <a:bodyPr/>
        <a:lstStyle/>
        <a:p>
          <a:endParaRPr lang="en-US" b="1">
            <a:solidFill>
              <a:schemeClr val="tx1"/>
            </a:solidFill>
          </a:endParaRPr>
        </a:p>
      </dgm:t>
    </dgm:pt>
    <dgm:pt modelId="{1D4E0EF9-BFEB-4B25-A669-447CD7092FC2}">
      <dgm:prSet phldrT="[Text]" custT="1"/>
      <dgm:spPr>
        <a:solidFill>
          <a:schemeClr val="bg1"/>
        </a:solidFill>
        <a:ln>
          <a:solidFill>
            <a:schemeClr val="tx1"/>
          </a:solidFill>
        </a:ln>
      </dgm:spPr>
      <dgm:t>
        <a:bodyPr/>
        <a:lstStyle/>
        <a:p>
          <a:r>
            <a:rPr lang="en-US" sz="1100" b="1" dirty="0" smtClean="0">
              <a:solidFill>
                <a:schemeClr val="tx1"/>
              </a:solidFill>
            </a:rPr>
            <a:t>Put with dividends:</a:t>
          </a:r>
          <a:r>
            <a:rPr lang="en-US" sz="2400" b="1" dirty="0" smtClean="0">
              <a:solidFill>
                <a:schemeClr val="tx1"/>
              </a:solidFill>
            </a:rPr>
            <a:t> </a:t>
          </a:r>
          <a:br>
            <a:rPr lang="en-US" sz="2400" b="1" dirty="0" smtClean="0">
              <a:solidFill>
                <a:schemeClr val="tx1"/>
              </a:solidFill>
            </a:rPr>
          </a:br>
          <a:r>
            <a:rPr lang="en-US" sz="1400" b="1" dirty="0" smtClean="0">
              <a:solidFill>
                <a:srgbClr val="006600"/>
              </a:solidFill>
            </a:rPr>
            <a:t>Often Early</a:t>
          </a:r>
          <a:endParaRPr lang="en-US" sz="1400" b="1" dirty="0">
            <a:solidFill>
              <a:srgbClr val="006600"/>
            </a:solidFill>
          </a:endParaRPr>
        </a:p>
      </dgm:t>
    </dgm:pt>
    <dgm:pt modelId="{581EB51D-F4E4-48A7-BCDC-0CD931AED185}" type="parTrans" cxnId="{EF574EF7-5254-470D-A1AF-D5E1D0F8BF25}">
      <dgm:prSet/>
      <dgm:spPr/>
      <dgm:t>
        <a:bodyPr/>
        <a:lstStyle/>
        <a:p>
          <a:endParaRPr lang="en-US" b="1">
            <a:solidFill>
              <a:schemeClr val="tx1"/>
            </a:solidFill>
          </a:endParaRPr>
        </a:p>
      </dgm:t>
    </dgm:pt>
    <dgm:pt modelId="{3C2B7000-6C98-45BC-B9A4-B0129A2564E4}" type="sibTrans" cxnId="{EF574EF7-5254-470D-A1AF-D5E1D0F8BF25}">
      <dgm:prSet/>
      <dgm:spPr/>
      <dgm:t>
        <a:bodyPr/>
        <a:lstStyle/>
        <a:p>
          <a:endParaRPr lang="en-US" b="1">
            <a:solidFill>
              <a:schemeClr val="tx1"/>
            </a:solidFill>
          </a:endParaRPr>
        </a:p>
      </dgm:t>
    </dgm:pt>
    <dgm:pt modelId="{39A553AD-4F4D-4E82-851E-0A76964A6ACC}" type="pres">
      <dgm:prSet presAssocID="{1D3516D5-FB38-4B56-A265-4A376A91290C}" presName="matrix" presStyleCnt="0">
        <dgm:presLayoutVars>
          <dgm:chMax val="1"/>
          <dgm:dir/>
          <dgm:resizeHandles val="exact"/>
        </dgm:presLayoutVars>
      </dgm:prSet>
      <dgm:spPr/>
      <dgm:t>
        <a:bodyPr/>
        <a:lstStyle/>
        <a:p>
          <a:endParaRPr lang="en-US"/>
        </a:p>
      </dgm:t>
    </dgm:pt>
    <dgm:pt modelId="{8AD96CFC-F567-4C8A-8FF6-E83851B53DF2}" type="pres">
      <dgm:prSet presAssocID="{1D3516D5-FB38-4B56-A265-4A376A91290C}" presName="diamond" presStyleLbl="bgShp" presStyleIdx="0" presStyleCnt="1" custScaleX="115789"/>
      <dgm:spPr>
        <a:solidFill>
          <a:srgbClr val="598774"/>
        </a:solidFill>
      </dgm:spPr>
      <dgm:t>
        <a:bodyPr/>
        <a:lstStyle/>
        <a:p>
          <a:endParaRPr lang="en-US"/>
        </a:p>
      </dgm:t>
    </dgm:pt>
    <dgm:pt modelId="{65B7E3E2-5455-4FEE-93C9-C5A53A32B459}" type="pres">
      <dgm:prSet presAssocID="{1D3516D5-FB38-4B56-A265-4A376A91290C}" presName="quad1" presStyleLbl="node1" presStyleIdx="0" presStyleCnt="4" custScaleX="153216" custLinFactNeighborX="-26991" custLinFactNeighborY="-1867">
        <dgm:presLayoutVars>
          <dgm:chMax val="0"/>
          <dgm:chPref val="0"/>
          <dgm:bulletEnabled val="1"/>
        </dgm:presLayoutVars>
      </dgm:prSet>
      <dgm:spPr/>
      <dgm:t>
        <a:bodyPr/>
        <a:lstStyle/>
        <a:p>
          <a:endParaRPr lang="en-US"/>
        </a:p>
      </dgm:t>
    </dgm:pt>
    <dgm:pt modelId="{947B6B80-D2C2-4003-AB52-EDABBBFA84EF}" type="pres">
      <dgm:prSet presAssocID="{1D3516D5-FB38-4B56-A265-4A376A91290C}" presName="quad2" presStyleLbl="node1" presStyleIdx="1" presStyleCnt="4" custScaleX="162213" custLinFactNeighborX="27260" custLinFactNeighborY="-1597">
        <dgm:presLayoutVars>
          <dgm:chMax val="0"/>
          <dgm:chPref val="0"/>
          <dgm:bulletEnabled val="1"/>
        </dgm:presLayoutVars>
      </dgm:prSet>
      <dgm:spPr/>
      <dgm:t>
        <a:bodyPr/>
        <a:lstStyle/>
        <a:p>
          <a:endParaRPr lang="en-US"/>
        </a:p>
      </dgm:t>
    </dgm:pt>
    <dgm:pt modelId="{428C9A0B-A46B-4A2B-BB2B-2E1BDAAE00BC}" type="pres">
      <dgm:prSet presAssocID="{1D3516D5-FB38-4B56-A265-4A376A91290C}" presName="quad3" presStyleLbl="node1" presStyleIdx="2" presStyleCnt="4" custScaleX="153216" custLinFactNeighborX="-26991" custLinFactNeighborY="-1867">
        <dgm:presLayoutVars>
          <dgm:chMax val="0"/>
          <dgm:chPref val="0"/>
          <dgm:bulletEnabled val="1"/>
        </dgm:presLayoutVars>
      </dgm:prSet>
      <dgm:spPr/>
      <dgm:t>
        <a:bodyPr/>
        <a:lstStyle/>
        <a:p>
          <a:endParaRPr lang="en-US"/>
        </a:p>
      </dgm:t>
    </dgm:pt>
    <dgm:pt modelId="{F9527A27-719E-4D71-8281-7F7BE826C292}" type="pres">
      <dgm:prSet presAssocID="{1D3516D5-FB38-4B56-A265-4A376A91290C}" presName="quad4" presStyleLbl="node1" presStyleIdx="3" presStyleCnt="4" custScaleX="162213" custLinFactNeighborX="27260" custLinFactNeighborY="-1597">
        <dgm:presLayoutVars>
          <dgm:chMax val="0"/>
          <dgm:chPref val="0"/>
          <dgm:bulletEnabled val="1"/>
        </dgm:presLayoutVars>
      </dgm:prSet>
      <dgm:spPr/>
      <dgm:t>
        <a:bodyPr/>
        <a:lstStyle/>
        <a:p>
          <a:endParaRPr lang="en-US"/>
        </a:p>
      </dgm:t>
    </dgm:pt>
  </dgm:ptLst>
  <dgm:cxnLst>
    <dgm:cxn modelId="{FA959E2C-E70F-4D6D-B0AF-16627610B28F}" srcId="{1D3516D5-FB38-4B56-A265-4A376A91290C}" destId="{4C2C6664-7335-4F43-8EB6-265400EB111D}" srcOrd="1" destOrd="0" parTransId="{F9396314-261E-41EE-A98C-991F669E3F09}" sibTransId="{6C5695D9-3464-4A98-AE4E-3C21B79D6AA9}"/>
    <dgm:cxn modelId="{091AF7EF-9644-46C3-8D95-A2A978634138}" type="presOf" srcId="{1D3516D5-FB38-4B56-A265-4A376A91290C}" destId="{39A553AD-4F4D-4E82-851E-0A76964A6ACC}" srcOrd="0" destOrd="0" presId="urn:microsoft.com/office/officeart/2005/8/layout/matrix3"/>
    <dgm:cxn modelId="{8B87EE1F-DEEE-4B2B-BD5E-005CDBC1222D}" srcId="{1D3516D5-FB38-4B56-A265-4A376A91290C}" destId="{F948D5E6-FC48-4C04-8BD4-9615F883A2DE}" srcOrd="2" destOrd="0" parTransId="{93F37352-F1E4-4AE0-A767-657AE0A5E593}" sibTransId="{3B021CA6-E687-4927-9E8D-11C96ADF20BD}"/>
    <dgm:cxn modelId="{64E2A002-F677-4F01-B823-DC6DE4DAC46B}" type="presOf" srcId="{4C2C6664-7335-4F43-8EB6-265400EB111D}" destId="{947B6B80-D2C2-4003-AB52-EDABBBFA84EF}" srcOrd="0" destOrd="0" presId="urn:microsoft.com/office/officeart/2005/8/layout/matrix3"/>
    <dgm:cxn modelId="{E3CE1F33-12B4-469C-94EC-E105C92131D4}" srcId="{1D3516D5-FB38-4B56-A265-4A376A91290C}" destId="{92EEFF68-5650-4846-8D66-85E4C07A40C2}" srcOrd="0" destOrd="0" parTransId="{267A8A49-E620-4CAB-BE8E-6F12C03B58EB}" sibTransId="{D55C0735-6A78-43B7-8E5D-81BDE002C4D7}"/>
    <dgm:cxn modelId="{85B74DD8-F75A-4586-A092-F9B0EDAF6681}" type="presOf" srcId="{92EEFF68-5650-4846-8D66-85E4C07A40C2}" destId="{65B7E3E2-5455-4FEE-93C9-C5A53A32B459}" srcOrd="0" destOrd="0" presId="urn:microsoft.com/office/officeart/2005/8/layout/matrix3"/>
    <dgm:cxn modelId="{9AB9B184-9112-426A-944B-3DA753D5B66E}" type="presOf" srcId="{F948D5E6-FC48-4C04-8BD4-9615F883A2DE}" destId="{428C9A0B-A46B-4A2B-BB2B-2E1BDAAE00BC}" srcOrd="0" destOrd="0" presId="urn:microsoft.com/office/officeart/2005/8/layout/matrix3"/>
    <dgm:cxn modelId="{E0634280-DBFE-4B8B-8E52-2BAA9F448931}" type="presOf" srcId="{1D4E0EF9-BFEB-4B25-A669-447CD7092FC2}" destId="{F9527A27-719E-4D71-8281-7F7BE826C292}" srcOrd="0" destOrd="0" presId="urn:microsoft.com/office/officeart/2005/8/layout/matrix3"/>
    <dgm:cxn modelId="{EF574EF7-5254-470D-A1AF-D5E1D0F8BF25}" srcId="{1D3516D5-FB38-4B56-A265-4A376A91290C}" destId="{1D4E0EF9-BFEB-4B25-A669-447CD7092FC2}" srcOrd="3" destOrd="0" parTransId="{581EB51D-F4E4-48A7-BCDC-0CD931AED185}" sibTransId="{3C2B7000-6C98-45BC-B9A4-B0129A2564E4}"/>
    <dgm:cxn modelId="{71527B7A-4F36-422F-937A-E277D7171325}" type="presParOf" srcId="{39A553AD-4F4D-4E82-851E-0A76964A6ACC}" destId="{8AD96CFC-F567-4C8A-8FF6-E83851B53DF2}" srcOrd="0" destOrd="0" presId="urn:microsoft.com/office/officeart/2005/8/layout/matrix3"/>
    <dgm:cxn modelId="{75063D57-141D-4A22-AB67-A782C89FFA51}" type="presParOf" srcId="{39A553AD-4F4D-4E82-851E-0A76964A6ACC}" destId="{65B7E3E2-5455-4FEE-93C9-C5A53A32B459}" srcOrd="1" destOrd="0" presId="urn:microsoft.com/office/officeart/2005/8/layout/matrix3"/>
    <dgm:cxn modelId="{1712E21F-B86D-4E7A-876F-224C53703DB9}" type="presParOf" srcId="{39A553AD-4F4D-4E82-851E-0A76964A6ACC}" destId="{947B6B80-D2C2-4003-AB52-EDABBBFA84EF}" srcOrd="2" destOrd="0" presId="urn:microsoft.com/office/officeart/2005/8/layout/matrix3"/>
    <dgm:cxn modelId="{0F0F02D0-AB05-4AD9-98BC-80B874A7C949}" type="presParOf" srcId="{39A553AD-4F4D-4E82-851E-0A76964A6ACC}" destId="{428C9A0B-A46B-4A2B-BB2B-2E1BDAAE00BC}" srcOrd="3" destOrd="0" presId="urn:microsoft.com/office/officeart/2005/8/layout/matrix3"/>
    <dgm:cxn modelId="{9E64CD54-6500-400F-B1E0-B5F86B4F149B}" type="presParOf" srcId="{39A553AD-4F4D-4E82-851E-0A76964A6ACC}" destId="{F9527A27-719E-4D71-8281-7F7BE826C292}" srcOrd="4" destOrd="0" presId="urn:microsoft.com/office/officeart/2005/8/layout/matrix3"/>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0334F4-3472-40DC-98F5-90C7CB960F5E}">
      <dsp:nvSpPr>
        <dsp:cNvPr id="0" name=""/>
        <dsp:cNvSpPr/>
      </dsp:nvSpPr>
      <dsp:spPr>
        <a:xfrm>
          <a:off x="188461" y="102727"/>
          <a:ext cx="5088211" cy="567320"/>
        </a:xfrm>
        <a:prstGeom prst="roundRect">
          <a:avLst>
            <a:gd name="adj" fmla="val 7500"/>
          </a:avLst>
        </a:prstGeom>
        <a:solidFill>
          <a:schemeClr val="bg1">
            <a:alpha val="9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A6C5EAA5-E699-4E48-AA6D-723BD38B60EA}">
      <dsp:nvSpPr>
        <dsp:cNvPr id="0" name=""/>
        <dsp:cNvSpPr/>
      </dsp:nvSpPr>
      <dsp:spPr>
        <a:xfrm>
          <a:off x="218991" y="122068"/>
          <a:ext cx="5027152" cy="522192"/>
        </a:xfrm>
        <a:prstGeom prst="roundRect">
          <a:avLst>
            <a:gd name="adj" fmla="val 5000"/>
          </a:avLst>
        </a:prstGeom>
        <a:no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A call (put) option is an option to buy (sell) a certain asset by a certain date for a certain price (the strike price)</a:t>
          </a:r>
          <a:endParaRPr lang="en-US" sz="1200" b="1" kern="1200" dirty="0">
            <a:latin typeface="+mn-lt"/>
          </a:endParaRPr>
        </a:p>
      </dsp:txBody>
      <dsp:txXfrm>
        <a:off x="218991" y="122068"/>
        <a:ext cx="5027152" cy="522192"/>
      </dsp:txXfrm>
    </dsp:sp>
    <dsp:sp modelId="{7F708F01-561D-4590-8819-4FF077D49F8D}">
      <dsp:nvSpPr>
        <dsp:cNvPr id="0" name=""/>
        <dsp:cNvSpPr/>
      </dsp:nvSpPr>
      <dsp:spPr>
        <a:xfrm>
          <a:off x="977166" y="661"/>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Options</a:t>
          </a:r>
          <a:endParaRPr lang="en-US" sz="1200" b="1" kern="1200" dirty="0">
            <a:latin typeface="+mn-lt"/>
          </a:endParaRPr>
        </a:p>
      </dsp:txBody>
      <dsp:txXfrm>
        <a:off x="977166" y="661"/>
        <a:ext cx="3510802" cy="180510"/>
      </dsp:txXfrm>
    </dsp:sp>
    <dsp:sp modelId="{8092F030-D5E9-44F6-8314-993FBAD78387}">
      <dsp:nvSpPr>
        <dsp:cNvPr id="0" name=""/>
        <dsp:cNvSpPr/>
      </dsp:nvSpPr>
      <dsp:spPr>
        <a:xfrm rot="5400000">
          <a:off x="2564950" y="-1075131"/>
          <a:ext cx="335234" cy="3825594"/>
        </a:xfrm>
        <a:prstGeom prst="rightArrow">
          <a:avLst>
            <a:gd name="adj1" fmla="val 70000"/>
            <a:gd name="adj2" fmla="val 43077"/>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533400">
            <a:lnSpc>
              <a:spcPct val="90000"/>
            </a:lnSpc>
            <a:spcBef>
              <a:spcPct val="0"/>
            </a:spcBef>
            <a:spcAft>
              <a:spcPct val="35000"/>
            </a:spcAft>
          </a:pPr>
          <a:endParaRPr lang="en-US" sz="1200" b="1" kern="1200">
            <a:latin typeface="+mn-lt"/>
          </a:endParaRPr>
        </a:p>
      </dsp:txBody>
      <dsp:txXfrm rot="-5400000">
        <a:off x="1393609" y="670049"/>
        <a:ext cx="2677916" cy="234148"/>
      </dsp:txXfrm>
    </dsp:sp>
    <dsp:sp modelId="{1DCB0CFA-5384-4EED-BFEE-59F42FA03809}">
      <dsp:nvSpPr>
        <dsp:cNvPr id="0" name=""/>
        <dsp:cNvSpPr/>
      </dsp:nvSpPr>
      <dsp:spPr>
        <a:xfrm>
          <a:off x="188461" y="837665"/>
          <a:ext cx="5088211" cy="567320"/>
        </a:xfrm>
        <a:prstGeom prst="roundRect">
          <a:avLst>
            <a:gd name="adj" fmla="val 7500"/>
          </a:avLst>
        </a:prstGeom>
        <a:solidFill>
          <a:schemeClr val="bg1">
            <a:alpha val="9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4DAE9FA5-5CEC-4907-AC9E-F7EC284A4BC2}">
      <dsp:nvSpPr>
        <dsp:cNvPr id="0" name=""/>
        <dsp:cNvSpPr/>
      </dsp:nvSpPr>
      <dsp:spPr>
        <a:xfrm>
          <a:off x="218991" y="857005"/>
          <a:ext cx="5027152" cy="522192"/>
        </a:xfrm>
        <a:prstGeom prst="roundRect">
          <a:avLst>
            <a:gd name="adj" fmla="val 5000"/>
          </a:avLst>
        </a:prstGeom>
        <a:no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Agreement to buy/sell asset at future time for certain price. Traded in the over-the-counter (OTC) market</a:t>
          </a:r>
          <a:endParaRPr lang="en-US" sz="1200" b="1" kern="1200" dirty="0">
            <a:latin typeface="+mn-lt"/>
          </a:endParaRPr>
        </a:p>
      </dsp:txBody>
      <dsp:txXfrm>
        <a:off x="218991" y="857005"/>
        <a:ext cx="5027152" cy="522192"/>
      </dsp:txXfrm>
    </dsp:sp>
    <dsp:sp modelId="{7AA55420-00F4-4AA5-B28E-2A6AB0C78DF2}">
      <dsp:nvSpPr>
        <dsp:cNvPr id="0" name=""/>
        <dsp:cNvSpPr/>
      </dsp:nvSpPr>
      <dsp:spPr>
        <a:xfrm>
          <a:off x="977166" y="735598"/>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Forwards</a:t>
          </a:r>
          <a:endParaRPr lang="en-US" sz="1200" b="1" kern="1200" dirty="0">
            <a:latin typeface="+mn-lt"/>
          </a:endParaRPr>
        </a:p>
      </dsp:txBody>
      <dsp:txXfrm>
        <a:off x="977166" y="735598"/>
        <a:ext cx="3510802" cy="180510"/>
      </dsp:txXfrm>
    </dsp:sp>
    <dsp:sp modelId="{C9D08FE7-51EE-4710-A881-0F6EA10717EC}">
      <dsp:nvSpPr>
        <dsp:cNvPr id="0" name=""/>
        <dsp:cNvSpPr/>
      </dsp:nvSpPr>
      <dsp:spPr>
        <a:xfrm rot="5400000">
          <a:off x="2564950" y="-340194"/>
          <a:ext cx="335234" cy="3825594"/>
        </a:xfrm>
        <a:prstGeom prst="rightArrow">
          <a:avLst>
            <a:gd name="adj1" fmla="val 70000"/>
            <a:gd name="adj2" fmla="val 43077"/>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533400">
            <a:lnSpc>
              <a:spcPct val="90000"/>
            </a:lnSpc>
            <a:spcBef>
              <a:spcPct val="0"/>
            </a:spcBef>
            <a:spcAft>
              <a:spcPct val="35000"/>
            </a:spcAft>
          </a:pPr>
          <a:endParaRPr lang="en-US" sz="1200" b="1" kern="1200">
            <a:latin typeface="+mn-lt"/>
          </a:endParaRPr>
        </a:p>
      </dsp:txBody>
      <dsp:txXfrm rot="-5400000">
        <a:off x="1393609" y="1404986"/>
        <a:ext cx="2677916" cy="234148"/>
      </dsp:txXfrm>
    </dsp:sp>
    <dsp:sp modelId="{870E947C-2A77-4C7E-AE5D-FEF51112A134}">
      <dsp:nvSpPr>
        <dsp:cNvPr id="0" name=""/>
        <dsp:cNvSpPr/>
      </dsp:nvSpPr>
      <dsp:spPr>
        <a:xfrm>
          <a:off x="188461" y="1572602"/>
          <a:ext cx="5088211" cy="567320"/>
        </a:xfrm>
        <a:prstGeom prst="roundRect">
          <a:avLst>
            <a:gd name="adj" fmla="val 7500"/>
          </a:avLst>
        </a:prstGeom>
        <a:gradFill rotWithShape="0">
          <a:gsLst>
            <a:gs pos="0">
              <a:schemeClr val="accent1">
                <a:alpha val="50000"/>
                <a:hueOff val="0"/>
                <a:satOff val="0"/>
                <a:lumOff val="0"/>
                <a:alphaOff val="0"/>
                <a:tint val="50000"/>
                <a:satMod val="300000"/>
              </a:schemeClr>
            </a:gs>
            <a:gs pos="35000">
              <a:schemeClr val="accent1">
                <a:alpha val="50000"/>
                <a:hueOff val="0"/>
                <a:satOff val="0"/>
                <a:lumOff val="0"/>
                <a:alphaOff val="0"/>
                <a:tint val="37000"/>
                <a:satMod val="300000"/>
              </a:schemeClr>
            </a:gs>
            <a:gs pos="100000">
              <a:schemeClr val="accent1">
                <a:alpha val="50000"/>
                <a:hueOff val="0"/>
                <a:satOff val="0"/>
                <a:lumOff val="0"/>
                <a:alphaOff val="0"/>
                <a:tint val="15000"/>
                <a:satMod val="350000"/>
              </a:schemeClr>
            </a:gs>
          </a:gsLst>
          <a:lin ang="16200000" scaled="1"/>
        </a:gra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9FA27574-3785-44C4-87F9-DD643907F275}">
      <dsp:nvSpPr>
        <dsp:cNvPr id="0" name=""/>
        <dsp:cNvSpPr/>
      </dsp:nvSpPr>
      <dsp:spPr>
        <a:xfrm>
          <a:off x="218991" y="1591943"/>
          <a:ext cx="5027152" cy="522192"/>
        </a:xfrm>
        <a:prstGeom prst="roundRect">
          <a:avLst>
            <a:gd name="adj" fmla="val 5000"/>
          </a:avLst>
        </a:prstGeom>
        <a:solidFill>
          <a:schemeClr val="bg1"/>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Like forward, agreement to buy/sell asset at certain price &amp; time. But futures contract </a:t>
          </a:r>
          <a:r>
            <a:rPr lang="en-US" sz="1200" b="1" u="sng" kern="1200" dirty="0" smtClean="0">
              <a:latin typeface="+mn-lt"/>
            </a:rPr>
            <a:t>trades on an exchange</a:t>
          </a:r>
          <a:endParaRPr lang="en-US" sz="1200" b="1" u="sng" kern="1200" dirty="0">
            <a:latin typeface="+mn-lt"/>
          </a:endParaRPr>
        </a:p>
      </dsp:txBody>
      <dsp:txXfrm>
        <a:off x="218991" y="1591943"/>
        <a:ext cx="5027152" cy="522192"/>
      </dsp:txXfrm>
    </dsp:sp>
    <dsp:sp modelId="{ABB9E9E1-9693-4C75-8479-B3F5C85FA100}">
      <dsp:nvSpPr>
        <dsp:cNvPr id="0" name=""/>
        <dsp:cNvSpPr/>
      </dsp:nvSpPr>
      <dsp:spPr>
        <a:xfrm>
          <a:off x="977166" y="1470535"/>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Futures</a:t>
          </a:r>
          <a:endParaRPr lang="en-US" sz="1200" b="1" kern="1200" dirty="0">
            <a:latin typeface="+mn-lt"/>
          </a:endParaRPr>
        </a:p>
      </dsp:txBody>
      <dsp:txXfrm>
        <a:off x="977166" y="1470535"/>
        <a:ext cx="3510802" cy="18051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7DA620-407B-45F3-99BF-01EE9E1E8585}">
      <dsp:nvSpPr>
        <dsp:cNvPr id="0" name=""/>
        <dsp:cNvSpPr/>
      </dsp:nvSpPr>
      <dsp:spPr>
        <a:xfrm>
          <a:off x="285845" y="0"/>
          <a:ext cx="3239579" cy="1435100"/>
        </a:xfrm>
        <a:prstGeom prst="rightArrow">
          <a:avLst/>
        </a:prstGeom>
        <a:solidFill>
          <a:srgbClr val="B1C2A3"/>
        </a:solidFill>
        <a:ln>
          <a:noFill/>
        </a:ln>
        <a:effectLst/>
      </dsp:spPr>
      <dsp:style>
        <a:lnRef idx="0">
          <a:scrgbClr r="0" g="0" b="0"/>
        </a:lnRef>
        <a:fillRef idx="1">
          <a:scrgbClr r="0" g="0" b="0"/>
        </a:fillRef>
        <a:effectRef idx="0">
          <a:scrgbClr r="0" g="0" b="0"/>
        </a:effectRef>
        <a:fontRef idx="minor"/>
      </dsp:style>
    </dsp:sp>
    <dsp:sp modelId="{35393D3B-8EA7-4F31-8EB6-CF8ED41EA8EB}">
      <dsp:nvSpPr>
        <dsp:cNvPr id="0" name=""/>
        <dsp:cNvSpPr/>
      </dsp:nvSpPr>
      <dsp:spPr>
        <a:xfrm>
          <a:off x="129151"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First notice day</a:t>
          </a:r>
          <a:endParaRPr lang="en-US" sz="1400" b="1" kern="1200" dirty="0"/>
        </a:p>
      </dsp:txBody>
      <dsp:txXfrm>
        <a:off x="157173" y="458551"/>
        <a:ext cx="1087337" cy="517996"/>
      </dsp:txXfrm>
    </dsp:sp>
    <dsp:sp modelId="{6A77E5BD-86E9-4992-B862-02532472FA54}">
      <dsp:nvSpPr>
        <dsp:cNvPr id="0" name=""/>
        <dsp:cNvSpPr/>
      </dsp:nvSpPr>
      <dsp:spPr>
        <a:xfrm>
          <a:off x="1333944"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Last trading day</a:t>
          </a:r>
          <a:endParaRPr lang="en-US" sz="1400" b="1" kern="1200" dirty="0"/>
        </a:p>
      </dsp:txBody>
      <dsp:txXfrm>
        <a:off x="1361966" y="458551"/>
        <a:ext cx="1087337" cy="517996"/>
      </dsp:txXfrm>
    </dsp:sp>
    <dsp:sp modelId="{B94889AB-CC47-4AD4-95D4-3709FF1ACB02}">
      <dsp:nvSpPr>
        <dsp:cNvPr id="0" name=""/>
        <dsp:cNvSpPr/>
      </dsp:nvSpPr>
      <dsp:spPr>
        <a:xfrm>
          <a:off x="2538737"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Last notice day</a:t>
          </a:r>
          <a:endParaRPr lang="en-US" sz="1400" b="1" kern="1200" dirty="0"/>
        </a:p>
      </dsp:txBody>
      <dsp:txXfrm>
        <a:off x="2566759" y="458551"/>
        <a:ext cx="1087337" cy="51799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D96CFC-F567-4C8A-8FF6-E83851B53DF2}">
      <dsp:nvSpPr>
        <dsp:cNvPr id="0" name=""/>
        <dsp:cNvSpPr/>
      </dsp:nvSpPr>
      <dsp:spPr>
        <a:xfrm>
          <a:off x="895105" y="0"/>
          <a:ext cx="3077063" cy="2657474"/>
        </a:xfrm>
        <a:prstGeom prst="diamond">
          <a:avLst/>
        </a:prstGeom>
        <a:solidFill>
          <a:srgbClr val="598774"/>
        </a:solidFill>
        <a:ln>
          <a:noFill/>
        </a:ln>
        <a:effectLst/>
      </dsp:spPr>
      <dsp:style>
        <a:lnRef idx="0">
          <a:scrgbClr r="0" g="0" b="0"/>
        </a:lnRef>
        <a:fillRef idx="1">
          <a:scrgbClr r="0" g="0" b="0"/>
        </a:fillRef>
        <a:effectRef idx="0">
          <a:scrgbClr r="0" g="0" b="0"/>
        </a:effectRef>
        <a:fontRef idx="minor"/>
      </dsp:style>
    </dsp:sp>
    <dsp:sp modelId="{65B7E3E2-5455-4FEE-93C9-C5A53A32B459}">
      <dsp:nvSpPr>
        <dsp:cNvPr id="0" name=""/>
        <dsp:cNvSpPr/>
      </dsp:nvSpPr>
      <dsp:spPr>
        <a:xfrm>
          <a:off x="801851" y="233110"/>
          <a:ext cx="1587953"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solidFill>
                <a:schemeClr val="tx1"/>
              </a:solidFill>
            </a:rPr>
            <a:t>Call without dividends:</a:t>
          </a:r>
        </a:p>
        <a:p>
          <a:pPr lvl="0" algn="ctr" defTabSz="533400">
            <a:lnSpc>
              <a:spcPct val="90000"/>
            </a:lnSpc>
            <a:spcBef>
              <a:spcPct val="0"/>
            </a:spcBef>
            <a:spcAft>
              <a:spcPct val="35000"/>
            </a:spcAft>
          </a:pPr>
          <a:r>
            <a:rPr lang="en-US" sz="1400" b="1" kern="1200" dirty="0" smtClean="0">
              <a:solidFill>
                <a:srgbClr val="FF0000"/>
              </a:solidFill>
            </a:rPr>
            <a:t>Never early</a:t>
          </a:r>
          <a:endParaRPr lang="en-US" sz="1400" b="1" kern="1200" dirty="0">
            <a:solidFill>
              <a:srgbClr val="FF0000"/>
            </a:solidFill>
          </a:endParaRPr>
        </a:p>
      </dsp:txBody>
      <dsp:txXfrm>
        <a:off x="852445" y="283704"/>
        <a:ext cx="1486765" cy="935227"/>
      </dsp:txXfrm>
    </dsp:sp>
    <dsp:sp modelId="{947B6B80-D2C2-4003-AB52-EDABBBFA84EF}">
      <dsp:nvSpPr>
        <dsp:cNvPr id="0" name=""/>
        <dsp:cNvSpPr/>
      </dsp:nvSpPr>
      <dsp:spPr>
        <a:xfrm>
          <a:off x="2433633" y="235908"/>
          <a:ext cx="1681200"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Put without dividends:</a:t>
          </a:r>
          <a:r>
            <a:rPr lang="en-US" sz="2400" b="1" kern="1200" dirty="0" smtClean="0">
              <a:solidFill>
                <a:schemeClr val="tx1"/>
              </a:solidFill>
            </a:rPr>
            <a:t> </a:t>
          </a:r>
          <a:br>
            <a:rPr lang="en-US" sz="2400" b="1" kern="1200" dirty="0" smtClean="0">
              <a:solidFill>
                <a:schemeClr val="tx1"/>
              </a:solidFill>
            </a:rPr>
          </a:br>
          <a:r>
            <a:rPr lang="en-US" sz="1400" b="1" kern="1200" dirty="0" smtClean="0">
              <a:solidFill>
                <a:srgbClr val="006600"/>
              </a:solidFill>
            </a:rPr>
            <a:t>Often Early</a:t>
          </a:r>
          <a:endParaRPr lang="en-US" sz="1400" b="1" kern="1200" dirty="0">
            <a:solidFill>
              <a:srgbClr val="006600"/>
            </a:solidFill>
          </a:endParaRPr>
        </a:p>
      </dsp:txBody>
      <dsp:txXfrm>
        <a:off x="2484227" y="286502"/>
        <a:ext cx="1580012" cy="935227"/>
      </dsp:txXfrm>
    </dsp:sp>
    <dsp:sp modelId="{428C9A0B-A46B-4A2B-BB2B-2E1BDAAE00BC}">
      <dsp:nvSpPr>
        <dsp:cNvPr id="0" name=""/>
        <dsp:cNvSpPr/>
      </dsp:nvSpPr>
      <dsp:spPr>
        <a:xfrm>
          <a:off x="801851" y="1349249"/>
          <a:ext cx="1587953"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Call with dividends:</a:t>
          </a:r>
          <a:r>
            <a:rPr lang="en-US" sz="2000" b="1" kern="1200" dirty="0" smtClean="0">
              <a:solidFill>
                <a:schemeClr val="tx1"/>
              </a:solidFill>
            </a:rPr>
            <a:t> </a:t>
          </a:r>
          <a:r>
            <a:rPr lang="en-US" sz="1400" b="1" kern="1200" dirty="0" smtClean="0">
              <a:solidFill>
                <a:schemeClr val="tx1"/>
              </a:solidFill>
            </a:rPr>
            <a:t>immediately before ex-dividend</a:t>
          </a:r>
          <a:endParaRPr lang="en-US" sz="1400" b="1" kern="1200" dirty="0">
            <a:solidFill>
              <a:schemeClr val="tx1"/>
            </a:solidFill>
          </a:endParaRPr>
        </a:p>
      </dsp:txBody>
      <dsp:txXfrm>
        <a:off x="852445" y="1399843"/>
        <a:ext cx="1486765" cy="935227"/>
      </dsp:txXfrm>
    </dsp:sp>
    <dsp:sp modelId="{F9527A27-719E-4D71-8281-7F7BE826C292}">
      <dsp:nvSpPr>
        <dsp:cNvPr id="0" name=""/>
        <dsp:cNvSpPr/>
      </dsp:nvSpPr>
      <dsp:spPr>
        <a:xfrm>
          <a:off x="2433633" y="1352048"/>
          <a:ext cx="1681200"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Put with dividends:</a:t>
          </a:r>
          <a:r>
            <a:rPr lang="en-US" sz="2400" b="1" kern="1200" dirty="0" smtClean="0">
              <a:solidFill>
                <a:schemeClr val="tx1"/>
              </a:solidFill>
            </a:rPr>
            <a:t> </a:t>
          </a:r>
          <a:br>
            <a:rPr lang="en-US" sz="2400" b="1" kern="1200" dirty="0" smtClean="0">
              <a:solidFill>
                <a:schemeClr val="tx1"/>
              </a:solidFill>
            </a:rPr>
          </a:br>
          <a:r>
            <a:rPr lang="en-US" sz="1400" b="1" kern="1200" dirty="0" smtClean="0">
              <a:solidFill>
                <a:srgbClr val="006600"/>
              </a:solidFill>
            </a:rPr>
            <a:t>Often Early</a:t>
          </a:r>
          <a:endParaRPr lang="en-US" sz="1400" b="1" kern="1200" dirty="0">
            <a:solidFill>
              <a:srgbClr val="006600"/>
            </a:solidFill>
          </a:endParaRPr>
        </a:p>
      </dsp:txBody>
      <dsp:txXfrm>
        <a:off x="2484227" y="1402642"/>
        <a:ext cx="1580012" cy="935227"/>
      </dsp:txXfrm>
    </dsp:sp>
  </dsp:spTree>
</dsp:drawing>
</file>

<file path=word/diagrams/layout1.xml><?xml version="1.0" encoding="utf-8"?>
<dgm:layoutDef xmlns:dgm="http://schemas.openxmlformats.org/drawingml/2006/diagram" xmlns:a="http://schemas.openxmlformats.org/drawingml/2006/main" uniqueId="urn:Themegallery.com/smartart/Link-2Vertica#1">
  <dgm:title val="Link-2Vertica(Yoon 1.0)"/>
  <dgm:desc val="Copyright Guild Design, Inc. (www.themegallery.com) All rights reserved.&#10;"/>
  <dgm:catLst>
    <dgm:cat type="other" pri="12"/>
  </dgm:catLst>
  <dgm:sampData>
    <dgm:dataModel>
      <dgm:ptLst>
        <dgm:pt modelId="0" type="doc"/>
        <dgm:pt modelId="1">
          <dgm:t>
            <a:bodyPr/>
            <a:lstStyle/>
            <a:p>
              <a:r>
                <a:rPr lang="en-US" altLang="ko-KR" b="1" dirty="0" smtClean="0"/>
                <a:t>1.Text</a:t>
              </a:r>
            </a:p>
          </dgm:t>
        </dgm:pt>
        <dgm:pt modelId="11">
          <dgm:prSet phldr="1"/>
        </dgm:pt>
        <dgm:pt modelId="2">
          <dgm:t>
            <a:bodyPr/>
            <a:lstStyle/>
            <a:p>
              <a:r>
                <a:rPr lang="en-US" altLang="ko-KR" b="1" dirty="0" smtClean="0"/>
                <a:t>2.Text</a:t>
              </a:r>
            </a:p>
          </dgm:t>
        </dgm:pt>
        <dgm:pt modelId="21">
          <dgm:prSet phldr="1"/>
        </dgm:pt>
        <dgm:pt modelId="3">
          <dgm:t>
            <a:bodyPr/>
            <a:lstStyle/>
            <a:p>
              <a:r>
                <a:rPr lang="en-US" altLang="ko-KR" b="1" dirty="0" smtClean="0"/>
                <a:t>3.Text</a:t>
              </a:r>
            </a:p>
          </dgm:t>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useDef="1">
    <dgm:dataModel>
      <dgm:ptLst/>
      <dgm:bg/>
      <dgm:whole/>
    </dgm:dataModel>
  </dgm:styleData>
  <dgm:clrData useDef="1">
    <dgm:dataModel>
      <dgm:ptLst/>
      <dgm:bg/>
      <dgm:whole/>
    </dgm:dataModel>
  </dgm:clrData>
  <dgm:layoutNode name="Link-2Vertica">
    <dgm:varLst>
      <dgm:dir/>
      <dgm:resizeHandles val="exact"/>
    </dgm:varLst>
    <dgm:choose name="Name1xc">
      <dgm:if name="Name2xc" func="var" arg="dir" op="equ" val="norm">
        <dgm:alg type="lin">
          <dgm:param type="linDir" val="fromT"/>
        </dgm:alg>
      </dgm:if>
      <dgm:else name="Name3xc">
        <dgm:alg type="lin">
          <dgm:param type="linDir" val="fromB"/>
        </dgm:alg>
      </dgm:else>
    </dgm:choose>
    <dgm:choose name="Name33xx">
      <dgm:if name="Name34xx" func="var" arg="dir" op="equ" val="norm">
        <dgm:constrLst>
          <dgm:constr type="w" for="ch" forName="Themegallery" refType="w" fact="0.88"/>
          <dgm:constr type="h" for="ch" forName="Themegallery" refType="h"/>
          <dgm:constr type="h" for="ch" ptType="sibTrans" refType="h" fact="0.14"/>
          <dgm:constr type="w" for="ch" ptType="sibTrans" refType="w" fact="0.7"/>
        </dgm:constrLst>
      </dgm:if>
      <dgm:else name="Name35xx">
        <dgm:constrLst>
          <dgm:constr type="w" for="ch" forName="Themegallery" refType="w" fact="0.89"/>
          <dgm:constr type="h" for="ch" forName="Themegallery" refType="h"/>
          <dgm:constr type="h" for="ch" ptType="sibTrans" refType="h" fact="0.1"/>
          <dgm:constr type="w" for="ch" ptType="sibTrans" refType="w" fact="0.55"/>
        </dgm:constrLst>
      </dgm:else>
    </dgm:choose>
    <dgm:forEach name="Name0" axis="ch" ptType="node">
      <dgm:layoutNode name="Themegallery">
        <dgm:alg type="composite"/>
        <dgm:choose name="Name1">
          <dgm:if name="Name2" func="var" arg="dir" op="equ" val="norm">
            <dgm:choose name="Name13xx">
              <dgm:if name="Name15xxx" axis="par ch" ptType="doc node" func="cnt" op="lte" val="1">
                <dgm:constrLst>
                  <dgm:constr type="w" for="ch" forName="galleryline" refType="w"/>
                  <dgm:constr type="h" for="ch" forName="galleryline" refType="h" fact="0.44"/>
                  <dgm:constr type="t" for="ch" forName="galleryline" refType="h" fact="0.26"/>
                  <dgm:constr type="ctrX" for="ch" forName="galleryline" refType="w" fact="0.5"/>
                  <dgm:constr type="w" for="ch" forName="gallery" refType="w" fact="0.984"/>
                  <dgm:constr type="h" for="ch" forName="gallery" refType="h" fact="0.41"/>
                  <dgm:constr type="t" for="ch" forName="gallery" refType="h" fact="0.275"/>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
                  <dgm:constr type="h" for="ch" forName="Theme" refType="h" fact="0.12"/>
                  <dgm:constr type="ctrX" for="ch" forName="Theme" refType="w" fact="0.5"/>
                  <dgm:constr type="t" for="ch" forName="Theme" refType="h" fact="0.216"/>
                  <dgm:constr type="w" for="ch" forName="Themetext" refType="w" fact="0.7"/>
                  <dgm:constr type="h" for="ch" forName="Themetext" refType="h" fact="0.12"/>
                  <dgm:constr type="ctrX" for="ch" forName="Themetext" refType="w" fact="0.5"/>
                  <dgm:constr type="t" for="ch" forName="Themetext" refType="h" fact="0.216"/>
                </dgm:constrLst>
              </dgm:if>
              <dgm:if name="Name15xx" axis="par ch" ptType="doc node" func="cnt" op="equ" val="2">
                <dgm:constrLst>
                  <dgm:constr type="w" for="ch" forName="galleryline" refType="w"/>
                  <dgm:constr type="h" for="ch" forName="galleryline" refType="h" fact="0.88"/>
                  <dgm:constr type="b" for="ch" forName="galleryline" refType="h"/>
                  <dgm:constr type="ctrX" for="ch" forName="galleryline" refType="w" fact="0.5"/>
                  <dgm:constr type="w" for="ch" forName="gallery" refType="w" fact="0.988"/>
                  <dgm:constr type="h" for="ch" forName="gallery" refType="h" fact="0.826"/>
                  <dgm:constr type="b" for="ch" forName="gallery" refType="h" fact="0.968"/>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3"/>
                  <dgm:constr type="h" for="ch" forName="Theme" refType="h" fact="0.28"/>
                  <dgm:constr type="ctrX" for="ch" forName="Theme" refType="w" fact="0.5"/>
                  <dgm:constr type="t" for="ch" forName="Theme" refType="h" fact="0"/>
                  <dgm:constr type="w" for="ch" forName="Themetext" refType="w" fact="0.73"/>
                  <dgm:constr type="h" for="ch" forName="Themetext" refType="h" fact="0.28"/>
                  <dgm:constr type="ctrX" for="ch" forName="Themetext" refType="w" fact="0.5"/>
                  <dgm:constr type="t" for="ch" forName="Themetext" refType="h" fact="0"/>
                </dgm:constrLst>
              </dgm:if>
              <dgm:if name="Name16xx" axis="par ch" ptType="doc node" func="cnt" op="equ" val="3">
                <dgm:constrLst>
                  <dgm:constr type="w" for="ch" forName="galleryline" refType="w"/>
                  <dgm:constr type="h" for="ch" forName="galleryline" refType="h" fact="0.88"/>
                  <dgm:constr type="b" for="ch" forName="galleryline" refType="h"/>
                  <dgm:constr type="ctrX" for="ch" forName="galleryline" refType="w" fact="0.5"/>
                  <dgm:constr type="w" for="ch" forName="gallery" refType="w" fact="0.988"/>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3"/>
                  <dgm:constr type="h" for="ch" forName="Theme" refType="h" fact="0.28"/>
                  <dgm:constr type="ctrX" for="ch" forName="Theme" refType="w" fact="0.5"/>
                  <dgm:constr type="t" for="ch" forName="Theme" refType="h" fact="0"/>
                  <dgm:constr type="w" for="ch" forName="Themetext" refType="w" fact="0.73"/>
                  <dgm:constr type="h" for="ch" forName="Themetext" refType="h" fact="0.28"/>
                  <dgm:constr type="ctrX" for="ch" forName="Themetext" refType="w" fact="0.5"/>
                  <dgm:constr type="t" for="ch" forName="Themetext" refType="h" fact="0"/>
                </dgm:constrLst>
              </dgm:if>
              <dgm:if name="Name17xx" axis="par ch" ptType="doc node" func="cnt" op="equ" val="4">
                <dgm:constrLst>
                  <dgm:constr type="w" for="ch" forName="galleryline" refType="w" fact="0.95"/>
                  <dgm:constr type="h" for="ch" forName="galleryline" refType="h" fact="0.88"/>
                  <dgm:constr type="b" for="ch" forName="galleryline" refType="h"/>
                  <dgm:constr type="ctrX" for="ch" forName="galleryline" refType="w" fact="0.5"/>
                  <dgm:constr type="w" for="ch" forName="gallery" refType="w" fact="0.938"/>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
                  <dgm:constr type="h" for="ch" forName="Theme" refType="h" fact="0.28"/>
                  <dgm:constr type="ctrX" for="ch" forName="Theme" refType="w" fact="0.5"/>
                  <dgm:constr type="t" for="ch" forName="Theme" refType="h" fact="0"/>
                  <dgm:constr type="w" for="ch" forName="Themetext" refType="w" fact="0.7"/>
                  <dgm:constr type="h" for="ch" forName="Themetext" refType="h" fact="0.28"/>
                  <dgm:constr type="ctrX" for="ch" forName="Themetext" refType="w" fact="0.5"/>
                  <dgm:constr type="t" for="ch" forName="Themetext" refType="h" fact="0"/>
                </dgm:constrLst>
              </dgm:if>
              <dgm:else name="Name14xx">
                <dgm:constrLst>
                  <dgm:constr type="w" for="ch" forName="galleryline" refType="w" fact="0.9"/>
                  <dgm:constr type="h" for="ch" forName="galleryline" refType="h" fact="0.88"/>
                  <dgm:constr type="b" for="ch" forName="galleryline" refType="h"/>
                  <dgm:constr type="ctrX" for="ch" forName="galleryline" refType="w" fact="0.5"/>
                  <dgm:constr type="w" for="ch" forName="gallery" refType="w" fact="0.89"/>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66"/>
                  <dgm:constr type="h" for="ch" forName="Theme" refType="h" fact="0.28"/>
                  <dgm:constr type="ctrX" for="ch" forName="Theme" refType="w" fact="0.5"/>
                  <dgm:constr type="t" for="ch" forName="Theme" refType="h" fact="0"/>
                  <dgm:constr type="w" for="ch" forName="Themetext" refType="w" fact="0.66"/>
                  <dgm:constr type="h" for="ch" forName="Themetext" refType="h" fact="0.28"/>
                  <dgm:constr type="ctrX" for="ch" forName="Themetext" refType="w" fact="0.5"/>
                  <dgm:constr type="t" for="ch" forName="Themetext" refType="h" fact="0"/>
                </dgm:constrLst>
              </dgm:else>
            </dgm:choose>
          </dgm:if>
          <dgm:else name="Name3">
            <dgm:choose name="Name4xx">
              <dgm:if name="Name5xxx" axis="par ch" ptType="doc node" func="cnt" op="lte" val="1">
                <dgm:constrLst>
                  <dgm:constr type="w" for="ch" forName="galleryline1" refType="w"/>
                  <dgm:constr type="h" for="ch" forName="galleryline1" refType="h" fact="0.7"/>
                  <dgm:constr type="ctrY" for="ch" forName="galleryline1" refType="h" fact="0.5"/>
                  <dgm:constr type="ctrX" for="ch" forName="galleryline1" refType="w" fact="0.5"/>
                  <dgm:constr type="w" for="ch" forName="gallery" refType="w" fact="0.49"/>
                  <dgm:constr type="h" for="ch" forName="gallery" refType="h" fact="0.665"/>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
                  <dgm:constr type="h" for="ch" forName="Theme" refType="h" fact="0.665"/>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6xxx" axis="par ch" ptType="doc node" func="cnt" op="equ" val="2">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1"/>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1"/>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7xxx" axis="par ch" ptType="doc node" func="cnt" op="equ" val="3">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3"/>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3"/>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8xxx" axis="par ch" ptType="doc node" func="cnt" op="equ" val="4">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4"/>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4"/>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else name="Name11xx">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4"/>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4"/>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else>
            </dgm:choose>
          </dgm:else>
        </dgm:choose>
        <dgm:ruleLst/>
        <dgm:layoutNode name="gali">
          <dgm:alg type="sp"/>
          <dgm:shape xmlns:r="http://schemas.openxmlformats.org/officeDocument/2006/relationships" type="rect" r:blip="" hideGeom="1">
            <dgm:adjLst/>
          </dgm:shape>
          <dgm:presOf/>
        </dgm:layoutNode>
        <dgm:choose name="coo15a14-1">
          <dgm:if name="coo25a14-1" func="var" arg="dir" op="equ" val="norm">
            <dgm:layoutNode name="galleryline" styleLbl="vennNode1" moveWith="gallery">
              <dgm:alg type="sp"/>
              <dgm:shape xmlns:r="http://schemas.openxmlformats.org/officeDocument/2006/relationships" type="roundRect" r:blip="">
                <dgm:adjLst>
                  <dgm:adj idx="1" val="0.075"/>
                </dgm:adjLst>
              </dgm:shape>
              <dgm:presOf/>
            </dgm:layoutNode>
          </dgm:if>
          <dgm:else name="coo35a14-1">
            <dgm:layoutNode name="galleryline1" styleLbl="vennNode1">
              <dgm:alg type="sp"/>
              <dgm:shape xmlns:r="http://schemas.openxmlformats.org/officeDocument/2006/relationships" rot="-90" type="roundRect" r:blip="">
                <dgm:adjLst>
                  <dgm:adj idx="1" val="0.5"/>
                </dgm:adjLst>
              </dgm:shape>
              <dgm:presOf/>
            </dgm:layoutNode>
          </dgm:else>
        </dgm:choose>
        <dgm:layoutNode name="gallery" styleLbl="alignAccFollowNode1">
          <dgm:alg type="sp"/>
          <dgm:choose name="coo15a14">
            <dgm:if name="coo25a14" func="var" arg="dir" op="equ" val="norm">
              <dgm:shape xmlns:r="http://schemas.openxmlformats.org/officeDocument/2006/relationships" type="roundRect" r:blip="">
                <dgm:adjLst>
                  <dgm:adj idx="1" val="0.05"/>
                </dgm:adjLst>
              </dgm:shape>
            </dgm:if>
            <dgm:else name="coo35a14">
              <dgm:shape xmlns:r="http://schemas.openxmlformats.org/officeDocument/2006/relationships" rot="90" type="round2SameRect" r:blip="">
                <dgm:adjLst>
                  <dgm:adj idx="1" val="0.5"/>
                  <dgm:adj idx="2" val="0"/>
                </dgm:adjLst>
              </dgm:shape>
            </dgm:else>
          </dgm:choose>
          <dgm:presOf axis="des" ptType="node"/>
        </dgm:layoutNode>
        <dgm:layoutNode name="gallerytext" styleLbl="alignAccFollowNode1">
          <dgm:alg type="tx"/>
          <dgm:shape xmlns:r="http://schemas.openxmlformats.org/officeDocument/2006/relationships" type="rect" r:blip="" hideGeom="1">
            <dgm:adjLst/>
          </dgm:shape>
          <dgm:presOf axis="des" ptType="node"/>
          <dgm:choose name="coo15aa3">
            <dgm:if name="coo25aa3" func="var" arg="dir" op="equ" val="norm">
              <dgm:constrLst>
                <dgm:constr type="primFontSz" val="28"/>
                <dgm:constr type="lMarg" refType="primFontSz" fact="2"/>
                <dgm:constr type="rMarg" refType="primFontSz" fact="2"/>
                <dgm:constr type="tMarg" refType="primFontSz" fact="0.2"/>
                <dgm:constr type="bMarg" refType="primFontSz" fact="0"/>
              </dgm:constrLst>
            </dgm:if>
            <dgm:else name="coo35aa3">
              <dgm:constrLst>
                <dgm:constr type="primFontSz" val="28"/>
                <dgm:constr type="lMarg" refType="primFontSz"/>
                <dgm:constr type="rMarg" refType="primFontSz"/>
                <dgm:constr type="tMarg" refType="primFontSz" fact="0"/>
                <dgm:constr type="bMarg" refType="primFontSz" fact="0"/>
              </dgm:constrLst>
            </dgm:else>
          </dgm:choose>
          <dgm:ruleLst>
            <dgm:rule type="primFontSz" val="5" fact="NaN" max="NaN"/>
          </dgm:ruleLst>
        </dgm:layoutNode>
        <dgm:layoutNode name="Theme" styleLbl="alignNode1">
          <dgm:alg type="sp"/>
          <dgm:choose name="coo15a13">
            <dgm:if name="coo25a13" func="var" arg="dir" op="equ" val="norm">
              <dgm:shape xmlns:r="http://schemas.openxmlformats.org/officeDocument/2006/relationships" type="roundRect" r:blip="">
                <dgm:adjLst>
                  <dgm:adj idx="1" val="0.5"/>
                </dgm:adjLst>
              </dgm:shape>
            </dgm:if>
            <dgm:else name="coo35a13">
              <dgm:shape xmlns:r="http://schemas.openxmlformats.org/officeDocument/2006/relationships" rot="-90" type="round2SameRect" r:blip="">
                <dgm:adjLst>
                  <dgm:adj idx="1" val="0.5"/>
                  <dgm:adj idx="2" val="0"/>
                </dgm:adjLst>
              </dgm:shape>
            </dgm:else>
          </dgm:choose>
          <dgm:presOf axis="self" ptType="node"/>
          <dgm:constrLst/>
          <dgm:ruleLst/>
        </dgm:layoutNode>
        <dgm:layoutNode name="Themetext" styleLbl="alignNode1">
          <dgm:alg type="tx"/>
          <dgm:shape xmlns:r="http://schemas.openxmlformats.org/officeDocument/2006/relationships" type="roundRect" r:blip="" hideGeom="1">
            <dgm:adjLst>
              <dgm:adj idx="1" val="0"/>
            </dgm:adjLst>
          </dgm:shape>
          <dgm:presOf axis="self" ptType="node"/>
          <dgm:constrLst>
            <dgm:constr type="primFontSz" val="30"/>
            <dgm:constr type="tMarg" refType="primFontSz" fact="0"/>
            <dgm:constr type="bMarg" refType="primFontSz" fact="0"/>
            <dgm:constr type="lMarg" refType="primFontSz"/>
            <dgm:constr type="rMarg" refType="primFontSz"/>
          </dgm:constrLst>
          <dgm:ruleLst>
            <dgm:rule type="primFontSz" val="5" fact="NaN" max="NaN"/>
          </dgm:ruleLst>
        </dgm:layoutNode>
      </dgm:layoutNode>
      <dgm:forEach name="Name4" axis="followSib" ptType="sibTrans" cnt="1">
        <dgm:layoutNode name="sibTrans">
          <dgm:choose name="Name45xx">
            <dgm:if name="Name46xx" func="var" arg="dir" op="equ" val="norm">
              <dgm:alg type="conn">
                <dgm:param type="begPts" val="auto"/>
                <dgm:param type="endPts" val="auto"/>
                <dgm:param type="srcNode" val="galleryline"/>
                <dgm:param type="dstNode" val="galleryline"/>
              </dgm:alg>
            </dgm:if>
            <dgm:else name="Name47xx">
              <dgm:alg type="conn">
                <dgm:param type="begPts" val="auto"/>
                <dgm:param type="endPts" val="auto"/>
                <dgm:param type="srcNode" val="galleryline1"/>
                <dgm:param type="dstNode" val="galleryline1"/>
              </dgm:alg>
            </dgm:else>
          </dgm:choose>
          <dgm:choose name="Name45x1">
            <dgm:if name="Name46x1" func="var" arg="dir" op="equ" val="norm">
              <dgm:shape xmlns:r="http://schemas.openxmlformats.org/officeDocument/2006/relationships" type="conn" r:blip="">
                <dgm:adjLst/>
              </dgm:shape>
            </dgm:if>
            <dgm:else name="Name47x1">
              <dgm:shape xmlns:r="http://schemas.openxmlformats.org/officeDocument/2006/relationships" rot="180" type="conn" r:blip="">
                <dgm:adjLst/>
              </dgm:shape>
            </dgm:else>
          </dgm:choose>
          <dgm:presOf axis="self"/>
          <dgm:choose name="Name45x">
            <dgm:if name="Name46x" func="var" arg="dir" op="equ" val="norm">
              <dgm:constrLst>
                <dgm:constr type="wArH" refType="h" fact="1.6"/>
                <dgm:constr type="hArH" refType="w"/>
                <dgm:constr type="stemThick" refType="w" fact="0.7"/>
                <dgm:constr type="begPad" refType="connDist" fact="0"/>
                <dgm:constr type="endPad" refType="connDist" fact="-1"/>
              </dgm:constrLst>
            </dgm:if>
            <dgm:else name="Name47x">
              <dgm:constrLst>
                <dgm:constr type="wArH" refType="h" fact="2"/>
                <dgm:constr type="hArH" refType="w"/>
                <dgm:constr type="stemThick" refType="w" fact="0.7"/>
                <dgm:constr type="begPad" refType="connDist" fact="-2.2"/>
                <dgm:constr type="endPad" refType="connDist" fact="-2.2"/>
              </dgm:constrLst>
            </dgm:else>
          </dgm:choose>
          <dgm:layoutNode name="connectorText">
            <dgm:alg type="tx"/>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matrix3">
  <dgm:title val=""/>
  <dgm:desc val=""/>
  <dgm:catLst>
    <dgm:cat type="matrix" pri="1000"/>
    <dgm:cat type="convert" pri="18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w" for="ch" forName="diamond" refType="w"/>
          <dgm:constr type="h" for="ch" forName="diamond" refType="h"/>
          <dgm:constr type="w" for="ch" forName="quad1" refType="w" fact="0.39"/>
          <dgm:constr type="h" for="ch" forName="quad1" refType="h" fact="0.39"/>
          <dgm:constr type="ctrX" for="ch" forName="quad1" refType="w" fact="0.29"/>
          <dgm:constr type="ctrY" for="ch" forName="quad1" refType="h" fact="0.29"/>
          <dgm:constr type="w" for="ch" forName="quad2" refType="w" fact="0.39"/>
          <dgm:constr type="h" for="ch" forName="quad2" refType="h" fact="0.39"/>
          <dgm:constr type="ctrX" for="ch" forName="quad2" refType="w" fact="0.71"/>
          <dgm:constr type="ctrY" for="ch" forName="quad2" refType="h" fact="0.29"/>
          <dgm:constr type="w" for="ch" forName="quad3" refType="w" fact="0.39"/>
          <dgm:constr type="h" for="ch" forName="quad3" refType="h" fact="0.39"/>
          <dgm:constr type="ctrX" for="ch" forName="quad3" refType="w" fact="0.29"/>
          <dgm:constr type="ctrY" for="ch" forName="quad3" refType="h" fact="0.71"/>
          <dgm:constr type="w" for="ch" forName="quad4" refType="w" fact="0.39"/>
          <dgm:constr type="h" for="ch" forName="quad4" refType="h" fact="0.39"/>
          <dgm:constr type="ctrX" for="ch" forName="quad4" refType="w" fact="0.71"/>
          <dgm:constr type="ctrY" for="ch" forName="quad4" refType="h" fact="0.71"/>
          <dgm:constr type="primFontSz" for="des" ptType="node" op="equ" val="65"/>
        </dgm:constrLst>
      </dgm:if>
      <dgm:else name="Name2">
        <dgm:constrLst>
          <dgm:constr type="w" for="ch" forName="diamond" refType="w"/>
          <dgm:constr type="h" for="ch" forName="diamond" refType="h"/>
          <dgm:constr type="w" for="ch" forName="quad1" refType="w" fact="0.39"/>
          <dgm:constr type="h" for="ch" forName="quad1" refType="h" fact="0.39"/>
          <dgm:constr type="ctrX" for="ch" forName="quad1" refType="w" fact="0.71"/>
          <dgm:constr type="ctrY" for="ch" forName="quad1" refType="h" fact="0.29"/>
          <dgm:constr type="w" for="ch" forName="quad2" refType="w" fact="0.39"/>
          <dgm:constr type="h" for="ch" forName="quad2" refType="h" fact="0.39"/>
          <dgm:constr type="ctrX" for="ch" forName="quad2" refType="w" fact="0.29"/>
          <dgm:constr type="ctrY" for="ch" forName="quad2" refType="h" fact="0.29"/>
          <dgm:constr type="w" for="ch" forName="quad3" refType="w" fact="0.39"/>
          <dgm:constr type="h" for="ch" forName="quad3" refType="h" fact="0.39"/>
          <dgm:constr type="ctrX" for="ch" forName="quad3" refType="w" fact="0.71"/>
          <dgm:constr type="ctrY" for="ch" forName="quad3" refType="h" fact="0.71"/>
          <dgm:constr type="w" for="ch" forName="quad4" refType="w" fact="0.39"/>
          <dgm:constr type="h" for="ch" forName="quad4" refType="h" fact="0.39"/>
          <dgm:constr type="ctrX" for="ch" forName="quad4" refType="w" fact="0.29"/>
          <dgm:constr type="ctrY" for="ch" forName="quad4" refType="h" fact="0.71"/>
          <dgm:constr type="primFontSz" for="des" ptType="node" op="equ" val="65"/>
        </dgm:constrLst>
      </dgm:else>
    </dgm:choose>
    <dgm:ruleLst/>
    <dgm:choose name="Name3">
      <dgm:if name="Name4" axis="ch" ptType="node" func="cnt" op="gte" val="1">
        <dgm:layoutNode name="diamond" styleLbl="bgShp">
          <dgm:alg type="sp"/>
          <dgm:shape xmlns:r="http://schemas.openxmlformats.org/officeDocument/2006/relationships" type="diamond" r:blip="">
            <dgm:adjLst/>
          </dgm:shape>
          <dgm:presOf/>
          <dgm:constrLst>
            <dgm:constr type="w" refType="h" op="equ"/>
          </dgm:constrLst>
          <dgm:ruleLst/>
        </dgm:layoutNode>
        <dgm:layoutNode name="quad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ln w="9525" cmpd="sng">
          <a:solidFill>
            <a:srgbClr val="688C85"/>
          </a:solidFill>
          <a:round/>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a:spPr>
      <a:bodyPr wrap="square" lIns="2" rtlCol="0" anchor="ctr" anchorCtr="0">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467C53-B526-E74F-A4D0-B7CA428534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189</Pages>
  <Words>52167</Words>
  <Characters>297353</Characters>
  <Application>Microsoft Macintosh Word</Application>
  <DocSecurity>0</DocSecurity>
  <Lines>2477</Lines>
  <Paragraphs>697</Paragraphs>
  <ScaleCrop>false</ScaleCrop>
  <HeadingPairs>
    <vt:vector size="2" baseType="variant">
      <vt:variant>
        <vt:lpstr>Title</vt:lpstr>
      </vt:variant>
      <vt:variant>
        <vt:i4>1</vt:i4>
      </vt:variant>
    </vt:vector>
  </HeadingPairs>
  <TitlesOfParts>
    <vt:vector size="1" baseType="lpstr">
      <vt:lpstr/>
    </vt:vector>
  </TitlesOfParts>
  <Company>ClearStone Fundamentals LP</Company>
  <LinksUpToDate>false</LinksUpToDate>
  <CharactersWithSpaces>348823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 Hansen</dc:creator>
  <cp:keywords/>
  <dc:description/>
  <cp:lastModifiedBy>Aleksander Hansen</cp:lastModifiedBy>
  <cp:revision>3</cp:revision>
  <cp:lastPrinted>2013-02-16T03:18:00Z</cp:lastPrinted>
  <dcterms:created xsi:type="dcterms:W3CDTF">2013-02-16T03:18:00Z</dcterms:created>
  <dcterms:modified xsi:type="dcterms:W3CDTF">2013-02-16T03:20:00Z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